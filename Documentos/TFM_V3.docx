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41A79" w14:textId="77777777" w:rsidR="007A330B" w:rsidRDefault="007A330B" w:rsidP="00791D37">
      <w:pPr>
        <w:rPr>
          <w:ins w:id="1" w:author="JORGE CONTRERAS ORTIZ" w:date="2021-09-08T16:30:00Z"/>
        </w:rPr>
      </w:pPr>
    </w:p>
    <w:p w14:paraId="6E5F8584" w14:textId="77777777" w:rsidR="007A330B" w:rsidRDefault="007A330B">
      <w:pPr>
        <w:jc w:val="left"/>
        <w:rPr>
          <w:ins w:id="2" w:author="JORGE CONTRERAS ORTIZ" w:date="2021-09-08T16:30:00Z"/>
        </w:rPr>
      </w:pPr>
      <w:ins w:id="3" w:author="JORGE CONTRERAS ORTIZ" w:date="2021-09-08T16:30:00Z">
        <w:r>
          <w:br w:type="page"/>
        </w:r>
      </w:ins>
    </w:p>
    <w:p w14:paraId="2D4E913C" w14:textId="29885632" w:rsidR="000C3B54" w:rsidRPr="00791D37" w:rsidDel="007A330B" w:rsidRDefault="00FE2C54">
      <w:pPr>
        <w:jc w:val="left"/>
        <w:rPr>
          <w:del w:id="4" w:author="JORGE CONTRERAS ORTIZ" w:date="2021-09-08T16:30:00Z"/>
        </w:rPr>
        <w:sectPr w:rsidR="000C3B54" w:rsidRPr="00791D37" w:rsidDel="007A330B" w:rsidSect="007E69DF">
          <w:headerReference w:type="even" r:id="rId8"/>
          <w:headerReference w:type="default" r:id="rId9"/>
          <w:footerReference w:type="even" r:id="rId10"/>
          <w:type w:val="nextPage"/>
          <w:pgSz w:w="23811" w:h="16838" w:orient="landscape" w:code="8"/>
          <w:pgMar w:top="1701" w:right="1417" w:bottom="1701" w:left="1417" w:header="708" w:footer="708" w:gutter="0"/>
          <w:cols w:space="708"/>
          <w:docGrid w:linePitch="360"/>
          <w:sectPrChange w:id="9" w:author="JORGE CONTRERAS ORTIZ" w:date="2021-09-08T11:46:00Z">
            <w:sectPr w:rsidR="000C3B54" w:rsidRPr="00791D37" w:rsidDel="007A330B" w:rsidSect="007E69DF">
              <w:type w:val="continuous"/>
              <w:pgMar w:top="1701" w:right="1417" w:bottom="1701" w:left="1417" w:header="708" w:footer="708" w:gutter="0"/>
            </w:sectPr>
          </w:sectPrChange>
        </w:sectPr>
        <w:pPrChange w:id="10" w:author="JORGE CONTRERAS ORTIZ" w:date="2021-09-08T12:00:00Z">
          <w:pPr/>
        </w:pPrChange>
      </w:pPr>
      <w:del w:id="11" w:author="JORGE CONTRERAS ORTIZ" w:date="2021-09-08T15:35:00Z">
        <w:r w:rsidDel="004E2009">
          <w:lastRenderedPageBreak/>
          <w:fldChar w:fldCharType="begin"/>
        </w:r>
        <w:r w:rsidR="00240345" w:rsidRPr="007865AB" w:rsidDel="004E2009">
          <w:rPr>
            <w:rPrChange w:id="12" w:author="JORGE CONTRERAS ORTIZ" w:date="2021-09-08T21:58:00Z">
              <w:rPr/>
            </w:rPrChange>
          </w:rPr>
          <w:delInstrText xml:space="preserve">Word.Document.12 F:\\Jorge\\UPM\\master\\TFM\\Documentos\\PORTADA_Trabajo_Fin_de_Master.docx  </w:delInstrText>
        </w:r>
        <w:r w:rsidR="00CB77DD">
          <w:fldChar w:fldCharType="separate"/>
        </w:r>
        <w:r w:rsidDel="004E2009">
          <w:fldChar w:fldCharType="end"/>
        </w:r>
      </w:del>
    </w:p>
    <w:p w14:paraId="0E66D116" w14:textId="196FE01C" w:rsidR="00434554" w:rsidRDefault="00DA3B27" w:rsidP="00791D37">
      <w:pPr>
        <w:rPr>
          <w:ins w:id="13" w:author="JORGE CONTRERAS ORTIZ" w:date="2021-09-04T09:18:00Z"/>
        </w:rPr>
        <w:sectPr w:rsidR="00434554" w:rsidSect="00434554">
          <w:footerReference w:type="default" r:id="rId11"/>
          <w:type w:val="continuous"/>
          <w:pgSz w:w="11906" w:h="16838"/>
          <w:pgMar w:top="1417" w:right="1701" w:bottom="1417" w:left="1701" w:header="708" w:footer="708" w:gutter="0"/>
          <w:pgNumType w:fmt="upperRoman" w:start="1"/>
          <w:cols w:space="708"/>
          <w:docGrid w:linePitch="360"/>
        </w:sectPr>
      </w:pPr>
      <w:del w:id="15" w:author="JORGE CONTRERAS ORTIZ" w:date="2021-09-04T09:18:00Z">
        <w:r w:rsidRPr="00791D37" w:rsidDel="00434554">
          <w:br w:type="page"/>
        </w:r>
      </w:del>
    </w:p>
    <w:p w14:paraId="1A2AD297" w14:textId="7C0E1673" w:rsidR="00DA3B27" w:rsidRPr="00791D37" w:rsidDel="00E973CF" w:rsidRDefault="00DA3B27" w:rsidP="00791D37">
      <w:pPr>
        <w:rPr>
          <w:del w:id="16" w:author="JORGE CONTRERAS ORTIZ" w:date="2021-09-05T23:12:00Z"/>
        </w:rPr>
      </w:pPr>
    </w:p>
    <w:p w14:paraId="5C9AFBC4" w14:textId="77777777" w:rsidR="00E973CF" w:rsidRDefault="00E973CF">
      <w:pPr>
        <w:jc w:val="left"/>
        <w:rPr>
          <w:ins w:id="17" w:author="JORGE CONTRERAS ORTIZ" w:date="2021-09-05T23:12:00Z"/>
          <w:rFonts w:eastAsiaTheme="majorEastAsia"/>
          <w:color w:val="2F5496" w:themeColor="accent1" w:themeShade="BF"/>
          <w:sz w:val="36"/>
          <w:szCs w:val="36"/>
        </w:rPr>
      </w:pPr>
      <w:bookmarkStart w:id="18" w:name="_Toc81499320"/>
      <w:ins w:id="19" w:author="JORGE CONTRERAS ORTIZ" w:date="2021-09-05T23:12:00Z">
        <w:r>
          <w:br w:type="page"/>
        </w:r>
      </w:ins>
    </w:p>
    <w:p w14:paraId="3F719E04" w14:textId="262B0CE9" w:rsidR="00DA3B27" w:rsidRPr="00791D37" w:rsidRDefault="00DA3B27" w:rsidP="00791D37">
      <w:pPr>
        <w:pStyle w:val="Ttulo1"/>
      </w:pPr>
      <w:bookmarkStart w:id="20" w:name="_Toc82012065"/>
      <w:bookmarkStart w:id="21" w:name="_Toc82024889"/>
      <w:bookmarkStart w:id="22" w:name="_Toc82030733"/>
      <w:r w:rsidRPr="00791D37">
        <w:lastRenderedPageBreak/>
        <w:t>AGRADECIMIENTOS</w:t>
      </w:r>
      <w:bookmarkEnd w:id="18"/>
      <w:bookmarkEnd w:id="20"/>
      <w:bookmarkEnd w:id="21"/>
      <w:bookmarkEnd w:id="22"/>
    </w:p>
    <w:p w14:paraId="04C7DEC4" w14:textId="77777777" w:rsidR="00DA3B27" w:rsidRPr="00791D37" w:rsidRDefault="00DA3B27" w:rsidP="00791D37"/>
    <w:p w14:paraId="02B9BA7B" w14:textId="4F5EC9EB" w:rsidR="00DA3B27" w:rsidRPr="00791D37" w:rsidRDefault="00DA3B27" w:rsidP="00791D37">
      <w:r w:rsidRPr="00791D37">
        <w:t xml:space="preserve">En </w:t>
      </w:r>
      <w:ins w:id="23" w:author="JORGE CONTRERAS ORTIZ" w:date="2021-09-05T20:01:00Z">
        <w:r w:rsidR="00B71FD3">
          <w:t>primer</w:t>
        </w:r>
      </w:ins>
      <w:del w:id="24" w:author="JORGE CONTRERAS ORTIZ" w:date="2021-09-05T20:01:00Z">
        <w:r w:rsidRPr="00791D37" w:rsidDel="00B71FD3">
          <w:delText>mi</w:delText>
        </w:r>
      </w:del>
      <w:r w:rsidRPr="00791D37">
        <w:t xml:space="preserve"> </w:t>
      </w:r>
      <w:ins w:id="25" w:author="JORGE CONTRERAS ORTIZ" w:date="2021-09-05T20:01:00Z">
        <w:r w:rsidR="00B71FD3">
          <w:t>lu</w:t>
        </w:r>
      </w:ins>
      <w:del w:id="26" w:author="JORGE CONTRERAS ORTIZ" w:date="2021-09-05T20:01:00Z">
        <w:r w:rsidRPr="00791D37" w:rsidDel="00B71FD3">
          <w:delText>primer lu</w:delText>
        </w:r>
      </w:del>
      <w:r w:rsidRPr="00791D37">
        <w:t xml:space="preserve">gar, me gustaría agradecer a mis tutores de proyecto Jorge Portilla y Gabriel </w:t>
      </w:r>
      <w:ins w:id="27" w:author="JORGE CONTRERAS ORTIZ" w:date="2021-09-08T20:23:00Z">
        <w:r w:rsidR="00763B41">
          <w:t xml:space="preserve">Noe </w:t>
        </w:r>
      </w:ins>
      <w:r w:rsidRPr="00791D37">
        <w:t>Mujica. Agradecer su colaboración y su experiencia en redes de sensores inalámbricas.</w:t>
      </w:r>
    </w:p>
    <w:p w14:paraId="2A33B9C8" w14:textId="77777777" w:rsidR="00DA3B27" w:rsidRPr="00791D37" w:rsidRDefault="00DA3B27" w:rsidP="00791D37">
      <w:r w:rsidRPr="00791D37">
        <w:t>Dar las gracias también a mi familia por su constante apoyo y ánimo en épocas difíciles.</w:t>
      </w:r>
    </w:p>
    <w:p w14:paraId="1D6AF0DF" w14:textId="77777777" w:rsidR="00DA3B27" w:rsidRPr="00791D37" w:rsidRDefault="00DA3B27" w:rsidP="00791D37">
      <w:r w:rsidRPr="00791D37">
        <w:t>Gracias a Paula y a José por su amistad y por su apoyo incondicional durante todo este tiempo.</w:t>
      </w:r>
    </w:p>
    <w:p w14:paraId="17B98C86" w14:textId="281D722E" w:rsidR="00DA3B27" w:rsidRPr="00791D37" w:rsidRDefault="00DA3B27" w:rsidP="00791D37">
      <w:r w:rsidRPr="00791D37">
        <w:br w:type="page"/>
      </w:r>
    </w:p>
    <w:p w14:paraId="1C94BCA0" w14:textId="77777777" w:rsidR="00353559" w:rsidRDefault="00353559">
      <w:pPr>
        <w:jc w:val="left"/>
        <w:rPr>
          <w:ins w:id="28" w:author="JORGE CONTRERAS ORTIZ" w:date="2021-09-05T14:10:00Z"/>
          <w:rFonts w:eastAsiaTheme="majorEastAsia"/>
          <w:color w:val="2F5496" w:themeColor="accent1" w:themeShade="BF"/>
          <w:sz w:val="36"/>
          <w:szCs w:val="36"/>
        </w:rPr>
      </w:pPr>
      <w:bookmarkStart w:id="29" w:name="_Toc81499321"/>
      <w:ins w:id="30" w:author="JORGE CONTRERAS ORTIZ" w:date="2021-09-05T14:10:00Z">
        <w:r>
          <w:lastRenderedPageBreak/>
          <w:br w:type="page"/>
        </w:r>
      </w:ins>
    </w:p>
    <w:p w14:paraId="1D0BB4EF" w14:textId="35BFDD2C" w:rsidR="00DA3B27" w:rsidRPr="00791D37" w:rsidRDefault="00DA3B27" w:rsidP="00791D37">
      <w:pPr>
        <w:pStyle w:val="Ttulo1"/>
      </w:pPr>
      <w:bookmarkStart w:id="31" w:name="_Toc82012066"/>
      <w:bookmarkStart w:id="32" w:name="_Toc82024890"/>
      <w:bookmarkStart w:id="33" w:name="_Toc82030734"/>
      <w:r w:rsidRPr="00791D37">
        <w:lastRenderedPageBreak/>
        <w:t>RESUMEN</w:t>
      </w:r>
      <w:bookmarkEnd w:id="29"/>
      <w:bookmarkEnd w:id="31"/>
      <w:bookmarkEnd w:id="32"/>
      <w:bookmarkEnd w:id="33"/>
    </w:p>
    <w:p w14:paraId="6528E766" w14:textId="77777777" w:rsidR="00DA3B27" w:rsidRPr="00791D37" w:rsidRDefault="00DA3B27" w:rsidP="00791D37"/>
    <w:p w14:paraId="582C4B96" w14:textId="0F17FFA0" w:rsidR="00B5329E" w:rsidRDefault="00B71FD3" w:rsidP="00B5329E">
      <w:pPr>
        <w:rPr>
          <w:ins w:id="34" w:author="JORGE CONTRERAS ORTIZ" w:date="2021-09-05T14:07:00Z"/>
        </w:rPr>
      </w:pPr>
      <w:ins w:id="35" w:author="JORGE CONTRERAS ORTIZ" w:date="2021-09-05T20:06:00Z">
        <w:r>
          <w:t>Los principales objetivos</w:t>
        </w:r>
      </w:ins>
      <w:ins w:id="36" w:author="JORGE CONTRERAS ORTIZ" w:date="2021-09-05T14:07:00Z">
        <w:r w:rsidR="00B5329E">
          <w:t xml:space="preserve"> de este proyecto es la implementación hardware de la tecnología Thread en la plataforma </w:t>
        </w:r>
      </w:ins>
      <w:ins w:id="37" w:author="JORGE CONTRERAS ORTIZ" w:date="2021-09-05T20:10:00Z">
        <w:r w:rsidR="009E228E" w:rsidRPr="009E228E">
          <w:rPr>
            <w:rPrChange w:id="38" w:author="JORGE CONTRERAS ORTIZ" w:date="2021-09-05T20:10:00Z">
              <w:rPr>
                <w:lang w:val="en-US"/>
              </w:rPr>
            </w:rPrChange>
          </w:rPr>
          <w:t xml:space="preserve">Cookie </w:t>
        </w:r>
      </w:ins>
      <w:ins w:id="39" w:author="JORGE CONTRERAS ORTIZ" w:date="2021-09-05T14:07:00Z">
        <w:r w:rsidR="00B5329E">
          <w:t>y el análisis de esta nueva tecnología de comunicaciones. Dicha implementación consistirá en un diseño de esquemáticos y de enrutado de una PCB integrando el módulo KTWM102 desarrollado por Kirale Technologies.</w:t>
        </w:r>
      </w:ins>
    </w:p>
    <w:p w14:paraId="365C91E9" w14:textId="4528A35E" w:rsidR="00B5329E" w:rsidRDefault="00B5329E" w:rsidP="00B5329E">
      <w:pPr>
        <w:rPr>
          <w:ins w:id="40" w:author="JORGE CONTRERAS ORTIZ" w:date="2021-09-05T14:07:00Z"/>
        </w:rPr>
      </w:pPr>
      <w:ins w:id="41" w:author="JORGE CONTRERAS ORTIZ" w:date="2021-09-05T14:07:00Z">
        <w:r>
          <w:t xml:space="preserve">Previamente a la implementación hardware, se prueba y se familiariza con la tecnología Thread con los Dongle de Evaluación </w:t>
        </w:r>
      </w:ins>
      <w:ins w:id="42" w:author="JORGE CONTRERAS ORTIZ" w:date="2021-09-05T20:21:00Z">
        <w:r w:rsidR="00365168">
          <w:t>desarrollados por Kirale</w:t>
        </w:r>
      </w:ins>
      <w:ins w:id="43" w:author="JORGE CONTRERAS ORTIZ" w:date="2021-09-05T14:07:00Z">
        <w:r>
          <w:t xml:space="preserve">. </w:t>
        </w:r>
      </w:ins>
    </w:p>
    <w:p w14:paraId="18565803" w14:textId="05A638E8" w:rsidR="00B5329E" w:rsidRPr="00791D37" w:rsidRDefault="00B5329E" w:rsidP="00B5329E">
      <w:pPr>
        <w:rPr>
          <w:ins w:id="44" w:author="JORGE CONTRERAS ORTIZ" w:date="2021-09-05T14:07:00Z"/>
        </w:rPr>
      </w:pPr>
      <w:ins w:id="45" w:author="JORGE CONTRERAS ORTIZ" w:date="2021-09-05T14:07:00Z">
        <w:r>
          <w:t>Posteriormente a la familiarización con la tecnología</w:t>
        </w:r>
      </w:ins>
      <w:ins w:id="46" w:author="JORGE CONTRERAS ORTIZ" w:date="2021-09-05T20:30:00Z">
        <w:r w:rsidR="00365168">
          <w:t xml:space="preserve">, </w:t>
        </w:r>
      </w:ins>
      <w:ins w:id="47" w:author="JORGE CONTRERAS ORTIZ" w:date="2021-09-05T14:07:00Z">
        <w:r>
          <w:t>se realiza el diseño hardware incorporando el módulo KTWM102.</w:t>
        </w:r>
      </w:ins>
    </w:p>
    <w:p w14:paraId="437B1FB1" w14:textId="24293623" w:rsidR="00B5329E" w:rsidRDefault="00B5329E" w:rsidP="00B5329E">
      <w:pPr>
        <w:rPr>
          <w:ins w:id="48" w:author="JORGE CONTRERAS ORTIZ" w:date="2021-09-05T14:07:00Z"/>
        </w:rPr>
      </w:pPr>
      <w:ins w:id="49" w:author="JORGE CONTRERAS ORTIZ" w:date="2021-09-05T14:07:00Z">
        <w:r>
          <w:t xml:space="preserve">Una vez realizado el diseño hardware, se valida su diseño mediante la realización de pruebas de comunicación tanto con un PC, a través del puerto USB, como con la plataforma </w:t>
        </w:r>
      </w:ins>
      <w:ins w:id="50" w:author="JORGE CONTRERAS ORTIZ" w:date="2021-09-05T20:11:00Z">
        <w:r w:rsidR="009E228E" w:rsidRPr="009E228E">
          <w:rPr>
            <w:rPrChange w:id="51" w:author="JORGE CONTRERAS ORTIZ" w:date="2021-09-05T20:11:00Z">
              <w:rPr>
                <w:lang w:val="en-US"/>
              </w:rPr>
            </w:rPrChange>
          </w:rPr>
          <w:t>Cookie</w:t>
        </w:r>
      </w:ins>
      <w:ins w:id="52" w:author="JORGE CONTRERAS ORTIZ" w:date="2021-09-05T14:07:00Z">
        <w:r>
          <w:t xml:space="preserve">, a través del puerto UART. Para esta validación se formaban diferentes </w:t>
        </w:r>
      </w:ins>
      <w:ins w:id="53" w:author="JORGE CONTRERAS ORTIZ" w:date="2021-09-05T20:30:00Z">
        <w:r w:rsidR="00365168">
          <w:t xml:space="preserve">topologías de red </w:t>
        </w:r>
      </w:ins>
      <w:ins w:id="54" w:author="JORGE CONTRERAS ORTIZ" w:date="2021-09-05T14:07:00Z">
        <w:r>
          <w:t>con los nodos disponibles, incluyendo los Dongle de Evaluación, permitiendo evaluar no solo el correcto diseño hardware, si no también se evalúa el funcionamiento del protocolo Thread implementado.</w:t>
        </w:r>
      </w:ins>
    </w:p>
    <w:p w14:paraId="657B9068" w14:textId="71A748F5" w:rsidR="00B5329E" w:rsidRDefault="00B5329E" w:rsidP="00B5329E">
      <w:pPr>
        <w:rPr>
          <w:ins w:id="55" w:author="JORGE CONTRERAS ORTIZ" w:date="2021-09-05T14:07:00Z"/>
        </w:rPr>
      </w:pPr>
      <w:ins w:id="56" w:author="JORGE CONTRERAS ORTIZ" w:date="2021-09-05T14:07:00Z">
        <w:r>
          <w:t>Finalmente, tras la validación de la integración del hardware en la plataforma, se adquiere el dispositivo Border Router de Kirale. Con ese nuevo dispositivo, se logra una conectividad entre la red Thread, formada por los diferentes nodos y el Border Router, con otros tipos de redes</w:t>
        </w:r>
      </w:ins>
      <w:ins w:id="57" w:author="JORGE CONTRERAS ORTIZ" w:date="2021-09-05T20:45:00Z">
        <w:r w:rsidR="00C86FA7">
          <w:t>, incluyendo conexión a Internet.</w:t>
        </w:r>
      </w:ins>
    </w:p>
    <w:p w14:paraId="6D422532" w14:textId="0D36C99F" w:rsidR="00DA3B27" w:rsidRPr="00C86FA7" w:rsidDel="00B5329E" w:rsidRDefault="00B5329E" w:rsidP="00B5329E">
      <w:pPr>
        <w:rPr>
          <w:del w:id="58" w:author="JORGE CONTRERAS ORTIZ" w:date="2021-09-05T14:07:00Z"/>
        </w:rPr>
      </w:pPr>
      <w:ins w:id="59" w:author="JORGE CONTRERAS ORTIZ" w:date="2021-09-05T14:07:00Z">
        <w:r w:rsidRPr="00C86FA7">
          <w:rPr>
            <w:b/>
            <w:bCs/>
          </w:rPr>
          <w:t xml:space="preserve">Palabras clave: </w:t>
        </w:r>
        <w:r>
          <w:t>Implementación</w:t>
        </w:r>
        <w:r w:rsidRPr="00C86FA7">
          <w:t xml:space="preserve">, Thread, </w:t>
        </w:r>
      </w:ins>
      <w:ins w:id="60" w:author="JORGE CONTRERAS ORTIZ" w:date="2021-09-05T20:47:00Z">
        <w:r w:rsidR="00C86FA7">
          <w:t>Nodos, Red, V</w:t>
        </w:r>
      </w:ins>
      <w:ins w:id="61" w:author="JORGE CONTRERAS ORTIZ" w:date="2021-09-05T14:07:00Z">
        <w:r>
          <w:t>alidación</w:t>
        </w:r>
        <w:r w:rsidRPr="00C86FA7">
          <w:t xml:space="preserve">, </w:t>
        </w:r>
      </w:ins>
      <w:ins w:id="62" w:author="JORGE CONTRERAS ORTIZ" w:date="2021-09-05T20:47:00Z">
        <w:r w:rsidR="00C86FA7">
          <w:t>A</w:t>
        </w:r>
      </w:ins>
      <w:ins w:id="63" w:author="JORGE CONTRERAS ORTIZ" w:date="2021-09-05T14:07:00Z">
        <w:r>
          <w:t>nálisis</w:t>
        </w:r>
      </w:ins>
      <w:ins w:id="64" w:author="JORGE CONTRERAS ORTIZ" w:date="2021-09-05T20:48:00Z">
        <w:r w:rsidR="00C86FA7">
          <w:t>.</w:t>
        </w:r>
      </w:ins>
      <w:del w:id="65" w:author="JORGE CONTRERAS ORTIZ" w:date="2021-09-05T14:07:00Z">
        <w:r w:rsidR="00DA3B27" w:rsidRPr="00C86FA7" w:rsidDel="00B5329E">
          <w:delText xml:space="preserve">El mundo tiende a compartir cada vez más información, a estar cada vez más interconectado.  Cada vez existe un mayor número de dispositivos conectados entre ellos y con Internet de múltiples maneras. De todo esto surge lo que se conoce, en inglés, como </w:delText>
        </w:r>
        <w:r w:rsidR="00DA3B27" w:rsidRPr="00C86FA7" w:rsidDel="00B5329E">
          <w:rPr>
            <w:b/>
            <w:bCs/>
          </w:rPr>
          <w:delText xml:space="preserve">Internet of Things </w:delText>
        </w:r>
        <w:r w:rsidR="00DA3B27" w:rsidRPr="00C86FA7" w:rsidDel="00B5329E">
          <w:delText xml:space="preserve">o </w:delText>
        </w:r>
        <w:r w:rsidR="00DA3B27" w:rsidRPr="00C86FA7" w:rsidDel="00B5329E">
          <w:rPr>
            <w:b/>
            <w:bCs/>
          </w:rPr>
          <w:delText>IoT</w:delText>
        </w:r>
        <w:r w:rsidR="00DA3B27" w:rsidRPr="00C86FA7" w:rsidDel="00B5329E">
          <w:delText>, o en español, Internet de las cosas.</w:delText>
        </w:r>
      </w:del>
    </w:p>
    <w:p w14:paraId="1D99D3A5" w14:textId="66E772CF" w:rsidR="00DA3B27" w:rsidRPr="00C86FA7" w:rsidDel="00B5329E" w:rsidRDefault="00DA3B27" w:rsidP="00791D37">
      <w:pPr>
        <w:rPr>
          <w:del w:id="66" w:author="JORGE CONTRERAS ORTIZ" w:date="2021-09-05T14:07:00Z"/>
        </w:rPr>
      </w:pPr>
      <w:del w:id="67" w:author="JORGE CONTRERAS ORTIZ" w:date="2021-09-05T14:07:00Z">
        <w:r w:rsidRPr="00C86FA7" w:rsidDel="00B5329E">
          <w:delText>Este concepto consiste en redes de sensores capaces de monitorizar su entorno, reaccionando ante posibles cambios.</w:delText>
        </w:r>
      </w:del>
    </w:p>
    <w:p w14:paraId="1AE93070" w14:textId="77777777" w:rsidR="00DA3B27" w:rsidRPr="00C86FA7" w:rsidRDefault="00DA3B27" w:rsidP="00791D37">
      <w:r w:rsidRPr="00C86FA7">
        <w:br w:type="page"/>
      </w:r>
    </w:p>
    <w:p w14:paraId="6D8FF0EA" w14:textId="77777777" w:rsidR="00353559" w:rsidRPr="00C86FA7" w:rsidRDefault="00353559">
      <w:pPr>
        <w:jc w:val="left"/>
        <w:rPr>
          <w:ins w:id="68" w:author="JORGE CONTRERAS ORTIZ" w:date="2021-09-05T14:10:00Z"/>
          <w:rFonts w:eastAsiaTheme="majorEastAsia"/>
          <w:color w:val="2F5496" w:themeColor="accent1" w:themeShade="BF"/>
          <w:sz w:val="36"/>
          <w:szCs w:val="36"/>
        </w:rPr>
      </w:pPr>
      <w:bookmarkStart w:id="69" w:name="_Toc81499322"/>
      <w:ins w:id="70" w:author="JORGE CONTRERAS ORTIZ" w:date="2021-09-05T14:10:00Z">
        <w:r w:rsidRPr="00C86FA7">
          <w:lastRenderedPageBreak/>
          <w:br w:type="page"/>
        </w:r>
      </w:ins>
    </w:p>
    <w:p w14:paraId="03BEE483" w14:textId="43F21156" w:rsidR="00353559" w:rsidRPr="004E60C8" w:rsidRDefault="00353559" w:rsidP="00353559">
      <w:pPr>
        <w:pStyle w:val="Ttulo1"/>
        <w:rPr>
          <w:ins w:id="71" w:author="JORGE CONTRERAS ORTIZ" w:date="2021-09-05T14:11:00Z"/>
          <w:lang w:val="en-US"/>
          <w:rPrChange w:id="72" w:author="JORGE CONTRERAS ORTIZ" w:date="2021-09-05T20:12:00Z">
            <w:rPr>
              <w:ins w:id="73" w:author="JORGE CONTRERAS ORTIZ" w:date="2021-09-05T14:11:00Z"/>
            </w:rPr>
          </w:rPrChange>
        </w:rPr>
      </w:pPr>
      <w:bookmarkStart w:id="74" w:name="_Toc82012067"/>
      <w:bookmarkStart w:id="75" w:name="_Toc82024891"/>
      <w:bookmarkStart w:id="76" w:name="_Toc82030735"/>
      <w:ins w:id="77" w:author="JORGE CONTRERAS ORTIZ" w:date="2021-09-05T14:11:00Z">
        <w:r w:rsidRPr="004E60C8">
          <w:rPr>
            <w:lang w:val="en-US"/>
            <w:rPrChange w:id="78" w:author="JORGE CONTRERAS ORTIZ" w:date="2021-09-05T20:12:00Z">
              <w:rPr/>
            </w:rPrChange>
          </w:rPr>
          <w:lastRenderedPageBreak/>
          <w:t>ABSTRACT</w:t>
        </w:r>
        <w:bookmarkEnd w:id="74"/>
        <w:bookmarkEnd w:id="75"/>
        <w:bookmarkEnd w:id="76"/>
      </w:ins>
    </w:p>
    <w:p w14:paraId="4D511FD9" w14:textId="77777777" w:rsidR="00353559" w:rsidRPr="004E60C8" w:rsidRDefault="00353559" w:rsidP="00353559">
      <w:pPr>
        <w:rPr>
          <w:ins w:id="79" w:author="JORGE CONTRERAS ORTIZ" w:date="2021-09-05T14:11:00Z"/>
          <w:lang w:val="en-US"/>
          <w:rPrChange w:id="80" w:author="JORGE CONTRERAS ORTIZ" w:date="2021-09-05T20:12:00Z">
            <w:rPr>
              <w:ins w:id="81" w:author="JORGE CONTRERAS ORTIZ" w:date="2021-09-05T14:11:00Z"/>
            </w:rPr>
          </w:rPrChange>
        </w:rPr>
      </w:pPr>
    </w:p>
    <w:p w14:paraId="58DDAF0D" w14:textId="4B91749E" w:rsidR="004E60C8" w:rsidRPr="00365168" w:rsidRDefault="00B71FD3" w:rsidP="00353559">
      <w:pPr>
        <w:rPr>
          <w:ins w:id="82" w:author="JORGE CONTRERAS ORTIZ" w:date="2021-09-05T20:17:00Z"/>
          <w:lang w:val="en-US"/>
        </w:rPr>
      </w:pPr>
      <w:ins w:id="83" w:author="JORGE CONTRERAS ORTIZ" w:date="2021-09-05T20:02:00Z">
        <w:r w:rsidRPr="00365168">
          <w:rPr>
            <w:lang w:val="en-US"/>
            <w:rPrChange w:id="84" w:author="JORGE CONTRERAS ORTIZ" w:date="2021-09-05T20:31:00Z">
              <w:rPr/>
            </w:rPrChange>
          </w:rPr>
          <w:t xml:space="preserve">The aim of this </w:t>
        </w:r>
      </w:ins>
      <w:ins w:id="85" w:author="JORGE CONTRERAS ORTIZ" w:date="2021-09-05T20:07:00Z">
        <w:r w:rsidRPr="00365168">
          <w:rPr>
            <w:lang w:val="en-US"/>
          </w:rPr>
          <w:t>p</w:t>
        </w:r>
      </w:ins>
      <w:ins w:id="86" w:author="JORGE CONTRERAS ORTIZ" w:date="2021-09-05T20:02:00Z">
        <w:r w:rsidRPr="00365168">
          <w:rPr>
            <w:lang w:val="en-US"/>
            <w:rPrChange w:id="87" w:author="JORGE CONTRERAS ORTIZ" w:date="2021-09-05T20:31:00Z">
              <w:rPr/>
            </w:rPrChange>
          </w:rPr>
          <w:t>roject is</w:t>
        </w:r>
      </w:ins>
      <w:ins w:id="88" w:author="JORGE CONTRERAS ORTIZ" w:date="2021-09-05T20:03:00Z">
        <w:r w:rsidRPr="00365168">
          <w:rPr>
            <w:lang w:val="en-US"/>
            <w:rPrChange w:id="89" w:author="JORGE CONTRERAS ORTIZ" w:date="2021-09-05T20:31:00Z">
              <w:rPr/>
            </w:rPrChange>
          </w:rPr>
          <w:t xml:space="preserve"> the hardware imple</w:t>
        </w:r>
      </w:ins>
      <w:ins w:id="90" w:author="JORGE CONTRERAS ORTIZ" w:date="2021-09-05T20:04:00Z">
        <w:r w:rsidRPr="00365168">
          <w:rPr>
            <w:lang w:val="en-US"/>
            <w:rPrChange w:id="91" w:author="JORGE CONTRERAS ORTIZ" w:date="2021-09-05T20:31:00Z">
              <w:rPr/>
            </w:rPrChange>
          </w:rPr>
          <w:t>mentatio</w:t>
        </w:r>
        <w:r w:rsidRPr="00365168">
          <w:rPr>
            <w:lang w:val="en-US"/>
          </w:rPr>
          <w:t xml:space="preserve">n of </w:t>
        </w:r>
      </w:ins>
      <w:ins w:id="92" w:author="JORGE CONTRERAS ORTIZ" w:date="2021-09-05T20:05:00Z">
        <w:r w:rsidRPr="00365168">
          <w:rPr>
            <w:lang w:val="en-US"/>
          </w:rPr>
          <w:t>Thread technology on the</w:t>
        </w:r>
      </w:ins>
      <w:ins w:id="93" w:author="JORGE CONTRERAS ORTIZ" w:date="2021-09-05T20:06:00Z">
        <w:r w:rsidRPr="00365168">
          <w:rPr>
            <w:lang w:val="en-US"/>
          </w:rPr>
          <w:t xml:space="preserve"> </w:t>
        </w:r>
      </w:ins>
      <w:ins w:id="94" w:author="JORGE CONTRERAS ORTIZ" w:date="2021-09-05T20:07:00Z">
        <w:r w:rsidRPr="00365168">
          <w:rPr>
            <w:lang w:val="en-US"/>
          </w:rPr>
          <w:t>Cookie</w:t>
        </w:r>
      </w:ins>
      <w:ins w:id="95" w:author="JORGE CONTRERAS ORTIZ" w:date="2021-09-05T20:06:00Z">
        <w:r w:rsidRPr="00365168">
          <w:rPr>
            <w:lang w:val="en-US"/>
          </w:rPr>
          <w:t xml:space="preserve"> platform and the</w:t>
        </w:r>
      </w:ins>
      <w:ins w:id="96" w:author="JORGE CONTRERAS ORTIZ" w:date="2021-09-05T20:07:00Z">
        <w:r w:rsidRPr="00365168">
          <w:rPr>
            <w:lang w:val="en-US"/>
          </w:rPr>
          <w:t xml:space="preserve"> analysis </w:t>
        </w:r>
      </w:ins>
      <w:ins w:id="97" w:author="JORGE CONTRERAS ORTIZ" w:date="2021-09-05T20:14:00Z">
        <w:r w:rsidR="004E60C8" w:rsidRPr="00365168">
          <w:rPr>
            <w:lang w:val="en-US"/>
          </w:rPr>
          <w:t>of the Thread communications technology. The hardware i</w:t>
        </w:r>
        <w:r w:rsidR="004E60C8" w:rsidRPr="00365168">
          <w:rPr>
            <w:lang w:val="en-US"/>
            <w:rPrChange w:id="98" w:author="JORGE CONTRERAS ORTIZ" w:date="2021-09-05T20:31:00Z">
              <w:rPr/>
            </w:rPrChange>
          </w:rPr>
          <w:t xml:space="preserve">mplementation consist </w:t>
        </w:r>
      </w:ins>
      <w:ins w:id="99" w:author="JORGE CONTRERAS ORTIZ" w:date="2021-09-05T20:15:00Z">
        <w:r w:rsidR="004E60C8" w:rsidRPr="00365168">
          <w:rPr>
            <w:lang w:val="en-US"/>
          </w:rPr>
          <w:t>on a</w:t>
        </w:r>
      </w:ins>
      <w:ins w:id="100" w:author="JORGE CONTRERAS ORTIZ" w:date="2021-09-05T20:16:00Z">
        <w:r w:rsidR="004E60C8" w:rsidRPr="00365168">
          <w:rPr>
            <w:lang w:val="en-US"/>
          </w:rPr>
          <w:t xml:space="preserve">n entire </w:t>
        </w:r>
      </w:ins>
      <w:ins w:id="101" w:author="JORGE CONTRERAS ORTIZ" w:date="2021-09-05T20:15:00Z">
        <w:r w:rsidR="004E60C8" w:rsidRPr="00365168">
          <w:rPr>
            <w:lang w:val="en-US"/>
          </w:rPr>
          <w:t>PCB design,</w:t>
        </w:r>
      </w:ins>
      <w:ins w:id="102" w:author="JORGE CONTRERAS ORTIZ" w:date="2021-09-05T20:16:00Z">
        <w:r w:rsidR="004E60C8" w:rsidRPr="00365168">
          <w:rPr>
            <w:lang w:val="en-US"/>
          </w:rPr>
          <w:t xml:space="preserve"> </w:t>
        </w:r>
        <w:r w:rsidR="004E60C8" w:rsidRPr="00365168">
          <w:rPr>
            <w:lang w:val="en-US"/>
            <w:rPrChange w:id="103" w:author="JORGE CONTRERAS ORTIZ" w:date="2021-09-05T20:31:00Z">
              <w:rPr>
                <w:rFonts w:ascii="inherit" w:eastAsia="Times New Roman" w:hAnsi="inherit"/>
                <w:color w:val="202124"/>
                <w:sz w:val="42"/>
                <w:szCs w:val="42"/>
                <w:lang w:val="en"/>
              </w:rPr>
            </w:rPrChange>
          </w:rPr>
          <w:t>integrating the KTWM102 module developed by Kirale Technologies</w:t>
        </w:r>
      </w:ins>
      <w:ins w:id="104" w:author="JORGE CONTRERAS ORTIZ" w:date="2021-09-05T20:17:00Z">
        <w:r w:rsidR="004E60C8" w:rsidRPr="00365168">
          <w:rPr>
            <w:lang w:val="en-US"/>
          </w:rPr>
          <w:t>.</w:t>
        </w:r>
      </w:ins>
    </w:p>
    <w:p w14:paraId="2633A4A5" w14:textId="5B954206" w:rsidR="004E60C8" w:rsidRPr="00365168" w:rsidRDefault="004E60C8" w:rsidP="00353559">
      <w:pPr>
        <w:rPr>
          <w:ins w:id="105" w:author="JORGE CONTRERAS ORTIZ" w:date="2021-09-05T20:22:00Z"/>
          <w:lang w:val="en-US"/>
        </w:rPr>
      </w:pPr>
      <w:ins w:id="106" w:author="JORGE CONTRERAS ORTIZ" w:date="2021-09-05T20:17:00Z">
        <w:r w:rsidRPr="00365168">
          <w:rPr>
            <w:lang w:val="en-US"/>
          </w:rPr>
          <w:t>The firs</w:t>
        </w:r>
      </w:ins>
      <w:ins w:id="107" w:author="JORGE CONTRERAS ORTIZ" w:date="2021-09-05T20:18:00Z">
        <w:r w:rsidRPr="00365168">
          <w:rPr>
            <w:lang w:val="en-US"/>
          </w:rPr>
          <w:t>t</w:t>
        </w:r>
      </w:ins>
      <w:ins w:id="108" w:author="JORGE CONTRERAS ORTIZ" w:date="2021-09-05T20:19:00Z">
        <w:r w:rsidRPr="00365168">
          <w:rPr>
            <w:lang w:val="en-US"/>
          </w:rPr>
          <w:t>s</w:t>
        </w:r>
      </w:ins>
      <w:ins w:id="109" w:author="JORGE CONTRERAS ORTIZ" w:date="2021-09-05T20:18:00Z">
        <w:r w:rsidRPr="00365168">
          <w:rPr>
            <w:lang w:val="en-US"/>
            <w:rPrChange w:id="110" w:author="JORGE CONTRERAS ORTIZ" w:date="2021-09-05T20:31:00Z">
              <w:rPr/>
            </w:rPrChange>
          </w:rPr>
          <w:t xml:space="preserve"> step</w:t>
        </w:r>
      </w:ins>
      <w:ins w:id="111" w:author="JORGE CONTRERAS ORTIZ" w:date="2021-09-05T20:19:00Z">
        <w:r w:rsidRPr="00365168">
          <w:rPr>
            <w:lang w:val="en-US"/>
          </w:rPr>
          <w:t>s</w:t>
        </w:r>
      </w:ins>
      <w:ins w:id="112" w:author="JORGE CONTRERAS ORTIZ" w:date="2021-09-05T20:18:00Z">
        <w:r w:rsidRPr="00365168">
          <w:rPr>
            <w:lang w:val="en-US"/>
            <w:rPrChange w:id="113" w:author="JORGE CONTRERAS ORTIZ" w:date="2021-09-05T20:31:00Z">
              <w:rPr/>
            </w:rPrChange>
          </w:rPr>
          <w:t xml:space="preserve"> in t</w:t>
        </w:r>
        <w:r w:rsidRPr="00365168">
          <w:rPr>
            <w:lang w:val="en-US"/>
          </w:rPr>
          <w:t xml:space="preserve">he project </w:t>
        </w:r>
      </w:ins>
      <w:ins w:id="114" w:author="JORGE CONTRERAS ORTIZ" w:date="2021-09-05T20:19:00Z">
        <w:r w:rsidRPr="00365168">
          <w:rPr>
            <w:lang w:val="en-US"/>
          </w:rPr>
          <w:t xml:space="preserve">are testing </w:t>
        </w:r>
      </w:ins>
      <w:ins w:id="115" w:author="JORGE CONTRERAS ORTIZ" w:date="2021-09-05T20:20:00Z">
        <w:r w:rsidRPr="00365168">
          <w:rPr>
            <w:lang w:val="en-US"/>
          </w:rPr>
          <w:t>and getting used to the Thread Technology using de Evaluation Dongles modules developed by Kirale.</w:t>
        </w:r>
      </w:ins>
    </w:p>
    <w:p w14:paraId="0812C530" w14:textId="59EF2560" w:rsidR="00365168" w:rsidRPr="00365168" w:rsidRDefault="00365168" w:rsidP="00353559">
      <w:pPr>
        <w:rPr>
          <w:ins w:id="116" w:author="JORGE CONTRERAS ORTIZ" w:date="2021-09-05T20:25:00Z"/>
          <w:lang w:val="en-US"/>
        </w:rPr>
      </w:pPr>
      <w:ins w:id="117" w:author="JORGE CONTRERAS ORTIZ" w:date="2021-09-05T20:22:00Z">
        <w:r w:rsidRPr="00365168">
          <w:rPr>
            <w:lang w:val="en-US"/>
          </w:rPr>
          <w:t>Once achieving</w:t>
        </w:r>
      </w:ins>
      <w:ins w:id="118" w:author="JORGE CONTRERAS ORTIZ" w:date="2021-09-05T20:23:00Z">
        <w:r w:rsidRPr="00365168">
          <w:rPr>
            <w:lang w:val="en-US"/>
          </w:rPr>
          <w:t xml:space="preserve"> a certain </w:t>
        </w:r>
        <w:r w:rsidRPr="00365168">
          <w:rPr>
            <w:lang w:val="en-US"/>
            <w:rPrChange w:id="119" w:author="JORGE CONTRERAS ORTIZ" w:date="2021-09-05T20:31:00Z">
              <w:rPr/>
            </w:rPrChange>
          </w:rPr>
          <w:t>kn</w:t>
        </w:r>
        <w:r w:rsidRPr="00365168">
          <w:rPr>
            <w:lang w:val="en-US"/>
          </w:rPr>
          <w:t xml:space="preserve">owledge </w:t>
        </w:r>
      </w:ins>
      <w:ins w:id="120" w:author="JORGE CONTRERAS ORTIZ" w:date="2021-09-05T20:24:00Z">
        <w:r w:rsidRPr="00365168">
          <w:rPr>
            <w:lang w:val="en-US"/>
          </w:rPr>
          <w:t>about</w:t>
        </w:r>
      </w:ins>
      <w:ins w:id="121" w:author="JORGE CONTRERAS ORTIZ" w:date="2021-09-05T20:23:00Z">
        <w:r w:rsidRPr="00365168">
          <w:rPr>
            <w:lang w:val="en-US"/>
          </w:rPr>
          <w:t xml:space="preserve"> the technology</w:t>
        </w:r>
      </w:ins>
      <w:ins w:id="122" w:author="JORGE CONTRERAS ORTIZ" w:date="2021-09-05T20:24:00Z">
        <w:r w:rsidRPr="00365168">
          <w:rPr>
            <w:lang w:val="en-US"/>
          </w:rPr>
          <w:t xml:space="preserve">, the </w:t>
        </w:r>
      </w:ins>
      <w:ins w:id="123" w:author="JORGE CONTRERAS ORTIZ" w:date="2021-09-05T20:25:00Z">
        <w:r w:rsidRPr="00365168">
          <w:rPr>
            <w:lang w:val="en-US"/>
          </w:rPr>
          <w:t>hardware design incorporating the module KTWM102 is started.</w:t>
        </w:r>
      </w:ins>
    </w:p>
    <w:p w14:paraId="4679BF9F" w14:textId="5A7D22A2" w:rsidR="00365168" w:rsidRPr="00365168" w:rsidRDefault="00365168" w:rsidP="00353559">
      <w:pPr>
        <w:rPr>
          <w:ins w:id="124" w:author="JORGE CONTRERAS ORTIZ" w:date="2021-09-05T20:17:00Z"/>
          <w:lang w:val="en-US"/>
        </w:rPr>
      </w:pPr>
      <w:ins w:id="125" w:author="JORGE CONTRERAS ORTIZ" w:date="2021-09-05T20:25:00Z">
        <w:r w:rsidRPr="00365168">
          <w:rPr>
            <w:lang w:val="en-US"/>
          </w:rPr>
          <w:t>Next, onc</w:t>
        </w:r>
        <w:r w:rsidRPr="00365168">
          <w:rPr>
            <w:lang w:val="en-US"/>
            <w:rPrChange w:id="126" w:author="JORGE CONTRERAS ORTIZ" w:date="2021-09-05T20:31:00Z">
              <w:rPr/>
            </w:rPrChange>
          </w:rPr>
          <w:t xml:space="preserve">e </w:t>
        </w:r>
      </w:ins>
      <w:ins w:id="127" w:author="JORGE CONTRERAS ORTIZ" w:date="2021-09-05T20:26:00Z">
        <w:r w:rsidRPr="00365168">
          <w:rPr>
            <w:lang w:val="en-US"/>
            <w:rPrChange w:id="128" w:author="JORGE CONTRERAS ORTIZ" w:date="2021-09-05T20:31:00Z">
              <w:rPr/>
            </w:rPrChange>
          </w:rPr>
          <w:t xml:space="preserve">the design </w:t>
        </w:r>
        <w:r w:rsidRPr="00365168">
          <w:rPr>
            <w:lang w:val="en-US"/>
          </w:rPr>
          <w:t>i</w:t>
        </w:r>
        <w:r w:rsidRPr="00365168">
          <w:rPr>
            <w:lang w:val="en-US"/>
            <w:rPrChange w:id="129" w:author="JORGE CONTRERAS ORTIZ" w:date="2021-09-05T20:31:00Z">
              <w:rPr/>
            </w:rPrChange>
          </w:rPr>
          <w:t xml:space="preserve">s </w:t>
        </w:r>
        <w:r w:rsidRPr="00365168">
          <w:rPr>
            <w:lang w:val="en-US"/>
          </w:rPr>
          <w:t>achieved, it is validated its design thr</w:t>
        </w:r>
      </w:ins>
      <w:ins w:id="130" w:author="JORGE CONTRERAS ORTIZ" w:date="2021-09-05T20:27:00Z">
        <w:r w:rsidRPr="00365168">
          <w:rPr>
            <w:lang w:val="en-US"/>
          </w:rPr>
          <w:t xml:space="preserve">ough communications tests </w:t>
        </w:r>
      </w:ins>
      <w:ins w:id="131" w:author="JORGE CONTRERAS ORTIZ" w:date="2021-09-05T20:28:00Z">
        <w:r w:rsidRPr="00365168">
          <w:rPr>
            <w:lang w:val="en-US"/>
          </w:rPr>
          <w:t>both with a PC, through the USB port, and with the Cookie Platform, through the UART port.</w:t>
        </w:r>
      </w:ins>
      <w:ins w:id="132" w:author="JORGE CONTRERAS ORTIZ" w:date="2021-09-05T20:29:00Z">
        <w:r w:rsidRPr="00365168">
          <w:rPr>
            <w:lang w:val="en-US"/>
          </w:rPr>
          <w:t xml:space="preserve"> </w:t>
        </w:r>
      </w:ins>
      <w:ins w:id="133" w:author="JORGE CONTRERAS ORTIZ" w:date="2021-09-05T20:31:00Z">
        <w:r w:rsidRPr="00365168">
          <w:rPr>
            <w:lang w:val="en-US"/>
          </w:rPr>
          <w:t>Different</w:t>
        </w:r>
      </w:ins>
      <w:ins w:id="134" w:author="JORGE CONTRERAS ORTIZ" w:date="2021-09-05T20:29:00Z">
        <w:r w:rsidRPr="00365168">
          <w:rPr>
            <w:lang w:val="en-US"/>
            <w:rPrChange w:id="135" w:author="JORGE CONTRERAS ORTIZ" w:date="2021-09-05T20:31:00Z">
              <w:rPr/>
            </w:rPrChange>
          </w:rPr>
          <w:t xml:space="preserve"> </w:t>
        </w:r>
      </w:ins>
      <w:ins w:id="136" w:author="JORGE CONTRERAS ORTIZ" w:date="2021-09-05T20:30:00Z">
        <w:r w:rsidRPr="00365168">
          <w:rPr>
            <w:lang w:val="en-US"/>
            <w:rPrChange w:id="137" w:author="JORGE CONTRERAS ORTIZ" w:date="2021-09-05T20:31:00Z">
              <w:rPr/>
            </w:rPrChange>
          </w:rPr>
          <w:t xml:space="preserve">networks topologies are made with all </w:t>
        </w:r>
      </w:ins>
      <w:ins w:id="138" w:author="JORGE CONTRERAS ORTIZ" w:date="2021-09-05T20:31:00Z">
        <w:r w:rsidRPr="00365168">
          <w:rPr>
            <w:lang w:val="en-US"/>
            <w:rPrChange w:id="139" w:author="JORGE CONTRERAS ORTIZ" w:date="2021-09-05T20:31:00Z">
              <w:rPr/>
            </w:rPrChange>
          </w:rPr>
          <w:t>available nodes</w:t>
        </w:r>
        <w:r>
          <w:rPr>
            <w:lang w:val="en-US"/>
          </w:rPr>
          <w:t xml:space="preserve">, including </w:t>
        </w:r>
        <w:r w:rsidR="00661C26">
          <w:rPr>
            <w:lang w:val="en-US"/>
          </w:rPr>
          <w:t>both</w:t>
        </w:r>
        <w:r>
          <w:rPr>
            <w:lang w:val="en-US"/>
          </w:rPr>
          <w:t xml:space="preserve"> </w:t>
        </w:r>
        <w:r w:rsidR="00661C26">
          <w:rPr>
            <w:lang w:val="en-US"/>
          </w:rPr>
          <w:t>Evaluation Dongles available</w:t>
        </w:r>
      </w:ins>
      <w:ins w:id="140" w:author="JORGE CONTRERAS ORTIZ" w:date="2021-09-05T20:32:00Z">
        <w:r w:rsidR="00661C26">
          <w:rPr>
            <w:lang w:val="en-US"/>
          </w:rPr>
          <w:t>, allo</w:t>
        </w:r>
      </w:ins>
      <w:ins w:id="141" w:author="JORGE CONTRERAS ORTIZ" w:date="2021-09-05T20:33:00Z">
        <w:r w:rsidR="00661C26">
          <w:rPr>
            <w:lang w:val="en-US"/>
          </w:rPr>
          <w:t xml:space="preserve">wing </w:t>
        </w:r>
      </w:ins>
      <w:ins w:id="142" w:author="JORGE CONTRERAS ORTIZ" w:date="2021-09-05T20:34:00Z">
        <w:r w:rsidR="00661C26">
          <w:rPr>
            <w:lang w:val="en-US"/>
          </w:rPr>
          <w:t xml:space="preserve">to </w:t>
        </w:r>
      </w:ins>
      <w:ins w:id="143" w:author="JORGE CONTRERAS ORTIZ" w:date="2021-09-05T20:36:00Z">
        <w:r w:rsidR="00661C26">
          <w:rPr>
            <w:lang w:val="en-US"/>
          </w:rPr>
          <w:t>assess</w:t>
        </w:r>
      </w:ins>
      <w:ins w:id="144" w:author="JORGE CONTRERAS ORTIZ" w:date="2021-09-05T20:34:00Z">
        <w:r w:rsidR="00661C26">
          <w:rPr>
            <w:lang w:val="en-US"/>
          </w:rPr>
          <w:t xml:space="preserve">, not only the correct operation of the hardware design, </w:t>
        </w:r>
      </w:ins>
      <w:ins w:id="145" w:author="JORGE CONTRERAS ORTIZ" w:date="2021-09-05T20:35:00Z">
        <w:r w:rsidR="00661C26">
          <w:rPr>
            <w:lang w:val="en-US"/>
          </w:rPr>
          <w:t xml:space="preserve">but </w:t>
        </w:r>
      </w:ins>
      <w:ins w:id="146" w:author="JORGE CONTRERAS ORTIZ" w:date="2021-09-05T20:36:00Z">
        <w:r w:rsidR="00661C26">
          <w:rPr>
            <w:lang w:val="en-US"/>
          </w:rPr>
          <w:t>the operation of the implemented Thread protocol.</w:t>
        </w:r>
      </w:ins>
    </w:p>
    <w:p w14:paraId="7A753243" w14:textId="6E1D1D32" w:rsidR="00353559" w:rsidRPr="00C86FA7" w:rsidRDefault="00661C26" w:rsidP="00353559">
      <w:pPr>
        <w:rPr>
          <w:ins w:id="147" w:author="JORGE CONTRERAS ORTIZ" w:date="2021-09-05T14:11:00Z"/>
          <w:lang w:val="en-US"/>
          <w:rPrChange w:id="148" w:author="JORGE CONTRERAS ORTIZ" w:date="2021-09-05T20:44:00Z">
            <w:rPr>
              <w:ins w:id="149" w:author="JORGE CONTRERAS ORTIZ" w:date="2021-09-05T14:11:00Z"/>
            </w:rPr>
          </w:rPrChange>
        </w:rPr>
      </w:pPr>
      <w:ins w:id="150" w:author="JORGE CONTRERAS ORTIZ" w:date="2021-09-05T20:37:00Z">
        <w:r w:rsidRPr="00661C26">
          <w:rPr>
            <w:lang w:val="en-US"/>
          </w:rPr>
          <w:t>Fin</w:t>
        </w:r>
        <w:r w:rsidRPr="00661C26">
          <w:rPr>
            <w:lang w:val="en-US"/>
            <w:rPrChange w:id="151" w:author="JORGE CONTRERAS ORTIZ" w:date="2021-09-05T20:40:00Z">
              <w:rPr/>
            </w:rPrChange>
          </w:rPr>
          <w:t xml:space="preserve">ally, </w:t>
        </w:r>
      </w:ins>
      <w:ins w:id="152" w:author="JORGE CONTRERAS ORTIZ" w:date="2021-09-05T20:39:00Z">
        <w:r w:rsidRPr="00661C26">
          <w:rPr>
            <w:lang w:val="en-US"/>
          </w:rPr>
          <w:t>when</w:t>
        </w:r>
      </w:ins>
      <w:ins w:id="153" w:author="JORGE CONTRERAS ORTIZ" w:date="2021-09-05T20:37:00Z">
        <w:r w:rsidRPr="00661C26">
          <w:rPr>
            <w:lang w:val="en-US"/>
            <w:rPrChange w:id="154" w:author="JORGE CONTRERAS ORTIZ" w:date="2021-09-05T20:40:00Z">
              <w:rPr/>
            </w:rPrChange>
          </w:rPr>
          <w:t xml:space="preserve"> </w:t>
        </w:r>
      </w:ins>
      <w:ins w:id="155" w:author="JORGE CONTRERAS ORTIZ" w:date="2021-09-05T20:38:00Z">
        <w:r w:rsidRPr="00661C26">
          <w:rPr>
            <w:lang w:val="en-US"/>
          </w:rPr>
          <w:t>t</w:t>
        </w:r>
        <w:r w:rsidRPr="00661C26">
          <w:rPr>
            <w:lang w:val="en-US"/>
            <w:rPrChange w:id="156" w:author="JORGE CONTRERAS ORTIZ" w:date="2021-09-05T20:40:00Z">
              <w:rPr/>
            </w:rPrChange>
          </w:rPr>
          <w:t>he correct i</w:t>
        </w:r>
        <w:r w:rsidRPr="00661C26">
          <w:rPr>
            <w:lang w:val="en-US"/>
          </w:rPr>
          <w:t>n</w:t>
        </w:r>
        <w:r w:rsidRPr="00661C26">
          <w:rPr>
            <w:lang w:val="en-US"/>
            <w:rPrChange w:id="157" w:author="JORGE CONTRERAS ORTIZ" w:date="2021-09-05T20:40:00Z">
              <w:rPr/>
            </w:rPrChange>
          </w:rPr>
          <w:t>te</w:t>
        </w:r>
        <w:r w:rsidRPr="00661C26">
          <w:rPr>
            <w:lang w:val="en-US"/>
          </w:rPr>
          <w:t>grat</w:t>
        </w:r>
        <w:r w:rsidRPr="00661C26">
          <w:rPr>
            <w:lang w:val="en-US"/>
            <w:rPrChange w:id="158" w:author="JORGE CONTRERAS ORTIZ" w:date="2021-09-05T20:40:00Z">
              <w:rPr/>
            </w:rPrChange>
          </w:rPr>
          <w:t>io</w:t>
        </w:r>
        <w:r w:rsidRPr="00661C26">
          <w:rPr>
            <w:lang w:val="en-US"/>
          </w:rPr>
          <w:t>n of the hardware design in the Cookie Platform is validated</w:t>
        </w:r>
      </w:ins>
      <w:ins w:id="159" w:author="JORGE CONTRERAS ORTIZ" w:date="2021-09-05T20:39:00Z">
        <w:r w:rsidRPr="00661C26">
          <w:rPr>
            <w:lang w:val="en-US"/>
          </w:rPr>
          <w:t xml:space="preserve">, the Border Router developed by Kirale is acquired. With the </w:t>
        </w:r>
      </w:ins>
      <w:ins w:id="160" w:author="JORGE CONTRERAS ORTIZ" w:date="2021-09-05T20:40:00Z">
        <w:r w:rsidRPr="00661C26">
          <w:rPr>
            <w:lang w:val="en-US"/>
          </w:rPr>
          <w:t>Border Router, a new connectivity</w:t>
        </w:r>
        <w:r w:rsidRPr="00661C26">
          <w:rPr>
            <w:lang w:val="en-US"/>
            <w:rPrChange w:id="161" w:author="JORGE CONTRERAS ORTIZ" w:date="2021-09-05T20:41:00Z">
              <w:rPr/>
            </w:rPrChange>
          </w:rPr>
          <w:t xml:space="preserve"> </w:t>
        </w:r>
        <w:r w:rsidRPr="00661C26">
          <w:rPr>
            <w:lang w:val="en-US"/>
          </w:rPr>
          <w:t>between</w:t>
        </w:r>
        <w:r w:rsidRPr="00661C26">
          <w:rPr>
            <w:lang w:val="en-US"/>
            <w:rPrChange w:id="162" w:author="JORGE CONTRERAS ORTIZ" w:date="2021-09-05T20:41:00Z">
              <w:rPr/>
            </w:rPrChange>
          </w:rPr>
          <w:t xml:space="preserve"> </w:t>
        </w:r>
      </w:ins>
      <w:ins w:id="163" w:author="JORGE CONTRERAS ORTIZ" w:date="2021-09-05T20:41:00Z">
        <w:r w:rsidRPr="00661C26">
          <w:rPr>
            <w:lang w:val="en-US"/>
            <w:rPrChange w:id="164" w:author="JORGE CONTRERAS ORTIZ" w:date="2021-09-05T20:41:00Z">
              <w:rPr/>
            </w:rPrChange>
          </w:rPr>
          <w:t>the T</w:t>
        </w:r>
        <w:r>
          <w:rPr>
            <w:lang w:val="en-US"/>
          </w:rPr>
          <w:t xml:space="preserve">hread network, </w:t>
        </w:r>
      </w:ins>
      <w:ins w:id="165" w:author="JORGE CONTRERAS ORTIZ" w:date="2021-09-05T20:42:00Z">
        <w:r w:rsidR="00C86FA7">
          <w:rPr>
            <w:lang w:val="en-US"/>
          </w:rPr>
          <w:t>formed by the d</w:t>
        </w:r>
      </w:ins>
      <w:ins w:id="166" w:author="JORGE CONTRERAS ORTIZ" w:date="2021-09-05T20:43:00Z">
        <w:r w:rsidR="00C86FA7">
          <w:rPr>
            <w:lang w:val="en-US"/>
          </w:rPr>
          <w:t>ifferent nodes and the Border Router, and other types of networks</w:t>
        </w:r>
      </w:ins>
      <w:ins w:id="167" w:author="JORGE CONTRERAS ORTIZ" w:date="2021-09-05T20:44:00Z">
        <w:r w:rsidR="00C86FA7">
          <w:rPr>
            <w:lang w:val="en-US"/>
          </w:rPr>
          <w:t xml:space="preserve"> due to the Border Router, including Internet con</w:t>
        </w:r>
      </w:ins>
      <w:ins w:id="168" w:author="JORGE CONTRERAS ORTIZ" w:date="2021-09-05T20:45:00Z">
        <w:r w:rsidR="00C86FA7">
          <w:rPr>
            <w:lang w:val="en-US"/>
          </w:rPr>
          <w:t>nection.</w:t>
        </w:r>
      </w:ins>
    </w:p>
    <w:p w14:paraId="77DFEAD0" w14:textId="140E8CA8" w:rsidR="00353559" w:rsidRPr="00C86FA7" w:rsidRDefault="00C86FA7" w:rsidP="00353559">
      <w:pPr>
        <w:jc w:val="left"/>
        <w:rPr>
          <w:ins w:id="169" w:author="JORGE CONTRERAS ORTIZ" w:date="2021-09-05T14:11:00Z"/>
          <w:lang w:val="en-US"/>
          <w:rPrChange w:id="170" w:author="JORGE CONTRERAS ORTIZ" w:date="2021-09-05T20:48:00Z">
            <w:rPr>
              <w:ins w:id="171" w:author="JORGE CONTRERAS ORTIZ" w:date="2021-09-05T14:11:00Z"/>
            </w:rPr>
          </w:rPrChange>
        </w:rPr>
      </w:pPr>
      <w:ins w:id="172" w:author="JORGE CONTRERAS ORTIZ" w:date="2021-09-05T20:48:00Z">
        <w:r w:rsidRPr="00C86FA7">
          <w:rPr>
            <w:b/>
            <w:bCs/>
            <w:lang w:val="en-US"/>
            <w:rPrChange w:id="173" w:author="JORGE CONTRERAS ORTIZ" w:date="2021-09-05T20:48:00Z">
              <w:rPr>
                <w:b/>
                <w:bCs/>
              </w:rPr>
            </w:rPrChange>
          </w:rPr>
          <w:t>Keywor</w:t>
        </w:r>
        <w:r>
          <w:rPr>
            <w:b/>
            <w:bCs/>
            <w:lang w:val="en-US"/>
          </w:rPr>
          <w:t>ds</w:t>
        </w:r>
      </w:ins>
      <w:ins w:id="174" w:author="JORGE CONTRERAS ORTIZ" w:date="2021-09-05T14:11:00Z">
        <w:r w:rsidR="00353559" w:rsidRPr="00C86FA7">
          <w:rPr>
            <w:b/>
            <w:bCs/>
            <w:lang w:val="en-US"/>
            <w:rPrChange w:id="175" w:author="JORGE CONTRERAS ORTIZ" w:date="2021-09-05T20:48:00Z">
              <w:rPr>
                <w:b/>
                <w:bCs/>
              </w:rPr>
            </w:rPrChange>
          </w:rPr>
          <w:t xml:space="preserve">: </w:t>
        </w:r>
        <w:r w:rsidR="00353559" w:rsidRPr="00C86FA7">
          <w:rPr>
            <w:lang w:val="en-US"/>
            <w:rPrChange w:id="176" w:author="JORGE CONTRERAS ORTIZ" w:date="2021-09-05T20:48:00Z">
              <w:rPr/>
            </w:rPrChange>
          </w:rPr>
          <w:t>Implementa</w:t>
        </w:r>
      </w:ins>
      <w:ins w:id="177" w:author="JORGE CONTRERAS ORTIZ" w:date="2021-09-05T20:48:00Z">
        <w:r w:rsidRPr="00C86FA7">
          <w:rPr>
            <w:lang w:val="en-US"/>
            <w:rPrChange w:id="178" w:author="JORGE CONTRERAS ORTIZ" w:date="2021-09-05T20:48:00Z">
              <w:rPr/>
            </w:rPrChange>
          </w:rPr>
          <w:t>tion</w:t>
        </w:r>
      </w:ins>
      <w:ins w:id="179" w:author="JORGE CONTRERAS ORTIZ" w:date="2021-09-05T14:11:00Z">
        <w:r w:rsidR="00353559" w:rsidRPr="00C86FA7">
          <w:rPr>
            <w:lang w:val="en-US"/>
            <w:rPrChange w:id="180" w:author="JORGE CONTRERAS ORTIZ" w:date="2021-09-05T20:48:00Z">
              <w:rPr/>
            </w:rPrChange>
          </w:rPr>
          <w:t xml:space="preserve">, Thread, </w:t>
        </w:r>
      </w:ins>
      <w:ins w:id="181" w:author="JORGE CONTRERAS ORTIZ" w:date="2021-09-05T20:48:00Z">
        <w:r w:rsidRPr="00C86FA7">
          <w:rPr>
            <w:lang w:val="en-US"/>
            <w:rPrChange w:id="182" w:author="JORGE CONTRERAS ORTIZ" w:date="2021-09-05T20:48:00Z">
              <w:rPr/>
            </w:rPrChange>
          </w:rPr>
          <w:t>Nodes</w:t>
        </w:r>
      </w:ins>
      <w:ins w:id="183" w:author="JORGE CONTRERAS ORTIZ" w:date="2021-09-05T20:47:00Z">
        <w:r w:rsidRPr="00C86FA7">
          <w:rPr>
            <w:lang w:val="en-US"/>
            <w:rPrChange w:id="184" w:author="JORGE CONTRERAS ORTIZ" w:date="2021-09-05T20:48:00Z">
              <w:rPr/>
            </w:rPrChange>
          </w:rPr>
          <w:t>,</w:t>
        </w:r>
      </w:ins>
      <w:ins w:id="185" w:author="JORGE CONTRERAS ORTIZ" w:date="2021-09-05T20:48:00Z">
        <w:r w:rsidRPr="00C86FA7">
          <w:rPr>
            <w:lang w:val="en-US"/>
            <w:rPrChange w:id="186" w:author="JORGE CONTRERAS ORTIZ" w:date="2021-09-05T20:48:00Z">
              <w:rPr/>
            </w:rPrChange>
          </w:rPr>
          <w:t xml:space="preserve"> Red, V</w:t>
        </w:r>
      </w:ins>
      <w:ins w:id="187" w:author="JORGE CONTRERAS ORTIZ" w:date="2021-09-05T14:11:00Z">
        <w:r w:rsidR="00353559" w:rsidRPr="00C86FA7">
          <w:rPr>
            <w:lang w:val="en-US"/>
            <w:rPrChange w:id="188" w:author="JORGE CONTRERAS ORTIZ" w:date="2021-09-05T20:48:00Z">
              <w:rPr/>
            </w:rPrChange>
          </w:rPr>
          <w:t>alida</w:t>
        </w:r>
      </w:ins>
      <w:ins w:id="189" w:author="JORGE CONTRERAS ORTIZ" w:date="2021-09-05T20:48:00Z">
        <w:r>
          <w:rPr>
            <w:lang w:val="en-US"/>
          </w:rPr>
          <w:t>tio</w:t>
        </w:r>
      </w:ins>
      <w:ins w:id="190" w:author="JORGE CONTRERAS ORTIZ" w:date="2021-09-05T14:11:00Z">
        <w:r w:rsidR="00353559" w:rsidRPr="00C86FA7">
          <w:rPr>
            <w:lang w:val="en-US"/>
            <w:rPrChange w:id="191" w:author="JORGE CONTRERAS ORTIZ" w:date="2021-09-05T20:48:00Z">
              <w:rPr/>
            </w:rPrChange>
          </w:rPr>
          <w:t xml:space="preserve">n, </w:t>
        </w:r>
      </w:ins>
      <w:ins w:id="192" w:author="JORGE CONTRERAS ORTIZ" w:date="2021-09-05T20:48:00Z">
        <w:r w:rsidRPr="00C86FA7">
          <w:rPr>
            <w:lang w:val="en-US"/>
            <w:rPrChange w:id="193" w:author="JORGE CONTRERAS ORTIZ" w:date="2021-09-05T20:48:00Z">
              <w:rPr/>
            </w:rPrChange>
          </w:rPr>
          <w:t>Analysis.</w:t>
        </w:r>
      </w:ins>
    </w:p>
    <w:p w14:paraId="034B7C03" w14:textId="77777777" w:rsidR="00353559" w:rsidRPr="00C86FA7" w:rsidRDefault="00353559">
      <w:pPr>
        <w:jc w:val="left"/>
        <w:rPr>
          <w:ins w:id="194" w:author="JORGE CONTRERAS ORTIZ" w:date="2021-09-05T14:11:00Z"/>
          <w:lang w:val="en-US"/>
          <w:rPrChange w:id="195" w:author="JORGE CONTRERAS ORTIZ" w:date="2021-09-05T20:48:00Z">
            <w:rPr>
              <w:ins w:id="196" w:author="JORGE CONTRERAS ORTIZ" w:date="2021-09-05T14:11:00Z"/>
            </w:rPr>
          </w:rPrChange>
        </w:rPr>
      </w:pPr>
      <w:ins w:id="197" w:author="JORGE CONTRERAS ORTIZ" w:date="2021-09-05T14:11:00Z">
        <w:r w:rsidRPr="00C86FA7">
          <w:rPr>
            <w:lang w:val="en-US"/>
            <w:rPrChange w:id="198" w:author="JORGE CONTRERAS ORTIZ" w:date="2021-09-05T20:48:00Z">
              <w:rPr/>
            </w:rPrChange>
          </w:rPr>
          <w:br w:type="page"/>
        </w:r>
      </w:ins>
    </w:p>
    <w:p w14:paraId="260E1F0E" w14:textId="77777777" w:rsidR="00AA0321" w:rsidRPr="00C86FA7" w:rsidRDefault="00AA0321">
      <w:pPr>
        <w:jc w:val="left"/>
        <w:rPr>
          <w:ins w:id="199" w:author="JORGE CONTRERAS ORTIZ" w:date="2021-09-05T19:54:00Z"/>
          <w:rFonts w:eastAsiaTheme="majorEastAsia"/>
          <w:color w:val="2F5496" w:themeColor="accent1" w:themeShade="BF"/>
          <w:sz w:val="36"/>
          <w:szCs w:val="36"/>
          <w:lang w:val="en-US"/>
          <w:rPrChange w:id="200" w:author="JORGE CONTRERAS ORTIZ" w:date="2021-09-05T20:48:00Z">
            <w:rPr>
              <w:ins w:id="201" w:author="JORGE CONTRERAS ORTIZ" w:date="2021-09-05T19:54:00Z"/>
              <w:rFonts w:eastAsiaTheme="majorEastAsia"/>
              <w:color w:val="2F5496" w:themeColor="accent1" w:themeShade="BF"/>
              <w:sz w:val="36"/>
              <w:szCs w:val="36"/>
            </w:rPr>
          </w:rPrChange>
        </w:rPr>
      </w:pPr>
      <w:ins w:id="202" w:author="JORGE CONTRERAS ORTIZ" w:date="2021-09-05T19:54:00Z">
        <w:r w:rsidRPr="00C86FA7">
          <w:rPr>
            <w:lang w:val="en-US"/>
            <w:rPrChange w:id="203" w:author="JORGE CONTRERAS ORTIZ" w:date="2021-09-05T20:48:00Z">
              <w:rPr/>
            </w:rPrChange>
          </w:rPr>
          <w:lastRenderedPageBreak/>
          <w:br w:type="page"/>
        </w:r>
      </w:ins>
    </w:p>
    <w:p w14:paraId="7EF407F5" w14:textId="31754750" w:rsidR="00DA3B27" w:rsidRDefault="00DA3B27" w:rsidP="00791D37">
      <w:pPr>
        <w:pStyle w:val="Ttulo1"/>
        <w:rPr>
          <w:ins w:id="204" w:author="JORGE CONTRERAS ORTIZ" w:date="2021-09-05T23:20:00Z"/>
        </w:rPr>
      </w:pPr>
      <w:bookmarkStart w:id="205" w:name="_Toc82012068"/>
      <w:bookmarkStart w:id="206" w:name="_Toc82024892"/>
      <w:bookmarkStart w:id="207" w:name="_Toc82030736"/>
      <w:r w:rsidRPr="00791D37">
        <w:lastRenderedPageBreak/>
        <w:t>INDICE</w:t>
      </w:r>
      <w:bookmarkEnd w:id="69"/>
      <w:bookmarkEnd w:id="205"/>
      <w:bookmarkEnd w:id="206"/>
      <w:bookmarkEnd w:id="207"/>
    </w:p>
    <w:p w14:paraId="28D81468" w14:textId="086516F4" w:rsidR="007865AB" w:rsidRDefault="00763B41">
      <w:pPr>
        <w:pStyle w:val="TDC1"/>
        <w:tabs>
          <w:tab w:val="right" w:leader="dot" w:pos="9060"/>
        </w:tabs>
        <w:rPr>
          <w:ins w:id="208" w:author="JORGE CONTRERAS ORTIZ" w:date="2021-09-08T21:58:00Z"/>
          <w:rFonts w:asciiTheme="minorHAnsi" w:eastAsiaTheme="minorEastAsia" w:hAnsiTheme="minorHAnsi" w:cstheme="minorBidi"/>
          <w:noProof/>
          <w:sz w:val="22"/>
          <w:lang w:eastAsia="es-ES"/>
        </w:rPr>
      </w:pPr>
      <w:ins w:id="209" w:author="JORGE CONTRERAS ORTIZ" w:date="2021-09-08T20:22:00Z">
        <w:r>
          <w:fldChar w:fldCharType="begin"/>
        </w:r>
        <w:r>
          <w:instrText xml:space="preserve"> TOC \o \h \z \u </w:instrText>
        </w:r>
      </w:ins>
      <w:r>
        <w:fldChar w:fldCharType="separate"/>
      </w:r>
      <w:ins w:id="210" w:author="JORGE CONTRERAS ORTIZ" w:date="2021-09-08T21:58:00Z">
        <w:r w:rsidR="007865AB" w:rsidRPr="00A86351">
          <w:rPr>
            <w:rStyle w:val="Hipervnculo"/>
            <w:noProof/>
          </w:rPr>
          <w:fldChar w:fldCharType="begin"/>
        </w:r>
        <w:r w:rsidR="007865AB" w:rsidRPr="00A86351">
          <w:rPr>
            <w:rStyle w:val="Hipervnculo"/>
            <w:noProof/>
          </w:rPr>
          <w:instrText xml:space="preserve"> </w:instrText>
        </w:r>
        <w:r w:rsidR="007865AB">
          <w:rPr>
            <w:noProof/>
          </w:rPr>
          <w:instrText>HYPERLINK \l "_Toc82030733"</w:instrText>
        </w:r>
        <w:r w:rsidR="007865AB" w:rsidRPr="00A86351">
          <w:rPr>
            <w:rStyle w:val="Hipervnculo"/>
            <w:noProof/>
          </w:rPr>
          <w:instrText xml:space="preserve"> </w:instrText>
        </w:r>
        <w:r w:rsidR="007865AB" w:rsidRPr="00A86351">
          <w:rPr>
            <w:rStyle w:val="Hipervnculo"/>
            <w:noProof/>
          </w:rPr>
        </w:r>
        <w:r w:rsidR="007865AB" w:rsidRPr="00A86351">
          <w:rPr>
            <w:rStyle w:val="Hipervnculo"/>
            <w:noProof/>
          </w:rPr>
          <w:fldChar w:fldCharType="separate"/>
        </w:r>
        <w:r w:rsidR="007865AB" w:rsidRPr="00A86351">
          <w:rPr>
            <w:rStyle w:val="Hipervnculo"/>
            <w:noProof/>
          </w:rPr>
          <w:t>AGRADECIMIENTOS</w:t>
        </w:r>
        <w:r w:rsidR="007865AB">
          <w:rPr>
            <w:noProof/>
            <w:webHidden/>
          </w:rPr>
          <w:tab/>
        </w:r>
        <w:r w:rsidR="007865AB">
          <w:rPr>
            <w:noProof/>
            <w:webHidden/>
          </w:rPr>
          <w:fldChar w:fldCharType="begin"/>
        </w:r>
        <w:r w:rsidR="007865AB">
          <w:rPr>
            <w:noProof/>
            <w:webHidden/>
          </w:rPr>
          <w:instrText xml:space="preserve"> PAGEREF _Toc82030733 \h </w:instrText>
        </w:r>
        <w:r w:rsidR="007865AB">
          <w:rPr>
            <w:noProof/>
            <w:webHidden/>
          </w:rPr>
        </w:r>
      </w:ins>
      <w:r w:rsidR="007865AB">
        <w:rPr>
          <w:noProof/>
          <w:webHidden/>
        </w:rPr>
        <w:fldChar w:fldCharType="separate"/>
      </w:r>
      <w:ins w:id="211" w:author="JORGE CONTRERAS ORTIZ" w:date="2021-09-08T21:58:00Z">
        <w:r w:rsidR="007865AB">
          <w:rPr>
            <w:noProof/>
            <w:webHidden/>
          </w:rPr>
          <w:t>I</w:t>
        </w:r>
        <w:r w:rsidR="007865AB">
          <w:rPr>
            <w:noProof/>
            <w:webHidden/>
          </w:rPr>
          <w:fldChar w:fldCharType="end"/>
        </w:r>
        <w:r w:rsidR="007865AB" w:rsidRPr="00A86351">
          <w:rPr>
            <w:rStyle w:val="Hipervnculo"/>
            <w:noProof/>
          </w:rPr>
          <w:fldChar w:fldCharType="end"/>
        </w:r>
      </w:ins>
    </w:p>
    <w:p w14:paraId="0493B19A" w14:textId="2CD83EC6" w:rsidR="007865AB" w:rsidRDefault="007865AB">
      <w:pPr>
        <w:pStyle w:val="TDC1"/>
        <w:tabs>
          <w:tab w:val="right" w:leader="dot" w:pos="9060"/>
        </w:tabs>
        <w:rPr>
          <w:ins w:id="212" w:author="JORGE CONTRERAS ORTIZ" w:date="2021-09-08T21:58:00Z"/>
          <w:rFonts w:asciiTheme="minorHAnsi" w:eastAsiaTheme="minorEastAsia" w:hAnsiTheme="minorHAnsi" w:cstheme="minorBidi"/>
          <w:noProof/>
          <w:sz w:val="22"/>
          <w:lang w:eastAsia="es-ES"/>
        </w:rPr>
      </w:pPr>
      <w:ins w:id="213"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"_Toc82030734"</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RESUMEN</w:t>
        </w:r>
        <w:r>
          <w:rPr>
            <w:noProof/>
            <w:webHidden/>
          </w:rPr>
          <w:tab/>
        </w:r>
        <w:r>
          <w:rPr>
            <w:noProof/>
            <w:webHidden/>
          </w:rPr>
          <w:fldChar w:fldCharType="begin"/>
        </w:r>
        <w:r>
          <w:rPr>
            <w:noProof/>
            <w:webHidden/>
          </w:rPr>
          <w:instrText xml:space="preserve"> PAGEREF _Toc82030734 \h </w:instrText>
        </w:r>
        <w:r>
          <w:rPr>
            <w:noProof/>
            <w:webHidden/>
          </w:rPr>
        </w:r>
      </w:ins>
      <w:r>
        <w:rPr>
          <w:noProof/>
          <w:webHidden/>
        </w:rPr>
        <w:fldChar w:fldCharType="separate"/>
      </w:r>
      <w:ins w:id="214" w:author="JORGE CONTRERAS ORTIZ" w:date="2021-09-08T21:58:00Z">
        <w:r>
          <w:rPr>
            <w:noProof/>
            <w:webHidden/>
          </w:rPr>
          <w:t>III</w:t>
        </w:r>
        <w:r>
          <w:rPr>
            <w:noProof/>
            <w:webHidden/>
          </w:rPr>
          <w:fldChar w:fldCharType="end"/>
        </w:r>
        <w:r w:rsidRPr="00A86351">
          <w:rPr>
            <w:rStyle w:val="Hipervnculo"/>
            <w:noProof/>
          </w:rPr>
          <w:fldChar w:fldCharType="end"/>
        </w:r>
      </w:ins>
    </w:p>
    <w:p w14:paraId="31110FED" w14:textId="57C304CD" w:rsidR="007865AB" w:rsidRDefault="007865AB">
      <w:pPr>
        <w:pStyle w:val="TDC1"/>
        <w:tabs>
          <w:tab w:val="right" w:leader="dot" w:pos="9060"/>
        </w:tabs>
        <w:rPr>
          <w:ins w:id="215" w:author="JORGE CONTRERAS ORTIZ" w:date="2021-09-08T21:58:00Z"/>
          <w:rFonts w:asciiTheme="minorHAnsi" w:eastAsiaTheme="minorEastAsia" w:hAnsiTheme="minorHAnsi" w:cstheme="minorBidi"/>
          <w:noProof/>
          <w:sz w:val="22"/>
          <w:lang w:eastAsia="es-ES"/>
        </w:rPr>
      </w:pPr>
      <w:ins w:id="216"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"_Toc82030735"</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lang w:val="en-US"/>
          </w:rPr>
          <w:t>ABSTRACT</w:t>
        </w:r>
        <w:r>
          <w:rPr>
            <w:noProof/>
            <w:webHidden/>
          </w:rPr>
          <w:tab/>
        </w:r>
        <w:r>
          <w:rPr>
            <w:noProof/>
            <w:webHidden/>
          </w:rPr>
          <w:fldChar w:fldCharType="begin"/>
        </w:r>
        <w:r>
          <w:rPr>
            <w:noProof/>
            <w:webHidden/>
          </w:rPr>
          <w:instrText xml:space="preserve"> PAGEREF _Toc82030735 \h </w:instrText>
        </w:r>
        <w:r>
          <w:rPr>
            <w:noProof/>
            <w:webHidden/>
          </w:rPr>
        </w:r>
      </w:ins>
      <w:r>
        <w:rPr>
          <w:noProof/>
          <w:webHidden/>
        </w:rPr>
        <w:fldChar w:fldCharType="separate"/>
      </w:r>
      <w:ins w:id="217" w:author="JORGE CONTRERAS ORTIZ" w:date="2021-09-08T21:58:00Z">
        <w:r>
          <w:rPr>
            <w:noProof/>
            <w:webHidden/>
          </w:rPr>
          <w:t>V</w:t>
        </w:r>
        <w:r>
          <w:rPr>
            <w:noProof/>
            <w:webHidden/>
          </w:rPr>
          <w:fldChar w:fldCharType="end"/>
        </w:r>
        <w:r w:rsidRPr="00A86351">
          <w:rPr>
            <w:rStyle w:val="Hipervnculo"/>
            <w:noProof/>
          </w:rPr>
          <w:fldChar w:fldCharType="end"/>
        </w:r>
      </w:ins>
    </w:p>
    <w:p w14:paraId="769CCCAA" w14:textId="68E87618" w:rsidR="007865AB" w:rsidRDefault="007865AB">
      <w:pPr>
        <w:pStyle w:val="TDC1"/>
        <w:tabs>
          <w:tab w:val="right" w:leader="dot" w:pos="9060"/>
        </w:tabs>
        <w:rPr>
          <w:ins w:id="218" w:author="JORGE CONTRERAS ORTIZ" w:date="2021-09-08T21:58:00Z"/>
          <w:rFonts w:asciiTheme="minorHAnsi" w:eastAsiaTheme="minorEastAsia" w:hAnsiTheme="minorHAnsi" w:cstheme="minorBidi"/>
          <w:noProof/>
          <w:sz w:val="22"/>
          <w:lang w:eastAsia="es-ES"/>
        </w:rPr>
      </w:pPr>
      <w:ins w:id="219"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"_Toc82030736"</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INDICE</w:t>
        </w:r>
        <w:r>
          <w:rPr>
            <w:noProof/>
            <w:webHidden/>
          </w:rPr>
          <w:tab/>
        </w:r>
        <w:r>
          <w:rPr>
            <w:noProof/>
            <w:webHidden/>
          </w:rPr>
          <w:fldChar w:fldCharType="begin"/>
        </w:r>
        <w:r>
          <w:rPr>
            <w:noProof/>
            <w:webHidden/>
          </w:rPr>
          <w:instrText xml:space="preserve"> PAGEREF _Toc82030736 \h </w:instrText>
        </w:r>
        <w:r>
          <w:rPr>
            <w:noProof/>
            <w:webHidden/>
          </w:rPr>
        </w:r>
      </w:ins>
      <w:r>
        <w:rPr>
          <w:noProof/>
          <w:webHidden/>
        </w:rPr>
        <w:fldChar w:fldCharType="separate"/>
      </w:r>
      <w:ins w:id="220" w:author="JORGE CONTRERAS ORTIZ" w:date="2021-09-08T21:58:00Z">
        <w:r>
          <w:rPr>
            <w:noProof/>
            <w:webHidden/>
          </w:rPr>
          <w:t>VII</w:t>
        </w:r>
        <w:r>
          <w:rPr>
            <w:noProof/>
            <w:webHidden/>
          </w:rPr>
          <w:fldChar w:fldCharType="end"/>
        </w:r>
        <w:r w:rsidRPr="00A86351">
          <w:rPr>
            <w:rStyle w:val="Hipervnculo"/>
            <w:noProof/>
          </w:rPr>
          <w:fldChar w:fldCharType="end"/>
        </w:r>
      </w:ins>
    </w:p>
    <w:p w14:paraId="7864803A" w14:textId="23A1645A" w:rsidR="007865AB" w:rsidRDefault="007865AB">
      <w:pPr>
        <w:pStyle w:val="TDC1"/>
        <w:tabs>
          <w:tab w:val="right" w:leader="dot" w:pos="9060"/>
        </w:tabs>
        <w:rPr>
          <w:ins w:id="221" w:author="JORGE CONTRERAS ORTIZ" w:date="2021-09-08T21:58:00Z"/>
          <w:rFonts w:asciiTheme="minorHAnsi" w:eastAsiaTheme="minorEastAsia" w:hAnsiTheme="minorHAnsi" w:cstheme="minorBidi"/>
          <w:noProof/>
          <w:sz w:val="22"/>
          <w:lang w:eastAsia="es-ES"/>
        </w:rPr>
      </w:pPr>
      <w:ins w:id="222"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"_Toc82030737"</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ABREVIATURAS Y ACRÓNIMOS</w:t>
        </w:r>
        <w:r>
          <w:rPr>
            <w:noProof/>
            <w:webHidden/>
          </w:rPr>
          <w:tab/>
        </w:r>
        <w:r>
          <w:rPr>
            <w:noProof/>
            <w:webHidden/>
          </w:rPr>
          <w:fldChar w:fldCharType="begin"/>
        </w:r>
        <w:r>
          <w:rPr>
            <w:noProof/>
            <w:webHidden/>
          </w:rPr>
          <w:instrText xml:space="preserve"> PAGEREF _Toc82030737 \h </w:instrText>
        </w:r>
        <w:r>
          <w:rPr>
            <w:noProof/>
            <w:webHidden/>
          </w:rPr>
        </w:r>
      </w:ins>
      <w:r>
        <w:rPr>
          <w:noProof/>
          <w:webHidden/>
        </w:rPr>
        <w:fldChar w:fldCharType="separate"/>
      </w:r>
      <w:ins w:id="223" w:author="JORGE CONTRERAS ORTIZ" w:date="2021-09-08T21:58:00Z">
        <w:r>
          <w:rPr>
            <w:noProof/>
            <w:webHidden/>
          </w:rPr>
          <w:t>XI</w:t>
        </w:r>
        <w:r>
          <w:rPr>
            <w:noProof/>
            <w:webHidden/>
          </w:rPr>
          <w:fldChar w:fldCharType="end"/>
        </w:r>
        <w:r w:rsidRPr="00A86351">
          <w:rPr>
            <w:rStyle w:val="Hipervnculo"/>
            <w:noProof/>
          </w:rPr>
          <w:fldChar w:fldCharType="end"/>
        </w:r>
      </w:ins>
    </w:p>
    <w:p w14:paraId="4298359E" w14:textId="07EEF333" w:rsidR="007865AB" w:rsidRDefault="007865AB">
      <w:pPr>
        <w:pStyle w:val="TDC1"/>
        <w:tabs>
          <w:tab w:val="right" w:leader="dot" w:pos="9060"/>
        </w:tabs>
        <w:rPr>
          <w:ins w:id="224" w:author="JORGE CONTRERAS ORTIZ" w:date="2021-09-08T21:58:00Z"/>
          <w:rFonts w:asciiTheme="minorHAnsi" w:eastAsiaTheme="minorEastAsia" w:hAnsiTheme="minorHAnsi" w:cstheme="minorBidi"/>
          <w:noProof/>
          <w:sz w:val="22"/>
          <w:lang w:eastAsia="es-ES"/>
        </w:rPr>
      </w:pPr>
      <w:ins w:id="225"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"_Toc82030738"</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ILUSTRACIONES</w:t>
        </w:r>
        <w:r>
          <w:rPr>
            <w:noProof/>
            <w:webHidden/>
          </w:rPr>
          <w:tab/>
        </w:r>
        <w:r>
          <w:rPr>
            <w:noProof/>
            <w:webHidden/>
          </w:rPr>
          <w:fldChar w:fldCharType="begin"/>
        </w:r>
        <w:r>
          <w:rPr>
            <w:noProof/>
            <w:webHidden/>
          </w:rPr>
          <w:instrText xml:space="preserve"> PAGEREF _Toc82030738 \h </w:instrText>
        </w:r>
        <w:r>
          <w:rPr>
            <w:noProof/>
            <w:webHidden/>
          </w:rPr>
        </w:r>
      </w:ins>
      <w:r>
        <w:rPr>
          <w:noProof/>
          <w:webHidden/>
        </w:rPr>
        <w:fldChar w:fldCharType="separate"/>
      </w:r>
      <w:ins w:id="226" w:author="JORGE CONTRERAS ORTIZ" w:date="2021-09-08T21:58:00Z">
        <w:r>
          <w:rPr>
            <w:noProof/>
            <w:webHidden/>
          </w:rPr>
          <w:t>XIII</w:t>
        </w:r>
        <w:r>
          <w:rPr>
            <w:noProof/>
            <w:webHidden/>
          </w:rPr>
          <w:fldChar w:fldCharType="end"/>
        </w:r>
        <w:r w:rsidRPr="00A86351">
          <w:rPr>
            <w:rStyle w:val="Hipervnculo"/>
            <w:noProof/>
          </w:rPr>
          <w:fldChar w:fldCharType="end"/>
        </w:r>
      </w:ins>
    </w:p>
    <w:p w14:paraId="644DD4AC" w14:textId="70185C96" w:rsidR="007865AB" w:rsidRDefault="007865AB">
      <w:pPr>
        <w:pStyle w:val="TDC1"/>
        <w:tabs>
          <w:tab w:val="right" w:leader="dot" w:pos="9060"/>
        </w:tabs>
        <w:rPr>
          <w:ins w:id="227" w:author="JORGE CONTRERAS ORTIZ" w:date="2021-09-08T21:58:00Z"/>
          <w:rFonts w:asciiTheme="minorHAnsi" w:eastAsiaTheme="minorEastAsia" w:hAnsiTheme="minorHAnsi" w:cstheme="minorBidi"/>
          <w:noProof/>
          <w:sz w:val="22"/>
          <w:lang w:eastAsia="es-ES"/>
        </w:rPr>
      </w:pPr>
      <w:ins w:id="228"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"_Toc82030739"</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TABLAS</w:t>
        </w:r>
        <w:r>
          <w:rPr>
            <w:noProof/>
            <w:webHidden/>
          </w:rPr>
          <w:tab/>
        </w:r>
        <w:r>
          <w:rPr>
            <w:noProof/>
            <w:webHidden/>
          </w:rPr>
          <w:fldChar w:fldCharType="begin"/>
        </w:r>
        <w:r>
          <w:rPr>
            <w:noProof/>
            <w:webHidden/>
          </w:rPr>
          <w:instrText xml:space="preserve"> PAGEREF _Toc82030739 \h </w:instrText>
        </w:r>
        <w:r>
          <w:rPr>
            <w:noProof/>
            <w:webHidden/>
          </w:rPr>
        </w:r>
      </w:ins>
      <w:r>
        <w:rPr>
          <w:noProof/>
          <w:webHidden/>
        </w:rPr>
        <w:fldChar w:fldCharType="separate"/>
      </w:r>
      <w:ins w:id="229" w:author="JORGE CONTRERAS ORTIZ" w:date="2021-09-08T21:58:00Z">
        <w:r>
          <w:rPr>
            <w:noProof/>
            <w:webHidden/>
          </w:rPr>
          <w:t>XV</w:t>
        </w:r>
        <w:r>
          <w:rPr>
            <w:noProof/>
            <w:webHidden/>
          </w:rPr>
          <w:fldChar w:fldCharType="end"/>
        </w:r>
        <w:r w:rsidRPr="00A86351">
          <w:rPr>
            <w:rStyle w:val="Hipervnculo"/>
            <w:noProof/>
          </w:rPr>
          <w:fldChar w:fldCharType="end"/>
        </w:r>
      </w:ins>
    </w:p>
    <w:p w14:paraId="18E4C85E" w14:textId="2730D2CD" w:rsidR="007865AB" w:rsidRDefault="007865AB">
      <w:pPr>
        <w:pStyle w:val="TDC1"/>
        <w:tabs>
          <w:tab w:val="left" w:pos="442"/>
          <w:tab w:val="right" w:leader="dot" w:pos="9060"/>
        </w:tabs>
        <w:rPr>
          <w:ins w:id="230" w:author="JORGE CONTRERAS ORTIZ" w:date="2021-09-08T21:58:00Z"/>
          <w:rFonts w:asciiTheme="minorHAnsi" w:eastAsiaTheme="minorEastAsia" w:hAnsiTheme="minorHAnsi" w:cstheme="minorBidi"/>
          <w:noProof/>
          <w:sz w:val="22"/>
          <w:lang w:eastAsia="es-ES"/>
        </w:rPr>
      </w:pPr>
      <w:ins w:id="231"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"_Toc82030741"</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1.</w:t>
        </w:r>
        <w:r>
          <w:rPr>
            <w:rFonts w:asciiTheme="minorHAnsi" w:eastAsiaTheme="minorEastAsia" w:hAnsiTheme="minorHAnsi" w:cstheme="minorBidi"/>
            <w:noProof/>
            <w:sz w:val="22"/>
            <w:lang w:eastAsia="es-ES"/>
          </w:rPr>
          <w:tab/>
        </w:r>
        <w:r w:rsidRPr="00A86351">
          <w:rPr>
            <w:rStyle w:val="Hipervnculo"/>
            <w:noProof/>
          </w:rPr>
          <w:t>INTRODUCCIÓN Y OBJETIVOS DEL TRABAJO</w:t>
        </w:r>
        <w:r>
          <w:rPr>
            <w:noProof/>
            <w:webHidden/>
          </w:rPr>
          <w:tab/>
        </w:r>
        <w:r>
          <w:rPr>
            <w:noProof/>
            <w:webHidden/>
          </w:rPr>
          <w:fldChar w:fldCharType="begin"/>
        </w:r>
        <w:r>
          <w:rPr>
            <w:noProof/>
            <w:webHidden/>
          </w:rPr>
          <w:instrText xml:space="preserve"> PAGEREF _Toc82030741 \h </w:instrText>
        </w:r>
        <w:r>
          <w:rPr>
            <w:noProof/>
            <w:webHidden/>
          </w:rPr>
        </w:r>
      </w:ins>
      <w:r>
        <w:rPr>
          <w:noProof/>
          <w:webHidden/>
        </w:rPr>
        <w:fldChar w:fldCharType="separate"/>
      </w:r>
      <w:ins w:id="232" w:author="JORGE CONTRERAS ORTIZ" w:date="2021-09-08T21:58:00Z">
        <w:r>
          <w:rPr>
            <w:noProof/>
            <w:webHidden/>
          </w:rPr>
          <w:t>1</w:t>
        </w:r>
        <w:r>
          <w:rPr>
            <w:noProof/>
            <w:webHidden/>
          </w:rPr>
          <w:fldChar w:fldCharType="end"/>
        </w:r>
        <w:r w:rsidRPr="00A86351">
          <w:rPr>
            <w:rStyle w:val="Hipervnculo"/>
            <w:noProof/>
          </w:rPr>
          <w:fldChar w:fldCharType="end"/>
        </w:r>
      </w:ins>
    </w:p>
    <w:p w14:paraId="1BE7779F" w14:textId="4963C8D6" w:rsidR="007865AB" w:rsidRDefault="007865AB">
      <w:pPr>
        <w:pStyle w:val="TDC2"/>
        <w:tabs>
          <w:tab w:val="left" w:pos="880"/>
          <w:tab w:val="right" w:leader="dot" w:pos="9060"/>
        </w:tabs>
        <w:rPr>
          <w:ins w:id="233" w:author="JORGE CONTRERAS ORTIZ" w:date="2021-09-08T21:58:00Z"/>
          <w:rFonts w:asciiTheme="minorHAnsi" w:eastAsiaTheme="minorEastAsia" w:hAnsiTheme="minorHAnsi" w:cstheme="minorBidi"/>
          <w:noProof/>
          <w:lang w:eastAsia="es-ES"/>
        </w:rPr>
      </w:pPr>
      <w:ins w:id="234"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"_Toc82030742"</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1.1.</w:t>
        </w:r>
        <w:r>
          <w:rPr>
            <w:rFonts w:asciiTheme="minorHAnsi" w:eastAsiaTheme="minorEastAsia" w:hAnsiTheme="minorHAnsi" w:cstheme="minorBidi"/>
            <w:noProof/>
            <w:lang w:eastAsia="es-ES"/>
          </w:rPr>
          <w:tab/>
        </w:r>
        <w:r w:rsidRPr="00A86351">
          <w:rPr>
            <w:rStyle w:val="Hipervnculo"/>
            <w:noProof/>
          </w:rPr>
          <w:t>MOTIVACIÓN DEL PROYECTO</w:t>
        </w:r>
        <w:r>
          <w:rPr>
            <w:noProof/>
            <w:webHidden/>
          </w:rPr>
          <w:tab/>
        </w:r>
        <w:r>
          <w:rPr>
            <w:noProof/>
            <w:webHidden/>
          </w:rPr>
          <w:fldChar w:fldCharType="begin"/>
        </w:r>
        <w:r>
          <w:rPr>
            <w:noProof/>
            <w:webHidden/>
          </w:rPr>
          <w:instrText xml:space="preserve"> PAGEREF _Toc82030742 \h </w:instrText>
        </w:r>
        <w:r>
          <w:rPr>
            <w:noProof/>
            <w:webHidden/>
          </w:rPr>
        </w:r>
      </w:ins>
      <w:r>
        <w:rPr>
          <w:noProof/>
          <w:webHidden/>
        </w:rPr>
        <w:fldChar w:fldCharType="separate"/>
      </w:r>
      <w:ins w:id="235" w:author="JORGE CONTRERAS ORTIZ" w:date="2021-09-08T21:58:00Z">
        <w:r>
          <w:rPr>
            <w:noProof/>
            <w:webHidden/>
          </w:rPr>
          <w:t>1</w:t>
        </w:r>
        <w:r>
          <w:rPr>
            <w:noProof/>
            <w:webHidden/>
          </w:rPr>
          <w:fldChar w:fldCharType="end"/>
        </w:r>
        <w:r w:rsidRPr="00A86351">
          <w:rPr>
            <w:rStyle w:val="Hipervnculo"/>
            <w:noProof/>
          </w:rPr>
          <w:fldChar w:fldCharType="end"/>
        </w:r>
      </w:ins>
    </w:p>
    <w:p w14:paraId="19E4CE74" w14:textId="08555D9F" w:rsidR="007865AB" w:rsidRDefault="007865AB">
      <w:pPr>
        <w:pStyle w:val="TDC2"/>
        <w:tabs>
          <w:tab w:val="left" w:pos="880"/>
          <w:tab w:val="right" w:leader="dot" w:pos="9060"/>
        </w:tabs>
        <w:rPr>
          <w:ins w:id="236" w:author="JORGE CONTRERAS ORTIZ" w:date="2021-09-08T21:58:00Z"/>
          <w:rFonts w:asciiTheme="minorHAnsi" w:eastAsiaTheme="minorEastAsia" w:hAnsiTheme="minorHAnsi" w:cstheme="minorBidi"/>
          <w:noProof/>
          <w:lang w:eastAsia="es-ES"/>
        </w:rPr>
      </w:pPr>
      <w:ins w:id="237"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"_Toc82030743"</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1.2.</w:t>
        </w:r>
        <w:r>
          <w:rPr>
            <w:rFonts w:asciiTheme="minorHAnsi" w:eastAsiaTheme="minorEastAsia" w:hAnsiTheme="minorHAnsi" w:cstheme="minorBidi"/>
            <w:noProof/>
            <w:lang w:eastAsia="es-ES"/>
          </w:rPr>
          <w:tab/>
        </w:r>
        <w:r w:rsidRPr="00A86351">
          <w:rPr>
            <w:rStyle w:val="Hipervnculo"/>
            <w:noProof/>
          </w:rPr>
          <w:t>OBJETIVOS DEL PROYECTO</w:t>
        </w:r>
        <w:r>
          <w:rPr>
            <w:noProof/>
            <w:webHidden/>
          </w:rPr>
          <w:tab/>
        </w:r>
        <w:r>
          <w:rPr>
            <w:noProof/>
            <w:webHidden/>
          </w:rPr>
          <w:fldChar w:fldCharType="begin"/>
        </w:r>
        <w:r>
          <w:rPr>
            <w:noProof/>
            <w:webHidden/>
          </w:rPr>
          <w:instrText xml:space="preserve"> PAGEREF _Toc82030743 \h </w:instrText>
        </w:r>
        <w:r>
          <w:rPr>
            <w:noProof/>
            <w:webHidden/>
          </w:rPr>
        </w:r>
      </w:ins>
      <w:r>
        <w:rPr>
          <w:noProof/>
          <w:webHidden/>
        </w:rPr>
        <w:fldChar w:fldCharType="separate"/>
      </w:r>
      <w:ins w:id="238" w:author="JORGE CONTRERAS ORTIZ" w:date="2021-09-08T21:58:00Z">
        <w:r>
          <w:rPr>
            <w:noProof/>
            <w:webHidden/>
          </w:rPr>
          <w:t>1</w:t>
        </w:r>
        <w:r>
          <w:rPr>
            <w:noProof/>
            <w:webHidden/>
          </w:rPr>
          <w:fldChar w:fldCharType="end"/>
        </w:r>
        <w:r w:rsidRPr="00A86351">
          <w:rPr>
            <w:rStyle w:val="Hipervnculo"/>
            <w:noProof/>
          </w:rPr>
          <w:fldChar w:fldCharType="end"/>
        </w:r>
      </w:ins>
    </w:p>
    <w:p w14:paraId="79D0FAC0" w14:textId="3F00CD6A" w:rsidR="007865AB" w:rsidRDefault="007865AB">
      <w:pPr>
        <w:pStyle w:val="TDC2"/>
        <w:tabs>
          <w:tab w:val="left" w:pos="880"/>
          <w:tab w:val="right" w:leader="dot" w:pos="9060"/>
        </w:tabs>
        <w:rPr>
          <w:ins w:id="239" w:author="JORGE CONTRERAS ORTIZ" w:date="2021-09-08T21:58:00Z"/>
          <w:rFonts w:asciiTheme="minorHAnsi" w:eastAsiaTheme="minorEastAsia" w:hAnsiTheme="minorHAnsi" w:cstheme="minorBidi"/>
          <w:noProof/>
          <w:lang w:eastAsia="es-ES"/>
        </w:rPr>
      </w:pPr>
      <w:ins w:id="240"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"_Toc82030744"</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1.3.</w:t>
        </w:r>
        <w:r>
          <w:rPr>
            <w:rFonts w:asciiTheme="minorHAnsi" w:eastAsiaTheme="minorEastAsia" w:hAnsiTheme="minorHAnsi" w:cstheme="minorBidi"/>
            <w:noProof/>
            <w:lang w:eastAsia="es-ES"/>
          </w:rPr>
          <w:tab/>
        </w:r>
        <w:r w:rsidRPr="00A86351">
          <w:rPr>
            <w:rStyle w:val="Hipervnculo"/>
            <w:noProof/>
          </w:rPr>
          <w:t>GESTIÓN DEL PROYECTO</w:t>
        </w:r>
        <w:r>
          <w:rPr>
            <w:noProof/>
            <w:webHidden/>
          </w:rPr>
          <w:tab/>
        </w:r>
        <w:r>
          <w:rPr>
            <w:noProof/>
            <w:webHidden/>
          </w:rPr>
          <w:fldChar w:fldCharType="begin"/>
        </w:r>
        <w:r>
          <w:rPr>
            <w:noProof/>
            <w:webHidden/>
          </w:rPr>
          <w:instrText xml:space="preserve"> PAGEREF _Toc82030744 \h </w:instrText>
        </w:r>
        <w:r>
          <w:rPr>
            <w:noProof/>
            <w:webHidden/>
          </w:rPr>
        </w:r>
      </w:ins>
      <w:r>
        <w:rPr>
          <w:noProof/>
          <w:webHidden/>
        </w:rPr>
        <w:fldChar w:fldCharType="separate"/>
      </w:r>
      <w:ins w:id="241" w:author="JORGE CONTRERAS ORTIZ" w:date="2021-09-08T21:58:00Z">
        <w:r>
          <w:rPr>
            <w:noProof/>
            <w:webHidden/>
          </w:rPr>
          <w:t>2</w:t>
        </w:r>
        <w:r>
          <w:rPr>
            <w:noProof/>
            <w:webHidden/>
          </w:rPr>
          <w:fldChar w:fldCharType="end"/>
        </w:r>
        <w:r w:rsidRPr="00A86351">
          <w:rPr>
            <w:rStyle w:val="Hipervnculo"/>
            <w:noProof/>
          </w:rPr>
          <w:fldChar w:fldCharType="end"/>
        </w:r>
      </w:ins>
    </w:p>
    <w:p w14:paraId="613083F2" w14:textId="10385DD7" w:rsidR="007865AB" w:rsidRDefault="007865AB">
      <w:pPr>
        <w:pStyle w:val="TDC1"/>
        <w:tabs>
          <w:tab w:val="left" w:pos="442"/>
          <w:tab w:val="right" w:leader="dot" w:pos="9060"/>
        </w:tabs>
        <w:rPr>
          <w:ins w:id="242" w:author="JORGE CONTRERAS ORTIZ" w:date="2021-09-08T21:58:00Z"/>
          <w:rFonts w:asciiTheme="minorHAnsi" w:eastAsiaTheme="minorEastAsia" w:hAnsiTheme="minorHAnsi" w:cstheme="minorBidi"/>
          <w:noProof/>
          <w:sz w:val="22"/>
          <w:lang w:eastAsia="es-ES"/>
        </w:rPr>
      </w:pPr>
      <w:ins w:id="243"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"_Toc82030745"</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2.</w:t>
        </w:r>
        <w:r>
          <w:rPr>
            <w:rFonts w:asciiTheme="minorHAnsi" w:eastAsiaTheme="minorEastAsia" w:hAnsiTheme="minorHAnsi" w:cstheme="minorBidi"/>
            <w:noProof/>
            <w:sz w:val="22"/>
            <w:lang w:eastAsia="es-ES"/>
          </w:rPr>
          <w:tab/>
        </w:r>
        <w:r w:rsidRPr="00A86351">
          <w:rPr>
            <w:rStyle w:val="Hipervnculo"/>
            <w:noProof/>
          </w:rPr>
          <w:t>ESTADO DEL ARTE</w:t>
        </w:r>
        <w:r>
          <w:rPr>
            <w:noProof/>
            <w:webHidden/>
          </w:rPr>
          <w:tab/>
        </w:r>
        <w:r>
          <w:rPr>
            <w:noProof/>
            <w:webHidden/>
          </w:rPr>
          <w:fldChar w:fldCharType="begin"/>
        </w:r>
        <w:r>
          <w:rPr>
            <w:noProof/>
            <w:webHidden/>
          </w:rPr>
          <w:instrText xml:space="preserve"> PAGEREF _Toc82030745 \h </w:instrText>
        </w:r>
        <w:r>
          <w:rPr>
            <w:noProof/>
            <w:webHidden/>
          </w:rPr>
        </w:r>
      </w:ins>
      <w:r>
        <w:rPr>
          <w:noProof/>
          <w:webHidden/>
        </w:rPr>
        <w:fldChar w:fldCharType="separate"/>
      </w:r>
      <w:ins w:id="244" w:author="JORGE CONTRERAS ORTIZ" w:date="2021-09-08T21:58:00Z">
        <w:r>
          <w:rPr>
            <w:noProof/>
            <w:webHidden/>
          </w:rPr>
          <w:t>3</w:t>
        </w:r>
        <w:r>
          <w:rPr>
            <w:noProof/>
            <w:webHidden/>
          </w:rPr>
          <w:fldChar w:fldCharType="end"/>
        </w:r>
        <w:r w:rsidRPr="00A86351">
          <w:rPr>
            <w:rStyle w:val="Hipervnculo"/>
            <w:noProof/>
          </w:rPr>
          <w:fldChar w:fldCharType="end"/>
        </w:r>
      </w:ins>
    </w:p>
    <w:p w14:paraId="1D42BFD8" w14:textId="43C9532D" w:rsidR="007865AB" w:rsidRDefault="007865AB">
      <w:pPr>
        <w:pStyle w:val="TDC2"/>
        <w:tabs>
          <w:tab w:val="left" w:pos="880"/>
          <w:tab w:val="right" w:leader="dot" w:pos="9060"/>
        </w:tabs>
        <w:rPr>
          <w:ins w:id="245" w:author="JORGE CONTRERAS ORTIZ" w:date="2021-09-08T21:58:00Z"/>
          <w:rFonts w:asciiTheme="minorHAnsi" w:eastAsiaTheme="minorEastAsia" w:hAnsiTheme="minorHAnsi" w:cstheme="minorBidi"/>
          <w:noProof/>
          <w:lang w:eastAsia="es-ES"/>
        </w:rPr>
      </w:pPr>
      <w:ins w:id="246"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"_Toc82030746"</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2.1.</w:t>
        </w:r>
        <w:r>
          <w:rPr>
            <w:rFonts w:asciiTheme="minorHAnsi" w:eastAsiaTheme="minorEastAsia" w:hAnsiTheme="minorHAnsi" w:cstheme="minorBidi"/>
            <w:noProof/>
            <w:lang w:eastAsia="es-ES"/>
          </w:rPr>
          <w:tab/>
        </w:r>
        <w:r w:rsidRPr="00A86351">
          <w:rPr>
            <w:rStyle w:val="Hipervnculo"/>
            <w:noProof/>
          </w:rPr>
          <w:t>INTERNET OF THINGS (IoT)</w:t>
        </w:r>
        <w:r>
          <w:rPr>
            <w:noProof/>
            <w:webHidden/>
          </w:rPr>
          <w:tab/>
        </w:r>
        <w:r>
          <w:rPr>
            <w:noProof/>
            <w:webHidden/>
          </w:rPr>
          <w:fldChar w:fldCharType="begin"/>
        </w:r>
        <w:r>
          <w:rPr>
            <w:noProof/>
            <w:webHidden/>
          </w:rPr>
          <w:instrText xml:space="preserve"> PAGEREF _Toc82030746 \h </w:instrText>
        </w:r>
        <w:r>
          <w:rPr>
            <w:noProof/>
            <w:webHidden/>
          </w:rPr>
        </w:r>
      </w:ins>
      <w:r>
        <w:rPr>
          <w:noProof/>
          <w:webHidden/>
        </w:rPr>
        <w:fldChar w:fldCharType="separate"/>
      </w:r>
      <w:ins w:id="247" w:author="JORGE CONTRERAS ORTIZ" w:date="2021-09-08T21:58:00Z">
        <w:r>
          <w:rPr>
            <w:noProof/>
            <w:webHidden/>
          </w:rPr>
          <w:t>3</w:t>
        </w:r>
        <w:r>
          <w:rPr>
            <w:noProof/>
            <w:webHidden/>
          </w:rPr>
          <w:fldChar w:fldCharType="end"/>
        </w:r>
        <w:r w:rsidRPr="00A86351">
          <w:rPr>
            <w:rStyle w:val="Hipervnculo"/>
            <w:noProof/>
          </w:rPr>
          <w:fldChar w:fldCharType="end"/>
        </w:r>
      </w:ins>
    </w:p>
    <w:p w14:paraId="24C68EA6" w14:textId="52E5A430" w:rsidR="007865AB" w:rsidRDefault="007865AB">
      <w:pPr>
        <w:pStyle w:val="TDC3"/>
        <w:rPr>
          <w:ins w:id="248" w:author="JORGE CONTRERAS ORTIZ" w:date="2021-09-08T21:58:00Z"/>
          <w:rFonts w:asciiTheme="minorHAnsi" w:hAnsiTheme="minorHAnsi" w:cstheme="minorBidi"/>
          <w:noProof/>
          <w:sz w:val="22"/>
        </w:rPr>
      </w:pPr>
      <w:ins w:id="249"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"_Toc82030747"</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2.1.1.</w:t>
        </w:r>
        <w:r>
          <w:rPr>
            <w:rFonts w:asciiTheme="minorHAnsi" w:hAnsiTheme="minorHAnsi" w:cstheme="minorBidi"/>
            <w:noProof/>
            <w:sz w:val="22"/>
          </w:rPr>
          <w:tab/>
        </w:r>
        <w:r w:rsidRPr="00A86351">
          <w:rPr>
            <w:rStyle w:val="Hipervnculo"/>
            <w:noProof/>
          </w:rPr>
          <w:t>INTRODUCCIÓN [2]</w:t>
        </w:r>
        <w:r>
          <w:rPr>
            <w:noProof/>
            <w:webHidden/>
          </w:rPr>
          <w:tab/>
        </w:r>
        <w:r>
          <w:rPr>
            <w:noProof/>
            <w:webHidden/>
          </w:rPr>
          <w:fldChar w:fldCharType="begin"/>
        </w:r>
        <w:r>
          <w:rPr>
            <w:noProof/>
            <w:webHidden/>
          </w:rPr>
          <w:instrText xml:space="preserve"> PAGEREF _Toc82030747 \h </w:instrText>
        </w:r>
        <w:r>
          <w:rPr>
            <w:noProof/>
            <w:webHidden/>
          </w:rPr>
        </w:r>
      </w:ins>
      <w:r>
        <w:rPr>
          <w:noProof/>
          <w:webHidden/>
        </w:rPr>
        <w:fldChar w:fldCharType="separate"/>
      </w:r>
      <w:ins w:id="250" w:author="JORGE CONTRERAS ORTIZ" w:date="2021-09-08T21:58:00Z">
        <w:r>
          <w:rPr>
            <w:noProof/>
            <w:webHidden/>
          </w:rPr>
          <w:t>3</w:t>
        </w:r>
        <w:r>
          <w:rPr>
            <w:noProof/>
            <w:webHidden/>
          </w:rPr>
          <w:fldChar w:fldCharType="end"/>
        </w:r>
        <w:r w:rsidRPr="00A86351">
          <w:rPr>
            <w:rStyle w:val="Hipervnculo"/>
            <w:noProof/>
          </w:rPr>
          <w:fldChar w:fldCharType="end"/>
        </w:r>
      </w:ins>
    </w:p>
    <w:p w14:paraId="705B2D39" w14:textId="4272ED64" w:rsidR="007865AB" w:rsidRDefault="007865AB">
      <w:pPr>
        <w:pStyle w:val="TDC3"/>
        <w:rPr>
          <w:ins w:id="251" w:author="JORGE CONTRERAS ORTIZ" w:date="2021-09-08T21:58:00Z"/>
          <w:rFonts w:asciiTheme="minorHAnsi" w:hAnsiTheme="minorHAnsi" w:cstheme="minorBidi"/>
          <w:noProof/>
          <w:sz w:val="22"/>
        </w:rPr>
      </w:pPr>
      <w:ins w:id="252"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"_Toc82030748"</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2.1.2.</w:t>
        </w:r>
        <w:r>
          <w:rPr>
            <w:rFonts w:asciiTheme="minorHAnsi" w:hAnsiTheme="minorHAnsi" w:cstheme="minorBidi"/>
            <w:noProof/>
            <w:sz w:val="22"/>
          </w:rPr>
          <w:tab/>
        </w:r>
        <w:r w:rsidRPr="00A86351">
          <w:rPr>
            <w:rStyle w:val="Hipervnculo"/>
            <w:noProof/>
          </w:rPr>
          <w:t>COMPONENTES [2]</w:t>
        </w:r>
        <w:r>
          <w:rPr>
            <w:noProof/>
            <w:webHidden/>
          </w:rPr>
          <w:tab/>
        </w:r>
        <w:r>
          <w:rPr>
            <w:noProof/>
            <w:webHidden/>
          </w:rPr>
          <w:fldChar w:fldCharType="begin"/>
        </w:r>
        <w:r>
          <w:rPr>
            <w:noProof/>
            <w:webHidden/>
          </w:rPr>
          <w:instrText xml:space="preserve"> PAGEREF _Toc82030748 \h </w:instrText>
        </w:r>
        <w:r>
          <w:rPr>
            <w:noProof/>
            <w:webHidden/>
          </w:rPr>
        </w:r>
      </w:ins>
      <w:r>
        <w:rPr>
          <w:noProof/>
          <w:webHidden/>
        </w:rPr>
        <w:fldChar w:fldCharType="separate"/>
      </w:r>
      <w:ins w:id="253" w:author="JORGE CONTRERAS ORTIZ" w:date="2021-09-08T21:58:00Z">
        <w:r>
          <w:rPr>
            <w:noProof/>
            <w:webHidden/>
          </w:rPr>
          <w:t>4</w:t>
        </w:r>
        <w:r>
          <w:rPr>
            <w:noProof/>
            <w:webHidden/>
          </w:rPr>
          <w:fldChar w:fldCharType="end"/>
        </w:r>
        <w:r w:rsidRPr="00A86351">
          <w:rPr>
            <w:rStyle w:val="Hipervnculo"/>
            <w:noProof/>
          </w:rPr>
          <w:fldChar w:fldCharType="end"/>
        </w:r>
      </w:ins>
    </w:p>
    <w:p w14:paraId="74E2E960" w14:textId="38BECAE8" w:rsidR="007865AB" w:rsidRDefault="007865AB">
      <w:pPr>
        <w:pStyle w:val="TDC4"/>
        <w:tabs>
          <w:tab w:val="left" w:pos="1760"/>
          <w:tab w:val="right" w:leader="dot" w:pos="9060"/>
        </w:tabs>
        <w:rPr>
          <w:ins w:id="254" w:author="JORGE CONTRERAS ORTIZ" w:date="2021-09-08T21:58:00Z"/>
          <w:rFonts w:asciiTheme="minorHAnsi" w:eastAsiaTheme="minorEastAsia" w:hAnsiTheme="minorHAnsi" w:cstheme="minorBidi"/>
          <w:noProof/>
          <w:sz w:val="22"/>
          <w:lang w:eastAsia="es-ES"/>
        </w:rPr>
      </w:pPr>
      <w:ins w:id="255"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"_Toc82030749"</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2.1.2.1.</w:t>
        </w:r>
        <w:r>
          <w:rPr>
            <w:rFonts w:asciiTheme="minorHAnsi" w:eastAsiaTheme="minorEastAsia" w:hAnsiTheme="minorHAnsi" w:cstheme="minorBidi"/>
            <w:noProof/>
            <w:sz w:val="22"/>
            <w:lang w:eastAsia="es-ES"/>
          </w:rPr>
          <w:tab/>
        </w:r>
        <w:r w:rsidRPr="00A86351">
          <w:rPr>
            <w:rStyle w:val="Hipervnculo"/>
            <w:noProof/>
          </w:rPr>
          <w:t>DISPOSITIVO</w:t>
        </w:r>
        <w:r>
          <w:rPr>
            <w:noProof/>
            <w:webHidden/>
          </w:rPr>
          <w:tab/>
        </w:r>
        <w:r>
          <w:rPr>
            <w:noProof/>
            <w:webHidden/>
          </w:rPr>
          <w:fldChar w:fldCharType="begin"/>
        </w:r>
        <w:r>
          <w:rPr>
            <w:noProof/>
            <w:webHidden/>
          </w:rPr>
          <w:instrText xml:space="preserve"> PAGEREF _Toc82030749 \h </w:instrText>
        </w:r>
        <w:r>
          <w:rPr>
            <w:noProof/>
            <w:webHidden/>
          </w:rPr>
        </w:r>
      </w:ins>
      <w:r>
        <w:rPr>
          <w:noProof/>
          <w:webHidden/>
        </w:rPr>
        <w:fldChar w:fldCharType="separate"/>
      </w:r>
      <w:ins w:id="256" w:author="JORGE CONTRERAS ORTIZ" w:date="2021-09-08T21:58:00Z">
        <w:r>
          <w:rPr>
            <w:noProof/>
            <w:webHidden/>
          </w:rPr>
          <w:t>4</w:t>
        </w:r>
        <w:r>
          <w:rPr>
            <w:noProof/>
            <w:webHidden/>
          </w:rPr>
          <w:fldChar w:fldCharType="end"/>
        </w:r>
        <w:r w:rsidRPr="00A86351">
          <w:rPr>
            <w:rStyle w:val="Hipervnculo"/>
            <w:noProof/>
          </w:rPr>
          <w:fldChar w:fldCharType="end"/>
        </w:r>
      </w:ins>
    </w:p>
    <w:p w14:paraId="402009E0" w14:textId="1897D011" w:rsidR="007865AB" w:rsidRDefault="007865AB">
      <w:pPr>
        <w:pStyle w:val="TDC4"/>
        <w:tabs>
          <w:tab w:val="left" w:pos="1760"/>
          <w:tab w:val="right" w:leader="dot" w:pos="9060"/>
        </w:tabs>
        <w:rPr>
          <w:ins w:id="257" w:author="JORGE CONTRERAS ORTIZ" w:date="2021-09-08T21:58:00Z"/>
          <w:rFonts w:asciiTheme="minorHAnsi" w:eastAsiaTheme="minorEastAsia" w:hAnsiTheme="minorHAnsi" w:cstheme="minorBidi"/>
          <w:noProof/>
          <w:sz w:val="22"/>
          <w:lang w:eastAsia="es-ES"/>
        </w:rPr>
      </w:pPr>
      <w:ins w:id="258"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"_Toc82030750"</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2.1.2.2.</w:t>
        </w:r>
        <w:r>
          <w:rPr>
            <w:rFonts w:asciiTheme="minorHAnsi" w:eastAsiaTheme="minorEastAsia" w:hAnsiTheme="minorHAnsi" w:cstheme="minorBidi"/>
            <w:noProof/>
            <w:sz w:val="22"/>
            <w:lang w:eastAsia="es-ES"/>
          </w:rPr>
          <w:tab/>
        </w:r>
        <w:r w:rsidRPr="00A86351">
          <w:rPr>
            <w:rStyle w:val="Hipervnculo"/>
            <w:noProof/>
          </w:rPr>
          <w:t>RED LOCAL</w:t>
        </w:r>
        <w:r>
          <w:rPr>
            <w:noProof/>
            <w:webHidden/>
          </w:rPr>
          <w:tab/>
        </w:r>
        <w:r>
          <w:rPr>
            <w:noProof/>
            <w:webHidden/>
          </w:rPr>
          <w:fldChar w:fldCharType="begin"/>
        </w:r>
        <w:r>
          <w:rPr>
            <w:noProof/>
            <w:webHidden/>
          </w:rPr>
          <w:instrText xml:space="preserve"> PAGEREF _Toc82030750 \h </w:instrText>
        </w:r>
        <w:r>
          <w:rPr>
            <w:noProof/>
            <w:webHidden/>
          </w:rPr>
        </w:r>
      </w:ins>
      <w:r>
        <w:rPr>
          <w:noProof/>
          <w:webHidden/>
        </w:rPr>
        <w:fldChar w:fldCharType="separate"/>
      </w:r>
      <w:ins w:id="259" w:author="JORGE CONTRERAS ORTIZ" w:date="2021-09-08T21:58:00Z">
        <w:r>
          <w:rPr>
            <w:noProof/>
            <w:webHidden/>
          </w:rPr>
          <w:t>4</w:t>
        </w:r>
        <w:r>
          <w:rPr>
            <w:noProof/>
            <w:webHidden/>
          </w:rPr>
          <w:fldChar w:fldCharType="end"/>
        </w:r>
        <w:r w:rsidRPr="00A86351">
          <w:rPr>
            <w:rStyle w:val="Hipervnculo"/>
            <w:noProof/>
          </w:rPr>
          <w:fldChar w:fldCharType="end"/>
        </w:r>
      </w:ins>
    </w:p>
    <w:p w14:paraId="2827B5E9" w14:textId="33590F83" w:rsidR="007865AB" w:rsidRDefault="007865AB">
      <w:pPr>
        <w:pStyle w:val="TDC4"/>
        <w:tabs>
          <w:tab w:val="left" w:pos="1760"/>
          <w:tab w:val="right" w:leader="dot" w:pos="9060"/>
        </w:tabs>
        <w:rPr>
          <w:ins w:id="260" w:author="JORGE CONTRERAS ORTIZ" w:date="2021-09-08T21:58:00Z"/>
          <w:rFonts w:asciiTheme="minorHAnsi" w:eastAsiaTheme="minorEastAsia" w:hAnsiTheme="minorHAnsi" w:cstheme="minorBidi"/>
          <w:noProof/>
          <w:sz w:val="22"/>
          <w:lang w:eastAsia="es-ES"/>
        </w:rPr>
      </w:pPr>
      <w:ins w:id="261"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"_Toc82030752"</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2.1.2.3.</w:t>
        </w:r>
        <w:r>
          <w:rPr>
            <w:rFonts w:asciiTheme="minorHAnsi" w:eastAsiaTheme="minorEastAsia" w:hAnsiTheme="minorHAnsi" w:cstheme="minorBidi"/>
            <w:noProof/>
            <w:sz w:val="22"/>
            <w:lang w:eastAsia="es-ES"/>
          </w:rPr>
          <w:tab/>
        </w:r>
        <w:r w:rsidRPr="00A86351">
          <w:rPr>
            <w:rStyle w:val="Hipervnculo"/>
            <w:noProof/>
          </w:rPr>
          <w:t>INTERNET</w:t>
        </w:r>
        <w:r>
          <w:rPr>
            <w:noProof/>
            <w:webHidden/>
          </w:rPr>
          <w:tab/>
        </w:r>
        <w:r>
          <w:rPr>
            <w:noProof/>
            <w:webHidden/>
          </w:rPr>
          <w:fldChar w:fldCharType="begin"/>
        </w:r>
        <w:r>
          <w:rPr>
            <w:noProof/>
            <w:webHidden/>
          </w:rPr>
          <w:instrText xml:space="preserve"> PAGEREF _Toc82030752 \h </w:instrText>
        </w:r>
        <w:r>
          <w:rPr>
            <w:noProof/>
            <w:webHidden/>
          </w:rPr>
        </w:r>
      </w:ins>
      <w:r>
        <w:rPr>
          <w:noProof/>
          <w:webHidden/>
        </w:rPr>
        <w:fldChar w:fldCharType="separate"/>
      </w:r>
      <w:ins w:id="262" w:author="JORGE CONTRERAS ORTIZ" w:date="2021-09-08T21:58:00Z">
        <w:r>
          <w:rPr>
            <w:noProof/>
            <w:webHidden/>
          </w:rPr>
          <w:t>5</w:t>
        </w:r>
        <w:r>
          <w:rPr>
            <w:noProof/>
            <w:webHidden/>
          </w:rPr>
          <w:fldChar w:fldCharType="end"/>
        </w:r>
        <w:r w:rsidRPr="00A86351">
          <w:rPr>
            <w:rStyle w:val="Hipervnculo"/>
            <w:noProof/>
          </w:rPr>
          <w:fldChar w:fldCharType="end"/>
        </w:r>
      </w:ins>
    </w:p>
    <w:p w14:paraId="167A75D4" w14:textId="0D5194F3" w:rsidR="007865AB" w:rsidRDefault="007865AB">
      <w:pPr>
        <w:pStyle w:val="TDC4"/>
        <w:tabs>
          <w:tab w:val="left" w:pos="1760"/>
          <w:tab w:val="right" w:leader="dot" w:pos="9060"/>
        </w:tabs>
        <w:rPr>
          <w:ins w:id="263" w:author="JORGE CONTRERAS ORTIZ" w:date="2021-09-08T21:58:00Z"/>
          <w:rFonts w:asciiTheme="minorHAnsi" w:eastAsiaTheme="minorEastAsia" w:hAnsiTheme="minorHAnsi" w:cstheme="minorBidi"/>
          <w:noProof/>
          <w:sz w:val="22"/>
          <w:lang w:eastAsia="es-ES"/>
        </w:rPr>
      </w:pPr>
      <w:ins w:id="264"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"_Toc82030753"</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2.1.2.4.</w:t>
        </w:r>
        <w:r>
          <w:rPr>
            <w:rFonts w:asciiTheme="minorHAnsi" w:eastAsiaTheme="minorEastAsia" w:hAnsiTheme="minorHAnsi" w:cstheme="minorBidi"/>
            <w:noProof/>
            <w:sz w:val="22"/>
            <w:lang w:eastAsia="es-ES"/>
          </w:rPr>
          <w:tab/>
        </w:r>
        <w:r w:rsidRPr="00A86351">
          <w:rPr>
            <w:rStyle w:val="Hipervnculo"/>
            <w:noProof/>
          </w:rPr>
          <w:t>SERVICIOS BACKEND</w:t>
        </w:r>
        <w:r>
          <w:rPr>
            <w:noProof/>
            <w:webHidden/>
          </w:rPr>
          <w:tab/>
        </w:r>
        <w:r>
          <w:rPr>
            <w:noProof/>
            <w:webHidden/>
          </w:rPr>
          <w:fldChar w:fldCharType="begin"/>
        </w:r>
        <w:r>
          <w:rPr>
            <w:noProof/>
            <w:webHidden/>
          </w:rPr>
          <w:instrText xml:space="preserve"> PAGEREF _Toc82030753 \h </w:instrText>
        </w:r>
        <w:r>
          <w:rPr>
            <w:noProof/>
            <w:webHidden/>
          </w:rPr>
        </w:r>
      </w:ins>
      <w:r>
        <w:rPr>
          <w:noProof/>
          <w:webHidden/>
        </w:rPr>
        <w:fldChar w:fldCharType="separate"/>
      </w:r>
      <w:ins w:id="265" w:author="JORGE CONTRERAS ORTIZ" w:date="2021-09-08T21:58:00Z">
        <w:r>
          <w:rPr>
            <w:noProof/>
            <w:webHidden/>
          </w:rPr>
          <w:t>5</w:t>
        </w:r>
        <w:r>
          <w:rPr>
            <w:noProof/>
            <w:webHidden/>
          </w:rPr>
          <w:fldChar w:fldCharType="end"/>
        </w:r>
        <w:r w:rsidRPr="00A86351">
          <w:rPr>
            <w:rStyle w:val="Hipervnculo"/>
            <w:noProof/>
          </w:rPr>
          <w:fldChar w:fldCharType="end"/>
        </w:r>
      </w:ins>
    </w:p>
    <w:p w14:paraId="7306F2BF" w14:textId="69B658B3" w:rsidR="007865AB" w:rsidRDefault="007865AB">
      <w:pPr>
        <w:pStyle w:val="TDC4"/>
        <w:tabs>
          <w:tab w:val="left" w:pos="1760"/>
          <w:tab w:val="right" w:leader="dot" w:pos="9060"/>
        </w:tabs>
        <w:rPr>
          <w:ins w:id="266" w:author="JORGE CONTRERAS ORTIZ" w:date="2021-09-08T21:58:00Z"/>
          <w:rFonts w:asciiTheme="minorHAnsi" w:eastAsiaTheme="minorEastAsia" w:hAnsiTheme="minorHAnsi" w:cstheme="minorBidi"/>
          <w:noProof/>
          <w:sz w:val="22"/>
          <w:lang w:eastAsia="es-ES"/>
        </w:rPr>
      </w:pPr>
      <w:ins w:id="267"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"_Toc82030754"</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2.1.2.5.</w:t>
        </w:r>
        <w:r>
          <w:rPr>
            <w:rFonts w:asciiTheme="minorHAnsi" w:eastAsiaTheme="minorEastAsia" w:hAnsiTheme="minorHAnsi" w:cstheme="minorBidi"/>
            <w:noProof/>
            <w:sz w:val="22"/>
            <w:lang w:eastAsia="es-ES"/>
          </w:rPr>
          <w:tab/>
        </w:r>
        <w:r w:rsidRPr="00A86351">
          <w:rPr>
            <w:rStyle w:val="Hipervnculo"/>
            <w:noProof/>
          </w:rPr>
          <w:t>APLICACIONES</w:t>
        </w:r>
        <w:r>
          <w:rPr>
            <w:noProof/>
            <w:webHidden/>
          </w:rPr>
          <w:tab/>
        </w:r>
        <w:r>
          <w:rPr>
            <w:noProof/>
            <w:webHidden/>
          </w:rPr>
          <w:fldChar w:fldCharType="begin"/>
        </w:r>
        <w:r>
          <w:rPr>
            <w:noProof/>
            <w:webHidden/>
          </w:rPr>
          <w:instrText xml:space="preserve"> PAGEREF _Toc82030754 \h </w:instrText>
        </w:r>
        <w:r>
          <w:rPr>
            <w:noProof/>
            <w:webHidden/>
          </w:rPr>
        </w:r>
      </w:ins>
      <w:r>
        <w:rPr>
          <w:noProof/>
          <w:webHidden/>
        </w:rPr>
        <w:fldChar w:fldCharType="separate"/>
      </w:r>
      <w:ins w:id="268" w:author="JORGE CONTRERAS ORTIZ" w:date="2021-09-08T21:58:00Z">
        <w:r>
          <w:rPr>
            <w:noProof/>
            <w:webHidden/>
          </w:rPr>
          <w:t>5</w:t>
        </w:r>
        <w:r>
          <w:rPr>
            <w:noProof/>
            <w:webHidden/>
          </w:rPr>
          <w:fldChar w:fldCharType="end"/>
        </w:r>
        <w:r w:rsidRPr="00A86351">
          <w:rPr>
            <w:rStyle w:val="Hipervnculo"/>
            <w:noProof/>
          </w:rPr>
          <w:fldChar w:fldCharType="end"/>
        </w:r>
      </w:ins>
    </w:p>
    <w:p w14:paraId="6C9B7415" w14:textId="4D5EEAA7" w:rsidR="007865AB" w:rsidRDefault="007865AB">
      <w:pPr>
        <w:pStyle w:val="TDC3"/>
        <w:rPr>
          <w:ins w:id="269" w:author="JORGE CONTRERAS ORTIZ" w:date="2021-09-08T21:58:00Z"/>
          <w:rFonts w:asciiTheme="minorHAnsi" w:hAnsiTheme="minorHAnsi" w:cstheme="minorBidi"/>
          <w:noProof/>
          <w:sz w:val="22"/>
        </w:rPr>
      </w:pPr>
      <w:ins w:id="270"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"_Toc82030755"</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2.1.3.</w:t>
        </w:r>
        <w:r>
          <w:rPr>
            <w:rFonts w:asciiTheme="minorHAnsi" w:hAnsiTheme="minorHAnsi" w:cstheme="minorBidi"/>
            <w:noProof/>
            <w:sz w:val="22"/>
          </w:rPr>
          <w:tab/>
        </w:r>
        <w:r w:rsidRPr="00A86351">
          <w:rPr>
            <w:rStyle w:val="Hipervnculo"/>
            <w:noProof/>
          </w:rPr>
          <w:t>SENSORES</w:t>
        </w:r>
        <w:r>
          <w:rPr>
            <w:noProof/>
            <w:webHidden/>
          </w:rPr>
          <w:tab/>
        </w:r>
        <w:r>
          <w:rPr>
            <w:noProof/>
            <w:webHidden/>
          </w:rPr>
          <w:fldChar w:fldCharType="begin"/>
        </w:r>
        <w:r>
          <w:rPr>
            <w:noProof/>
            <w:webHidden/>
          </w:rPr>
          <w:instrText xml:space="preserve"> PAGEREF _Toc82030755 \h </w:instrText>
        </w:r>
        <w:r>
          <w:rPr>
            <w:noProof/>
            <w:webHidden/>
          </w:rPr>
        </w:r>
      </w:ins>
      <w:r>
        <w:rPr>
          <w:noProof/>
          <w:webHidden/>
        </w:rPr>
        <w:fldChar w:fldCharType="separate"/>
      </w:r>
      <w:ins w:id="271" w:author="JORGE CONTRERAS ORTIZ" w:date="2021-09-08T21:58:00Z">
        <w:r>
          <w:rPr>
            <w:noProof/>
            <w:webHidden/>
          </w:rPr>
          <w:t>5</w:t>
        </w:r>
        <w:r>
          <w:rPr>
            <w:noProof/>
            <w:webHidden/>
          </w:rPr>
          <w:fldChar w:fldCharType="end"/>
        </w:r>
        <w:r w:rsidRPr="00A86351">
          <w:rPr>
            <w:rStyle w:val="Hipervnculo"/>
            <w:noProof/>
          </w:rPr>
          <w:fldChar w:fldCharType="end"/>
        </w:r>
      </w:ins>
    </w:p>
    <w:p w14:paraId="22C13CA5" w14:textId="199384E0" w:rsidR="007865AB" w:rsidRDefault="007865AB">
      <w:pPr>
        <w:pStyle w:val="TDC3"/>
        <w:rPr>
          <w:ins w:id="272" w:author="JORGE CONTRERAS ORTIZ" w:date="2021-09-08T21:58:00Z"/>
          <w:rFonts w:asciiTheme="minorHAnsi" w:hAnsiTheme="minorHAnsi" w:cstheme="minorBidi"/>
          <w:noProof/>
          <w:sz w:val="22"/>
        </w:rPr>
      </w:pPr>
      <w:ins w:id="273"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"_Toc82030756"</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2.1.4.</w:t>
        </w:r>
        <w:r>
          <w:rPr>
            <w:rFonts w:asciiTheme="minorHAnsi" w:hAnsiTheme="minorHAnsi" w:cstheme="minorBidi"/>
            <w:noProof/>
            <w:sz w:val="22"/>
          </w:rPr>
          <w:tab/>
        </w:r>
        <w:r w:rsidRPr="00A86351">
          <w:rPr>
            <w:rStyle w:val="Hipervnculo"/>
            <w:noProof/>
          </w:rPr>
          <w:t>ARQUITECTURA [3]</w:t>
        </w:r>
        <w:r>
          <w:rPr>
            <w:noProof/>
            <w:webHidden/>
          </w:rPr>
          <w:tab/>
        </w:r>
        <w:r>
          <w:rPr>
            <w:noProof/>
            <w:webHidden/>
          </w:rPr>
          <w:fldChar w:fldCharType="begin"/>
        </w:r>
        <w:r>
          <w:rPr>
            <w:noProof/>
            <w:webHidden/>
          </w:rPr>
          <w:instrText xml:space="preserve"> PAGEREF _Toc82030756 \h </w:instrText>
        </w:r>
        <w:r>
          <w:rPr>
            <w:noProof/>
            <w:webHidden/>
          </w:rPr>
        </w:r>
      </w:ins>
      <w:r>
        <w:rPr>
          <w:noProof/>
          <w:webHidden/>
        </w:rPr>
        <w:fldChar w:fldCharType="separate"/>
      </w:r>
      <w:ins w:id="274" w:author="JORGE CONTRERAS ORTIZ" w:date="2021-09-08T21:58:00Z">
        <w:r>
          <w:rPr>
            <w:noProof/>
            <w:webHidden/>
          </w:rPr>
          <w:t>6</w:t>
        </w:r>
        <w:r>
          <w:rPr>
            <w:noProof/>
            <w:webHidden/>
          </w:rPr>
          <w:fldChar w:fldCharType="end"/>
        </w:r>
        <w:r w:rsidRPr="00A86351">
          <w:rPr>
            <w:rStyle w:val="Hipervnculo"/>
            <w:noProof/>
          </w:rPr>
          <w:fldChar w:fldCharType="end"/>
        </w:r>
      </w:ins>
    </w:p>
    <w:p w14:paraId="6A4058E3" w14:textId="5706F52D" w:rsidR="007865AB" w:rsidRDefault="007865AB">
      <w:pPr>
        <w:pStyle w:val="TDC4"/>
        <w:tabs>
          <w:tab w:val="left" w:pos="1760"/>
          <w:tab w:val="right" w:leader="dot" w:pos="9060"/>
        </w:tabs>
        <w:rPr>
          <w:ins w:id="275" w:author="JORGE CONTRERAS ORTIZ" w:date="2021-09-08T21:58:00Z"/>
          <w:rFonts w:asciiTheme="minorHAnsi" w:eastAsiaTheme="minorEastAsia" w:hAnsiTheme="minorHAnsi" w:cstheme="minorBidi"/>
          <w:noProof/>
          <w:sz w:val="22"/>
          <w:lang w:eastAsia="es-ES"/>
        </w:rPr>
      </w:pPr>
      <w:ins w:id="276"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"_Toc82030757"</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2.1.4.1.</w:t>
        </w:r>
        <w:r>
          <w:rPr>
            <w:rFonts w:asciiTheme="minorHAnsi" w:eastAsiaTheme="minorEastAsia" w:hAnsiTheme="minorHAnsi" w:cstheme="minorBidi"/>
            <w:noProof/>
            <w:sz w:val="22"/>
            <w:lang w:eastAsia="es-ES"/>
          </w:rPr>
          <w:tab/>
        </w:r>
        <w:r w:rsidRPr="00A86351">
          <w:rPr>
            <w:rStyle w:val="Hipervnculo"/>
            <w:noProof/>
          </w:rPr>
          <w:t>CAPA DE SENSORIZADO</w:t>
        </w:r>
        <w:r>
          <w:rPr>
            <w:noProof/>
            <w:webHidden/>
          </w:rPr>
          <w:tab/>
        </w:r>
        <w:r>
          <w:rPr>
            <w:noProof/>
            <w:webHidden/>
          </w:rPr>
          <w:fldChar w:fldCharType="begin"/>
        </w:r>
        <w:r>
          <w:rPr>
            <w:noProof/>
            <w:webHidden/>
          </w:rPr>
          <w:instrText xml:space="preserve"> PAGEREF _Toc82030757 \h </w:instrText>
        </w:r>
        <w:r>
          <w:rPr>
            <w:noProof/>
            <w:webHidden/>
          </w:rPr>
        </w:r>
      </w:ins>
      <w:r>
        <w:rPr>
          <w:noProof/>
          <w:webHidden/>
        </w:rPr>
        <w:fldChar w:fldCharType="separate"/>
      </w:r>
      <w:ins w:id="277" w:author="JORGE CONTRERAS ORTIZ" w:date="2021-09-08T21:58:00Z">
        <w:r>
          <w:rPr>
            <w:noProof/>
            <w:webHidden/>
          </w:rPr>
          <w:t>6</w:t>
        </w:r>
        <w:r>
          <w:rPr>
            <w:noProof/>
            <w:webHidden/>
          </w:rPr>
          <w:fldChar w:fldCharType="end"/>
        </w:r>
        <w:r w:rsidRPr="00A86351">
          <w:rPr>
            <w:rStyle w:val="Hipervnculo"/>
            <w:noProof/>
          </w:rPr>
          <w:fldChar w:fldCharType="end"/>
        </w:r>
      </w:ins>
    </w:p>
    <w:p w14:paraId="419ED93A" w14:textId="42B9C450" w:rsidR="007865AB" w:rsidRDefault="007865AB">
      <w:pPr>
        <w:pStyle w:val="TDC4"/>
        <w:tabs>
          <w:tab w:val="left" w:pos="1760"/>
          <w:tab w:val="right" w:leader="dot" w:pos="9060"/>
        </w:tabs>
        <w:rPr>
          <w:ins w:id="278" w:author="JORGE CONTRERAS ORTIZ" w:date="2021-09-08T21:58:00Z"/>
          <w:rFonts w:asciiTheme="minorHAnsi" w:eastAsiaTheme="minorEastAsia" w:hAnsiTheme="minorHAnsi" w:cstheme="minorBidi"/>
          <w:noProof/>
          <w:sz w:val="22"/>
          <w:lang w:eastAsia="es-ES"/>
        </w:rPr>
      </w:pPr>
      <w:ins w:id="279"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"_Toc82030758"</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2.1.4.2.</w:t>
        </w:r>
        <w:r>
          <w:rPr>
            <w:rFonts w:asciiTheme="minorHAnsi" w:eastAsiaTheme="minorEastAsia" w:hAnsiTheme="minorHAnsi" w:cstheme="minorBidi"/>
            <w:noProof/>
            <w:sz w:val="22"/>
            <w:lang w:eastAsia="es-ES"/>
          </w:rPr>
          <w:tab/>
        </w:r>
        <w:r w:rsidRPr="00A86351">
          <w:rPr>
            <w:rStyle w:val="Hipervnculo"/>
            <w:noProof/>
          </w:rPr>
          <w:t>CAPA DE RED</w:t>
        </w:r>
        <w:r>
          <w:rPr>
            <w:noProof/>
            <w:webHidden/>
          </w:rPr>
          <w:tab/>
        </w:r>
        <w:r>
          <w:rPr>
            <w:noProof/>
            <w:webHidden/>
          </w:rPr>
          <w:fldChar w:fldCharType="begin"/>
        </w:r>
        <w:r>
          <w:rPr>
            <w:noProof/>
            <w:webHidden/>
          </w:rPr>
          <w:instrText xml:space="preserve"> PAGEREF _Toc82030758 \h </w:instrText>
        </w:r>
        <w:r>
          <w:rPr>
            <w:noProof/>
            <w:webHidden/>
          </w:rPr>
        </w:r>
      </w:ins>
      <w:r>
        <w:rPr>
          <w:noProof/>
          <w:webHidden/>
        </w:rPr>
        <w:fldChar w:fldCharType="separate"/>
      </w:r>
      <w:ins w:id="280" w:author="JORGE CONTRERAS ORTIZ" w:date="2021-09-08T21:58:00Z">
        <w:r>
          <w:rPr>
            <w:noProof/>
            <w:webHidden/>
          </w:rPr>
          <w:t>6</w:t>
        </w:r>
        <w:r>
          <w:rPr>
            <w:noProof/>
            <w:webHidden/>
          </w:rPr>
          <w:fldChar w:fldCharType="end"/>
        </w:r>
        <w:r w:rsidRPr="00A86351">
          <w:rPr>
            <w:rStyle w:val="Hipervnculo"/>
            <w:noProof/>
          </w:rPr>
          <w:fldChar w:fldCharType="end"/>
        </w:r>
      </w:ins>
    </w:p>
    <w:p w14:paraId="06005AF8" w14:textId="394F2E2D" w:rsidR="007865AB" w:rsidRDefault="007865AB">
      <w:pPr>
        <w:pStyle w:val="TDC4"/>
        <w:tabs>
          <w:tab w:val="left" w:pos="1760"/>
          <w:tab w:val="right" w:leader="dot" w:pos="9060"/>
        </w:tabs>
        <w:rPr>
          <w:ins w:id="281" w:author="JORGE CONTRERAS ORTIZ" w:date="2021-09-08T21:58:00Z"/>
          <w:rFonts w:asciiTheme="minorHAnsi" w:eastAsiaTheme="minorEastAsia" w:hAnsiTheme="minorHAnsi" w:cstheme="minorBidi"/>
          <w:noProof/>
          <w:sz w:val="22"/>
          <w:lang w:eastAsia="es-ES"/>
        </w:rPr>
      </w:pPr>
      <w:ins w:id="282"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"_Toc82030759"</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2.1.4.3.</w:t>
        </w:r>
        <w:r>
          <w:rPr>
            <w:rFonts w:asciiTheme="minorHAnsi" w:eastAsiaTheme="minorEastAsia" w:hAnsiTheme="minorHAnsi" w:cstheme="minorBidi"/>
            <w:noProof/>
            <w:sz w:val="22"/>
            <w:lang w:eastAsia="es-ES"/>
          </w:rPr>
          <w:tab/>
        </w:r>
        <w:r w:rsidRPr="00A86351">
          <w:rPr>
            <w:rStyle w:val="Hipervnculo"/>
            <w:noProof/>
          </w:rPr>
          <w:t>CAPA DE SERVICIO</w:t>
        </w:r>
        <w:r>
          <w:rPr>
            <w:noProof/>
            <w:webHidden/>
          </w:rPr>
          <w:tab/>
        </w:r>
        <w:r>
          <w:rPr>
            <w:noProof/>
            <w:webHidden/>
          </w:rPr>
          <w:fldChar w:fldCharType="begin"/>
        </w:r>
        <w:r>
          <w:rPr>
            <w:noProof/>
            <w:webHidden/>
          </w:rPr>
          <w:instrText xml:space="preserve"> PAGEREF _Toc82030759 \h </w:instrText>
        </w:r>
        <w:r>
          <w:rPr>
            <w:noProof/>
            <w:webHidden/>
          </w:rPr>
        </w:r>
      </w:ins>
      <w:r>
        <w:rPr>
          <w:noProof/>
          <w:webHidden/>
        </w:rPr>
        <w:fldChar w:fldCharType="separate"/>
      </w:r>
      <w:ins w:id="283" w:author="JORGE CONTRERAS ORTIZ" w:date="2021-09-08T21:58:00Z">
        <w:r>
          <w:rPr>
            <w:noProof/>
            <w:webHidden/>
          </w:rPr>
          <w:t>7</w:t>
        </w:r>
        <w:r>
          <w:rPr>
            <w:noProof/>
            <w:webHidden/>
          </w:rPr>
          <w:fldChar w:fldCharType="end"/>
        </w:r>
        <w:r w:rsidRPr="00A86351">
          <w:rPr>
            <w:rStyle w:val="Hipervnculo"/>
            <w:noProof/>
          </w:rPr>
          <w:fldChar w:fldCharType="end"/>
        </w:r>
      </w:ins>
    </w:p>
    <w:p w14:paraId="56AE87DA" w14:textId="646731D6" w:rsidR="007865AB" w:rsidRDefault="007865AB">
      <w:pPr>
        <w:pStyle w:val="TDC4"/>
        <w:tabs>
          <w:tab w:val="left" w:pos="1760"/>
          <w:tab w:val="right" w:leader="dot" w:pos="9060"/>
        </w:tabs>
        <w:rPr>
          <w:ins w:id="284" w:author="JORGE CONTRERAS ORTIZ" w:date="2021-09-08T21:58:00Z"/>
          <w:rFonts w:asciiTheme="minorHAnsi" w:eastAsiaTheme="minorEastAsia" w:hAnsiTheme="minorHAnsi" w:cstheme="minorBidi"/>
          <w:noProof/>
          <w:sz w:val="22"/>
          <w:lang w:eastAsia="es-ES"/>
        </w:rPr>
      </w:pPr>
      <w:ins w:id="285"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"_Toc82030760"</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2.1.4.4.</w:t>
        </w:r>
        <w:r>
          <w:rPr>
            <w:rFonts w:asciiTheme="minorHAnsi" w:eastAsiaTheme="minorEastAsia" w:hAnsiTheme="minorHAnsi" w:cstheme="minorBidi"/>
            <w:noProof/>
            <w:sz w:val="22"/>
            <w:lang w:eastAsia="es-ES"/>
          </w:rPr>
          <w:tab/>
        </w:r>
        <w:r w:rsidRPr="00A86351">
          <w:rPr>
            <w:rStyle w:val="Hipervnculo"/>
            <w:noProof/>
          </w:rPr>
          <w:t>CAPA DE INTERFAZ</w:t>
        </w:r>
        <w:r>
          <w:rPr>
            <w:noProof/>
            <w:webHidden/>
          </w:rPr>
          <w:tab/>
        </w:r>
        <w:r>
          <w:rPr>
            <w:noProof/>
            <w:webHidden/>
          </w:rPr>
          <w:fldChar w:fldCharType="begin"/>
        </w:r>
        <w:r>
          <w:rPr>
            <w:noProof/>
            <w:webHidden/>
          </w:rPr>
          <w:instrText xml:space="preserve"> PAGEREF _Toc82030760 \h </w:instrText>
        </w:r>
        <w:r>
          <w:rPr>
            <w:noProof/>
            <w:webHidden/>
          </w:rPr>
        </w:r>
      </w:ins>
      <w:r>
        <w:rPr>
          <w:noProof/>
          <w:webHidden/>
        </w:rPr>
        <w:fldChar w:fldCharType="separate"/>
      </w:r>
      <w:ins w:id="286" w:author="JORGE CONTRERAS ORTIZ" w:date="2021-09-08T21:58:00Z">
        <w:r>
          <w:rPr>
            <w:noProof/>
            <w:webHidden/>
          </w:rPr>
          <w:t>8</w:t>
        </w:r>
        <w:r>
          <w:rPr>
            <w:noProof/>
            <w:webHidden/>
          </w:rPr>
          <w:fldChar w:fldCharType="end"/>
        </w:r>
        <w:r w:rsidRPr="00A86351">
          <w:rPr>
            <w:rStyle w:val="Hipervnculo"/>
            <w:noProof/>
          </w:rPr>
          <w:fldChar w:fldCharType="end"/>
        </w:r>
      </w:ins>
    </w:p>
    <w:p w14:paraId="009E9309" w14:textId="0A70F115" w:rsidR="007865AB" w:rsidRDefault="007865AB">
      <w:pPr>
        <w:pStyle w:val="TDC2"/>
        <w:tabs>
          <w:tab w:val="left" w:pos="880"/>
          <w:tab w:val="right" w:leader="dot" w:pos="9060"/>
        </w:tabs>
        <w:rPr>
          <w:ins w:id="287" w:author="JORGE CONTRERAS ORTIZ" w:date="2021-09-08T21:58:00Z"/>
          <w:rFonts w:asciiTheme="minorHAnsi" w:eastAsiaTheme="minorEastAsia" w:hAnsiTheme="minorHAnsi" w:cstheme="minorBidi"/>
          <w:noProof/>
          <w:lang w:eastAsia="es-ES"/>
        </w:rPr>
      </w:pPr>
      <w:ins w:id="288"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"_Toc82030761"</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2.2.</w:t>
        </w:r>
        <w:r>
          <w:rPr>
            <w:rFonts w:asciiTheme="minorHAnsi" w:eastAsiaTheme="minorEastAsia" w:hAnsiTheme="minorHAnsi" w:cstheme="minorBidi"/>
            <w:noProof/>
            <w:lang w:eastAsia="es-ES"/>
          </w:rPr>
          <w:tab/>
        </w:r>
        <w:r w:rsidRPr="00A86351">
          <w:rPr>
            <w:rStyle w:val="Hipervnculo"/>
            <w:noProof/>
          </w:rPr>
          <w:t>6LoWPAN [4]</w:t>
        </w:r>
        <w:r>
          <w:rPr>
            <w:noProof/>
            <w:webHidden/>
          </w:rPr>
          <w:tab/>
        </w:r>
        <w:r>
          <w:rPr>
            <w:noProof/>
            <w:webHidden/>
          </w:rPr>
          <w:fldChar w:fldCharType="begin"/>
        </w:r>
        <w:r>
          <w:rPr>
            <w:noProof/>
            <w:webHidden/>
          </w:rPr>
          <w:instrText xml:space="preserve"> PAGEREF _Toc82030761 \h </w:instrText>
        </w:r>
        <w:r>
          <w:rPr>
            <w:noProof/>
            <w:webHidden/>
          </w:rPr>
        </w:r>
      </w:ins>
      <w:r>
        <w:rPr>
          <w:noProof/>
          <w:webHidden/>
        </w:rPr>
        <w:fldChar w:fldCharType="separate"/>
      </w:r>
      <w:ins w:id="289" w:author="JORGE CONTRERAS ORTIZ" w:date="2021-09-08T21:58:00Z">
        <w:r>
          <w:rPr>
            <w:noProof/>
            <w:webHidden/>
          </w:rPr>
          <w:t>9</w:t>
        </w:r>
        <w:r>
          <w:rPr>
            <w:noProof/>
            <w:webHidden/>
          </w:rPr>
          <w:fldChar w:fldCharType="end"/>
        </w:r>
        <w:r w:rsidRPr="00A86351">
          <w:rPr>
            <w:rStyle w:val="Hipervnculo"/>
            <w:noProof/>
          </w:rPr>
          <w:fldChar w:fldCharType="end"/>
        </w:r>
      </w:ins>
    </w:p>
    <w:p w14:paraId="5E7B75C4" w14:textId="43DE581E" w:rsidR="007865AB" w:rsidRDefault="007865AB">
      <w:pPr>
        <w:pStyle w:val="TDC3"/>
        <w:rPr>
          <w:ins w:id="290" w:author="JORGE CONTRERAS ORTIZ" w:date="2021-09-08T21:58:00Z"/>
          <w:rFonts w:asciiTheme="minorHAnsi" w:hAnsiTheme="minorHAnsi" w:cstheme="minorBidi"/>
          <w:noProof/>
          <w:sz w:val="22"/>
        </w:rPr>
      </w:pPr>
      <w:ins w:id="291"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"_Toc82030762"</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2.2.1.</w:t>
        </w:r>
        <w:r>
          <w:rPr>
            <w:rFonts w:asciiTheme="minorHAnsi" w:hAnsiTheme="minorHAnsi" w:cstheme="minorBidi"/>
            <w:noProof/>
            <w:sz w:val="22"/>
          </w:rPr>
          <w:tab/>
        </w:r>
        <w:r w:rsidRPr="00A86351">
          <w:rPr>
            <w:rStyle w:val="Hipervnculo"/>
            <w:noProof/>
          </w:rPr>
          <w:t>SIGNIFICADO 6LoWPAN [4]</w:t>
        </w:r>
        <w:r>
          <w:rPr>
            <w:noProof/>
            <w:webHidden/>
          </w:rPr>
          <w:tab/>
        </w:r>
        <w:r>
          <w:rPr>
            <w:noProof/>
            <w:webHidden/>
          </w:rPr>
          <w:fldChar w:fldCharType="begin"/>
        </w:r>
        <w:r>
          <w:rPr>
            <w:noProof/>
            <w:webHidden/>
          </w:rPr>
          <w:instrText xml:space="preserve"> PAGEREF _Toc82030762 \h </w:instrText>
        </w:r>
        <w:r>
          <w:rPr>
            <w:noProof/>
            <w:webHidden/>
          </w:rPr>
        </w:r>
      </w:ins>
      <w:r>
        <w:rPr>
          <w:noProof/>
          <w:webHidden/>
        </w:rPr>
        <w:fldChar w:fldCharType="separate"/>
      </w:r>
      <w:ins w:id="292" w:author="JORGE CONTRERAS ORTIZ" w:date="2021-09-08T21:58:00Z">
        <w:r>
          <w:rPr>
            <w:noProof/>
            <w:webHidden/>
          </w:rPr>
          <w:t>9</w:t>
        </w:r>
        <w:r>
          <w:rPr>
            <w:noProof/>
            <w:webHidden/>
          </w:rPr>
          <w:fldChar w:fldCharType="end"/>
        </w:r>
        <w:r w:rsidRPr="00A86351">
          <w:rPr>
            <w:rStyle w:val="Hipervnculo"/>
            <w:noProof/>
          </w:rPr>
          <w:fldChar w:fldCharType="end"/>
        </w:r>
      </w:ins>
    </w:p>
    <w:p w14:paraId="4161D491" w14:textId="511BA634" w:rsidR="007865AB" w:rsidRDefault="007865AB">
      <w:pPr>
        <w:pStyle w:val="TDC3"/>
        <w:rPr>
          <w:ins w:id="293" w:author="JORGE CONTRERAS ORTIZ" w:date="2021-09-08T21:58:00Z"/>
          <w:rFonts w:asciiTheme="minorHAnsi" w:hAnsiTheme="minorHAnsi" w:cstheme="minorBidi"/>
          <w:noProof/>
          <w:sz w:val="22"/>
        </w:rPr>
      </w:pPr>
      <w:ins w:id="294"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"_Toc82030763"</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2.2.2.</w:t>
        </w:r>
        <w:r>
          <w:rPr>
            <w:rFonts w:asciiTheme="minorHAnsi" w:hAnsiTheme="minorHAnsi" w:cstheme="minorBidi"/>
            <w:noProof/>
            <w:sz w:val="22"/>
          </w:rPr>
          <w:tab/>
        </w:r>
        <w:r w:rsidRPr="00A86351">
          <w:rPr>
            <w:rStyle w:val="Hipervnculo"/>
            <w:noProof/>
          </w:rPr>
          <w:t>PILA DE PROTOCOLOS DE 6LoWPAN [4]–[6]</w:t>
        </w:r>
        <w:r>
          <w:rPr>
            <w:noProof/>
            <w:webHidden/>
          </w:rPr>
          <w:tab/>
        </w:r>
        <w:r>
          <w:rPr>
            <w:noProof/>
            <w:webHidden/>
          </w:rPr>
          <w:fldChar w:fldCharType="begin"/>
        </w:r>
        <w:r>
          <w:rPr>
            <w:noProof/>
            <w:webHidden/>
          </w:rPr>
          <w:instrText xml:space="preserve"> PAGEREF _Toc82030763 \h </w:instrText>
        </w:r>
        <w:r>
          <w:rPr>
            <w:noProof/>
            <w:webHidden/>
          </w:rPr>
        </w:r>
      </w:ins>
      <w:r>
        <w:rPr>
          <w:noProof/>
          <w:webHidden/>
        </w:rPr>
        <w:fldChar w:fldCharType="separate"/>
      </w:r>
      <w:ins w:id="295" w:author="JORGE CONTRERAS ORTIZ" w:date="2021-09-08T21:58:00Z">
        <w:r>
          <w:rPr>
            <w:noProof/>
            <w:webHidden/>
          </w:rPr>
          <w:t>9</w:t>
        </w:r>
        <w:r>
          <w:rPr>
            <w:noProof/>
            <w:webHidden/>
          </w:rPr>
          <w:fldChar w:fldCharType="end"/>
        </w:r>
        <w:r w:rsidRPr="00A86351">
          <w:rPr>
            <w:rStyle w:val="Hipervnculo"/>
            <w:noProof/>
          </w:rPr>
          <w:fldChar w:fldCharType="end"/>
        </w:r>
      </w:ins>
    </w:p>
    <w:p w14:paraId="6124A759" w14:textId="284AB380" w:rsidR="007865AB" w:rsidRDefault="007865AB">
      <w:pPr>
        <w:pStyle w:val="TDC3"/>
        <w:rPr>
          <w:ins w:id="296" w:author="JORGE CONTRERAS ORTIZ" w:date="2021-09-08T21:58:00Z"/>
          <w:rFonts w:asciiTheme="minorHAnsi" w:hAnsiTheme="minorHAnsi" w:cstheme="minorBidi"/>
          <w:noProof/>
          <w:sz w:val="22"/>
        </w:rPr>
      </w:pPr>
      <w:ins w:id="297"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"_Toc82030765"</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2.2.3.</w:t>
        </w:r>
        <w:r>
          <w:rPr>
            <w:rFonts w:asciiTheme="minorHAnsi" w:hAnsiTheme="minorHAnsi" w:cstheme="minorBidi"/>
            <w:noProof/>
            <w:sz w:val="22"/>
          </w:rPr>
          <w:tab/>
        </w:r>
        <w:r w:rsidRPr="00A86351">
          <w:rPr>
            <w:rStyle w:val="Hipervnculo"/>
            <w:noProof/>
          </w:rPr>
          <w:t>PRINCIPALES CARACTERÍSTICAS DE 6LoWPAN [7]</w:t>
        </w:r>
        <w:r>
          <w:rPr>
            <w:noProof/>
            <w:webHidden/>
          </w:rPr>
          <w:tab/>
        </w:r>
        <w:r>
          <w:rPr>
            <w:noProof/>
            <w:webHidden/>
          </w:rPr>
          <w:fldChar w:fldCharType="begin"/>
        </w:r>
        <w:r>
          <w:rPr>
            <w:noProof/>
            <w:webHidden/>
          </w:rPr>
          <w:instrText xml:space="preserve"> PAGEREF _Toc82030765 \h </w:instrText>
        </w:r>
        <w:r>
          <w:rPr>
            <w:noProof/>
            <w:webHidden/>
          </w:rPr>
        </w:r>
      </w:ins>
      <w:r>
        <w:rPr>
          <w:noProof/>
          <w:webHidden/>
        </w:rPr>
        <w:fldChar w:fldCharType="separate"/>
      </w:r>
      <w:ins w:id="298" w:author="JORGE CONTRERAS ORTIZ" w:date="2021-09-08T21:58:00Z">
        <w:r>
          <w:rPr>
            <w:noProof/>
            <w:webHidden/>
          </w:rPr>
          <w:t>11</w:t>
        </w:r>
        <w:r>
          <w:rPr>
            <w:noProof/>
            <w:webHidden/>
          </w:rPr>
          <w:fldChar w:fldCharType="end"/>
        </w:r>
        <w:r w:rsidRPr="00A86351">
          <w:rPr>
            <w:rStyle w:val="Hipervnculo"/>
            <w:noProof/>
          </w:rPr>
          <w:fldChar w:fldCharType="end"/>
        </w:r>
      </w:ins>
    </w:p>
    <w:p w14:paraId="5634F804" w14:textId="449CED6A" w:rsidR="007865AB" w:rsidRDefault="007865AB">
      <w:pPr>
        <w:pStyle w:val="TDC4"/>
        <w:tabs>
          <w:tab w:val="left" w:pos="1760"/>
          <w:tab w:val="right" w:leader="dot" w:pos="9060"/>
        </w:tabs>
        <w:rPr>
          <w:ins w:id="299" w:author="JORGE CONTRERAS ORTIZ" w:date="2021-09-08T21:58:00Z"/>
          <w:rFonts w:asciiTheme="minorHAnsi" w:eastAsiaTheme="minorEastAsia" w:hAnsiTheme="minorHAnsi" w:cstheme="minorBidi"/>
          <w:noProof/>
          <w:sz w:val="22"/>
          <w:lang w:eastAsia="es-ES"/>
        </w:rPr>
      </w:pPr>
      <w:ins w:id="300"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"_Toc82030766"</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2.2.3.1.</w:t>
        </w:r>
        <w:r>
          <w:rPr>
            <w:rFonts w:asciiTheme="minorHAnsi" w:eastAsiaTheme="minorEastAsia" w:hAnsiTheme="minorHAnsi" w:cstheme="minorBidi"/>
            <w:noProof/>
            <w:sz w:val="22"/>
            <w:lang w:eastAsia="es-ES"/>
          </w:rPr>
          <w:tab/>
        </w:r>
        <w:r w:rsidRPr="00A86351">
          <w:rPr>
            <w:rStyle w:val="Hipervnculo"/>
            <w:noProof/>
          </w:rPr>
          <w:t>COMPRESIÓN DE CABECERA</w:t>
        </w:r>
        <w:r>
          <w:rPr>
            <w:noProof/>
            <w:webHidden/>
          </w:rPr>
          <w:tab/>
        </w:r>
        <w:r>
          <w:rPr>
            <w:noProof/>
            <w:webHidden/>
          </w:rPr>
          <w:fldChar w:fldCharType="begin"/>
        </w:r>
        <w:r>
          <w:rPr>
            <w:noProof/>
            <w:webHidden/>
          </w:rPr>
          <w:instrText xml:space="preserve"> PAGEREF _Toc82030766 \h </w:instrText>
        </w:r>
        <w:r>
          <w:rPr>
            <w:noProof/>
            <w:webHidden/>
          </w:rPr>
        </w:r>
      </w:ins>
      <w:r>
        <w:rPr>
          <w:noProof/>
          <w:webHidden/>
        </w:rPr>
        <w:fldChar w:fldCharType="separate"/>
      </w:r>
      <w:ins w:id="301" w:author="JORGE CONTRERAS ORTIZ" w:date="2021-09-08T21:58:00Z">
        <w:r>
          <w:rPr>
            <w:noProof/>
            <w:webHidden/>
          </w:rPr>
          <w:t>11</w:t>
        </w:r>
        <w:r>
          <w:rPr>
            <w:noProof/>
            <w:webHidden/>
          </w:rPr>
          <w:fldChar w:fldCharType="end"/>
        </w:r>
        <w:r w:rsidRPr="00A86351">
          <w:rPr>
            <w:rStyle w:val="Hipervnculo"/>
            <w:noProof/>
          </w:rPr>
          <w:fldChar w:fldCharType="end"/>
        </w:r>
      </w:ins>
    </w:p>
    <w:p w14:paraId="491BA6DE" w14:textId="59471A02" w:rsidR="007865AB" w:rsidRDefault="007865AB">
      <w:pPr>
        <w:pStyle w:val="TDC4"/>
        <w:tabs>
          <w:tab w:val="left" w:pos="1760"/>
          <w:tab w:val="right" w:leader="dot" w:pos="9060"/>
        </w:tabs>
        <w:rPr>
          <w:ins w:id="302" w:author="JORGE CONTRERAS ORTIZ" w:date="2021-09-08T21:58:00Z"/>
          <w:rFonts w:asciiTheme="minorHAnsi" w:eastAsiaTheme="minorEastAsia" w:hAnsiTheme="minorHAnsi" w:cstheme="minorBidi"/>
          <w:noProof/>
          <w:sz w:val="22"/>
          <w:lang w:eastAsia="es-ES"/>
        </w:rPr>
      </w:pPr>
      <w:ins w:id="303"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"_Toc82030767"</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2.2.3.2.</w:t>
        </w:r>
        <w:r>
          <w:rPr>
            <w:rFonts w:asciiTheme="minorHAnsi" w:eastAsiaTheme="minorEastAsia" w:hAnsiTheme="minorHAnsi" w:cstheme="minorBidi"/>
            <w:noProof/>
            <w:sz w:val="22"/>
            <w:lang w:eastAsia="es-ES"/>
          </w:rPr>
          <w:tab/>
        </w:r>
        <w:r w:rsidRPr="00A86351">
          <w:rPr>
            <w:rStyle w:val="Hipervnculo"/>
            <w:noProof/>
          </w:rPr>
          <w:t>ENRUTAMIENTO</w:t>
        </w:r>
        <w:r>
          <w:rPr>
            <w:noProof/>
            <w:webHidden/>
          </w:rPr>
          <w:tab/>
        </w:r>
        <w:r>
          <w:rPr>
            <w:noProof/>
            <w:webHidden/>
          </w:rPr>
          <w:fldChar w:fldCharType="begin"/>
        </w:r>
        <w:r>
          <w:rPr>
            <w:noProof/>
            <w:webHidden/>
          </w:rPr>
          <w:instrText xml:space="preserve"> PAGEREF _Toc82030767 \h </w:instrText>
        </w:r>
        <w:r>
          <w:rPr>
            <w:noProof/>
            <w:webHidden/>
          </w:rPr>
        </w:r>
      </w:ins>
      <w:r>
        <w:rPr>
          <w:noProof/>
          <w:webHidden/>
        </w:rPr>
        <w:fldChar w:fldCharType="separate"/>
      </w:r>
      <w:ins w:id="304" w:author="JORGE CONTRERAS ORTIZ" w:date="2021-09-08T21:58:00Z">
        <w:r>
          <w:rPr>
            <w:noProof/>
            <w:webHidden/>
          </w:rPr>
          <w:t>11</w:t>
        </w:r>
        <w:r>
          <w:rPr>
            <w:noProof/>
            <w:webHidden/>
          </w:rPr>
          <w:fldChar w:fldCharType="end"/>
        </w:r>
        <w:r w:rsidRPr="00A86351">
          <w:rPr>
            <w:rStyle w:val="Hipervnculo"/>
            <w:noProof/>
          </w:rPr>
          <w:fldChar w:fldCharType="end"/>
        </w:r>
      </w:ins>
    </w:p>
    <w:p w14:paraId="44DD5E53" w14:textId="751889D1" w:rsidR="007865AB" w:rsidRDefault="007865AB">
      <w:pPr>
        <w:pStyle w:val="TDC4"/>
        <w:tabs>
          <w:tab w:val="left" w:pos="1760"/>
          <w:tab w:val="right" w:leader="dot" w:pos="9060"/>
        </w:tabs>
        <w:rPr>
          <w:ins w:id="305" w:author="JORGE CONTRERAS ORTIZ" w:date="2021-09-08T21:58:00Z"/>
          <w:rFonts w:asciiTheme="minorHAnsi" w:eastAsiaTheme="minorEastAsia" w:hAnsiTheme="minorHAnsi" w:cstheme="minorBidi"/>
          <w:noProof/>
          <w:sz w:val="22"/>
          <w:lang w:eastAsia="es-ES"/>
        </w:rPr>
      </w:pPr>
      <w:ins w:id="306"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"_Toc82030768"</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2.2.3.3.</w:t>
        </w:r>
        <w:r>
          <w:rPr>
            <w:rFonts w:asciiTheme="minorHAnsi" w:eastAsiaTheme="minorEastAsia" w:hAnsiTheme="minorHAnsi" w:cstheme="minorBidi"/>
            <w:noProof/>
            <w:sz w:val="22"/>
            <w:lang w:eastAsia="es-ES"/>
          </w:rPr>
          <w:tab/>
        </w:r>
        <w:r w:rsidRPr="00A86351">
          <w:rPr>
            <w:rStyle w:val="Hipervnculo"/>
            <w:noProof/>
          </w:rPr>
          <w:t>SEGURIDAD</w:t>
        </w:r>
        <w:r>
          <w:rPr>
            <w:noProof/>
            <w:webHidden/>
          </w:rPr>
          <w:tab/>
        </w:r>
        <w:r>
          <w:rPr>
            <w:noProof/>
            <w:webHidden/>
          </w:rPr>
          <w:fldChar w:fldCharType="begin"/>
        </w:r>
        <w:r>
          <w:rPr>
            <w:noProof/>
            <w:webHidden/>
          </w:rPr>
          <w:instrText xml:space="preserve"> PAGEREF _Toc82030768 \h </w:instrText>
        </w:r>
        <w:r>
          <w:rPr>
            <w:noProof/>
            <w:webHidden/>
          </w:rPr>
        </w:r>
      </w:ins>
      <w:r>
        <w:rPr>
          <w:noProof/>
          <w:webHidden/>
        </w:rPr>
        <w:fldChar w:fldCharType="separate"/>
      </w:r>
      <w:ins w:id="307" w:author="JORGE CONTRERAS ORTIZ" w:date="2021-09-08T21:58:00Z">
        <w:r>
          <w:rPr>
            <w:noProof/>
            <w:webHidden/>
          </w:rPr>
          <w:t>11</w:t>
        </w:r>
        <w:r>
          <w:rPr>
            <w:noProof/>
            <w:webHidden/>
          </w:rPr>
          <w:fldChar w:fldCharType="end"/>
        </w:r>
        <w:r w:rsidRPr="00A86351">
          <w:rPr>
            <w:rStyle w:val="Hipervnculo"/>
            <w:noProof/>
          </w:rPr>
          <w:fldChar w:fldCharType="end"/>
        </w:r>
      </w:ins>
    </w:p>
    <w:p w14:paraId="7B788185" w14:textId="54B61999" w:rsidR="007865AB" w:rsidRDefault="007865AB">
      <w:pPr>
        <w:pStyle w:val="TDC4"/>
        <w:tabs>
          <w:tab w:val="left" w:pos="1760"/>
          <w:tab w:val="right" w:leader="dot" w:pos="9060"/>
        </w:tabs>
        <w:rPr>
          <w:ins w:id="308" w:author="JORGE CONTRERAS ORTIZ" w:date="2021-09-08T21:58:00Z"/>
          <w:rFonts w:asciiTheme="minorHAnsi" w:eastAsiaTheme="minorEastAsia" w:hAnsiTheme="minorHAnsi" w:cstheme="minorBidi"/>
          <w:noProof/>
          <w:sz w:val="22"/>
          <w:lang w:eastAsia="es-ES"/>
        </w:rPr>
      </w:pPr>
      <w:ins w:id="309"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"_Toc82030770"</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2.2.3.4.</w:t>
        </w:r>
        <w:r>
          <w:rPr>
            <w:rFonts w:asciiTheme="minorHAnsi" w:eastAsiaTheme="minorEastAsia" w:hAnsiTheme="minorHAnsi" w:cstheme="minorBidi"/>
            <w:noProof/>
            <w:sz w:val="22"/>
            <w:lang w:eastAsia="es-ES"/>
          </w:rPr>
          <w:tab/>
        </w:r>
        <w:r w:rsidRPr="00A86351">
          <w:rPr>
            <w:rStyle w:val="Hipervnculo"/>
            <w:noProof/>
          </w:rPr>
          <w:t>PROTOCOLOS DE APLICACIÓN</w:t>
        </w:r>
        <w:r>
          <w:rPr>
            <w:noProof/>
            <w:webHidden/>
          </w:rPr>
          <w:tab/>
        </w:r>
        <w:r>
          <w:rPr>
            <w:noProof/>
            <w:webHidden/>
          </w:rPr>
          <w:fldChar w:fldCharType="begin"/>
        </w:r>
        <w:r>
          <w:rPr>
            <w:noProof/>
            <w:webHidden/>
          </w:rPr>
          <w:instrText xml:space="preserve"> PAGEREF _Toc82030770 \h </w:instrText>
        </w:r>
        <w:r>
          <w:rPr>
            <w:noProof/>
            <w:webHidden/>
          </w:rPr>
        </w:r>
      </w:ins>
      <w:r>
        <w:rPr>
          <w:noProof/>
          <w:webHidden/>
        </w:rPr>
        <w:fldChar w:fldCharType="separate"/>
      </w:r>
      <w:ins w:id="310" w:author="JORGE CONTRERAS ORTIZ" w:date="2021-09-08T21:58:00Z">
        <w:r>
          <w:rPr>
            <w:noProof/>
            <w:webHidden/>
          </w:rPr>
          <w:t>12</w:t>
        </w:r>
        <w:r>
          <w:rPr>
            <w:noProof/>
            <w:webHidden/>
          </w:rPr>
          <w:fldChar w:fldCharType="end"/>
        </w:r>
        <w:r w:rsidRPr="00A86351">
          <w:rPr>
            <w:rStyle w:val="Hipervnculo"/>
            <w:noProof/>
          </w:rPr>
          <w:fldChar w:fldCharType="end"/>
        </w:r>
      </w:ins>
    </w:p>
    <w:p w14:paraId="590DD6AF" w14:textId="5CA02889" w:rsidR="007865AB" w:rsidRDefault="007865AB">
      <w:pPr>
        <w:pStyle w:val="TDC3"/>
        <w:rPr>
          <w:ins w:id="311" w:author="JORGE CONTRERAS ORTIZ" w:date="2021-09-08T21:58:00Z"/>
          <w:rFonts w:asciiTheme="minorHAnsi" w:hAnsiTheme="minorHAnsi" w:cstheme="minorBidi"/>
          <w:noProof/>
          <w:sz w:val="22"/>
        </w:rPr>
      </w:pPr>
      <w:ins w:id="312"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"_Toc82030771"</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2.2.4.</w:t>
        </w:r>
        <w:r>
          <w:rPr>
            <w:rFonts w:asciiTheme="minorHAnsi" w:hAnsiTheme="minorHAnsi" w:cstheme="minorBidi"/>
            <w:noProof/>
            <w:sz w:val="22"/>
          </w:rPr>
          <w:tab/>
        </w:r>
        <w:r w:rsidRPr="00A86351">
          <w:rPr>
            <w:rStyle w:val="Hipervnculo"/>
            <w:noProof/>
          </w:rPr>
          <w:t>RETOS DE 6LoWPAN</w:t>
        </w:r>
        <w:r>
          <w:rPr>
            <w:noProof/>
            <w:webHidden/>
          </w:rPr>
          <w:tab/>
        </w:r>
        <w:r>
          <w:rPr>
            <w:noProof/>
            <w:webHidden/>
          </w:rPr>
          <w:fldChar w:fldCharType="begin"/>
        </w:r>
        <w:r>
          <w:rPr>
            <w:noProof/>
            <w:webHidden/>
          </w:rPr>
          <w:instrText xml:space="preserve"> PAGEREF _Toc82030771 \h </w:instrText>
        </w:r>
        <w:r>
          <w:rPr>
            <w:noProof/>
            <w:webHidden/>
          </w:rPr>
        </w:r>
      </w:ins>
      <w:r>
        <w:rPr>
          <w:noProof/>
          <w:webHidden/>
        </w:rPr>
        <w:fldChar w:fldCharType="separate"/>
      </w:r>
      <w:ins w:id="313" w:author="JORGE CONTRERAS ORTIZ" w:date="2021-09-08T21:58:00Z">
        <w:r>
          <w:rPr>
            <w:noProof/>
            <w:webHidden/>
          </w:rPr>
          <w:t>12</w:t>
        </w:r>
        <w:r>
          <w:rPr>
            <w:noProof/>
            <w:webHidden/>
          </w:rPr>
          <w:fldChar w:fldCharType="end"/>
        </w:r>
        <w:r w:rsidRPr="00A86351">
          <w:rPr>
            <w:rStyle w:val="Hipervnculo"/>
            <w:noProof/>
          </w:rPr>
          <w:fldChar w:fldCharType="end"/>
        </w:r>
      </w:ins>
    </w:p>
    <w:p w14:paraId="02F1CBB9" w14:textId="66A48F77" w:rsidR="007865AB" w:rsidRDefault="007865AB">
      <w:pPr>
        <w:pStyle w:val="TDC3"/>
        <w:rPr>
          <w:ins w:id="314" w:author="JORGE CONTRERAS ORTIZ" w:date="2021-09-08T21:58:00Z"/>
          <w:rFonts w:asciiTheme="minorHAnsi" w:hAnsiTheme="minorHAnsi" w:cstheme="minorBidi"/>
          <w:noProof/>
          <w:sz w:val="22"/>
        </w:rPr>
      </w:pPr>
      <w:ins w:id="315"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"_Toc82030773"</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2.2.5.</w:t>
        </w:r>
        <w:r>
          <w:rPr>
            <w:rFonts w:asciiTheme="minorHAnsi" w:hAnsiTheme="minorHAnsi" w:cstheme="minorBidi"/>
            <w:noProof/>
            <w:sz w:val="22"/>
          </w:rPr>
          <w:tab/>
        </w:r>
        <w:r w:rsidRPr="00A86351">
          <w:rPr>
            <w:rStyle w:val="Hipervnculo"/>
            <w:noProof/>
          </w:rPr>
          <w:t>IMPLEMENTACIONES Y APLICACIONES PARA 6LoWPAN [5], [7]</w:t>
        </w:r>
        <w:r>
          <w:rPr>
            <w:noProof/>
            <w:webHidden/>
          </w:rPr>
          <w:tab/>
        </w:r>
        <w:r>
          <w:rPr>
            <w:noProof/>
            <w:webHidden/>
          </w:rPr>
          <w:fldChar w:fldCharType="begin"/>
        </w:r>
        <w:r>
          <w:rPr>
            <w:noProof/>
            <w:webHidden/>
          </w:rPr>
          <w:instrText xml:space="preserve"> PAGEREF _Toc82030773 \h </w:instrText>
        </w:r>
        <w:r>
          <w:rPr>
            <w:noProof/>
            <w:webHidden/>
          </w:rPr>
        </w:r>
      </w:ins>
      <w:r>
        <w:rPr>
          <w:noProof/>
          <w:webHidden/>
        </w:rPr>
        <w:fldChar w:fldCharType="separate"/>
      </w:r>
      <w:ins w:id="316" w:author="JORGE CONTRERAS ORTIZ" w:date="2021-09-08T21:58:00Z">
        <w:r>
          <w:rPr>
            <w:noProof/>
            <w:webHidden/>
          </w:rPr>
          <w:t>13</w:t>
        </w:r>
        <w:r>
          <w:rPr>
            <w:noProof/>
            <w:webHidden/>
          </w:rPr>
          <w:fldChar w:fldCharType="end"/>
        </w:r>
        <w:r w:rsidRPr="00A86351">
          <w:rPr>
            <w:rStyle w:val="Hipervnculo"/>
            <w:noProof/>
          </w:rPr>
          <w:fldChar w:fldCharType="end"/>
        </w:r>
      </w:ins>
    </w:p>
    <w:p w14:paraId="11212B03" w14:textId="6485FB5D" w:rsidR="007865AB" w:rsidRDefault="007865AB">
      <w:pPr>
        <w:pStyle w:val="TDC4"/>
        <w:tabs>
          <w:tab w:val="left" w:pos="1760"/>
          <w:tab w:val="right" w:leader="dot" w:pos="9060"/>
        </w:tabs>
        <w:rPr>
          <w:ins w:id="317" w:author="JORGE CONTRERAS ORTIZ" w:date="2021-09-08T21:58:00Z"/>
          <w:rFonts w:asciiTheme="minorHAnsi" w:eastAsiaTheme="minorEastAsia" w:hAnsiTheme="minorHAnsi" w:cstheme="minorBidi"/>
          <w:noProof/>
          <w:sz w:val="22"/>
          <w:lang w:eastAsia="es-ES"/>
        </w:rPr>
      </w:pPr>
      <w:ins w:id="318"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"_Toc82030774"</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2.2.5.1.</w:t>
        </w:r>
        <w:r>
          <w:rPr>
            <w:rFonts w:asciiTheme="minorHAnsi" w:eastAsiaTheme="minorEastAsia" w:hAnsiTheme="minorHAnsi" w:cstheme="minorBidi"/>
            <w:noProof/>
            <w:sz w:val="22"/>
            <w:lang w:eastAsia="es-ES"/>
          </w:rPr>
          <w:tab/>
        </w:r>
        <w:r w:rsidRPr="00A86351">
          <w:rPr>
            <w:rStyle w:val="Hipervnculo"/>
            <w:noProof/>
          </w:rPr>
          <w:t>CONTIKI</w:t>
        </w:r>
        <w:r>
          <w:rPr>
            <w:noProof/>
            <w:webHidden/>
          </w:rPr>
          <w:tab/>
        </w:r>
        <w:r>
          <w:rPr>
            <w:noProof/>
            <w:webHidden/>
          </w:rPr>
          <w:fldChar w:fldCharType="begin"/>
        </w:r>
        <w:r>
          <w:rPr>
            <w:noProof/>
            <w:webHidden/>
          </w:rPr>
          <w:instrText xml:space="preserve"> PAGEREF _Toc82030774 \h </w:instrText>
        </w:r>
        <w:r>
          <w:rPr>
            <w:noProof/>
            <w:webHidden/>
          </w:rPr>
        </w:r>
      </w:ins>
      <w:r>
        <w:rPr>
          <w:noProof/>
          <w:webHidden/>
        </w:rPr>
        <w:fldChar w:fldCharType="separate"/>
      </w:r>
      <w:ins w:id="319" w:author="JORGE CONTRERAS ORTIZ" w:date="2021-09-08T21:58:00Z">
        <w:r>
          <w:rPr>
            <w:noProof/>
            <w:webHidden/>
          </w:rPr>
          <w:t>13</w:t>
        </w:r>
        <w:r>
          <w:rPr>
            <w:noProof/>
            <w:webHidden/>
          </w:rPr>
          <w:fldChar w:fldCharType="end"/>
        </w:r>
        <w:r w:rsidRPr="00A86351">
          <w:rPr>
            <w:rStyle w:val="Hipervnculo"/>
            <w:noProof/>
          </w:rPr>
          <w:fldChar w:fldCharType="end"/>
        </w:r>
      </w:ins>
    </w:p>
    <w:p w14:paraId="407BCB6A" w14:textId="71F0370B" w:rsidR="007865AB" w:rsidRDefault="007865AB">
      <w:pPr>
        <w:pStyle w:val="TDC4"/>
        <w:tabs>
          <w:tab w:val="left" w:pos="1760"/>
          <w:tab w:val="right" w:leader="dot" w:pos="9060"/>
        </w:tabs>
        <w:rPr>
          <w:ins w:id="320" w:author="JORGE CONTRERAS ORTIZ" w:date="2021-09-08T21:58:00Z"/>
          <w:rFonts w:asciiTheme="minorHAnsi" w:eastAsiaTheme="minorEastAsia" w:hAnsiTheme="minorHAnsi" w:cstheme="minorBidi"/>
          <w:noProof/>
          <w:sz w:val="22"/>
          <w:lang w:eastAsia="es-ES"/>
        </w:rPr>
      </w:pPr>
      <w:ins w:id="321" w:author="JORGE CONTRERAS ORTIZ" w:date="2021-09-08T21:58:00Z">
        <w:r w:rsidRPr="00A86351">
          <w:rPr>
            <w:rStyle w:val="Hipervnculo"/>
            <w:noProof/>
          </w:rPr>
          <w:lastRenderedPageBreak/>
          <w:fldChar w:fldCharType="begin"/>
        </w:r>
        <w:r w:rsidRPr="00A86351">
          <w:rPr>
            <w:rStyle w:val="Hipervnculo"/>
            <w:noProof/>
          </w:rPr>
          <w:instrText xml:space="preserve"> </w:instrText>
        </w:r>
        <w:r>
          <w:rPr>
            <w:noProof/>
          </w:rPr>
          <w:instrText>HYPERLINK \l "_Toc82030778"</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2.2.5.2.</w:t>
        </w:r>
        <w:r>
          <w:rPr>
            <w:rFonts w:asciiTheme="minorHAnsi" w:eastAsiaTheme="minorEastAsia" w:hAnsiTheme="minorHAnsi" w:cstheme="minorBidi"/>
            <w:noProof/>
            <w:sz w:val="22"/>
            <w:lang w:eastAsia="es-ES"/>
          </w:rPr>
          <w:tab/>
        </w:r>
        <w:r w:rsidRPr="00A86351">
          <w:rPr>
            <w:rStyle w:val="Hipervnculo"/>
            <w:noProof/>
          </w:rPr>
          <w:t>TINYOS</w:t>
        </w:r>
        <w:r>
          <w:rPr>
            <w:noProof/>
            <w:webHidden/>
          </w:rPr>
          <w:tab/>
        </w:r>
        <w:r>
          <w:rPr>
            <w:noProof/>
            <w:webHidden/>
          </w:rPr>
          <w:fldChar w:fldCharType="begin"/>
        </w:r>
        <w:r>
          <w:rPr>
            <w:noProof/>
            <w:webHidden/>
          </w:rPr>
          <w:instrText xml:space="preserve"> PAGEREF _Toc82030778 \h </w:instrText>
        </w:r>
        <w:r>
          <w:rPr>
            <w:noProof/>
            <w:webHidden/>
          </w:rPr>
        </w:r>
      </w:ins>
      <w:r>
        <w:rPr>
          <w:noProof/>
          <w:webHidden/>
        </w:rPr>
        <w:fldChar w:fldCharType="separate"/>
      </w:r>
      <w:ins w:id="322" w:author="JORGE CONTRERAS ORTIZ" w:date="2021-09-08T21:58:00Z">
        <w:r>
          <w:rPr>
            <w:noProof/>
            <w:webHidden/>
          </w:rPr>
          <w:t>14</w:t>
        </w:r>
        <w:r>
          <w:rPr>
            <w:noProof/>
            <w:webHidden/>
          </w:rPr>
          <w:fldChar w:fldCharType="end"/>
        </w:r>
        <w:r w:rsidRPr="00A86351">
          <w:rPr>
            <w:rStyle w:val="Hipervnculo"/>
            <w:noProof/>
          </w:rPr>
          <w:fldChar w:fldCharType="end"/>
        </w:r>
      </w:ins>
    </w:p>
    <w:p w14:paraId="68376A43" w14:textId="0BC95C56" w:rsidR="007865AB" w:rsidRDefault="007865AB">
      <w:pPr>
        <w:pStyle w:val="TDC4"/>
        <w:tabs>
          <w:tab w:val="left" w:pos="1760"/>
          <w:tab w:val="right" w:leader="dot" w:pos="9060"/>
        </w:tabs>
        <w:rPr>
          <w:ins w:id="323" w:author="JORGE CONTRERAS ORTIZ" w:date="2021-09-08T21:58:00Z"/>
          <w:rFonts w:asciiTheme="minorHAnsi" w:eastAsiaTheme="minorEastAsia" w:hAnsiTheme="minorHAnsi" w:cstheme="minorBidi"/>
          <w:noProof/>
          <w:sz w:val="22"/>
          <w:lang w:eastAsia="es-ES"/>
        </w:rPr>
      </w:pPr>
      <w:ins w:id="324"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"_Toc82030780"</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2.2.5.3.</w:t>
        </w:r>
        <w:r>
          <w:rPr>
            <w:rFonts w:asciiTheme="minorHAnsi" w:eastAsiaTheme="minorEastAsia" w:hAnsiTheme="minorHAnsi" w:cstheme="minorBidi"/>
            <w:noProof/>
            <w:sz w:val="22"/>
            <w:lang w:eastAsia="es-ES"/>
          </w:rPr>
          <w:tab/>
        </w:r>
        <w:r w:rsidRPr="00A86351">
          <w:rPr>
            <w:rStyle w:val="Hipervnculo"/>
            <w:noProof/>
          </w:rPr>
          <w:t>THREAD</w:t>
        </w:r>
        <w:r>
          <w:rPr>
            <w:noProof/>
            <w:webHidden/>
          </w:rPr>
          <w:tab/>
        </w:r>
        <w:r>
          <w:rPr>
            <w:noProof/>
            <w:webHidden/>
          </w:rPr>
          <w:fldChar w:fldCharType="begin"/>
        </w:r>
        <w:r>
          <w:rPr>
            <w:noProof/>
            <w:webHidden/>
          </w:rPr>
          <w:instrText xml:space="preserve"> PAGEREF _Toc82030780 \h </w:instrText>
        </w:r>
        <w:r>
          <w:rPr>
            <w:noProof/>
            <w:webHidden/>
          </w:rPr>
        </w:r>
      </w:ins>
      <w:r>
        <w:rPr>
          <w:noProof/>
          <w:webHidden/>
        </w:rPr>
        <w:fldChar w:fldCharType="separate"/>
      </w:r>
      <w:ins w:id="325" w:author="JORGE CONTRERAS ORTIZ" w:date="2021-09-08T21:58:00Z">
        <w:r>
          <w:rPr>
            <w:noProof/>
            <w:webHidden/>
          </w:rPr>
          <w:t>14</w:t>
        </w:r>
        <w:r>
          <w:rPr>
            <w:noProof/>
            <w:webHidden/>
          </w:rPr>
          <w:fldChar w:fldCharType="end"/>
        </w:r>
        <w:r w:rsidRPr="00A86351">
          <w:rPr>
            <w:rStyle w:val="Hipervnculo"/>
            <w:noProof/>
          </w:rPr>
          <w:fldChar w:fldCharType="end"/>
        </w:r>
      </w:ins>
    </w:p>
    <w:p w14:paraId="30F4747E" w14:textId="6A59EC64" w:rsidR="007865AB" w:rsidRDefault="007865AB">
      <w:pPr>
        <w:pStyle w:val="TDC2"/>
        <w:tabs>
          <w:tab w:val="left" w:pos="880"/>
          <w:tab w:val="right" w:leader="dot" w:pos="9060"/>
        </w:tabs>
        <w:rPr>
          <w:ins w:id="326" w:author="JORGE CONTRERAS ORTIZ" w:date="2021-09-08T21:58:00Z"/>
          <w:rFonts w:asciiTheme="minorHAnsi" w:eastAsiaTheme="minorEastAsia" w:hAnsiTheme="minorHAnsi" w:cstheme="minorBidi"/>
          <w:noProof/>
          <w:lang w:eastAsia="es-ES"/>
        </w:rPr>
      </w:pPr>
      <w:ins w:id="327"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"_Toc82030781"</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2.3.</w:t>
        </w:r>
        <w:r>
          <w:rPr>
            <w:rFonts w:asciiTheme="minorHAnsi" w:eastAsiaTheme="minorEastAsia" w:hAnsiTheme="minorHAnsi" w:cstheme="minorBidi"/>
            <w:noProof/>
            <w:lang w:eastAsia="es-ES"/>
          </w:rPr>
          <w:tab/>
        </w:r>
        <w:r w:rsidRPr="00A86351">
          <w:rPr>
            <w:rStyle w:val="Hipervnculo"/>
            <w:noProof/>
          </w:rPr>
          <w:t>THREAD</w:t>
        </w:r>
        <w:r>
          <w:rPr>
            <w:noProof/>
            <w:webHidden/>
          </w:rPr>
          <w:tab/>
        </w:r>
        <w:r>
          <w:rPr>
            <w:noProof/>
            <w:webHidden/>
          </w:rPr>
          <w:fldChar w:fldCharType="begin"/>
        </w:r>
        <w:r>
          <w:rPr>
            <w:noProof/>
            <w:webHidden/>
          </w:rPr>
          <w:instrText xml:space="preserve"> PAGEREF _Toc82030781 \h </w:instrText>
        </w:r>
        <w:r>
          <w:rPr>
            <w:noProof/>
            <w:webHidden/>
          </w:rPr>
        </w:r>
      </w:ins>
      <w:r>
        <w:rPr>
          <w:noProof/>
          <w:webHidden/>
        </w:rPr>
        <w:fldChar w:fldCharType="separate"/>
      </w:r>
      <w:ins w:id="328" w:author="JORGE CONTRERAS ORTIZ" w:date="2021-09-08T21:58:00Z">
        <w:r>
          <w:rPr>
            <w:noProof/>
            <w:webHidden/>
          </w:rPr>
          <w:t>15</w:t>
        </w:r>
        <w:r>
          <w:rPr>
            <w:noProof/>
            <w:webHidden/>
          </w:rPr>
          <w:fldChar w:fldCharType="end"/>
        </w:r>
        <w:r w:rsidRPr="00A86351">
          <w:rPr>
            <w:rStyle w:val="Hipervnculo"/>
            <w:noProof/>
          </w:rPr>
          <w:fldChar w:fldCharType="end"/>
        </w:r>
      </w:ins>
    </w:p>
    <w:p w14:paraId="2D25CBAF" w14:textId="3E5C1A6C" w:rsidR="007865AB" w:rsidRDefault="007865AB">
      <w:pPr>
        <w:pStyle w:val="TDC3"/>
        <w:rPr>
          <w:ins w:id="329" w:author="JORGE CONTRERAS ORTIZ" w:date="2021-09-08T21:58:00Z"/>
          <w:rFonts w:asciiTheme="minorHAnsi" w:hAnsiTheme="minorHAnsi" w:cstheme="minorBidi"/>
          <w:noProof/>
          <w:sz w:val="22"/>
        </w:rPr>
      </w:pPr>
      <w:ins w:id="330"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"_Toc82030782"</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2.3.1.</w:t>
        </w:r>
        <w:r>
          <w:rPr>
            <w:rFonts w:asciiTheme="minorHAnsi" w:hAnsiTheme="minorHAnsi" w:cstheme="minorBidi"/>
            <w:noProof/>
            <w:sz w:val="22"/>
          </w:rPr>
          <w:tab/>
        </w:r>
        <w:r w:rsidRPr="00A86351">
          <w:rPr>
            <w:rStyle w:val="Hipervnculo"/>
            <w:noProof/>
          </w:rPr>
          <w:t>INTRODUCCIÓN A REDES THREAD [8], [10]–[12]</w:t>
        </w:r>
        <w:r>
          <w:rPr>
            <w:noProof/>
            <w:webHidden/>
          </w:rPr>
          <w:tab/>
        </w:r>
        <w:r>
          <w:rPr>
            <w:noProof/>
            <w:webHidden/>
          </w:rPr>
          <w:fldChar w:fldCharType="begin"/>
        </w:r>
        <w:r>
          <w:rPr>
            <w:noProof/>
            <w:webHidden/>
          </w:rPr>
          <w:instrText xml:space="preserve"> PAGEREF _Toc82030782 \h </w:instrText>
        </w:r>
        <w:r>
          <w:rPr>
            <w:noProof/>
            <w:webHidden/>
          </w:rPr>
        </w:r>
      </w:ins>
      <w:r>
        <w:rPr>
          <w:noProof/>
          <w:webHidden/>
        </w:rPr>
        <w:fldChar w:fldCharType="separate"/>
      </w:r>
      <w:ins w:id="331" w:author="JORGE CONTRERAS ORTIZ" w:date="2021-09-08T21:58:00Z">
        <w:r>
          <w:rPr>
            <w:noProof/>
            <w:webHidden/>
          </w:rPr>
          <w:t>15</w:t>
        </w:r>
        <w:r>
          <w:rPr>
            <w:noProof/>
            <w:webHidden/>
          </w:rPr>
          <w:fldChar w:fldCharType="end"/>
        </w:r>
        <w:r w:rsidRPr="00A86351">
          <w:rPr>
            <w:rStyle w:val="Hipervnculo"/>
            <w:noProof/>
          </w:rPr>
          <w:fldChar w:fldCharType="end"/>
        </w:r>
      </w:ins>
    </w:p>
    <w:p w14:paraId="1E03BE1C" w14:textId="1B5FB701" w:rsidR="007865AB" w:rsidRDefault="007865AB">
      <w:pPr>
        <w:pStyle w:val="TDC3"/>
        <w:rPr>
          <w:ins w:id="332" w:author="JORGE CONTRERAS ORTIZ" w:date="2021-09-08T21:58:00Z"/>
          <w:rFonts w:asciiTheme="minorHAnsi" w:hAnsiTheme="minorHAnsi" w:cstheme="minorBidi"/>
          <w:noProof/>
          <w:sz w:val="22"/>
        </w:rPr>
      </w:pPr>
      <w:ins w:id="333"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"_Toc82030783"</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2.3.2.</w:t>
        </w:r>
        <w:r>
          <w:rPr>
            <w:rFonts w:asciiTheme="minorHAnsi" w:hAnsiTheme="minorHAnsi" w:cstheme="minorBidi"/>
            <w:noProof/>
            <w:sz w:val="22"/>
          </w:rPr>
          <w:tab/>
        </w:r>
        <w:r w:rsidRPr="00A86351">
          <w:rPr>
            <w:rStyle w:val="Hipervnculo"/>
            <w:noProof/>
          </w:rPr>
          <w:t>TIPOS DE DISPOSITIVOS</w:t>
        </w:r>
        <w:r>
          <w:rPr>
            <w:noProof/>
            <w:webHidden/>
          </w:rPr>
          <w:tab/>
        </w:r>
        <w:r>
          <w:rPr>
            <w:noProof/>
            <w:webHidden/>
          </w:rPr>
          <w:fldChar w:fldCharType="begin"/>
        </w:r>
        <w:r>
          <w:rPr>
            <w:noProof/>
            <w:webHidden/>
          </w:rPr>
          <w:instrText xml:space="preserve"> PAGEREF _Toc82030783 \h </w:instrText>
        </w:r>
        <w:r>
          <w:rPr>
            <w:noProof/>
            <w:webHidden/>
          </w:rPr>
        </w:r>
      </w:ins>
      <w:r>
        <w:rPr>
          <w:noProof/>
          <w:webHidden/>
        </w:rPr>
        <w:fldChar w:fldCharType="separate"/>
      </w:r>
      <w:ins w:id="334" w:author="JORGE CONTRERAS ORTIZ" w:date="2021-09-08T21:58:00Z">
        <w:r>
          <w:rPr>
            <w:noProof/>
            <w:webHidden/>
          </w:rPr>
          <w:t>16</w:t>
        </w:r>
        <w:r>
          <w:rPr>
            <w:noProof/>
            <w:webHidden/>
          </w:rPr>
          <w:fldChar w:fldCharType="end"/>
        </w:r>
        <w:r w:rsidRPr="00A86351">
          <w:rPr>
            <w:rStyle w:val="Hipervnculo"/>
            <w:noProof/>
          </w:rPr>
          <w:fldChar w:fldCharType="end"/>
        </w:r>
      </w:ins>
    </w:p>
    <w:p w14:paraId="10A1013B" w14:textId="718FA988" w:rsidR="007865AB" w:rsidRDefault="007865AB">
      <w:pPr>
        <w:pStyle w:val="TDC3"/>
        <w:rPr>
          <w:ins w:id="335" w:author="JORGE CONTRERAS ORTIZ" w:date="2021-09-08T21:58:00Z"/>
          <w:rFonts w:asciiTheme="minorHAnsi" w:hAnsiTheme="minorHAnsi" w:cstheme="minorBidi"/>
          <w:noProof/>
          <w:sz w:val="22"/>
        </w:rPr>
      </w:pPr>
      <w:ins w:id="336"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"_Toc82030785"</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2.3.3.</w:t>
        </w:r>
        <w:r>
          <w:rPr>
            <w:rFonts w:asciiTheme="minorHAnsi" w:hAnsiTheme="minorHAnsi" w:cstheme="minorBidi"/>
            <w:noProof/>
            <w:sz w:val="22"/>
          </w:rPr>
          <w:tab/>
        </w:r>
        <w:r w:rsidRPr="00A86351">
          <w:rPr>
            <w:rStyle w:val="Hipervnculo"/>
            <w:noProof/>
          </w:rPr>
          <w:t>PROTOCOLO THREAD</w:t>
        </w:r>
        <w:r>
          <w:rPr>
            <w:noProof/>
            <w:webHidden/>
          </w:rPr>
          <w:tab/>
        </w:r>
        <w:r>
          <w:rPr>
            <w:noProof/>
            <w:webHidden/>
          </w:rPr>
          <w:fldChar w:fldCharType="begin"/>
        </w:r>
        <w:r>
          <w:rPr>
            <w:noProof/>
            <w:webHidden/>
          </w:rPr>
          <w:instrText xml:space="preserve"> PAGEREF _Toc82030785 \h </w:instrText>
        </w:r>
        <w:r>
          <w:rPr>
            <w:noProof/>
            <w:webHidden/>
          </w:rPr>
        </w:r>
      </w:ins>
      <w:r>
        <w:rPr>
          <w:noProof/>
          <w:webHidden/>
        </w:rPr>
        <w:fldChar w:fldCharType="separate"/>
      </w:r>
      <w:ins w:id="337" w:author="JORGE CONTRERAS ORTIZ" w:date="2021-09-08T21:58:00Z">
        <w:r>
          <w:rPr>
            <w:noProof/>
            <w:webHidden/>
          </w:rPr>
          <w:t>18</w:t>
        </w:r>
        <w:r>
          <w:rPr>
            <w:noProof/>
            <w:webHidden/>
          </w:rPr>
          <w:fldChar w:fldCharType="end"/>
        </w:r>
        <w:r w:rsidRPr="00A86351">
          <w:rPr>
            <w:rStyle w:val="Hipervnculo"/>
            <w:noProof/>
          </w:rPr>
          <w:fldChar w:fldCharType="end"/>
        </w:r>
      </w:ins>
    </w:p>
    <w:p w14:paraId="0BB8EBBC" w14:textId="779A6CE6" w:rsidR="007865AB" w:rsidRDefault="007865AB">
      <w:pPr>
        <w:pStyle w:val="TDC4"/>
        <w:tabs>
          <w:tab w:val="left" w:pos="1760"/>
          <w:tab w:val="right" w:leader="dot" w:pos="9060"/>
        </w:tabs>
        <w:rPr>
          <w:ins w:id="338" w:author="JORGE CONTRERAS ORTIZ" w:date="2021-09-08T21:58:00Z"/>
          <w:rFonts w:asciiTheme="minorHAnsi" w:eastAsiaTheme="minorEastAsia" w:hAnsiTheme="minorHAnsi" w:cstheme="minorBidi"/>
          <w:noProof/>
          <w:sz w:val="22"/>
          <w:lang w:eastAsia="es-ES"/>
        </w:rPr>
      </w:pPr>
      <w:ins w:id="339"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"_Toc82030786"</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2.3.3.1.</w:t>
        </w:r>
        <w:r>
          <w:rPr>
            <w:rFonts w:asciiTheme="minorHAnsi" w:eastAsiaTheme="minorEastAsia" w:hAnsiTheme="minorHAnsi" w:cstheme="minorBidi"/>
            <w:noProof/>
            <w:sz w:val="22"/>
            <w:lang w:eastAsia="es-ES"/>
          </w:rPr>
          <w:tab/>
        </w:r>
        <w:r w:rsidRPr="00A86351">
          <w:rPr>
            <w:rStyle w:val="Hipervnculo"/>
            <w:noProof/>
          </w:rPr>
          <w:t>REDES DE ÁREA PRIVADA (PAN) [12]</w:t>
        </w:r>
        <w:r>
          <w:rPr>
            <w:noProof/>
            <w:webHidden/>
          </w:rPr>
          <w:tab/>
        </w:r>
        <w:r>
          <w:rPr>
            <w:noProof/>
            <w:webHidden/>
          </w:rPr>
          <w:fldChar w:fldCharType="begin"/>
        </w:r>
        <w:r>
          <w:rPr>
            <w:noProof/>
            <w:webHidden/>
          </w:rPr>
          <w:instrText xml:space="preserve"> PAGEREF _Toc82030786 \h </w:instrText>
        </w:r>
        <w:r>
          <w:rPr>
            <w:noProof/>
            <w:webHidden/>
          </w:rPr>
        </w:r>
      </w:ins>
      <w:r>
        <w:rPr>
          <w:noProof/>
          <w:webHidden/>
        </w:rPr>
        <w:fldChar w:fldCharType="separate"/>
      </w:r>
      <w:ins w:id="340" w:author="JORGE CONTRERAS ORTIZ" w:date="2021-09-08T21:58:00Z">
        <w:r>
          <w:rPr>
            <w:noProof/>
            <w:webHidden/>
          </w:rPr>
          <w:t>18</w:t>
        </w:r>
        <w:r>
          <w:rPr>
            <w:noProof/>
            <w:webHidden/>
          </w:rPr>
          <w:fldChar w:fldCharType="end"/>
        </w:r>
        <w:r w:rsidRPr="00A86351">
          <w:rPr>
            <w:rStyle w:val="Hipervnculo"/>
            <w:noProof/>
          </w:rPr>
          <w:fldChar w:fldCharType="end"/>
        </w:r>
      </w:ins>
    </w:p>
    <w:p w14:paraId="503840B8" w14:textId="5048A751" w:rsidR="007865AB" w:rsidRDefault="007865AB">
      <w:pPr>
        <w:pStyle w:val="TDC4"/>
        <w:tabs>
          <w:tab w:val="left" w:pos="1760"/>
          <w:tab w:val="right" w:leader="dot" w:pos="9060"/>
        </w:tabs>
        <w:rPr>
          <w:ins w:id="341" w:author="JORGE CONTRERAS ORTIZ" w:date="2021-09-08T21:58:00Z"/>
          <w:rFonts w:asciiTheme="minorHAnsi" w:eastAsiaTheme="minorEastAsia" w:hAnsiTheme="minorHAnsi" w:cstheme="minorBidi"/>
          <w:noProof/>
          <w:sz w:val="22"/>
          <w:lang w:eastAsia="es-ES"/>
        </w:rPr>
      </w:pPr>
      <w:ins w:id="342"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"_Toc82030787"</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2.3.3.2.</w:t>
        </w:r>
        <w:r>
          <w:rPr>
            <w:rFonts w:asciiTheme="minorHAnsi" w:eastAsiaTheme="minorEastAsia" w:hAnsiTheme="minorHAnsi" w:cstheme="minorBidi"/>
            <w:noProof/>
            <w:sz w:val="22"/>
            <w:lang w:eastAsia="es-ES"/>
          </w:rPr>
          <w:tab/>
        </w:r>
        <w:r w:rsidRPr="00A86351">
          <w:rPr>
            <w:rStyle w:val="Hipervnculo"/>
            <w:noProof/>
          </w:rPr>
          <w:t>CAPA FÍSICA [12], [14]</w:t>
        </w:r>
        <w:r>
          <w:rPr>
            <w:noProof/>
            <w:webHidden/>
          </w:rPr>
          <w:tab/>
        </w:r>
        <w:r>
          <w:rPr>
            <w:noProof/>
            <w:webHidden/>
          </w:rPr>
          <w:fldChar w:fldCharType="begin"/>
        </w:r>
        <w:r>
          <w:rPr>
            <w:noProof/>
            <w:webHidden/>
          </w:rPr>
          <w:instrText xml:space="preserve"> PAGEREF _Toc82030787 \h </w:instrText>
        </w:r>
        <w:r>
          <w:rPr>
            <w:noProof/>
            <w:webHidden/>
          </w:rPr>
        </w:r>
      </w:ins>
      <w:r>
        <w:rPr>
          <w:noProof/>
          <w:webHidden/>
        </w:rPr>
        <w:fldChar w:fldCharType="separate"/>
      </w:r>
      <w:ins w:id="343" w:author="JORGE CONTRERAS ORTIZ" w:date="2021-09-08T21:58:00Z">
        <w:r>
          <w:rPr>
            <w:noProof/>
            <w:webHidden/>
          </w:rPr>
          <w:t>21</w:t>
        </w:r>
        <w:r>
          <w:rPr>
            <w:noProof/>
            <w:webHidden/>
          </w:rPr>
          <w:fldChar w:fldCharType="end"/>
        </w:r>
        <w:r w:rsidRPr="00A86351">
          <w:rPr>
            <w:rStyle w:val="Hipervnculo"/>
            <w:noProof/>
          </w:rPr>
          <w:fldChar w:fldCharType="end"/>
        </w:r>
      </w:ins>
    </w:p>
    <w:p w14:paraId="1917C03E" w14:textId="15EE7188" w:rsidR="007865AB" w:rsidRDefault="007865AB">
      <w:pPr>
        <w:pStyle w:val="TDC4"/>
        <w:tabs>
          <w:tab w:val="left" w:pos="1760"/>
          <w:tab w:val="right" w:leader="dot" w:pos="9060"/>
        </w:tabs>
        <w:rPr>
          <w:ins w:id="344" w:author="JORGE CONTRERAS ORTIZ" w:date="2021-09-08T21:58:00Z"/>
          <w:rFonts w:asciiTheme="minorHAnsi" w:eastAsiaTheme="minorEastAsia" w:hAnsiTheme="minorHAnsi" w:cstheme="minorBidi"/>
          <w:noProof/>
          <w:sz w:val="22"/>
          <w:lang w:eastAsia="es-ES"/>
        </w:rPr>
      </w:pPr>
      <w:ins w:id="345"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"_Toc82030789"</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2.3.3.3.</w:t>
        </w:r>
        <w:r>
          <w:rPr>
            <w:rFonts w:asciiTheme="minorHAnsi" w:eastAsiaTheme="minorEastAsia" w:hAnsiTheme="minorHAnsi" w:cstheme="minorBidi"/>
            <w:noProof/>
            <w:sz w:val="22"/>
            <w:lang w:eastAsia="es-ES"/>
          </w:rPr>
          <w:tab/>
        </w:r>
        <w:r w:rsidRPr="00A86351">
          <w:rPr>
            <w:rStyle w:val="Hipervnculo"/>
            <w:noProof/>
          </w:rPr>
          <w:t>CAPA MAC (O ENLACE DE DATOS). [12], [14]</w:t>
        </w:r>
        <w:r>
          <w:rPr>
            <w:noProof/>
            <w:webHidden/>
          </w:rPr>
          <w:tab/>
        </w:r>
        <w:r>
          <w:rPr>
            <w:noProof/>
            <w:webHidden/>
          </w:rPr>
          <w:fldChar w:fldCharType="begin"/>
        </w:r>
        <w:r>
          <w:rPr>
            <w:noProof/>
            <w:webHidden/>
          </w:rPr>
          <w:instrText xml:space="preserve"> PAGEREF _Toc82030789 \h </w:instrText>
        </w:r>
        <w:r>
          <w:rPr>
            <w:noProof/>
            <w:webHidden/>
          </w:rPr>
        </w:r>
      </w:ins>
      <w:r>
        <w:rPr>
          <w:noProof/>
          <w:webHidden/>
        </w:rPr>
        <w:fldChar w:fldCharType="separate"/>
      </w:r>
      <w:ins w:id="346" w:author="JORGE CONTRERAS ORTIZ" w:date="2021-09-08T21:58:00Z">
        <w:r>
          <w:rPr>
            <w:noProof/>
            <w:webHidden/>
          </w:rPr>
          <w:t>21</w:t>
        </w:r>
        <w:r>
          <w:rPr>
            <w:noProof/>
            <w:webHidden/>
          </w:rPr>
          <w:fldChar w:fldCharType="end"/>
        </w:r>
        <w:r w:rsidRPr="00A86351">
          <w:rPr>
            <w:rStyle w:val="Hipervnculo"/>
            <w:noProof/>
          </w:rPr>
          <w:fldChar w:fldCharType="end"/>
        </w:r>
      </w:ins>
    </w:p>
    <w:p w14:paraId="3F36C57E" w14:textId="7A4E14FB" w:rsidR="007865AB" w:rsidRDefault="007865AB">
      <w:pPr>
        <w:pStyle w:val="TDC4"/>
        <w:tabs>
          <w:tab w:val="left" w:pos="1760"/>
          <w:tab w:val="right" w:leader="dot" w:pos="9060"/>
        </w:tabs>
        <w:rPr>
          <w:ins w:id="347" w:author="JORGE CONTRERAS ORTIZ" w:date="2021-09-08T21:58:00Z"/>
          <w:rFonts w:asciiTheme="minorHAnsi" w:eastAsiaTheme="minorEastAsia" w:hAnsiTheme="minorHAnsi" w:cstheme="minorBidi"/>
          <w:noProof/>
          <w:sz w:val="22"/>
          <w:lang w:eastAsia="es-ES"/>
        </w:rPr>
      </w:pPr>
      <w:ins w:id="348"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"_Toc82030790"</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2.3.3.4.</w:t>
        </w:r>
        <w:r>
          <w:rPr>
            <w:rFonts w:asciiTheme="minorHAnsi" w:eastAsiaTheme="minorEastAsia" w:hAnsiTheme="minorHAnsi" w:cstheme="minorBidi"/>
            <w:noProof/>
            <w:sz w:val="22"/>
            <w:lang w:eastAsia="es-ES"/>
          </w:rPr>
          <w:tab/>
        </w:r>
        <w:r w:rsidRPr="00A86351">
          <w:rPr>
            <w:rStyle w:val="Hipervnculo"/>
            <w:noProof/>
          </w:rPr>
          <w:t>CAPA DE ADAPTACIÓN 6LoWPAN [12]</w:t>
        </w:r>
        <w:r>
          <w:rPr>
            <w:noProof/>
            <w:webHidden/>
          </w:rPr>
          <w:tab/>
        </w:r>
        <w:r>
          <w:rPr>
            <w:noProof/>
            <w:webHidden/>
          </w:rPr>
          <w:fldChar w:fldCharType="begin"/>
        </w:r>
        <w:r>
          <w:rPr>
            <w:noProof/>
            <w:webHidden/>
          </w:rPr>
          <w:instrText xml:space="preserve"> PAGEREF _Toc82030790 \h </w:instrText>
        </w:r>
        <w:r>
          <w:rPr>
            <w:noProof/>
            <w:webHidden/>
          </w:rPr>
        </w:r>
      </w:ins>
      <w:r>
        <w:rPr>
          <w:noProof/>
          <w:webHidden/>
        </w:rPr>
        <w:fldChar w:fldCharType="separate"/>
      </w:r>
      <w:ins w:id="349" w:author="JORGE CONTRERAS ORTIZ" w:date="2021-09-08T21:58:00Z">
        <w:r>
          <w:rPr>
            <w:noProof/>
            <w:webHidden/>
          </w:rPr>
          <w:t>22</w:t>
        </w:r>
        <w:r>
          <w:rPr>
            <w:noProof/>
            <w:webHidden/>
          </w:rPr>
          <w:fldChar w:fldCharType="end"/>
        </w:r>
        <w:r w:rsidRPr="00A86351">
          <w:rPr>
            <w:rStyle w:val="Hipervnculo"/>
            <w:noProof/>
          </w:rPr>
          <w:fldChar w:fldCharType="end"/>
        </w:r>
      </w:ins>
    </w:p>
    <w:p w14:paraId="33434ABE" w14:textId="233AEDC9" w:rsidR="007865AB" w:rsidRDefault="007865AB">
      <w:pPr>
        <w:pStyle w:val="TDC4"/>
        <w:tabs>
          <w:tab w:val="left" w:pos="1760"/>
          <w:tab w:val="right" w:leader="dot" w:pos="9060"/>
        </w:tabs>
        <w:rPr>
          <w:ins w:id="350" w:author="JORGE CONTRERAS ORTIZ" w:date="2021-09-08T21:58:00Z"/>
          <w:rFonts w:asciiTheme="minorHAnsi" w:eastAsiaTheme="minorEastAsia" w:hAnsiTheme="minorHAnsi" w:cstheme="minorBidi"/>
          <w:noProof/>
          <w:sz w:val="22"/>
          <w:lang w:eastAsia="es-ES"/>
        </w:rPr>
      </w:pPr>
      <w:ins w:id="351"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"_Toc82030792"</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2.3.3.5.</w:t>
        </w:r>
        <w:r>
          <w:rPr>
            <w:rFonts w:asciiTheme="minorHAnsi" w:eastAsiaTheme="minorEastAsia" w:hAnsiTheme="minorHAnsi" w:cstheme="minorBidi"/>
            <w:noProof/>
            <w:sz w:val="22"/>
            <w:lang w:eastAsia="es-ES"/>
          </w:rPr>
          <w:tab/>
        </w:r>
        <w:r w:rsidRPr="00A86351">
          <w:rPr>
            <w:rStyle w:val="Hipervnculo"/>
            <w:noProof/>
          </w:rPr>
          <w:t>CAPA DE RED [12]</w:t>
        </w:r>
        <w:r>
          <w:rPr>
            <w:noProof/>
            <w:webHidden/>
          </w:rPr>
          <w:tab/>
        </w:r>
        <w:r>
          <w:rPr>
            <w:noProof/>
            <w:webHidden/>
          </w:rPr>
          <w:fldChar w:fldCharType="begin"/>
        </w:r>
        <w:r>
          <w:rPr>
            <w:noProof/>
            <w:webHidden/>
          </w:rPr>
          <w:instrText xml:space="preserve"> PAGEREF _Toc82030792 \h </w:instrText>
        </w:r>
        <w:r>
          <w:rPr>
            <w:noProof/>
            <w:webHidden/>
          </w:rPr>
        </w:r>
      </w:ins>
      <w:r>
        <w:rPr>
          <w:noProof/>
          <w:webHidden/>
        </w:rPr>
        <w:fldChar w:fldCharType="separate"/>
      </w:r>
      <w:ins w:id="352" w:author="JORGE CONTRERAS ORTIZ" w:date="2021-09-08T21:58:00Z">
        <w:r>
          <w:rPr>
            <w:noProof/>
            <w:webHidden/>
          </w:rPr>
          <w:t>23</w:t>
        </w:r>
        <w:r>
          <w:rPr>
            <w:noProof/>
            <w:webHidden/>
          </w:rPr>
          <w:fldChar w:fldCharType="end"/>
        </w:r>
        <w:r w:rsidRPr="00A86351">
          <w:rPr>
            <w:rStyle w:val="Hipervnculo"/>
            <w:noProof/>
          </w:rPr>
          <w:fldChar w:fldCharType="end"/>
        </w:r>
      </w:ins>
    </w:p>
    <w:p w14:paraId="379717F1" w14:textId="4D051E06" w:rsidR="007865AB" w:rsidRDefault="007865AB">
      <w:pPr>
        <w:pStyle w:val="TDC4"/>
        <w:tabs>
          <w:tab w:val="left" w:pos="1760"/>
          <w:tab w:val="right" w:leader="dot" w:pos="9060"/>
        </w:tabs>
        <w:rPr>
          <w:ins w:id="353" w:author="JORGE CONTRERAS ORTIZ" w:date="2021-09-08T21:58:00Z"/>
          <w:rFonts w:asciiTheme="minorHAnsi" w:eastAsiaTheme="minorEastAsia" w:hAnsiTheme="minorHAnsi" w:cstheme="minorBidi"/>
          <w:noProof/>
          <w:sz w:val="22"/>
          <w:lang w:eastAsia="es-ES"/>
        </w:rPr>
      </w:pPr>
      <w:ins w:id="354"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"_Toc82030794"</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2.3.3.6.</w:t>
        </w:r>
        <w:r>
          <w:rPr>
            <w:rFonts w:asciiTheme="minorHAnsi" w:eastAsiaTheme="minorEastAsia" w:hAnsiTheme="minorHAnsi" w:cstheme="minorBidi"/>
            <w:noProof/>
            <w:sz w:val="22"/>
            <w:lang w:eastAsia="es-ES"/>
          </w:rPr>
          <w:tab/>
        </w:r>
        <w:r w:rsidRPr="00A86351">
          <w:rPr>
            <w:rStyle w:val="Hipervnculo"/>
            <w:noProof/>
          </w:rPr>
          <w:t>PROTOCOLO DE ENRUTAMIENTO</w:t>
        </w:r>
        <w:r>
          <w:rPr>
            <w:noProof/>
            <w:webHidden/>
          </w:rPr>
          <w:tab/>
        </w:r>
        <w:r>
          <w:rPr>
            <w:noProof/>
            <w:webHidden/>
          </w:rPr>
          <w:fldChar w:fldCharType="begin"/>
        </w:r>
        <w:r>
          <w:rPr>
            <w:noProof/>
            <w:webHidden/>
          </w:rPr>
          <w:instrText xml:space="preserve"> PAGEREF _Toc82030794 \h </w:instrText>
        </w:r>
        <w:r>
          <w:rPr>
            <w:noProof/>
            <w:webHidden/>
          </w:rPr>
        </w:r>
      </w:ins>
      <w:r>
        <w:rPr>
          <w:noProof/>
          <w:webHidden/>
        </w:rPr>
        <w:fldChar w:fldCharType="separate"/>
      </w:r>
      <w:ins w:id="355" w:author="JORGE CONTRERAS ORTIZ" w:date="2021-09-08T21:58:00Z">
        <w:r>
          <w:rPr>
            <w:noProof/>
            <w:webHidden/>
          </w:rPr>
          <w:t>23</w:t>
        </w:r>
        <w:r>
          <w:rPr>
            <w:noProof/>
            <w:webHidden/>
          </w:rPr>
          <w:fldChar w:fldCharType="end"/>
        </w:r>
        <w:r w:rsidRPr="00A86351">
          <w:rPr>
            <w:rStyle w:val="Hipervnculo"/>
            <w:noProof/>
          </w:rPr>
          <w:fldChar w:fldCharType="end"/>
        </w:r>
      </w:ins>
    </w:p>
    <w:p w14:paraId="3A7E45E1" w14:textId="5E2AC35A" w:rsidR="007865AB" w:rsidRDefault="007865AB">
      <w:pPr>
        <w:pStyle w:val="TDC4"/>
        <w:tabs>
          <w:tab w:val="left" w:pos="1760"/>
          <w:tab w:val="right" w:leader="dot" w:pos="9060"/>
        </w:tabs>
        <w:rPr>
          <w:ins w:id="356" w:author="JORGE CONTRERAS ORTIZ" w:date="2021-09-08T21:58:00Z"/>
          <w:rFonts w:asciiTheme="minorHAnsi" w:eastAsiaTheme="minorEastAsia" w:hAnsiTheme="minorHAnsi" w:cstheme="minorBidi"/>
          <w:noProof/>
          <w:sz w:val="22"/>
          <w:lang w:eastAsia="es-ES"/>
        </w:rPr>
      </w:pPr>
      <w:ins w:id="357"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"_Toc82030795"</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2.3.3.7.</w:t>
        </w:r>
        <w:r>
          <w:rPr>
            <w:rFonts w:asciiTheme="minorHAnsi" w:eastAsiaTheme="minorEastAsia" w:hAnsiTheme="minorHAnsi" w:cstheme="minorBidi"/>
            <w:noProof/>
            <w:sz w:val="22"/>
            <w:lang w:eastAsia="es-ES"/>
          </w:rPr>
          <w:tab/>
        </w:r>
        <w:r w:rsidRPr="00A86351">
          <w:rPr>
            <w:rStyle w:val="Hipervnculo"/>
            <w:noProof/>
          </w:rPr>
          <w:t>CAPA DE TRANSPORTE [12]</w:t>
        </w:r>
        <w:r>
          <w:rPr>
            <w:noProof/>
            <w:webHidden/>
          </w:rPr>
          <w:tab/>
        </w:r>
        <w:r>
          <w:rPr>
            <w:noProof/>
            <w:webHidden/>
          </w:rPr>
          <w:fldChar w:fldCharType="begin"/>
        </w:r>
        <w:r>
          <w:rPr>
            <w:noProof/>
            <w:webHidden/>
          </w:rPr>
          <w:instrText xml:space="preserve"> PAGEREF _Toc82030795 \h </w:instrText>
        </w:r>
        <w:r>
          <w:rPr>
            <w:noProof/>
            <w:webHidden/>
          </w:rPr>
        </w:r>
      </w:ins>
      <w:r>
        <w:rPr>
          <w:noProof/>
          <w:webHidden/>
        </w:rPr>
        <w:fldChar w:fldCharType="separate"/>
      </w:r>
      <w:ins w:id="358" w:author="JORGE CONTRERAS ORTIZ" w:date="2021-09-08T21:58:00Z">
        <w:r>
          <w:rPr>
            <w:noProof/>
            <w:webHidden/>
          </w:rPr>
          <w:t>24</w:t>
        </w:r>
        <w:r>
          <w:rPr>
            <w:noProof/>
            <w:webHidden/>
          </w:rPr>
          <w:fldChar w:fldCharType="end"/>
        </w:r>
        <w:r w:rsidRPr="00A86351">
          <w:rPr>
            <w:rStyle w:val="Hipervnculo"/>
            <w:noProof/>
          </w:rPr>
          <w:fldChar w:fldCharType="end"/>
        </w:r>
      </w:ins>
    </w:p>
    <w:p w14:paraId="194B8D9A" w14:textId="0314C76B" w:rsidR="007865AB" w:rsidRDefault="007865AB">
      <w:pPr>
        <w:pStyle w:val="TDC4"/>
        <w:tabs>
          <w:tab w:val="left" w:pos="1760"/>
          <w:tab w:val="right" w:leader="dot" w:pos="9060"/>
        </w:tabs>
        <w:rPr>
          <w:ins w:id="359" w:author="JORGE CONTRERAS ORTIZ" w:date="2021-09-08T21:58:00Z"/>
          <w:rFonts w:asciiTheme="minorHAnsi" w:eastAsiaTheme="minorEastAsia" w:hAnsiTheme="minorHAnsi" w:cstheme="minorBidi"/>
          <w:noProof/>
          <w:sz w:val="22"/>
          <w:lang w:eastAsia="es-ES"/>
        </w:rPr>
      </w:pPr>
      <w:ins w:id="360"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"_Toc82030796"</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2.3.3.8.</w:t>
        </w:r>
        <w:r>
          <w:rPr>
            <w:rFonts w:asciiTheme="minorHAnsi" w:eastAsiaTheme="minorEastAsia" w:hAnsiTheme="minorHAnsi" w:cstheme="minorBidi"/>
            <w:noProof/>
            <w:sz w:val="22"/>
            <w:lang w:eastAsia="es-ES"/>
          </w:rPr>
          <w:tab/>
        </w:r>
        <w:r w:rsidRPr="00A86351">
          <w:rPr>
            <w:rStyle w:val="Hipervnculo"/>
            <w:noProof/>
          </w:rPr>
          <w:t>SEGURIDAD Y COMMISSIONING DE DISPOSITIVOS [10], [12]</w:t>
        </w:r>
        <w:r>
          <w:rPr>
            <w:noProof/>
            <w:webHidden/>
          </w:rPr>
          <w:tab/>
        </w:r>
        <w:r>
          <w:rPr>
            <w:noProof/>
            <w:webHidden/>
          </w:rPr>
          <w:fldChar w:fldCharType="begin"/>
        </w:r>
        <w:r>
          <w:rPr>
            <w:noProof/>
            <w:webHidden/>
          </w:rPr>
          <w:instrText xml:space="preserve"> PAGEREF _Toc82030796 \h </w:instrText>
        </w:r>
        <w:r>
          <w:rPr>
            <w:noProof/>
            <w:webHidden/>
          </w:rPr>
        </w:r>
      </w:ins>
      <w:r>
        <w:rPr>
          <w:noProof/>
          <w:webHidden/>
        </w:rPr>
        <w:fldChar w:fldCharType="separate"/>
      </w:r>
      <w:ins w:id="361" w:author="JORGE CONTRERAS ORTIZ" w:date="2021-09-08T21:58:00Z">
        <w:r>
          <w:rPr>
            <w:noProof/>
            <w:webHidden/>
          </w:rPr>
          <w:t>24</w:t>
        </w:r>
        <w:r>
          <w:rPr>
            <w:noProof/>
            <w:webHidden/>
          </w:rPr>
          <w:fldChar w:fldCharType="end"/>
        </w:r>
        <w:r w:rsidRPr="00A86351">
          <w:rPr>
            <w:rStyle w:val="Hipervnculo"/>
            <w:noProof/>
          </w:rPr>
          <w:fldChar w:fldCharType="end"/>
        </w:r>
      </w:ins>
    </w:p>
    <w:p w14:paraId="0283FDA7" w14:textId="7003FD2F" w:rsidR="007865AB" w:rsidRDefault="007865AB">
      <w:pPr>
        <w:pStyle w:val="TDC1"/>
        <w:tabs>
          <w:tab w:val="left" w:pos="442"/>
          <w:tab w:val="right" w:leader="dot" w:pos="9060"/>
        </w:tabs>
        <w:rPr>
          <w:ins w:id="362" w:author="JORGE CONTRERAS ORTIZ" w:date="2021-09-08T21:58:00Z"/>
          <w:rFonts w:asciiTheme="minorHAnsi" w:eastAsiaTheme="minorEastAsia" w:hAnsiTheme="minorHAnsi" w:cstheme="minorBidi"/>
          <w:noProof/>
          <w:sz w:val="22"/>
          <w:lang w:eastAsia="es-ES"/>
        </w:rPr>
      </w:pPr>
      <w:ins w:id="363"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"_Toc82030797"</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w:t>
        </w:r>
        <w:r>
          <w:rPr>
            <w:rFonts w:asciiTheme="minorHAnsi" w:eastAsiaTheme="minorEastAsia" w:hAnsiTheme="minorHAnsi" w:cstheme="minorBidi"/>
            <w:noProof/>
            <w:sz w:val="22"/>
            <w:lang w:eastAsia="es-ES"/>
          </w:rPr>
          <w:tab/>
        </w:r>
        <w:r w:rsidRPr="00A86351">
          <w:rPr>
            <w:rStyle w:val="Hipervnculo"/>
            <w:noProof/>
          </w:rPr>
          <w:t>ANÁLISIS DE LA TECNOLOGÍA THREAD</w:t>
        </w:r>
        <w:r>
          <w:rPr>
            <w:noProof/>
            <w:webHidden/>
          </w:rPr>
          <w:tab/>
        </w:r>
        <w:r>
          <w:rPr>
            <w:noProof/>
            <w:webHidden/>
          </w:rPr>
          <w:fldChar w:fldCharType="begin"/>
        </w:r>
        <w:r>
          <w:rPr>
            <w:noProof/>
            <w:webHidden/>
          </w:rPr>
          <w:instrText xml:space="preserve"> PAGEREF _Toc82030797 \h </w:instrText>
        </w:r>
        <w:r>
          <w:rPr>
            <w:noProof/>
            <w:webHidden/>
          </w:rPr>
        </w:r>
      </w:ins>
      <w:r>
        <w:rPr>
          <w:noProof/>
          <w:webHidden/>
        </w:rPr>
        <w:fldChar w:fldCharType="separate"/>
      </w:r>
      <w:ins w:id="364" w:author="JORGE CONTRERAS ORTIZ" w:date="2021-09-08T21:58:00Z">
        <w:r>
          <w:rPr>
            <w:noProof/>
            <w:webHidden/>
          </w:rPr>
          <w:t>26</w:t>
        </w:r>
        <w:r>
          <w:rPr>
            <w:noProof/>
            <w:webHidden/>
          </w:rPr>
          <w:fldChar w:fldCharType="end"/>
        </w:r>
        <w:r w:rsidRPr="00A86351">
          <w:rPr>
            <w:rStyle w:val="Hipervnculo"/>
            <w:noProof/>
          </w:rPr>
          <w:fldChar w:fldCharType="end"/>
        </w:r>
      </w:ins>
    </w:p>
    <w:p w14:paraId="1CA6A5B2" w14:textId="0E93BA88" w:rsidR="007865AB" w:rsidRDefault="007865AB">
      <w:pPr>
        <w:pStyle w:val="TDC2"/>
        <w:tabs>
          <w:tab w:val="left" w:pos="880"/>
          <w:tab w:val="right" w:leader="dot" w:pos="9060"/>
        </w:tabs>
        <w:rPr>
          <w:ins w:id="365" w:author="JORGE CONTRERAS ORTIZ" w:date="2021-09-08T21:58:00Z"/>
          <w:rFonts w:asciiTheme="minorHAnsi" w:eastAsiaTheme="minorEastAsia" w:hAnsiTheme="minorHAnsi" w:cstheme="minorBidi"/>
          <w:noProof/>
          <w:lang w:eastAsia="es-ES"/>
        </w:rPr>
      </w:pPr>
      <w:ins w:id="366"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"_Toc82030798"</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3.1.</w:t>
        </w:r>
        <w:r>
          <w:rPr>
            <w:rFonts w:asciiTheme="minorHAnsi" w:eastAsiaTheme="minorEastAsia" w:hAnsiTheme="minorHAnsi" w:cstheme="minorBidi"/>
            <w:noProof/>
            <w:lang w:eastAsia="es-ES"/>
          </w:rPr>
          <w:tab/>
        </w:r>
        <w:r w:rsidRPr="00A86351">
          <w:rPr>
            <w:rStyle w:val="Hipervnculo"/>
            <w:noProof/>
          </w:rPr>
          <w:t>ANÁLISIS INICIAL DE LA TECNOLOGÍA THREAD</w:t>
        </w:r>
        <w:r>
          <w:rPr>
            <w:noProof/>
            <w:webHidden/>
          </w:rPr>
          <w:tab/>
        </w:r>
        <w:r>
          <w:rPr>
            <w:noProof/>
            <w:webHidden/>
          </w:rPr>
          <w:fldChar w:fldCharType="begin"/>
        </w:r>
        <w:r>
          <w:rPr>
            <w:noProof/>
            <w:webHidden/>
          </w:rPr>
          <w:instrText xml:space="preserve"> PAGEREF _Toc82030798 \h </w:instrText>
        </w:r>
        <w:r>
          <w:rPr>
            <w:noProof/>
            <w:webHidden/>
          </w:rPr>
        </w:r>
      </w:ins>
      <w:r>
        <w:rPr>
          <w:noProof/>
          <w:webHidden/>
        </w:rPr>
        <w:fldChar w:fldCharType="separate"/>
      </w:r>
      <w:ins w:id="367" w:author="JORGE CONTRERAS ORTIZ" w:date="2021-09-08T21:58:00Z">
        <w:r>
          <w:rPr>
            <w:noProof/>
            <w:webHidden/>
          </w:rPr>
          <w:t>26</w:t>
        </w:r>
        <w:r>
          <w:rPr>
            <w:noProof/>
            <w:webHidden/>
          </w:rPr>
          <w:fldChar w:fldCharType="end"/>
        </w:r>
        <w:r w:rsidRPr="00A86351">
          <w:rPr>
            <w:rStyle w:val="Hipervnculo"/>
            <w:noProof/>
          </w:rPr>
          <w:fldChar w:fldCharType="end"/>
        </w:r>
      </w:ins>
    </w:p>
    <w:p w14:paraId="402F4FB8" w14:textId="712263C3" w:rsidR="007865AB" w:rsidRDefault="007865AB">
      <w:pPr>
        <w:pStyle w:val="TDC3"/>
        <w:rPr>
          <w:ins w:id="368" w:author="JORGE CONTRERAS ORTIZ" w:date="2021-09-08T21:58:00Z"/>
          <w:rFonts w:asciiTheme="minorHAnsi" w:hAnsiTheme="minorHAnsi" w:cstheme="minorBidi"/>
          <w:noProof/>
          <w:sz w:val="22"/>
        </w:rPr>
      </w:pPr>
      <w:ins w:id="369"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"_Toc82030799"</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3.1.1.</w:t>
        </w:r>
        <w:r>
          <w:rPr>
            <w:rFonts w:asciiTheme="minorHAnsi" w:hAnsiTheme="minorHAnsi" w:cstheme="minorBidi"/>
            <w:noProof/>
            <w:sz w:val="22"/>
          </w:rPr>
          <w:tab/>
        </w:r>
        <w:r w:rsidRPr="00A86351">
          <w:rPr>
            <w:rStyle w:val="Hipervnculo"/>
            <w:noProof/>
          </w:rPr>
          <w:t>CARACTERÍSTICAS TÉCNOLOGICAS DE  LOS MÓDULOS KIRALE</w:t>
        </w:r>
        <w:r>
          <w:rPr>
            <w:noProof/>
            <w:webHidden/>
          </w:rPr>
          <w:tab/>
        </w:r>
        <w:r>
          <w:rPr>
            <w:noProof/>
            <w:webHidden/>
          </w:rPr>
          <w:fldChar w:fldCharType="begin"/>
        </w:r>
        <w:r>
          <w:rPr>
            <w:noProof/>
            <w:webHidden/>
          </w:rPr>
          <w:instrText xml:space="preserve"> PAGEREF _Toc82030799 \h </w:instrText>
        </w:r>
        <w:r>
          <w:rPr>
            <w:noProof/>
            <w:webHidden/>
          </w:rPr>
        </w:r>
      </w:ins>
      <w:r>
        <w:rPr>
          <w:noProof/>
          <w:webHidden/>
        </w:rPr>
        <w:fldChar w:fldCharType="separate"/>
      </w:r>
      <w:ins w:id="370" w:author="JORGE CONTRERAS ORTIZ" w:date="2021-09-08T21:58:00Z">
        <w:r>
          <w:rPr>
            <w:noProof/>
            <w:webHidden/>
          </w:rPr>
          <w:t>27</w:t>
        </w:r>
        <w:r>
          <w:rPr>
            <w:noProof/>
            <w:webHidden/>
          </w:rPr>
          <w:fldChar w:fldCharType="end"/>
        </w:r>
        <w:r w:rsidRPr="00A86351">
          <w:rPr>
            <w:rStyle w:val="Hipervnculo"/>
            <w:noProof/>
          </w:rPr>
          <w:fldChar w:fldCharType="end"/>
        </w:r>
      </w:ins>
    </w:p>
    <w:p w14:paraId="72121D35" w14:textId="3BAF5388" w:rsidR="007865AB" w:rsidRDefault="007865AB">
      <w:pPr>
        <w:pStyle w:val="TDC4"/>
        <w:tabs>
          <w:tab w:val="left" w:pos="1760"/>
          <w:tab w:val="right" w:leader="dot" w:pos="9060"/>
        </w:tabs>
        <w:rPr>
          <w:ins w:id="371" w:author="JORGE CONTRERAS ORTIZ" w:date="2021-09-08T21:58:00Z"/>
          <w:rFonts w:asciiTheme="minorHAnsi" w:eastAsiaTheme="minorEastAsia" w:hAnsiTheme="minorHAnsi" w:cstheme="minorBidi"/>
          <w:noProof/>
          <w:sz w:val="22"/>
          <w:lang w:eastAsia="es-ES"/>
        </w:rPr>
      </w:pPr>
      <w:ins w:id="372"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"_Toc82030800"</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3.1.1.1.</w:t>
        </w:r>
        <w:r>
          <w:rPr>
            <w:rFonts w:asciiTheme="minorHAnsi" w:eastAsiaTheme="minorEastAsia" w:hAnsiTheme="minorHAnsi" w:cstheme="minorBidi"/>
            <w:noProof/>
            <w:sz w:val="22"/>
            <w:lang w:eastAsia="es-ES"/>
          </w:rPr>
          <w:tab/>
        </w:r>
        <w:r w:rsidRPr="00A86351">
          <w:rPr>
            <w:rStyle w:val="Hipervnculo"/>
            <w:noProof/>
          </w:rPr>
          <w:t>CARACTERÍSTICAS MÓDULO RF KTWM102</w:t>
        </w:r>
        <w:r>
          <w:rPr>
            <w:noProof/>
            <w:webHidden/>
          </w:rPr>
          <w:tab/>
        </w:r>
        <w:r>
          <w:rPr>
            <w:noProof/>
            <w:webHidden/>
          </w:rPr>
          <w:fldChar w:fldCharType="begin"/>
        </w:r>
        <w:r>
          <w:rPr>
            <w:noProof/>
            <w:webHidden/>
          </w:rPr>
          <w:instrText xml:space="preserve"> PAGEREF _Toc82030800 \h </w:instrText>
        </w:r>
        <w:r>
          <w:rPr>
            <w:noProof/>
            <w:webHidden/>
          </w:rPr>
        </w:r>
      </w:ins>
      <w:r>
        <w:rPr>
          <w:noProof/>
          <w:webHidden/>
        </w:rPr>
        <w:fldChar w:fldCharType="separate"/>
      </w:r>
      <w:ins w:id="373" w:author="JORGE CONTRERAS ORTIZ" w:date="2021-09-08T21:58:00Z">
        <w:r>
          <w:rPr>
            <w:noProof/>
            <w:webHidden/>
          </w:rPr>
          <w:t>27</w:t>
        </w:r>
        <w:r>
          <w:rPr>
            <w:noProof/>
            <w:webHidden/>
          </w:rPr>
          <w:fldChar w:fldCharType="end"/>
        </w:r>
        <w:r w:rsidRPr="00A86351">
          <w:rPr>
            <w:rStyle w:val="Hipervnculo"/>
            <w:noProof/>
          </w:rPr>
          <w:fldChar w:fldCharType="end"/>
        </w:r>
      </w:ins>
    </w:p>
    <w:p w14:paraId="3BF77284" w14:textId="0580B084" w:rsidR="007865AB" w:rsidRDefault="007865AB">
      <w:pPr>
        <w:pStyle w:val="TDC4"/>
        <w:tabs>
          <w:tab w:val="left" w:pos="1760"/>
          <w:tab w:val="right" w:leader="dot" w:pos="9060"/>
        </w:tabs>
        <w:rPr>
          <w:ins w:id="374" w:author="JORGE CONTRERAS ORTIZ" w:date="2021-09-08T21:58:00Z"/>
          <w:rFonts w:asciiTheme="minorHAnsi" w:eastAsiaTheme="minorEastAsia" w:hAnsiTheme="minorHAnsi" w:cstheme="minorBidi"/>
          <w:noProof/>
          <w:sz w:val="22"/>
          <w:lang w:eastAsia="es-ES"/>
        </w:rPr>
      </w:pPr>
      <w:ins w:id="375"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"_Toc82030801"</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3.1.1.2.</w:t>
        </w:r>
        <w:r>
          <w:rPr>
            <w:rFonts w:asciiTheme="minorHAnsi" w:eastAsiaTheme="minorEastAsia" w:hAnsiTheme="minorHAnsi" w:cstheme="minorBidi"/>
            <w:noProof/>
            <w:sz w:val="22"/>
            <w:lang w:eastAsia="es-ES"/>
          </w:rPr>
          <w:tab/>
        </w:r>
        <w:r w:rsidRPr="00A86351">
          <w:rPr>
            <w:rStyle w:val="Hipervnculo"/>
            <w:noProof/>
          </w:rPr>
          <w:t>CARACTERÍSTICAS KTDG102 EVALUATION DONGLE</w:t>
        </w:r>
        <w:r>
          <w:rPr>
            <w:noProof/>
            <w:webHidden/>
          </w:rPr>
          <w:tab/>
        </w:r>
        <w:r>
          <w:rPr>
            <w:noProof/>
            <w:webHidden/>
          </w:rPr>
          <w:fldChar w:fldCharType="begin"/>
        </w:r>
        <w:r>
          <w:rPr>
            <w:noProof/>
            <w:webHidden/>
          </w:rPr>
          <w:instrText xml:space="preserve"> PAGEREF _Toc82030801 \h </w:instrText>
        </w:r>
        <w:r>
          <w:rPr>
            <w:noProof/>
            <w:webHidden/>
          </w:rPr>
        </w:r>
      </w:ins>
      <w:r>
        <w:rPr>
          <w:noProof/>
          <w:webHidden/>
        </w:rPr>
        <w:fldChar w:fldCharType="separate"/>
      </w:r>
      <w:ins w:id="376" w:author="JORGE CONTRERAS ORTIZ" w:date="2021-09-08T21:58:00Z">
        <w:r>
          <w:rPr>
            <w:noProof/>
            <w:webHidden/>
          </w:rPr>
          <w:t>27</w:t>
        </w:r>
        <w:r>
          <w:rPr>
            <w:noProof/>
            <w:webHidden/>
          </w:rPr>
          <w:fldChar w:fldCharType="end"/>
        </w:r>
        <w:r w:rsidRPr="00A86351">
          <w:rPr>
            <w:rStyle w:val="Hipervnculo"/>
            <w:noProof/>
          </w:rPr>
          <w:fldChar w:fldCharType="end"/>
        </w:r>
      </w:ins>
    </w:p>
    <w:p w14:paraId="1EF0F9F6" w14:textId="2658AEF3" w:rsidR="007865AB" w:rsidRDefault="007865AB">
      <w:pPr>
        <w:pStyle w:val="TDC4"/>
        <w:tabs>
          <w:tab w:val="left" w:pos="1760"/>
          <w:tab w:val="right" w:leader="dot" w:pos="9060"/>
        </w:tabs>
        <w:rPr>
          <w:ins w:id="377" w:author="JORGE CONTRERAS ORTIZ" w:date="2021-09-08T21:58:00Z"/>
          <w:rFonts w:asciiTheme="minorHAnsi" w:eastAsiaTheme="minorEastAsia" w:hAnsiTheme="minorHAnsi" w:cstheme="minorBidi"/>
          <w:noProof/>
          <w:sz w:val="22"/>
          <w:lang w:eastAsia="es-ES"/>
        </w:rPr>
      </w:pPr>
      <w:ins w:id="378"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"_Toc82030802"</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3.1.1.3.</w:t>
        </w:r>
        <w:r>
          <w:rPr>
            <w:rFonts w:asciiTheme="minorHAnsi" w:eastAsiaTheme="minorEastAsia" w:hAnsiTheme="minorHAnsi" w:cstheme="minorBidi"/>
            <w:noProof/>
            <w:sz w:val="22"/>
            <w:lang w:eastAsia="es-ES"/>
          </w:rPr>
          <w:tab/>
        </w:r>
        <w:r w:rsidRPr="00A86351">
          <w:rPr>
            <w:rStyle w:val="Hipervnculo"/>
            <w:noProof/>
          </w:rPr>
          <w:t>CARACTERÍSTICAS DEL BORDER ROUTER KTBRN1</w:t>
        </w:r>
        <w:r>
          <w:rPr>
            <w:noProof/>
            <w:webHidden/>
          </w:rPr>
          <w:tab/>
        </w:r>
        <w:r>
          <w:rPr>
            <w:noProof/>
            <w:webHidden/>
          </w:rPr>
          <w:fldChar w:fldCharType="begin"/>
        </w:r>
        <w:r>
          <w:rPr>
            <w:noProof/>
            <w:webHidden/>
          </w:rPr>
          <w:instrText xml:space="preserve"> PAGEREF _Toc82030802 \h </w:instrText>
        </w:r>
        <w:r>
          <w:rPr>
            <w:noProof/>
            <w:webHidden/>
          </w:rPr>
        </w:r>
      </w:ins>
      <w:r>
        <w:rPr>
          <w:noProof/>
          <w:webHidden/>
        </w:rPr>
        <w:fldChar w:fldCharType="separate"/>
      </w:r>
      <w:ins w:id="379" w:author="JORGE CONTRERAS ORTIZ" w:date="2021-09-08T21:58:00Z">
        <w:r>
          <w:rPr>
            <w:noProof/>
            <w:webHidden/>
          </w:rPr>
          <w:t>28</w:t>
        </w:r>
        <w:r>
          <w:rPr>
            <w:noProof/>
            <w:webHidden/>
          </w:rPr>
          <w:fldChar w:fldCharType="end"/>
        </w:r>
        <w:r w:rsidRPr="00A86351">
          <w:rPr>
            <w:rStyle w:val="Hipervnculo"/>
            <w:noProof/>
          </w:rPr>
          <w:fldChar w:fldCharType="end"/>
        </w:r>
      </w:ins>
    </w:p>
    <w:p w14:paraId="1DB21B33" w14:textId="10D4C431" w:rsidR="007865AB" w:rsidRDefault="007865AB">
      <w:pPr>
        <w:pStyle w:val="TDC4"/>
        <w:tabs>
          <w:tab w:val="left" w:pos="1760"/>
          <w:tab w:val="right" w:leader="dot" w:pos="9060"/>
        </w:tabs>
        <w:rPr>
          <w:ins w:id="380" w:author="JORGE CONTRERAS ORTIZ" w:date="2021-09-08T21:58:00Z"/>
          <w:rFonts w:asciiTheme="minorHAnsi" w:eastAsiaTheme="minorEastAsia" w:hAnsiTheme="minorHAnsi" w:cstheme="minorBidi"/>
          <w:noProof/>
          <w:sz w:val="22"/>
          <w:lang w:eastAsia="es-ES"/>
        </w:rPr>
      </w:pPr>
      <w:ins w:id="381"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"_Toc82030803"</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3.1.1.4.</w:t>
        </w:r>
        <w:r>
          <w:rPr>
            <w:rFonts w:asciiTheme="minorHAnsi" w:eastAsiaTheme="minorEastAsia" w:hAnsiTheme="minorHAnsi" w:cstheme="minorBidi"/>
            <w:noProof/>
            <w:sz w:val="22"/>
            <w:lang w:eastAsia="es-ES"/>
          </w:rPr>
          <w:tab/>
        </w:r>
        <w:r w:rsidRPr="00A86351">
          <w:rPr>
            <w:rStyle w:val="Hipervnculo"/>
            <w:noProof/>
          </w:rPr>
          <w:t>CARACTERÍSTICAS KINOS – NETWORK OS</w:t>
        </w:r>
        <w:r>
          <w:rPr>
            <w:noProof/>
            <w:webHidden/>
          </w:rPr>
          <w:tab/>
        </w:r>
        <w:r>
          <w:rPr>
            <w:noProof/>
            <w:webHidden/>
          </w:rPr>
          <w:fldChar w:fldCharType="begin"/>
        </w:r>
        <w:r>
          <w:rPr>
            <w:noProof/>
            <w:webHidden/>
          </w:rPr>
          <w:instrText xml:space="preserve"> PAGEREF _Toc82030803 \h </w:instrText>
        </w:r>
        <w:r>
          <w:rPr>
            <w:noProof/>
            <w:webHidden/>
          </w:rPr>
        </w:r>
      </w:ins>
      <w:r>
        <w:rPr>
          <w:noProof/>
          <w:webHidden/>
        </w:rPr>
        <w:fldChar w:fldCharType="separate"/>
      </w:r>
      <w:ins w:id="382" w:author="JORGE CONTRERAS ORTIZ" w:date="2021-09-08T21:58:00Z">
        <w:r>
          <w:rPr>
            <w:noProof/>
            <w:webHidden/>
          </w:rPr>
          <w:t>28</w:t>
        </w:r>
        <w:r>
          <w:rPr>
            <w:noProof/>
            <w:webHidden/>
          </w:rPr>
          <w:fldChar w:fldCharType="end"/>
        </w:r>
        <w:r w:rsidRPr="00A86351">
          <w:rPr>
            <w:rStyle w:val="Hipervnculo"/>
            <w:noProof/>
          </w:rPr>
          <w:fldChar w:fldCharType="end"/>
        </w:r>
      </w:ins>
    </w:p>
    <w:p w14:paraId="54CA3C48" w14:textId="77BBB353" w:rsidR="007865AB" w:rsidRDefault="007865AB">
      <w:pPr>
        <w:pStyle w:val="TDC3"/>
        <w:rPr>
          <w:ins w:id="383" w:author="JORGE CONTRERAS ORTIZ" w:date="2021-09-08T21:58:00Z"/>
          <w:rFonts w:asciiTheme="minorHAnsi" w:hAnsiTheme="minorHAnsi" w:cstheme="minorBidi"/>
          <w:noProof/>
          <w:sz w:val="22"/>
        </w:rPr>
      </w:pPr>
      <w:ins w:id="384"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"_Toc82030804"</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3.1.2.</w:t>
        </w:r>
        <w:r>
          <w:rPr>
            <w:rFonts w:asciiTheme="minorHAnsi" w:hAnsiTheme="minorHAnsi" w:cstheme="minorBidi"/>
            <w:noProof/>
            <w:sz w:val="22"/>
          </w:rPr>
          <w:tab/>
        </w:r>
        <w:r w:rsidRPr="00A86351">
          <w:rPr>
            <w:rStyle w:val="Hipervnculo"/>
            <w:noProof/>
          </w:rPr>
          <w:t>EJEMPLOS DE OTROS DISPOSITIVOS</w:t>
        </w:r>
        <w:r>
          <w:rPr>
            <w:noProof/>
            <w:webHidden/>
          </w:rPr>
          <w:tab/>
        </w:r>
        <w:r>
          <w:rPr>
            <w:noProof/>
            <w:webHidden/>
          </w:rPr>
          <w:fldChar w:fldCharType="begin"/>
        </w:r>
        <w:r>
          <w:rPr>
            <w:noProof/>
            <w:webHidden/>
          </w:rPr>
          <w:instrText xml:space="preserve"> PAGEREF _Toc82030804 \h </w:instrText>
        </w:r>
        <w:r>
          <w:rPr>
            <w:noProof/>
            <w:webHidden/>
          </w:rPr>
        </w:r>
      </w:ins>
      <w:r>
        <w:rPr>
          <w:noProof/>
          <w:webHidden/>
        </w:rPr>
        <w:fldChar w:fldCharType="separate"/>
      </w:r>
      <w:ins w:id="385" w:author="JORGE CONTRERAS ORTIZ" w:date="2021-09-08T21:58:00Z">
        <w:r>
          <w:rPr>
            <w:noProof/>
            <w:webHidden/>
          </w:rPr>
          <w:t>29</w:t>
        </w:r>
        <w:r>
          <w:rPr>
            <w:noProof/>
            <w:webHidden/>
          </w:rPr>
          <w:fldChar w:fldCharType="end"/>
        </w:r>
        <w:r w:rsidRPr="00A86351">
          <w:rPr>
            <w:rStyle w:val="Hipervnculo"/>
            <w:noProof/>
          </w:rPr>
          <w:fldChar w:fldCharType="end"/>
        </w:r>
      </w:ins>
    </w:p>
    <w:p w14:paraId="6D777E4E" w14:textId="38FE3341" w:rsidR="007865AB" w:rsidRDefault="007865AB">
      <w:pPr>
        <w:pStyle w:val="TDC2"/>
        <w:tabs>
          <w:tab w:val="left" w:pos="880"/>
          <w:tab w:val="right" w:leader="dot" w:pos="9060"/>
        </w:tabs>
        <w:rPr>
          <w:ins w:id="386" w:author="JORGE CONTRERAS ORTIZ" w:date="2021-09-08T21:58:00Z"/>
          <w:rFonts w:asciiTheme="minorHAnsi" w:eastAsiaTheme="minorEastAsia" w:hAnsiTheme="minorHAnsi" w:cstheme="minorBidi"/>
          <w:noProof/>
          <w:lang w:eastAsia="es-ES"/>
        </w:rPr>
      </w:pPr>
      <w:ins w:id="387"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"_Toc82030805"</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w:t>
        </w:r>
        <w:r>
          <w:rPr>
            <w:rFonts w:asciiTheme="minorHAnsi" w:eastAsiaTheme="minorEastAsia" w:hAnsiTheme="minorHAnsi" w:cstheme="minorBidi"/>
            <w:noProof/>
            <w:lang w:eastAsia="es-ES"/>
          </w:rPr>
          <w:tab/>
        </w:r>
        <w:r w:rsidRPr="00A86351">
          <w:rPr>
            <w:rStyle w:val="Hipervnculo"/>
            <w:noProof/>
          </w:rPr>
          <w:t>CONFIGURACIONES INICIALES</w:t>
        </w:r>
        <w:r>
          <w:rPr>
            <w:noProof/>
            <w:webHidden/>
          </w:rPr>
          <w:tab/>
        </w:r>
        <w:r>
          <w:rPr>
            <w:noProof/>
            <w:webHidden/>
          </w:rPr>
          <w:fldChar w:fldCharType="begin"/>
        </w:r>
        <w:r>
          <w:rPr>
            <w:noProof/>
            <w:webHidden/>
          </w:rPr>
          <w:instrText xml:space="preserve"> PAGEREF _Toc82030805 \h </w:instrText>
        </w:r>
        <w:r>
          <w:rPr>
            <w:noProof/>
            <w:webHidden/>
          </w:rPr>
        </w:r>
      </w:ins>
      <w:r>
        <w:rPr>
          <w:noProof/>
          <w:webHidden/>
        </w:rPr>
        <w:fldChar w:fldCharType="separate"/>
      </w:r>
      <w:ins w:id="388" w:author="JORGE CONTRERAS ORTIZ" w:date="2021-09-08T21:58:00Z">
        <w:r>
          <w:rPr>
            <w:noProof/>
            <w:webHidden/>
          </w:rPr>
          <w:t>30</w:t>
        </w:r>
        <w:r>
          <w:rPr>
            <w:noProof/>
            <w:webHidden/>
          </w:rPr>
          <w:fldChar w:fldCharType="end"/>
        </w:r>
        <w:r w:rsidRPr="00A86351">
          <w:rPr>
            <w:rStyle w:val="Hipervnculo"/>
            <w:noProof/>
          </w:rPr>
          <w:fldChar w:fldCharType="end"/>
        </w:r>
      </w:ins>
    </w:p>
    <w:p w14:paraId="1C35629C" w14:textId="03A14D8E" w:rsidR="007865AB" w:rsidRDefault="007865AB">
      <w:pPr>
        <w:pStyle w:val="TDC3"/>
        <w:rPr>
          <w:ins w:id="389" w:author="JORGE CONTRERAS ORTIZ" w:date="2021-09-08T21:58:00Z"/>
          <w:rFonts w:asciiTheme="minorHAnsi" w:hAnsiTheme="minorHAnsi" w:cstheme="minorBidi"/>
          <w:noProof/>
          <w:sz w:val="22"/>
        </w:rPr>
      </w:pPr>
      <w:ins w:id="390"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"_Toc82030806"</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3.2.1.</w:t>
        </w:r>
        <w:r>
          <w:rPr>
            <w:rFonts w:asciiTheme="minorHAnsi" w:hAnsiTheme="minorHAnsi" w:cstheme="minorBidi"/>
            <w:noProof/>
            <w:sz w:val="22"/>
          </w:rPr>
          <w:tab/>
        </w:r>
        <w:r w:rsidRPr="00A86351">
          <w:rPr>
            <w:rStyle w:val="Hipervnculo"/>
            <w:noProof/>
          </w:rPr>
          <w:t>CONFIGURACIÓN DEL BORDER ROUTER</w:t>
        </w:r>
        <w:r>
          <w:rPr>
            <w:noProof/>
            <w:webHidden/>
          </w:rPr>
          <w:tab/>
        </w:r>
        <w:r>
          <w:rPr>
            <w:noProof/>
            <w:webHidden/>
          </w:rPr>
          <w:fldChar w:fldCharType="begin"/>
        </w:r>
        <w:r>
          <w:rPr>
            <w:noProof/>
            <w:webHidden/>
          </w:rPr>
          <w:instrText xml:space="preserve"> PAGEREF _Toc82030806 \h </w:instrText>
        </w:r>
        <w:r>
          <w:rPr>
            <w:noProof/>
            <w:webHidden/>
          </w:rPr>
        </w:r>
      </w:ins>
      <w:r>
        <w:rPr>
          <w:noProof/>
          <w:webHidden/>
        </w:rPr>
        <w:fldChar w:fldCharType="separate"/>
      </w:r>
      <w:ins w:id="391" w:author="JORGE CONTRERAS ORTIZ" w:date="2021-09-08T21:58:00Z">
        <w:r>
          <w:rPr>
            <w:noProof/>
            <w:webHidden/>
          </w:rPr>
          <w:t>30</w:t>
        </w:r>
        <w:r>
          <w:rPr>
            <w:noProof/>
            <w:webHidden/>
          </w:rPr>
          <w:fldChar w:fldCharType="end"/>
        </w:r>
        <w:r w:rsidRPr="00A86351">
          <w:rPr>
            <w:rStyle w:val="Hipervnculo"/>
            <w:noProof/>
          </w:rPr>
          <w:fldChar w:fldCharType="end"/>
        </w:r>
      </w:ins>
    </w:p>
    <w:p w14:paraId="4714C048" w14:textId="4FD0DB9C" w:rsidR="007865AB" w:rsidRDefault="007865AB">
      <w:pPr>
        <w:pStyle w:val="TDC4"/>
        <w:tabs>
          <w:tab w:val="left" w:pos="1760"/>
          <w:tab w:val="right" w:leader="dot" w:pos="9060"/>
        </w:tabs>
        <w:rPr>
          <w:ins w:id="392" w:author="JORGE CONTRERAS ORTIZ" w:date="2021-09-08T21:58:00Z"/>
          <w:rFonts w:asciiTheme="minorHAnsi" w:eastAsiaTheme="minorEastAsia" w:hAnsiTheme="minorHAnsi" w:cstheme="minorBidi"/>
          <w:noProof/>
          <w:sz w:val="22"/>
          <w:lang w:eastAsia="es-ES"/>
        </w:rPr>
      </w:pPr>
      <w:ins w:id="393"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"_Toc82030807"</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3.2.1.1.</w:t>
        </w:r>
        <w:r>
          <w:rPr>
            <w:rFonts w:asciiTheme="minorHAnsi" w:eastAsiaTheme="minorEastAsia" w:hAnsiTheme="minorHAnsi" w:cstheme="minorBidi"/>
            <w:noProof/>
            <w:sz w:val="22"/>
            <w:lang w:eastAsia="es-ES"/>
          </w:rPr>
          <w:tab/>
        </w:r>
        <w:r w:rsidRPr="00A86351">
          <w:rPr>
            <w:rStyle w:val="Hipervnculo"/>
            <w:noProof/>
          </w:rPr>
          <w:t>REQUISITOS</w:t>
        </w:r>
        <w:r>
          <w:rPr>
            <w:noProof/>
            <w:webHidden/>
          </w:rPr>
          <w:tab/>
        </w:r>
        <w:r>
          <w:rPr>
            <w:noProof/>
            <w:webHidden/>
          </w:rPr>
          <w:fldChar w:fldCharType="begin"/>
        </w:r>
        <w:r>
          <w:rPr>
            <w:noProof/>
            <w:webHidden/>
          </w:rPr>
          <w:instrText xml:space="preserve"> PAGEREF _Toc82030807 \h </w:instrText>
        </w:r>
        <w:r>
          <w:rPr>
            <w:noProof/>
            <w:webHidden/>
          </w:rPr>
        </w:r>
      </w:ins>
      <w:r>
        <w:rPr>
          <w:noProof/>
          <w:webHidden/>
        </w:rPr>
        <w:fldChar w:fldCharType="separate"/>
      </w:r>
      <w:ins w:id="394" w:author="JORGE CONTRERAS ORTIZ" w:date="2021-09-08T21:58:00Z">
        <w:r>
          <w:rPr>
            <w:noProof/>
            <w:webHidden/>
          </w:rPr>
          <w:t>30</w:t>
        </w:r>
        <w:r>
          <w:rPr>
            <w:noProof/>
            <w:webHidden/>
          </w:rPr>
          <w:fldChar w:fldCharType="end"/>
        </w:r>
        <w:r w:rsidRPr="00A86351">
          <w:rPr>
            <w:rStyle w:val="Hipervnculo"/>
            <w:noProof/>
          </w:rPr>
          <w:fldChar w:fldCharType="end"/>
        </w:r>
      </w:ins>
    </w:p>
    <w:p w14:paraId="02215A2F" w14:textId="39121B34" w:rsidR="007865AB" w:rsidRDefault="007865AB">
      <w:pPr>
        <w:pStyle w:val="TDC4"/>
        <w:tabs>
          <w:tab w:val="left" w:pos="1760"/>
          <w:tab w:val="right" w:leader="dot" w:pos="9060"/>
        </w:tabs>
        <w:rPr>
          <w:ins w:id="395" w:author="JORGE CONTRERAS ORTIZ" w:date="2021-09-08T21:58:00Z"/>
          <w:rFonts w:asciiTheme="minorHAnsi" w:eastAsiaTheme="minorEastAsia" w:hAnsiTheme="minorHAnsi" w:cstheme="minorBidi"/>
          <w:noProof/>
          <w:sz w:val="22"/>
          <w:lang w:eastAsia="es-ES"/>
        </w:rPr>
      </w:pPr>
      <w:ins w:id="396"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"_Toc82030808"</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3.2.1.2.</w:t>
        </w:r>
        <w:r>
          <w:rPr>
            <w:rFonts w:asciiTheme="minorHAnsi" w:eastAsiaTheme="minorEastAsia" w:hAnsiTheme="minorHAnsi" w:cstheme="minorBidi"/>
            <w:noProof/>
            <w:sz w:val="22"/>
            <w:lang w:eastAsia="es-ES"/>
          </w:rPr>
          <w:tab/>
        </w:r>
        <w:r w:rsidRPr="00A86351">
          <w:rPr>
            <w:rStyle w:val="Hipervnculo"/>
            <w:noProof/>
          </w:rPr>
          <w:t>INSTALACIÓN DEL SW</w:t>
        </w:r>
        <w:r>
          <w:rPr>
            <w:noProof/>
            <w:webHidden/>
          </w:rPr>
          <w:tab/>
        </w:r>
        <w:r>
          <w:rPr>
            <w:noProof/>
            <w:webHidden/>
          </w:rPr>
          <w:fldChar w:fldCharType="begin"/>
        </w:r>
        <w:r>
          <w:rPr>
            <w:noProof/>
            <w:webHidden/>
          </w:rPr>
          <w:instrText xml:space="preserve"> PAGEREF _Toc82030808 \h </w:instrText>
        </w:r>
        <w:r>
          <w:rPr>
            <w:noProof/>
            <w:webHidden/>
          </w:rPr>
        </w:r>
      </w:ins>
      <w:r>
        <w:rPr>
          <w:noProof/>
          <w:webHidden/>
        </w:rPr>
        <w:fldChar w:fldCharType="separate"/>
      </w:r>
      <w:ins w:id="397" w:author="JORGE CONTRERAS ORTIZ" w:date="2021-09-08T21:58:00Z">
        <w:r>
          <w:rPr>
            <w:noProof/>
            <w:webHidden/>
          </w:rPr>
          <w:t>30</w:t>
        </w:r>
        <w:r>
          <w:rPr>
            <w:noProof/>
            <w:webHidden/>
          </w:rPr>
          <w:fldChar w:fldCharType="end"/>
        </w:r>
        <w:r w:rsidRPr="00A86351">
          <w:rPr>
            <w:rStyle w:val="Hipervnculo"/>
            <w:noProof/>
          </w:rPr>
          <w:fldChar w:fldCharType="end"/>
        </w:r>
      </w:ins>
    </w:p>
    <w:p w14:paraId="548D7040" w14:textId="69274BAC" w:rsidR="007865AB" w:rsidRDefault="007865AB">
      <w:pPr>
        <w:pStyle w:val="TDC5"/>
        <w:tabs>
          <w:tab w:val="left" w:pos="1934"/>
          <w:tab w:val="right" w:leader="dot" w:pos="9060"/>
        </w:tabs>
        <w:rPr>
          <w:ins w:id="398" w:author="JORGE CONTRERAS ORTIZ" w:date="2021-09-08T21:58:00Z"/>
          <w:rFonts w:asciiTheme="minorHAnsi" w:eastAsiaTheme="minorEastAsia" w:hAnsiTheme="minorHAnsi" w:cstheme="minorBidi"/>
          <w:noProof/>
          <w:sz w:val="22"/>
          <w:lang w:eastAsia="es-ES"/>
        </w:rPr>
      </w:pPr>
      <w:ins w:id="399"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"_Toc82030809"</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3.2.1.2.1.</w:t>
        </w:r>
        <w:r>
          <w:rPr>
            <w:rFonts w:asciiTheme="minorHAnsi" w:eastAsiaTheme="minorEastAsia" w:hAnsiTheme="minorHAnsi" w:cstheme="minorBidi"/>
            <w:noProof/>
            <w:sz w:val="22"/>
            <w:lang w:eastAsia="es-ES"/>
          </w:rPr>
          <w:tab/>
        </w:r>
        <w:r w:rsidRPr="00A86351">
          <w:rPr>
            <w:rStyle w:val="Hipervnculo"/>
            <w:noProof/>
          </w:rPr>
          <w:t>DESCARGA DEL SW REQUERIDO</w:t>
        </w:r>
        <w:r>
          <w:rPr>
            <w:noProof/>
            <w:webHidden/>
          </w:rPr>
          <w:tab/>
        </w:r>
        <w:r>
          <w:rPr>
            <w:noProof/>
            <w:webHidden/>
          </w:rPr>
          <w:fldChar w:fldCharType="begin"/>
        </w:r>
        <w:r>
          <w:rPr>
            <w:noProof/>
            <w:webHidden/>
          </w:rPr>
          <w:instrText xml:space="preserve"> PAGEREF _Toc82030809 \h </w:instrText>
        </w:r>
        <w:r>
          <w:rPr>
            <w:noProof/>
            <w:webHidden/>
          </w:rPr>
        </w:r>
      </w:ins>
      <w:r>
        <w:rPr>
          <w:noProof/>
          <w:webHidden/>
        </w:rPr>
        <w:fldChar w:fldCharType="separate"/>
      </w:r>
      <w:ins w:id="400" w:author="JORGE CONTRERAS ORTIZ" w:date="2021-09-08T21:58:00Z">
        <w:r>
          <w:rPr>
            <w:noProof/>
            <w:webHidden/>
          </w:rPr>
          <w:t>30</w:t>
        </w:r>
        <w:r>
          <w:rPr>
            <w:noProof/>
            <w:webHidden/>
          </w:rPr>
          <w:fldChar w:fldCharType="end"/>
        </w:r>
        <w:r w:rsidRPr="00A86351">
          <w:rPr>
            <w:rStyle w:val="Hipervnculo"/>
            <w:noProof/>
          </w:rPr>
          <w:fldChar w:fldCharType="end"/>
        </w:r>
      </w:ins>
    </w:p>
    <w:p w14:paraId="5118236A" w14:textId="74348553" w:rsidR="007865AB" w:rsidRDefault="007865AB">
      <w:pPr>
        <w:pStyle w:val="TDC5"/>
        <w:tabs>
          <w:tab w:val="left" w:pos="1934"/>
          <w:tab w:val="right" w:leader="dot" w:pos="9060"/>
        </w:tabs>
        <w:rPr>
          <w:ins w:id="401" w:author="JORGE CONTRERAS ORTIZ" w:date="2021-09-08T21:58:00Z"/>
          <w:rFonts w:asciiTheme="minorHAnsi" w:eastAsiaTheme="minorEastAsia" w:hAnsiTheme="minorHAnsi" w:cstheme="minorBidi"/>
          <w:noProof/>
          <w:sz w:val="22"/>
          <w:lang w:eastAsia="es-ES"/>
        </w:rPr>
      </w:pPr>
      <w:ins w:id="402"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"_Toc82030811"</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3.2.1.2.2.</w:t>
        </w:r>
        <w:r>
          <w:rPr>
            <w:rFonts w:asciiTheme="minorHAnsi" w:eastAsiaTheme="minorEastAsia" w:hAnsiTheme="minorHAnsi" w:cstheme="minorBidi"/>
            <w:noProof/>
            <w:sz w:val="22"/>
            <w:lang w:eastAsia="es-ES"/>
          </w:rPr>
          <w:tab/>
        </w:r>
        <w:r w:rsidRPr="00A86351">
          <w:rPr>
            <w:rStyle w:val="Hipervnculo"/>
            <w:noProof/>
          </w:rPr>
          <w:t>FLASHEAR LA IMAGEN EN LA TARJETA SD</w:t>
        </w:r>
        <w:r>
          <w:rPr>
            <w:noProof/>
            <w:webHidden/>
          </w:rPr>
          <w:tab/>
        </w:r>
        <w:r>
          <w:rPr>
            <w:noProof/>
            <w:webHidden/>
          </w:rPr>
          <w:fldChar w:fldCharType="begin"/>
        </w:r>
        <w:r>
          <w:rPr>
            <w:noProof/>
            <w:webHidden/>
          </w:rPr>
          <w:instrText xml:space="preserve"> PAGEREF _Toc82030811 \h </w:instrText>
        </w:r>
        <w:r>
          <w:rPr>
            <w:noProof/>
            <w:webHidden/>
          </w:rPr>
        </w:r>
      </w:ins>
      <w:r>
        <w:rPr>
          <w:noProof/>
          <w:webHidden/>
        </w:rPr>
        <w:fldChar w:fldCharType="separate"/>
      </w:r>
      <w:ins w:id="403" w:author="JORGE CONTRERAS ORTIZ" w:date="2021-09-08T21:58:00Z">
        <w:r>
          <w:rPr>
            <w:noProof/>
            <w:webHidden/>
          </w:rPr>
          <w:t>31</w:t>
        </w:r>
        <w:r>
          <w:rPr>
            <w:noProof/>
            <w:webHidden/>
          </w:rPr>
          <w:fldChar w:fldCharType="end"/>
        </w:r>
        <w:r w:rsidRPr="00A86351">
          <w:rPr>
            <w:rStyle w:val="Hipervnculo"/>
            <w:noProof/>
          </w:rPr>
          <w:fldChar w:fldCharType="end"/>
        </w:r>
      </w:ins>
    </w:p>
    <w:p w14:paraId="26137406" w14:textId="28CB1D4A" w:rsidR="007865AB" w:rsidRDefault="007865AB">
      <w:pPr>
        <w:pStyle w:val="TDC5"/>
        <w:tabs>
          <w:tab w:val="left" w:pos="1934"/>
          <w:tab w:val="right" w:leader="dot" w:pos="9060"/>
        </w:tabs>
        <w:rPr>
          <w:ins w:id="404" w:author="JORGE CONTRERAS ORTIZ" w:date="2021-09-08T21:58:00Z"/>
          <w:rFonts w:asciiTheme="minorHAnsi" w:eastAsiaTheme="minorEastAsia" w:hAnsiTheme="minorHAnsi" w:cstheme="minorBidi"/>
          <w:noProof/>
          <w:sz w:val="22"/>
          <w:lang w:eastAsia="es-ES"/>
        </w:rPr>
      </w:pPr>
      <w:ins w:id="405"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"_Toc82030812"</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3.2.1.2.3.</w:t>
        </w:r>
        <w:r>
          <w:rPr>
            <w:rFonts w:asciiTheme="minorHAnsi" w:eastAsiaTheme="minorEastAsia" w:hAnsiTheme="minorHAnsi" w:cstheme="minorBidi"/>
            <w:noProof/>
            <w:sz w:val="22"/>
            <w:lang w:eastAsia="es-ES"/>
          </w:rPr>
          <w:tab/>
        </w:r>
        <w:r w:rsidRPr="00A86351">
          <w:rPr>
            <w:rStyle w:val="Hipervnculo"/>
            <w:noProof/>
          </w:rPr>
          <w:t>INSTALACIÓN DE DRIVERS USB</w:t>
        </w:r>
        <w:r>
          <w:rPr>
            <w:noProof/>
            <w:webHidden/>
          </w:rPr>
          <w:tab/>
        </w:r>
        <w:r>
          <w:rPr>
            <w:noProof/>
            <w:webHidden/>
          </w:rPr>
          <w:fldChar w:fldCharType="begin"/>
        </w:r>
        <w:r>
          <w:rPr>
            <w:noProof/>
            <w:webHidden/>
          </w:rPr>
          <w:instrText xml:space="preserve"> PAGEREF _Toc82030812 \h </w:instrText>
        </w:r>
        <w:r>
          <w:rPr>
            <w:noProof/>
            <w:webHidden/>
          </w:rPr>
        </w:r>
      </w:ins>
      <w:r>
        <w:rPr>
          <w:noProof/>
          <w:webHidden/>
        </w:rPr>
        <w:fldChar w:fldCharType="separate"/>
      </w:r>
      <w:ins w:id="406" w:author="JORGE CONTRERAS ORTIZ" w:date="2021-09-08T21:58:00Z">
        <w:r>
          <w:rPr>
            <w:noProof/>
            <w:webHidden/>
          </w:rPr>
          <w:t>32</w:t>
        </w:r>
        <w:r>
          <w:rPr>
            <w:noProof/>
            <w:webHidden/>
          </w:rPr>
          <w:fldChar w:fldCharType="end"/>
        </w:r>
        <w:r w:rsidRPr="00A86351">
          <w:rPr>
            <w:rStyle w:val="Hipervnculo"/>
            <w:noProof/>
          </w:rPr>
          <w:fldChar w:fldCharType="end"/>
        </w:r>
      </w:ins>
    </w:p>
    <w:p w14:paraId="5356CDD7" w14:textId="4B1F4A5A" w:rsidR="007865AB" w:rsidRDefault="007865AB">
      <w:pPr>
        <w:pStyle w:val="TDC6"/>
        <w:tabs>
          <w:tab w:val="left" w:pos="2321"/>
          <w:tab w:val="right" w:leader="dot" w:pos="9060"/>
        </w:tabs>
        <w:rPr>
          <w:ins w:id="407" w:author="JORGE CONTRERAS ORTIZ" w:date="2021-09-08T21:58:00Z"/>
          <w:rFonts w:asciiTheme="minorHAnsi" w:eastAsiaTheme="minorEastAsia" w:hAnsiTheme="minorHAnsi" w:cstheme="minorBidi"/>
          <w:noProof/>
          <w:sz w:val="22"/>
          <w:lang w:eastAsia="es-ES"/>
        </w:rPr>
      </w:pPr>
      <w:ins w:id="408"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"_Toc82030815"</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3.2.1.2.3.1.</w:t>
        </w:r>
        <w:r>
          <w:rPr>
            <w:rFonts w:asciiTheme="minorHAnsi" w:eastAsiaTheme="minorEastAsia" w:hAnsiTheme="minorHAnsi" w:cstheme="minorBidi"/>
            <w:noProof/>
            <w:sz w:val="22"/>
            <w:lang w:eastAsia="es-ES"/>
          </w:rPr>
          <w:tab/>
        </w:r>
        <w:r w:rsidRPr="00A86351">
          <w:rPr>
            <w:rStyle w:val="Hipervnculo"/>
            <w:noProof/>
          </w:rPr>
          <w:t>CONEXIÓN VÍA PUERTO USB SERIE</w:t>
        </w:r>
        <w:r>
          <w:rPr>
            <w:noProof/>
            <w:webHidden/>
          </w:rPr>
          <w:tab/>
        </w:r>
        <w:r>
          <w:rPr>
            <w:noProof/>
            <w:webHidden/>
          </w:rPr>
          <w:fldChar w:fldCharType="begin"/>
        </w:r>
        <w:r>
          <w:rPr>
            <w:noProof/>
            <w:webHidden/>
          </w:rPr>
          <w:instrText xml:space="preserve"> PAGEREF _Toc82030815 \h </w:instrText>
        </w:r>
        <w:r>
          <w:rPr>
            <w:noProof/>
            <w:webHidden/>
          </w:rPr>
        </w:r>
      </w:ins>
      <w:r>
        <w:rPr>
          <w:noProof/>
          <w:webHidden/>
        </w:rPr>
        <w:fldChar w:fldCharType="separate"/>
      </w:r>
      <w:ins w:id="409" w:author="JORGE CONTRERAS ORTIZ" w:date="2021-09-08T21:58:00Z">
        <w:r>
          <w:rPr>
            <w:noProof/>
            <w:webHidden/>
          </w:rPr>
          <w:t>32</w:t>
        </w:r>
        <w:r>
          <w:rPr>
            <w:noProof/>
            <w:webHidden/>
          </w:rPr>
          <w:fldChar w:fldCharType="end"/>
        </w:r>
        <w:r w:rsidRPr="00A86351">
          <w:rPr>
            <w:rStyle w:val="Hipervnculo"/>
            <w:noProof/>
          </w:rPr>
          <w:fldChar w:fldCharType="end"/>
        </w:r>
      </w:ins>
    </w:p>
    <w:p w14:paraId="44238BC5" w14:textId="2619A280" w:rsidR="007865AB" w:rsidRDefault="007865AB">
      <w:pPr>
        <w:pStyle w:val="TDC4"/>
        <w:tabs>
          <w:tab w:val="left" w:pos="1760"/>
          <w:tab w:val="right" w:leader="dot" w:pos="9060"/>
        </w:tabs>
        <w:rPr>
          <w:ins w:id="410" w:author="JORGE CONTRERAS ORTIZ" w:date="2021-09-08T21:58:00Z"/>
          <w:rFonts w:asciiTheme="minorHAnsi" w:eastAsiaTheme="minorEastAsia" w:hAnsiTheme="minorHAnsi" w:cstheme="minorBidi"/>
          <w:noProof/>
          <w:sz w:val="22"/>
          <w:lang w:eastAsia="es-ES"/>
        </w:rPr>
      </w:pPr>
      <w:ins w:id="411"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"_Toc82030816"</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3.2.1.3.</w:t>
        </w:r>
        <w:r>
          <w:rPr>
            <w:rFonts w:asciiTheme="minorHAnsi" w:eastAsiaTheme="minorEastAsia" w:hAnsiTheme="minorHAnsi" w:cstheme="minorBidi"/>
            <w:noProof/>
            <w:sz w:val="22"/>
            <w:lang w:eastAsia="es-ES"/>
          </w:rPr>
          <w:tab/>
        </w:r>
        <w:r w:rsidRPr="00A86351">
          <w:rPr>
            <w:rStyle w:val="Hipervnculo"/>
            <w:noProof/>
          </w:rPr>
          <w:t>PANEL DE ADMINISTRACIÓN WEB</w:t>
        </w:r>
        <w:r>
          <w:rPr>
            <w:noProof/>
            <w:webHidden/>
          </w:rPr>
          <w:tab/>
        </w:r>
        <w:r>
          <w:rPr>
            <w:noProof/>
            <w:webHidden/>
          </w:rPr>
          <w:fldChar w:fldCharType="begin"/>
        </w:r>
        <w:r>
          <w:rPr>
            <w:noProof/>
            <w:webHidden/>
          </w:rPr>
          <w:instrText xml:space="preserve"> PAGEREF _Toc82030816 \h </w:instrText>
        </w:r>
        <w:r>
          <w:rPr>
            <w:noProof/>
            <w:webHidden/>
          </w:rPr>
        </w:r>
      </w:ins>
      <w:r>
        <w:rPr>
          <w:noProof/>
          <w:webHidden/>
        </w:rPr>
        <w:fldChar w:fldCharType="separate"/>
      </w:r>
      <w:ins w:id="412" w:author="JORGE CONTRERAS ORTIZ" w:date="2021-09-08T21:58:00Z">
        <w:r>
          <w:rPr>
            <w:noProof/>
            <w:webHidden/>
          </w:rPr>
          <w:t>34</w:t>
        </w:r>
        <w:r>
          <w:rPr>
            <w:noProof/>
            <w:webHidden/>
          </w:rPr>
          <w:fldChar w:fldCharType="end"/>
        </w:r>
        <w:r w:rsidRPr="00A86351">
          <w:rPr>
            <w:rStyle w:val="Hipervnculo"/>
            <w:noProof/>
          </w:rPr>
          <w:fldChar w:fldCharType="end"/>
        </w:r>
      </w:ins>
    </w:p>
    <w:p w14:paraId="22B5D62A" w14:textId="7081E838" w:rsidR="007865AB" w:rsidRDefault="007865AB">
      <w:pPr>
        <w:pStyle w:val="TDC5"/>
        <w:tabs>
          <w:tab w:val="left" w:pos="1934"/>
          <w:tab w:val="right" w:leader="dot" w:pos="9060"/>
        </w:tabs>
        <w:rPr>
          <w:ins w:id="413" w:author="JORGE CONTRERAS ORTIZ" w:date="2021-09-08T21:58:00Z"/>
          <w:rFonts w:asciiTheme="minorHAnsi" w:eastAsiaTheme="minorEastAsia" w:hAnsiTheme="minorHAnsi" w:cstheme="minorBidi"/>
          <w:noProof/>
          <w:sz w:val="22"/>
          <w:lang w:eastAsia="es-ES"/>
        </w:rPr>
      </w:pPr>
      <w:ins w:id="414"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"_Toc82030817"</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3.2.1.3.1.</w:t>
        </w:r>
        <w:r>
          <w:rPr>
            <w:rFonts w:asciiTheme="minorHAnsi" w:eastAsiaTheme="minorEastAsia" w:hAnsiTheme="minorHAnsi" w:cstheme="minorBidi"/>
            <w:noProof/>
            <w:sz w:val="22"/>
            <w:lang w:eastAsia="es-ES"/>
          </w:rPr>
          <w:tab/>
        </w:r>
        <w:r w:rsidRPr="00A86351">
          <w:rPr>
            <w:rStyle w:val="Hipervnculo"/>
            <w:noProof/>
          </w:rPr>
          <w:t>CAMBIAR LA CONFIGURACIÓN DE RED</w:t>
        </w:r>
        <w:r>
          <w:rPr>
            <w:noProof/>
            <w:webHidden/>
          </w:rPr>
          <w:tab/>
        </w:r>
        <w:r>
          <w:rPr>
            <w:noProof/>
            <w:webHidden/>
          </w:rPr>
          <w:fldChar w:fldCharType="begin"/>
        </w:r>
        <w:r>
          <w:rPr>
            <w:noProof/>
            <w:webHidden/>
          </w:rPr>
          <w:instrText xml:space="preserve"> PAGEREF _Toc82030817 \h </w:instrText>
        </w:r>
        <w:r>
          <w:rPr>
            <w:noProof/>
            <w:webHidden/>
          </w:rPr>
        </w:r>
      </w:ins>
      <w:r>
        <w:rPr>
          <w:noProof/>
          <w:webHidden/>
        </w:rPr>
        <w:fldChar w:fldCharType="separate"/>
      </w:r>
      <w:ins w:id="415" w:author="JORGE CONTRERAS ORTIZ" w:date="2021-09-08T21:58:00Z">
        <w:r>
          <w:rPr>
            <w:noProof/>
            <w:webHidden/>
          </w:rPr>
          <w:t>35</w:t>
        </w:r>
        <w:r>
          <w:rPr>
            <w:noProof/>
            <w:webHidden/>
          </w:rPr>
          <w:fldChar w:fldCharType="end"/>
        </w:r>
        <w:r w:rsidRPr="00A86351">
          <w:rPr>
            <w:rStyle w:val="Hipervnculo"/>
            <w:noProof/>
          </w:rPr>
          <w:fldChar w:fldCharType="end"/>
        </w:r>
      </w:ins>
    </w:p>
    <w:p w14:paraId="34E5DBAE" w14:textId="5C27F498" w:rsidR="007865AB" w:rsidRDefault="007865AB">
      <w:pPr>
        <w:pStyle w:val="TDC5"/>
        <w:tabs>
          <w:tab w:val="left" w:pos="1934"/>
          <w:tab w:val="right" w:leader="dot" w:pos="9060"/>
        </w:tabs>
        <w:rPr>
          <w:ins w:id="416" w:author="JORGE CONTRERAS ORTIZ" w:date="2021-09-08T21:58:00Z"/>
          <w:rFonts w:asciiTheme="minorHAnsi" w:eastAsiaTheme="minorEastAsia" w:hAnsiTheme="minorHAnsi" w:cstheme="minorBidi"/>
          <w:noProof/>
          <w:sz w:val="22"/>
          <w:lang w:eastAsia="es-ES"/>
        </w:rPr>
      </w:pPr>
      <w:ins w:id="417"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"_Toc82030818"</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3.2.1.3.2.</w:t>
        </w:r>
        <w:r>
          <w:rPr>
            <w:rFonts w:asciiTheme="minorHAnsi" w:eastAsiaTheme="minorEastAsia" w:hAnsiTheme="minorHAnsi" w:cstheme="minorBidi"/>
            <w:noProof/>
            <w:sz w:val="22"/>
            <w:lang w:eastAsia="es-ES"/>
          </w:rPr>
          <w:tab/>
        </w:r>
        <w:r w:rsidRPr="00A86351">
          <w:rPr>
            <w:rStyle w:val="Hipervnculo"/>
            <w:noProof/>
          </w:rPr>
          <w:t>ACTUALIZAR KiBRA</w:t>
        </w:r>
        <w:r>
          <w:rPr>
            <w:noProof/>
            <w:webHidden/>
          </w:rPr>
          <w:tab/>
        </w:r>
        <w:r>
          <w:rPr>
            <w:noProof/>
            <w:webHidden/>
          </w:rPr>
          <w:fldChar w:fldCharType="begin"/>
        </w:r>
        <w:r>
          <w:rPr>
            <w:noProof/>
            <w:webHidden/>
          </w:rPr>
          <w:instrText xml:space="preserve"> PAGEREF _Toc82030818 \h </w:instrText>
        </w:r>
        <w:r>
          <w:rPr>
            <w:noProof/>
            <w:webHidden/>
          </w:rPr>
        </w:r>
      </w:ins>
      <w:r>
        <w:rPr>
          <w:noProof/>
          <w:webHidden/>
        </w:rPr>
        <w:fldChar w:fldCharType="separate"/>
      </w:r>
      <w:ins w:id="418" w:author="JORGE CONTRERAS ORTIZ" w:date="2021-09-08T21:58:00Z">
        <w:r>
          <w:rPr>
            <w:noProof/>
            <w:webHidden/>
          </w:rPr>
          <w:t>37</w:t>
        </w:r>
        <w:r>
          <w:rPr>
            <w:noProof/>
            <w:webHidden/>
          </w:rPr>
          <w:fldChar w:fldCharType="end"/>
        </w:r>
        <w:r w:rsidRPr="00A86351">
          <w:rPr>
            <w:rStyle w:val="Hipervnculo"/>
            <w:noProof/>
          </w:rPr>
          <w:fldChar w:fldCharType="end"/>
        </w:r>
      </w:ins>
    </w:p>
    <w:p w14:paraId="7129748E" w14:textId="68EB7BDF" w:rsidR="007865AB" w:rsidRDefault="007865AB">
      <w:pPr>
        <w:pStyle w:val="TDC5"/>
        <w:tabs>
          <w:tab w:val="left" w:pos="1934"/>
          <w:tab w:val="right" w:leader="dot" w:pos="9060"/>
        </w:tabs>
        <w:rPr>
          <w:ins w:id="419" w:author="JORGE CONTRERAS ORTIZ" w:date="2021-09-08T21:58:00Z"/>
          <w:rFonts w:asciiTheme="minorHAnsi" w:eastAsiaTheme="minorEastAsia" w:hAnsiTheme="minorHAnsi" w:cstheme="minorBidi"/>
          <w:noProof/>
          <w:sz w:val="22"/>
          <w:lang w:eastAsia="es-ES"/>
        </w:rPr>
      </w:pPr>
      <w:ins w:id="420"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"_Toc82030819"</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3.2.1.3.3.</w:t>
        </w:r>
        <w:r>
          <w:rPr>
            <w:rFonts w:asciiTheme="minorHAnsi" w:eastAsiaTheme="minorEastAsia" w:hAnsiTheme="minorHAnsi" w:cstheme="minorBidi"/>
            <w:noProof/>
            <w:sz w:val="22"/>
            <w:lang w:eastAsia="es-ES"/>
          </w:rPr>
          <w:tab/>
        </w:r>
        <w:r w:rsidRPr="00A86351">
          <w:rPr>
            <w:rStyle w:val="Hipervnculo"/>
            <w:noProof/>
          </w:rPr>
          <w:t>CONFIGURAR BORDER ROUTER</w:t>
        </w:r>
        <w:r>
          <w:rPr>
            <w:noProof/>
            <w:webHidden/>
          </w:rPr>
          <w:tab/>
        </w:r>
        <w:r>
          <w:rPr>
            <w:noProof/>
            <w:webHidden/>
          </w:rPr>
          <w:fldChar w:fldCharType="begin"/>
        </w:r>
        <w:r>
          <w:rPr>
            <w:noProof/>
            <w:webHidden/>
          </w:rPr>
          <w:instrText xml:space="preserve"> PAGEREF _Toc82030819 \h </w:instrText>
        </w:r>
        <w:r>
          <w:rPr>
            <w:noProof/>
            <w:webHidden/>
          </w:rPr>
        </w:r>
      </w:ins>
      <w:r>
        <w:rPr>
          <w:noProof/>
          <w:webHidden/>
        </w:rPr>
        <w:fldChar w:fldCharType="separate"/>
      </w:r>
      <w:ins w:id="421" w:author="JORGE CONTRERAS ORTIZ" w:date="2021-09-08T21:58:00Z">
        <w:r>
          <w:rPr>
            <w:noProof/>
            <w:webHidden/>
          </w:rPr>
          <w:t>38</w:t>
        </w:r>
        <w:r>
          <w:rPr>
            <w:noProof/>
            <w:webHidden/>
          </w:rPr>
          <w:fldChar w:fldCharType="end"/>
        </w:r>
        <w:r w:rsidRPr="00A86351">
          <w:rPr>
            <w:rStyle w:val="Hipervnculo"/>
            <w:noProof/>
          </w:rPr>
          <w:fldChar w:fldCharType="end"/>
        </w:r>
      </w:ins>
    </w:p>
    <w:p w14:paraId="5E695D53" w14:textId="0946FEBE" w:rsidR="007865AB" w:rsidRDefault="007865AB">
      <w:pPr>
        <w:pStyle w:val="TDC6"/>
        <w:tabs>
          <w:tab w:val="left" w:pos="2321"/>
          <w:tab w:val="right" w:leader="dot" w:pos="9060"/>
        </w:tabs>
        <w:rPr>
          <w:ins w:id="422" w:author="JORGE CONTRERAS ORTIZ" w:date="2021-09-08T21:58:00Z"/>
          <w:rFonts w:asciiTheme="minorHAnsi" w:eastAsiaTheme="minorEastAsia" w:hAnsiTheme="minorHAnsi" w:cstheme="minorBidi"/>
          <w:noProof/>
          <w:sz w:val="22"/>
          <w:lang w:eastAsia="es-ES"/>
        </w:rPr>
      </w:pPr>
      <w:ins w:id="423"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"_Toc82030820"</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3.2.1.3.3.1.</w:t>
        </w:r>
        <w:r>
          <w:rPr>
            <w:rFonts w:asciiTheme="minorHAnsi" w:eastAsiaTheme="minorEastAsia" w:hAnsiTheme="minorHAnsi" w:cstheme="minorBidi"/>
            <w:noProof/>
            <w:sz w:val="22"/>
            <w:lang w:eastAsia="es-ES"/>
          </w:rPr>
          <w:tab/>
        </w:r>
        <w:r w:rsidRPr="00A86351">
          <w:rPr>
            <w:rStyle w:val="Hipervnculo"/>
            <w:noProof/>
          </w:rPr>
          <w:t>UNIRSE O FORMAR UNA RED THREAD</w:t>
        </w:r>
        <w:r>
          <w:rPr>
            <w:noProof/>
            <w:webHidden/>
          </w:rPr>
          <w:tab/>
        </w:r>
        <w:r>
          <w:rPr>
            <w:noProof/>
            <w:webHidden/>
          </w:rPr>
          <w:fldChar w:fldCharType="begin"/>
        </w:r>
        <w:r>
          <w:rPr>
            <w:noProof/>
            <w:webHidden/>
          </w:rPr>
          <w:instrText xml:space="preserve"> PAGEREF _Toc82030820 \h </w:instrText>
        </w:r>
        <w:r>
          <w:rPr>
            <w:noProof/>
            <w:webHidden/>
          </w:rPr>
        </w:r>
      </w:ins>
      <w:r>
        <w:rPr>
          <w:noProof/>
          <w:webHidden/>
        </w:rPr>
        <w:fldChar w:fldCharType="separate"/>
      </w:r>
      <w:ins w:id="424" w:author="JORGE CONTRERAS ORTIZ" w:date="2021-09-08T21:58:00Z">
        <w:r>
          <w:rPr>
            <w:noProof/>
            <w:webHidden/>
          </w:rPr>
          <w:t>38</w:t>
        </w:r>
        <w:r>
          <w:rPr>
            <w:noProof/>
            <w:webHidden/>
          </w:rPr>
          <w:fldChar w:fldCharType="end"/>
        </w:r>
        <w:r w:rsidRPr="00A86351">
          <w:rPr>
            <w:rStyle w:val="Hipervnculo"/>
            <w:noProof/>
          </w:rPr>
          <w:fldChar w:fldCharType="end"/>
        </w:r>
      </w:ins>
    </w:p>
    <w:p w14:paraId="0B2E2F2B" w14:textId="135A5928" w:rsidR="007865AB" w:rsidRDefault="007865AB">
      <w:pPr>
        <w:pStyle w:val="TDC6"/>
        <w:tabs>
          <w:tab w:val="left" w:pos="2321"/>
          <w:tab w:val="right" w:leader="dot" w:pos="9060"/>
        </w:tabs>
        <w:rPr>
          <w:ins w:id="425" w:author="JORGE CONTRERAS ORTIZ" w:date="2021-09-08T21:58:00Z"/>
          <w:rFonts w:asciiTheme="minorHAnsi" w:eastAsiaTheme="minorEastAsia" w:hAnsiTheme="minorHAnsi" w:cstheme="minorBidi"/>
          <w:noProof/>
          <w:sz w:val="22"/>
          <w:lang w:eastAsia="es-ES"/>
        </w:rPr>
      </w:pPr>
      <w:ins w:id="426"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"_Toc82030821"</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3.2.1.3.3.2.</w:t>
        </w:r>
        <w:r>
          <w:rPr>
            <w:rFonts w:asciiTheme="minorHAnsi" w:eastAsiaTheme="minorEastAsia" w:hAnsiTheme="minorHAnsi" w:cstheme="minorBidi"/>
            <w:noProof/>
            <w:sz w:val="22"/>
            <w:lang w:eastAsia="es-ES"/>
          </w:rPr>
          <w:tab/>
        </w:r>
        <w:r w:rsidRPr="00A86351">
          <w:rPr>
            <w:rStyle w:val="Hipervnculo"/>
            <w:noProof/>
          </w:rPr>
          <w:t>BACKBONE ROUTER SERVER (BBR).</w:t>
        </w:r>
        <w:r>
          <w:rPr>
            <w:noProof/>
            <w:webHidden/>
          </w:rPr>
          <w:tab/>
        </w:r>
        <w:r>
          <w:rPr>
            <w:noProof/>
            <w:webHidden/>
          </w:rPr>
          <w:fldChar w:fldCharType="begin"/>
        </w:r>
        <w:r>
          <w:rPr>
            <w:noProof/>
            <w:webHidden/>
          </w:rPr>
          <w:instrText xml:space="preserve"> PAGEREF _Toc82030821 \h </w:instrText>
        </w:r>
        <w:r>
          <w:rPr>
            <w:noProof/>
            <w:webHidden/>
          </w:rPr>
        </w:r>
      </w:ins>
      <w:r>
        <w:rPr>
          <w:noProof/>
          <w:webHidden/>
        </w:rPr>
        <w:fldChar w:fldCharType="separate"/>
      </w:r>
      <w:ins w:id="427" w:author="JORGE CONTRERAS ORTIZ" w:date="2021-09-08T21:58:00Z">
        <w:r>
          <w:rPr>
            <w:noProof/>
            <w:webHidden/>
          </w:rPr>
          <w:t>39</w:t>
        </w:r>
        <w:r>
          <w:rPr>
            <w:noProof/>
            <w:webHidden/>
          </w:rPr>
          <w:fldChar w:fldCharType="end"/>
        </w:r>
        <w:r w:rsidRPr="00A86351">
          <w:rPr>
            <w:rStyle w:val="Hipervnculo"/>
            <w:noProof/>
          </w:rPr>
          <w:fldChar w:fldCharType="end"/>
        </w:r>
      </w:ins>
    </w:p>
    <w:p w14:paraId="05D43B53" w14:textId="091C890C" w:rsidR="007865AB" w:rsidRDefault="007865AB">
      <w:pPr>
        <w:pStyle w:val="TDC6"/>
        <w:tabs>
          <w:tab w:val="left" w:pos="2321"/>
          <w:tab w:val="right" w:leader="dot" w:pos="9060"/>
        </w:tabs>
        <w:rPr>
          <w:ins w:id="428" w:author="JORGE CONTRERAS ORTIZ" w:date="2021-09-08T21:58:00Z"/>
          <w:rFonts w:asciiTheme="minorHAnsi" w:eastAsiaTheme="minorEastAsia" w:hAnsiTheme="minorHAnsi" w:cstheme="minorBidi"/>
          <w:noProof/>
          <w:sz w:val="22"/>
          <w:lang w:eastAsia="es-ES"/>
        </w:rPr>
      </w:pPr>
      <w:ins w:id="429"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"_Toc82030822"</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3.2.1.3.3.3.</w:t>
        </w:r>
        <w:r>
          <w:rPr>
            <w:rFonts w:asciiTheme="minorHAnsi" w:eastAsiaTheme="minorEastAsia" w:hAnsiTheme="minorHAnsi" w:cstheme="minorBidi"/>
            <w:noProof/>
            <w:sz w:val="22"/>
            <w:lang w:eastAsia="es-ES"/>
          </w:rPr>
          <w:tab/>
        </w:r>
        <w:r w:rsidRPr="00A86351">
          <w:rPr>
            <w:rStyle w:val="Hipervnculo"/>
            <w:noProof/>
          </w:rPr>
          <w:t>PREFIJO DE RED (NETWORK PREFIX)</w:t>
        </w:r>
        <w:r>
          <w:rPr>
            <w:noProof/>
            <w:webHidden/>
          </w:rPr>
          <w:tab/>
        </w:r>
        <w:r>
          <w:rPr>
            <w:noProof/>
            <w:webHidden/>
          </w:rPr>
          <w:fldChar w:fldCharType="begin"/>
        </w:r>
        <w:r>
          <w:rPr>
            <w:noProof/>
            <w:webHidden/>
          </w:rPr>
          <w:instrText xml:space="preserve"> PAGEREF _Toc82030822 \h </w:instrText>
        </w:r>
        <w:r>
          <w:rPr>
            <w:noProof/>
            <w:webHidden/>
          </w:rPr>
        </w:r>
      </w:ins>
      <w:r>
        <w:rPr>
          <w:noProof/>
          <w:webHidden/>
        </w:rPr>
        <w:fldChar w:fldCharType="separate"/>
      </w:r>
      <w:ins w:id="430" w:author="JORGE CONTRERAS ORTIZ" w:date="2021-09-08T21:58:00Z">
        <w:r>
          <w:rPr>
            <w:noProof/>
            <w:webHidden/>
          </w:rPr>
          <w:t>40</w:t>
        </w:r>
        <w:r>
          <w:rPr>
            <w:noProof/>
            <w:webHidden/>
          </w:rPr>
          <w:fldChar w:fldCharType="end"/>
        </w:r>
        <w:r w:rsidRPr="00A86351">
          <w:rPr>
            <w:rStyle w:val="Hipervnculo"/>
            <w:noProof/>
          </w:rPr>
          <w:fldChar w:fldCharType="end"/>
        </w:r>
      </w:ins>
    </w:p>
    <w:p w14:paraId="39F48332" w14:textId="0ED4A461" w:rsidR="007865AB" w:rsidRDefault="007865AB">
      <w:pPr>
        <w:pStyle w:val="TDC5"/>
        <w:tabs>
          <w:tab w:val="left" w:pos="1934"/>
          <w:tab w:val="right" w:leader="dot" w:pos="9060"/>
        </w:tabs>
        <w:rPr>
          <w:ins w:id="431" w:author="JORGE CONTRERAS ORTIZ" w:date="2021-09-08T21:58:00Z"/>
          <w:rFonts w:asciiTheme="minorHAnsi" w:eastAsiaTheme="minorEastAsia" w:hAnsiTheme="minorHAnsi" w:cstheme="minorBidi"/>
          <w:noProof/>
          <w:sz w:val="22"/>
          <w:lang w:eastAsia="es-ES"/>
        </w:rPr>
      </w:pPr>
      <w:ins w:id="432"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"_Toc82030823"</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lang w:val="en-US"/>
          </w:rPr>
          <w:t>3.2.1.3.4.</w:t>
        </w:r>
        <w:r>
          <w:rPr>
            <w:rFonts w:asciiTheme="minorHAnsi" w:eastAsiaTheme="minorEastAsia" w:hAnsiTheme="minorHAnsi" w:cstheme="minorBidi"/>
            <w:noProof/>
            <w:sz w:val="22"/>
            <w:lang w:eastAsia="es-ES"/>
          </w:rPr>
          <w:tab/>
        </w:r>
        <w:r w:rsidRPr="00A86351">
          <w:rPr>
            <w:rStyle w:val="Hipervnculo"/>
            <w:noProof/>
            <w:lang w:val="en-US"/>
          </w:rPr>
          <w:t>INICIO DEL BORDER ROUTER (START-UP).</w:t>
        </w:r>
        <w:r>
          <w:rPr>
            <w:noProof/>
            <w:webHidden/>
          </w:rPr>
          <w:tab/>
        </w:r>
        <w:r>
          <w:rPr>
            <w:noProof/>
            <w:webHidden/>
          </w:rPr>
          <w:fldChar w:fldCharType="begin"/>
        </w:r>
        <w:r>
          <w:rPr>
            <w:noProof/>
            <w:webHidden/>
          </w:rPr>
          <w:instrText xml:space="preserve"> PAGEREF _Toc82030823 \h </w:instrText>
        </w:r>
        <w:r>
          <w:rPr>
            <w:noProof/>
            <w:webHidden/>
          </w:rPr>
        </w:r>
      </w:ins>
      <w:r>
        <w:rPr>
          <w:noProof/>
          <w:webHidden/>
        </w:rPr>
        <w:fldChar w:fldCharType="separate"/>
      </w:r>
      <w:ins w:id="433" w:author="JORGE CONTRERAS ORTIZ" w:date="2021-09-08T21:58:00Z">
        <w:r>
          <w:rPr>
            <w:noProof/>
            <w:webHidden/>
          </w:rPr>
          <w:t>41</w:t>
        </w:r>
        <w:r>
          <w:rPr>
            <w:noProof/>
            <w:webHidden/>
          </w:rPr>
          <w:fldChar w:fldCharType="end"/>
        </w:r>
        <w:r w:rsidRPr="00A86351">
          <w:rPr>
            <w:rStyle w:val="Hipervnculo"/>
            <w:noProof/>
          </w:rPr>
          <w:fldChar w:fldCharType="end"/>
        </w:r>
      </w:ins>
    </w:p>
    <w:p w14:paraId="7459D6CC" w14:textId="294DAEB9" w:rsidR="007865AB" w:rsidRDefault="007865AB">
      <w:pPr>
        <w:pStyle w:val="TDC5"/>
        <w:tabs>
          <w:tab w:val="left" w:pos="1934"/>
          <w:tab w:val="right" w:leader="dot" w:pos="9060"/>
        </w:tabs>
        <w:rPr>
          <w:ins w:id="434" w:author="JORGE CONTRERAS ORTIZ" w:date="2021-09-08T21:58:00Z"/>
          <w:rFonts w:asciiTheme="minorHAnsi" w:eastAsiaTheme="minorEastAsia" w:hAnsiTheme="minorHAnsi" w:cstheme="minorBidi"/>
          <w:noProof/>
          <w:sz w:val="22"/>
          <w:lang w:eastAsia="es-ES"/>
        </w:rPr>
      </w:pPr>
      <w:ins w:id="435"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"_Toc82030824"</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3.2.1.3.5.</w:t>
        </w:r>
        <w:r>
          <w:rPr>
            <w:rFonts w:asciiTheme="minorHAnsi" w:eastAsiaTheme="minorEastAsia" w:hAnsiTheme="minorHAnsi" w:cstheme="minorBidi"/>
            <w:noProof/>
            <w:sz w:val="22"/>
            <w:lang w:eastAsia="es-ES"/>
          </w:rPr>
          <w:tab/>
        </w:r>
        <w:r w:rsidRPr="00A86351">
          <w:rPr>
            <w:rStyle w:val="Hipervnculo"/>
            <w:noProof/>
          </w:rPr>
          <w:t>SERVICIOS</w:t>
        </w:r>
        <w:r>
          <w:rPr>
            <w:noProof/>
            <w:webHidden/>
          </w:rPr>
          <w:tab/>
        </w:r>
        <w:r>
          <w:rPr>
            <w:noProof/>
            <w:webHidden/>
          </w:rPr>
          <w:fldChar w:fldCharType="begin"/>
        </w:r>
        <w:r>
          <w:rPr>
            <w:noProof/>
            <w:webHidden/>
          </w:rPr>
          <w:instrText xml:space="preserve"> PAGEREF _Toc82030824 \h </w:instrText>
        </w:r>
        <w:r>
          <w:rPr>
            <w:noProof/>
            <w:webHidden/>
          </w:rPr>
        </w:r>
      </w:ins>
      <w:r>
        <w:rPr>
          <w:noProof/>
          <w:webHidden/>
        </w:rPr>
        <w:fldChar w:fldCharType="separate"/>
      </w:r>
      <w:ins w:id="436" w:author="JORGE CONTRERAS ORTIZ" w:date="2021-09-08T21:58:00Z">
        <w:r>
          <w:rPr>
            <w:noProof/>
            <w:webHidden/>
          </w:rPr>
          <w:t>45</w:t>
        </w:r>
        <w:r>
          <w:rPr>
            <w:noProof/>
            <w:webHidden/>
          </w:rPr>
          <w:fldChar w:fldCharType="end"/>
        </w:r>
        <w:r w:rsidRPr="00A86351">
          <w:rPr>
            <w:rStyle w:val="Hipervnculo"/>
            <w:noProof/>
          </w:rPr>
          <w:fldChar w:fldCharType="end"/>
        </w:r>
      </w:ins>
    </w:p>
    <w:p w14:paraId="359254CF" w14:textId="5693B2ED" w:rsidR="007865AB" w:rsidRDefault="007865AB">
      <w:pPr>
        <w:pStyle w:val="TDC6"/>
        <w:tabs>
          <w:tab w:val="left" w:pos="2321"/>
          <w:tab w:val="right" w:leader="dot" w:pos="9060"/>
        </w:tabs>
        <w:rPr>
          <w:ins w:id="437" w:author="JORGE CONTRERAS ORTIZ" w:date="2021-09-08T21:58:00Z"/>
          <w:rFonts w:asciiTheme="minorHAnsi" w:eastAsiaTheme="minorEastAsia" w:hAnsiTheme="minorHAnsi" w:cstheme="minorBidi"/>
          <w:noProof/>
          <w:sz w:val="22"/>
          <w:lang w:eastAsia="es-ES"/>
        </w:rPr>
      </w:pPr>
      <w:ins w:id="438"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"_Toc82030825"</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3.2.1.3.5.1.</w:t>
        </w:r>
        <w:r>
          <w:rPr>
            <w:rFonts w:asciiTheme="minorHAnsi" w:eastAsiaTheme="minorEastAsia" w:hAnsiTheme="minorHAnsi" w:cstheme="minorBidi"/>
            <w:noProof/>
            <w:sz w:val="22"/>
            <w:lang w:eastAsia="es-ES"/>
          </w:rPr>
          <w:tab/>
        </w:r>
        <w:r w:rsidRPr="00A86351">
          <w:rPr>
            <w:rStyle w:val="Hipervnculo"/>
            <w:noProof/>
          </w:rPr>
          <w:t>SERVIDOR BACKBONE ROUTER</w:t>
        </w:r>
        <w:r>
          <w:rPr>
            <w:noProof/>
            <w:webHidden/>
          </w:rPr>
          <w:tab/>
        </w:r>
        <w:r>
          <w:rPr>
            <w:noProof/>
            <w:webHidden/>
          </w:rPr>
          <w:fldChar w:fldCharType="begin"/>
        </w:r>
        <w:r>
          <w:rPr>
            <w:noProof/>
            <w:webHidden/>
          </w:rPr>
          <w:instrText xml:space="preserve"> PAGEREF _Toc82030825 \h </w:instrText>
        </w:r>
        <w:r>
          <w:rPr>
            <w:noProof/>
            <w:webHidden/>
          </w:rPr>
        </w:r>
      </w:ins>
      <w:r>
        <w:rPr>
          <w:noProof/>
          <w:webHidden/>
        </w:rPr>
        <w:fldChar w:fldCharType="separate"/>
      </w:r>
      <w:ins w:id="439" w:author="JORGE CONTRERAS ORTIZ" w:date="2021-09-08T21:58:00Z">
        <w:r>
          <w:rPr>
            <w:noProof/>
            <w:webHidden/>
          </w:rPr>
          <w:t>45</w:t>
        </w:r>
        <w:r>
          <w:rPr>
            <w:noProof/>
            <w:webHidden/>
          </w:rPr>
          <w:fldChar w:fldCharType="end"/>
        </w:r>
        <w:r w:rsidRPr="00A86351">
          <w:rPr>
            <w:rStyle w:val="Hipervnculo"/>
            <w:noProof/>
          </w:rPr>
          <w:fldChar w:fldCharType="end"/>
        </w:r>
      </w:ins>
    </w:p>
    <w:p w14:paraId="49CC570D" w14:textId="243F6725" w:rsidR="007865AB" w:rsidRDefault="007865AB">
      <w:pPr>
        <w:pStyle w:val="TDC6"/>
        <w:tabs>
          <w:tab w:val="left" w:pos="2321"/>
          <w:tab w:val="right" w:leader="dot" w:pos="9060"/>
        </w:tabs>
        <w:rPr>
          <w:ins w:id="440" w:author="JORGE CONTRERAS ORTIZ" w:date="2021-09-08T21:58:00Z"/>
          <w:rFonts w:asciiTheme="minorHAnsi" w:eastAsiaTheme="minorEastAsia" w:hAnsiTheme="minorHAnsi" w:cstheme="minorBidi"/>
          <w:noProof/>
          <w:sz w:val="22"/>
          <w:lang w:eastAsia="es-ES"/>
        </w:rPr>
      </w:pPr>
      <w:ins w:id="441" w:author="JORGE CONTRERAS ORTIZ" w:date="2021-09-08T21:58:00Z">
        <w:r w:rsidRPr="00A86351">
          <w:rPr>
            <w:rStyle w:val="Hipervnculo"/>
            <w:noProof/>
          </w:rPr>
          <w:lastRenderedPageBreak/>
          <w:fldChar w:fldCharType="begin"/>
        </w:r>
        <w:r w:rsidRPr="00A86351">
          <w:rPr>
            <w:rStyle w:val="Hipervnculo"/>
            <w:noProof/>
          </w:rPr>
          <w:instrText xml:space="preserve"> </w:instrText>
        </w:r>
        <w:r>
          <w:rPr>
            <w:noProof/>
          </w:rPr>
          <w:instrText>HYPERLINK \l "_Toc82030826"</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3.2.1.3.5.2.</w:t>
        </w:r>
        <w:r>
          <w:rPr>
            <w:rFonts w:asciiTheme="minorHAnsi" w:eastAsiaTheme="minorEastAsia" w:hAnsiTheme="minorHAnsi" w:cstheme="minorBidi"/>
            <w:noProof/>
            <w:sz w:val="22"/>
            <w:lang w:eastAsia="es-ES"/>
          </w:rPr>
          <w:tab/>
        </w:r>
        <w:r w:rsidRPr="00A86351">
          <w:rPr>
            <w:rStyle w:val="Hipervnculo"/>
            <w:noProof/>
          </w:rPr>
          <w:t>DHCP</w:t>
        </w:r>
        <w:r>
          <w:rPr>
            <w:noProof/>
            <w:webHidden/>
          </w:rPr>
          <w:tab/>
        </w:r>
        <w:r>
          <w:rPr>
            <w:noProof/>
            <w:webHidden/>
          </w:rPr>
          <w:fldChar w:fldCharType="begin"/>
        </w:r>
        <w:r>
          <w:rPr>
            <w:noProof/>
            <w:webHidden/>
          </w:rPr>
          <w:instrText xml:space="preserve"> PAGEREF _Toc82030826 \h </w:instrText>
        </w:r>
        <w:r>
          <w:rPr>
            <w:noProof/>
            <w:webHidden/>
          </w:rPr>
        </w:r>
      </w:ins>
      <w:r>
        <w:rPr>
          <w:noProof/>
          <w:webHidden/>
        </w:rPr>
        <w:fldChar w:fldCharType="separate"/>
      </w:r>
      <w:ins w:id="442" w:author="JORGE CONTRERAS ORTIZ" w:date="2021-09-08T21:58:00Z">
        <w:r>
          <w:rPr>
            <w:noProof/>
            <w:webHidden/>
          </w:rPr>
          <w:t>46</w:t>
        </w:r>
        <w:r>
          <w:rPr>
            <w:noProof/>
            <w:webHidden/>
          </w:rPr>
          <w:fldChar w:fldCharType="end"/>
        </w:r>
        <w:r w:rsidRPr="00A86351">
          <w:rPr>
            <w:rStyle w:val="Hipervnculo"/>
            <w:noProof/>
          </w:rPr>
          <w:fldChar w:fldCharType="end"/>
        </w:r>
      </w:ins>
    </w:p>
    <w:p w14:paraId="3F345CFF" w14:textId="526B6470" w:rsidR="007865AB" w:rsidRDefault="007865AB">
      <w:pPr>
        <w:pStyle w:val="TDC6"/>
        <w:tabs>
          <w:tab w:val="left" w:pos="2321"/>
          <w:tab w:val="right" w:leader="dot" w:pos="9060"/>
        </w:tabs>
        <w:rPr>
          <w:ins w:id="443" w:author="JORGE CONTRERAS ORTIZ" w:date="2021-09-08T21:58:00Z"/>
          <w:rFonts w:asciiTheme="minorHAnsi" w:eastAsiaTheme="minorEastAsia" w:hAnsiTheme="minorHAnsi" w:cstheme="minorBidi"/>
          <w:noProof/>
          <w:sz w:val="22"/>
          <w:lang w:eastAsia="es-ES"/>
        </w:rPr>
      </w:pPr>
      <w:ins w:id="444"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"_Toc82030827"</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3.2.1.3.5.3.</w:t>
        </w:r>
        <w:r>
          <w:rPr>
            <w:rFonts w:asciiTheme="minorHAnsi" w:eastAsiaTheme="minorEastAsia" w:hAnsiTheme="minorHAnsi" w:cstheme="minorBidi"/>
            <w:noProof/>
            <w:sz w:val="22"/>
            <w:lang w:eastAsia="es-ES"/>
          </w:rPr>
          <w:tab/>
        </w:r>
        <w:r w:rsidRPr="00A86351">
          <w:rPr>
            <w:rStyle w:val="Hipervnculo"/>
            <w:noProof/>
          </w:rPr>
          <w:t>NAT64</w:t>
        </w:r>
        <w:r>
          <w:rPr>
            <w:noProof/>
            <w:webHidden/>
          </w:rPr>
          <w:tab/>
        </w:r>
        <w:r>
          <w:rPr>
            <w:noProof/>
            <w:webHidden/>
          </w:rPr>
          <w:fldChar w:fldCharType="begin"/>
        </w:r>
        <w:r>
          <w:rPr>
            <w:noProof/>
            <w:webHidden/>
          </w:rPr>
          <w:instrText xml:space="preserve"> PAGEREF _Toc82030827 \h </w:instrText>
        </w:r>
        <w:r>
          <w:rPr>
            <w:noProof/>
            <w:webHidden/>
          </w:rPr>
        </w:r>
      </w:ins>
      <w:r>
        <w:rPr>
          <w:noProof/>
          <w:webHidden/>
        </w:rPr>
        <w:fldChar w:fldCharType="separate"/>
      </w:r>
      <w:ins w:id="445" w:author="JORGE CONTRERAS ORTIZ" w:date="2021-09-08T21:58:00Z">
        <w:r>
          <w:rPr>
            <w:noProof/>
            <w:webHidden/>
          </w:rPr>
          <w:t>47</w:t>
        </w:r>
        <w:r>
          <w:rPr>
            <w:noProof/>
            <w:webHidden/>
          </w:rPr>
          <w:fldChar w:fldCharType="end"/>
        </w:r>
        <w:r w:rsidRPr="00A86351">
          <w:rPr>
            <w:rStyle w:val="Hipervnculo"/>
            <w:noProof/>
          </w:rPr>
          <w:fldChar w:fldCharType="end"/>
        </w:r>
      </w:ins>
    </w:p>
    <w:p w14:paraId="56E08338" w14:textId="20BC5285" w:rsidR="007865AB" w:rsidRDefault="007865AB">
      <w:pPr>
        <w:pStyle w:val="TDC6"/>
        <w:tabs>
          <w:tab w:val="left" w:pos="2321"/>
          <w:tab w:val="right" w:leader="dot" w:pos="9060"/>
        </w:tabs>
        <w:rPr>
          <w:ins w:id="446" w:author="JORGE CONTRERAS ORTIZ" w:date="2021-09-08T21:58:00Z"/>
          <w:rFonts w:asciiTheme="minorHAnsi" w:eastAsiaTheme="minorEastAsia" w:hAnsiTheme="minorHAnsi" w:cstheme="minorBidi"/>
          <w:noProof/>
          <w:sz w:val="22"/>
          <w:lang w:eastAsia="es-ES"/>
        </w:rPr>
      </w:pPr>
      <w:ins w:id="447"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"_Toc82030829"</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3.2.1.3.5.4.</w:t>
        </w:r>
        <w:r>
          <w:rPr>
            <w:rFonts w:asciiTheme="minorHAnsi" w:eastAsiaTheme="minorEastAsia" w:hAnsiTheme="minorHAnsi" w:cstheme="minorBidi"/>
            <w:noProof/>
            <w:sz w:val="22"/>
            <w:lang w:eastAsia="es-ES"/>
          </w:rPr>
          <w:tab/>
        </w:r>
        <w:r w:rsidRPr="00A86351">
          <w:rPr>
            <w:rStyle w:val="Hipervnculo"/>
            <w:noProof/>
          </w:rPr>
          <w:t>COMMISSIONER</w:t>
        </w:r>
        <w:r>
          <w:rPr>
            <w:noProof/>
            <w:webHidden/>
          </w:rPr>
          <w:tab/>
        </w:r>
        <w:r>
          <w:rPr>
            <w:noProof/>
            <w:webHidden/>
          </w:rPr>
          <w:fldChar w:fldCharType="begin"/>
        </w:r>
        <w:r>
          <w:rPr>
            <w:noProof/>
            <w:webHidden/>
          </w:rPr>
          <w:instrText xml:space="preserve"> PAGEREF _Toc82030829 \h </w:instrText>
        </w:r>
        <w:r>
          <w:rPr>
            <w:noProof/>
            <w:webHidden/>
          </w:rPr>
        </w:r>
      </w:ins>
      <w:r>
        <w:rPr>
          <w:noProof/>
          <w:webHidden/>
        </w:rPr>
        <w:fldChar w:fldCharType="separate"/>
      </w:r>
      <w:ins w:id="448" w:author="JORGE CONTRERAS ORTIZ" w:date="2021-09-08T21:58:00Z">
        <w:r>
          <w:rPr>
            <w:noProof/>
            <w:webHidden/>
          </w:rPr>
          <w:t>48</w:t>
        </w:r>
        <w:r>
          <w:rPr>
            <w:noProof/>
            <w:webHidden/>
          </w:rPr>
          <w:fldChar w:fldCharType="end"/>
        </w:r>
        <w:r w:rsidRPr="00A86351">
          <w:rPr>
            <w:rStyle w:val="Hipervnculo"/>
            <w:noProof/>
          </w:rPr>
          <w:fldChar w:fldCharType="end"/>
        </w:r>
      </w:ins>
    </w:p>
    <w:p w14:paraId="7E16DA59" w14:textId="422E5A66" w:rsidR="007865AB" w:rsidRDefault="007865AB">
      <w:pPr>
        <w:pStyle w:val="TDC5"/>
        <w:tabs>
          <w:tab w:val="left" w:pos="1934"/>
          <w:tab w:val="right" w:leader="dot" w:pos="9060"/>
        </w:tabs>
        <w:rPr>
          <w:ins w:id="449" w:author="JORGE CONTRERAS ORTIZ" w:date="2021-09-08T21:58:00Z"/>
          <w:rFonts w:asciiTheme="minorHAnsi" w:eastAsiaTheme="minorEastAsia" w:hAnsiTheme="minorHAnsi" w:cstheme="minorBidi"/>
          <w:noProof/>
          <w:sz w:val="22"/>
          <w:lang w:eastAsia="es-ES"/>
        </w:rPr>
      </w:pPr>
      <w:ins w:id="450"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"_Toc82030830"</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3.2.1.3.6.</w:t>
        </w:r>
        <w:r>
          <w:rPr>
            <w:rFonts w:asciiTheme="minorHAnsi" w:eastAsiaTheme="minorEastAsia" w:hAnsiTheme="minorHAnsi" w:cstheme="minorBidi"/>
            <w:noProof/>
            <w:sz w:val="22"/>
            <w:lang w:eastAsia="es-ES"/>
          </w:rPr>
          <w:tab/>
        </w:r>
        <w:r w:rsidRPr="00A86351">
          <w:rPr>
            <w:rStyle w:val="Hipervnculo"/>
            <w:noProof/>
          </w:rPr>
          <w:t>VISUAL NETWORK</w:t>
        </w:r>
        <w:r>
          <w:rPr>
            <w:noProof/>
            <w:webHidden/>
          </w:rPr>
          <w:tab/>
        </w:r>
        <w:r>
          <w:rPr>
            <w:noProof/>
            <w:webHidden/>
          </w:rPr>
          <w:fldChar w:fldCharType="begin"/>
        </w:r>
        <w:r>
          <w:rPr>
            <w:noProof/>
            <w:webHidden/>
          </w:rPr>
          <w:instrText xml:space="preserve"> PAGEREF _Toc82030830 \h </w:instrText>
        </w:r>
        <w:r>
          <w:rPr>
            <w:noProof/>
            <w:webHidden/>
          </w:rPr>
        </w:r>
      </w:ins>
      <w:r>
        <w:rPr>
          <w:noProof/>
          <w:webHidden/>
        </w:rPr>
        <w:fldChar w:fldCharType="separate"/>
      </w:r>
      <w:ins w:id="451" w:author="JORGE CONTRERAS ORTIZ" w:date="2021-09-08T21:58:00Z">
        <w:r>
          <w:rPr>
            <w:noProof/>
            <w:webHidden/>
          </w:rPr>
          <w:t>49</w:t>
        </w:r>
        <w:r>
          <w:rPr>
            <w:noProof/>
            <w:webHidden/>
          </w:rPr>
          <w:fldChar w:fldCharType="end"/>
        </w:r>
        <w:r w:rsidRPr="00A86351">
          <w:rPr>
            <w:rStyle w:val="Hipervnculo"/>
            <w:noProof/>
          </w:rPr>
          <w:fldChar w:fldCharType="end"/>
        </w:r>
      </w:ins>
    </w:p>
    <w:p w14:paraId="4DC394D2" w14:textId="60CE1457" w:rsidR="007865AB" w:rsidRDefault="007865AB">
      <w:pPr>
        <w:pStyle w:val="TDC5"/>
        <w:tabs>
          <w:tab w:val="left" w:pos="1934"/>
          <w:tab w:val="right" w:leader="dot" w:pos="9060"/>
        </w:tabs>
        <w:rPr>
          <w:ins w:id="452" w:author="JORGE CONTRERAS ORTIZ" w:date="2021-09-08T21:58:00Z"/>
          <w:rFonts w:asciiTheme="minorHAnsi" w:eastAsiaTheme="minorEastAsia" w:hAnsiTheme="minorHAnsi" w:cstheme="minorBidi"/>
          <w:noProof/>
          <w:sz w:val="22"/>
          <w:lang w:eastAsia="es-ES"/>
        </w:rPr>
      </w:pPr>
      <w:ins w:id="453"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"_Toc82030831"</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3.2.1.3.7.</w:t>
        </w:r>
        <w:r>
          <w:rPr>
            <w:rFonts w:asciiTheme="minorHAnsi" w:eastAsiaTheme="minorEastAsia" w:hAnsiTheme="minorHAnsi" w:cstheme="minorBidi"/>
            <w:noProof/>
            <w:sz w:val="22"/>
            <w:lang w:eastAsia="es-ES"/>
          </w:rPr>
          <w:tab/>
        </w:r>
        <w:r w:rsidRPr="00A86351">
          <w:rPr>
            <w:rStyle w:val="Hipervnculo"/>
            <w:noProof/>
          </w:rPr>
          <w:t>LOGS</w:t>
        </w:r>
        <w:r>
          <w:rPr>
            <w:noProof/>
            <w:webHidden/>
          </w:rPr>
          <w:tab/>
        </w:r>
        <w:r>
          <w:rPr>
            <w:noProof/>
            <w:webHidden/>
          </w:rPr>
          <w:fldChar w:fldCharType="begin"/>
        </w:r>
        <w:r>
          <w:rPr>
            <w:noProof/>
            <w:webHidden/>
          </w:rPr>
          <w:instrText xml:space="preserve"> PAGEREF _Toc82030831 \h </w:instrText>
        </w:r>
        <w:r>
          <w:rPr>
            <w:noProof/>
            <w:webHidden/>
          </w:rPr>
        </w:r>
      </w:ins>
      <w:r>
        <w:rPr>
          <w:noProof/>
          <w:webHidden/>
        </w:rPr>
        <w:fldChar w:fldCharType="separate"/>
      </w:r>
      <w:ins w:id="454" w:author="JORGE CONTRERAS ORTIZ" w:date="2021-09-08T21:58:00Z">
        <w:r>
          <w:rPr>
            <w:noProof/>
            <w:webHidden/>
          </w:rPr>
          <w:t>50</w:t>
        </w:r>
        <w:r>
          <w:rPr>
            <w:noProof/>
            <w:webHidden/>
          </w:rPr>
          <w:fldChar w:fldCharType="end"/>
        </w:r>
        <w:r w:rsidRPr="00A86351">
          <w:rPr>
            <w:rStyle w:val="Hipervnculo"/>
            <w:noProof/>
          </w:rPr>
          <w:fldChar w:fldCharType="end"/>
        </w:r>
      </w:ins>
    </w:p>
    <w:p w14:paraId="63312C4E" w14:textId="0433DFA4" w:rsidR="007865AB" w:rsidRDefault="007865AB">
      <w:pPr>
        <w:pStyle w:val="TDC4"/>
        <w:tabs>
          <w:tab w:val="left" w:pos="1760"/>
          <w:tab w:val="right" w:leader="dot" w:pos="9060"/>
        </w:tabs>
        <w:rPr>
          <w:ins w:id="455" w:author="JORGE CONTRERAS ORTIZ" w:date="2021-09-08T21:58:00Z"/>
          <w:rFonts w:asciiTheme="minorHAnsi" w:eastAsiaTheme="minorEastAsia" w:hAnsiTheme="minorHAnsi" w:cstheme="minorBidi"/>
          <w:noProof/>
          <w:sz w:val="22"/>
          <w:lang w:eastAsia="es-ES"/>
        </w:rPr>
      </w:pPr>
      <w:ins w:id="456"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"_Toc82030832"</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3.2.1.4.</w:t>
        </w:r>
        <w:r>
          <w:rPr>
            <w:rFonts w:asciiTheme="minorHAnsi" w:eastAsiaTheme="minorEastAsia" w:hAnsiTheme="minorHAnsi" w:cstheme="minorBidi"/>
            <w:noProof/>
            <w:sz w:val="22"/>
            <w:lang w:eastAsia="es-ES"/>
          </w:rPr>
          <w:tab/>
        </w:r>
        <w:r w:rsidRPr="00A86351">
          <w:rPr>
            <w:rStyle w:val="Hipervnculo"/>
            <w:noProof/>
          </w:rPr>
          <w:t>BREVE RESUMEN</w:t>
        </w:r>
        <w:r>
          <w:rPr>
            <w:noProof/>
            <w:webHidden/>
          </w:rPr>
          <w:tab/>
        </w:r>
        <w:r>
          <w:rPr>
            <w:noProof/>
            <w:webHidden/>
          </w:rPr>
          <w:fldChar w:fldCharType="begin"/>
        </w:r>
        <w:r>
          <w:rPr>
            <w:noProof/>
            <w:webHidden/>
          </w:rPr>
          <w:instrText xml:space="preserve"> PAGEREF _Toc82030832 \h </w:instrText>
        </w:r>
        <w:r>
          <w:rPr>
            <w:noProof/>
            <w:webHidden/>
          </w:rPr>
        </w:r>
      </w:ins>
      <w:r>
        <w:rPr>
          <w:noProof/>
          <w:webHidden/>
        </w:rPr>
        <w:fldChar w:fldCharType="separate"/>
      </w:r>
      <w:ins w:id="457" w:author="JORGE CONTRERAS ORTIZ" w:date="2021-09-08T21:58:00Z">
        <w:r>
          <w:rPr>
            <w:noProof/>
            <w:webHidden/>
          </w:rPr>
          <w:t>51</w:t>
        </w:r>
        <w:r>
          <w:rPr>
            <w:noProof/>
            <w:webHidden/>
          </w:rPr>
          <w:fldChar w:fldCharType="end"/>
        </w:r>
        <w:r w:rsidRPr="00A86351">
          <w:rPr>
            <w:rStyle w:val="Hipervnculo"/>
            <w:noProof/>
          </w:rPr>
          <w:fldChar w:fldCharType="end"/>
        </w:r>
      </w:ins>
    </w:p>
    <w:p w14:paraId="707D9B61" w14:textId="6F35BC6C" w:rsidR="007865AB" w:rsidRDefault="007865AB">
      <w:pPr>
        <w:pStyle w:val="TDC5"/>
        <w:tabs>
          <w:tab w:val="left" w:pos="1934"/>
          <w:tab w:val="right" w:leader="dot" w:pos="9060"/>
        </w:tabs>
        <w:rPr>
          <w:ins w:id="458" w:author="JORGE CONTRERAS ORTIZ" w:date="2021-09-08T21:58:00Z"/>
          <w:rFonts w:asciiTheme="minorHAnsi" w:eastAsiaTheme="minorEastAsia" w:hAnsiTheme="minorHAnsi" w:cstheme="minorBidi"/>
          <w:noProof/>
          <w:sz w:val="22"/>
          <w:lang w:eastAsia="es-ES"/>
        </w:rPr>
      </w:pPr>
      <w:ins w:id="459"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"_Toc82030833"</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3.2.1.4.1.</w:t>
        </w:r>
        <w:r>
          <w:rPr>
            <w:rFonts w:asciiTheme="minorHAnsi" w:eastAsiaTheme="minorEastAsia" w:hAnsiTheme="minorHAnsi" w:cstheme="minorBidi"/>
            <w:noProof/>
            <w:sz w:val="22"/>
            <w:lang w:eastAsia="es-ES"/>
          </w:rPr>
          <w:tab/>
        </w:r>
        <w:r w:rsidRPr="00A86351">
          <w:rPr>
            <w:rStyle w:val="Hipervnculo"/>
            <w:noProof/>
          </w:rPr>
          <w:t>SISTEMA DE FICHEROS AVANZADO</w:t>
        </w:r>
        <w:r>
          <w:rPr>
            <w:noProof/>
            <w:webHidden/>
          </w:rPr>
          <w:tab/>
        </w:r>
        <w:r>
          <w:rPr>
            <w:noProof/>
            <w:webHidden/>
          </w:rPr>
          <w:fldChar w:fldCharType="begin"/>
        </w:r>
        <w:r>
          <w:rPr>
            <w:noProof/>
            <w:webHidden/>
          </w:rPr>
          <w:instrText xml:space="preserve"> PAGEREF _Toc82030833 \h </w:instrText>
        </w:r>
        <w:r>
          <w:rPr>
            <w:noProof/>
            <w:webHidden/>
          </w:rPr>
        </w:r>
      </w:ins>
      <w:r>
        <w:rPr>
          <w:noProof/>
          <w:webHidden/>
        </w:rPr>
        <w:fldChar w:fldCharType="separate"/>
      </w:r>
      <w:ins w:id="460" w:author="JORGE CONTRERAS ORTIZ" w:date="2021-09-08T21:58:00Z">
        <w:r>
          <w:rPr>
            <w:noProof/>
            <w:webHidden/>
          </w:rPr>
          <w:t>51</w:t>
        </w:r>
        <w:r>
          <w:rPr>
            <w:noProof/>
            <w:webHidden/>
          </w:rPr>
          <w:fldChar w:fldCharType="end"/>
        </w:r>
        <w:r w:rsidRPr="00A86351">
          <w:rPr>
            <w:rStyle w:val="Hipervnculo"/>
            <w:noProof/>
          </w:rPr>
          <w:fldChar w:fldCharType="end"/>
        </w:r>
      </w:ins>
    </w:p>
    <w:p w14:paraId="1DBEB96C" w14:textId="39CD5D1D" w:rsidR="007865AB" w:rsidRDefault="007865AB">
      <w:pPr>
        <w:pStyle w:val="TDC5"/>
        <w:tabs>
          <w:tab w:val="left" w:pos="1934"/>
          <w:tab w:val="right" w:leader="dot" w:pos="9060"/>
        </w:tabs>
        <w:rPr>
          <w:ins w:id="461" w:author="JORGE CONTRERAS ORTIZ" w:date="2021-09-08T21:58:00Z"/>
          <w:rFonts w:asciiTheme="minorHAnsi" w:eastAsiaTheme="minorEastAsia" w:hAnsiTheme="minorHAnsi" w:cstheme="minorBidi"/>
          <w:noProof/>
          <w:sz w:val="22"/>
          <w:lang w:eastAsia="es-ES"/>
        </w:rPr>
      </w:pPr>
      <w:ins w:id="462"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"_Toc82030834"</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3.2.1.4.2.</w:t>
        </w:r>
        <w:r>
          <w:rPr>
            <w:rFonts w:asciiTheme="minorHAnsi" w:eastAsiaTheme="minorEastAsia" w:hAnsiTheme="minorHAnsi" w:cstheme="minorBidi"/>
            <w:noProof/>
            <w:sz w:val="22"/>
            <w:lang w:eastAsia="es-ES"/>
          </w:rPr>
          <w:tab/>
        </w:r>
        <w:r w:rsidRPr="00A86351">
          <w:rPr>
            <w:rStyle w:val="Hipervnculo"/>
            <w:noProof/>
          </w:rPr>
          <w:t>SERVICIOS CRÍTICOS</w:t>
        </w:r>
        <w:r>
          <w:rPr>
            <w:noProof/>
            <w:webHidden/>
          </w:rPr>
          <w:tab/>
        </w:r>
        <w:r>
          <w:rPr>
            <w:noProof/>
            <w:webHidden/>
          </w:rPr>
          <w:fldChar w:fldCharType="begin"/>
        </w:r>
        <w:r>
          <w:rPr>
            <w:noProof/>
            <w:webHidden/>
          </w:rPr>
          <w:instrText xml:space="preserve"> PAGEREF _Toc82030834 \h </w:instrText>
        </w:r>
        <w:r>
          <w:rPr>
            <w:noProof/>
            <w:webHidden/>
          </w:rPr>
        </w:r>
      </w:ins>
      <w:r>
        <w:rPr>
          <w:noProof/>
          <w:webHidden/>
        </w:rPr>
        <w:fldChar w:fldCharType="separate"/>
      </w:r>
      <w:ins w:id="463" w:author="JORGE CONTRERAS ORTIZ" w:date="2021-09-08T21:58:00Z">
        <w:r>
          <w:rPr>
            <w:noProof/>
            <w:webHidden/>
          </w:rPr>
          <w:t>51</w:t>
        </w:r>
        <w:r>
          <w:rPr>
            <w:noProof/>
            <w:webHidden/>
          </w:rPr>
          <w:fldChar w:fldCharType="end"/>
        </w:r>
        <w:r w:rsidRPr="00A86351">
          <w:rPr>
            <w:rStyle w:val="Hipervnculo"/>
            <w:noProof/>
          </w:rPr>
          <w:fldChar w:fldCharType="end"/>
        </w:r>
      </w:ins>
    </w:p>
    <w:p w14:paraId="38DC2E57" w14:textId="5A601AA0" w:rsidR="007865AB" w:rsidRDefault="007865AB">
      <w:pPr>
        <w:pStyle w:val="TDC5"/>
        <w:tabs>
          <w:tab w:val="left" w:pos="1934"/>
          <w:tab w:val="right" w:leader="dot" w:pos="9060"/>
        </w:tabs>
        <w:rPr>
          <w:ins w:id="464" w:author="JORGE CONTRERAS ORTIZ" w:date="2021-09-08T21:58:00Z"/>
          <w:rFonts w:asciiTheme="minorHAnsi" w:eastAsiaTheme="minorEastAsia" w:hAnsiTheme="minorHAnsi" w:cstheme="minorBidi"/>
          <w:noProof/>
          <w:sz w:val="22"/>
          <w:lang w:eastAsia="es-ES"/>
        </w:rPr>
      </w:pPr>
      <w:ins w:id="465"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"_Toc82030835"</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3.2.1.4.3.</w:t>
        </w:r>
        <w:r>
          <w:rPr>
            <w:rFonts w:asciiTheme="minorHAnsi" w:eastAsiaTheme="minorEastAsia" w:hAnsiTheme="minorHAnsi" w:cstheme="minorBidi"/>
            <w:noProof/>
            <w:sz w:val="22"/>
            <w:lang w:eastAsia="es-ES"/>
          </w:rPr>
          <w:tab/>
        </w:r>
        <w:r w:rsidRPr="00A86351">
          <w:rPr>
            <w:rStyle w:val="Hipervnculo"/>
            <w:noProof/>
          </w:rPr>
          <w:t>COMUNICACIÓN ENTRE PROCESOS</w:t>
        </w:r>
        <w:r>
          <w:rPr>
            <w:noProof/>
            <w:webHidden/>
          </w:rPr>
          <w:tab/>
        </w:r>
        <w:r>
          <w:rPr>
            <w:noProof/>
            <w:webHidden/>
          </w:rPr>
          <w:fldChar w:fldCharType="begin"/>
        </w:r>
        <w:r>
          <w:rPr>
            <w:noProof/>
            <w:webHidden/>
          </w:rPr>
          <w:instrText xml:space="preserve"> PAGEREF _Toc82030835 \h </w:instrText>
        </w:r>
        <w:r>
          <w:rPr>
            <w:noProof/>
            <w:webHidden/>
          </w:rPr>
        </w:r>
      </w:ins>
      <w:r>
        <w:rPr>
          <w:noProof/>
          <w:webHidden/>
        </w:rPr>
        <w:fldChar w:fldCharType="separate"/>
      </w:r>
      <w:ins w:id="466" w:author="JORGE CONTRERAS ORTIZ" w:date="2021-09-08T21:58:00Z">
        <w:r>
          <w:rPr>
            <w:noProof/>
            <w:webHidden/>
          </w:rPr>
          <w:t>52</w:t>
        </w:r>
        <w:r>
          <w:rPr>
            <w:noProof/>
            <w:webHidden/>
          </w:rPr>
          <w:fldChar w:fldCharType="end"/>
        </w:r>
        <w:r w:rsidRPr="00A86351">
          <w:rPr>
            <w:rStyle w:val="Hipervnculo"/>
            <w:noProof/>
          </w:rPr>
          <w:fldChar w:fldCharType="end"/>
        </w:r>
      </w:ins>
    </w:p>
    <w:p w14:paraId="71EA8BBB" w14:textId="5373ADF1" w:rsidR="007865AB" w:rsidRDefault="007865AB">
      <w:pPr>
        <w:pStyle w:val="TDC3"/>
        <w:rPr>
          <w:ins w:id="467" w:author="JORGE CONTRERAS ORTIZ" w:date="2021-09-08T21:58:00Z"/>
          <w:rFonts w:asciiTheme="minorHAnsi" w:hAnsiTheme="minorHAnsi" w:cstheme="minorBidi"/>
          <w:noProof/>
          <w:sz w:val="22"/>
        </w:rPr>
      </w:pPr>
      <w:ins w:id="468"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"_Toc82030836"</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rFonts w:eastAsiaTheme="minorHAnsi"/>
            <w:noProof/>
          </w:rPr>
          <w:t>3.2.2.</w:t>
        </w:r>
        <w:r>
          <w:rPr>
            <w:rFonts w:asciiTheme="minorHAnsi" w:hAnsiTheme="minorHAnsi" w:cstheme="minorBidi"/>
            <w:noProof/>
            <w:sz w:val="22"/>
          </w:rPr>
          <w:tab/>
        </w:r>
        <w:r w:rsidRPr="00A86351">
          <w:rPr>
            <w:rStyle w:val="Hipervnculo"/>
            <w:rFonts w:eastAsiaTheme="minorHAnsi"/>
            <w:noProof/>
          </w:rPr>
          <w:t>CONFIGURACIÓN INICIAL MÓDULO KTWM102</w:t>
        </w:r>
        <w:r>
          <w:rPr>
            <w:noProof/>
            <w:webHidden/>
          </w:rPr>
          <w:tab/>
        </w:r>
        <w:r>
          <w:rPr>
            <w:noProof/>
            <w:webHidden/>
          </w:rPr>
          <w:fldChar w:fldCharType="begin"/>
        </w:r>
        <w:r>
          <w:rPr>
            <w:noProof/>
            <w:webHidden/>
          </w:rPr>
          <w:instrText xml:space="preserve"> PAGEREF _Toc82030836 \h </w:instrText>
        </w:r>
        <w:r>
          <w:rPr>
            <w:noProof/>
            <w:webHidden/>
          </w:rPr>
        </w:r>
      </w:ins>
      <w:r>
        <w:rPr>
          <w:noProof/>
          <w:webHidden/>
        </w:rPr>
        <w:fldChar w:fldCharType="separate"/>
      </w:r>
      <w:ins w:id="469" w:author="JORGE CONTRERAS ORTIZ" w:date="2021-09-08T21:58:00Z">
        <w:r>
          <w:rPr>
            <w:noProof/>
            <w:webHidden/>
          </w:rPr>
          <w:t>53</w:t>
        </w:r>
        <w:r>
          <w:rPr>
            <w:noProof/>
            <w:webHidden/>
          </w:rPr>
          <w:fldChar w:fldCharType="end"/>
        </w:r>
        <w:r w:rsidRPr="00A86351">
          <w:rPr>
            <w:rStyle w:val="Hipervnculo"/>
            <w:noProof/>
          </w:rPr>
          <w:fldChar w:fldCharType="end"/>
        </w:r>
      </w:ins>
    </w:p>
    <w:p w14:paraId="4DFF73C1" w14:textId="45DDC203" w:rsidR="007865AB" w:rsidRDefault="007865AB">
      <w:pPr>
        <w:pStyle w:val="TDC4"/>
        <w:tabs>
          <w:tab w:val="left" w:pos="1760"/>
          <w:tab w:val="right" w:leader="dot" w:pos="9060"/>
        </w:tabs>
        <w:rPr>
          <w:ins w:id="470" w:author="JORGE CONTRERAS ORTIZ" w:date="2021-09-08T21:58:00Z"/>
          <w:rFonts w:asciiTheme="minorHAnsi" w:eastAsiaTheme="minorEastAsia" w:hAnsiTheme="minorHAnsi" w:cstheme="minorBidi"/>
          <w:noProof/>
          <w:sz w:val="22"/>
          <w:lang w:eastAsia="es-ES"/>
        </w:rPr>
      </w:pPr>
      <w:ins w:id="471"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"_Toc82030837"</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3.2.2.1.</w:t>
        </w:r>
        <w:r>
          <w:rPr>
            <w:rFonts w:asciiTheme="minorHAnsi" w:eastAsiaTheme="minorEastAsia" w:hAnsiTheme="minorHAnsi" w:cstheme="minorBidi"/>
            <w:noProof/>
            <w:sz w:val="22"/>
            <w:lang w:eastAsia="es-ES"/>
          </w:rPr>
          <w:tab/>
        </w:r>
        <w:r w:rsidRPr="00A86351">
          <w:rPr>
            <w:rStyle w:val="Hipervnculo"/>
            <w:noProof/>
          </w:rPr>
          <w:t>INSTALACIÓN DE DRIVERS USB Y DEL BOOTLOADER</w:t>
        </w:r>
        <w:r>
          <w:rPr>
            <w:noProof/>
            <w:webHidden/>
          </w:rPr>
          <w:tab/>
        </w:r>
        <w:r>
          <w:rPr>
            <w:noProof/>
            <w:webHidden/>
          </w:rPr>
          <w:fldChar w:fldCharType="begin"/>
        </w:r>
        <w:r>
          <w:rPr>
            <w:noProof/>
            <w:webHidden/>
          </w:rPr>
          <w:instrText xml:space="preserve"> PAGEREF _Toc82030837 \h </w:instrText>
        </w:r>
        <w:r>
          <w:rPr>
            <w:noProof/>
            <w:webHidden/>
          </w:rPr>
        </w:r>
      </w:ins>
      <w:r>
        <w:rPr>
          <w:noProof/>
          <w:webHidden/>
        </w:rPr>
        <w:fldChar w:fldCharType="separate"/>
      </w:r>
      <w:ins w:id="472" w:author="JORGE CONTRERAS ORTIZ" w:date="2021-09-08T21:58:00Z">
        <w:r>
          <w:rPr>
            <w:noProof/>
            <w:webHidden/>
          </w:rPr>
          <w:t>53</w:t>
        </w:r>
        <w:r>
          <w:rPr>
            <w:noProof/>
            <w:webHidden/>
          </w:rPr>
          <w:fldChar w:fldCharType="end"/>
        </w:r>
        <w:r w:rsidRPr="00A86351">
          <w:rPr>
            <w:rStyle w:val="Hipervnculo"/>
            <w:noProof/>
          </w:rPr>
          <w:fldChar w:fldCharType="end"/>
        </w:r>
      </w:ins>
    </w:p>
    <w:p w14:paraId="5C087F77" w14:textId="2E343037" w:rsidR="007865AB" w:rsidRDefault="007865AB">
      <w:pPr>
        <w:pStyle w:val="TDC5"/>
        <w:tabs>
          <w:tab w:val="left" w:pos="1934"/>
          <w:tab w:val="right" w:leader="dot" w:pos="9060"/>
        </w:tabs>
        <w:rPr>
          <w:ins w:id="473" w:author="JORGE CONTRERAS ORTIZ" w:date="2021-09-08T21:58:00Z"/>
          <w:rFonts w:asciiTheme="minorHAnsi" w:eastAsiaTheme="minorEastAsia" w:hAnsiTheme="minorHAnsi" w:cstheme="minorBidi"/>
          <w:noProof/>
          <w:sz w:val="22"/>
          <w:lang w:eastAsia="es-ES"/>
        </w:rPr>
      </w:pPr>
      <w:ins w:id="474"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"_Toc82030838"</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3.2.2.1.1.</w:t>
        </w:r>
        <w:r>
          <w:rPr>
            <w:rFonts w:asciiTheme="minorHAnsi" w:eastAsiaTheme="minorEastAsia" w:hAnsiTheme="minorHAnsi" w:cstheme="minorBidi"/>
            <w:noProof/>
            <w:sz w:val="22"/>
            <w:lang w:eastAsia="es-ES"/>
          </w:rPr>
          <w:tab/>
        </w:r>
        <w:r w:rsidRPr="00A86351">
          <w:rPr>
            <w:rStyle w:val="Hipervnculo"/>
            <w:noProof/>
          </w:rPr>
          <w:t>WINDOWS</w:t>
        </w:r>
        <w:r>
          <w:rPr>
            <w:noProof/>
            <w:webHidden/>
          </w:rPr>
          <w:tab/>
        </w:r>
        <w:r>
          <w:rPr>
            <w:noProof/>
            <w:webHidden/>
          </w:rPr>
          <w:fldChar w:fldCharType="begin"/>
        </w:r>
        <w:r>
          <w:rPr>
            <w:noProof/>
            <w:webHidden/>
          </w:rPr>
          <w:instrText xml:space="preserve"> PAGEREF _Toc82030838 \h </w:instrText>
        </w:r>
        <w:r>
          <w:rPr>
            <w:noProof/>
            <w:webHidden/>
          </w:rPr>
        </w:r>
      </w:ins>
      <w:r>
        <w:rPr>
          <w:noProof/>
          <w:webHidden/>
        </w:rPr>
        <w:fldChar w:fldCharType="separate"/>
      </w:r>
      <w:ins w:id="475" w:author="JORGE CONTRERAS ORTIZ" w:date="2021-09-08T21:58:00Z">
        <w:r>
          <w:rPr>
            <w:noProof/>
            <w:webHidden/>
          </w:rPr>
          <w:t>54</w:t>
        </w:r>
        <w:r>
          <w:rPr>
            <w:noProof/>
            <w:webHidden/>
          </w:rPr>
          <w:fldChar w:fldCharType="end"/>
        </w:r>
        <w:r w:rsidRPr="00A86351">
          <w:rPr>
            <w:rStyle w:val="Hipervnculo"/>
            <w:noProof/>
          </w:rPr>
          <w:fldChar w:fldCharType="end"/>
        </w:r>
      </w:ins>
    </w:p>
    <w:p w14:paraId="4D0ED597" w14:textId="4105810B" w:rsidR="007865AB" w:rsidRDefault="007865AB">
      <w:pPr>
        <w:pStyle w:val="TDC5"/>
        <w:tabs>
          <w:tab w:val="left" w:pos="1934"/>
          <w:tab w:val="right" w:leader="dot" w:pos="9060"/>
        </w:tabs>
        <w:rPr>
          <w:ins w:id="476" w:author="JORGE CONTRERAS ORTIZ" w:date="2021-09-08T21:58:00Z"/>
          <w:rFonts w:asciiTheme="minorHAnsi" w:eastAsiaTheme="minorEastAsia" w:hAnsiTheme="minorHAnsi" w:cstheme="minorBidi"/>
          <w:noProof/>
          <w:sz w:val="22"/>
          <w:lang w:eastAsia="es-ES"/>
        </w:rPr>
      </w:pPr>
      <w:ins w:id="477"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"_Toc82030839"</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3.2.2.1.2.</w:t>
        </w:r>
        <w:r>
          <w:rPr>
            <w:rFonts w:asciiTheme="minorHAnsi" w:eastAsiaTheme="minorEastAsia" w:hAnsiTheme="minorHAnsi" w:cstheme="minorBidi"/>
            <w:noProof/>
            <w:sz w:val="22"/>
            <w:lang w:eastAsia="es-ES"/>
          </w:rPr>
          <w:tab/>
        </w:r>
        <w:r w:rsidRPr="00A86351">
          <w:rPr>
            <w:rStyle w:val="Hipervnculo"/>
            <w:noProof/>
          </w:rPr>
          <w:t>LINUX / MAC OS</w:t>
        </w:r>
        <w:r>
          <w:rPr>
            <w:noProof/>
            <w:webHidden/>
          </w:rPr>
          <w:tab/>
        </w:r>
        <w:r>
          <w:rPr>
            <w:noProof/>
            <w:webHidden/>
          </w:rPr>
          <w:fldChar w:fldCharType="begin"/>
        </w:r>
        <w:r>
          <w:rPr>
            <w:noProof/>
            <w:webHidden/>
          </w:rPr>
          <w:instrText xml:space="preserve"> PAGEREF _Toc82030839 \h </w:instrText>
        </w:r>
        <w:r>
          <w:rPr>
            <w:noProof/>
            <w:webHidden/>
          </w:rPr>
        </w:r>
      </w:ins>
      <w:r>
        <w:rPr>
          <w:noProof/>
          <w:webHidden/>
        </w:rPr>
        <w:fldChar w:fldCharType="separate"/>
      </w:r>
      <w:ins w:id="478" w:author="JORGE CONTRERAS ORTIZ" w:date="2021-09-08T21:58:00Z">
        <w:r>
          <w:rPr>
            <w:noProof/>
            <w:webHidden/>
          </w:rPr>
          <w:t>56</w:t>
        </w:r>
        <w:r>
          <w:rPr>
            <w:noProof/>
            <w:webHidden/>
          </w:rPr>
          <w:fldChar w:fldCharType="end"/>
        </w:r>
        <w:r w:rsidRPr="00A86351">
          <w:rPr>
            <w:rStyle w:val="Hipervnculo"/>
            <w:noProof/>
          </w:rPr>
          <w:fldChar w:fldCharType="end"/>
        </w:r>
      </w:ins>
    </w:p>
    <w:p w14:paraId="4D24E822" w14:textId="71511B41" w:rsidR="007865AB" w:rsidRDefault="007865AB">
      <w:pPr>
        <w:pStyle w:val="TDC4"/>
        <w:tabs>
          <w:tab w:val="left" w:pos="1760"/>
          <w:tab w:val="right" w:leader="dot" w:pos="9060"/>
        </w:tabs>
        <w:rPr>
          <w:ins w:id="479" w:author="JORGE CONTRERAS ORTIZ" w:date="2021-09-08T21:58:00Z"/>
          <w:rFonts w:asciiTheme="minorHAnsi" w:eastAsiaTheme="minorEastAsia" w:hAnsiTheme="minorHAnsi" w:cstheme="minorBidi"/>
          <w:noProof/>
          <w:sz w:val="22"/>
          <w:lang w:eastAsia="es-ES"/>
        </w:rPr>
      </w:pPr>
      <w:ins w:id="480"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"_Toc82030841"</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3.2.2.2.</w:t>
        </w:r>
        <w:r>
          <w:rPr>
            <w:rFonts w:asciiTheme="minorHAnsi" w:eastAsiaTheme="minorEastAsia" w:hAnsiTheme="minorHAnsi" w:cstheme="minorBidi"/>
            <w:noProof/>
            <w:sz w:val="22"/>
            <w:lang w:eastAsia="es-ES"/>
          </w:rPr>
          <w:tab/>
        </w:r>
        <w:r w:rsidRPr="00A86351">
          <w:rPr>
            <w:rStyle w:val="Hipervnculo"/>
            <w:noProof/>
          </w:rPr>
          <w:t>INSTALL “DFU-UTIL”</w:t>
        </w:r>
        <w:r>
          <w:rPr>
            <w:noProof/>
            <w:webHidden/>
          </w:rPr>
          <w:tab/>
        </w:r>
        <w:r>
          <w:rPr>
            <w:noProof/>
            <w:webHidden/>
          </w:rPr>
          <w:fldChar w:fldCharType="begin"/>
        </w:r>
        <w:r>
          <w:rPr>
            <w:noProof/>
            <w:webHidden/>
          </w:rPr>
          <w:instrText xml:space="preserve"> PAGEREF _Toc82030841 \h </w:instrText>
        </w:r>
        <w:r>
          <w:rPr>
            <w:noProof/>
            <w:webHidden/>
          </w:rPr>
        </w:r>
      </w:ins>
      <w:r>
        <w:rPr>
          <w:noProof/>
          <w:webHidden/>
        </w:rPr>
        <w:fldChar w:fldCharType="separate"/>
      </w:r>
      <w:ins w:id="481" w:author="JORGE CONTRERAS ORTIZ" w:date="2021-09-08T21:58:00Z">
        <w:r>
          <w:rPr>
            <w:noProof/>
            <w:webHidden/>
          </w:rPr>
          <w:t>57</w:t>
        </w:r>
        <w:r>
          <w:rPr>
            <w:noProof/>
            <w:webHidden/>
          </w:rPr>
          <w:fldChar w:fldCharType="end"/>
        </w:r>
        <w:r w:rsidRPr="00A86351">
          <w:rPr>
            <w:rStyle w:val="Hipervnculo"/>
            <w:noProof/>
          </w:rPr>
          <w:fldChar w:fldCharType="end"/>
        </w:r>
      </w:ins>
    </w:p>
    <w:p w14:paraId="1BEA37DF" w14:textId="2D416F76" w:rsidR="007865AB" w:rsidRDefault="007865AB">
      <w:pPr>
        <w:pStyle w:val="TDC4"/>
        <w:tabs>
          <w:tab w:val="left" w:pos="1760"/>
          <w:tab w:val="right" w:leader="dot" w:pos="9060"/>
        </w:tabs>
        <w:rPr>
          <w:ins w:id="482" w:author="JORGE CONTRERAS ORTIZ" w:date="2021-09-08T21:58:00Z"/>
          <w:rFonts w:asciiTheme="minorHAnsi" w:eastAsiaTheme="minorEastAsia" w:hAnsiTheme="minorHAnsi" w:cstheme="minorBidi"/>
          <w:noProof/>
          <w:sz w:val="22"/>
          <w:lang w:eastAsia="es-ES"/>
        </w:rPr>
      </w:pPr>
      <w:ins w:id="483"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"_Toc82030842"</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3.2.2.3.</w:t>
        </w:r>
        <w:r>
          <w:rPr>
            <w:rFonts w:asciiTheme="minorHAnsi" w:eastAsiaTheme="minorEastAsia" w:hAnsiTheme="minorHAnsi" w:cstheme="minorBidi"/>
            <w:noProof/>
            <w:sz w:val="22"/>
            <w:lang w:eastAsia="es-ES"/>
          </w:rPr>
          <w:tab/>
        </w:r>
        <w:r w:rsidRPr="00A86351">
          <w:rPr>
            <w:rStyle w:val="Hipervnculo"/>
            <w:noProof/>
          </w:rPr>
          <w:t>ACTUALIZACIÓN DE FIRMWARE</w:t>
        </w:r>
        <w:r>
          <w:rPr>
            <w:noProof/>
            <w:webHidden/>
          </w:rPr>
          <w:tab/>
        </w:r>
        <w:r>
          <w:rPr>
            <w:noProof/>
            <w:webHidden/>
          </w:rPr>
          <w:fldChar w:fldCharType="begin"/>
        </w:r>
        <w:r>
          <w:rPr>
            <w:noProof/>
            <w:webHidden/>
          </w:rPr>
          <w:instrText xml:space="preserve"> PAGEREF _Toc82030842 \h </w:instrText>
        </w:r>
        <w:r>
          <w:rPr>
            <w:noProof/>
            <w:webHidden/>
          </w:rPr>
        </w:r>
      </w:ins>
      <w:r>
        <w:rPr>
          <w:noProof/>
          <w:webHidden/>
        </w:rPr>
        <w:fldChar w:fldCharType="separate"/>
      </w:r>
      <w:ins w:id="484" w:author="JORGE CONTRERAS ORTIZ" w:date="2021-09-08T21:58:00Z">
        <w:r>
          <w:rPr>
            <w:noProof/>
            <w:webHidden/>
          </w:rPr>
          <w:t>57</w:t>
        </w:r>
        <w:r>
          <w:rPr>
            <w:noProof/>
            <w:webHidden/>
          </w:rPr>
          <w:fldChar w:fldCharType="end"/>
        </w:r>
        <w:r w:rsidRPr="00A86351">
          <w:rPr>
            <w:rStyle w:val="Hipervnculo"/>
            <w:noProof/>
          </w:rPr>
          <w:fldChar w:fldCharType="end"/>
        </w:r>
      </w:ins>
    </w:p>
    <w:p w14:paraId="036E1F7C" w14:textId="56E9AD16" w:rsidR="007865AB" w:rsidRDefault="007865AB">
      <w:pPr>
        <w:pStyle w:val="TDC4"/>
        <w:tabs>
          <w:tab w:val="left" w:pos="1760"/>
          <w:tab w:val="right" w:leader="dot" w:pos="9060"/>
        </w:tabs>
        <w:rPr>
          <w:ins w:id="485" w:author="JORGE CONTRERAS ORTIZ" w:date="2021-09-08T21:58:00Z"/>
          <w:rFonts w:asciiTheme="minorHAnsi" w:eastAsiaTheme="minorEastAsia" w:hAnsiTheme="minorHAnsi" w:cstheme="minorBidi"/>
          <w:noProof/>
          <w:sz w:val="22"/>
          <w:lang w:eastAsia="es-ES"/>
        </w:rPr>
      </w:pPr>
      <w:ins w:id="486"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"_Toc82030844"</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3.2.2.4.</w:t>
        </w:r>
        <w:r>
          <w:rPr>
            <w:rFonts w:asciiTheme="minorHAnsi" w:eastAsiaTheme="minorEastAsia" w:hAnsiTheme="minorHAnsi" w:cstheme="minorBidi"/>
            <w:noProof/>
            <w:sz w:val="22"/>
            <w:lang w:eastAsia="es-ES"/>
          </w:rPr>
          <w:tab/>
        </w:r>
        <w:r w:rsidRPr="00A86351">
          <w:rPr>
            <w:rStyle w:val="Hipervnculo"/>
            <w:noProof/>
          </w:rPr>
          <w:t>RUNTIME – INSTALACIÓN DE DRIVERS USB</w:t>
        </w:r>
        <w:r>
          <w:rPr>
            <w:noProof/>
            <w:webHidden/>
          </w:rPr>
          <w:tab/>
        </w:r>
        <w:r>
          <w:rPr>
            <w:noProof/>
            <w:webHidden/>
          </w:rPr>
          <w:fldChar w:fldCharType="begin"/>
        </w:r>
        <w:r>
          <w:rPr>
            <w:noProof/>
            <w:webHidden/>
          </w:rPr>
          <w:instrText xml:space="preserve"> PAGEREF _Toc82030844 \h </w:instrText>
        </w:r>
        <w:r>
          <w:rPr>
            <w:noProof/>
            <w:webHidden/>
          </w:rPr>
        </w:r>
      </w:ins>
      <w:r>
        <w:rPr>
          <w:noProof/>
          <w:webHidden/>
        </w:rPr>
        <w:fldChar w:fldCharType="separate"/>
      </w:r>
      <w:ins w:id="487" w:author="JORGE CONTRERAS ORTIZ" w:date="2021-09-08T21:58:00Z">
        <w:r>
          <w:rPr>
            <w:noProof/>
            <w:webHidden/>
          </w:rPr>
          <w:t>59</w:t>
        </w:r>
        <w:r>
          <w:rPr>
            <w:noProof/>
            <w:webHidden/>
          </w:rPr>
          <w:fldChar w:fldCharType="end"/>
        </w:r>
        <w:r w:rsidRPr="00A86351">
          <w:rPr>
            <w:rStyle w:val="Hipervnculo"/>
            <w:noProof/>
          </w:rPr>
          <w:fldChar w:fldCharType="end"/>
        </w:r>
      </w:ins>
    </w:p>
    <w:p w14:paraId="32BA97BD" w14:textId="08C11A8D" w:rsidR="007865AB" w:rsidRDefault="007865AB">
      <w:pPr>
        <w:pStyle w:val="TDC5"/>
        <w:tabs>
          <w:tab w:val="left" w:pos="1934"/>
          <w:tab w:val="right" w:leader="dot" w:pos="9060"/>
        </w:tabs>
        <w:rPr>
          <w:ins w:id="488" w:author="JORGE CONTRERAS ORTIZ" w:date="2021-09-08T21:58:00Z"/>
          <w:rFonts w:asciiTheme="minorHAnsi" w:eastAsiaTheme="minorEastAsia" w:hAnsiTheme="minorHAnsi" w:cstheme="minorBidi"/>
          <w:noProof/>
          <w:sz w:val="22"/>
          <w:lang w:eastAsia="es-ES"/>
        </w:rPr>
      </w:pPr>
      <w:ins w:id="489"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"_Toc82030845"</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3.2.2.4.1.</w:t>
        </w:r>
        <w:r>
          <w:rPr>
            <w:rFonts w:asciiTheme="minorHAnsi" w:eastAsiaTheme="minorEastAsia" w:hAnsiTheme="minorHAnsi" w:cstheme="minorBidi"/>
            <w:noProof/>
            <w:sz w:val="22"/>
            <w:lang w:eastAsia="es-ES"/>
          </w:rPr>
          <w:tab/>
        </w:r>
        <w:r w:rsidRPr="00A86351">
          <w:rPr>
            <w:rStyle w:val="Hipervnculo"/>
            <w:noProof/>
          </w:rPr>
          <w:t>WINDOWS</w:t>
        </w:r>
        <w:r>
          <w:rPr>
            <w:noProof/>
            <w:webHidden/>
          </w:rPr>
          <w:tab/>
        </w:r>
        <w:r>
          <w:rPr>
            <w:noProof/>
            <w:webHidden/>
          </w:rPr>
          <w:fldChar w:fldCharType="begin"/>
        </w:r>
        <w:r>
          <w:rPr>
            <w:noProof/>
            <w:webHidden/>
          </w:rPr>
          <w:instrText xml:space="preserve"> PAGEREF _Toc82030845 \h </w:instrText>
        </w:r>
        <w:r>
          <w:rPr>
            <w:noProof/>
            <w:webHidden/>
          </w:rPr>
        </w:r>
      </w:ins>
      <w:r>
        <w:rPr>
          <w:noProof/>
          <w:webHidden/>
        </w:rPr>
        <w:fldChar w:fldCharType="separate"/>
      </w:r>
      <w:ins w:id="490" w:author="JORGE CONTRERAS ORTIZ" w:date="2021-09-08T21:58:00Z">
        <w:r>
          <w:rPr>
            <w:noProof/>
            <w:webHidden/>
          </w:rPr>
          <w:t>59</w:t>
        </w:r>
        <w:r>
          <w:rPr>
            <w:noProof/>
            <w:webHidden/>
          </w:rPr>
          <w:fldChar w:fldCharType="end"/>
        </w:r>
        <w:r w:rsidRPr="00A86351">
          <w:rPr>
            <w:rStyle w:val="Hipervnculo"/>
            <w:noProof/>
          </w:rPr>
          <w:fldChar w:fldCharType="end"/>
        </w:r>
      </w:ins>
    </w:p>
    <w:p w14:paraId="3B5BF046" w14:textId="65D9FB62" w:rsidR="007865AB" w:rsidRDefault="007865AB">
      <w:pPr>
        <w:pStyle w:val="TDC5"/>
        <w:tabs>
          <w:tab w:val="left" w:pos="1934"/>
          <w:tab w:val="right" w:leader="dot" w:pos="9060"/>
        </w:tabs>
        <w:rPr>
          <w:ins w:id="491" w:author="JORGE CONTRERAS ORTIZ" w:date="2021-09-08T21:58:00Z"/>
          <w:rFonts w:asciiTheme="minorHAnsi" w:eastAsiaTheme="minorEastAsia" w:hAnsiTheme="minorHAnsi" w:cstheme="minorBidi"/>
          <w:noProof/>
          <w:sz w:val="22"/>
          <w:lang w:eastAsia="es-ES"/>
        </w:rPr>
      </w:pPr>
      <w:ins w:id="492"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"_Toc82030846"</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3.2.2.4.2.</w:t>
        </w:r>
        <w:r>
          <w:rPr>
            <w:rFonts w:asciiTheme="minorHAnsi" w:eastAsiaTheme="minorEastAsia" w:hAnsiTheme="minorHAnsi" w:cstheme="minorBidi"/>
            <w:noProof/>
            <w:sz w:val="22"/>
            <w:lang w:eastAsia="es-ES"/>
          </w:rPr>
          <w:tab/>
        </w:r>
        <w:r w:rsidRPr="00A86351">
          <w:rPr>
            <w:rStyle w:val="Hipervnculo"/>
            <w:noProof/>
          </w:rPr>
          <w:t>LINUX</w:t>
        </w:r>
        <w:r>
          <w:rPr>
            <w:noProof/>
            <w:webHidden/>
          </w:rPr>
          <w:tab/>
        </w:r>
        <w:r>
          <w:rPr>
            <w:noProof/>
            <w:webHidden/>
          </w:rPr>
          <w:fldChar w:fldCharType="begin"/>
        </w:r>
        <w:r>
          <w:rPr>
            <w:noProof/>
            <w:webHidden/>
          </w:rPr>
          <w:instrText xml:space="preserve"> PAGEREF _Toc82030846 \h </w:instrText>
        </w:r>
        <w:r>
          <w:rPr>
            <w:noProof/>
            <w:webHidden/>
          </w:rPr>
        </w:r>
      </w:ins>
      <w:r>
        <w:rPr>
          <w:noProof/>
          <w:webHidden/>
        </w:rPr>
        <w:fldChar w:fldCharType="separate"/>
      </w:r>
      <w:ins w:id="493" w:author="JORGE CONTRERAS ORTIZ" w:date="2021-09-08T21:58:00Z">
        <w:r>
          <w:rPr>
            <w:noProof/>
            <w:webHidden/>
          </w:rPr>
          <w:t>61</w:t>
        </w:r>
        <w:r>
          <w:rPr>
            <w:noProof/>
            <w:webHidden/>
          </w:rPr>
          <w:fldChar w:fldCharType="end"/>
        </w:r>
        <w:r w:rsidRPr="00A86351">
          <w:rPr>
            <w:rStyle w:val="Hipervnculo"/>
            <w:noProof/>
          </w:rPr>
          <w:fldChar w:fldCharType="end"/>
        </w:r>
      </w:ins>
    </w:p>
    <w:p w14:paraId="511D7343" w14:textId="617309AD" w:rsidR="007865AB" w:rsidRDefault="007865AB">
      <w:pPr>
        <w:pStyle w:val="TDC5"/>
        <w:tabs>
          <w:tab w:val="left" w:pos="1934"/>
          <w:tab w:val="right" w:leader="dot" w:pos="9060"/>
        </w:tabs>
        <w:rPr>
          <w:ins w:id="494" w:author="JORGE CONTRERAS ORTIZ" w:date="2021-09-08T21:58:00Z"/>
          <w:rFonts w:asciiTheme="minorHAnsi" w:eastAsiaTheme="minorEastAsia" w:hAnsiTheme="minorHAnsi" w:cstheme="minorBidi"/>
          <w:noProof/>
          <w:sz w:val="22"/>
          <w:lang w:eastAsia="es-ES"/>
        </w:rPr>
      </w:pPr>
      <w:ins w:id="495"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"_Toc82030847"</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3.2.2.4.3.</w:t>
        </w:r>
        <w:r>
          <w:rPr>
            <w:rFonts w:asciiTheme="minorHAnsi" w:eastAsiaTheme="minorEastAsia" w:hAnsiTheme="minorHAnsi" w:cstheme="minorBidi"/>
            <w:noProof/>
            <w:sz w:val="22"/>
            <w:lang w:eastAsia="es-ES"/>
          </w:rPr>
          <w:tab/>
        </w:r>
        <w:r w:rsidRPr="00A86351">
          <w:rPr>
            <w:rStyle w:val="Hipervnculo"/>
            <w:noProof/>
          </w:rPr>
          <w:t>MAC OS</w:t>
        </w:r>
        <w:r>
          <w:rPr>
            <w:noProof/>
            <w:webHidden/>
          </w:rPr>
          <w:tab/>
        </w:r>
        <w:r>
          <w:rPr>
            <w:noProof/>
            <w:webHidden/>
          </w:rPr>
          <w:fldChar w:fldCharType="begin"/>
        </w:r>
        <w:r>
          <w:rPr>
            <w:noProof/>
            <w:webHidden/>
          </w:rPr>
          <w:instrText xml:space="preserve"> PAGEREF _Toc82030847 \h </w:instrText>
        </w:r>
        <w:r>
          <w:rPr>
            <w:noProof/>
            <w:webHidden/>
          </w:rPr>
        </w:r>
      </w:ins>
      <w:r>
        <w:rPr>
          <w:noProof/>
          <w:webHidden/>
        </w:rPr>
        <w:fldChar w:fldCharType="separate"/>
      </w:r>
      <w:ins w:id="496" w:author="JORGE CONTRERAS ORTIZ" w:date="2021-09-08T21:58:00Z">
        <w:r>
          <w:rPr>
            <w:noProof/>
            <w:webHidden/>
          </w:rPr>
          <w:t>62</w:t>
        </w:r>
        <w:r>
          <w:rPr>
            <w:noProof/>
            <w:webHidden/>
          </w:rPr>
          <w:fldChar w:fldCharType="end"/>
        </w:r>
        <w:r w:rsidRPr="00A86351">
          <w:rPr>
            <w:rStyle w:val="Hipervnculo"/>
            <w:noProof/>
          </w:rPr>
          <w:fldChar w:fldCharType="end"/>
        </w:r>
      </w:ins>
    </w:p>
    <w:p w14:paraId="71DBB644" w14:textId="3C2533FA" w:rsidR="007865AB" w:rsidRDefault="007865AB">
      <w:pPr>
        <w:pStyle w:val="TDC4"/>
        <w:tabs>
          <w:tab w:val="left" w:pos="1760"/>
          <w:tab w:val="right" w:leader="dot" w:pos="9060"/>
        </w:tabs>
        <w:rPr>
          <w:ins w:id="497" w:author="JORGE CONTRERAS ORTIZ" w:date="2021-09-08T21:58:00Z"/>
          <w:rFonts w:asciiTheme="minorHAnsi" w:eastAsiaTheme="minorEastAsia" w:hAnsiTheme="minorHAnsi" w:cstheme="minorBidi"/>
          <w:noProof/>
          <w:sz w:val="22"/>
          <w:lang w:eastAsia="es-ES"/>
        </w:rPr>
      </w:pPr>
      <w:ins w:id="498"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"_Toc82030848"</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3.2.2.5.</w:t>
        </w:r>
        <w:r>
          <w:rPr>
            <w:rFonts w:asciiTheme="minorHAnsi" w:eastAsiaTheme="minorEastAsia" w:hAnsiTheme="minorHAnsi" w:cstheme="minorBidi"/>
            <w:noProof/>
            <w:sz w:val="22"/>
            <w:lang w:eastAsia="es-ES"/>
          </w:rPr>
          <w:tab/>
        </w:r>
        <w:r w:rsidRPr="00A86351">
          <w:rPr>
            <w:rStyle w:val="Hipervnculo"/>
            <w:noProof/>
          </w:rPr>
          <w:t>CONFIGURACIÓN DE TERMINAL COM</w:t>
        </w:r>
        <w:r>
          <w:rPr>
            <w:noProof/>
            <w:webHidden/>
          </w:rPr>
          <w:tab/>
        </w:r>
        <w:r>
          <w:rPr>
            <w:noProof/>
            <w:webHidden/>
          </w:rPr>
          <w:fldChar w:fldCharType="begin"/>
        </w:r>
        <w:r>
          <w:rPr>
            <w:noProof/>
            <w:webHidden/>
          </w:rPr>
          <w:instrText xml:space="preserve"> PAGEREF _Toc82030848 \h </w:instrText>
        </w:r>
        <w:r>
          <w:rPr>
            <w:noProof/>
            <w:webHidden/>
          </w:rPr>
        </w:r>
      </w:ins>
      <w:r>
        <w:rPr>
          <w:noProof/>
          <w:webHidden/>
        </w:rPr>
        <w:fldChar w:fldCharType="separate"/>
      </w:r>
      <w:ins w:id="499" w:author="JORGE CONTRERAS ORTIZ" w:date="2021-09-08T21:58:00Z">
        <w:r>
          <w:rPr>
            <w:noProof/>
            <w:webHidden/>
          </w:rPr>
          <w:t>62</w:t>
        </w:r>
        <w:r>
          <w:rPr>
            <w:noProof/>
            <w:webHidden/>
          </w:rPr>
          <w:fldChar w:fldCharType="end"/>
        </w:r>
        <w:r w:rsidRPr="00A86351">
          <w:rPr>
            <w:rStyle w:val="Hipervnculo"/>
            <w:noProof/>
          </w:rPr>
          <w:fldChar w:fldCharType="end"/>
        </w:r>
      </w:ins>
    </w:p>
    <w:p w14:paraId="14EC423F" w14:textId="0C07CFCD" w:rsidR="007865AB" w:rsidRDefault="007865AB">
      <w:pPr>
        <w:pStyle w:val="TDC5"/>
        <w:tabs>
          <w:tab w:val="left" w:pos="1934"/>
          <w:tab w:val="right" w:leader="dot" w:pos="9060"/>
        </w:tabs>
        <w:rPr>
          <w:ins w:id="500" w:author="JORGE CONTRERAS ORTIZ" w:date="2021-09-08T21:58:00Z"/>
          <w:rFonts w:asciiTheme="minorHAnsi" w:eastAsiaTheme="minorEastAsia" w:hAnsiTheme="minorHAnsi" w:cstheme="minorBidi"/>
          <w:noProof/>
          <w:sz w:val="22"/>
          <w:lang w:eastAsia="es-ES"/>
        </w:rPr>
      </w:pPr>
      <w:ins w:id="501"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"_Toc82030849"</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3.2.2.5.1.</w:t>
        </w:r>
        <w:r>
          <w:rPr>
            <w:rFonts w:asciiTheme="minorHAnsi" w:eastAsiaTheme="minorEastAsia" w:hAnsiTheme="minorHAnsi" w:cstheme="minorBidi"/>
            <w:noProof/>
            <w:sz w:val="22"/>
            <w:lang w:eastAsia="es-ES"/>
          </w:rPr>
          <w:tab/>
        </w:r>
        <w:r w:rsidRPr="00A86351">
          <w:rPr>
            <w:rStyle w:val="Hipervnculo"/>
            <w:noProof/>
          </w:rPr>
          <w:t>WINDOWS</w:t>
        </w:r>
        <w:r>
          <w:rPr>
            <w:noProof/>
            <w:webHidden/>
          </w:rPr>
          <w:tab/>
        </w:r>
        <w:r>
          <w:rPr>
            <w:noProof/>
            <w:webHidden/>
          </w:rPr>
          <w:fldChar w:fldCharType="begin"/>
        </w:r>
        <w:r>
          <w:rPr>
            <w:noProof/>
            <w:webHidden/>
          </w:rPr>
          <w:instrText xml:space="preserve"> PAGEREF _Toc82030849 \h </w:instrText>
        </w:r>
        <w:r>
          <w:rPr>
            <w:noProof/>
            <w:webHidden/>
          </w:rPr>
        </w:r>
      </w:ins>
      <w:r>
        <w:rPr>
          <w:noProof/>
          <w:webHidden/>
        </w:rPr>
        <w:fldChar w:fldCharType="separate"/>
      </w:r>
      <w:ins w:id="502" w:author="JORGE CONTRERAS ORTIZ" w:date="2021-09-08T21:58:00Z">
        <w:r>
          <w:rPr>
            <w:noProof/>
            <w:webHidden/>
          </w:rPr>
          <w:t>62</w:t>
        </w:r>
        <w:r>
          <w:rPr>
            <w:noProof/>
            <w:webHidden/>
          </w:rPr>
          <w:fldChar w:fldCharType="end"/>
        </w:r>
        <w:r w:rsidRPr="00A86351">
          <w:rPr>
            <w:rStyle w:val="Hipervnculo"/>
            <w:noProof/>
          </w:rPr>
          <w:fldChar w:fldCharType="end"/>
        </w:r>
      </w:ins>
    </w:p>
    <w:p w14:paraId="46B621F5" w14:textId="2E6B5734" w:rsidR="007865AB" w:rsidRDefault="007865AB">
      <w:pPr>
        <w:pStyle w:val="TDC5"/>
        <w:tabs>
          <w:tab w:val="left" w:pos="1934"/>
          <w:tab w:val="right" w:leader="dot" w:pos="9060"/>
        </w:tabs>
        <w:rPr>
          <w:ins w:id="503" w:author="JORGE CONTRERAS ORTIZ" w:date="2021-09-08T21:58:00Z"/>
          <w:rFonts w:asciiTheme="minorHAnsi" w:eastAsiaTheme="minorEastAsia" w:hAnsiTheme="minorHAnsi" w:cstheme="minorBidi"/>
          <w:noProof/>
          <w:sz w:val="22"/>
          <w:lang w:eastAsia="es-ES"/>
        </w:rPr>
      </w:pPr>
      <w:ins w:id="504"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"_Toc82030850"</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3.2.2.5.2.</w:t>
        </w:r>
        <w:r>
          <w:rPr>
            <w:rFonts w:asciiTheme="minorHAnsi" w:eastAsiaTheme="minorEastAsia" w:hAnsiTheme="minorHAnsi" w:cstheme="minorBidi"/>
            <w:noProof/>
            <w:sz w:val="22"/>
            <w:lang w:eastAsia="es-ES"/>
          </w:rPr>
          <w:tab/>
        </w:r>
        <w:r w:rsidRPr="00A86351">
          <w:rPr>
            <w:rStyle w:val="Hipervnculo"/>
            <w:noProof/>
          </w:rPr>
          <w:t>LINUX / MAC OS</w:t>
        </w:r>
        <w:r>
          <w:rPr>
            <w:noProof/>
            <w:webHidden/>
          </w:rPr>
          <w:tab/>
        </w:r>
        <w:r>
          <w:rPr>
            <w:noProof/>
            <w:webHidden/>
          </w:rPr>
          <w:fldChar w:fldCharType="begin"/>
        </w:r>
        <w:r>
          <w:rPr>
            <w:noProof/>
            <w:webHidden/>
          </w:rPr>
          <w:instrText xml:space="preserve"> PAGEREF _Toc82030850 \h </w:instrText>
        </w:r>
        <w:r>
          <w:rPr>
            <w:noProof/>
            <w:webHidden/>
          </w:rPr>
        </w:r>
      </w:ins>
      <w:r>
        <w:rPr>
          <w:noProof/>
          <w:webHidden/>
        </w:rPr>
        <w:fldChar w:fldCharType="separate"/>
      </w:r>
      <w:ins w:id="505" w:author="JORGE CONTRERAS ORTIZ" w:date="2021-09-08T21:58:00Z">
        <w:r>
          <w:rPr>
            <w:noProof/>
            <w:webHidden/>
          </w:rPr>
          <w:t>63</w:t>
        </w:r>
        <w:r>
          <w:rPr>
            <w:noProof/>
            <w:webHidden/>
          </w:rPr>
          <w:fldChar w:fldCharType="end"/>
        </w:r>
        <w:r w:rsidRPr="00A86351">
          <w:rPr>
            <w:rStyle w:val="Hipervnculo"/>
            <w:noProof/>
          </w:rPr>
          <w:fldChar w:fldCharType="end"/>
        </w:r>
      </w:ins>
    </w:p>
    <w:p w14:paraId="5441A140" w14:textId="3A5D40A0" w:rsidR="007865AB" w:rsidRDefault="007865AB">
      <w:pPr>
        <w:pStyle w:val="TDC2"/>
        <w:tabs>
          <w:tab w:val="left" w:pos="880"/>
          <w:tab w:val="right" w:leader="dot" w:pos="9060"/>
        </w:tabs>
        <w:rPr>
          <w:ins w:id="506" w:author="JORGE CONTRERAS ORTIZ" w:date="2021-09-08T21:58:00Z"/>
          <w:rFonts w:asciiTheme="minorHAnsi" w:eastAsiaTheme="minorEastAsia" w:hAnsiTheme="minorHAnsi" w:cstheme="minorBidi"/>
          <w:noProof/>
          <w:lang w:eastAsia="es-ES"/>
        </w:rPr>
      </w:pPr>
      <w:ins w:id="507"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"_Toc82030853"</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3.3.</w:t>
        </w:r>
        <w:r>
          <w:rPr>
            <w:rFonts w:asciiTheme="minorHAnsi" w:eastAsiaTheme="minorEastAsia" w:hAnsiTheme="minorHAnsi" w:cstheme="minorBidi"/>
            <w:noProof/>
            <w:lang w:eastAsia="es-ES"/>
          </w:rPr>
          <w:tab/>
        </w:r>
        <w:r w:rsidRPr="00A86351">
          <w:rPr>
            <w:rStyle w:val="Hipervnculo"/>
            <w:noProof/>
          </w:rPr>
          <w:t>CONFIGURACIÓN DE RED PARA KTWM102</w:t>
        </w:r>
        <w:r>
          <w:rPr>
            <w:noProof/>
            <w:webHidden/>
          </w:rPr>
          <w:tab/>
        </w:r>
        <w:r>
          <w:rPr>
            <w:noProof/>
            <w:webHidden/>
          </w:rPr>
          <w:fldChar w:fldCharType="begin"/>
        </w:r>
        <w:r>
          <w:rPr>
            <w:noProof/>
            <w:webHidden/>
          </w:rPr>
          <w:instrText xml:space="preserve"> PAGEREF _Toc82030853 \h </w:instrText>
        </w:r>
        <w:r>
          <w:rPr>
            <w:noProof/>
            <w:webHidden/>
          </w:rPr>
        </w:r>
      </w:ins>
      <w:r>
        <w:rPr>
          <w:noProof/>
          <w:webHidden/>
        </w:rPr>
        <w:fldChar w:fldCharType="separate"/>
      </w:r>
      <w:ins w:id="508" w:author="JORGE CONTRERAS ORTIZ" w:date="2021-09-08T21:58:00Z">
        <w:r>
          <w:rPr>
            <w:noProof/>
            <w:webHidden/>
          </w:rPr>
          <w:t>64</w:t>
        </w:r>
        <w:r>
          <w:rPr>
            <w:noProof/>
            <w:webHidden/>
          </w:rPr>
          <w:fldChar w:fldCharType="end"/>
        </w:r>
        <w:r w:rsidRPr="00A86351">
          <w:rPr>
            <w:rStyle w:val="Hipervnculo"/>
            <w:noProof/>
          </w:rPr>
          <w:fldChar w:fldCharType="end"/>
        </w:r>
      </w:ins>
    </w:p>
    <w:p w14:paraId="74D3E7A4" w14:textId="5712283B" w:rsidR="007865AB" w:rsidRDefault="007865AB">
      <w:pPr>
        <w:pStyle w:val="TDC3"/>
        <w:rPr>
          <w:ins w:id="509" w:author="JORGE CONTRERAS ORTIZ" w:date="2021-09-08T21:58:00Z"/>
          <w:rFonts w:asciiTheme="minorHAnsi" w:hAnsiTheme="minorHAnsi" w:cstheme="minorBidi"/>
          <w:noProof/>
          <w:sz w:val="22"/>
        </w:rPr>
      </w:pPr>
      <w:ins w:id="510"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"_Toc82030855"</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lang w:val="en-US"/>
          </w:rPr>
          <w:t>3.3.1.</w:t>
        </w:r>
        <w:r>
          <w:rPr>
            <w:rFonts w:asciiTheme="minorHAnsi" w:hAnsiTheme="minorHAnsi" w:cstheme="minorBidi"/>
            <w:noProof/>
            <w:sz w:val="22"/>
          </w:rPr>
          <w:tab/>
        </w:r>
        <w:r w:rsidRPr="00A86351">
          <w:rPr>
            <w:rStyle w:val="Hipervnculo"/>
            <w:noProof/>
            <w:lang w:val="en-US"/>
          </w:rPr>
          <w:t>KIRALE COMMAND-LINE SHELL– COMANDOS KSH</w:t>
        </w:r>
        <w:r>
          <w:rPr>
            <w:noProof/>
            <w:webHidden/>
          </w:rPr>
          <w:tab/>
        </w:r>
        <w:r>
          <w:rPr>
            <w:noProof/>
            <w:webHidden/>
          </w:rPr>
          <w:fldChar w:fldCharType="begin"/>
        </w:r>
        <w:r>
          <w:rPr>
            <w:noProof/>
            <w:webHidden/>
          </w:rPr>
          <w:instrText xml:space="preserve"> PAGEREF _Toc82030855 \h </w:instrText>
        </w:r>
        <w:r>
          <w:rPr>
            <w:noProof/>
            <w:webHidden/>
          </w:rPr>
        </w:r>
      </w:ins>
      <w:r>
        <w:rPr>
          <w:noProof/>
          <w:webHidden/>
        </w:rPr>
        <w:fldChar w:fldCharType="separate"/>
      </w:r>
      <w:ins w:id="511" w:author="JORGE CONTRERAS ORTIZ" w:date="2021-09-08T21:58:00Z">
        <w:r>
          <w:rPr>
            <w:noProof/>
            <w:webHidden/>
          </w:rPr>
          <w:t>64</w:t>
        </w:r>
        <w:r>
          <w:rPr>
            <w:noProof/>
            <w:webHidden/>
          </w:rPr>
          <w:fldChar w:fldCharType="end"/>
        </w:r>
        <w:r w:rsidRPr="00A86351">
          <w:rPr>
            <w:rStyle w:val="Hipervnculo"/>
            <w:noProof/>
          </w:rPr>
          <w:fldChar w:fldCharType="end"/>
        </w:r>
      </w:ins>
    </w:p>
    <w:p w14:paraId="006A8527" w14:textId="0E5ECCED" w:rsidR="007865AB" w:rsidRDefault="007865AB">
      <w:pPr>
        <w:pStyle w:val="TDC4"/>
        <w:tabs>
          <w:tab w:val="left" w:pos="1760"/>
          <w:tab w:val="right" w:leader="dot" w:pos="9060"/>
        </w:tabs>
        <w:rPr>
          <w:ins w:id="512" w:author="JORGE CONTRERAS ORTIZ" w:date="2021-09-08T21:58:00Z"/>
          <w:rFonts w:asciiTheme="minorHAnsi" w:eastAsiaTheme="minorEastAsia" w:hAnsiTheme="minorHAnsi" w:cstheme="minorBidi"/>
          <w:noProof/>
          <w:sz w:val="22"/>
          <w:lang w:eastAsia="es-ES"/>
        </w:rPr>
      </w:pPr>
      <w:ins w:id="513"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"_Toc82030856"</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3.3.1.1.</w:t>
        </w:r>
        <w:r>
          <w:rPr>
            <w:rFonts w:asciiTheme="minorHAnsi" w:eastAsiaTheme="minorEastAsia" w:hAnsiTheme="minorHAnsi" w:cstheme="minorBidi"/>
            <w:noProof/>
            <w:sz w:val="22"/>
            <w:lang w:eastAsia="es-ES"/>
          </w:rPr>
          <w:tab/>
        </w:r>
        <w:r w:rsidRPr="00A86351">
          <w:rPr>
            <w:rStyle w:val="Hipervnculo"/>
            <w:noProof/>
          </w:rPr>
          <w:t>SINTAXIS DE LOS COMANDOS</w:t>
        </w:r>
        <w:r>
          <w:rPr>
            <w:noProof/>
            <w:webHidden/>
          </w:rPr>
          <w:tab/>
        </w:r>
        <w:r>
          <w:rPr>
            <w:noProof/>
            <w:webHidden/>
          </w:rPr>
          <w:fldChar w:fldCharType="begin"/>
        </w:r>
        <w:r>
          <w:rPr>
            <w:noProof/>
            <w:webHidden/>
          </w:rPr>
          <w:instrText xml:space="preserve"> PAGEREF _Toc82030856 \h </w:instrText>
        </w:r>
        <w:r>
          <w:rPr>
            <w:noProof/>
            <w:webHidden/>
          </w:rPr>
        </w:r>
      </w:ins>
      <w:r>
        <w:rPr>
          <w:noProof/>
          <w:webHidden/>
        </w:rPr>
        <w:fldChar w:fldCharType="separate"/>
      </w:r>
      <w:ins w:id="514" w:author="JORGE CONTRERAS ORTIZ" w:date="2021-09-08T21:58:00Z">
        <w:r>
          <w:rPr>
            <w:noProof/>
            <w:webHidden/>
          </w:rPr>
          <w:t>64</w:t>
        </w:r>
        <w:r>
          <w:rPr>
            <w:noProof/>
            <w:webHidden/>
          </w:rPr>
          <w:fldChar w:fldCharType="end"/>
        </w:r>
        <w:r w:rsidRPr="00A86351">
          <w:rPr>
            <w:rStyle w:val="Hipervnculo"/>
            <w:noProof/>
          </w:rPr>
          <w:fldChar w:fldCharType="end"/>
        </w:r>
      </w:ins>
    </w:p>
    <w:p w14:paraId="1182E557" w14:textId="1386BA30" w:rsidR="007865AB" w:rsidRDefault="007865AB">
      <w:pPr>
        <w:pStyle w:val="TDC4"/>
        <w:tabs>
          <w:tab w:val="left" w:pos="1760"/>
          <w:tab w:val="right" w:leader="dot" w:pos="9060"/>
        </w:tabs>
        <w:rPr>
          <w:ins w:id="515" w:author="JORGE CONTRERAS ORTIZ" w:date="2021-09-08T21:58:00Z"/>
          <w:rFonts w:asciiTheme="minorHAnsi" w:eastAsiaTheme="minorEastAsia" w:hAnsiTheme="minorHAnsi" w:cstheme="minorBidi"/>
          <w:noProof/>
          <w:sz w:val="22"/>
          <w:lang w:eastAsia="es-ES"/>
        </w:rPr>
      </w:pPr>
      <w:ins w:id="516"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"_Toc82030857"</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3.3.1.2.</w:t>
        </w:r>
        <w:r>
          <w:rPr>
            <w:rFonts w:asciiTheme="minorHAnsi" w:eastAsiaTheme="minorEastAsia" w:hAnsiTheme="minorHAnsi" w:cstheme="minorBidi"/>
            <w:noProof/>
            <w:sz w:val="22"/>
            <w:lang w:eastAsia="es-ES"/>
          </w:rPr>
          <w:tab/>
        </w:r>
        <w:r w:rsidRPr="00A86351">
          <w:rPr>
            <w:rStyle w:val="Hipervnculo"/>
            <w:noProof/>
          </w:rPr>
          <w:t>SINTAXIS DE LOS PARÁMETROS</w:t>
        </w:r>
        <w:r>
          <w:rPr>
            <w:noProof/>
            <w:webHidden/>
          </w:rPr>
          <w:tab/>
        </w:r>
        <w:r>
          <w:rPr>
            <w:noProof/>
            <w:webHidden/>
          </w:rPr>
          <w:fldChar w:fldCharType="begin"/>
        </w:r>
        <w:r>
          <w:rPr>
            <w:noProof/>
            <w:webHidden/>
          </w:rPr>
          <w:instrText xml:space="preserve"> PAGEREF _Toc82030857 \h </w:instrText>
        </w:r>
        <w:r>
          <w:rPr>
            <w:noProof/>
            <w:webHidden/>
          </w:rPr>
        </w:r>
      </w:ins>
      <w:r>
        <w:rPr>
          <w:noProof/>
          <w:webHidden/>
        </w:rPr>
        <w:fldChar w:fldCharType="separate"/>
      </w:r>
      <w:ins w:id="517" w:author="JORGE CONTRERAS ORTIZ" w:date="2021-09-08T21:58:00Z">
        <w:r>
          <w:rPr>
            <w:noProof/>
            <w:webHidden/>
          </w:rPr>
          <w:t>65</w:t>
        </w:r>
        <w:r>
          <w:rPr>
            <w:noProof/>
            <w:webHidden/>
          </w:rPr>
          <w:fldChar w:fldCharType="end"/>
        </w:r>
        <w:r w:rsidRPr="00A86351">
          <w:rPr>
            <w:rStyle w:val="Hipervnculo"/>
            <w:noProof/>
          </w:rPr>
          <w:fldChar w:fldCharType="end"/>
        </w:r>
      </w:ins>
    </w:p>
    <w:p w14:paraId="65A4E89C" w14:textId="40A32053" w:rsidR="007865AB" w:rsidRDefault="007865AB">
      <w:pPr>
        <w:pStyle w:val="TDC4"/>
        <w:tabs>
          <w:tab w:val="left" w:pos="1760"/>
          <w:tab w:val="right" w:leader="dot" w:pos="9060"/>
        </w:tabs>
        <w:rPr>
          <w:ins w:id="518" w:author="JORGE CONTRERAS ORTIZ" w:date="2021-09-08T21:58:00Z"/>
          <w:rFonts w:asciiTheme="minorHAnsi" w:eastAsiaTheme="minorEastAsia" w:hAnsiTheme="minorHAnsi" w:cstheme="minorBidi"/>
          <w:noProof/>
          <w:sz w:val="22"/>
          <w:lang w:eastAsia="es-ES"/>
        </w:rPr>
      </w:pPr>
      <w:ins w:id="519"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"_Toc82030859"</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3.3.1.3.</w:t>
        </w:r>
        <w:r>
          <w:rPr>
            <w:rFonts w:asciiTheme="minorHAnsi" w:eastAsiaTheme="minorEastAsia" w:hAnsiTheme="minorHAnsi" w:cstheme="minorBidi"/>
            <w:noProof/>
            <w:sz w:val="22"/>
            <w:lang w:eastAsia="es-ES"/>
          </w:rPr>
          <w:tab/>
        </w:r>
        <w:r w:rsidRPr="00A86351">
          <w:rPr>
            <w:rStyle w:val="Hipervnculo"/>
            <w:noProof/>
          </w:rPr>
          <w:t>MENSAJES DE RESPUESTA</w:t>
        </w:r>
        <w:r>
          <w:rPr>
            <w:noProof/>
            <w:webHidden/>
          </w:rPr>
          <w:tab/>
        </w:r>
        <w:r>
          <w:rPr>
            <w:noProof/>
            <w:webHidden/>
          </w:rPr>
          <w:fldChar w:fldCharType="begin"/>
        </w:r>
        <w:r>
          <w:rPr>
            <w:noProof/>
            <w:webHidden/>
          </w:rPr>
          <w:instrText xml:space="preserve"> PAGEREF _Toc82030859 \h </w:instrText>
        </w:r>
        <w:r>
          <w:rPr>
            <w:noProof/>
            <w:webHidden/>
          </w:rPr>
        </w:r>
      </w:ins>
      <w:r>
        <w:rPr>
          <w:noProof/>
          <w:webHidden/>
        </w:rPr>
        <w:fldChar w:fldCharType="separate"/>
      </w:r>
      <w:ins w:id="520" w:author="JORGE CONTRERAS ORTIZ" w:date="2021-09-08T21:58:00Z">
        <w:r>
          <w:rPr>
            <w:noProof/>
            <w:webHidden/>
          </w:rPr>
          <w:t>66</w:t>
        </w:r>
        <w:r>
          <w:rPr>
            <w:noProof/>
            <w:webHidden/>
          </w:rPr>
          <w:fldChar w:fldCharType="end"/>
        </w:r>
        <w:r w:rsidRPr="00A86351">
          <w:rPr>
            <w:rStyle w:val="Hipervnculo"/>
            <w:noProof/>
          </w:rPr>
          <w:fldChar w:fldCharType="end"/>
        </w:r>
      </w:ins>
    </w:p>
    <w:p w14:paraId="027CA23F" w14:textId="1B4A53FA" w:rsidR="007865AB" w:rsidRDefault="007865AB">
      <w:pPr>
        <w:pStyle w:val="TDC3"/>
        <w:rPr>
          <w:ins w:id="521" w:author="JORGE CONTRERAS ORTIZ" w:date="2021-09-08T21:58:00Z"/>
          <w:rFonts w:asciiTheme="minorHAnsi" w:hAnsiTheme="minorHAnsi" w:cstheme="minorBidi"/>
          <w:noProof/>
          <w:sz w:val="22"/>
        </w:rPr>
      </w:pPr>
      <w:ins w:id="522"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"_Toc82030860"</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lang w:val="en-US"/>
          </w:rPr>
          <w:t>3.3.2.</w:t>
        </w:r>
        <w:r>
          <w:rPr>
            <w:rFonts w:asciiTheme="minorHAnsi" w:hAnsiTheme="minorHAnsi" w:cstheme="minorBidi"/>
            <w:noProof/>
            <w:sz w:val="22"/>
          </w:rPr>
          <w:tab/>
        </w:r>
        <w:r w:rsidRPr="00A86351">
          <w:rPr>
            <w:rStyle w:val="Hipervnculo"/>
            <w:noProof/>
            <w:lang w:val="en-US"/>
          </w:rPr>
          <w:t>KIRALE BINARY INTERFACE – COMANDOS KBI</w:t>
        </w:r>
        <w:r>
          <w:rPr>
            <w:noProof/>
            <w:webHidden/>
          </w:rPr>
          <w:tab/>
        </w:r>
        <w:r>
          <w:rPr>
            <w:noProof/>
            <w:webHidden/>
          </w:rPr>
          <w:fldChar w:fldCharType="begin"/>
        </w:r>
        <w:r>
          <w:rPr>
            <w:noProof/>
            <w:webHidden/>
          </w:rPr>
          <w:instrText xml:space="preserve"> PAGEREF _Toc82030860 \h </w:instrText>
        </w:r>
        <w:r>
          <w:rPr>
            <w:noProof/>
            <w:webHidden/>
          </w:rPr>
        </w:r>
      </w:ins>
      <w:r>
        <w:rPr>
          <w:noProof/>
          <w:webHidden/>
        </w:rPr>
        <w:fldChar w:fldCharType="separate"/>
      </w:r>
      <w:ins w:id="523" w:author="JORGE CONTRERAS ORTIZ" w:date="2021-09-08T21:58:00Z">
        <w:r>
          <w:rPr>
            <w:noProof/>
            <w:webHidden/>
          </w:rPr>
          <w:t>67</w:t>
        </w:r>
        <w:r>
          <w:rPr>
            <w:noProof/>
            <w:webHidden/>
          </w:rPr>
          <w:fldChar w:fldCharType="end"/>
        </w:r>
        <w:r w:rsidRPr="00A86351">
          <w:rPr>
            <w:rStyle w:val="Hipervnculo"/>
            <w:noProof/>
          </w:rPr>
          <w:fldChar w:fldCharType="end"/>
        </w:r>
      </w:ins>
    </w:p>
    <w:p w14:paraId="02690689" w14:textId="7BB6155E" w:rsidR="007865AB" w:rsidRDefault="007865AB">
      <w:pPr>
        <w:pStyle w:val="TDC4"/>
        <w:tabs>
          <w:tab w:val="left" w:pos="1760"/>
          <w:tab w:val="right" w:leader="dot" w:pos="9060"/>
        </w:tabs>
        <w:rPr>
          <w:ins w:id="524" w:author="JORGE CONTRERAS ORTIZ" w:date="2021-09-08T21:58:00Z"/>
          <w:rFonts w:asciiTheme="minorHAnsi" w:eastAsiaTheme="minorEastAsia" w:hAnsiTheme="minorHAnsi" w:cstheme="minorBidi"/>
          <w:noProof/>
          <w:sz w:val="22"/>
          <w:lang w:eastAsia="es-ES"/>
        </w:rPr>
      </w:pPr>
      <w:ins w:id="525"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"_Toc82030861"</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3.3.2.1.</w:t>
        </w:r>
        <w:r>
          <w:rPr>
            <w:rFonts w:asciiTheme="minorHAnsi" w:eastAsiaTheme="minorEastAsia" w:hAnsiTheme="minorHAnsi" w:cstheme="minorBidi"/>
            <w:noProof/>
            <w:sz w:val="22"/>
            <w:lang w:eastAsia="es-ES"/>
          </w:rPr>
          <w:tab/>
        </w:r>
        <w:r w:rsidRPr="00A86351">
          <w:rPr>
            <w:rStyle w:val="Hipervnculo"/>
            <w:noProof/>
          </w:rPr>
          <w:t>OPERACIÓN DE INTERFAZ</w:t>
        </w:r>
        <w:r>
          <w:rPr>
            <w:noProof/>
            <w:webHidden/>
          </w:rPr>
          <w:tab/>
        </w:r>
        <w:r>
          <w:rPr>
            <w:noProof/>
            <w:webHidden/>
          </w:rPr>
          <w:fldChar w:fldCharType="begin"/>
        </w:r>
        <w:r>
          <w:rPr>
            <w:noProof/>
            <w:webHidden/>
          </w:rPr>
          <w:instrText xml:space="preserve"> PAGEREF _Toc82030861 \h </w:instrText>
        </w:r>
        <w:r>
          <w:rPr>
            <w:noProof/>
            <w:webHidden/>
          </w:rPr>
        </w:r>
      </w:ins>
      <w:r>
        <w:rPr>
          <w:noProof/>
          <w:webHidden/>
        </w:rPr>
        <w:fldChar w:fldCharType="separate"/>
      </w:r>
      <w:ins w:id="526" w:author="JORGE CONTRERAS ORTIZ" w:date="2021-09-08T21:58:00Z">
        <w:r>
          <w:rPr>
            <w:noProof/>
            <w:webHidden/>
          </w:rPr>
          <w:t>67</w:t>
        </w:r>
        <w:r>
          <w:rPr>
            <w:noProof/>
            <w:webHidden/>
          </w:rPr>
          <w:fldChar w:fldCharType="end"/>
        </w:r>
        <w:r w:rsidRPr="00A86351">
          <w:rPr>
            <w:rStyle w:val="Hipervnculo"/>
            <w:noProof/>
          </w:rPr>
          <w:fldChar w:fldCharType="end"/>
        </w:r>
      </w:ins>
    </w:p>
    <w:p w14:paraId="122C595E" w14:textId="5ED2C285" w:rsidR="007865AB" w:rsidRDefault="007865AB">
      <w:pPr>
        <w:pStyle w:val="TDC4"/>
        <w:tabs>
          <w:tab w:val="left" w:pos="1760"/>
          <w:tab w:val="right" w:leader="dot" w:pos="9060"/>
        </w:tabs>
        <w:rPr>
          <w:ins w:id="527" w:author="JORGE CONTRERAS ORTIZ" w:date="2021-09-08T21:58:00Z"/>
          <w:rFonts w:asciiTheme="minorHAnsi" w:eastAsiaTheme="minorEastAsia" w:hAnsiTheme="minorHAnsi" w:cstheme="minorBidi"/>
          <w:noProof/>
          <w:sz w:val="22"/>
          <w:lang w:eastAsia="es-ES"/>
        </w:rPr>
      </w:pPr>
      <w:ins w:id="528"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"_Toc82030863"</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3.3.2.2.</w:t>
        </w:r>
        <w:r>
          <w:rPr>
            <w:rFonts w:asciiTheme="minorHAnsi" w:eastAsiaTheme="minorEastAsia" w:hAnsiTheme="minorHAnsi" w:cstheme="minorBidi"/>
            <w:noProof/>
            <w:sz w:val="22"/>
            <w:lang w:eastAsia="es-ES"/>
          </w:rPr>
          <w:tab/>
        </w:r>
        <w:r w:rsidRPr="00A86351">
          <w:rPr>
            <w:rStyle w:val="Hipervnculo"/>
            <w:noProof/>
          </w:rPr>
          <w:t>FORMATO DEL PAQUETE</w:t>
        </w:r>
        <w:r>
          <w:rPr>
            <w:noProof/>
            <w:webHidden/>
          </w:rPr>
          <w:tab/>
        </w:r>
        <w:r>
          <w:rPr>
            <w:noProof/>
            <w:webHidden/>
          </w:rPr>
          <w:fldChar w:fldCharType="begin"/>
        </w:r>
        <w:r>
          <w:rPr>
            <w:noProof/>
            <w:webHidden/>
          </w:rPr>
          <w:instrText xml:space="preserve"> PAGEREF _Toc82030863 \h </w:instrText>
        </w:r>
        <w:r>
          <w:rPr>
            <w:noProof/>
            <w:webHidden/>
          </w:rPr>
        </w:r>
      </w:ins>
      <w:r>
        <w:rPr>
          <w:noProof/>
          <w:webHidden/>
        </w:rPr>
        <w:fldChar w:fldCharType="separate"/>
      </w:r>
      <w:ins w:id="529" w:author="JORGE CONTRERAS ORTIZ" w:date="2021-09-08T21:58:00Z">
        <w:r>
          <w:rPr>
            <w:noProof/>
            <w:webHidden/>
          </w:rPr>
          <w:t>68</w:t>
        </w:r>
        <w:r>
          <w:rPr>
            <w:noProof/>
            <w:webHidden/>
          </w:rPr>
          <w:fldChar w:fldCharType="end"/>
        </w:r>
        <w:r w:rsidRPr="00A86351">
          <w:rPr>
            <w:rStyle w:val="Hipervnculo"/>
            <w:noProof/>
          </w:rPr>
          <w:fldChar w:fldCharType="end"/>
        </w:r>
      </w:ins>
    </w:p>
    <w:p w14:paraId="4A6D19F9" w14:textId="631E6A96" w:rsidR="007865AB" w:rsidRDefault="007865AB">
      <w:pPr>
        <w:pStyle w:val="TDC4"/>
        <w:tabs>
          <w:tab w:val="left" w:pos="1760"/>
          <w:tab w:val="right" w:leader="dot" w:pos="9060"/>
        </w:tabs>
        <w:rPr>
          <w:ins w:id="530" w:author="JORGE CONTRERAS ORTIZ" w:date="2021-09-08T21:58:00Z"/>
          <w:rFonts w:asciiTheme="minorHAnsi" w:eastAsiaTheme="minorEastAsia" w:hAnsiTheme="minorHAnsi" w:cstheme="minorBidi"/>
          <w:noProof/>
          <w:sz w:val="22"/>
          <w:lang w:eastAsia="es-ES"/>
        </w:rPr>
      </w:pPr>
      <w:ins w:id="531"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"_Toc82030866"</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3.3.2.3.</w:t>
        </w:r>
        <w:r>
          <w:rPr>
            <w:rFonts w:asciiTheme="minorHAnsi" w:eastAsiaTheme="minorEastAsia" w:hAnsiTheme="minorHAnsi" w:cstheme="minorBidi"/>
            <w:noProof/>
            <w:sz w:val="22"/>
            <w:lang w:eastAsia="es-ES"/>
          </w:rPr>
          <w:tab/>
        </w:r>
        <w:r w:rsidRPr="00A86351">
          <w:rPr>
            <w:rStyle w:val="Hipervnculo"/>
            <w:noProof/>
          </w:rPr>
          <w:t>REPRESENTACIÓN DE DATOS</w:t>
        </w:r>
        <w:r>
          <w:rPr>
            <w:noProof/>
            <w:webHidden/>
          </w:rPr>
          <w:tab/>
        </w:r>
        <w:r>
          <w:rPr>
            <w:noProof/>
            <w:webHidden/>
          </w:rPr>
          <w:fldChar w:fldCharType="begin"/>
        </w:r>
        <w:r>
          <w:rPr>
            <w:noProof/>
            <w:webHidden/>
          </w:rPr>
          <w:instrText xml:space="preserve"> PAGEREF _Toc82030866 \h </w:instrText>
        </w:r>
        <w:r>
          <w:rPr>
            <w:noProof/>
            <w:webHidden/>
          </w:rPr>
        </w:r>
      </w:ins>
      <w:r>
        <w:rPr>
          <w:noProof/>
          <w:webHidden/>
        </w:rPr>
        <w:fldChar w:fldCharType="separate"/>
      </w:r>
      <w:ins w:id="532" w:author="JORGE CONTRERAS ORTIZ" w:date="2021-09-08T21:58:00Z">
        <w:r>
          <w:rPr>
            <w:noProof/>
            <w:webHidden/>
          </w:rPr>
          <w:t>69</w:t>
        </w:r>
        <w:r>
          <w:rPr>
            <w:noProof/>
            <w:webHidden/>
          </w:rPr>
          <w:fldChar w:fldCharType="end"/>
        </w:r>
        <w:r w:rsidRPr="00A86351">
          <w:rPr>
            <w:rStyle w:val="Hipervnculo"/>
            <w:noProof/>
          </w:rPr>
          <w:fldChar w:fldCharType="end"/>
        </w:r>
      </w:ins>
    </w:p>
    <w:p w14:paraId="568A4BD4" w14:textId="45BBFC1C" w:rsidR="007865AB" w:rsidRDefault="007865AB">
      <w:pPr>
        <w:pStyle w:val="TDC4"/>
        <w:tabs>
          <w:tab w:val="left" w:pos="1760"/>
          <w:tab w:val="right" w:leader="dot" w:pos="9060"/>
        </w:tabs>
        <w:rPr>
          <w:ins w:id="533" w:author="JORGE CONTRERAS ORTIZ" w:date="2021-09-08T21:58:00Z"/>
          <w:rFonts w:asciiTheme="minorHAnsi" w:eastAsiaTheme="minorEastAsia" w:hAnsiTheme="minorHAnsi" w:cstheme="minorBidi"/>
          <w:noProof/>
          <w:sz w:val="22"/>
          <w:lang w:eastAsia="es-ES"/>
        </w:rPr>
      </w:pPr>
      <w:ins w:id="534"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"_Toc82030867"</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3.3.2.4.</w:t>
        </w:r>
        <w:r>
          <w:rPr>
            <w:rFonts w:asciiTheme="minorHAnsi" w:eastAsiaTheme="minorEastAsia" w:hAnsiTheme="minorHAnsi" w:cstheme="minorBidi"/>
            <w:noProof/>
            <w:sz w:val="22"/>
            <w:lang w:eastAsia="es-ES"/>
          </w:rPr>
          <w:tab/>
        </w:r>
        <w:r w:rsidRPr="00A86351">
          <w:rPr>
            <w:rStyle w:val="Hipervnculo"/>
            <w:noProof/>
          </w:rPr>
          <w:t>COMANDOS Y RESPUESTAS</w:t>
        </w:r>
        <w:r>
          <w:rPr>
            <w:noProof/>
            <w:webHidden/>
          </w:rPr>
          <w:tab/>
        </w:r>
        <w:r>
          <w:rPr>
            <w:noProof/>
            <w:webHidden/>
          </w:rPr>
          <w:fldChar w:fldCharType="begin"/>
        </w:r>
        <w:r>
          <w:rPr>
            <w:noProof/>
            <w:webHidden/>
          </w:rPr>
          <w:instrText xml:space="preserve"> PAGEREF _Toc82030867 \h </w:instrText>
        </w:r>
        <w:r>
          <w:rPr>
            <w:noProof/>
            <w:webHidden/>
          </w:rPr>
        </w:r>
      </w:ins>
      <w:r>
        <w:rPr>
          <w:noProof/>
          <w:webHidden/>
        </w:rPr>
        <w:fldChar w:fldCharType="separate"/>
      </w:r>
      <w:ins w:id="535" w:author="JORGE CONTRERAS ORTIZ" w:date="2021-09-08T21:58:00Z">
        <w:r>
          <w:rPr>
            <w:noProof/>
            <w:webHidden/>
          </w:rPr>
          <w:t>70</w:t>
        </w:r>
        <w:r>
          <w:rPr>
            <w:noProof/>
            <w:webHidden/>
          </w:rPr>
          <w:fldChar w:fldCharType="end"/>
        </w:r>
        <w:r w:rsidRPr="00A86351">
          <w:rPr>
            <w:rStyle w:val="Hipervnculo"/>
            <w:noProof/>
          </w:rPr>
          <w:fldChar w:fldCharType="end"/>
        </w:r>
      </w:ins>
    </w:p>
    <w:p w14:paraId="128BDAA3" w14:textId="7335AF56" w:rsidR="007865AB" w:rsidRDefault="007865AB">
      <w:pPr>
        <w:pStyle w:val="TDC4"/>
        <w:tabs>
          <w:tab w:val="left" w:pos="1760"/>
          <w:tab w:val="right" w:leader="dot" w:pos="9060"/>
        </w:tabs>
        <w:rPr>
          <w:ins w:id="536" w:author="JORGE CONTRERAS ORTIZ" w:date="2021-09-08T21:58:00Z"/>
          <w:rFonts w:asciiTheme="minorHAnsi" w:eastAsiaTheme="minorEastAsia" w:hAnsiTheme="minorHAnsi" w:cstheme="minorBidi"/>
          <w:noProof/>
          <w:sz w:val="22"/>
          <w:lang w:eastAsia="es-ES"/>
        </w:rPr>
      </w:pPr>
      <w:ins w:id="537"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"_Toc82030869"</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14:scene3d>
              <w14:camera w14:prst="orthographicFront"/>
              <w14:lightRig w14:rig="threePt" w14:dir="t">
                <w14:rot w14:lat="0" w14:lon="0" w14:rev="0"/>
              </w14:lightRig>
            </w14:scene3d>
          </w:rPr>
          <w:t>3.3.2.5.</w:t>
        </w:r>
        <w:r>
          <w:rPr>
            <w:rFonts w:asciiTheme="minorHAnsi" w:eastAsiaTheme="minorEastAsia" w:hAnsiTheme="minorHAnsi" w:cstheme="minorBidi"/>
            <w:noProof/>
            <w:sz w:val="22"/>
            <w:lang w:eastAsia="es-ES"/>
          </w:rPr>
          <w:tab/>
        </w:r>
        <w:r w:rsidRPr="00A86351">
          <w:rPr>
            <w:rStyle w:val="Hipervnculo"/>
            <w:noProof/>
          </w:rPr>
          <w:t>NOTIFICACIONES</w:t>
        </w:r>
        <w:r>
          <w:rPr>
            <w:noProof/>
            <w:webHidden/>
          </w:rPr>
          <w:tab/>
        </w:r>
        <w:r>
          <w:rPr>
            <w:noProof/>
            <w:webHidden/>
          </w:rPr>
          <w:fldChar w:fldCharType="begin"/>
        </w:r>
        <w:r>
          <w:rPr>
            <w:noProof/>
            <w:webHidden/>
          </w:rPr>
          <w:instrText xml:space="preserve"> PAGEREF _Toc82030869 \h </w:instrText>
        </w:r>
        <w:r>
          <w:rPr>
            <w:noProof/>
            <w:webHidden/>
          </w:rPr>
        </w:r>
      </w:ins>
      <w:r>
        <w:rPr>
          <w:noProof/>
          <w:webHidden/>
        </w:rPr>
        <w:fldChar w:fldCharType="separate"/>
      </w:r>
      <w:ins w:id="538" w:author="JORGE CONTRERAS ORTIZ" w:date="2021-09-08T21:58:00Z">
        <w:r>
          <w:rPr>
            <w:noProof/>
            <w:webHidden/>
          </w:rPr>
          <w:t>71</w:t>
        </w:r>
        <w:r>
          <w:rPr>
            <w:noProof/>
            <w:webHidden/>
          </w:rPr>
          <w:fldChar w:fldCharType="end"/>
        </w:r>
        <w:r w:rsidRPr="00A86351">
          <w:rPr>
            <w:rStyle w:val="Hipervnculo"/>
            <w:noProof/>
          </w:rPr>
          <w:fldChar w:fldCharType="end"/>
        </w:r>
      </w:ins>
    </w:p>
    <w:p w14:paraId="1A4F51CB" w14:textId="4C0BD5CD" w:rsidR="007865AB" w:rsidRDefault="007865AB">
      <w:pPr>
        <w:pStyle w:val="TDC3"/>
        <w:rPr>
          <w:ins w:id="539" w:author="JORGE CONTRERAS ORTIZ" w:date="2021-09-08T21:58:00Z"/>
          <w:rFonts w:asciiTheme="minorHAnsi" w:hAnsiTheme="minorHAnsi" w:cstheme="minorBidi"/>
          <w:noProof/>
          <w:sz w:val="22"/>
        </w:rPr>
      </w:pPr>
      <w:ins w:id="540"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"_Toc82030870"</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3.3.3.</w:t>
        </w:r>
        <w:r>
          <w:rPr>
            <w:rFonts w:asciiTheme="minorHAnsi" w:hAnsiTheme="minorHAnsi" w:cstheme="minorBidi"/>
            <w:noProof/>
            <w:sz w:val="22"/>
          </w:rPr>
          <w:tab/>
        </w:r>
        <w:r w:rsidRPr="00A86351">
          <w:rPr>
            <w:rStyle w:val="Hipervnculo"/>
            <w:noProof/>
          </w:rPr>
          <w:t>CONFIGURACIÓN DE RED</w:t>
        </w:r>
        <w:r>
          <w:rPr>
            <w:noProof/>
            <w:webHidden/>
          </w:rPr>
          <w:tab/>
        </w:r>
        <w:r>
          <w:rPr>
            <w:noProof/>
            <w:webHidden/>
          </w:rPr>
          <w:fldChar w:fldCharType="begin"/>
        </w:r>
        <w:r>
          <w:rPr>
            <w:noProof/>
            <w:webHidden/>
          </w:rPr>
          <w:instrText xml:space="preserve"> PAGEREF _Toc82030870 \h </w:instrText>
        </w:r>
        <w:r>
          <w:rPr>
            <w:noProof/>
            <w:webHidden/>
          </w:rPr>
        </w:r>
      </w:ins>
      <w:r>
        <w:rPr>
          <w:noProof/>
          <w:webHidden/>
        </w:rPr>
        <w:fldChar w:fldCharType="separate"/>
      </w:r>
      <w:ins w:id="541" w:author="JORGE CONTRERAS ORTIZ" w:date="2021-09-08T21:58:00Z">
        <w:r>
          <w:rPr>
            <w:noProof/>
            <w:webHidden/>
          </w:rPr>
          <w:t>71</w:t>
        </w:r>
        <w:r>
          <w:rPr>
            <w:noProof/>
            <w:webHidden/>
          </w:rPr>
          <w:fldChar w:fldCharType="end"/>
        </w:r>
        <w:r w:rsidRPr="00A86351">
          <w:rPr>
            <w:rStyle w:val="Hipervnculo"/>
            <w:noProof/>
          </w:rPr>
          <w:fldChar w:fldCharType="end"/>
        </w:r>
      </w:ins>
    </w:p>
    <w:p w14:paraId="7001A386" w14:textId="56672035" w:rsidR="007865AB" w:rsidRDefault="007865AB">
      <w:pPr>
        <w:pStyle w:val="TDC4"/>
        <w:tabs>
          <w:tab w:val="left" w:pos="1760"/>
          <w:tab w:val="right" w:leader="dot" w:pos="9060"/>
        </w:tabs>
        <w:rPr>
          <w:ins w:id="542" w:author="JORGE CONTRERAS ORTIZ" w:date="2021-09-08T21:58:00Z"/>
          <w:rFonts w:asciiTheme="minorHAnsi" w:eastAsiaTheme="minorEastAsia" w:hAnsiTheme="minorHAnsi" w:cstheme="minorBidi"/>
          <w:noProof/>
          <w:sz w:val="22"/>
          <w:lang w:eastAsia="es-ES"/>
        </w:rPr>
      </w:pPr>
      <w:ins w:id="543"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"_Toc82030873"</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lang w:val="en-US"/>
            <w14:scene3d>
              <w14:camera w14:prst="orthographicFront"/>
              <w14:lightRig w14:rig="threePt" w14:dir="t">
                <w14:rot w14:lat="0" w14:lon="0" w14:rev="0"/>
              </w14:lightRig>
            </w14:scene3d>
          </w:rPr>
          <w:t>3.3.3.1.</w:t>
        </w:r>
        <w:r>
          <w:rPr>
            <w:rFonts w:asciiTheme="minorHAnsi" w:eastAsiaTheme="minorEastAsia" w:hAnsiTheme="minorHAnsi" w:cstheme="minorBidi"/>
            <w:noProof/>
            <w:sz w:val="22"/>
            <w:lang w:eastAsia="es-ES"/>
          </w:rPr>
          <w:tab/>
        </w:r>
        <w:r w:rsidRPr="00A86351">
          <w:rPr>
            <w:rStyle w:val="Hipervnculo"/>
            <w:noProof/>
            <w:lang w:val="en-US"/>
          </w:rPr>
          <w:t>MODO OUT-OF-BAND COMMISSIONING DESACTIVADO</w:t>
        </w:r>
        <w:r>
          <w:rPr>
            <w:noProof/>
            <w:webHidden/>
          </w:rPr>
          <w:tab/>
        </w:r>
        <w:r>
          <w:rPr>
            <w:noProof/>
            <w:webHidden/>
          </w:rPr>
          <w:fldChar w:fldCharType="begin"/>
        </w:r>
        <w:r>
          <w:rPr>
            <w:noProof/>
            <w:webHidden/>
          </w:rPr>
          <w:instrText xml:space="preserve"> PAGEREF _Toc82030873 \h </w:instrText>
        </w:r>
        <w:r>
          <w:rPr>
            <w:noProof/>
            <w:webHidden/>
          </w:rPr>
        </w:r>
      </w:ins>
      <w:r>
        <w:rPr>
          <w:noProof/>
          <w:webHidden/>
        </w:rPr>
        <w:fldChar w:fldCharType="separate"/>
      </w:r>
      <w:ins w:id="544" w:author="JORGE CONTRERAS ORTIZ" w:date="2021-09-08T21:58:00Z">
        <w:r>
          <w:rPr>
            <w:noProof/>
            <w:webHidden/>
          </w:rPr>
          <w:t>71</w:t>
        </w:r>
        <w:r>
          <w:rPr>
            <w:noProof/>
            <w:webHidden/>
          </w:rPr>
          <w:fldChar w:fldCharType="end"/>
        </w:r>
        <w:r w:rsidRPr="00A86351">
          <w:rPr>
            <w:rStyle w:val="Hipervnculo"/>
            <w:noProof/>
          </w:rPr>
          <w:fldChar w:fldCharType="end"/>
        </w:r>
      </w:ins>
    </w:p>
    <w:p w14:paraId="09EB302A" w14:textId="64E4C7BE" w:rsidR="007865AB" w:rsidRDefault="007865AB">
      <w:pPr>
        <w:pStyle w:val="TDC4"/>
        <w:tabs>
          <w:tab w:val="left" w:pos="1760"/>
          <w:tab w:val="right" w:leader="dot" w:pos="9060"/>
        </w:tabs>
        <w:rPr>
          <w:ins w:id="545" w:author="JORGE CONTRERAS ORTIZ" w:date="2021-09-08T21:58:00Z"/>
          <w:rFonts w:asciiTheme="minorHAnsi" w:eastAsiaTheme="minorEastAsia" w:hAnsiTheme="minorHAnsi" w:cstheme="minorBidi"/>
          <w:noProof/>
          <w:sz w:val="22"/>
          <w:lang w:eastAsia="es-ES"/>
        </w:rPr>
      </w:pPr>
      <w:ins w:id="546"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"_Toc82030874"</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lang w:val="en-US"/>
            <w14:scene3d>
              <w14:camera w14:prst="orthographicFront"/>
              <w14:lightRig w14:rig="threePt" w14:dir="t">
                <w14:rot w14:lat="0" w14:lon="0" w14:rev="0"/>
              </w14:lightRig>
            </w14:scene3d>
          </w:rPr>
          <w:t>3.3.3.2.</w:t>
        </w:r>
        <w:r>
          <w:rPr>
            <w:rFonts w:asciiTheme="minorHAnsi" w:eastAsiaTheme="minorEastAsia" w:hAnsiTheme="minorHAnsi" w:cstheme="minorBidi"/>
            <w:noProof/>
            <w:sz w:val="22"/>
            <w:lang w:eastAsia="es-ES"/>
          </w:rPr>
          <w:tab/>
        </w:r>
        <w:r w:rsidRPr="00A86351">
          <w:rPr>
            <w:rStyle w:val="Hipervnculo"/>
            <w:noProof/>
            <w:lang w:val="en-US"/>
          </w:rPr>
          <w:t>MODO OUT-OF-BAND COMMISSIONING ACTIVADO</w:t>
        </w:r>
        <w:r>
          <w:rPr>
            <w:noProof/>
            <w:webHidden/>
          </w:rPr>
          <w:tab/>
        </w:r>
        <w:r>
          <w:rPr>
            <w:noProof/>
            <w:webHidden/>
          </w:rPr>
          <w:fldChar w:fldCharType="begin"/>
        </w:r>
        <w:r>
          <w:rPr>
            <w:noProof/>
            <w:webHidden/>
          </w:rPr>
          <w:instrText xml:space="preserve"> PAGEREF _Toc82030874 \h </w:instrText>
        </w:r>
        <w:r>
          <w:rPr>
            <w:noProof/>
            <w:webHidden/>
          </w:rPr>
        </w:r>
      </w:ins>
      <w:r>
        <w:rPr>
          <w:noProof/>
          <w:webHidden/>
        </w:rPr>
        <w:fldChar w:fldCharType="separate"/>
      </w:r>
      <w:ins w:id="547" w:author="JORGE CONTRERAS ORTIZ" w:date="2021-09-08T21:58:00Z">
        <w:r>
          <w:rPr>
            <w:noProof/>
            <w:webHidden/>
          </w:rPr>
          <w:t>72</w:t>
        </w:r>
        <w:r>
          <w:rPr>
            <w:noProof/>
            <w:webHidden/>
          </w:rPr>
          <w:fldChar w:fldCharType="end"/>
        </w:r>
        <w:r w:rsidRPr="00A86351">
          <w:rPr>
            <w:rStyle w:val="Hipervnculo"/>
            <w:noProof/>
          </w:rPr>
          <w:fldChar w:fldCharType="end"/>
        </w:r>
      </w:ins>
    </w:p>
    <w:p w14:paraId="1EA35EB4" w14:textId="2A0C2C12" w:rsidR="007865AB" w:rsidRDefault="007865AB">
      <w:pPr>
        <w:pStyle w:val="TDC1"/>
        <w:tabs>
          <w:tab w:val="left" w:pos="442"/>
          <w:tab w:val="right" w:leader="dot" w:pos="9060"/>
        </w:tabs>
        <w:rPr>
          <w:ins w:id="548" w:author="JORGE CONTRERAS ORTIZ" w:date="2021-09-08T21:58:00Z"/>
          <w:rFonts w:asciiTheme="minorHAnsi" w:eastAsiaTheme="minorEastAsia" w:hAnsiTheme="minorHAnsi" w:cstheme="minorBidi"/>
          <w:noProof/>
          <w:sz w:val="22"/>
          <w:lang w:eastAsia="es-ES"/>
        </w:rPr>
      </w:pPr>
      <w:ins w:id="549"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"_Toc82030875"</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4.</w:t>
        </w:r>
        <w:r>
          <w:rPr>
            <w:rFonts w:asciiTheme="minorHAnsi" w:eastAsiaTheme="minorEastAsia" w:hAnsiTheme="minorHAnsi" w:cstheme="minorBidi"/>
            <w:noProof/>
            <w:sz w:val="22"/>
            <w:lang w:eastAsia="es-ES"/>
          </w:rPr>
          <w:tab/>
        </w:r>
        <w:r w:rsidRPr="00A86351">
          <w:rPr>
            <w:rStyle w:val="Hipervnculo"/>
            <w:noProof/>
          </w:rPr>
          <w:t>DISEÑO E IMPLEMENTACIÓN HARDWARE</w:t>
        </w:r>
        <w:r>
          <w:rPr>
            <w:noProof/>
            <w:webHidden/>
          </w:rPr>
          <w:tab/>
        </w:r>
        <w:r>
          <w:rPr>
            <w:noProof/>
            <w:webHidden/>
          </w:rPr>
          <w:fldChar w:fldCharType="begin"/>
        </w:r>
        <w:r>
          <w:rPr>
            <w:noProof/>
            <w:webHidden/>
          </w:rPr>
          <w:instrText xml:space="preserve"> PAGEREF _Toc82030875 \h </w:instrText>
        </w:r>
        <w:r>
          <w:rPr>
            <w:noProof/>
            <w:webHidden/>
          </w:rPr>
        </w:r>
      </w:ins>
      <w:r>
        <w:rPr>
          <w:noProof/>
          <w:webHidden/>
        </w:rPr>
        <w:fldChar w:fldCharType="separate"/>
      </w:r>
      <w:ins w:id="550" w:author="JORGE CONTRERAS ORTIZ" w:date="2021-09-08T21:58:00Z">
        <w:r>
          <w:rPr>
            <w:noProof/>
            <w:webHidden/>
          </w:rPr>
          <w:t>73</w:t>
        </w:r>
        <w:r>
          <w:rPr>
            <w:noProof/>
            <w:webHidden/>
          </w:rPr>
          <w:fldChar w:fldCharType="end"/>
        </w:r>
        <w:r w:rsidRPr="00A86351">
          <w:rPr>
            <w:rStyle w:val="Hipervnculo"/>
            <w:noProof/>
          </w:rPr>
          <w:fldChar w:fldCharType="end"/>
        </w:r>
      </w:ins>
    </w:p>
    <w:p w14:paraId="7C74CFA4" w14:textId="3E953555" w:rsidR="007865AB" w:rsidRDefault="007865AB">
      <w:pPr>
        <w:pStyle w:val="TDC2"/>
        <w:tabs>
          <w:tab w:val="left" w:pos="880"/>
          <w:tab w:val="right" w:leader="dot" w:pos="9060"/>
        </w:tabs>
        <w:rPr>
          <w:ins w:id="551" w:author="JORGE CONTRERAS ORTIZ" w:date="2021-09-08T21:58:00Z"/>
          <w:rFonts w:asciiTheme="minorHAnsi" w:eastAsiaTheme="minorEastAsia" w:hAnsiTheme="minorHAnsi" w:cstheme="minorBidi"/>
          <w:noProof/>
          <w:lang w:eastAsia="es-ES"/>
        </w:rPr>
      </w:pPr>
      <w:ins w:id="552"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"_Toc82030876"</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4.1.</w:t>
        </w:r>
        <w:r>
          <w:rPr>
            <w:rFonts w:asciiTheme="minorHAnsi" w:eastAsiaTheme="minorEastAsia" w:hAnsiTheme="minorHAnsi" w:cstheme="minorBidi"/>
            <w:noProof/>
            <w:lang w:eastAsia="es-ES"/>
          </w:rPr>
          <w:tab/>
        </w:r>
        <w:r w:rsidRPr="00A86351">
          <w:rPr>
            <w:rStyle w:val="Hipervnculo"/>
            <w:noProof/>
          </w:rPr>
          <w:t>COMPONENTES COMERCIALES UTILIZADOS</w:t>
        </w:r>
        <w:r>
          <w:rPr>
            <w:noProof/>
            <w:webHidden/>
          </w:rPr>
          <w:tab/>
        </w:r>
        <w:r>
          <w:rPr>
            <w:noProof/>
            <w:webHidden/>
          </w:rPr>
          <w:fldChar w:fldCharType="begin"/>
        </w:r>
        <w:r>
          <w:rPr>
            <w:noProof/>
            <w:webHidden/>
          </w:rPr>
          <w:instrText xml:space="preserve"> PAGEREF _Toc82030876 \h </w:instrText>
        </w:r>
        <w:r>
          <w:rPr>
            <w:noProof/>
            <w:webHidden/>
          </w:rPr>
        </w:r>
      </w:ins>
      <w:r>
        <w:rPr>
          <w:noProof/>
          <w:webHidden/>
        </w:rPr>
        <w:fldChar w:fldCharType="separate"/>
      </w:r>
      <w:ins w:id="553" w:author="JORGE CONTRERAS ORTIZ" w:date="2021-09-08T21:58:00Z">
        <w:r>
          <w:rPr>
            <w:noProof/>
            <w:webHidden/>
          </w:rPr>
          <w:t>73</w:t>
        </w:r>
        <w:r>
          <w:rPr>
            <w:noProof/>
            <w:webHidden/>
          </w:rPr>
          <w:fldChar w:fldCharType="end"/>
        </w:r>
        <w:r w:rsidRPr="00A86351">
          <w:rPr>
            <w:rStyle w:val="Hipervnculo"/>
            <w:noProof/>
          </w:rPr>
          <w:fldChar w:fldCharType="end"/>
        </w:r>
      </w:ins>
    </w:p>
    <w:p w14:paraId="284EC5E2" w14:textId="2A092B93" w:rsidR="007865AB" w:rsidRDefault="007865AB">
      <w:pPr>
        <w:pStyle w:val="TDC3"/>
        <w:rPr>
          <w:ins w:id="554" w:author="JORGE CONTRERAS ORTIZ" w:date="2021-09-08T21:58:00Z"/>
          <w:rFonts w:asciiTheme="minorHAnsi" w:hAnsiTheme="minorHAnsi" w:cstheme="minorBidi"/>
          <w:noProof/>
          <w:sz w:val="22"/>
        </w:rPr>
      </w:pPr>
      <w:ins w:id="555"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"_Toc82030877"</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4.1.1.</w:t>
        </w:r>
        <w:r>
          <w:rPr>
            <w:rFonts w:asciiTheme="minorHAnsi" w:hAnsiTheme="minorHAnsi" w:cstheme="minorBidi"/>
            <w:noProof/>
            <w:sz w:val="22"/>
          </w:rPr>
          <w:tab/>
        </w:r>
        <w:r w:rsidRPr="00A86351">
          <w:rPr>
            <w:rStyle w:val="Hipervnculo"/>
            <w:noProof/>
          </w:rPr>
          <w:t>ELEMENTOS HARDWARE UTILIZADOS</w:t>
        </w:r>
        <w:r>
          <w:rPr>
            <w:noProof/>
            <w:webHidden/>
          </w:rPr>
          <w:tab/>
        </w:r>
        <w:r>
          <w:rPr>
            <w:noProof/>
            <w:webHidden/>
          </w:rPr>
          <w:fldChar w:fldCharType="begin"/>
        </w:r>
        <w:r>
          <w:rPr>
            <w:noProof/>
            <w:webHidden/>
          </w:rPr>
          <w:instrText xml:space="preserve"> PAGEREF _Toc82030877 \h </w:instrText>
        </w:r>
        <w:r>
          <w:rPr>
            <w:noProof/>
            <w:webHidden/>
          </w:rPr>
        </w:r>
      </w:ins>
      <w:r>
        <w:rPr>
          <w:noProof/>
          <w:webHidden/>
        </w:rPr>
        <w:fldChar w:fldCharType="separate"/>
      </w:r>
      <w:ins w:id="556" w:author="JORGE CONTRERAS ORTIZ" w:date="2021-09-08T21:58:00Z">
        <w:r>
          <w:rPr>
            <w:noProof/>
            <w:webHidden/>
          </w:rPr>
          <w:t>73</w:t>
        </w:r>
        <w:r>
          <w:rPr>
            <w:noProof/>
            <w:webHidden/>
          </w:rPr>
          <w:fldChar w:fldCharType="end"/>
        </w:r>
        <w:r w:rsidRPr="00A86351">
          <w:rPr>
            <w:rStyle w:val="Hipervnculo"/>
            <w:noProof/>
          </w:rPr>
          <w:fldChar w:fldCharType="end"/>
        </w:r>
      </w:ins>
    </w:p>
    <w:p w14:paraId="710A39F4" w14:textId="2E5ACE6E" w:rsidR="007865AB" w:rsidRDefault="007865AB">
      <w:pPr>
        <w:pStyle w:val="TDC3"/>
        <w:rPr>
          <w:ins w:id="557" w:author="JORGE CONTRERAS ORTIZ" w:date="2021-09-08T21:58:00Z"/>
          <w:rFonts w:asciiTheme="minorHAnsi" w:hAnsiTheme="minorHAnsi" w:cstheme="minorBidi"/>
          <w:noProof/>
          <w:sz w:val="22"/>
        </w:rPr>
      </w:pPr>
      <w:ins w:id="558"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"_Toc82030880"</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4.1.2.</w:t>
        </w:r>
        <w:r>
          <w:rPr>
            <w:rFonts w:asciiTheme="minorHAnsi" w:hAnsiTheme="minorHAnsi" w:cstheme="minorBidi"/>
            <w:noProof/>
            <w:sz w:val="22"/>
          </w:rPr>
          <w:tab/>
        </w:r>
        <w:r w:rsidRPr="00A86351">
          <w:rPr>
            <w:rStyle w:val="Hipervnculo"/>
            <w:noProof/>
          </w:rPr>
          <w:t>ELEMENTOS SOFTWARE UTILIZADOS</w:t>
        </w:r>
        <w:r>
          <w:rPr>
            <w:noProof/>
            <w:webHidden/>
          </w:rPr>
          <w:tab/>
        </w:r>
        <w:r>
          <w:rPr>
            <w:noProof/>
            <w:webHidden/>
          </w:rPr>
          <w:fldChar w:fldCharType="begin"/>
        </w:r>
        <w:r>
          <w:rPr>
            <w:noProof/>
            <w:webHidden/>
          </w:rPr>
          <w:instrText xml:space="preserve"> PAGEREF _Toc82030880 \h </w:instrText>
        </w:r>
        <w:r>
          <w:rPr>
            <w:noProof/>
            <w:webHidden/>
          </w:rPr>
        </w:r>
      </w:ins>
      <w:r>
        <w:rPr>
          <w:noProof/>
          <w:webHidden/>
        </w:rPr>
        <w:fldChar w:fldCharType="separate"/>
      </w:r>
      <w:ins w:id="559" w:author="JORGE CONTRERAS ORTIZ" w:date="2021-09-08T21:58:00Z">
        <w:r>
          <w:rPr>
            <w:noProof/>
            <w:webHidden/>
          </w:rPr>
          <w:t>76</w:t>
        </w:r>
        <w:r>
          <w:rPr>
            <w:noProof/>
            <w:webHidden/>
          </w:rPr>
          <w:fldChar w:fldCharType="end"/>
        </w:r>
        <w:r w:rsidRPr="00A86351">
          <w:rPr>
            <w:rStyle w:val="Hipervnculo"/>
            <w:noProof/>
          </w:rPr>
          <w:fldChar w:fldCharType="end"/>
        </w:r>
      </w:ins>
    </w:p>
    <w:p w14:paraId="305E3117" w14:textId="11E28874" w:rsidR="007865AB" w:rsidRDefault="007865AB">
      <w:pPr>
        <w:pStyle w:val="TDC2"/>
        <w:tabs>
          <w:tab w:val="left" w:pos="880"/>
          <w:tab w:val="right" w:leader="dot" w:pos="9060"/>
        </w:tabs>
        <w:rPr>
          <w:ins w:id="560" w:author="JORGE CONTRERAS ORTIZ" w:date="2021-09-08T21:58:00Z"/>
          <w:rFonts w:asciiTheme="minorHAnsi" w:eastAsiaTheme="minorEastAsia" w:hAnsiTheme="minorHAnsi" w:cstheme="minorBidi"/>
          <w:noProof/>
          <w:lang w:eastAsia="es-ES"/>
        </w:rPr>
      </w:pPr>
      <w:ins w:id="561" w:author="JORGE CONTRERAS ORTIZ" w:date="2021-09-08T21:58:00Z">
        <w:r w:rsidRPr="00A86351">
          <w:rPr>
            <w:rStyle w:val="Hipervnculo"/>
            <w:noProof/>
          </w:rPr>
          <w:lastRenderedPageBreak/>
          <w:fldChar w:fldCharType="begin"/>
        </w:r>
        <w:r w:rsidRPr="00A86351">
          <w:rPr>
            <w:rStyle w:val="Hipervnculo"/>
            <w:noProof/>
          </w:rPr>
          <w:instrText xml:space="preserve"> </w:instrText>
        </w:r>
        <w:r>
          <w:rPr>
            <w:noProof/>
          </w:rPr>
          <w:instrText>HYPERLINK \l "_Toc82030881"</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4.2.</w:t>
        </w:r>
        <w:r>
          <w:rPr>
            <w:rFonts w:asciiTheme="minorHAnsi" w:eastAsiaTheme="minorEastAsia" w:hAnsiTheme="minorHAnsi" w:cstheme="minorBidi"/>
            <w:noProof/>
            <w:lang w:eastAsia="es-ES"/>
          </w:rPr>
          <w:tab/>
        </w:r>
        <w:r w:rsidRPr="00A86351">
          <w:rPr>
            <w:rStyle w:val="Hipervnculo"/>
            <w:noProof/>
          </w:rPr>
          <w:t>DISEÑO DE ESQUEMÁTICO PCB</w:t>
        </w:r>
        <w:r>
          <w:rPr>
            <w:noProof/>
            <w:webHidden/>
          </w:rPr>
          <w:tab/>
        </w:r>
        <w:r>
          <w:rPr>
            <w:noProof/>
            <w:webHidden/>
          </w:rPr>
          <w:fldChar w:fldCharType="begin"/>
        </w:r>
        <w:r>
          <w:rPr>
            <w:noProof/>
            <w:webHidden/>
          </w:rPr>
          <w:instrText xml:space="preserve"> PAGEREF _Toc82030881 \h </w:instrText>
        </w:r>
        <w:r>
          <w:rPr>
            <w:noProof/>
            <w:webHidden/>
          </w:rPr>
        </w:r>
      </w:ins>
      <w:r>
        <w:rPr>
          <w:noProof/>
          <w:webHidden/>
        </w:rPr>
        <w:fldChar w:fldCharType="separate"/>
      </w:r>
      <w:ins w:id="562" w:author="JORGE CONTRERAS ORTIZ" w:date="2021-09-08T21:58:00Z">
        <w:r>
          <w:rPr>
            <w:noProof/>
            <w:webHidden/>
          </w:rPr>
          <w:t>77</w:t>
        </w:r>
        <w:r>
          <w:rPr>
            <w:noProof/>
            <w:webHidden/>
          </w:rPr>
          <w:fldChar w:fldCharType="end"/>
        </w:r>
        <w:r w:rsidRPr="00A86351">
          <w:rPr>
            <w:rStyle w:val="Hipervnculo"/>
            <w:noProof/>
          </w:rPr>
          <w:fldChar w:fldCharType="end"/>
        </w:r>
      </w:ins>
    </w:p>
    <w:p w14:paraId="288E051E" w14:textId="2D36988E" w:rsidR="007865AB" w:rsidRDefault="007865AB">
      <w:pPr>
        <w:pStyle w:val="TDC3"/>
        <w:rPr>
          <w:ins w:id="563" w:author="JORGE CONTRERAS ORTIZ" w:date="2021-09-08T21:58:00Z"/>
          <w:rFonts w:asciiTheme="minorHAnsi" w:hAnsiTheme="minorHAnsi" w:cstheme="minorBidi"/>
          <w:noProof/>
          <w:sz w:val="22"/>
        </w:rPr>
      </w:pPr>
      <w:ins w:id="564"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"_Toc82030882"</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4.2.1.</w:t>
        </w:r>
        <w:r>
          <w:rPr>
            <w:rFonts w:asciiTheme="minorHAnsi" w:hAnsiTheme="minorHAnsi" w:cstheme="minorBidi"/>
            <w:noProof/>
            <w:sz w:val="22"/>
          </w:rPr>
          <w:tab/>
        </w:r>
        <w:r w:rsidRPr="00A86351">
          <w:rPr>
            <w:rStyle w:val="Hipervnculo"/>
            <w:noProof/>
          </w:rPr>
          <w:t>JERARQUÍA DEL CIRCUITO</w:t>
        </w:r>
        <w:r>
          <w:rPr>
            <w:noProof/>
            <w:webHidden/>
          </w:rPr>
          <w:tab/>
        </w:r>
        <w:r>
          <w:rPr>
            <w:noProof/>
            <w:webHidden/>
          </w:rPr>
          <w:fldChar w:fldCharType="begin"/>
        </w:r>
        <w:r>
          <w:rPr>
            <w:noProof/>
            <w:webHidden/>
          </w:rPr>
          <w:instrText xml:space="preserve"> PAGEREF _Toc82030882 \h </w:instrText>
        </w:r>
        <w:r>
          <w:rPr>
            <w:noProof/>
            <w:webHidden/>
          </w:rPr>
        </w:r>
      </w:ins>
      <w:r>
        <w:rPr>
          <w:noProof/>
          <w:webHidden/>
        </w:rPr>
        <w:fldChar w:fldCharType="separate"/>
      </w:r>
      <w:ins w:id="565" w:author="JORGE CONTRERAS ORTIZ" w:date="2021-09-08T21:58:00Z">
        <w:r>
          <w:rPr>
            <w:noProof/>
            <w:webHidden/>
          </w:rPr>
          <w:t>77</w:t>
        </w:r>
        <w:r>
          <w:rPr>
            <w:noProof/>
            <w:webHidden/>
          </w:rPr>
          <w:fldChar w:fldCharType="end"/>
        </w:r>
        <w:r w:rsidRPr="00A86351">
          <w:rPr>
            <w:rStyle w:val="Hipervnculo"/>
            <w:noProof/>
          </w:rPr>
          <w:fldChar w:fldCharType="end"/>
        </w:r>
      </w:ins>
    </w:p>
    <w:p w14:paraId="6B67077E" w14:textId="3389481B" w:rsidR="007865AB" w:rsidRDefault="007865AB">
      <w:pPr>
        <w:pStyle w:val="TDC3"/>
        <w:rPr>
          <w:ins w:id="566" w:author="JORGE CONTRERAS ORTIZ" w:date="2021-09-08T21:58:00Z"/>
          <w:rFonts w:asciiTheme="minorHAnsi" w:hAnsiTheme="minorHAnsi" w:cstheme="minorBidi"/>
          <w:noProof/>
          <w:sz w:val="22"/>
        </w:rPr>
      </w:pPr>
      <w:ins w:id="567"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"_Toc82030883"</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4.2.2.</w:t>
        </w:r>
        <w:r>
          <w:rPr>
            <w:rFonts w:asciiTheme="minorHAnsi" w:hAnsiTheme="minorHAnsi" w:cstheme="minorBidi"/>
            <w:noProof/>
            <w:sz w:val="22"/>
          </w:rPr>
          <w:tab/>
        </w:r>
        <w:r w:rsidRPr="00A86351">
          <w:rPr>
            <w:rStyle w:val="Hipervnculo"/>
            <w:noProof/>
          </w:rPr>
          <w:t>CIRCUITO DE ALIMENTACIÓN</w:t>
        </w:r>
        <w:r>
          <w:rPr>
            <w:noProof/>
            <w:webHidden/>
          </w:rPr>
          <w:tab/>
        </w:r>
        <w:r>
          <w:rPr>
            <w:noProof/>
            <w:webHidden/>
          </w:rPr>
          <w:fldChar w:fldCharType="begin"/>
        </w:r>
        <w:r>
          <w:rPr>
            <w:noProof/>
            <w:webHidden/>
          </w:rPr>
          <w:instrText xml:space="preserve"> PAGEREF _Toc82030883 \h </w:instrText>
        </w:r>
        <w:r>
          <w:rPr>
            <w:noProof/>
            <w:webHidden/>
          </w:rPr>
        </w:r>
      </w:ins>
      <w:r>
        <w:rPr>
          <w:noProof/>
          <w:webHidden/>
        </w:rPr>
        <w:fldChar w:fldCharType="separate"/>
      </w:r>
      <w:ins w:id="568" w:author="JORGE CONTRERAS ORTIZ" w:date="2021-09-08T21:58:00Z">
        <w:r>
          <w:rPr>
            <w:noProof/>
            <w:webHidden/>
          </w:rPr>
          <w:t>78</w:t>
        </w:r>
        <w:r>
          <w:rPr>
            <w:noProof/>
            <w:webHidden/>
          </w:rPr>
          <w:fldChar w:fldCharType="end"/>
        </w:r>
        <w:r w:rsidRPr="00A86351">
          <w:rPr>
            <w:rStyle w:val="Hipervnculo"/>
            <w:noProof/>
          </w:rPr>
          <w:fldChar w:fldCharType="end"/>
        </w:r>
      </w:ins>
    </w:p>
    <w:p w14:paraId="6A97646F" w14:textId="1ABCFF72" w:rsidR="007865AB" w:rsidRDefault="007865AB">
      <w:pPr>
        <w:pStyle w:val="TDC3"/>
        <w:rPr>
          <w:ins w:id="569" w:author="JORGE CONTRERAS ORTIZ" w:date="2021-09-08T21:58:00Z"/>
          <w:rFonts w:asciiTheme="minorHAnsi" w:hAnsiTheme="minorHAnsi" w:cstheme="minorBidi"/>
          <w:noProof/>
          <w:sz w:val="22"/>
        </w:rPr>
      </w:pPr>
      <w:ins w:id="570"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"_Toc82030884"</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4.2.3.</w:t>
        </w:r>
        <w:r>
          <w:rPr>
            <w:rFonts w:asciiTheme="minorHAnsi" w:hAnsiTheme="minorHAnsi" w:cstheme="minorBidi"/>
            <w:noProof/>
            <w:sz w:val="22"/>
          </w:rPr>
          <w:tab/>
        </w:r>
        <w:r w:rsidRPr="00A86351">
          <w:rPr>
            <w:rStyle w:val="Hipervnculo"/>
            <w:noProof/>
          </w:rPr>
          <w:t>INTEGRACIÓN DEL MÓDULO KTWM102</w:t>
        </w:r>
        <w:r>
          <w:rPr>
            <w:noProof/>
            <w:webHidden/>
          </w:rPr>
          <w:tab/>
        </w:r>
        <w:r>
          <w:rPr>
            <w:noProof/>
            <w:webHidden/>
          </w:rPr>
          <w:fldChar w:fldCharType="begin"/>
        </w:r>
        <w:r>
          <w:rPr>
            <w:noProof/>
            <w:webHidden/>
          </w:rPr>
          <w:instrText xml:space="preserve"> PAGEREF _Toc82030884 \h </w:instrText>
        </w:r>
        <w:r>
          <w:rPr>
            <w:noProof/>
            <w:webHidden/>
          </w:rPr>
        </w:r>
      </w:ins>
      <w:r>
        <w:rPr>
          <w:noProof/>
          <w:webHidden/>
        </w:rPr>
        <w:fldChar w:fldCharType="separate"/>
      </w:r>
      <w:ins w:id="571" w:author="JORGE CONTRERAS ORTIZ" w:date="2021-09-08T21:58:00Z">
        <w:r>
          <w:rPr>
            <w:noProof/>
            <w:webHidden/>
          </w:rPr>
          <w:t>79</w:t>
        </w:r>
        <w:r>
          <w:rPr>
            <w:noProof/>
            <w:webHidden/>
          </w:rPr>
          <w:fldChar w:fldCharType="end"/>
        </w:r>
        <w:r w:rsidRPr="00A86351">
          <w:rPr>
            <w:rStyle w:val="Hipervnculo"/>
            <w:noProof/>
          </w:rPr>
          <w:fldChar w:fldCharType="end"/>
        </w:r>
      </w:ins>
    </w:p>
    <w:p w14:paraId="4CF4D34F" w14:textId="07A44C76" w:rsidR="007865AB" w:rsidRDefault="007865AB">
      <w:pPr>
        <w:pStyle w:val="TDC3"/>
        <w:rPr>
          <w:ins w:id="572" w:author="JORGE CONTRERAS ORTIZ" w:date="2021-09-08T21:58:00Z"/>
          <w:rFonts w:asciiTheme="minorHAnsi" w:hAnsiTheme="minorHAnsi" w:cstheme="minorBidi"/>
          <w:noProof/>
          <w:sz w:val="22"/>
        </w:rPr>
      </w:pPr>
      <w:ins w:id="573"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"_Toc82030886"</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4.2.4.</w:t>
        </w:r>
        <w:r>
          <w:rPr>
            <w:rFonts w:asciiTheme="minorHAnsi" w:hAnsiTheme="minorHAnsi" w:cstheme="minorBidi"/>
            <w:noProof/>
            <w:sz w:val="22"/>
          </w:rPr>
          <w:tab/>
        </w:r>
        <w:r w:rsidRPr="00A86351">
          <w:rPr>
            <w:rStyle w:val="Hipervnculo"/>
            <w:noProof/>
          </w:rPr>
          <w:t>COOKIE CONNECTOR</w:t>
        </w:r>
        <w:r>
          <w:rPr>
            <w:noProof/>
            <w:webHidden/>
          </w:rPr>
          <w:tab/>
        </w:r>
        <w:r>
          <w:rPr>
            <w:noProof/>
            <w:webHidden/>
          </w:rPr>
          <w:fldChar w:fldCharType="begin"/>
        </w:r>
        <w:r>
          <w:rPr>
            <w:noProof/>
            <w:webHidden/>
          </w:rPr>
          <w:instrText xml:space="preserve"> PAGEREF _Toc82030886 \h </w:instrText>
        </w:r>
        <w:r>
          <w:rPr>
            <w:noProof/>
            <w:webHidden/>
          </w:rPr>
        </w:r>
      </w:ins>
      <w:r>
        <w:rPr>
          <w:noProof/>
          <w:webHidden/>
        </w:rPr>
        <w:fldChar w:fldCharType="separate"/>
      </w:r>
      <w:ins w:id="574" w:author="JORGE CONTRERAS ORTIZ" w:date="2021-09-08T21:58:00Z">
        <w:r>
          <w:rPr>
            <w:noProof/>
            <w:webHidden/>
          </w:rPr>
          <w:t>80</w:t>
        </w:r>
        <w:r>
          <w:rPr>
            <w:noProof/>
            <w:webHidden/>
          </w:rPr>
          <w:fldChar w:fldCharType="end"/>
        </w:r>
        <w:r w:rsidRPr="00A86351">
          <w:rPr>
            <w:rStyle w:val="Hipervnculo"/>
            <w:noProof/>
          </w:rPr>
          <w:fldChar w:fldCharType="end"/>
        </w:r>
      </w:ins>
    </w:p>
    <w:p w14:paraId="675B677F" w14:textId="2422697F" w:rsidR="007865AB" w:rsidRDefault="007865AB">
      <w:pPr>
        <w:pStyle w:val="TDC3"/>
        <w:rPr>
          <w:ins w:id="575" w:author="JORGE CONTRERAS ORTIZ" w:date="2021-09-08T21:58:00Z"/>
          <w:rFonts w:asciiTheme="minorHAnsi" w:hAnsiTheme="minorHAnsi" w:cstheme="minorBidi"/>
          <w:noProof/>
          <w:sz w:val="22"/>
        </w:rPr>
      </w:pPr>
      <w:ins w:id="576"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"_Toc82030887"</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4.2.5.</w:t>
        </w:r>
        <w:r>
          <w:rPr>
            <w:rFonts w:asciiTheme="minorHAnsi" w:hAnsiTheme="minorHAnsi" w:cstheme="minorBidi"/>
            <w:noProof/>
            <w:sz w:val="22"/>
          </w:rPr>
          <w:tab/>
        </w:r>
        <w:r w:rsidRPr="00A86351">
          <w:rPr>
            <w:rStyle w:val="Hipervnculo"/>
            <w:noProof/>
          </w:rPr>
          <w:t>USB</w:t>
        </w:r>
        <w:r>
          <w:rPr>
            <w:noProof/>
            <w:webHidden/>
          </w:rPr>
          <w:tab/>
        </w:r>
        <w:r>
          <w:rPr>
            <w:noProof/>
            <w:webHidden/>
          </w:rPr>
          <w:fldChar w:fldCharType="begin"/>
        </w:r>
        <w:r>
          <w:rPr>
            <w:noProof/>
            <w:webHidden/>
          </w:rPr>
          <w:instrText xml:space="preserve"> PAGEREF _Toc82030887 \h </w:instrText>
        </w:r>
        <w:r>
          <w:rPr>
            <w:noProof/>
            <w:webHidden/>
          </w:rPr>
        </w:r>
      </w:ins>
      <w:r>
        <w:rPr>
          <w:noProof/>
          <w:webHidden/>
        </w:rPr>
        <w:fldChar w:fldCharType="separate"/>
      </w:r>
      <w:ins w:id="577" w:author="JORGE CONTRERAS ORTIZ" w:date="2021-09-08T21:58:00Z">
        <w:r>
          <w:rPr>
            <w:noProof/>
            <w:webHidden/>
          </w:rPr>
          <w:t>81</w:t>
        </w:r>
        <w:r>
          <w:rPr>
            <w:noProof/>
            <w:webHidden/>
          </w:rPr>
          <w:fldChar w:fldCharType="end"/>
        </w:r>
        <w:r w:rsidRPr="00A86351">
          <w:rPr>
            <w:rStyle w:val="Hipervnculo"/>
            <w:noProof/>
          </w:rPr>
          <w:fldChar w:fldCharType="end"/>
        </w:r>
      </w:ins>
    </w:p>
    <w:p w14:paraId="389E5F42" w14:textId="1114865A" w:rsidR="007865AB" w:rsidRDefault="007865AB">
      <w:pPr>
        <w:pStyle w:val="TDC2"/>
        <w:tabs>
          <w:tab w:val="left" w:pos="880"/>
          <w:tab w:val="right" w:leader="dot" w:pos="9060"/>
        </w:tabs>
        <w:rPr>
          <w:ins w:id="578" w:author="JORGE CONTRERAS ORTIZ" w:date="2021-09-08T21:58:00Z"/>
          <w:rFonts w:asciiTheme="minorHAnsi" w:eastAsiaTheme="minorEastAsia" w:hAnsiTheme="minorHAnsi" w:cstheme="minorBidi"/>
          <w:noProof/>
          <w:lang w:eastAsia="es-ES"/>
        </w:rPr>
      </w:pPr>
      <w:ins w:id="579"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"_Toc82030888"</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4.3.</w:t>
        </w:r>
        <w:r>
          <w:rPr>
            <w:rFonts w:asciiTheme="minorHAnsi" w:eastAsiaTheme="minorEastAsia" w:hAnsiTheme="minorHAnsi" w:cstheme="minorBidi"/>
            <w:noProof/>
            <w:lang w:eastAsia="es-ES"/>
          </w:rPr>
          <w:tab/>
        </w:r>
        <w:r w:rsidRPr="00A86351">
          <w:rPr>
            <w:rStyle w:val="Hipervnculo"/>
            <w:noProof/>
          </w:rPr>
          <w:t>LAYOUT</w:t>
        </w:r>
        <w:r>
          <w:rPr>
            <w:noProof/>
            <w:webHidden/>
          </w:rPr>
          <w:tab/>
        </w:r>
        <w:r>
          <w:rPr>
            <w:noProof/>
            <w:webHidden/>
          </w:rPr>
          <w:fldChar w:fldCharType="begin"/>
        </w:r>
        <w:r>
          <w:rPr>
            <w:noProof/>
            <w:webHidden/>
          </w:rPr>
          <w:instrText xml:space="preserve"> PAGEREF _Toc82030888 \h </w:instrText>
        </w:r>
        <w:r>
          <w:rPr>
            <w:noProof/>
            <w:webHidden/>
          </w:rPr>
        </w:r>
      </w:ins>
      <w:r>
        <w:rPr>
          <w:noProof/>
          <w:webHidden/>
        </w:rPr>
        <w:fldChar w:fldCharType="separate"/>
      </w:r>
      <w:ins w:id="580" w:author="JORGE CONTRERAS ORTIZ" w:date="2021-09-08T21:58:00Z">
        <w:r>
          <w:rPr>
            <w:noProof/>
            <w:webHidden/>
          </w:rPr>
          <w:t>82</w:t>
        </w:r>
        <w:r>
          <w:rPr>
            <w:noProof/>
            <w:webHidden/>
          </w:rPr>
          <w:fldChar w:fldCharType="end"/>
        </w:r>
        <w:r w:rsidRPr="00A86351">
          <w:rPr>
            <w:rStyle w:val="Hipervnculo"/>
            <w:noProof/>
          </w:rPr>
          <w:fldChar w:fldCharType="end"/>
        </w:r>
      </w:ins>
    </w:p>
    <w:p w14:paraId="2EB944F0" w14:textId="08F43CFB" w:rsidR="007865AB" w:rsidRDefault="007865AB">
      <w:pPr>
        <w:pStyle w:val="TDC3"/>
        <w:rPr>
          <w:ins w:id="581" w:author="JORGE CONTRERAS ORTIZ" w:date="2021-09-08T21:58:00Z"/>
          <w:rFonts w:asciiTheme="minorHAnsi" w:hAnsiTheme="minorHAnsi" w:cstheme="minorBidi"/>
          <w:noProof/>
          <w:sz w:val="22"/>
        </w:rPr>
      </w:pPr>
      <w:ins w:id="582"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"_Toc82030889"</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4.3.1.</w:t>
        </w:r>
        <w:r>
          <w:rPr>
            <w:rFonts w:asciiTheme="minorHAnsi" w:hAnsiTheme="minorHAnsi" w:cstheme="minorBidi"/>
            <w:noProof/>
            <w:sz w:val="22"/>
          </w:rPr>
          <w:tab/>
        </w:r>
        <w:r w:rsidRPr="00A86351">
          <w:rPr>
            <w:rStyle w:val="Hipervnculo"/>
            <w:noProof/>
          </w:rPr>
          <w:t>LAYOUT CAPA TOP</w:t>
        </w:r>
        <w:r>
          <w:rPr>
            <w:noProof/>
            <w:webHidden/>
          </w:rPr>
          <w:tab/>
        </w:r>
        <w:r>
          <w:rPr>
            <w:noProof/>
            <w:webHidden/>
          </w:rPr>
          <w:fldChar w:fldCharType="begin"/>
        </w:r>
        <w:r>
          <w:rPr>
            <w:noProof/>
            <w:webHidden/>
          </w:rPr>
          <w:instrText xml:space="preserve"> PAGEREF _Toc82030889 \h </w:instrText>
        </w:r>
        <w:r>
          <w:rPr>
            <w:noProof/>
            <w:webHidden/>
          </w:rPr>
        </w:r>
      </w:ins>
      <w:r>
        <w:rPr>
          <w:noProof/>
          <w:webHidden/>
        </w:rPr>
        <w:fldChar w:fldCharType="separate"/>
      </w:r>
      <w:ins w:id="583" w:author="JORGE CONTRERAS ORTIZ" w:date="2021-09-08T21:58:00Z">
        <w:r>
          <w:rPr>
            <w:noProof/>
            <w:webHidden/>
          </w:rPr>
          <w:t>83</w:t>
        </w:r>
        <w:r>
          <w:rPr>
            <w:noProof/>
            <w:webHidden/>
          </w:rPr>
          <w:fldChar w:fldCharType="end"/>
        </w:r>
        <w:r w:rsidRPr="00A86351">
          <w:rPr>
            <w:rStyle w:val="Hipervnculo"/>
            <w:noProof/>
          </w:rPr>
          <w:fldChar w:fldCharType="end"/>
        </w:r>
      </w:ins>
    </w:p>
    <w:p w14:paraId="14967C7D" w14:textId="723C0470" w:rsidR="007865AB" w:rsidRDefault="007865AB">
      <w:pPr>
        <w:pStyle w:val="TDC3"/>
        <w:rPr>
          <w:ins w:id="584" w:author="JORGE CONTRERAS ORTIZ" w:date="2021-09-08T21:58:00Z"/>
          <w:rFonts w:asciiTheme="minorHAnsi" w:hAnsiTheme="minorHAnsi" w:cstheme="minorBidi"/>
          <w:noProof/>
          <w:sz w:val="22"/>
        </w:rPr>
      </w:pPr>
      <w:ins w:id="585"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"_Toc82030890"</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4.3.2.</w:t>
        </w:r>
        <w:r>
          <w:rPr>
            <w:rFonts w:asciiTheme="minorHAnsi" w:hAnsiTheme="minorHAnsi" w:cstheme="minorBidi"/>
            <w:noProof/>
            <w:sz w:val="22"/>
          </w:rPr>
          <w:tab/>
        </w:r>
        <w:r w:rsidRPr="00A86351">
          <w:rPr>
            <w:rStyle w:val="Hipervnculo"/>
            <w:noProof/>
          </w:rPr>
          <w:t>LAYOUT CAPA BOTTOM</w:t>
        </w:r>
        <w:r>
          <w:rPr>
            <w:noProof/>
            <w:webHidden/>
          </w:rPr>
          <w:tab/>
        </w:r>
        <w:r>
          <w:rPr>
            <w:noProof/>
            <w:webHidden/>
          </w:rPr>
          <w:fldChar w:fldCharType="begin"/>
        </w:r>
        <w:r>
          <w:rPr>
            <w:noProof/>
            <w:webHidden/>
          </w:rPr>
          <w:instrText xml:space="preserve"> PAGEREF _Toc82030890 \h </w:instrText>
        </w:r>
        <w:r>
          <w:rPr>
            <w:noProof/>
            <w:webHidden/>
          </w:rPr>
        </w:r>
      </w:ins>
      <w:r>
        <w:rPr>
          <w:noProof/>
          <w:webHidden/>
        </w:rPr>
        <w:fldChar w:fldCharType="separate"/>
      </w:r>
      <w:ins w:id="586" w:author="JORGE CONTRERAS ORTIZ" w:date="2021-09-08T21:58:00Z">
        <w:r>
          <w:rPr>
            <w:noProof/>
            <w:webHidden/>
          </w:rPr>
          <w:t>84</w:t>
        </w:r>
        <w:r>
          <w:rPr>
            <w:noProof/>
            <w:webHidden/>
          </w:rPr>
          <w:fldChar w:fldCharType="end"/>
        </w:r>
        <w:r w:rsidRPr="00A86351">
          <w:rPr>
            <w:rStyle w:val="Hipervnculo"/>
            <w:noProof/>
          </w:rPr>
          <w:fldChar w:fldCharType="end"/>
        </w:r>
      </w:ins>
    </w:p>
    <w:p w14:paraId="6C327DF5" w14:textId="17A1ECCC" w:rsidR="007865AB" w:rsidRDefault="007865AB">
      <w:pPr>
        <w:pStyle w:val="TDC3"/>
        <w:rPr>
          <w:ins w:id="587" w:author="JORGE CONTRERAS ORTIZ" w:date="2021-09-08T21:58:00Z"/>
          <w:rFonts w:asciiTheme="minorHAnsi" w:hAnsiTheme="minorHAnsi" w:cstheme="minorBidi"/>
          <w:noProof/>
          <w:sz w:val="22"/>
        </w:rPr>
      </w:pPr>
      <w:ins w:id="588"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"_Toc82030891"</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4.3.3.</w:t>
        </w:r>
        <w:r>
          <w:rPr>
            <w:rFonts w:asciiTheme="minorHAnsi" w:hAnsiTheme="minorHAnsi" w:cstheme="minorBidi"/>
            <w:noProof/>
            <w:sz w:val="22"/>
          </w:rPr>
          <w:tab/>
        </w:r>
        <w:r w:rsidRPr="00A86351">
          <w:rPr>
            <w:rStyle w:val="Hipervnculo"/>
            <w:noProof/>
          </w:rPr>
          <w:t>RESULTADO FINAL DEL DISEÑO</w:t>
        </w:r>
        <w:r>
          <w:rPr>
            <w:noProof/>
            <w:webHidden/>
          </w:rPr>
          <w:tab/>
        </w:r>
        <w:r>
          <w:rPr>
            <w:noProof/>
            <w:webHidden/>
          </w:rPr>
          <w:fldChar w:fldCharType="begin"/>
        </w:r>
        <w:r>
          <w:rPr>
            <w:noProof/>
            <w:webHidden/>
          </w:rPr>
          <w:instrText xml:space="preserve"> PAGEREF _Toc82030891 \h </w:instrText>
        </w:r>
        <w:r>
          <w:rPr>
            <w:noProof/>
            <w:webHidden/>
          </w:rPr>
        </w:r>
      </w:ins>
      <w:r>
        <w:rPr>
          <w:noProof/>
          <w:webHidden/>
        </w:rPr>
        <w:fldChar w:fldCharType="separate"/>
      </w:r>
      <w:ins w:id="589" w:author="JORGE CONTRERAS ORTIZ" w:date="2021-09-08T21:58:00Z">
        <w:r>
          <w:rPr>
            <w:noProof/>
            <w:webHidden/>
          </w:rPr>
          <w:t>85</w:t>
        </w:r>
        <w:r>
          <w:rPr>
            <w:noProof/>
            <w:webHidden/>
          </w:rPr>
          <w:fldChar w:fldCharType="end"/>
        </w:r>
        <w:r w:rsidRPr="00A86351">
          <w:rPr>
            <w:rStyle w:val="Hipervnculo"/>
            <w:noProof/>
          </w:rPr>
          <w:fldChar w:fldCharType="end"/>
        </w:r>
      </w:ins>
    </w:p>
    <w:p w14:paraId="681702D5" w14:textId="636F97AB" w:rsidR="007865AB" w:rsidRDefault="007865AB">
      <w:pPr>
        <w:pStyle w:val="TDC1"/>
        <w:tabs>
          <w:tab w:val="left" w:pos="442"/>
          <w:tab w:val="right" w:leader="dot" w:pos="9060"/>
        </w:tabs>
        <w:rPr>
          <w:ins w:id="590" w:author="JORGE CONTRERAS ORTIZ" w:date="2021-09-08T21:58:00Z"/>
          <w:rFonts w:asciiTheme="minorHAnsi" w:eastAsiaTheme="minorEastAsia" w:hAnsiTheme="minorHAnsi" w:cstheme="minorBidi"/>
          <w:noProof/>
          <w:sz w:val="22"/>
          <w:lang w:eastAsia="es-ES"/>
        </w:rPr>
      </w:pPr>
      <w:ins w:id="591"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"_Toc82030915"</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5.</w:t>
        </w:r>
        <w:r>
          <w:rPr>
            <w:rFonts w:asciiTheme="minorHAnsi" w:eastAsiaTheme="minorEastAsia" w:hAnsiTheme="minorHAnsi" w:cstheme="minorBidi"/>
            <w:noProof/>
            <w:sz w:val="22"/>
            <w:lang w:eastAsia="es-ES"/>
          </w:rPr>
          <w:tab/>
        </w:r>
        <w:r w:rsidRPr="00A86351">
          <w:rPr>
            <w:rStyle w:val="Hipervnculo"/>
            <w:noProof/>
          </w:rPr>
          <w:t>PRUEBAS EXPERIMENTALES</w:t>
        </w:r>
        <w:r>
          <w:rPr>
            <w:noProof/>
            <w:webHidden/>
          </w:rPr>
          <w:tab/>
        </w:r>
        <w:r>
          <w:rPr>
            <w:noProof/>
            <w:webHidden/>
          </w:rPr>
          <w:fldChar w:fldCharType="begin"/>
        </w:r>
        <w:r>
          <w:rPr>
            <w:noProof/>
            <w:webHidden/>
          </w:rPr>
          <w:instrText xml:space="preserve"> PAGEREF _Toc82030915 \h </w:instrText>
        </w:r>
        <w:r>
          <w:rPr>
            <w:noProof/>
            <w:webHidden/>
          </w:rPr>
        </w:r>
      </w:ins>
      <w:r>
        <w:rPr>
          <w:noProof/>
          <w:webHidden/>
        </w:rPr>
        <w:fldChar w:fldCharType="separate"/>
      </w:r>
      <w:ins w:id="592" w:author="JORGE CONTRERAS ORTIZ" w:date="2021-09-08T21:58:00Z">
        <w:r>
          <w:rPr>
            <w:noProof/>
            <w:webHidden/>
          </w:rPr>
          <w:t>86</w:t>
        </w:r>
        <w:r>
          <w:rPr>
            <w:noProof/>
            <w:webHidden/>
          </w:rPr>
          <w:fldChar w:fldCharType="end"/>
        </w:r>
        <w:r w:rsidRPr="00A86351">
          <w:rPr>
            <w:rStyle w:val="Hipervnculo"/>
            <w:noProof/>
          </w:rPr>
          <w:fldChar w:fldCharType="end"/>
        </w:r>
      </w:ins>
    </w:p>
    <w:p w14:paraId="55D495B2" w14:textId="78DE40E4" w:rsidR="007865AB" w:rsidRDefault="007865AB">
      <w:pPr>
        <w:pStyle w:val="TDC2"/>
        <w:tabs>
          <w:tab w:val="left" w:pos="880"/>
          <w:tab w:val="right" w:leader="dot" w:pos="9060"/>
        </w:tabs>
        <w:rPr>
          <w:ins w:id="593" w:author="JORGE CONTRERAS ORTIZ" w:date="2021-09-08T21:58:00Z"/>
          <w:rFonts w:asciiTheme="minorHAnsi" w:eastAsiaTheme="minorEastAsia" w:hAnsiTheme="minorHAnsi" w:cstheme="minorBidi"/>
          <w:noProof/>
          <w:lang w:eastAsia="es-ES"/>
        </w:rPr>
      </w:pPr>
      <w:ins w:id="594"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"_Toc82030916"</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5.1.</w:t>
        </w:r>
        <w:r>
          <w:rPr>
            <w:rFonts w:asciiTheme="minorHAnsi" w:eastAsiaTheme="minorEastAsia" w:hAnsiTheme="minorHAnsi" w:cstheme="minorBidi"/>
            <w:noProof/>
            <w:lang w:eastAsia="es-ES"/>
          </w:rPr>
          <w:tab/>
        </w:r>
        <w:r w:rsidRPr="00A86351">
          <w:rPr>
            <w:rStyle w:val="Hipervnculo"/>
            <w:noProof/>
          </w:rPr>
          <w:t>PRIMERA INTERACCIÓN CON DONGLE USB</w:t>
        </w:r>
        <w:r>
          <w:rPr>
            <w:noProof/>
            <w:webHidden/>
          </w:rPr>
          <w:tab/>
        </w:r>
        <w:r>
          <w:rPr>
            <w:noProof/>
            <w:webHidden/>
          </w:rPr>
          <w:fldChar w:fldCharType="begin"/>
        </w:r>
        <w:r>
          <w:rPr>
            <w:noProof/>
            <w:webHidden/>
          </w:rPr>
          <w:instrText xml:space="preserve"> PAGEREF _Toc82030916 \h </w:instrText>
        </w:r>
        <w:r>
          <w:rPr>
            <w:noProof/>
            <w:webHidden/>
          </w:rPr>
        </w:r>
      </w:ins>
      <w:r>
        <w:rPr>
          <w:noProof/>
          <w:webHidden/>
        </w:rPr>
        <w:fldChar w:fldCharType="separate"/>
      </w:r>
      <w:ins w:id="595" w:author="JORGE CONTRERAS ORTIZ" w:date="2021-09-08T21:58:00Z">
        <w:r>
          <w:rPr>
            <w:noProof/>
            <w:webHidden/>
          </w:rPr>
          <w:t>86</w:t>
        </w:r>
        <w:r>
          <w:rPr>
            <w:noProof/>
            <w:webHidden/>
          </w:rPr>
          <w:fldChar w:fldCharType="end"/>
        </w:r>
        <w:r w:rsidRPr="00A86351">
          <w:rPr>
            <w:rStyle w:val="Hipervnculo"/>
            <w:noProof/>
          </w:rPr>
          <w:fldChar w:fldCharType="end"/>
        </w:r>
      </w:ins>
    </w:p>
    <w:p w14:paraId="577FB237" w14:textId="2EABAE56" w:rsidR="007865AB" w:rsidRDefault="007865AB">
      <w:pPr>
        <w:pStyle w:val="TDC2"/>
        <w:tabs>
          <w:tab w:val="left" w:pos="880"/>
          <w:tab w:val="right" w:leader="dot" w:pos="9060"/>
        </w:tabs>
        <w:rPr>
          <w:ins w:id="596" w:author="JORGE CONTRERAS ORTIZ" w:date="2021-09-08T21:58:00Z"/>
          <w:rFonts w:asciiTheme="minorHAnsi" w:eastAsiaTheme="minorEastAsia" w:hAnsiTheme="minorHAnsi" w:cstheme="minorBidi"/>
          <w:noProof/>
          <w:lang w:eastAsia="es-ES"/>
        </w:rPr>
      </w:pPr>
      <w:ins w:id="597"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"_Toc82030918"</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5.2.</w:t>
        </w:r>
        <w:r>
          <w:rPr>
            <w:rFonts w:asciiTheme="minorHAnsi" w:eastAsiaTheme="minorEastAsia" w:hAnsiTheme="minorHAnsi" w:cstheme="minorBidi"/>
            <w:noProof/>
            <w:lang w:eastAsia="es-ES"/>
          </w:rPr>
          <w:tab/>
        </w:r>
        <w:r w:rsidRPr="00A86351">
          <w:rPr>
            <w:rStyle w:val="Hipervnculo"/>
            <w:noProof/>
          </w:rPr>
          <w:t>RED DE DOS NODOS</w:t>
        </w:r>
        <w:r>
          <w:rPr>
            <w:noProof/>
            <w:webHidden/>
          </w:rPr>
          <w:tab/>
        </w:r>
        <w:r>
          <w:rPr>
            <w:noProof/>
            <w:webHidden/>
          </w:rPr>
          <w:fldChar w:fldCharType="begin"/>
        </w:r>
        <w:r>
          <w:rPr>
            <w:noProof/>
            <w:webHidden/>
          </w:rPr>
          <w:instrText xml:space="preserve"> PAGEREF _Toc82030918 \h </w:instrText>
        </w:r>
        <w:r>
          <w:rPr>
            <w:noProof/>
            <w:webHidden/>
          </w:rPr>
        </w:r>
      </w:ins>
      <w:r>
        <w:rPr>
          <w:noProof/>
          <w:webHidden/>
        </w:rPr>
        <w:fldChar w:fldCharType="separate"/>
      </w:r>
      <w:ins w:id="598" w:author="JORGE CONTRERAS ORTIZ" w:date="2021-09-08T21:58:00Z">
        <w:r>
          <w:rPr>
            <w:noProof/>
            <w:webHidden/>
          </w:rPr>
          <w:t>87</w:t>
        </w:r>
        <w:r>
          <w:rPr>
            <w:noProof/>
            <w:webHidden/>
          </w:rPr>
          <w:fldChar w:fldCharType="end"/>
        </w:r>
        <w:r w:rsidRPr="00A86351">
          <w:rPr>
            <w:rStyle w:val="Hipervnculo"/>
            <w:noProof/>
          </w:rPr>
          <w:fldChar w:fldCharType="end"/>
        </w:r>
      </w:ins>
    </w:p>
    <w:p w14:paraId="58E4DF0A" w14:textId="5FD9197C" w:rsidR="007865AB" w:rsidRDefault="007865AB">
      <w:pPr>
        <w:pStyle w:val="TDC3"/>
        <w:rPr>
          <w:ins w:id="599" w:author="JORGE CONTRERAS ORTIZ" w:date="2021-09-08T21:58:00Z"/>
          <w:rFonts w:asciiTheme="minorHAnsi" w:hAnsiTheme="minorHAnsi" w:cstheme="minorBidi"/>
          <w:noProof/>
          <w:sz w:val="22"/>
        </w:rPr>
      </w:pPr>
      <w:ins w:id="600"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"_Toc82030919"</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5.2.1.</w:t>
        </w:r>
        <w:r>
          <w:rPr>
            <w:rFonts w:asciiTheme="minorHAnsi" w:hAnsiTheme="minorHAnsi" w:cstheme="minorBidi"/>
            <w:noProof/>
            <w:sz w:val="22"/>
          </w:rPr>
          <w:tab/>
        </w:r>
        <w:r w:rsidRPr="00A86351">
          <w:rPr>
            <w:rStyle w:val="Hipervnculo"/>
            <w:noProof/>
          </w:rPr>
          <w:t>CREACIÓN DE LA RED</w:t>
        </w:r>
        <w:r>
          <w:rPr>
            <w:noProof/>
            <w:webHidden/>
          </w:rPr>
          <w:tab/>
        </w:r>
        <w:r>
          <w:rPr>
            <w:noProof/>
            <w:webHidden/>
          </w:rPr>
          <w:fldChar w:fldCharType="begin"/>
        </w:r>
        <w:r>
          <w:rPr>
            <w:noProof/>
            <w:webHidden/>
          </w:rPr>
          <w:instrText xml:space="preserve"> PAGEREF _Toc82030919 \h </w:instrText>
        </w:r>
        <w:r>
          <w:rPr>
            <w:noProof/>
            <w:webHidden/>
          </w:rPr>
        </w:r>
      </w:ins>
      <w:r>
        <w:rPr>
          <w:noProof/>
          <w:webHidden/>
        </w:rPr>
        <w:fldChar w:fldCharType="separate"/>
      </w:r>
      <w:ins w:id="601" w:author="JORGE CONTRERAS ORTIZ" w:date="2021-09-08T21:58:00Z">
        <w:r>
          <w:rPr>
            <w:noProof/>
            <w:webHidden/>
          </w:rPr>
          <w:t>87</w:t>
        </w:r>
        <w:r>
          <w:rPr>
            <w:noProof/>
            <w:webHidden/>
          </w:rPr>
          <w:fldChar w:fldCharType="end"/>
        </w:r>
        <w:r w:rsidRPr="00A86351">
          <w:rPr>
            <w:rStyle w:val="Hipervnculo"/>
            <w:noProof/>
          </w:rPr>
          <w:fldChar w:fldCharType="end"/>
        </w:r>
      </w:ins>
    </w:p>
    <w:p w14:paraId="5F4D7486" w14:textId="3B8768F2" w:rsidR="007865AB" w:rsidRDefault="007865AB">
      <w:pPr>
        <w:pStyle w:val="TDC3"/>
        <w:rPr>
          <w:ins w:id="602" w:author="JORGE CONTRERAS ORTIZ" w:date="2021-09-08T21:58:00Z"/>
          <w:rFonts w:asciiTheme="minorHAnsi" w:hAnsiTheme="minorHAnsi" w:cstheme="minorBidi"/>
          <w:noProof/>
          <w:sz w:val="22"/>
        </w:rPr>
      </w:pPr>
      <w:ins w:id="603"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"_Toc82030921"</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5.2.2.</w:t>
        </w:r>
        <w:r>
          <w:rPr>
            <w:rFonts w:asciiTheme="minorHAnsi" w:hAnsiTheme="minorHAnsi" w:cstheme="minorBidi"/>
            <w:noProof/>
            <w:sz w:val="22"/>
          </w:rPr>
          <w:tab/>
        </w:r>
        <w:r w:rsidRPr="00A86351">
          <w:rPr>
            <w:rStyle w:val="Hipervnculo"/>
            <w:noProof/>
          </w:rPr>
          <w:t>PING ENTRE NODOS</w:t>
        </w:r>
        <w:r>
          <w:rPr>
            <w:noProof/>
            <w:webHidden/>
          </w:rPr>
          <w:tab/>
        </w:r>
        <w:r>
          <w:rPr>
            <w:noProof/>
            <w:webHidden/>
          </w:rPr>
          <w:fldChar w:fldCharType="begin"/>
        </w:r>
        <w:r>
          <w:rPr>
            <w:noProof/>
            <w:webHidden/>
          </w:rPr>
          <w:instrText xml:space="preserve"> PAGEREF _Toc82030921 \h </w:instrText>
        </w:r>
        <w:r>
          <w:rPr>
            <w:noProof/>
            <w:webHidden/>
          </w:rPr>
        </w:r>
      </w:ins>
      <w:r>
        <w:rPr>
          <w:noProof/>
          <w:webHidden/>
        </w:rPr>
        <w:fldChar w:fldCharType="separate"/>
      </w:r>
      <w:ins w:id="604" w:author="JORGE CONTRERAS ORTIZ" w:date="2021-09-08T21:58:00Z">
        <w:r>
          <w:rPr>
            <w:noProof/>
            <w:webHidden/>
          </w:rPr>
          <w:t>88</w:t>
        </w:r>
        <w:r>
          <w:rPr>
            <w:noProof/>
            <w:webHidden/>
          </w:rPr>
          <w:fldChar w:fldCharType="end"/>
        </w:r>
        <w:r w:rsidRPr="00A86351">
          <w:rPr>
            <w:rStyle w:val="Hipervnculo"/>
            <w:noProof/>
          </w:rPr>
          <w:fldChar w:fldCharType="end"/>
        </w:r>
      </w:ins>
    </w:p>
    <w:p w14:paraId="397C161E" w14:textId="2532937E" w:rsidR="007865AB" w:rsidRDefault="007865AB">
      <w:pPr>
        <w:pStyle w:val="TDC3"/>
        <w:rPr>
          <w:ins w:id="605" w:author="JORGE CONTRERAS ORTIZ" w:date="2021-09-08T21:58:00Z"/>
          <w:rFonts w:asciiTheme="minorHAnsi" w:hAnsiTheme="minorHAnsi" w:cstheme="minorBidi"/>
          <w:noProof/>
          <w:sz w:val="22"/>
        </w:rPr>
      </w:pPr>
      <w:ins w:id="606"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"_Toc82030922"</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5.2.3.</w:t>
        </w:r>
        <w:r>
          <w:rPr>
            <w:rFonts w:asciiTheme="minorHAnsi" w:hAnsiTheme="minorHAnsi" w:cstheme="minorBidi"/>
            <w:noProof/>
            <w:sz w:val="22"/>
          </w:rPr>
          <w:tab/>
        </w:r>
        <w:r w:rsidRPr="00A86351">
          <w:rPr>
            <w:rStyle w:val="Hipervnculo"/>
            <w:noProof/>
          </w:rPr>
          <w:t>ENVÍO DE MENSAJES UDP ENTRE AMBOS NODOS</w:t>
        </w:r>
        <w:r>
          <w:rPr>
            <w:noProof/>
            <w:webHidden/>
          </w:rPr>
          <w:tab/>
        </w:r>
        <w:r>
          <w:rPr>
            <w:noProof/>
            <w:webHidden/>
          </w:rPr>
          <w:fldChar w:fldCharType="begin"/>
        </w:r>
        <w:r>
          <w:rPr>
            <w:noProof/>
            <w:webHidden/>
          </w:rPr>
          <w:instrText xml:space="preserve"> PAGEREF _Toc82030922 \h </w:instrText>
        </w:r>
        <w:r>
          <w:rPr>
            <w:noProof/>
            <w:webHidden/>
          </w:rPr>
        </w:r>
      </w:ins>
      <w:r>
        <w:rPr>
          <w:noProof/>
          <w:webHidden/>
        </w:rPr>
        <w:fldChar w:fldCharType="separate"/>
      </w:r>
      <w:ins w:id="607" w:author="JORGE CONTRERAS ORTIZ" w:date="2021-09-08T21:58:00Z">
        <w:r>
          <w:rPr>
            <w:noProof/>
            <w:webHidden/>
          </w:rPr>
          <w:t>88</w:t>
        </w:r>
        <w:r>
          <w:rPr>
            <w:noProof/>
            <w:webHidden/>
          </w:rPr>
          <w:fldChar w:fldCharType="end"/>
        </w:r>
        <w:r w:rsidRPr="00A86351">
          <w:rPr>
            <w:rStyle w:val="Hipervnculo"/>
            <w:noProof/>
          </w:rPr>
          <w:fldChar w:fldCharType="end"/>
        </w:r>
      </w:ins>
    </w:p>
    <w:p w14:paraId="686943C7" w14:textId="6CDA9EF6" w:rsidR="007865AB" w:rsidRDefault="007865AB">
      <w:pPr>
        <w:pStyle w:val="TDC2"/>
        <w:tabs>
          <w:tab w:val="left" w:pos="880"/>
          <w:tab w:val="right" w:leader="dot" w:pos="9060"/>
        </w:tabs>
        <w:rPr>
          <w:ins w:id="608" w:author="JORGE CONTRERAS ORTIZ" w:date="2021-09-08T21:58:00Z"/>
          <w:rFonts w:asciiTheme="minorHAnsi" w:eastAsiaTheme="minorEastAsia" w:hAnsiTheme="minorHAnsi" w:cstheme="minorBidi"/>
          <w:noProof/>
          <w:lang w:eastAsia="es-ES"/>
        </w:rPr>
      </w:pPr>
      <w:ins w:id="609"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"_Toc82030925"</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5.3.</w:t>
        </w:r>
        <w:r>
          <w:rPr>
            <w:rFonts w:asciiTheme="minorHAnsi" w:eastAsiaTheme="minorEastAsia" w:hAnsiTheme="minorHAnsi" w:cstheme="minorBidi"/>
            <w:noProof/>
            <w:lang w:eastAsia="es-ES"/>
          </w:rPr>
          <w:tab/>
        </w:r>
        <w:r w:rsidRPr="00A86351">
          <w:rPr>
            <w:rStyle w:val="Hipervnculo"/>
            <w:noProof/>
          </w:rPr>
          <w:t>PRUEBAS CON EL BORDER ROUTER</w:t>
        </w:r>
        <w:r>
          <w:rPr>
            <w:noProof/>
            <w:webHidden/>
          </w:rPr>
          <w:tab/>
        </w:r>
        <w:r>
          <w:rPr>
            <w:noProof/>
            <w:webHidden/>
          </w:rPr>
          <w:fldChar w:fldCharType="begin"/>
        </w:r>
        <w:r>
          <w:rPr>
            <w:noProof/>
            <w:webHidden/>
          </w:rPr>
          <w:instrText xml:space="preserve"> PAGEREF _Toc82030925 \h </w:instrText>
        </w:r>
        <w:r>
          <w:rPr>
            <w:noProof/>
            <w:webHidden/>
          </w:rPr>
        </w:r>
      </w:ins>
      <w:r>
        <w:rPr>
          <w:noProof/>
          <w:webHidden/>
        </w:rPr>
        <w:fldChar w:fldCharType="separate"/>
      </w:r>
      <w:ins w:id="610" w:author="JORGE CONTRERAS ORTIZ" w:date="2021-09-08T21:58:00Z">
        <w:r>
          <w:rPr>
            <w:noProof/>
            <w:webHidden/>
          </w:rPr>
          <w:t>90</w:t>
        </w:r>
        <w:r>
          <w:rPr>
            <w:noProof/>
            <w:webHidden/>
          </w:rPr>
          <w:fldChar w:fldCharType="end"/>
        </w:r>
        <w:r w:rsidRPr="00A86351">
          <w:rPr>
            <w:rStyle w:val="Hipervnculo"/>
            <w:noProof/>
          </w:rPr>
          <w:fldChar w:fldCharType="end"/>
        </w:r>
      </w:ins>
    </w:p>
    <w:p w14:paraId="295A230E" w14:textId="61E8B6F7" w:rsidR="007865AB" w:rsidRDefault="007865AB">
      <w:pPr>
        <w:pStyle w:val="TDC3"/>
        <w:rPr>
          <w:ins w:id="611" w:author="JORGE CONTRERAS ORTIZ" w:date="2021-09-08T21:58:00Z"/>
          <w:rFonts w:asciiTheme="minorHAnsi" w:hAnsiTheme="minorHAnsi" w:cstheme="minorBidi"/>
          <w:noProof/>
          <w:sz w:val="22"/>
        </w:rPr>
      </w:pPr>
      <w:ins w:id="612"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"_Toc82030926"</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5.3.1.</w:t>
        </w:r>
        <w:r>
          <w:rPr>
            <w:rFonts w:asciiTheme="minorHAnsi" w:hAnsiTheme="minorHAnsi" w:cstheme="minorBidi"/>
            <w:noProof/>
            <w:sz w:val="22"/>
          </w:rPr>
          <w:tab/>
        </w:r>
        <w:r w:rsidRPr="00A86351">
          <w:rPr>
            <w:rStyle w:val="Hipervnculo"/>
            <w:noProof/>
          </w:rPr>
          <w:t>INTRODUCCIÓN A LA CONFIGURACIÓN DEL ROUTER.</w:t>
        </w:r>
        <w:r>
          <w:rPr>
            <w:noProof/>
            <w:webHidden/>
          </w:rPr>
          <w:tab/>
        </w:r>
        <w:r>
          <w:rPr>
            <w:noProof/>
            <w:webHidden/>
          </w:rPr>
          <w:fldChar w:fldCharType="begin"/>
        </w:r>
        <w:r>
          <w:rPr>
            <w:noProof/>
            <w:webHidden/>
          </w:rPr>
          <w:instrText xml:space="preserve"> PAGEREF _Toc82030926 \h </w:instrText>
        </w:r>
        <w:r>
          <w:rPr>
            <w:noProof/>
            <w:webHidden/>
          </w:rPr>
        </w:r>
      </w:ins>
      <w:r>
        <w:rPr>
          <w:noProof/>
          <w:webHidden/>
        </w:rPr>
        <w:fldChar w:fldCharType="separate"/>
      </w:r>
      <w:ins w:id="613" w:author="JORGE CONTRERAS ORTIZ" w:date="2021-09-08T21:58:00Z">
        <w:r>
          <w:rPr>
            <w:noProof/>
            <w:webHidden/>
          </w:rPr>
          <w:t>90</w:t>
        </w:r>
        <w:r>
          <w:rPr>
            <w:noProof/>
            <w:webHidden/>
          </w:rPr>
          <w:fldChar w:fldCharType="end"/>
        </w:r>
        <w:r w:rsidRPr="00A86351">
          <w:rPr>
            <w:rStyle w:val="Hipervnculo"/>
            <w:noProof/>
          </w:rPr>
          <w:fldChar w:fldCharType="end"/>
        </w:r>
      </w:ins>
    </w:p>
    <w:p w14:paraId="01FF89EF" w14:textId="680BCC5E" w:rsidR="007865AB" w:rsidRDefault="007865AB">
      <w:pPr>
        <w:pStyle w:val="TDC3"/>
        <w:rPr>
          <w:ins w:id="614" w:author="JORGE CONTRERAS ORTIZ" w:date="2021-09-08T21:58:00Z"/>
          <w:rFonts w:asciiTheme="minorHAnsi" w:hAnsiTheme="minorHAnsi" w:cstheme="minorBidi"/>
          <w:noProof/>
          <w:sz w:val="22"/>
        </w:rPr>
      </w:pPr>
      <w:ins w:id="615"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"_Toc82030929"</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5.3.2.</w:t>
        </w:r>
        <w:r>
          <w:rPr>
            <w:rFonts w:asciiTheme="minorHAnsi" w:hAnsiTheme="minorHAnsi" w:cstheme="minorBidi"/>
            <w:noProof/>
            <w:sz w:val="22"/>
          </w:rPr>
          <w:tab/>
        </w:r>
        <w:r w:rsidRPr="00A86351">
          <w:rPr>
            <w:rStyle w:val="Hipervnculo"/>
            <w:noProof/>
          </w:rPr>
          <w:t>PRUEBA DE CONECTIVIDAD IP ENTRE RED THREAD Y LAN</w:t>
        </w:r>
        <w:r>
          <w:rPr>
            <w:noProof/>
            <w:webHidden/>
          </w:rPr>
          <w:tab/>
        </w:r>
        <w:r>
          <w:rPr>
            <w:noProof/>
            <w:webHidden/>
          </w:rPr>
          <w:fldChar w:fldCharType="begin"/>
        </w:r>
        <w:r>
          <w:rPr>
            <w:noProof/>
            <w:webHidden/>
          </w:rPr>
          <w:instrText xml:space="preserve"> PAGEREF _Toc82030929 \h </w:instrText>
        </w:r>
        <w:r>
          <w:rPr>
            <w:noProof/>
            <w:webHidden/>
          </w:rPr>
        </w:r>
      </w:ins>
      <w:r>
        <w:rPr>
          <w:noProof/>
          <w:webHidden/>
        </w:rPr>
        <w:fldChar w:fldCharType="separate"/>
      </w:r>
      <w:ins w:id="616" w:author="JORGE CONTRERAS ORTIZ" w:date="2021-09-08T21:58:00Z">
        <w:r>
          <w:rPr>
            <w:noProof/>
            <w:webHidden/>
          </w:rPr>
          <w:t>91</w:t>
        </w:r>
        <w:r>
          <w:rPr>
            <w:noProof/>
            <w:webHidden/>
          </w:rPr>
          <w:fldChar w:fldCharType="end"/>
        </w:r>
        <w:r w:rsidRPr="00A86351">
          <w:rPr>
            <w:rStyle w:val="Hipervnculo"/>
            <w:noProof/>
          </w:rPr>
          <w:fldChar w:fldCharType="end"/>
        </w:r>
      </w:ins>
    </w:p>
    <w:p w14:paraId="435B51FE" w14:textId="72700CDE" w:rsidR="007865AB" w:rsidRDefault="007865AB">
      <w:pPr>
        <w:pStyle w:val="TDC3"/>
        <w:rPr>
          <w:ins w:id="617" w:author="JORGE CONTRERAS ORTIZ" w:date="2021-09-08T21:58:00Z"/>
          <w:rFonts w:asciiTheme="minorHAnsi" w:hAnsiTheme="minorHAnsi" w:cstheme="minorBidi"/>
          <w:noProof/>
          <w:sz w:val="22"/>
        </w:rPr>
      </w:pPr>
      <w:ins w:id="618"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"_Toc82030930"</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5.3.3.</w:t>
        </w:r>
        <w:r>
          <w:rPr>
            <w:rFonts w:asciiTheme="minorHAnsi" w:hAnsiTheme="minorHAnsi" w:cstheme="minorBidi"/>
            <w:noProof/>
            <w:sz w:val="22"/>
          </w:rPr>
          <w:tab/>
        </w:r>
        <w:r w:rsidRPr="00A86351">
          <w:rPr>
            <w:rStyle w:val="Hipervnculo"/>
            <w:noProof/>
          </w:rPr>
          <w:t>RED CON EL BR Y DOS NODOS KTDG102</w:t>
        </w:r>
        <w:r>
          <w:rPr>
            <w:noProof/>
            <w:webHidden/>
          </w:rPr>
          <w:tab/>
        </w:r>
        <w:r>
          <w:rPr>
            <w:noProof/>
            <w:webHidden/>
          </w:rPr>
          <w:fldChar w:fldCharType="begin"/>
        </w:r>
        <w:r>
          <w:rPr>
            <w:noProof/>
            <w:webHidden/>
          </w:rPr>
          <w:instrText xml:space="preserve"> PAGEREF _Toc82030930 \h </w:instrText>
        </w:r>
        <w:r>
          <w:rPr>
            <w:noProof/>
            <w:webHidden/>
          </w:rPr>
        </w:r>
      </w:ins>
      <w:r>
        <w:rPr>
          <w:noProof/>
          <w:webHidden/>
        </w:rPr>
        <w:fldChar w:fldCharType="separate"/>
      </w:r>
      <w:ins w:id="619" w:author="JORGE CONTRERAS ORTIZ" w:date="2021-09-08T21:58:00Z">
        <w:r>
          <w:rPr>
            <w:noProof/>
            <w:webHidden/>
          </w:rPr>
          <w:t>91</w:t>
        </w:r>
        <w:r>
          <w:rPr>
            <w:noProof/>
            <w:webHidden/>
          </w:rPr>
          <w:fldChar w:fldCharType="end"/>
        </w:r>
        <w:r w:rsidRPr="00A86351">
          <w:rPr>
            <w:rStyle w:val="Hipervnculo"/>
            <w:noProof/>
          </w:rPr>
          <w:fldChar w:fldCharType="end"/>
        </w:r>
      </w:ins>
    </w:p>
    <w:p w14:paraId="216551A6" w14:textId="302E5078" w:rsidR="007865AB" w:rsidRDefault="007865AB">
      <w:pPr>
        <w:pStyle w:val="TDC3"/>
        <w:rPr>
          <w:ins w:id="620" w:author="JORGE CONTRERAS ORTIZ" w:date="2021-09-08T21:58:00Z"/>
          <w:rFonts w:asciiTheme="minorHAnsi" w:hAnsiTheme="minorHAnsi" w:cstheme="minorBidi"/>
          <w:noProof/>
          <w:sz w:val="22"/>
        </w:rPr>
      </w:pPr>
      <w:ins w:id="621"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"_Toc82030931"</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5.3.4.</w:t>
        </w:r>
        <w:r>
          <w:rPr>
            <w:rFonts w:asciiTheme="minorHAnsi" w:hAnsiTheme="minorHAnsi" w:cstheme="minorBidi"/>
            <w:noProof/>
            <w:sz w:val="22"/>
          </w:rPr>
          <w:tab/>
        </w:r>
        <w:r w:rsidRPr="00A86351">
          <w:rPr>
            <w:rStyle w:val="Hipervnculo"/>
            <w:noProof/>
          </w:rPr>
          <w:t>ENVÍO DE MENSAJES UDP POR SOCKETS</w:t>
        </w:r>
        <w:r>
          <w:rPr>
            <w:noProof/>
            <w:webHidden/>
          </w:rPr>
          <w:tab/>
        </w:r>
        <w:r>
          <w:rPr>
            <w:noProof/>
            <w:webHidden/>
          </w:rPr>
          <w:fldChar w:fldCharType="begin"/>
        </w:r>
        <w:r>
          <w:rPr>
            <w:noProof/>
            <w:webHidden/>
          </w:rPr>
          <w:instrText xml:space="preserve"> PAGEREF _Toc82030931 \h </w:instrText>
        </w:r>
        <w:r>
          <w:rPr>
            <w:noProof/>
            <w:webHidden/>
          </w:rPr>
        </w:r>
      </w:ins>
      <w:r>
        <w:rPr>
          <w:noProof/>
          <w:webHidden/>
        </w:rPr>
        <w:fldChar w:fldCharType="separate"/>
      </w:r>
      <w:ins w:id="622" w:author="JORGE CONTRERAS ORTIZ" w:date="2021-09-08T21:58:00Z">
        <w:r>
          <w:rPr>
            <w:noProof/>
            <w:webHidden/>
          </w:rPr>
          <w:t>94</w:t>
        </w:r>
        <w:r>
          <w:rPr>
            <w:noProof/>
            <w:webHidden/>
          </w:rPr>
          <w:fldChar w:fldCharType="end"/>
        </w:r>
        <w:r w:rsidRPr="00A86351">
          <w:rPr>
            <w:rStyle w:val="Hipervnculo"/>
            <w:noProof/>
          </w:rPr>
          <w:fldChar w:fldCharType="end"/>
        </w:r>
      </w:ins>
    </w:p>
    <w:p w14:paraId="46FA05A7" w14:textId="1B6B0DF3" w:rsidR="007865AB" w:rsidRDefault="007865AB">
      <w:pPr>
        <w:pStyle w:val="TDC2"/>
        <w:tabs>
          <w:tab w:val="left" w:pos="880"/>
          <w:tab w:val="right" w:leader="dot" w:pos="9060"/>
        </w:tabs>
        <w:rPr>
          <w:ins w:id="623" w:author="JORGE CONTRERAS ORTIZ" w:date="2021-09-08T21:58:00Z"/>
          <w:rFonts w:asciiTheme="minorHAnsi" w:eastAsiaTheme="minorEastAsia" w:hAnsiTheme="minorHAnsi" w:cstheme="minorBidi"/>
          <w:noProof/>
          <w:lang w:eastAsia="es-ES"/>
        </w:rPr>
      </w:pPr>
      <w:ins w:id="624"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"_Toc82030932"</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5.4.</w:t>
        </w:r>
        <w:r>
          <w:rPr>
            <w:rFonts w:asciiTheme="minorHAnsi" w:eastAsiaTheme="minorEastAsia" w:hAnsiTheme="minorHAnsi" w:cstheme="minorBidi"/>
            <w:noProof/>
            <w:lang w:eastAsia="es-ES"/>
          </w:rPr>
          <w:tab/>
        </w:r>
        <w:r w:rsidRPr="00A86351">
          <w:rPr>
            <w:rStyle w:val="Hipervnculo"/>
            <w:noProof/>
          </w:rPr>
          <w:t>PRUEBAS CON PCB COOKIE THREAD COMO CUARTO NODO</w:t>
        </w:r>
        <w:r>
          <w:rPr>
            <w:noProof/>
            <w:webHidden/>
          </w:rPr>
          <w:tab/>
        </w:r>
        <w:r>
          <w:rPr>
            <w:noProof/>
            <w:webHidden/>
          </w:rPr>
          <w:fldChar w:fldCharType="begin"/>
        </w:r>
        <w:r>
          <w:rPr>
            <w:noProof/>
            <w:webHidden/>
          </w:rPr>
          <w:instrText xml:space="preserve"> PAGEREF _Toc82030932 \h </w:instrText>
        </w:r>
        <w:r>
          <w:rPr>
            <w:noProof/>
            <w:webHidden/>
          </w:rPr>
        </w:r>
      </w:ins>
      <w:r>
        <w:rPr>
          <w:noProof/>
          <w:webHidden/>
        </w:rPr>
        <w:fldChar w:fldCharType="separate"/>
      </w:r>
      <w:ins w:id="625" w:author="JORGE CONTRERAS ORTIZ" w:date="2021-09-08T21:58:00Z">
        <w:r>
          <w:rPr>
            <w:noProof/>
            <w:webHidden/>
          </w:rPr>
          <w:t>96</w:t>
        </w:r>
        <w:r>
          <w:rPr>
            <w:noProof/>
            <w:webHidden/>
          </w:rPr>
          <w:fldChar w:fldCharType="end"/>
        </w:r>
        <w:r w:rsidRPr="00A86351">
          <w:rPr>
            <w:rStyle w:val="Hipervnculo"/>
            <w:noProof/>
          </w:rPr>
          <w:fldChar w:fldCharType="end"/>
        </w:r>
      </w:ins>
    </w:p>
    <w:p w14:paraId="00B7A1ED" w14:textId="395996BD" w:rsidR="007865AB" w:rsidRDefault="007865AB">
      <w:pPr>
        <w:pStyle w:val="TDC3"/>
        <w:rPr>
          <w:ins w:id="626" w:author="JORGE CONTRERAS ORTIZ" w:date="2021-09-08T21:58:00Z"/>
          <w:rFonts w:asciiTheme="minorHAnsi" w:hAnsiTheme="minorHAnsi" w:cstheme="minorBidi"/>
          <w:noProof/>
          <w:sz w:val="22"/>
        </w:rPr>
      </w:pPr>
      <w:ins w:id="627"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"_Toc82030933"</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5.4.1.</w:t>
        </w:r>
        <w:r>
          <w:rPr>
            <w:rFonts w:asciiTheme="minorHAnsi" w:hAnsiTheme="minorHAnsi" w:cstheme="minorBidi"/>
            <w:noProof/>
            <w:sz w:val="22"/>
          </w:rPr>
          <w:tab/>
        </w:r>
        <w:r w:rsidRPr="00A86351">
          <w:rPr>
            <w:rStyle w:val="Hipervnculo"/>
            <w:noProof/>
          </w:rPr>
          <w:t>PRUEBAS DE CONECTIVIDAD CON EL CUARTO NODO</w:t>
        </w:r>
        <w:r>
          <w:rPr>
            <w:noProof/>
            <w:webHidden/>
          </w:rPr>
          <w:tab/>
        </w:r>
        <w:r>
          <w:rPr>
            <w:noProof/>
            <w:webHidden/>
          </w:rPr>
          <w:fldChar w:fldCharType="begin"/>
        </w:r>
        <w:r>
          <w:rPr>
            <w:noProof/>
            <w:webHidden/>
          </w:rPr>
          <w:instrText xml:space="preserve"> PAGEREF _Toc82030933 \h </w:instrText>
        </w:r>
        <w:r>
          <w:rPr>
            <w:noProof/>
            <w:webHidden/>
          </w:rPr>
        </w:r>
      </w:ins>
      <w:r>
        <w:rPr>
          <w:noProof/>
          <w:webHidden/>
        </w:rPr>
        <w:fldChar w:fldCharType="separate"/>
      </w:r>
      <w:ins w:id="628" w:author="JORGE CONTRERAS ORTIZ" w:date="2021-09-08T21:58:00Z">
        <w:r>
          <w:rPr>
            <w:noProof/>
            <w:webHidden/>
          </w:rPr>
          <w:t>97</w:t>
        </w:r>
        <w:r>
          <w:rPr>
            <w:noProof/>
            <w:webHidden/>
          </w:rPr>
          <w:fldChar w:fldCharType="end"/>
        </w:r>
        <w:r w:rsidRPr="00A86351">
          <w:rPr>
            <w:rStyle w:val="Hipervnculo"/>
            <w:noProof/>
          </w:rPr>
          <w:fldChar w:fldCharType="end"/>
        </w:r>
      </w:ins>
    </w:p>
    <w:p w14:paraId="1FCBB4CD" w14:textId="10C1E48A" w:rsidR="007865AB" w:rsidRDefault="007865AB">
      <w:pPr>
        <w:pStyle w:val="TDC3"/>
        <w:rPr>
          <w:ins w:id="629" w:author="JORGE CONTRERAS ORTIZ" w:date="2021-09-08T21:58:00Z"/>
          <w:rFonts w:asciiTheme="minorHAnsi" w:hAnsiTheme="minorHAnsi" w:cstheme="minorBidi"/>
          <w:noProof/>
          <w:sz w:val="22"/>
        </w:rPr>
      </w:pPr>
      <w:ins w:id="630"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"_Toc82030934"</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5.4.2.</w:t>
        </w:r>
        <w:r>
          <w:rPr>
            <w:rFonts w:asciiTheme="minorHAnsi" w:hAnsiTheme="minorHAnsi" w:cstheme="minorBidi"/>
            <w:noProof/>
            <w:sz w:val="22"/>
          </w:rPr>
          <w:tab/>
        </w:r>
        <w:r w:rsidRPr="00A86351">
          <w:rPr>
            <w:rStyle w:val="Hipervnculo"/>
            <w:noProof/>
          </w:rPr>
          <w:t>ENVÍO / RECIBO DE SOCKETS</w:t>
        </w:r>
        <w:r>
          <w:rPr>
            <w:noProof/>
            <w:webHidden/>
          </w:rPr>
          <w:tab/>
        </w:r>
        <w:r>
          <w:rPr>
            <w:noProof/>
            <w:webHidden/>
          </w:rPr>
          <w:fldChar w:fldCharType="begin"/>
        </w:r>
        <w:r>
          <w:rPr>
            <w:noProof/>
            <w:webHidden/>
          </w:rPr>
          <w:instrText xml:space="preserve"> PAGEREF _Toc82030934 \h </w:instrText>
        </w:r>
        <w:r>
          <w:rPr>
            <w:noProof/>
            <w:webHidden/>
          </w:rPr>
        </w:r>
      </w:ins>
      <w:r>
        <w:rPr>
          <w:noProof/>
          <w:webHidden/>
        </w:rPr>
        <w:fldChar w:fldCharType="separate"/>
      </w:r>
      <w:ins w:id="631" w:author="JORGE CONTRERAS ORTIZ" w:date="2021-09-08T21:58:00Z">
        <w:r>
          <w:rPr>
            <w:noProof/>
            <w:webHidden/>
          </w:rPr>
          <w:t>98</w:t>
        </w:r>
        <w:r>
          <w:rPr>
            <w:noProof/>
            <w:webHidden/>
          </w:rPr>
          <w:fldChar w:fldCharType="end"/>
        </w:r>
        <w:r w:rsidRPr="00A86351">
          <w:rPr>
            <w:rStyle w:val="Hipervnculo"/>
            <w:noProof/>
          </w:rPr>
          <w:fldChar w:fldCharType="end"/>
        </w:r>
      </w:ins>
    </w:p>
    <w:p w14:paraId="64E3DCAF" w14:textId="62774471" w:rsidR="007865AB" w:rsidRDefault="007865AB">
      <w:pPr>
        <w:pStyle w:val="TDC2"/>
        <w:tabs>
          <w:tab w:val="left" w:pos="880"/>
          <w:tab w:val="right" w:leader="dot" w:pos="9060"/>
        </w:tabs>
        <w:rPr>
          <w:ins w:id="632" w:author="JORGE CONTRERAS ORTIZ" w:date="2021-09-08T21:58:00Z"/>
          <w:rFonts w:asciiTheme="minorHAnsi" w:eastAsiaTheme="minorEastAsia" w:hAnsiTheme="minorHAnsi" w:cstheme="minorBidi"/>
          <w:noProof/>
          <w:lang w:eastAsia="es-ES"/>
        </w:rPr>
      </w:pPr>
      <w:ins w:id="633"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"_Toc82030935"</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5.5.</w:t>
        </w:r>
        <w:r>
          <w:rPr>
            <w:rFonts w:asciiTheme="minorHAnsi" w:eastAsiaTheme="minorEastAsia" w:hAnsiTheme="minorHAnsi" w:cstheme="minorBidi"/>
            <w:noProof/>
            <w:lang w:eastAsia="es-ES"/>
          </w:rPr>
          <w:tab/>
        </w:r>
        <w:r w:rsidRPr="00A86351">
          <w:rPr>
            <w:rStyle w:val="Hipervnculo"/>
            <w:noProof/>
          </w:rPr>
          <w:t>PRUEBAS DE ESTABILIDAD CON 5 NODOS</w:t>
        </w:r>
        <w:r>
          <w:rPr>
            <w:noProof/>
            <w:webHidden/>
          </w:rPr>
          <w:tab/>
        </w:r>
        <w:r>
          <w:rPr>
            <w:noProof/>
            <w:webHidden/>
          </w:rPr>
          <w:fldChar w:fldCharType="begin"/>
        </w:r>
        <w:r>
          <w:rPr>
            <w:noProof/>
            <w:webHidden/>
          </w:rPr>
          <w:instrText xml:space="preserve"> PAGEREF _Toc82030935 \h </w:instrText>
        </w:r>
        <w:r>
          <w:rPr>
            <w:noProof/>
            <w:webHidden/>
          </w:rPr>
        </w:r>
      </w:ins>
      <w:r>
        <w:rPr>
          <w:noProof/>
          <w:webHidden/>
        </w:rPr>
        <w:fldChar w:fldCharType="separate"/>
      </w:r>
      <w:ins w:id="634" w:author="JORGE CONTRERAS ORTIZ" w:date="2021-09-08T21:58:00Z">
        <w:r>
          <w:rPr>
            <w:noProof/>
            <w:webHidden/>
          </w:rPr>
          <w:t>99</w:t>
        </w:r>
        <w:r>
          <w:rPr>
            <w:noProof/>
            <w:webHidden/>
          </w:rPr>
          <w:fldChar w:fldCharType="end"/>
        </w:r>
        <w:r w:rsidRPr="00A86351">
          <w:rPr>
            <w:rStyle w:val="Hipervnculo"/>
            <w:noProof/>
          </w:rPr>
          <w:fldChar w:fldCharType="end"/>
        </w:r>
      </w:ins>
    </w:p>
    <w:p w14:paraId="14962478" w14:textId="2896FDD7" w:rsidR="007865AB" w:rsidRDefault="007865AB">
      <w:pPr>
        <w:pStyle w:val="TDC3"/>
        <w:rPr>
          <w:ins w:id="635" w:author="JORGE CONTRERAS ORTIZ" w:date="2021-09-08T21:58:00Z"/>
          <w:rFonts w:asciiTheme="minorHAnsi" w:hAnsiTheme="minorHAnsi" w:cstheme="minorBidi"/>
          <w:noProof/>
          <w:sz w:val="22"/>
        </w:rPr>
      </w:pPr>
      <w:ins w:id="636"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"_Toc82030936"</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5.5.1.</w:t>
        </w:r>
        <w:r>
          <w:rPr>
            <w:rFonts w:asciiTheme="minorHAnsi" w:hAnsiTheme="minorHAnsi" w:cstheme="minorBidi"/>
            <w:noProof/>
            <w:sz w:val="22"/>
          </w:rPr>
          <w:tab/>
        </w:r>
        <w:r w:rsidRPr="00A86351">
          <w:rPr>
            <w:rStyle w:val="Hipervnculo"/>
            <w:noProof/>
          </w:rPr>
          <w:t>PRUEBAS DE CONECTIVIDAD</w:t>
        </w:r>
        <w:r>
          <w:rPr>
            <w:noProof/>
            <w:webHidden/>
          </w:rPr>
          <w:tab/>
        </w:r>
        <w:r>
          <w:rPr>
            <w:noProof/>
            <w:webHidden/>
          </w:rPr>
          <w:fldChar w:fldCharType="begin"/>
        </w:r>
        <w:r>
          <w:rPr>
            <w:noProof/>
            <w:webHidden/>
          </w:rPr>
          <w:instrText xml:space="preserve"> PAGEREF _Toc82030936 \h </w:instrText>
        </w:r>
        <w:r>
          <w:rPr>
            <w:noProof/>
            <w:webHidden/>
          </w:rPr>
        </w:r>
      </w:ins>
      <w:r>
        <w:rPr>
          <w:noProof/>
          <w:webHidden/>
        </w:rPr>
        <w:fldChar w:fldCharType="separate"/>
      </w:r>
      <w:ins w:id="637" w:author="JORGE CONTRERAS ORTIZ" w:date="2021-09-08T21:58:00Z">
        <w:r>
          <w:rPr>
            <w:noProof/>
            <w:webHidden/>
          </w:rPr>
          <w:t>100</w:t>
        </w:r>
        <w:r>
          <w:rPr>
            <w:noProof/>
            <w:webHidden/>
          </w:rPr>
          <w:fldChar w:fldCharType="end"/>
        </w:r>
        <w:r w:rsidRPr="00A86351">
          <w:rPr>
            <w:rStyle w:val="Hipervnculo"/>
            <w:noProof/>
          </w:rPr>
          <w:fldChar w:fldCharType="end"/>
        </w:r>
      </w:ins>
    </w:p>
    <w:p w14:paraId="5F01C730" w14:textId="19E124D8" w:rsidR="007865AB" w:rsidRDefault="007865AB">
      <w:pPr>
        <w:pStyle w:val="TDC3"/>
        <w:rPr>
          <w:ins w:id="638" w:author="JORGE CONTRERAS ORTIZ" w:date="2021-09-08T21:58:00Z"/>
          <w:rFonts w:asciiTheme="minorHAnsi" w:hAnsiTheme="minorHAnsi" w:cstheme="minorBidi"/>
          <w:noProof/>
          <w:sz w:val="22"/>
        </w:rPr>
      </w:pPr>
      <w:ins w:id="639"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"_Toc82030937"</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5.5.2.</w:t>
        </w:r>
        <w:r>
          <w:rPr>
            <w:rFonts w:asciiTheme="minorHAnsi" w:hAnsiTheme="minorHAnsi" w:cstheme="minorBidi"/>
            <w:noProof/>
            <w:sz w:val="22"/>
          </w:rPr>
          <w:tab/>
        </w:r>
        <w:r w:rsidRPr="00A86351">
          <w:rPr>
            <w:rStyle w:val="Hipervnculo"/>
            <w:noProof/>
          </w:rPr>
          <w:t>ENVÍO / RECIBO DE SOCKETS</w:t>
        </w:r>
        <w:r>
          <w:rPr>
            <w:noProof/>
            <w:webHidden/>
          </w:rPr>
          <w:tab/>
        </w:r>
        <w:r>
          <w:rPr>
            <w:noProof/>
            <w:webHidden/>
          </w:rPr>
          <w:fldChar w:fldCharType="begin"/>
        </w:r>
        <w:r>
          <w:rPr>
            <w:noProof/>
            <w:webHidden/>
          </w:rPr>
          <w:instrText xml:space="preserve"> PAGEREF _Toc82030937 \h </w:instrText>
        </w:r>
        <w:r>
          <w:rPr>
            <w:noProof/>
            <w:webHidden/>
          </w:rPr>
        </w:r>
      </w:ins>
      <w:r>
        <w:rPr>
          <w:noProof/>
          <w:webHidden/>
        </w:rPr>
        <w:fldChar w:fldCharType="separate"/>
      </w:r>
      <w:ins w:id="640" w:author="JORGE CONTRERAS ORTIZ" w:date="2021-09-08T21:58:00Z">
        <w:r>
          <w:rPr>
            <w:noProof/>
            <w:webHidden/>
          </w:rPr>
          <w:t>101</w:t>
        </w:r>
        <w:r>
          <w:rPr>
            <w:noProof/>
            <w:webHidden/>
          </w:rPr>
          <w:fldChar w:fldCharType="end"/>
        </w:r>
        <w:r w:rsidRPr="00A86351">
          <w:rPr>
            <w:rStyle w:val="Hipervnculo"/>
            <w:noProof/>
          </w:rPr>
          <w:fldChar w:fldCharType="end"/>
        </w:r>
      </w:ins>
    </w:p>
    <w:p w14:paraId="62437419" w14:textId="1B7F8F4A" w:rsidR="007865AB" w:rsidRDefault="007865AB">
      <w:pPr>
        <w:pStyle w:val="TDC2"/>
        <w:tabs>
          <w:tab w:val="left" w:pos="880"/>
          <w:tab w:val="right" w:leader="dot" w:pos="9060"/>
        </w:tabs>
        <w:rPr>
          <w:ins w:id="641" w:author="JORGE CONTRERAS ORTIZ" w:date="2021-09-08T21:58:00Z"/>
          <w:rFonts w:asciiTheme="minorHAnsi" w:eastAsiaTheme="minorEastAsia" w:hAnsiTheme="minorHAnsi" w:cstheme="minorBidi"/>
          <w:noProof/>
          <w:lang w:eastAsia="es-ES"/>
        </w:rPr>
      </w:pPr>
      <w:ins w:id="642"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"_Toc82030938"</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5.6.</w:t>
        </w:r>
        <w:r>
          <w:rPr>
            <w:rFonts w:asciiTheme="minorHAnsi" w:eastAsiaTheme="minorEastAsia" w:hAnsiTheme="minorHAnsi" w:cstheme="minorBidi"/>
            <w:noProof/>
            <w:lang w:eastAsia="es-ES"/>
          </w:rPr>
          <w:tab/>
        </w:r>
        <w:r w:rsidRPr="00A86351">
          <w:rPr>
            <w:rStyle w:val="Hipervnculo"/>
            <w:noProof/>
          </w:rPr>
          <w:t>PRUEBAS CON 6 NODOS Y CON ENVÍOS MULTISALTO</w:t>
        </w:r>
        <w:r>
          <w:rPr>
            <w:noProof/>
            <w:webHidden/>
          </w:rPr>
          <w:tab/>
        </w:r>
        <w:r>
          <w:rPr>
            <w:noProof/>
            <w:webHidden/>
          </w:rPr>
          <w:fldChar w:fldCharType="begin"/>
        </w:r>
        <w:r>
          <w:rPr>
            <w:noProof/>
            <w:webHidden/>
          </w:rPr>
          <w:instrText xml:space="preserve"> PAGEREF _Toc82030938 \h </w:instrText>
        </w:r>
        <w:r>
          <w:rPr>
            <w:noProof/>
            <w:webHidden/>
          </w:rPr>
        </w:r>
      </w:ins>
      <w:r>
        <w:rPr>
          <w:noProof/>
          <w:webHidden/>
        </w:rPr>
        <w:fldChar w:fldCharType="separate"/>
      </w:r>
      <w:ins w:id="643" w:author="JORGE CONTRERAS ORTIZ" w:date="2021-09-08T21:58:00Z">
        <w:r>
          <w:rPr>
            <w:noProof/>
            <w:webHidden/>
          </w:rPr>
          <w:t>102</w:t>
        </w:r>
        <w:r>
          <w:rPr>
            <w:noProof/>
            <w:webHidden/>
          </w:rPr>
          <w:fldChar w:fldCharType="end"/>
        </w:r>
        <w:r w:rsidRPr="00A86351">
          <w:rPr>
            <w:rStyle w:val="Hipervnculo"/>
            <w:noProof/>
          </w:rPr>
          <w:fldChar w:fldCharType="end"/>
        </w:r>
      </w:ins>
    </w:p>
    <w:p w14:paraId="50C9BFFE" w14:textId="1518AF7F" w:rsidR="007865AB" w:rsidRDefault="007865AB">
      <w:pPr>
        <w:pStyle w:val="TDC1"/>
        <w:tabs>
          <w:tab w:val="left" w:pos="442"/>
          <w:tab w:val="right" w:leader="dot" w:pos="9060"/>
        </w:tabs>
        <w:rPr>
          <w:ins w:id="644" w:author="JORGE CONTRERAS ORTIZ" w:date="2021-09-08T21:58:00Z"/>
          <w:rFonts w:asciiTheme="minorHAnsi" w:eastAsiaTheme="minorEastAsia" w:hAnsiTheme="minorHAnsi" w:cstheme="minorBidi"/>
          <w:noProof/>
          <w:sz w:val="22"/>
          <w:lang w:eastAsia="es-ES"/>
        </w:rPr>
      </w:pPr>
      <w:ins w:id="645"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"_Toc82030940"</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6.</w:t>
        </w:r>
        <w:r>
          <w:rPr>
            <w:rFonts w:asciiTheme="minorHAnsi" w:eastAsiaTheme="minorEastAsia" w:hAnsiTheme="minorHAnsi" w:cstheme="minorBidi"/>
            <w:noProof/>
            <w:sz w:val="22"/>
            <w:lang w:eastAsia="es-ES"/>
          </w:rPr>
          <w:tab/>
        </w:r>
        <w:r w:rsidRPr="00A86351">
          <w:rPr>
            <w:rStyle w:val="Hipervnculo"/>
            <w:noProof/>
          </w:rPr>
          <w:t>CONCLUSIONES Y LÍNEAS FUTURAS</w:t>
        </w:r>
        <w:r>
          <w:rPr>
            <w:noProof/>
            <w:webHidden/>
          </w:rPr>
          <w:tab/>
        </w:r>
        <w:r>
          <w:rPr>
            <w:noProof/>
            <w:webHidden/>
          </w:rPr>
          <w:fldChar w:fldCharType="begin"/>
        </w:r>
        <w:r>
          <w:rPr>
            <w:noProof/>
            <w:webHidden/>
          </w:rPr>
          <w:instrText xml:space="preserve"> PAGEREF _Toc82030940 \h </w:instrText>
        </w:r>
        <w:r>
          <w:rPr>
            <w:noProof/>
            <w:webHidden/>
          </w:rPr>
        </w:r>
      </w:ins>
      <w:r>
        <w:rPr>
          <w:noProof/>
          <w:webHidden/>
        </w:rPr>
        <w:fldChar w:fldCharType="separate"/>
      </w:r>
      <w:ins w:id="646" w:author="JORGE CONTRERAS ORTIZ" w:date="2021-09-08T21:58:00Z">
        <w:r>
          <w:rPr>
            <w:noProof/>
            <w:webHidden/>
          </w:rPr>
          <w:t>104</w:t>
        </w:r>
        <w:r>
          <w:rPr>
            <w:noProof/>
            <w:webHidden/>
          </w:rPr>
          <w:fldChar w:fldCharType="end"/>
        </w:r>
        <w:r w:rsidRPr="00A86351">
          <w:rPr>
            <w:rStyle w:val="Hipervnculo"/>
            <w:noProof/>
          </w:rPr>
          <w:fldChar w:fldCharType="end"/>
        </w:r>
      </w:ins>
    </w:p>
    <w:p w14:paraId="66D7561A" w14:textId="55715BD5" w:rsidR="007865AB" w:rsidRDefault="007865AB">
      <w:pPr>
        <w:pStyle w:val="TDC2"/>
        <w:tabs>
          <w:tab w:val="left" w:pos="880"/>
          <w:tab w:val="right" w:leader="dot" w:pos="9060"/>
        </w:tabs>
        <w:rPr>
          <w:ins w:id="647" w:author="JORGE CONTRERAS ORTIZ" w:date="2021-09-08T21:58:00Z"/>
          <w:rFonts w:asciiTheme="minorHAnsi" w:eastAsiaTheme="minorEastAsia" w:hAnsiTheme="minorHAnsi" w:cstheme="minorBidi"/>
          <w:noProof/>
          <w:lang w:eastAsia="es-ES"/>
        </w:rPr>
      </w:pPr>
      <w:ins w:id="648"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"_Toc82030941"</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6.1.</w:t>
        </w:r>
        <w:r>
          <w:rPr>
            <w:rFonts w:asciiTheme="minorHAnsi" w:eastAsiaTheme="minorEastAsia" w:hAnsiTheme="minorHAnsi" w:cstheme="minorBidi"/>
            <w:noProof/>
            <w:lang w:eastAsia="es-ES"/>
          </w:rPr>
          <w:tab/>
        </w:r>
        <w:r w:rsidRPr="00A86351">
          <w:rPr>
            <w:rStyle w:val="Hipervnculo"/>
            <w:noProof/>
          </w:rPr>
          <w:t>CONCLUSIONES</w:t>
        </w:r>
        <w:r>
          <w:rPr>
            <w:noProof/>
            <w:webHidden/>
          </w:rPr>
          <w:tab/>
        </w:r>
        <w:r>
          <w:rPr>
            <w:noProof/>
            <w:webHidden/>
          </w:rPr>
          <w:fldChar w:fldCharType="begin"/>
        </w:r>
        <w:r>
          <w:rPr>
            <w:noProof/>
            <w:webHidden/>
          </w:rPr>
          <w:instrText xml:space="preserve"> PAGEREF _Toc82030941 \h </w:instrText>
        </w:r>
        <w:r>
          <w:rPr>
            <w:noProof/>
            <w:webHidden/>
          </w:rPr>
        </w:r>
      </w:ins>
      <w:r>
        <w:rPr>
          <w:noProof/>
          <w:webHidden/>
        </w:rPr>
        <w:fldChar w:fldCharType="separate"/>
      </w:r>
      <w:ins w:id="649" w:author="JORGE CONTRERAS ORTIZ" w:date="2021-09-08T21:58:00Z">
        <w:r>
          <w:rPr>
            <w:noProof/>
            <w:webHidden/>
          </w:rPr>
          <w:t>104</w:t>
        </w:r>
        <w:r>
          <w:rPr>
            <w:noProof/>
            <w:webHidden/>
          </w:rPr>
          <w:fldChar w:fldCharType="end"/>
        </w:r>
        <w:r w:rsidRPr="00A86351">
          <w:rPr>
            <w:rStyle w:val="Hipervnculo"/>
            <w:noProof/>
          </w:rPr>
          <w:fldChar w:fldCharType="end"/>
        </w:r>
      </w:ins>
    </w:p>
    <w:p w14:paraId="6E0F13AF" w14:textId="27E05EE7" w:rsidR="007865AB" w:rsidRDefault="007865AB">
      <w:pPr>
        <w:pStyle w:val="TDC2"/>
        <w:tabs>
          <w:tab w:val="left" w:pos="880"/>
          <w:tab w:val="right" w:leader="dot" w:pos="9060"/>
        </w:tabs>
        <w:rPr>
          <w:ins w:id="650" w:author="JORGE CONTRERAS ORTIZ" w:date="2021-09-08T21:58:00Z"/>
          <w:rFonts w:asciiTheme="minorHAnsi" w:eastAsiaTheme="minorEastAsia" w:hAnsiTheme="minorHAnsi" w:cstheme="minorBidi"/>
          <w:noProof/>
          <w:lang w:eastAsia="es-ES"/>
        </w:rPr>
      </w:pPr>
      <w:ins w:id="651"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"_Toc82030942"</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6.2.</w:t>
        </w:r>
        <w:r>
          <w:rPr>
            <w:rFonts w:asciiTheme="minorHAnsi" w:eastAsiaTheme="minorEastAsia" w:hAnsiTheme="minorHAnsi" w:cstheme="minorBidi"/>
            <w:noProof/>
            <w:lang w:eastAsia="es-ES"/>
          </w:rPr>
          <w:tab/>
        </w:r>
        <w:r w:rsidRPr="00A86351">
          <w:rPr>
            <w:rStyle w:val="Hipervnculo"/>
            <w:noProof/>
          </w:rPr>
          <w:t>LÍNEAS FUTURAS</w:t>
        </w:r>
        <w:r>
          <w:rPr>
            <w:noProof/>
            <w:webHidden/>
          </w:rPr>
          <w:tab/>
        </w:r>
        <w:r>
          <w:rPr>
            <w:noProof/>
            <w:webHidden/>
          </w:rPr>
          <w:fldChar w:fldCharType="begin"/>
        </w:r>
        <w:r>
          <w:rPr>
            <w:noProof/>
            <w:webHidden/>
          </w:rPr>
          <w:instrText xml:space="preserve"> PAGEREF _Toc82030942 \h </w:instrText>
        </w:r>
        <w:r>
          <w:rPr>
            <w:noProof/>
            <w:webHidden/>
          </w:rPr>
        </w:r>
      </w:ins>
      <w:r>
        <w:rPr>
          <w:noProof/>
          <w:webHidden/>
        </w:rPr>
        <w:fldChar w:fldCharType="separate"/>
      </w:r>
      <w:ins w:id="652" w:author="JORGE CONTRERAS ORTIZ" w:date="2021-09-08T21:58:00Z">
        <w:r>
          <w:rPr>
            <w:noProof/>
            <w:webHidden/>
          </w:rPr>
          <w:t>105</w:t>
        </w:r>
        <w:r>
          <w:rPr>
            <w:noProof/>
            <w:webHidden/>
          </w:rPr>
          <w:fldChar w:fldCharType="end"/>
        </w:r>
        <w:r w:rsidRPr="00A86351">
          <w:rPr>
            <w:rStyle w:val="Hipervnculo"/>
            <w:noProof/>
          </w:rPr>
          <w:fldChar w:fldCharType="end"/>
        </w:r>
      </w:ins>
    </w:p>
    <w:p w14:paraId="53732486" w14:textId="756B1A23" w:rsidR="007865AB" w:rsidRDefault="007865AB">
      <w:pPr>
        <w:pStyle w:val="TDC1"/>
        <w:tabs>
          <w:tab w:val="left" w:pos="442"/>
          <w:tab w:val="right" w:leader="dot" w:pos="9060"/>
        </w:tabs>
        <w:rPr>
          <w:ins w:id="653" w:author="JORGE CONTRERAS ORTIZ" w:date="2021-09-08T21:58:00Z"/>
          <w:rFonts w:asciiTheme="minorHAnsi" w:eastAsiaTheme="minorEastAsia" w:hAnsiTheme="minorHAnsi" w:cstheme="minorBidi"/>
          <w:noProof/>
          <w:sz w:val="22"/>
          <w:lang w:eastAsia="es-ES"/>
        </w:rPr>
      </w:pPr>
      <w:ins w:id="654" w:author="JORGE CONTRERAS ORTIZ" w:date="2021-09-08T21:58:00Z">
        <w:r w:rsidRPr="00A86351">
          <w:rPr>
            <w:rStyle w:val="Hipervnculo"/>
            <w:noProof/>
          </w:rPr>
          <w:fldChar w:fldCharType="begin"/>
        </w:r>
        <w:r w:rsidRPr="00A86351">
          <w:rPr>
            <w:rStyle w:val="Hipervnculo"/>
            <w:noProof/>
          </w:rPr>
          <w:instrText xml:space="preserve"> </w:instrText>
        </w:r>
        <w:r>
          <w:rPr>
            <w:noProof/>
          </w:rPr>
          <w:instrText>HYPERLINK \l "_Toc82030943"</w:instrText>
        </w:r>
        <w:r w:rsidRPr="00A86351">
          <w:rPr>
            <w:rStyle w:val="Hipervnculo"/>
            <w:noProof/>
          </w:rPr>
          <w:instrText xml:space="preserve"> </w:instrText>
        </w:r>
        <w:r w:rsidRPr="00A86351">
          <w:rPr>
            <w:rStyle w:val="Hipervnculo"/>
            <w:noProof/>
          </w:rPr>
        </w:r>
        <w:r w:rsidRPr="00A86351">
          <w:rPr>
            <w:rStyle w:val="Hipervnculo"/>
            <w:noProof/>
          </w:rPr>
          <w:fldChar w:fldCharType="separate"/>
        </w:r>
        <w:r w:rsidRPr="00A86351">
          <w:rPr>
            <w:rStyle w:val="Hipervnculo"/>
            <w:noProof/>
          </w:rPr>
          <w:t>7.</w:t>
        </w:r>
        <w:r>
          <w:rPr>
            <w:rFonts w:asciiTheme="minorHAnsi" w:eastAsiaTheme="minorEastAsia" w:hAnsiTheme="minorHAnsi" w:cstheme="minorBidi"/>
            <w:noProof/>
            <w:sz w:val="22"/>
            <w:lang w:eastAsia="es-ES"/>
          </w:rPr>
          <w:tab/>
        </w:r>
        <w:r w:rsidRPr="00A86351">
          <w:rPr>
            <w:rStyle w:val="Hipervnculo"/>
            <w:noProof/>
          </w:rPr>
          <w:t>BIBLIOGRAFÍA</w:t>
        </w:r>
        <w:r>
          <w:rPr>
            <w:noProof/>
            <w:webHidden/>
          </w:rPr>
          <w:tab/>
        </w:r>
        <w:r>
          <w:rPr>
            <w:noProof/>
            <w:webHidden/>
          </w:rPr>
          <w:fldChar w:fldCharType="begin"/>
        </w:r>
        <w:r>
          <w:rPr>
            <w:noProof/>
            <w:webHidden/>
          </w:rPr>
          <w:instrText xml:space="preserve"> PAGEREF _Toc82030943 \h </w:instrText>
        </w:r>
        <w:r>
          <w:rPr>
            <w:noProof/>
            <w:webHidden/>
          </w:rPr>
        </w:r>
      </w:ins>
      <w:r>
        <w:rPr>
          <w:noProof/>
          <w:webHidden/>
        </w:rPr>
        <w:fldChar w:fldCharType="separate"/>
      </w:r>
      <w:ins w:id="655" w:author="JORGE CONTRERAS ORTIZ" w:date="2021-09-08T21:58:00Z">
        <w:r>
          <w:rPr>
            <w:noProof/>
            <w:webHidden/>
          </w:rPr>
          <w:t>106</w:t>
        </w:r>
        <w:r>
          <w:rPr>
            <w:noProof/>
            <w:webHidden/>
          </w:rPr>
          <w:fldChar w:fldCharType="end"/>
        </w:r>
        <w:r w:rsidRPr="00A86351">
          <w:rPr>
            <w:rStyle w:val="Hipervnculo"/>
            <w:noProof/>
          </w:rPr>
          <w:fldChar w:fldCharType="end"/>
        </w:r>
      </w:ins>
    </w:p>
    <w:p w14:paraId="7B3D8653" w14:textId="034CFD94" w:rsidR="00F005C7" w:rsidRPr="00030323" w:rsidRDefault="00763B41">
      <w:pPr>
        <w:pPrChange w:id="656" w:author="JORGE CONTRERAS ORTIZ" w:date="2021-09-05T23:20:00Z">
          <w:pPr>
            <w:pStyle w:val="Ttulo1"/>
          </w:pPr>
        </w:pPrChange>
      </w:pPr>
      <w:ins w:id="657" w:author="JORGE CONTRERAS ORTIZ" w:date="2021-09-08T20:22:00Z">
        <w:r>
          <w:fldChar w:fldCharType="end"/>
        </w:r>
      </w:ins>
    </w:p>
    <w:p w14:paraId="4F157ABD" w14:textId="3DCFADC8" w:rsidR="00763B41" w:rsidRDefault="00763B41">
      <w:pPr>
        <w:jc w:val="left"/>
        <w:rPr>
          <w:ins w:id="658" w:author="JORGE CONTRERAS ORTIZ" w:date="2021-09-08T20:22:00Z"/>
          <w:rFonts w:eastAsiaTheme="majorEastAsia"/>
          <w:color w:val="2F5496" w:themeColor="accent1" w:themeShade="BF"/>
          <w:sz w:val="36"/>
          <w:szCs w:val="36"/>
        </w:rPr>
      </w:pPr>
      <w:ins w:id="659" w:author="JORGE CONTRERAS ORTIZ" w:date="2021-09-08T20:22:00Z">
        <w:r>
          <w:br w:type="page"/>
        </w:r>
      </w:ins>
    </w:p>
    <w:p w14:paraId="634AA32D" w14:textId="77777777" w:rsidR="00B62082" w:rsidRPr="00791D37" w:rsidDel="00F005C7" w:rsidRDefault="00B62082" w:rsidP="00791D37">
      <w:pPr>
        <w:rPr>
          <w:del w:id="660" w:author="JORGE CONTRERAS ORTIZ" w:date="2021-09-05T23:20:00Z"/>
        </w:rPr>
      </w:pPr>
    </w:p>
    <w:p w14:paraId="6C71DA98" w14:textId="4879D0FB" w:rsidR="00DA3B27" w:rsidRPr="00791D37" w:rsidDel="00763B41" w:rsidRDefault="00DA3B27" w:rsidP="00791D37">
      <w:pPr>
        <w:rPr>
          <w:del w:id="661" w:author="JORGE CONTRERAS ORTIZ" w:date="2021-09-08T20:20:00Z"/>
        </w:rPr>
      </w:pPr>
      <w:del w:id="662" w:author="JORGE CONTRERAS ORTIZ" w:date="2021-09-08T20:20:00Z">
        <w:r w:rsidRPr="00791D37" w:rsidDel="00763B41">
          <w:br w:type="page"/>
        </w:r>
      </w:del>
    </w:p>
    <w:p w14:paraId="11C16CE0" w14:textId="62B502E1" w:rsidR="00DA3B27" w:rsidRPr="00791D37" w:rsidRDefault="00DA3B27" w:rsidP="00791D37">
      <w:pPr>
        <w:pStyle w:val="Ttulo1"/>
      </w:pPr>
      <w:bookmarkStart w:id="663" w:name="_Toc81499323"/>
      <w:bookmarkStart w:id="664" w:name="_Toc82012069"/>
      <w:bookmarkStart w:id="665" w:name="_Toc82024893"/>
      <w:bookmarkStart w:id="666" w:name="_Toc82030737"/>
      <w:r w:rsidRPr="00791D37">
        <w:t>ABREVIATURAS Y ACRÓNIMOS</w:t>
      </w:r>
      <w:bookmarkEnd w:id="663"/>
      <w:bookmarkEnd w:id="664"/>
      <w:bookmarkEnd w:id="665"/>
      <w:bookmarkEnd w:id="666"/>
    </w:p>
    <w:p w14:paraId="447A8786" w14:textId="77777777" w:rsidR="00DA3B27" w:rsidRPr="00791D37" w:rsidRDefault="00DA3B27" w:rsidP="00791D37"/>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530"/>
        <w:gridCol w:w="4530"/>
      </w:tblGrid>
      <w:tr w:rsidR="00DA3B27" w:rsidRPr="00791D37" w14:paraId="30E2EE57" w14:textId="77777777" w:rsidTr="008F166F">
        <w:trPr>
          <w:trHeight w:val="253"/>
          <w:jc w:val="center"/>
        </w:trPr>
        <w:tc>
          <w:tcPr>
            <w:tcW w:w="4530" w:type="dxa"/>
            <w:vAlign w:val="center"/>
          </w:tcPr>
          <w:p w14:paraId="2BADE85D" w14:textId="77777777" w:rsidR="00DA3B27" w:rsidRPr="00791D37" w:rsidRDefault="00DA3B27">
            <w:pPr>
              <w:jc w:val="center"/>
              <w:pPrChange w:id="667" w:author="JORGE CONTRERAS ORTIZ" w:date="2021-09-05T23:48:00Z">
                <w:pPr/>
              </w:pPrChange>
            </w:pPr>
            <w:r w:rsidRPr="00791D37">
              <w:t>IoT</w:t>
            </w:r>
          </w:p>
        </w:tc>
        <w:tc>
          <w:tcPr>
            <w:tcW w:w="4530" w:type="dxa"/>
            <w:vAlign w:val="center"/>
          </w:tcPr>
          <w:p w14:paraId="49B7F29B" w14:textId="77777777" w:rsidR="00DA3B27" w:rsidRPr="00791D37" w:rsidRDefault="00DA3B27">
            <w:pPr>
              <w:jc w:val="center"/>
              <w:rPr>
                <w:b/>
                <w:bCs/>
              </w:rPr>
              <w:pPrChange w:id="668" w:author="JORGE CONTRERAS ORTIZ" w:date="2021-09-05T23:48:00Z">
                <w:pPr/>
              </w:pPrChange>
            </w:pPr>
            <w:r w:rsidRPr="00791D37">
              <w:t>Internet of Things</w:t>
            </w:r>
          </w:p>
        </w:tc>
      </w:tr>
      <w:tr w:rsidR="00DA3B27" w:rsidRPr="00791D37" w14:paraId="2A95C78F" w14:textId="77777777" w:rsidTr="008F166F">
        <w:trPr>
          <w:trHeight w:val="253"/>
          <w:jc w:val="center"/>
        </w:trPr>
        <w:tc>
          <w:tcPr>
            <w:tcW w:w="4530" w:type="dxa"/>
            <w:vAlign w:val="center"/>
          </w:tcPr>
          <w:p w14:paraId="0CDE44C5" w14:textId="77777777" w:rsidR="00DA3B27" w:rsidRPr="00791D37" w:rsidRDefault="00DA3B27">
            <w:pPr>
              <w:jc w:val="center"/>
              <w:pPrChange w:id="669" w:author="JORGE CONTRERAS ORTIZ" w:date="2021-09-05T23:48:00Z">
                <w:pPr/>
              </w:pPrChange>
            </w:pPr>
            <w:r w:rsidRPr="00791D37">
              <w:t>WAN</w:t>
            </w:r>
          </w:p>
        </w:tc>
        <w:tc>
          <w:tcPr>
            <w:tcW w:w="4530" w:type="dxa"/>
            <w:vAlign w:val="center"/>
          </w:tcPr>
          <w:p w14:paraId="4600DFC8" w14:textId="77777777" w:rsidR="00DA3B27" w:rsidRPr="00791D37" w:rsidRDefault="00DA3B27">
            <w:pPr>
              <w:jc w:val="center"/>
              <w:pPrChange w:id="670" w:author="JORGE CONTRERAS ORTIZ" w:date="2021-09-05T23:48:00Z">
                <w:pPr/>
              </w:pPrChange>
            </w:pPr>
            <w:r w:rsidRPr="00791D37">
              <w:t>Wide Area Network</w:t>
            </w:r>
          </w:p>
        </w:tc>
      </w:tr>
      <w:tr w:rsidR="00DA3B27" w:rsidRPr="00791D37" w14:paraId="4020595E" w14:textId="77777777" w:rsidTr="008F166F">
        <w:trPr>
          <w:trHeight w:val="253"/>
          <w:jc w:val="center"/>
        </w:trPr>
        <w:tc>
          <w:tcPr>
            <w:tcW w:w="4530" w:type="dxa"/>
            <w:vAlign w:val="center"/>
          </w:tcPr>
          <w:p w14:paraId="4F1592DD" w14:textId="77777777" w:rsidR="00DA3B27" w:rsidRPr="00791D37" w:rsidRDefault="00DA3B27">
            <w:pPr>
              <w:jc w:val="center"/>
              <w:pPrChange w:id="671" w:author="JORGE CONTRERAS ORTIZ" w:date="2021-09-05T23:48:00Z">
                <w:pPr/>
              </w:pPrChange>
            </w:pPr>
            <w:r w:rsidRPr="00791D37">
              <w:t>LAN</w:t>
            </w:r>
          </w:p>
        </w:tc>
        <w:tc>
          <w:tcPr>
            <w:tcW w:w="4530" w:type="dxa"/>
            <w:vAlign w:val="center"/>
          </w:tcPr>
          <w:p w14:paraId="09B000EE" w14:textId="77777777" w:rsidR="00DA3B27" w:rsidRPr="00791D37" w:rsidRDefault="00DA3B27">
            <w:pPr>
              <w:jc w:val="center"/>
              <w:pPrChange w:id="672" w:author="JORGE CONTRERAS ORTIZ" w:date="2021-09-05T23:48:00Z">
                <w:pPr/>
              </w:pPrChange>
            </w:pPr>
            <w:r w:rsidRPr="00791D37">
              <w:t>Local Area Network</w:t>
            </w:r>
          </w:p>
        </w:tc>
      </w:tr>
      <w:tr w:rsidR="00DA3B27" w:rsidRPr="00791D37" w14:paraId="43D374EB" w14:textId="77777777" w:rsidTr="008F166F">
        <w:trPr>
          <w:trHeight w:val="253"/>
          <w:jc w:val="center"/>
        </w:trPr>
        <w:tc>
          <w:tcPr>
            <w:tcW w:w="4530" w:type="dxa"/>
            <w:vAlign w:val="center"/>
          </w:tcPr>
          <w:p w14:paraId="341139C0" w14:textId="77777777" w:rsidR="00DA3B27" w:rsidRPr="00791D37" w:rsidRDefault="00DA3B27">
            <w:pPr>
              <w:jc w:val="center"/>
              <w:pPrChange w:id="673" w:author="JORGE CONTRERAS ORTIZ" w:date="2021-09-05T23:48:00Z">
                <w:pPr/>
              </w:pPrChange>
            </w:pPr>
            <w:r w:rsidRPr="00791D37">
              <w:t>MAN</w:t>
            </w:r>
          </w:p>
        </w:tc>
        <w:tc>
          <w:tcPr>
            <w:tcW w:w="4530" w:type="dxa"/>
            <w:vAlign w:val="center"/>
          </w:tcPr>
          <w:p w14:paraId="13E142FC" w14:textId="77777777" w:rsidR="00DA3B27" w:rsidRPr="00791D37" w:rsidRDefault="00DA3B27">
            <w:pPr>
              <w:jc w:val="center"/>
              <w:pPrChange w:id="674" w:author="JORGE CONTRERAS ORTIZ" w:date="2021-09-05T23:48:00Z">
                <w:pPr/>
              </w:pPrChange>
            </w:pPr>
            <w:proofErr w:type="spellStart"/>
            <w:r w:rsidRPr="00791D37">
              <w:t>Metropolitan</w:t>
            </w:r>
            <w:proofErr w:type="spellEnd"/>
            <w:r w:rsidRPr="00791D37">
              <w:t xml:space="preserve"> Area Network</w:t>
            </w:r>
          </w:p>
        </w:tc>
      </w:tr>
      <w:tr w:rsidR="00DA3B27" w:rsidRPr="00791D37" w14:paraId="750D6B42" w14:textId="77777777" w:rsidTr="008F166F">
        <w:trPr>
          <w:trHeight w:val="253"/>
          <w:jc w:val="center"/>
        </w:trPr>
        <w:tc>
          <w:tcPr>
            <w:tcW w:w="4530" w:type="dxa"/>
            <w:vAlign w:val="center"/>
          </w:tcPr>
          <w:p w14:paraId="22393E21" w14:textId="77777777" w:rsidR="00DA3B27" w:rsidRPr="00791D37" w:rsidRDefault="00DA3B27">
            <w:pPr>
              <w:jc w:val="center"/>
              <w:pPrChange w:id="675" w:author="JORGE CONTRERAS ORTIZ" w:date="2021-09-05T23:48:00Z">
                <w:pPr/>
              </w:pPrChange>
            </w:pPr>
            <w:r w:rsidRPr="00791D37">
              <w:t>PAN</w:t>
            </w:r>
          </w:p>
        </w:tc>
        <w:tc>
          <w:tcPr>
            <w:tcW w:w="4530" w:type="dxa"/>
            <w:vAlign w:val="center"/>
          </w:tcPr>
          <w:p w14:paraId="09113AE7" w14:textId="77777777" w:rsidR="00DA3B27" w:rsidRPr="00791D37" w:rsidRDefault="00DA3B27">
            <w:pPr>
              <w:jc w:val="center"/>
              <w:pPrChange w:id="676" w:author="JORGE CONTRERAS ORTIZ" w:date="2021-09-05T23:48:00Z">
                <w:pPr/>
              </w:pPrChange>
            </w:pPr>
            <w:r w:rsidRPr="00791D37">
              <w:t>Personal Area Network</w:t>
            </w:r>
          </w:p>
        </w:tc>
      </w:tr>
      <w:tr w:rsidR="00DA3B27" w:rsidRPr="002C4272" w14:paraId="17A5D9BD" w14:textId="77777777" w:rsidTr="008F166F">
        <w:trPr>
          <w:trHeight w:val="253"/>
          <w:jc w:val="center"/>
        </w:trPr>
        <w:tc>
          <w:tcPr>
            <w:tcW w:w="4530" w:type="dxa"/>
            <w:vAlign w:val="center"/>
          </w:tcPr>
          <w:p w14:paraId="1ED8BDC9" w14:textId="77777777" w:rsidR="00DA3B27" w:rsidRPr="00791D37" w:rsidRDefault="00DA3B27">
            <w:pPr>
              <w:jc w:val="center"/>
              <w:pPrChange w:id="677" w:author="JORGE CONTRERAS ORTIZ" w:date="2021-09-05T23:48:00Z">
                <w:pPr/>
              </w:pPrChange>
            </w:pPr>
            <w:r w:rsidRPr="00791D37">
              <w:t>LPWAN</w:t>
            </w:r>
          </w:p>
        </w:tc>
        <w:tc>
          <w:tcPr>
            <w:tcW w:w="4530" w:type="dxa"/>
            <w:vAlign w:val="center"/>
          </w:tcPr>
          <w:p w14:paraId="7BF596C4" w14:textId="77777777" w:rsidR="00DA3B27" w:rsidRPr="00791D37" w:rsidRDefault="00DA3B27">
            <w:pPr>
              <w:jc w:val="center"/>
              <w:rPr>
                <w:lang w:val="en-GB"/>
              </w:rPr>
              <w:pPrChange w:id="678" w:author="JORGE CONTRERAS ORTIZ" w:date="2021-09-05T23:48:00Z">
                <w:pPr/>
              </w:pPrChange>
            </w:pPr>
            <w:r w:rsidRPr="00791D37">
              <w:rPr>
                <w:lang w:val="en-GB"/>
              </w:rPr>
              <w:t>Low Power Wide Area Network</w:t>
            </w:r>
          </w:p>
        </w:tc>
      </w:tr>
      <w:tr w:rsidR="00DA3B27" w:rsidRPr="00791D37" w14:paraId="790D4879" w14:textId="77777777" w:rsidTr="008F166F">
        <w:trPr>
          <w:trHeight w:val="253"/>
          <w:jc w:val="center"/>
        </w:trPr>
        <w:tc>
          <w:tcPr>
            <w:tcW w:w="4530" w:type="dxa"/>
            <w:vAlign w:val="center"/>
          </w:tcPr>
          <w:p w14:paraId="509ED6F0" w14:textId="77777777" w:rsidR="00DA3B27" w:rsidRPr="00791D37" w:rsidRDefault="00DA3B27">
            <w:pPr>
              <w:jc w:val="center"/>
              <w:pPrChange w:id="679" w:author="JORGE CONTRERAS ORTIZ" w:date="2021-09-05T23:48:00Z">
                <w:pPr/>
              </w:pPrChange>
            </w:pPr>
            <w:r w:rsidRPr="00791D37">
              <w:t>WSN</w:t>
            </w:r>
          </w:p>
        </w:tc>
        <w:tc>
          <w:tcPr>
            <w:tcW w:w="4530" w:type="dxa"/>
            <w:vAlign w:val="center"/>
          </w:tcPr>
          <w:p w14:paraId="78A8A6A0" w14:textId="77777777" w:rsidR="00DA3B27" w:rsidRPr="00791D37" w:rsidRDefault="00DA3B27">
            <w:pPr>
              <w:jc w:val="center"/>
              <w:rPr>
                <w:lang w:val="en-GB"/>
              </w:rPr>
              <w:pPrChange w:id="680" w:author="JORGE CONTRERAS ORTIZ" w:date="2021-09-05T23:48:00Z">
                <w:pPr/>
              </w:pPrChange>
            </w:pPr>
            <w:r w:rsidRPr="00791D37">
              <w:rPr>
                <w:lang w:val="en-GB"/>
              </w:rPr>
              <w:t>Wireless Sensor Networks</w:t>
            </w:r>
          </w:p>
        </w:tc>
      </w:tr>
      <w:tr w:rsidR="00DA3B27" w:rsidRPr="00791D37" w14:paraId="160F2F69" w14:textId="77777777" w:rsidTr="008F166F">
        <w:trPr>
          <w:trHeight w:val="253"/>
          <w:jc w:val="center"/>
        </w:trPr>
        <w:tc>
          <w:tcPr>
            <w:tcW w:w="4530" w:type="dxa"/>
            <w:vAlign w:val="center"/>
          </w:tcPr>
          <w:p w14:paraId="0DA25002" w14:textId="77777777" w:rsidR="00DA3B27" w:rsidRPr="00791D37" w:rsidRDefault="00DA3B27">
            <w:pPr>
              <w:jc w:val="center"/>
              <w:pPrChange w:id="681" w:author="JORGE CONTRERAS ORTIZ" w:date="2021-09-05T23:48:00Z">
                <w:pPr/>
              </w:pPrChange>
            </w:pPr>
            <w:r w:rsidRPr="00791D37">
              <w:t>M2M</w:t>
            </w:r>
          </w:p>
        </w:tc>
        <w:tc>
          <w:tcPr>
            <w:tcW w:w="4530" w:type="dxa"/>
            <w:vAlign w:val="center"/>
          </w:tcPr>
          <w:p w14:paraId="26E40E8E" w14:textId="77777777" w:rsidR="00DA3B27" w:rsidRPr="00791D37" w:rsidRDefault="00DA3B27">
            <w:pPr>
              <w:jc w:val="center"/>
              <w:rPr>
                <w:lang w:val="en-GB"/>
              </w:rPr>
              <w:pPrChange w:id="682" w:author="JORGE CONTRERAS ORTIZ" w:date="2021-09-05T23:48:00Z">
                <w:pPr/>
              </w:pPrChange>
            </w:pPr>
            <w:r w:rsidRPr="00791D37">
              <w:rPr>
                <w:lang w:val="en-GB"/>
              </w:rPr>
              <w:t>Machine to Machine</w:t>
            </w:r>
          </w:p>
        </w:tc>
      </w:tr>
      <w:tr w:rsidR="00DA3B27" w:rsidRPr="00791D37" w14:paraId="11B7F309" w14:textId="77777777" w:rsidTr="008F166F">
        <w:trPr>
          <w:trHeight w:val="253"/>
          <w:jc w:val="center"/>
        </w:trPr>
        <w:tc>
          <w:tcPr>
            <w:tcW w:w="4530" w:type="dxa"/>
            <w:vAlign w:val="center"/>
          </w:tcPr>
          <w:p w14:paraId="5F9A901B" w14:textId="77777777" w:rsidR="00DA3B27" w:rsidRPr="00791D37" w:rsidRDefault="00DA3B27">
            <w:pPr>
              <w:jc w:val="center"/>
              <w:pPrChange w:id="683" w:author="JORGE CONTRERAS ORTIZ" w:date="2021-09-05T23:48:00Z">
                <w:pPr/>
              </w:pPrChange>
            </w:pPr>
            <w:r w:rsidRPr="00791D37">
              <w:t>LTE</w:t>
            </w:r>
          </w:p>
        </w:tc>
        <w:tc>
          <w:tcPr>
            <w:tcW w:w="4530" w:type="dxa"/>
            <w:vAlign w:val="center"/>
          </w:tcPr>
          <w:p w14:paraId="47974828" w14:textId="77777777" w:rsidR="00DA3B27" w:rsidRPr="00791D37" w:rsidRDefault="00DA3B27">
            <w:pPr>
              <w:jc w:val="center"/>
              <w:rPr>
                <w:lang w:val="en-GB"/>
              </w:rPr>
              <w:pPrChange w:id="684" w:author="JORGE CONTRERAS ORTIZ" w:date="2021-09-05T23:48:00Z">
                <w:pPr/>
              </w:pPrChange>
            </w:pPr>
            <w:r w:rsidRPr="00791D37">
              <w:rPr>
                <w:lang w:val="en-GB"/>
              </w:rPr>
              <w:t>Long Term Evolution</w:t>
            </w:r>
          </w:p>
        </w:tc>
      </w:tr>
      <w:tr w:rsidR="00DA3B27" w:rsidRPr="00791D37" w14:paraId="664CB15C" w14:textId="77777777" w:rsidTr="008F166F">
        <w:trPr>
          <w:trHeight w:val="253"/>
          <w:jc w:val="center"/>
        </w:trPr>
        <w:tc>
          <w:tcPr>
            <w:tcW w:w="4530" w:type="dxa"/>
            <w:vAlign w:val="center"/>
          </w:tcPr>
          <w:p w14:paraId="58F36534" w14:textId="77777777" w:rsidR="00DA3B27" w:rsidRPr="00791D37" w:rsidRDefault="00DA3B27">
            <w:pPr>
              <w:jc w:val="center"/>
              <w:pPrChange w:id="685" w:author="JORGE CONTRERAS ORTIZ" w:date="2021-09-05T23:48:00Z">
                <w:pPr/>
              </w:pPrChange>
            </w:pPr>
            <w:r w:rsidRPr="00791D37">
              <w:t>IPv6</w:t>
            </w:r>
          </w:p>
        </w:tc>
        <w:tc>
          <w:tcPr>
            <w:tcW w:w="4530" w:type="dxa"/>
            <w:vAlign w:val="center"/>
          </w:tcPr>
          <w:p w14:paraId="0C7E59EE" w14:textId="77777777" w:rsidR="00DA3B27" w:rsidRPr="00791D37" w:rsidRDefault="00DA3B27">
            <w:pPr>
              <w:jc w:val="center"/>
              <w:rPr>
                <w:lang w:val="en-GB"/>
              </w:rPr>
              <w:pPrChange w:id="686" w:author="JORGE CONTRERAS ORTIZ" w:date="2021-09-05T23:48:00Z">
                <w:pPr/>
              </w:pPrChange>
            </w:pPr>
            <w:r w:rsidRPr="00791D37">
              <w:rPr>
                <w:lang w:val="en-GB"/>
              </w:rPr>
              <w:t>Internet Protocol version 6</w:t>
            </w:r>
          </w:p>
        </w:tc>
      </w:tr>
      <w:tr w:rsidR="00DA3B27" w:rsidRPr="00791D37" w14:paraId="3805A608" w14:textId="77777777" w:rsidTr="008F166F">
        <w:trPr>
          <w:trHeight w:val="253"/>
          <w:jc w:val="center"/>
        </w:trPr>
        <w:tc>
          <w:tcPr>
            <w:tcW w:w="4530" w:type="dxa"/>
            <w:vAlign w:val="center"/>
          </w:tcPr>
          <w:p w14:paraId="273D1594" w14:textId="77777777" w:rsidR="00DA3B27" w:rsidRPr="00791D37" w:rsidRDefault="00DA3B27">
            <w:pPr>
              <w:jc w:val="center"/>
              <w:pPrChange w:id="687" w:author="JORGE CONTRERAS ORTIZ" w:date="2021-09-05T23:48:00Z">
                <w:pPr/>
              </w:pPrChange>
            </w:pPr>
            <w:r w:rsidRPr="00791D37">
              <w:t>IPv4</w:t>
            </w:r>
          </w:p>
        </w:tc>
        <w:tc>
          <w:tcPr>
            <w:tcW w:w="4530" w:type="dxa"/>
            <w:vAlign w:val="center"/>
          </w:tcPr>
          <w:p w14:paraId="6D718B9B" w14:textId="77777777" w:rsidR="00DA3B27" w:rsidRPr="00791D37" w:rsidRDefault="00DA3B27">
            <w:pPr>
              <w:jc w:val="center"/>
              <w:rPr>
                <w:lang w:val="en-GB"/>
              </w:rPr>
              <w:pPrChange w:id="688" w:author="JORGE CONTRERAS ORTIZ" w:date="2021-09-05T23:48:00Z">
                <w:pPr/>
              </w:pPrChange>
            </w:pPr>
            <w:r w:rsidRPr="00791D37">
              <w:rPr>
                <w:lang w:val="en-GB"/>
              </w:rPr>
              <w:t>Internet Protocol version 4</w:t>
            </w:r>
          </w:p>
        </w:tc>
      </w:tr>
      <w:tr w:rsidR="00DA3B27" w:rsidRPr="00791D37" w14:paraId="06F62855" w14:textId="77777777" w:rsidTr="008F166F">
        <w:trPr>
          <w:trHeight w:val="253"/>
          <w:jc w:val="center"/>
        </w:trPr>
        <w:tc>
          <w:tcPr>
            <w:tcW w:w="4530" w:type="dxa"/>
            <w:vAlign w:val="center"/>
          </w:tcPr>
          <w:p w14:paraId="4BBF49F6" w14:textId="77777777" w:rsidR="00DA3B27" w:rsidRPr="00791D37" w:rsidRDefault="00DA3B27">
            <w:pPr>
              <w:jc w:val="center"/>
              <w:pPrChange w:id="689" w:author="JORGE CONTRERAS ORTIZ" w:date="2021-09-05T23:48:00Z">
                <w:pPr/>
              </w:pPrChange>
            </w:pPr>
            <w:r w:rsidRPr="00791D37">
              <w:t>SOA</w:t>
            </w:r>
          </w:p>
        </w:tc>
        <w:tc>
          <w:tcPr>
            <w:tcW w:w="4530" w:type="dxa"/>
            <w:vAlign w:val="center"/>
          </w:tcPr>
          <w:p w14:paraId="04854008" w14:textId="77777777" w:rsidR="00DA3B27" w:rsidRPr="00791D37" w:rsidRDefault="00DA3B27">
            <w:pPr>
              <w:jc w:val="center"/>
              <w:rPr>
                <w:lang w:val="en-GB"/>
              </w:rPr>
              <w:pPrChange w:id="690" w:author="JORGE CONTRERAS ORTIZ" w:date="2021-09-05T23:48:00Z">
                <w:pPr/>
              </w:pPrChange>
            </w:pPr>
            <w:r w:rsidRPr="00791D37">
              <w:rPr>
                <w:lang w:val="en-GB"/>
              </w:rPr>
              <w:t>Service Oriented Architecture</w:t>
            </w:r>
          </w:p>
        </w:tc>
      </w:tr>
      <w:tr w:rsidR="00DA3B27" w:rsidRPr="00791D37" w14:paraId="577EB0C9" w14:textId="77777777" w:rsidTr="008F166F">
        <w:trPr>
          <w:trHeight w:val="253"/>
          <w:jc w:val="center"/>
        </w:trPr>
        <w:tc>
          <w:tcPr>
            <w:tcW w:w="4530" w:type="dxa"/>
            <w:vAlign w:val="center"/>
          </w:tcPr>
          <w:p w14:paraId="2C760BEA" w14:textId="77777777" w:rsidR="00DA3B27" w:rsidRPr="00791D37" w:rsidRDefault="00DA3B27">
            <w:pPr>
              <w:jc w:val="center"/>
              <w:pPrChange w:id="691" w:author="JORGE CONTRERAS ORTIZ" w:date="2021-09-05T23:48:00Z">
                <w:pPr/>
              </w:pPrChange>
            </w:pPr>
            <w:proofErr w:type="spellStart"/>
            <w:r w:rsidRPr="00791D37">
              <w:t>QoS</w:t>
            </w:r>
            <w:proofErr w:type="spellEnd"/>
          </w:p>
        </w:tc>
        <w:tc>
          <w:tcPr>
            <w:tcW w:w="4530" w:type="dxa"/>
            <w:vAlign w:val="center"/>
          </w:tcPr>
          <w:p w14:paraId="47B3CAFA" w14:textId="77777777" w:rsidR="00DA3B27" w:rsidRPr="00791D37" w:rsidRDefault="00DA3B27">
            <w:pPr>
              <w:jc w:val="center"/>
              <w:rPr>
                <w:lang w:val="en-GB"/>
              </w:rPr>
              <w:pPrChange w:id="692" w:author="JORGE CONTRERAS ORTIZ" w:date="2021-09-05T23:48:00Z">
                <w:pPr/>
              </w:pPrChange>
            </w:pPr>
            <w:r w:rsidRPr="00791D37">
              <w:rPr>
                <w:lang w:val="en-GB"/>
              </w:rPr>
              <w:t>Quality of Service</w:t>
            </w:r>
          </w:p>
        </w:tc>
      </w:tr>
      <w:tr w:rsidR="00DA3B27" w:rsidRPr="00791D37" w14:paraId="6211EBD4" w14:textId="77777777" w:rsidTr="008F166F">
        <w:trPr>
          <w:trHeight w:val="253"/>
          <w:jc w:val="center"/>
        </w:trPr>
        <w:tc>
          <w:tcPr>
            <w:tcW w:w="4530" w:type="dxa"/>
            <w:vAlign w:val="center"/>
          </w:tcPr>
          <w:p w14:paraId="3250F24D" w14:textId="77777777" w:rsidR="00DA3B27" w:rsidRPr="00791D37" w:rsidRDefault="00DA3B27">
            <w:pPr>
              <w:jc w:val="center"/>
              <w:pPrChange w:id="693" w:author="JORGE CONTRERAS ORTIZ" w:date="2021-09-05T23:48:00Z">
                <w:pPr/>
              </w:pPrChange>
            </w:pPr>
            <w:r w:rsidRPr="00791D37">
              <w:t>IFP</w:t>
            </w:r>
          </w:p>
        </w:tc>
        <w:tc>
          <w:tcPr>
            <w:tcW w:w="4530" w:type="dxa"/>
            <w:vAlign w:val="center"/>
          </w:tcPr>
          <w:p w14:paraId="666C414C" w14:textId="77777777" w:rsidR="00DA3B27" w:rsidRPr="00791D37" w:rsidRDefault="00DA3B27">
            <w:pPr>
              <w:jc w:val="center"/>
              <w:rPr>
                <w:lang w:val="en-GB"/>
              </w:rPr>
              <w:pPrChange w:id="694" w:author="JORGE CONTRERAS ORTIZ" w:date="2021-09-05T23:48:00Z">
                <w:pPr/>
              </w:pPrChange>
            </w:pPr>
            <w:proofErr w:type="spellStart"/>
            <w:r w:rsidRPr="00791D37">
              <w:rPr>
                <w:lang w:val="en-GB"/>
              </w:rPr>
              <w:t>InterFace</w:t>
            </w:r>
            <w:proofErr w:type="spellEnd"/>
            <w:r w:rsidRPr="00791D37">
              <w:rPr>
                <w:lang w:val="en-GB"/>
              </w:rPr>
              <w:t xml:space="preserve"> Profile</w:t>
            </w:r>
          </w:p>
        </w:tc>
      </w:tr>
      <w:tr w:rsidR="00DA3B27" w:rsidRPr="00791D37" w14:paraId="212206E4" w14:textId="77777777" w:rsidTr="008F166F">
        <w:trPr>
          <w:trHeight w:val="253"/>
          <w:jc w:val="center"/>
        </w:trPr>
        <w:tc>
          <w:tcPr>
            <w:tcW w:w="4530" w:type="dxa"/>
            <w:vAlign w:val="center"/>
          </w:tcPr>
          <w:p w14:paraId="64912172" w14:textId="77777777" w:rsidR="00DA3B27" w:rsidRPr="00791D37" w:rsidRDefault="00DA3B27">
            <w:pPr>
              <w:jc w:val="center"/>
              <w:pPrChange w:id="695" w:author="JORGE CONTRERAS ORTIZ" w:date="2021-09-05T23:48:00Z">
                <w:pPr/>
              </w:pPrChange>
            </w:pPr>
            <w:r w:rsidRPr="00791D37">
              <w:t>SPP</w:t>
            </w:r>
          </w:p>
        </w:tc>
        <w:tc>
          <w:tcPr>
            <w:tcW w:w="4530" w:type="dxa"/>
            <w:vAlign w:val="center"/>
          </w:tcPr>
          <w:p w14:paraId="2EBCEECD" w14:textId="77777777" w:rsidR="00DA3B27" w:rsidRPr="00791D37" w:rsidRDefault="00DA3B27">
            <w:pPr>
              <w:jc w:val="center"/>
              <w:rPr>
                <w:lang w:val="en-GB"/>
              </w:rPr>
              <w:pPrChange w:id="696" w:author="JORGE CONTRERAS ORTIZ" w:date="2021-09-05T23:48:00Z">
                <w:pPr/>
              </w:pPrChange>
            </w:pPr>
            <w:r w:rsidRPr="00791D37">
              <w:rPr>
                <w:lang w:val="en-GB"/>
              </w:rPr>
              <w:t>Service Provisioning Process</w:t>
            </w:r>
          </w:p>
        </w:tc>
      </w:tr>
      <w:tr w:rsidR="00DA3B27" w:rsidRPr="00791D37" w14:paraId="6D9BF14F" w14:textId="77777777" w:rsidTr="008F166F">
        <w:trPr>
          <w:trHeight w:val="253"/>
          <w:jc w:val="center"/>
        </w:trPr>
        <w:tc>
          <w:tcPr>
            <w:tcW w:w="4530" w:type="dxa"/>
            <w:vAlign w:val="center"/>
          </w:tcPr>
          <w:p w14:paraId="316F1931" w14:textId="77777777" w:rsidR="00DA3B27" w:rsidRPr="00791D37" w:rsidRDefault="00DA3B27">
            <w:pPr>
              <w:jc w:val="center"/>
              <w:pPrChange w:id="697" w:author="JORGE CONTRERAS ORTIZ" w:date="2021-09-05T23:48:00Z">
                <w:pPr/>
              </w:pPrChange>
            </w:pPr>
            <w:r w:rsidRPr="00791D37">
              <w:t>WSDL</w:t>
            </w:r>
          </w:p>
        </w:tc>
        <w:tc>
          <w:tcPr>
            <w:tcW w:w="4530" w:type="dxa"/>
            <w:vAlign w:val="center"/>
          </w:tcPr>
          <w:p w14:paraId="0E2647C4" w14:textId="77777777" w:rsidR="00DA3B27" w:rsidRPr="00791D37" w:rsidRDefault="00DA3B27">
            <w:pPr>
              <w:jc w:val="center"/>
              <w:rPr>
                <w:lang w:val="en-GB"/>
              </w:rPr>
              <w:pPrChange w:id="698" w:author="JORGE CONTRERAS ORTIZ" w:date="2021-09-05T23:48:00Z">
                <w:pPr/>
              </w:pPrChange>
            </w:pPr>
            <w:r w:rsidRPr="00791D37">
              <w:rPr>
                <w:lang w:val="en-GB"/>
              </w:rPr>
              <w:t>Web Services Description Language</w:t>
            </w:r>
          </w:p>
        </w:tc>
      </w:tr>
      <w:tr w:rsidR="00DA3B27" w:rsidRPr="002C4272" w14:paraId="7DEC951F" w14:textId="77777777" w:rsidTr="008F166F">
        <w:trPr>
          <w:trHeight w:val="253"/>
          <w:jc w:val="center"/>
        </w:trPr>
        <w:tc>
          <w:tcPr>
            <w:tcW w:w="4530" w:type="dxa"/>
            <w:vAlign w:val="center"/>
          </w:tcPr>
          <w:p w14:paraId="12854C01" w14:textId="77777777" w:rsidR="00DA3B27" w:rsidRPr="00791D37" w:rsidRDefault="00DA3B27">
            <w:pPr>
              <w:jc w:val="center"/>
              <w:pPrChange w:id="699" w:author="JORGE CONTRERAS ORTIZ" w:date="2021-09-05T23:48:00Z">
                <w:pPr/>
              </w:pPrChange>
            </w:pPr>
            <w:r w:rsidRPr="00791D37">
              <w:t>6LoWPAN</w:t>
            </w:r>
          </w:p>
        </w:tc>
        <w:tc>
          <w:tcPr>
            <w:tcW w:w="4530" w:type="dxa"/>
            <w:vAlign w:val="center"/>
          </w:tcPr>
          <w:p w14:paraId="1EC16FD9" w14:textId="77777777" w:rsidR="00DA3B27" w:rsidRPr="00791D37" w:rsidRDefault="00DA3B27">
            <w:pPr>
              <w:jc w:val="center"/>
              <w:rPr>
                <w:lang w:val="en-GB"/>
              </w:rPr>
              <w:pPrChange w:id="700" w:author="JORGE CONTRERAS ORTIZ" w:date="2021-09-05T23:48:00Z">
                <w:pPr/>
              </w:pPrChange>
            </w:pPr>
            <w:r w:rsidRPr="00791D37">
              <w:rPr>
                <w:lang w:val="en-GB"/>
              </w:rPr>
              <w:t>IPv6 over Low power Wide Personal Area Network</w:t>
            </w:r>
          </w:p>
        </w:tc>
      </w:tr>
      <w:tr w:rsidR="00DA3B27" w:rsidRPr="00791D37" w14:paraId="4ECE96A7" w14:textId="77777777" w:rsidTr="008F166F">
        <w:trPr>
          <w:trHeight w:val="253"/>
          <w:jc w:val="center"/>
        </w:trPr>
        <w:tc>
          <w:tcPr>
            <w:tcW w:w="4530" w:type="dxa"/>
            <w:vAlign w:val="center"/>
          </w:tcPr>
          <w:p w14:paraId="7821B66D" w14:textId="77777777" w:rsidR="00DA3B27" w:rsidRPr="00791D37" w:rsidRDefault="00DA3B27">
            <w:pPr>
              <w:jc w:val="center"/>
              <w:pPrChange w:id="701" w:author="JORGE CONTRERAS ORTIZ" w:date="2021-09-05T23:48:00Z">
                <w:pPr/>
              </w:pPrChange>
            </w:pPr>
            <w:r w:rsidRPr="00791D37">
              <w:t>WPAN</w:t>
            </w:r>
          </w:p>
        </w:tc>
        <w:tc>
          <w:tcPr>
            <w:tcW w:w="4530" w:type="dxa"/>
            <w:vAlign w:val="center"/>
          </w:tcPr>
          <w:p w14:paraId="406070A7" w14:textId="77777777" w:rsidR="00DA3B27" w:rsidRPr="00791D37" w:rsidRDefault="00DA3B27">
            <w:pPr>
              <w:jc w:val="center"/>
              <w:rPr>
                <w:lang w:val="en-GB"/>
              </w:rPr>
              <w:pPrChange w:id="702" w:author="JORGE CONTRERAS ORTIZ" w:date="2021-09-05T23:48:00Z">
                <w:pPr/>
              </w:pPrChange>
            </w:pPr>
            <w:r w:rsidRPr="00791D37">
              <w:rPr>
                <w:lang w:val="en-GB"/>
              </w:rPr>
              <w:t>Wide Personal Area Network</w:t>
            </w:r>
          </w:p>
        </w:tc>
      </w:tr>
      <w:tr w:rsidR="00DA3B27" w:rsidRPr="002C4272" w14:paraId="02B34EC5" w14:textId="77777777" w:rsidTr="008F166F">
        <w:trPr>
          <w:trHeight w:val="253"/>
          <w:jc w:val="center"/>
        </w:trPr>
        <w:tc>
          <w:tcPr>
            <w:tcW w:w="4530" w:type="dxa"/>
            <w:vAlign w:val="center"/>
          </w:tcPr>
          <w:p w14:paraId="6676524B" w14:textId="77777777" w:rsidR="00DA3B27" w:rsidRPr="00791D37" w:rsidRDefault="00DA3B27">
            <w:pPr>
              <w:jc w:val="center"/>
              <w:pPrChange w:id="703" w:author="JORGE CONTRERAS ORTIZ" w:date="2021-09-05T23:48:00Z">
                <w:pPr/>
              </w:pPrChange>
            </w:pPr>
            <w:r w:rsidRPr="00791D37">
              <w:t>RPL</w:t>
            </w:r>
          </w:p>
        </w:tc>
        <w:tc>
          <w:tcPr>
            <w:tcW w:w="4530" w:type="dxa"/>
            <w:vAlign w:val="center"/>
          </w:tcPr>
          <w:p w14:paraId="643FE7FA" w14:textId="77777777" w:rsidR="00DA3B27" w:rsidRPr="00791D37" w:rsidRDefault="00DA3B27">
            <w:pPr>
              <w:jc w:val="center"/>
              <w:rPr>
                <w:lang w:val="en-GB"/>
              </w:rPr>
              <w:pPrChange w:id="704" w:author="JORGE CONTRERAS ORTIZ" w:date="2021-09-05T23:48:00Z">
                <w:pPr/>
              </w:pPrChange>
            </w:pPr>
            <w:r w:rsidRPr="00791D37">
              <w:rPr>
                <w:lang w:val="en-GB"/>
              </w:rPr>
              <w:t>IPv6 Routing Protocol for Low Power and Lossy Networks</w:t>
            </w:r>
          </w:p>
        </w:tc>
      </w:tr>
      <w:tr w:rsidR="00DA3B27" w:rsidRPr="00791D37" w14:paraId="4B98689C" w14:textId="77777777" w:rsidTr="008F166F">
        <w:trPr>
          <w:trHeight w:val="253"/>
          <w:jc w:val="center"/>
        </w:trPr>
        <w:tc>
          <w:tcPr>
            <w:tcW w:w="4530" w:type="dxa"/>
            <w:vAlign w:val="center"/>
          </w:tcPr>
          <w:p w14:paraId="33E19317" w14:textId="77777777" w:rsidR="00DA3B27" w:rsidRPr="00791D37" w:rsidRDefault="00DA3B27">
            <w:pPr>
              <w:jc w:val="center"/>
              <w:pPrChange w:id="705" w:author="JORGE CONTRERAS ORTIZ" w:date="2021-09-05T23:48:00Z">
                <w:pPr/>
              </w:pPrChange>
            </w:pPr>
            <w:r w:rsidRPr="00791D37">
              <w:t>DAG</w:t>
            </w:r>
          </w:p>
        </w:tc>
        <w:tc>
          <w:tcPr>
            <w:tcW w:w="4530" w:type="dxa"/>
            <w:vAlign w:val="center"/>
          </w:tcPr>
          <w:p w14:paraId="6FD4A3AF" w14:textId="77777777" w:rsidR="00DA3B27" w:rsidRPr="00791D37" w:rsidRDefault="00DA3B27">
            <w:pPr>
              <w:jc w:val="center"/>
              <w:rPr>
                <w:lang w:val="en-GB"/>
              </w:rPr>
              <w:pPrChange w:id="706" w:author="JORGE CONTRERAS ORTIZ" w:date="2021-09-05T23:48:00Z">
                <w:pPr/>
              </w:pPrChange>
            </w:pPr>
            <w:r w:rsidRPr="00791D37">
              <w:rPr>
                <w:lang w:val="en-GB"/>
              </w:rPr>
              <w:t xml:space="preserve">Direct </w:t>
            </w:r>
            <w:proofErr w:type="spellStart"/>
            <w:r w:rsidRPr="00791D37">
              <w:rPr>
                <w:lang w:val="en-GB"/>
              </w:rPr>
              <w:t>Acyclical</w:t>
            </w:r>
            <w:proofErr w:type="spellEnd"/>
            <w:r w:rsidRPr="00791D37">
              <w:rPr>
                <w:lang w:val="en-GB"/>
              </w:rPr>
              <w:t xml:space="preserve"> Graphic</w:t>
            </w:r>
          </w:p>
        </w:tc>
      </w:tr>
      <w:tr w:rsidR="00DA3B27" w:rsidRPr="00791D37" w14:paraId="2556952B" w14:textId="77777777" w:rsidTr="008F166F">
        <w:trPr>
          <w:trHeight w:val="253"/>
          <w:jc w:val="center"/>
        </w:trPr>
        <w:tc>
          <w:tcPr>
            <w:tcW w:w="4530" w:type="dxa"/>
            <w:vAlign w:val="center"/>
          </w:tcPr>
          <w:p w14:paraId="30F20236" w14:textId="77777777" w:rsidR="00DA3B27" w:rsidRPr="00791D37" w:rsidRDefault="00DA3B27">
            <w:pPr>
              <w:jc w:val="center"/>
              <w:pPrChange w:id="707" w:author="JORGE CONTRERAS ORTIZ" w:date="2021-09-05T23:48:00Z">
                <w:pPr/>
              </w:pPrChange>
            </w:pPr>
            <w:r w:rsidRPr="00791D37">
              <w:t>DODAG</w:t>
            </w:r>
          </w:p>
        </w:tc>
        <w:tc>
          <w:tcPr>
            <w:tcW w:w="4530" w:type="dxa"/>
            <w:vAlign w:val="center"/>
          </w:tcPr>
          <w:p w14:paraId="4F4BADC7" w14:textId="77777777" w:rsidR="00DA3B27" w:rsidRPr="00791D37" w:rsidRDefault="00DA3B27">
            <w:pPr>
              <w:jc w:val="center"/>
              <w:rPr>
                <w:lang w:val="en-GB"/>
              </w:rPr>
              <w:pPrChange w:id="708" w:author="JORGE CONTRERAS ORTIZ" w:date="2021-09-05T23:48:00Z">
                <w:pPr/>
              </w:pPrChange>
            </w:pPr>
            <w:r w:rsidRPr="00791D37">
              <w:rPr>
                <w:lang w:val="en-GB"/>
              </w:rPr>
              <w:t>Destination Oriented DAG</w:t>
            </w:r>
          </w:p>
        </w:tc>
      </w:tr>
      <w:tr w:rsidR="00DA3B27" w:rsidRPr="00791D37" w14:paraId="3DB170A8" w14:textId="77777777" w:rsidTr="008F166F">
        <w:trPr>
          <w:trHeight w:val="253"/>
          <w:jc w:val="center"/>
        </w:trPr>
        <w:tc>
          <w:tcPr>
            <w:tcW w:w="4530" w:type="dxa"/>
            <w:vAlign w:val="center"/>
          </w:tcPr>
          <w:p w14:paraId="05A55F5A" w14:textId="77777777" w:rsidR="00DA3B27" w:rsidRPr="00791D37" w:rsidRDefault="00DA3B27">
            <w:pPr>
              <w:jc w:val="center"/>
              <w:pPrChange w:id="709" w:author="JORGE CONTRERAS ORTIZ" w:date="2021-09-05T23:48:00Z">
                <w:pPr/>
              </w:pPrChange>
            </w:pPr>
            <w:r w:rsidRPr="00791D37">
              <w:t>AES</w:t>
            </w:r>
          </w:p>
        </w:tc>
        <w:tc>
          <w:tcPr>
            <w:tcW w:w="4530" w:type="dxa"/>
            <w:vAlign w:val="center"/>
          </w:tcPr>
          <w:p w14:paraId="3447B32C" w14:textId="77777777" w:rsidR="00DA3B27" w:rsidRPr="00791D37" w:rsidRDefault="00DA3B27">
            <w:pPr>
              <w:jc w:val="center"/>
              <w:rPr>
                <w:lang w:val="en-GB"/>
              </w:rPr>
              <w:pPrChange w:id="710" w:author="JORGE CONTRERAS ORTIZ" w:date="2021-09-05T23:48:00Z">
                <w:pPr/>
              </w:pPrChange>
            </w:pPr>
            <w:r w:rsidRPr="00791D37">
              <w:rPr>
                <w:lang w:val="en-GB"/>
              </w:rPr>
              <w:t>Advanced Encryption Standard</w:t>
            </w:r>
          </w:p>
        </w:tc>
      </w:tr>
      <w:tr w:rsidR="00DA3B27" w:rsidRPr="00791D37" w14:paraId="4374499F" w14:textId="77777777" w:rsidTr="008F166F">
        <w:trPr>
          <w:trHeight w:val="253"/>
          <w:jc w:val="center"/>
        </w:trPr>
        <w:tc>
          <w:tcPr>
            <w:tcW w:w="4530" w:type="dxa"/>
            <w:vAlign w:val="center"/>
          </w:tcPr>
          <w:p w14:paraId="5B3BB66B" w14:textId="77777777" w:rsidR="00DA3B27" w:rsidRPr="00791D37" w:rsidRDefault="00DA3B27">
            <w:pPr>
              <w:jc w:val="center"/>
              <w:pPrChange w:id="711" w:author="JORGE CONTRERAS ORTIZ" w:date="2021-09-05T23:48:00Z">
                <w:pPr/>
              </w:pPrChange>
            </w:pPr>
            <w:r w:rsidRPr="00791D37">
              <w:t>DTLS</w:t>
            </w:r>
          </w:p>
        </w:tc>
        <w:tc>
          <w:tcPr>
            <w:tcW w:w="4530" w:type="dxa"/>
            <w:vAlign w:val="center"/>
          </w:tcPr>
          <w:p w14:paraId="1CD21B76" w14:textId="77777777" w:rsidR="00DA3B27" w:rsidRPr="00791D37" w:rsidRDefault="00DA3B27">
            <w:pPr>
              <w:jc w:val="center"/>
              <w:rPr>
                <w:lang w:val="en-GB"/>
              </w:rPr>
              <w:pPrChange w:id="712" w:author="JORGE CONTRERAS ORTIZ" w:date="2021-09-05T23:48:00Z">
                <w:pPr/>
              </w:pPrChange>
            </w:pPr>
            <w:r w:rsidRPr="00791D37">
              <w:rPr>
                <w:lang w:val="en-GB"/>
              </w:rPr>
              <w:t>Datagram Transport Layer Security</w:t>
            </w:r>
          </w:p>
        </w:tc>
      </w:tr>
      <w:tr w:rsidR="00DA3B27" w:rsidRPr="00791D37" w14:paraId="661C7403" w14:textId="77777777" w:rsidTr="008F166F">
        <w:trPr>
          <w:trHeight w:val="253"/>
          <w:jc w:val="center"/>
        </w:trPr>
        <w:tc>
          <w:tcPr>
            <w:tcW w:w="4530" w:type="dxa"/>
            <w:vAlign w:val="center"/>
          </w:tcPr>
          <w:p w14:paraId="5F3924BD" w14:textId="77777777" w:rsidR="00DA3B27" w:rsidRPr="00791D37" w:rsidRDefault="00DA3B27">
            <w:pPr>
              <w:jc w:val="center"/>
              <w:pPrChange w:id="713" w:author="JORGE CONTRERAS ORTIZ" w:date="2021-09-05T23:48:00Z">
                <w:pPr/>
              </w:pPrChange>
            </w:pPr>
            <w:r w:rsidRPr="00791D37">
              <w:t>TLS</w:t>
            </w:r>
          </w:p>
        </w:tc>
        <w:tc>
          <w:tcPr>
            <w:tcW w:w="4530" w:type="dxa"/>
            <w:vAlign w:val="center"/>
          </w:tcPr>
          <w:p w14:paraId="2E43478B" w14:textId="77777777" w:rsidR="00DA3B27" w:rsidRPr="00791D37" w:rsidRDefault="00DA3B27">
            <w:pPr>
              <w:jc w:val="center"/>
              <w:rPr>
                <w:lang w:val="en-GB"/>
              </w:rPr>
              <w:pPrChange w:id="714" w:author="JORGE CONTRERAS ORTIZ" w:date="2021-09-05T23:48:00Z">
                <w:pPr/>
              </w:pPrChange>
            </w:pPr>
            <w:r w:rsidRPr="00791D37">
              <w:rPr>
                <w:lang w:val="en-GB"/>
              </w:rPr>
              <w:t>Transport Layer Security</w:t>
            </w:r>
          </w:p>
        </w:tc>
      </w:tr>
      <w:tr w:rsidR="00DA3B27" w:rsidRPr="00791D37" w14:paraId="333E8C09" w14:textId="77777777" w:rsidTr="008F166F">
        <w:trPr>
          <w:trHeight w:val="253"/>
          <w:jc w:val="center"/>
        </w:trPr>
        <w:tc>
          <w:tcPr>
            <w:tcW w:w="4530" w:type="dxa"/>
            <w:vAlign w:val="center"/>
          </w:tcPr>
          <w:p w14:paraId="6C9B9318" w14:textId="77777777" w:rsidR="00DA3B27" w:rsidRPr="00791D37" w:rsidRDefault="00DA3B27">
            <w:pPr>
              <w:jc w:val="center"/>
              <w:pPrChange w:id="715" w:author="JORGE CONTRERAS ORTIZ" w:date="2021-09-05T23:48:00Z">
                <w:pPr/>
              </w:pPrChange>
            </w:pPr>
            <w:r w:rsidRPr="00791D37">
              <w:t>UDP</w:t>
            </w:r>
          </w:p>
        </w:tc>
        <w:tc>
          <w:tcPr>
            <w:tcW w:w="4530" w:type="dxa"/>
            <w:vAlign w:val="center"/>
          </w:tcPr>
          <w:p w14:paraId="2766F129" w14:textId="77777777" w:rsidR="00DA3B27" w:rsidRPr="00791D37" w:rsidRDefault="00DA3B27">
            <w:pPr>
              <w:jc w:val="center"/>
              <w:rPr>
                <w:lang w:val="en-GB"/>
              </w:rPr>
              <w:pPrChange w:id="716" w:author="JORGE CONTRERAS ORTIZ" w:date="2021-09-05T23:48:00Z">
                <w:pPr/>
              </w:pPrChange>
            </w:pPr>
            <w:r w:rsidRPr="00791D37">
              <w:rPr>
                <w:lang w:val="en-GB"/>
              </w:rPr>
              <w:t>User Datagram Protocol</w:t>
            </w:r>
          </w:p>
        </w:tc>
      </w:tr>
      <w:tr w:rsidR="00DA3B27" w:rsidRPr="00791D37" w14:paraId="3CB61716" w14:textId="77777777" w:rsidTr="008F166F">
        <w:trPr>
          <w:trHeight w:val="253"/>
          <w:jc w:val="center"/>
        </w:trPr>
        <w:tc>
          <w:tcPr>
            <w:tcW w:w="4530" w:type="dxa"/>
            <w:vAlign w:val="center"/>
          </w:tcPr>
          <w:p w14:paraId="018EFC75" w14:textId="77777777" w:rsidR="00DA3B27" w:rsidRPr="00791D37" w:rsidRDefault="00DA3B27">
            <w:pPr>
              <w:jc w:val="center"/>
              <w:pPrChange w:id="717" w:author="JORGE CONTRERAS ORTIZ" w:date="2021-09-05T23:48:00Z">
                <w:pPr/>
              </w:pPrChange>
            </w:pPr>
            <w:proofErr w:type="spellStart"/>
            <w:r w:rsidRPr="00791D37">
              <w:t>CoAP</w:t>
            </w:r>
            <w:proofErr w:type="spellEnd"/>
          </w:p>
        </w:tc>
        <w:tc>
          <w:tcPr>
            <w:tcW w:w="4530" w:type="dxa"/>
            <w:vAlign w:val="center"/>
          </w:tcPr>
          <w:p w14:paraId="6577B70B" w14:textId="77777777" w:rsidR="00DA3B27" w:rsidRPr="00791D37" w:rsidRDefault="00DA3B27">
            <w:pPr>
              <w:jc w:val="center"/>
              <w:rPr>
                <w:lang w:val="en-GB"/>
              </w:rPr>
              <w:pPrChange w:id="718" w:author="JORGE CONTRERAS ORTIZ" w:date="2021-09-05T23:48:00Z">
                <w:pPr/>
              </w:pPrChange>
            </w:pPr>
            <w:r w:rsidRPr="00791D37">
              <w:rPr>
                <w:lang w:val="en-GB"/>
              </w:rPr>
              <w:t>Constrained Application Protocol</w:t>
            </w:r>
          </w:p>
        </w:tc>
      </w:tr>
      <w:tr w:rsidR="00DA3B27" w:rsidRPr="002C4272" w14:paraId="3B8BB77F" w14:textId="77777777" w:rsidTr="008F166F">
        <w:trPr>
          <w:trHeight w:val="253"/>
          <w:jc w:val="center"/>
        </w:trPr>
        <w:tc>
          <w:tcPr>
            <w:tcW w:w="4530" w:type="dxa"/>
            <w:vAlign w:val="center"/>
          </w:tcPr>
          <w:p w14:paraId="30A07020" w14:textId="77777777" w:rsidR="00DA3B27" w:rsidRPr="00791D37" w:rsidRDefault="00DA3B27">
            <w:pPr>
              <w:jc w:val="center"/>
              <w:pPrChange w:id="719" w:author="JORGE CONTRERAS ORTIZ" w:date="2021-09-05T23:48:00Z">
                <w:pPr/>
              </w:pPrChange>
            </w:pPr>
            <w:r w:rsidRPr="00791D37">
              <w:t>MQTT-SN</w:t>
            </w:r>
          </w:p>
        </w:tc>
        <w:tc>
          <w:tcPr>
            <w:tcW w:w="4530" w:type="dxa"/>
            <w:vAlign w:val="center"/>
          </w:tcPr>
          <w:p w14:paraId="15FA39E5" w14:textId="77777777" w:rsidR="00DA3B27" w:rsidRPr="00791D37" w:rsidRDefault="00DA3B27">
            <w:pPr>
              <w:jc w:val="center"/>
              <w:rPr>
                <w:lang w:val="en-GB"/>
              </w:rPr>
              <w:pPrChange w:id="720" w:author="JORGE CONTRERAS ORTIZ" w:date="2021-09-05T23:48:00Z">
                <w:pPr/>
              </w:pPrChange>
            </w:pPr>
            <w:r w:rsidRPr="00791D37">
              <w:rPr>
                <w:lang w:val="en-GB"/>
              </w:rPr>
              <w:t>Message Queue Telemetry Transport for Sensor Networks</w:t>
            </w:r>
          </w:p>
        </w:tc>
      </w:tr>
      <w:tr w:rsidR="00DA3B27" w:rsidRPr="002C4272" w14:paraId="55415E0F" w14:textId="77777777" w:rsidTr="008F166F">
        <w:trPr>
          <w:trHeight w:val="253"/>
          <w:jc w:val="center"/>
        </w:trPr>
        <w:tc>
          <w:tcPr>
            <w:tcW w:w="4530" w:type="dxa"/>
            <w:vAlign w:val="center"/>
          </w:tcPr>
          <w:p w14:paraId="7A0B4A8A" w14:textId="77777777" w:rsidR="00DA3B27" w:rsidRPr="00791D37" w:rsidRDefault="00DA3B27">
            <w:pPr>
              <w:jc w:val="center"/>
              <w:pPrChange w:id="721" w:author="JORGE CONTRERAS ORTIZ" w:date="2021-09-05T23:48:00Z">
                <w:pPr/>
              </w:pPrChange>
            </w:pPr>
            <w:r w:rsidRPr="00791D37">
              <w:lastRenderedPageBreak/>
              <w:t>BLIP</w:t>
            </w:r>
          </w:p>
        </w:tc>
        <w:tc>
          <w:tcPr>
            <w:tcW w:w="4530" w:type="dxa"/>
            <w:vAlign w:val="center"/>
          </w:tcPr>
          <w:p w14:paraId="1E37944F" w14:textId="77777777" w:rsidR="00DA3B27" w:rsidRPr="00791D37" w:rsidRDefault="00DA3B27">
            <w:pPr>
              <w:jc w:val="center"/>
              <w:rPr>
                <w:lang w:val="en-GB"/>
              </w:rPr>
              <w:pPrChange w:id="722" w:author="JORGE CONTRERAS ORTIZ" w:date="2021-09-05T23:48:00Z">
                <w:pPr/>
              </w:pPrChange>
            </w:pPr>
            <w:r w:rsidRPr="00791D37">
              <w:rPr>
                <w:lang w:val="en-GB"/>
              </w:rPr>
              <w:t>Berkeley Low-power IP stack</w:t>
            </w:r>
          </w:p>
        </w:tc>
      </w:tr>
      <w:tr w:rsidR="00DA3B27" w:rsidRPr="00791D37" w14:paraId="4BD05577" w14:textId="77777777" w:rsidTr="008F166F">
        <w:trPr>
          <w:trHeight w:val="253"/>
          <w:jc w:val="center"/>
        </w:trPr>
        <w:tc>
          <w:tcPr>
            <w:tcW w:w="4530" w:type="dxa"/>
            <w:vAlign w:val="center"/>
          </w:tcPr>
          <w:p w14:paraId="47C24A9A" w14:textId="77777777" w:rsidR="00DA3B27" w:rsidRPr="00791D37" w:rsidRDefault="00DA3B27">
            <w:pPr>
              <w:jc w:val="center"/>
              <w:pPrChange w:id="723" w:author="JORGE CONTRERAS ORTIZ" w:date="2021-09-05T23:48:00Z">
                <w:pPr/>
              </w:pPrChange>
            </w:pPr>
            <w:r w:rsidRPr="00791D37">
              <w:t>REED</w:t>
            </w:r>
          </w:p>
        </w:tc>
        <w:tc>
          <w:tcPr>
            <w:tcW w:w="4530" w:type="dxa"/>
            <w:vAlign w:val="center"/>
          </w:tcPr>
          <w:p w14:paraId="03B4D808" w14:textId="77777777" w:rsidR="00DA3B27" w:rsidRPr="00791D37" w:rsidRDefault="00DA3B27">
            <w:pPr>
              <w:jc w:val="center"/>
              <w:rPr>
                <w:lang w:val="en-GB"/>
              </w:rPr>
              <w:pPrChange w:id="724" w:author="JORGE CONTRERAS ORTIZ" w:date="2021-09-05T23:48:00Z">
                <w:pPr/>
              </w:pPrChange>
            </w:pPr>
            <w:r w:rsidRPr="00791D37">
              <w:rPr>
                <w:lang w:val="en-GB"/>
              </w:rPr>
              <w:t>Router Eligible End Device</w:t>
            </w:r>
          </w:p>
        </w:tc>
      </w:tr>
      <w:tr w:rsidR="00DA3B27" w:rsidRPr="00791D37" w14:paraId="75485B62" w14:textId="77777777" w:rsidTr="008F166F">
        <w:trPr>
          <w:trHeight w:val="253"/>
          <w:jc w:val="center"/>
        </w:trPr>
        <w:tc>
          <w:tcPr>
            <w:tcW w:w="4530" w:type="dxa"/>
            <w:vAlign w:val="center"/>
          </w:tcPr>
          <w:p w14:paraId="126B96AB" w14:textId="77777777" w:rsidR="00DA3B27" w:rsidRPr="00791D37" w:rsidRDefault="00DA3B27">
            <w:pPr>
              <w:jc w:val="center"/>
              <w:pPrChange w:id="725" w:author="JORGE CONTRERAS ORTIZ" w:date="2021-09-05T23:48:00Z">
                <w:pPr/>
              </w:pPrChange>
            </w:pPr>
            <w:r w:rsidRPr="00791D37">
              <w:t>FTD</w:t>
            </w:r>
          </w:p>
        </w:tc>
        <w:tc>
          <w:tcPr>
            <w:tcW w:w="4530" w:type="dxa"/>
            <w:vAlign w:val="center"/>
          </w:tcPr>
          <w:p w14:paraId="447FC8D5" w14:textId="77777777" w:rsidR="00DA3B27" w:rsidRPr="00791D37" w:rsidRDefault="00DA3B27">
            <w:pPr>
              <w:jc w:val="center"/>
              <w:rPr>
                <w:lang w:val="en-GB"/>
              </w:rPr>
              <w:pPrChange w:id="726" w:author="JORGE CONTRERAS ORTIZ" w:date="2021-09-05T23:48:00Z">
                <w:pPr/>
              </w:pPrChange>
            </w:pPr>
            <w:r w:rsidRPr="00791D37">
              <w:rPr>
                <w:lang w:val="en-GB"/>
              </w:rPr>
              <w:t>Full Thread Device</w:t>
            </w:r>
          </w:p>
        </w:tc>
      </w:tr>
      <w:tr w:rsidR="00DA3B27" w:rsidRPr="00791D37" w14:paraId="4A208D83" w14:textId="77777777" w:rsidTr="008F166F">
        <w:trPr>
          <w:trHeight w:val="253"/>
          <w:jc w:val="center"/>
        </w:trPr>
        <w:tc>
          <w:tcPr>
            <w:tcW w:w="4530" w:type="dxa"/>
            <w:vAlign w:val="center"/>
          </w:tcPr>
          <w:p w14:paraId="73E6ADCB" w14:textId="77777777" w:rsidR="00DA3B27" w:rsidRPr="00791D37" w:rsidRDefault="00DA3B27">
            <w:pPr>
              <w:jc w:val="center"/>
              <w:pPrChange w:id="727" w:author="JORGE CONTRERAS ORTIZ" w:date="2021-09-05T23:48:00Z">
                <w:pPr/>
              </w:pPrChange>
            </w:pPr>
            <w:r w:rsidRPr="00791D37">
              <w:t>MTD</w:t>
            </w:r>
          </w:p>
        </w:tc>
        <w:tc>
          <w:tcPr>
            <w:tcW w:w="4530" w:type="dxa"/>
            <w:vAlign w:val="center"/>
          </w:tcPr>
          <w:p w14:paraId="73A633DD" w14:textId="77777777" w:rsidR="00DA3B27" w:rsidRPr="00791D37" w:rsidRDefault="00DA3B27">
            <w:pPr>
              <w:jc w:val="center"/>
              <w:rPr>
                <w:lang w:val="en-GB"/>
              </w:rPr>
              <w:pPrChange w:id="728" w:author="JORGE CONTRERAS ORTIZ" w:date="2021-09-05T23:48:00Z">
                <w:pPr/>
              </w:pPrChange>
            </w:pPr>
            <w:r w:rsidRPr="00791D37">
              <w:rPr>
                <w:lang w:val="en-GB"/>
              </w:rPr>
              <w:t>Minimal Thread Device</w:t>
            </w:r>
          </w:p>
        </w:tc>
      </w:tr>
      <w:tr w:rsidR="00DA3B27" w:rsidRPr="00791D37" w14:paraId="5B03480C" w14:textId="77777777" w:rsidTr="008F166F">
        <w:trPr>
          <w:trHeight w:val="253"/>
          <w:jc w:val="center"/>
        </w:trPr>
        <w:tc>
          <w:tcPr>
            <w:tcW w:w="4530" w:type="dxa"/>
            <w:vAlign w:val="center"/>
          </w:tcPr>
          <w:p w14:paraId="5DE1A78A" w14:textId="77777777" w:rsidR="00DA3B27" w:rsidRPr="00791D37" w:rsidRDefault="00DA3B27">
            <w:pPr>
              <w:jc w:val="center"/>
              <w:pPrChange w:id="729" w:author="JORGE CONTRERAS ORTIZ" w:date="2021-09-05T23:48:00Z">
                <w:pPr/>
              </w:pPrChange>
            </w:pPr>
            <w:r w:rsidRPr="00791D37">
              <w:t>ED</w:t>
            </w:r>
          </w:p>
        </w:tc>
        <w:tc>
          <w:tcPr>
            <w:tcW w:w="4530" w:type="dxa"/>
            <w:vAlign w:val="center"/>
          </w:tcPr>
          <w:p w14:paraId="34E547E1" w14:textId="77777777" w:rsidR="00DA3B27" w:rsidRPr="00791D37" w:rsidRDefault="00DA3B27">
            <w:pPr>
              <w:jc w:val="center"/>
              <w:rPr>
                <w:lang w:val="en-GB"/>
              </w:rPr>
              <w:pPrChange w:id="730" w:author="JORGE CONTRERAS ORTIZ" w:date="2021-09-05T23:48:00Z">
                <w:pPr/>
              </w:pPrChange>
            </w:pPr>
            <w:r w:rsidRPr="00791D37">
              <w:rPr>
                <w:lang w:val="en-GB"/>
              </w:rPr>
              <w:t>End Device</w:t>
            </w:r>
          </w:p>
        </w:tc>
      </w:tr>
      <w:tr w:rsidR="00DA3B27" w:rsidRPr="00791D37" w14:paraId="73DFD2EE" w14:textId="77777777" w:rsidTr="008F166F">
        <w:trPr>
          <w:trHeight w:val="253"/>
          <w:jc w:val="center"/>
        </w:trPr>
        <w:tc>
          <w:tcPr>
            <w:tcW w:w="4530" w:type="dxa"/>
            <w:vAlign w:val="center"/>
          </w:tcPr>
          <w:p w14:paraId="27EFCEE0" w14:textId="77777777" w:rsidR="00DA3B27" w:rsidRPr="00791D37" w:rsidRDefault="00DA3B27">
            <w:pPr>
              <w:jc w:val="center"/>
              <w:pPrChange w:id="731" w:author="JORGE CONTRERAS ORTIZ" w:date="2021-09-05T23:48:00Z">
                <w:pPr/>
              </w:pPrChange>
            </w:pPr>
            <w:r w:rsidRPr="00791D37">
              <w:t>FED</w:t>
            </w:r>
          </w:p>
        </w:tc>
        <w:tc>
          <w:tcPr>
            <w:tcW w:w="4530" w:type="dxa"/>
            <w:vAlign w:val="center"/>
          </w:tcPr>
          <w:p w14:paraId="35E02B09" w14:textId="77777777" w:rsidR="00DA3B27" w:rsidRPr="00791D37" w:rsidRDefault="00DA3B27">
            <w:pPr>
              <w:jc w:val="center"/>
              <w:rPr>
                <w:lang w:val="en-GB"/>
              </w:rPr>
              <w:pPrChange w:id="732" w:author="JORGE CONTRERAS ORTIZ" w:date="2021-09-05T23:48:00Z">
                <w:pPr/>
              </w:pPrChange>
            </w:pPr>
            <w:r w:rsidRPr="00791D37">
              <w:rPr>
                <w:lang w:val="en-GB"/>
              </w:rPr>
              <w:t>Full End Device</w:t>
            </w:r>
          </w:p>
        </w:tc>
      </w:tr>
      <w:tr w:rsidR="00DA3B27" w:rsidRPr="00791D37" w14:paraId="17108853" w14:textId="77777777" w:rsidTr="008F166F">
        <w:trPr>
          <w:trHeight w:val="253"/>
          <w:jc w:val="center"/>
        </w:trPr>
        <w:tc>
          <w:tcPr>
            <w:tcW w:w="4530" w:type="dxa"/>
            <w:vAlign w:val="center"/>
          </w:tcPr>
          <w:p w14:paraId="6CABEC6B" w14:textId="77777777" w:rsidR="00DA3B27" w:rsidRPr="00791D37" w:rsidRDefault="00DA3B27">
            <w:pPr>
              <w:jc w:val="center"/>
              <w:pPrChange w:id="733" w:author="JORGE CONTRERAS ORTIZ" w:date="2021-09-05T23:48:00Z">
                <w:pPr/>
              </w:pPrChange>
            </w:pPr>
            <w:r w:rsidRPr="00791D37">
              <w:t>MED</w:t>
            </w:r>
          </w:p>
        </w:tc>
        <w:tc>
          <w:tcPr>
            <w:tcW w:w="4530" w:type="dxa"/>
            <w:vAlign w:val="center"/>
          </w:tcPr>
          <w:p w14:paraId="1A99BDBC" w14:textId="77777777" w:rsidR="00DA3B27" w:rsidRPr="00791D37" w:rsidRDefault="00DA3B27">
            <w:pPr>
              <w:jc w:val="center"/>
              <w:rPr>
                <w:lang w:val="en-GB"/>
              </w:rPr>
              <w:pPrChange w:id="734" w:author="JORGE CONTRERAS ORTIZ" w:date="2021-09-05T23:48:00Z">
                <w:pPr/>
              </w:pPrChange>
            </w:pPr>
            <w:r w:rsidRPr="00791D37">
              <w:rPr>
                <w:lang w:val="en-GB"/>
              </w:rPr>
              <w:t>Minimal End Device</w:t>
            </w:r>
          </w:p>
        </w:tc>
      </w:tr>
      <w:tr w:rsidR="00DA3B27" w:rsidRPr="00791D37" w14:paraId="23C2B654" w14:textId="77777777" w:rsidTr="008F166F">
        <w:trPr>
          <w:trHeight w:val="253"/>
          <w:jc w:val="center"/>
        </w:trPr>
        <w:tc>
          <w:tcPr>
            <w:tcW w:w="4530" w:type="dxa"/>
            <w:vAlign w:val="center"/>
          </w:tcPr>
          <w:p w14:paraId="704AA660" w14:textId="77777777" w:rsidR="00DA3B27" w:rsidRPr="00791D37" w:rsidRDefault="00DA3B27">
            <w:pPr>
              <w:jc w:val="center"/>
              <w:pPrChange w:id="735" w:author="JORGE CONTRERAS ORTIZ" w:date="2021-09-05T23:48:00Z">
                <w:pPr/>
              </w:pPrChange>
            </w:pPr>
            <w:r w:rsidRPr="00791D37">
              <w:t>SED</w:t>
            </w:r>
          </w:p>
        </w:tc>
        <w:tc>
          <w:tcPr>
            <w:tcW w:w="4530" w:type="dxa"/>
            <w:vAlign w:val="center"/>
          </w:tcPr>
          <w:p w14:paraId="7ADDA2FD" w14:textId="77777777" w:rsidR="00DA3B27" w:rsidRPr="00791D37" w:rsidRDefault="00DA3B27">
            <w:pPr>
              <w:jc w:val="center"/>
              <w:rPr>
                <w:lang w:val="en-GB"/>
              </w:rPr>
              <w:pPrChange w:id="736" w:author="JORGE CONTRERAS ORTIZ" w:date="2021-09-05T23:48:00Z">
                <w:pPr/>
              </w:pPrChange>
            </w:pPr>
            <w:r w:rsidRPr="00791D37">
              <w:rPr>
                <w:lang w:val="en-GB"/>
              </w:rPr>
              <w:t>Sleepy End Device</w:t>
            </w:r>
          </w:p>
        </w:tc>
      </w:tr>
      <w:tr w:rsidR="00DA3B27" w:rsidRPr="00791D37" w14:paraId="41857CE6" w14:textId="77777777" w:rsidTr="008F166F">
        <w:trPr>
          <w:trHeight w:val="253"/>
          <w:jc w:val="center"/>
        </w:trPr>
        <w:tc>
          <w:tcPr>
            <w:tcW w:w="4530" w:type="dxa"/>
            <w:vAlign w:val="center"/>
          </w:tcPr>
          <w:p w14:paraId="7FD97613" w14:textId="77777777" w:rsidR="00DA3B27" w:rsidRPr="00791D37" w:rsidRDefault="00DA3B27">
            <w:pPr>
              <w:jc w:val="center"/>
              <w:pPrChange w:id="737" w:author="JORGE CONTRERAS ORTIZ" w:date="2021-09-05T23:48:00Z">
                <w:pPr/>
              </w:pPrChange>
            </w:pPr>
            <w:proofErr w:type="spellStart"/>
            <w:r w:rsidRPr="00791D37">
              <w:t>MeshCoP</w:t>
            </w:r>
            <w:proofErr w:type="spellEnd"/>
          </w:p>
        </w:tc>
        <w:tc>
          <w:tcPr>
            <w:tcW w:w="4530" w:type="dxa"/>
            <w:vAlign w:val="center"/>
          </w:tcPr>
          <w:p w14:paraId="5493B4A2" w14:textId="77777777" w:rsidR="00DA3B27" w:rsidRPr="00791D37" w:rsidRDefault="00DA3B27">
            <w:pPr>
              <w:jc w:val="center"/>
              <w:rPr>
                <w:lang w:val="en-GB"/>
              </w:rPr>
              <w:pPrChange w:id="738" w:author="JORGE CONTRERAS ORTIZ" w:date="2021-09-05T23:48:00Z">
                <w:pPr/>
              </w:pPrChange>
            </w:pPr>
            <w:proofErr w:type="spellStart"/>
            <w:r w:rsidRPr="00791D37">
              <w:t>Mesh</w:t>
            </w:r>
            <w:proofErr w:type="spellEnd"/>
            <w:r w:rsidRPr="00791D37">
              <w:t xml:space="preserve"> Commissioning </w:t>
            </w:r>
            <w:proofErr w:type="spellStart"/>
            <w:r w:rsidRPr="00791D37">
              <w:t>Protocol</w:t>
            </w:r>
            <w:proofErr w:type="spellEnd"/>
          </w:p>
        </w:tc>
      </w:tr>
      <w:tr w:rsidR="00DA3B27" w:rsidRPr="00791D37" w14:paraId="405585F8" w14:textId="77777777" w:rsidTr="008F166F">
        <w:trPr>
          <w:trHeight w:val="253"/>
          <w:jc w:val="center"/>
        </w:trPr>
        <w:tc>
          <w:tcPr>
            <w:tcW w:w="4530" w:type="dxa"/>
            <w:vAlign w:val="center"/>
          </w:tcPr>
          <w:p w14:paraId="3915596C" w14:textId="77777777" w:rsidR="00DA3B27" w:rsidRPr="00791D37" w:rsidRDefault="00DA3B27">
            <w:pPr>
              <w:jc w:val="center"/>
              <w:pPrChange w:id="739" w:author="JORGE CONTRERAS ORTIZ" w:date="2021-09-05T23:48:00Z">
                <w:pPr/>
              </w:pPrChange>
            </w:pPr>
            <w:r w:rsidRPr="00791D37">
              <w:t>BR</w:t>
            </w:r>
          </w:p>
        </w:tc>
        <w:tc>
          <w:tcPr>
            <w:tcW w:w="4530" w:type="dxa"/>
            <w:vAlign w:val="center"/>
          </w:tcPr>
          <w:p w14:paraId="03146439" w14:textId="77777777" w:rsidR="00DA3B27" w:rsidRPr="00791D37" w:rsidRDefault="00DA3B27">
            <w:pPr>
              <w:jc w:val="center"/>
              <w:rPr>
                <w:lang w:val="en-GB"/>
              </w:rPr>
              <w:pPrChange w:id="740" w:author="JORGE CONTRERAS ORTIZ" w:date="2021-09-05T23:48:00Z">
                <w:pPr/>
              </w:pPrChange>
            </w:pPr>
            <w:r w:rsidRPr="00791D37">
              <w:rPr>
                <w:lang w:val="en-GB"/>
              </w:rPr>
              <w:t>Border Router</w:t>
            </w:r>
          </w:p>
        </w:tc>
      </w:tr>
      <w:tr w:rsidR="00DA3B27" w:rsidRPr="00791D37" w14:paraId="0CA635C5" w14:textId="77777777" w:rsidTr="008F166F">
        <w:trPr>
          <w:trHeight w:val="253"/>
          <w:jc w:val="center"/>
        </w:trPr>
        <w:tc>
          <w:tcPr>
            <w:tcW w:w="4530" w:type="dxa"/>
            <w:vAlign w:val="center"/>
          </w:tcPr>
          <w:p w14:paraId="2C015BD4" w14:textId="77777777" w:rsidR="00DA3B27" w:rsidRPr="00791D37" w:rsidRDefault="00DA3B27">
            <w:pPr>
              <w:jc w:val="center"/>
              <w:pPrChange w:id="741" w:author="JORGE CONTRERAS ORTIZ" w:date="2021-09-05T23:48:00Z">
                <w:pPr/>
              </w:pPrChange>
            </w:pPr>
            <w:r w:rsidRPr="00791D37">
              <w:t>JD</w:t>
            </w:r>
          </w:p>
        </w:tc>
        <w:tc>
          <w:tcPr>
            <w:tcW w:w="4530" w:type="dxa"/>
            <w:vAlign w:val="center"/>
          </w:tcPr>
          <w:p w14:paraId="4B2CB19A" w14:textId="77777777" w:rsidR="00DA3B27" w:rsidRPr="00791D37" w:rsidRDefault="00DA3B27">
            <w:pPr>
              <w:jc w:val="center"/>
              <w:rPr>
                <w:lang w:val="en-GB"/>
              </w:rPr>
              <w:pPrChange w:id="742" w:author="JORGE CONTRERAS ORTIZ" w:date="2021-09-05T23:48:00Z">
                <w:pPr/>
              </w:pPrChange>
            </w:pPr>
            <w:r w:rsidRPr="00791D37">
              <w:rPr>
                <w:lang w:val="en-GB"/>
              </w:rPr>
              <w:t>Joiner Device</w:t>
            </w:r>
          </w:p>
        </w:tc>
      </w:tr>
      <w:tr w:rsidR="00DA3B27" w:rsidRPr="00791D37" w14:paraId="760B6BF0" w14:textId="77777777" w:rsidTr="008F166F">
        <w:trPr>
          <w:trHeight w:val="253"/>
          <w:jc w:val="center"/>
        </w:trPr>
        <w:tc>
          <w:tcPr>
            <w:tcW w:w="4530" w:type="dxa"/>
            <w:vAlign w:val="center"/>
          </w:tcPr>
          <w:p w14:paraId="5F696B5B" w14:textId="77777777" w:rsidR="00DA3B27" w:rsidRPr="00791D37" w:rsidRDefault="00DA3B27">
            <w:pPr>
              <w:jc w:val="center"/>
              <w:pPrChange w:id="743" w:author="JORGE CONTRERAS ORTIZ" w:date="2021-09-05T23:48:00Z">
                <w:pPr/>
              </w:pPrChange>
            </w:pPr>
            <w:r w:rsidRPr="00791D37">
              <w:t>JR</w:t>
            </w:r>
          </w:p>
        </w:tc>
        <w:tc>
          <w:tcPr>
            <w:tcW w:w="4530" w:type="dxa"/>
            <w:vAlign w:val="center"/>
          </w:tcPr>
          <w:p w14:paraId="6A486303" w14:textId="77777777" w:rsidR="00DA3B27" w:rsidRPr="00791D37" w:rsidRDefault="00DA3B27">
            <w:pPr>
              <w:jc w:val="center"/>
              <w:rPr>
                <w:lang w:val="en-GB"/>
              </w:rPr>
              <w:pPrChange w:id="744" w:author="JORGE CONTRERAS ORTIZ" w:date="2021-09-05T23:48:00Z">
                <w:pPr/>
              </w:pPrChange>
            </w:pPr>
            <w:r w:rsidRPr="00791D37">
              <w:rPr>
                <w:lang w:val="en-GB"/>
              </w:rPr>
              <w:t>Joiner Router</w:t>
            </w:r>
          </w:p>
        </w:tc>
      </w:tr>
      <w:tr w:rsidR="00DA3B27" w:rsidRPr="00791D37" w14:paraId="77D0CB86" w14:textId="77777777" w:rsidTr="008F166F">
        <w:trPr>
          <w:trHeight w:val="253"/>
          <w:jc w:val="center"/>
        </w:trPr>
        <w:tc>
          <w:tcPr>
            <w:tcW w:w="4530" w:type="dxa"/>
            <w:vAlign w:val="center"/>
          </w:tcPr>
          <w:p w14:paraId="2F38CE13" w14:textId="77777777" w:rsidR="00DA3B27" w:rsidRPr="00791D37" w:rsidRDefault="00DA3B27">
            <w:pPr>
              <w:jc w:val="center"/>
              <w:pPrChange w:id="745" w:author="JORGE CONTRERAS ORTIZ" w:date="2021-09-05T23:48:00Z">
                <w:pPr/>
              </w:pPrChange>
            </w:pPr>
            <w:r w:rsidRPr="00791D37">
              <w:t>JS</w:t>
            </w:r>
          </w:p>
        </w:tc>
        <w:tc>
          <w:tcPr>
            <w:tcW w:w="4530" w:type="dxa"/>
            <w:vAlign w:val="center"/>
          </w:tcPr>
          <w:p w14:paraId="31467A5B" w14:textId="77777777" w:rsidR="00DA3B27" w:rsidRPr="00791D37" w:rsidRDefault="00DA3B27">
            <w:pPr>
              <w:jc w:val="center"/>
              <w:rPr>
                <w:lang w:val="en-GB"/>
              </w:rPr>
              <w:pPrChange w:id="746" w:author="JORGE CONTRERAS ORTIZ" w:date="2021-09-05T23:48:00Z">
                <w:pPr/>
              </w:pPrChange>
            </w:pPr>
            <w:r w:rsidRPr="00791D37">
              <w:rPr>
                <w:lang w:val="en-GB"/>
              </w:rPr>
              <w:t>Joiner Session</w:t>
            </w:r>
          </w:p>
        </w:tc>
      </w:tr>
      <w:tr w:rsidR="00DA3B27" w:rsidRPr="00791D37" w14:paraId="0A0FBCD8" w14:textId="77777777" w:rsidTr="008F166F">
        <w:trPr>
          <w:trHeight w:val="253"/>
          <w:jc w:val="center"/>
        </w:trPr>
        <w:tc>
          <w:tcPr>
            <w:tcW w:w="4530" w:type="dxa"/>
            <w:vAlign w:val="center"/>
          </w:tcPr>
          <w:p w14:paraId="201CC50C" w14:textId="77777777" w:rsidR="00DA3B27" w:rsidRPr="00791D37" w:rsidRDefault="00DA3B27">
            <w:pPr>
              <w:jc w:val="center"/>
              <w:pPrChange w:id="747" w:author="JORGE CONTRERAS ORTIZ" w:date="2021-09-05T23:48:00Z">
                <w:pPr/>
              </w:pPrChange>
            </w:pPr>
            <w:r w:rsidRPr="00791D37">
              <w:t>ULA</w:t>
            </w:r>
          </w:p>
        </w:tc>
        <w:tc>
          <w:tcPr>
            <w:tcW w:w="4530" w:type="dxa"/>
            <w:vAlign w:val="center"/>
          </w:tcPr>
          <w:p w14:paraId="0AC03075" w14:textId="77777777" w:rsidR="00DA3B27" w:rsidRPr="00791D37" w:rsidRDefault="00DA3B27">
            <w:pPr>
              <w:jc w:val="center"/>
              <w:rPr>
                <w:lang w:val="en-GB"/>
              </w:rPr>
              <w:pPrChange w:id="748" w:author="JORGE CONTRERAS ORTIZ" w:date="2021-09-05T23:48:00Z">
                <w:pPr/>
              </w:pPrChange>
            </w:pPr>
            <w:r w:rsidRPr="00791D37">
              <w:rPr>
                <w:lang w:val="en-GB"/>
              </w:rPr>
              <w:t>Unique Local Address</w:t>
            </w:r>
          </w:p>
        </w:tc>
      </w:tr>
      <w:tr w:rsidR="00DA3B27" w:rsidRPr="00791D37" w14:paraId="30CB2D20" w14:textId="77777777" w:rsidTr="008F166F">
        <w:trPr>
          <w:trHeight w:val="253"/>
          <w:jc w:val="center"/>
        </w:trPr>
        <w:tc>
          <w:tcPr>
            <w:tcW w:w="4530" w:type="dxa"/>
            <w:vAlign w:val="center"/>
          </w:tcPr>
          <w:p w14:paraId="18CC50C3" w14:textId="77777777" w:rsidR="00DA3B27" w:rsidRPr="00791D37" w:rsidRDefault="00DA3B27">
            <w:pPr>
              <w:jc w:val="center"/>
              <w:pPrChange w:id="749" w:author="JORGE CONTRERAS ORTIZ" w:date="2021-09-05T23:48:00Z">
                <w:pPr/>
              </w:pPrChange>
            </w:pPr>
            <w:r w:rsidRPr="00791D37">
              <w:t>GUA</w:t>
            </w:r>
          </w:p>
        </w:tc>
        <w:tc>
          <w:tcPr>
            <w:tcW w:w="4530" w:type="dxa"/>
            <w:vAlign w:val="center"/>
          </w:tcPr>
          <w:p w14:paraId="7142F558" w14:textId="77777777" w:rsidR="00DA3B27" w:rsidRPr="00791D37" w:rsidRDefault="00DA3B27">
            <w:pPr>
              <w:jc w:val="center"/>
              <w:rPr>
                <w:lang w:val="en-GB"/>
              </w:rPr>
              <w:pPrChange w:id="750" w:author="JORGE CONTRERAS ORTIZ" w:date="2021-09-05T23:48:00Z">
                <w:pPr/>
              </w:pPrChange>
            </w:pPr>
            <w:r w:rsidRPr="00791D37">
              <w:rPr>
                <w:lang w:val="en-GB"/>
              </w:rPr>
              <w:t>Global Unique Address</w:t>
            </w:r>
          </w:p>
        </w:tc>
      </w:tr>
      <w:tr w:rsidR="00DA3B27" w:rsidRPr="00791D37" w14:paraId="5C011066" w14:textId="77777777" w:rsidTr="008F166F">
        <w:trPr>
          <w:trHeight w:val="253"/>
          <w:jc w:val="center"/>
        </w:trPr>
        <w:tc>
          <w:tcPr>
            <w:tcW w:w="4530" w:type="dxa"/>
            <w:vAlign w:val="center"/>
          </w:tcPr>
          <w:p w14:paraId="7D8EFDB6" w14:textId="77777777" w:rsidR="00DA3B27" w:rsidRPr="00791D37" w:rsidRDefault="00DA3B27">
            <w:pPr>
              <w:jc w:val="center"/>
              <w:pPrChange w:id="751" w:author="JORGE CONTRERAS ORTIZ" w:date="2021-09-05T23:48:00Z">
                <w:pPr/>
              </w:pPrChange>
            </w:pPr>
            <w:r w:rsidRPr="00791D37">
              <w:t>EID</w:t>
            </w:r>
          </w:p>
        </w:tc>
        <w:tc>
          <w:tcPr>
            <w:tcW w:w="4530" w:type="dxa"/>
            <w:vAlign w:val="center"/>
          </w:tcPr>
          <w:p w14:paraId="71A82E31" w14:textId="77777777" w:rsidR="00DA3B27" w:rsidRPr="00791D37" w:rsidRDefault="00DA3B27">
            <w:pPr>
              <w:jc w:val="center"/>
              <w:rPr>
                <w:lang w:val="en-GB"/>
              </w:rPr>
              <w:pPrChange w:id="752" w:author="JORGE CONTRERAS ORTIZ" w:date="2021-09-05T23:48:00Z">
                <w:pPr/>
              </w:pPrChange>
            </w:pPr>
            <w:r w:rsidRPr="00791D37">
              <w:rPr>
                <w:lang w:val="en-GB"/>
              </w:rPr>
              <w:t>Endpoint Identifier</w:t>
            </w:r>
          </w:p>
        </w:tc>
      </w:tr>
      <w:tr w:rsidR="00DA3B27" w:rsidRPr="00791D37" w14:paraId="63C6B9FF" w14:textId="77777777" w:rsidTr="008F166F">
        <w:trPr>
          <w:trHeight w:val="253"/>
          <w:jc w:val="center"/>
        </w:trPr>
        <w:tc>
          <w:tcPr>
            <w:tcW w:w="4530" w:type="dxa"/>
            <w:vAlign w:val="center"/>
          </w:tcPr>
          <w:p w14:paraId="2FDF09F9" w14:textId="77777777" w:rsidR="00DA3B27" w:rsidRPr="00791D37" w:rsidRDefault="00DA3B27">
            <w:pPr>
              <w:jc w:val="center"/>
              <w:pPrChange w:id="753" w:author="JORGE CONTRERAS ORTIZ" w:date="2021-09-05T23:48:00Z">
                <w:pPr/>
              </w:pPrChange>
            </w:pPr>
            <w:r w:rsidRPr="00791D37">
              <w:t>REST</w:t>
            </w:r>
          </w:p>
        </w:tc>
        <w:tc>
          <w:tcPr>
            <w:tcW w:w="4530" w:type="dxa"/>
            <w:vAlign w:val="center"/>
          </w:tcPr>
          <w:p w14:paraId="1A8E6509" w14:textId="77777777" w:rsidR="00DA3B27" w:rsidRPr="00791D37" w:rsidRDefault="00DA3B27">
            <w:pPr>
              <w:jc w:val="center"/>
              <w:rPr>
                <w:lang w:val="en-GB"/>
              </w:rPr>
              <w:pPrChange w:id="754" w:author="JORGE CONTRERAS ORTIZ" w:date="2021-09-05T23:48:00Z">
                <w:pPr/>
              </w:pPrChange>
            </w:pPr>
            <w:r w:rsidRPr="00791D37">
              <w:rPr>
                <w:lang w:val="en-GB"/>
              </w:rPr>
              <w:t>Representational State Transfer</w:t>
            </w:r>
          </w:p>
        </w:tc>
      </w:tr>
      <w:tr w:rsidR="00DA3B27" w:rsidRPr="00791D37" w14:paraId="40D17E31" w14:textId="77777777" w:rsidTr="008F166F">
        <w:trPr>
          <w:trHeight w:val="253"/>
          <w:jc w:val="center"/>
        </w:trPr>
        <w:tc>
          <w:tcPr>
            <w:tcW w:w="4530" w:type="dxa"/>
            <w:vAlign w:val="center"/>
          </w:tcPr>
          <w:p w14:paraId="59DA6086" w14:textId="77777777" w:rsidR="00DA3B27" w:rsidRPr="00791D37" w:rsidRDefault="00DA3B27">
            <w:pPr>
              <w:jc w:val="center"/>
              <w:pPrChange w:id="755" w:author="JORGE CONTRERAS ORTIZ" w:date="2021-09-05T23:48:00Z">
                <w:pPr/>
              </w:pPrChange>
            </w:pPr>
            <w:r w:rsidRPr="00791D37">
              <w:t>KEK</w:t>
            </w:r>
          </w:p>
        </w:tc>
        <w:tc>
          <w:tcPr>
            <w:tcW w:w="4530" w:type="dxa"/>
            <w:vAlign w:val="center"/>
          </w:tcPr>
          <w:p w14:paraId="29B5DC4F" w14:textId="77777777" w:rsidR="00DA3B27" w:rsidRPr="00791D37" w:rsidRDefault="00DA3B27">
            <w:pPr>
              <w:jc w:val="center"/>
              <w:rPr>
                <w:lang w:val="en-GB"/>
              </w:rPr>
              <w:pPrChange w:id="756" w:author="JORGE CONTRERAS ORTIZ" w:date="2021-09-05T23:48:00Z">
                <w:pPr/>
              </w:pPrChange>
            </w:pPr>
            <w:r w:rsidRPr="00791D37">
              <w:rPr>
                <w:lang w:val="en-GB"/>
              </w:rPr>
              <w:t>Key Encryption Key</w:t>
            </w:r>
          </w:p>
        </w:tc>
      </w:tr>
      <w:tr w:rsidR="00DA3B27" w:rsidRPr="002C4272" w14:paraId="2294382D" w14:textId="77777777" w:rsidTr="008F166F">
        <w:trPr>
          <w:trHeight w:val="253"/>
          <w:jc w:val="center"/>
        </w:trPr>
        <w:tc>
          <w:tcPr>
            <w:tcW w:w="4530" w:type="dxa"/>
            <w:vAlign w:val="center"/>
          </w:tcPr>
          <w:p w14:paraId="3FE3002F" w14:textId="77777777" w:rsidR="00DA3B27" w:rsidRPr="00791D37" w:rsidRDefault="00DA3B27">
            <w:pPr>
              <w:jc w:val="center"/>
              <w:pPrChange w:id="757" w:author="JORGE CONTRERAS ORTIZ" w:date="2021-09-05T23:48:00Z">
                <w:pPr/>
              </w:pPrChange>
            </w:pPr>
            <w:r w:rsidRPr="00791D37">
              <w:t>IID</w:t>
            </w:r>
          </w:p>
        </w:tc>
        <w:tc>
          <w:tcPr>
            <w:tcW w:w="4530" w:type="dxa"/>
            <w:vAlign w:val="center"/>
          </w:tcPr>
          <w:p w14:paraId="028AD183" w14:textId="77777777" w:rsidR="00DA3B27" w:rsidRPr="00791D37" w:rsidRDefault="00DA3B27">
            <w:pPr>
              <w:jc w:val="center"/>
              <w:rPr>
                <w:lang w:val="en-GB"/>
              </w:rPr>
              <w:pPrChange w:id="758" w:author="JORGE CONTRERAS ORTIZ" w:date="2021-09-05T23:48:00Z">
                <w:pPr/>
              </w:pPrChange>
            </w:pPr>
            <w:r w:rsidRPr="00791D37">
              <w:rPr>
                <w:lang w:val="en-GB"/>
              </w:rPr>
              <w:t>Interface Identifier (from the JD)</w:t>
            </w:r>
          </w:p>
        </w:tc>
      </w:tr>
      <w:tr w:rsidR="00845295" w:rsidRPr="00257A8F" w14:paraId="1E2D7DDF" w14:textId="77777777" w:rsidTr="008F166F">
        <w:trPr>
          <w:trHeight w:val="253"/>
          <w:jc w:val="center"/>
          <w:ins w:id="759" w:author="JORGE CONTRERAS ORTIZ" w:date="2021-09-05T18:50:00Z"/>
        </w:trPr>
        <w:tc>
          <w:tcPr>
            <w:tcW w:w="4530" w:type="dxa"/>
            <w:vAlign w:val="center"/>
          </w:tcPr>
          <w:p w14:paraId="03474D33" w14:textId="05564D1B" w:rsidR="00845295" w:rsidRPr="00791D37" w:rsidRDefault="00845295">
            <w:pPr>
              <w:jc w:val="center"/>
              <w:rPr>
                <w:ins w:id="760" w:author="JORGE CONTRERAS ORTIZ" w:date="2021-09-05T18:50:00Z"/>
              </w:rPr>
              <w:pPrChange w:id="761" w:author="JORGE CONTRERAS ORTIZ" w:date="2021-09-05T23:48:00Z">
                <w:pPr/>
              </w:pPrChange>
            </w:pPr>
            <w:ins w:id="762" w:author="JORGE CONTRERAS ORTIZ" w:date="2021-09-05T18:50:00Z">
              <w:r>
                <w:t>MLE</w:t>
              </w:r>
            </w:ins>
          </w:p>
        </w:tc>
        <w:tc>
          <w:tcPr>
            <w:tcW w:w="4530" w:type="dxa"/>
            <w:vAlign w:val="center"/>
          </w:tcPr>
          <w:p w14:paraId="6169429D" w14:textId="0A430EDE" w:rsidR="00845295" w:rsidRPr="00791D37" w:rsidRDefault="00845295">
            <w:pPr>
              <w:jc w:val="center"/>
              <w:rPr>
                <w:ins w:id="763" w:author="JORGE CONTRERAS ORTIZ" w:date="2021-09-05T18:50:00Z"/>
                <w:lang w:val="en-GB"/>
              </w:rPr>
              <w:pPrChange w:id="764" w:author="JORGE CONTRERAS ORTIZ" w:date="2021-09-05T23:48:00Z">
                <w:pPr/>
              </w:pPrChange>
            </w:pPr>
            <w:proofErr w:type="spellStart"/>
            <w:ins w:id="765" w:author="JORGE CONTRERAS ORTIZ" w:date="2021-09-05T18:50:00Z">
              <w:r>
                <w:rPr>
                  <w:lang w:val="en-GB"/>
                </w:rPr>
                <w:t>Establecimiento</w:t>
              </w:r>
              <w:proofErr w:type="spellEnd"/>
              <w:r>
                <w:rPr>
                  <w:lang w:val="en-GB"/>
                </w:rPr>
                <w:t xml:space="preserve"> del Enlace</w:t>
              </w:r>
            </w:ins>
            <w:ins w:id="766" w:author="JORGE CONTRERAS ORTIZ" w:date="2021-09-05T18:51:00Z">
              <w:r>
                <w:rPr>
                  <w:lang w:val="en-GB"/>
                </w:rPr>
                <w:t xml:space="preserve"> MAC</w:t>
              </w:r>
            </w:ins>
          </w:p>
        </w:tc>
      </w:tr>
      <w:tr w:rsidR="009F57D4" w:rsidRPr="00257A8F" w14:paraId="2EA375E2" w14:textId="77777777" w:rsidTr="008F166F">
        <w:trPr>
          <w:trHeight w:val="253"/>
          <w:jc w:val="center"/>
          <w:ins w:id="767" w:author="JORGE CONTRERAS ORTIZ" w:date="2021-09-08T23:20:00Z"/>
        </w:trPr>
        <w:tc>
          <w:tcPr>
            <w:tcW w:w="4530" w:type="dxa"/>
            <w:vAlign w:val="center"/>
          </w:tcPr>
          <w:p w14:paraId="211544C6" w14:textId="5A5CF0E0" w:rsidR="009F57D4" w:rsidRDefault="009F57D4">
            <w:pPr>
              <w:jc w:val="center"/>
              <w:rPr>
                <w:ins w:id="768" w:author="JORGE CONTRERAS ORTIZ" w:date="2021-09-08T23:20:00Z"/>
              </w:rPr>
            </w:pPr>
            <w:ins w:id="769" w:author="JORGE CONTRERAS ORTIZ" w:date="2021-09-08T23:20:00Z">
              <w:r w:rsidRPr="00791D37">
                <w:t>DHCPv6</w:t>
              </w:r>
            </w:ins>
          </w:p>
        </w:tc>
        <w:tc>
          <w:tcPr>
            <w:tcW w:w="4530" w:type="dxa"/>
            <w:vAlign w:val="center"/>
          </w:tcPr>
          <w:p w14:paraId="47FC21A4" w14:textId="609A2D53" w:rsidR="009F57D4" w:rsidRPr="009F57D4" w:rsidRDefault="009F57D4">
            <w:pPr>
              <w:jc w:val="center"/>
              <w:rPr>
                <w:ins w:id="770" w:author="JORGE CONTRERAS ORTIZ" w:date="2021-09-08T23:20:00Z"/>
                <w:rPrChange w:id="771" w:author="JORGE CONTRERAS ORTIZ" w:date="2021-09-08T23:20:00Z">
                  <w:rPr>
                    <w:ins w:id="772" w:author="JORGE CONTRERAS ORTIZ" w:date="2021-09-08T23:20:00Z"/>
                    <w:lang w:val="en-GB"/>
                  </w:rPr>
                </w:rPrChange>
              </w:rPr>
            </w:pPr>
            <w:ins w:id="773" w:author="JORGE CONTRERAS ORTIZ" w:date="2021-09-08T23:20:00Z">
              <w:r w:rsidRPr="00791D37">
                <w:t>Protocolo de Configuración de Host Dinámico v6</w:t>
              </w:r>
            </w:ins>
          </w:p>
        </w:tc>
      </w:tr>
      <w:tr w:rsidR="009F57D4" w:rsidRPr="00257A8F" w14:paraId="1F2DE2ED" w14:textId="77777777" w:rsidTr="008F166F">
        <w:trPr>
          <w:trHeight w:val="253"/>
          <w:jc w:val="center"/>
          <w:ins w:id="774" w:author="JORGE CONTRERAS ORTIZ" w:date="2021-09-08T23:21:00Z"/>
        </w:trPr>
        <w:tc>
          <w:tcPr>
            <w:tcW w:w="4530" w:type="dxa"/>
            <w:vAlign w:val="center"/>
          </w:tcPr>
          <w:p w14:paraId="3D4462B6" w14:textId="1B366474" w:rsidR="009F57D4" w:rsidRPr="00791D37" w:rsidRDefault="009F57D4">
            <w:pPr>
              <w:jc w:val="center"/>
              <w:rPr>
                <w:ins w:id="775" w:author="JORGE CONTRERAS ORTIZ" w:date="2021-09-08T23:21:00Z"/>
              </w:rPr>
            </w:pPr>
            <w:ins w:id="776" w:author="JORGE CONTRERAS ORTIZ" w:date="2021-09-08T23:21:00Z">
              <w:r w:rsidRPr="00791D37">
                <w:t>ICMPv6</w:t>
              </w:r>
            </w:ins>
          </w:p>
        </w:tc>
        <w:tc>
          <w:tcPr>
            <w:tcW w:w="4530" w:type="dxa"/>
            <w:vAlign w:val="center"/>
          </w:tcPr>
          <w:p w14:paraId="038BA462" w14:textId="079FD5FB" w:rsidR="009F57D4" w:rsidRPr="00791D37" w:rsidRDefault="009F57D4">
            <w:pPr>
              <w:jc w:val="center"/>
              <w:rPr>
                <w:ins w:id="777" w:author="JORGE CONTRERAS ORTIZ" w:date="2021-09-08T23:21:00Z"/>
              </w:rPr>
            </w:pPr>
            <w:ins w:id="778" w:author="JORGE CONTRERAS ORTIZ" w:date="2021-09-08T23:21:00Z">
              <w:r w:rsidRPr="00791D37">
                <w:t>Protocolo para Control de Mensajes Internet</w:t>
              </w:r>
            </w:ins>
          </w:p>
        </w:tc>
      </w:tr>
    </w:tbl>
    <w:p w14:paraId="2B3BE8EC" w14:textId="52D1D5B1" w:rsidR="00DA3B27" w:rsidRPr="00791D37" w:rsidRDefault="00DA3B27" w:rsidP="00522D2C">
      <w:pPr>
        <w:pStyle w:val="Descripcin"/>
        <w:jc w:val="center"/>
      </w:pPr>
      <w:bookmarkStart w:id="779" w:name="_Toc81499561"/>
      <w:bookmarkStart w:id="780" w:name="_Toc82031021"/>
      <w:r w:rsidRPr="00791D37">
        <w:t xml:space="preserve">Tabla </w:t>
      </w:r>
      <w:ins w:id="781" w:author="JORGE CONTRERAS ORTIZ" w:date="2021-09-05T23:24:00Z">
        <w:r w:rsidR="004C5F01">
          <w:fldChar w:fldCharType="begin"/>
        </w:r>
        <w:r w:rsidR="004C5F01">
          <w:instrText xml:space="preserve"> SEQ Tabla \* ARABIC </w:instrText>
        </w:r>
      </w:ins>
      <w:r w:rsidR="004C5F01">
        <w:fldChar w:fldCharType="separate"/>
      </w:r>
      <w:ins w:id="782" w:author="JORGE CONTRERAS ORTIZ" w:date="2021-09-08T21:58:00Z">
        <w:r w:rsidR="007865AB">
          <w:rPr>
            <w:noProof/>
          </w:rPr>
          <w:t>1</w:t>
        </w:r>
      </w:ins>
      <w:ins w:id="783" w:author="JORGE CONTRERAS ORTIZ" w:date="2021-09-05T23:24:00Z">
        <w:r w:rsidR="004C5F01">
          <w:fldChar w:fldCharType="end"/>
        </w:r>
      </w:ins>
      <w:del w:id="784"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w:delText>
        </w:r>
        <w:r w:rsidR="004A7EC7" w:rsidDel="004C5F01">
          <w:rPr>
            <w:noProof/>
          </w:rPr>
          <w:fldChar w:fldCharType="end"/>
        </w:r>
      </w:del>
      <w:r w:rsidRPr="00791D37">
        <w:t xml:space="preserve"> Abreviaturas y Acrónimos</w:t>
      </w:r>
      <w:bookmarkEnd w:id="779"/>
      <w:bookmarkEnd w:id="780"/>
    </w:p>
    <w:p w14:paraId="346376A8" w14:textId="77777777" w:rsidR="00DA3B27" w:rsidRPr="00791D37" w:rsidRDefault="00DA3B27" w:rsidP="00791D37"/>
    <w:p w14:paraId="6E15715C" w14:textId="66CBEB76" w:rsidR="00DA3B27" w:rsidRPr="00791D37" w:rsidRDefault="00DA3B27" w:rsidP="00791D37">
      <w:r w:rsidRPr="00791D37">
        <w:br w:type="page"/>
      </w:r>
    </w:p>
    <w:p w14:paraId="5CFF7DCC" w14:textId="0DC18DD5" w:rsidR="00DA3B27" w:rsidRPr="00791D37" w:rsidRDefault="00DA3B27" w:rsidP="00791D37">
      <w:pPr>
        <w:pStyle w:val="Ttulo1"/>
      </w:pPr>
      <w:bookmarkStart w:id="785" w:name="_Toc82012070"/>
      <w:bookmarkStart w:id="786" w:name="_Toc82024894"/>
      <w:bookmarkStart w:id="787" w:name="_Toc82030738"/>
      <w:r w:rsidRPr="00791D37">
        <w:lastRenderedPageBreak/>
        <w:t>ILUSTRACIONES</w:t>
      </w:r>
      <w:bookmarkEnd w:id="785"/>
      <w:bookmarkEnd w:id="786"/>
      <w:bookmarkEnd w:id="787"/>
    </w:p>
    <w:p w14:paraId="0B8806BA" w14:textId="77777777" w:rsidR="00B62082" w:rsidRPr="00791D37" w:rsidRDefault="00B62082" w:rsidP="00791D37"/>
    <w:p w14:paraId="13DAB438" w14:textId="24B4B27F" w:rsidR="007865AB" w:rsidRDefault="00B62082">
      <w:pPr>
        <w:pStyle w:val="Tabladeilustraciones"/>
        <w:tabs>
          <w:tab w:val="right" w:leader="dot" w:pos="9060"/>
        </w:tabs>
        <w:rPr>
          <w:ins w:id="788" w:author="JORGE CONTRERAS ORTIZ" w:date="2021-09-08T21:58:00Z"/>
          <w:rFonts w:asciiTheme="minorHAnsi" w:eastAsiaTheme="minorEastAsia" w:hAnsiTheme="minorHAnsi" w:cstheme="minorBidi"/>
          <w:noProof/>
          <w:lang w:eastAsia="es-ES"/>
        </w:rPr>
      </w:pPr>
      <w:r w:rsidRPr="00791D37">
        <w:fldChar w:fldCharType="begin"/>
      </w:r>
      <w:r w:rsidRPr="00791D37">
        <w:instrText xml:space="preserve"> TOC \h \z \c "Ilustración" </w:instrText>
      </w:r>
      <w:r w:rsidRPr="00791D37">
        <w:fldChar w:fldCharType="separate"/>
      </w:r>
      <w:ins w:id="789" w:author="JORGE CONTRERAS ORTIZ" w:date="2021-09-08T21:58:00Z">
        <w:r w:rsidR="007865AB" w:rsidRPr="00AC7B26">
          <w:rPr>
            <w:rStyle w:val="Hipervnculo"/>
            <w:noProof/>
          </w:rPr>
          <w:fldChar w:fldCharType="begin"/>
        </w:r>
        <w:r w:rsidR="007865AB" w:rsidRPr="00AC7B26">
          <w:rPr>
            <w:rStyle w:val="Hipervnculo"/>
            <w:noProof/>
          </w:rPr>
          <w:instrText xml:space="preserve"> </w:instrText>
        </w:r>
        <w:r w:rsidR="007865AB">
          <w:rPr>
            <w:noProof/>
          </w:rPr>
          <w:instrText>HYPERLINK \l "_Toc82030944"</w:instrText>
        </w:r>
        <w:r w:rsidR="007865AB" w:rsidRPr="00AC7B26">
          <w:rPr>
            <w:rStyle w:val="Hipervnculo"/>
            <w:noProof/>
          </w:rPr>
          <w:instrText xml:space="preserve"> </w:instrText>
        </w:r>
        <w:r w:rsidR="007865AB" w:rsidRPr="00AC7B26">
          <w:rPr>
            <w:rStyle w:val="Hipervnculo"/>
            <w:noProof/>
          </w:rPr>
        </w:r>
        <w:r w:rsidR="007865AB" w:rsidRPr="00AC7B26">
          <w:rPr>
            <w:rStyle w:val="Hipervnculo"/>
            <w:noProof/>
          </w:rPr>
          <w:fldChar w:fldCharType="separate"/>
        </w:r>
        <w:r w:rsidR="007865AB" w:rsidRPr="00AC7B26">
          <w:rPr>
            <w:rStyle w:val="Hipervnculo"/>
            <w:noProof/>
          </w:rPr>
          <w:t>Ilustración 1 Diagrama de Gantt Parte 2020</w:t>
        </w:r>
        <w:r w:rsidR="007865AB">
          <w:rPr>
            <w:noProof/>
            <w:webHidden/>
          </w:rPr>
          <w:tab/>
        </w:r>
        <w:r w:rsidR="007865AB">
          <w:rPr>
            <w:noProof/>
            <w:webHidden/>
          </w:rPr>
          <w:fldChar w:fldCharType="begin"/>
        </w:r>
        <w:r w:rsidR="007865AB">
          <w:rPr>
            <w:noProof/>
            <w:webHidden/>
          </w:rPr>
          <w:instrText xml:space="preserve"> PAGEREF _Toc82030944 \h </w:instrText>
        </w:r>
        <w:r w:rsidR="007865AB">
          <w:rPr>
            <w:noProof/>
            <w:webHidden/>
          </w:rPr>
        </w:r>
      </w:ins>
      <w:r w:rsidR="007865AB">
        <w:rPr>
          <w:noProof/>
          <w:webHidden/>
        </w:rPr>
        <w:fldChar w:fldCharType="separate"/>
      </w:r>
      <w:ins w:id="790" w:author="JORGE CONTRERAS ORTIZ" w:date="2021-09-08T21:58:00Z">
        <w:r w:rsidR="007865AB">
          <w:rPr>
            <w:noProof/>
            <w:webHidden/>
          </w:rPr>
          <w:t>2</w:t>
        </w:r>
        <w:r w:rsidR="007865AB">
          <w:rPr>
            <w:noProof/>
            <w:webHidden/>
          </w:rPr>
          <w:fldChar w:fldCharType="end"/>
        </w:r>
        <w:r w:rsidR="007865AB" w:rsidRPr="00AC7B26">
          <w:rPr>
            <w:rStyle w:val="Hipervnculo"/>
            <w:noProof/>
          </w:rPr>
          <w:fldChar w:fldCharType="end"/>
        </w:r>
      </w:ins>
    </w:p>
    <w:p w14:paraId="48407886" w14:textId="7FBE24B5" w:rsidR="007865AB" w:rsidRDefault="007865AB">
      <w:pPr>
        <w:pStyle w:val="Tabladeilustraciones"/>
        <w:tabs>
          <w:tab w:val="right" w:leader="dot" w:pos="9060"/>
        </w:tabs>
        <w:rPr>
          <w:ins w:id="791" w:author="JORGE CONTRERAS ORTIZ" w:date="2021-09-08T21:58:00Z"/>
          <w:rFonts w:asciiTheme="minorHAnsi" w:eastAsiaTheme="minorEastAsia" w:hAnsiTheme="minorHAnsi" w:cstheme="minorBidi"/>
          <w:noProof/>
          <w:lang w:eastAsia="es-ES"/>
        </w:rPr>
      </w:pPr>
      <w:ins w:id="792"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"_Toc82030945"</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2 Diagrama de Gantt Parte 2021</w:t>
        </w:r>
        <w:r>
          <w:rPr>
            <w:noProof/>
            <w:webHidden/>
          </w:rPr>
          <w:tab/>
        </w:r>
        <w:r>
          <w:rPr>
            <w:noProof/>
            <w:webHidden/>
          </w:rPr>
          <w:fldChar w:fldCharType="begin"/>
        </w:r>
        <w:r>
          <w:rPr>
            <w:noProof/>
            <w:webHidden/>
          </w:rPr>
          <w:instrText xml:space="preserve"> PAGEREF _Toc82030945 \h </w:instrText>
        </w:r>
        <w:r>
          <w:rPr>
            <w:noProof/>
            <w:webHidden/>
          </w:rPr>
        </w:r>
      </w:ins>
      <w:r>
        <w:rPr>
          <w:noProof/>
          <w:webHidden/>
        </w:rPr>
        <w:fldChar w:fldCharType="separate"/>
      </w:r>
      <w:ins w:id="793" w:author="JORGE CONTRERAS ORTIZ" w:date="2021-09-08T21:58:00Z">
        <w:r>
          <w:rPr>
            <w:noProof/>
            <w:webHidden/>
          </w:rPr>
          <w:t>2</w:t>
        </w:r>
        <w:r>
          <w:rPr>
            <w:noProof/>
            <w:webHidden/>
          </w:rPr>
          <w:fldChar w:fldCharType="end"/>
        </w:r>
        <w:r w:rsidRPr="00AC7B26">
          <w:rPr>
            <w:rStyle w:val="Hipervnculo"/>
            <w:noProof/>
          </w:rPr>
          <w:fldChar w:fldCharType="end"/>
        </w:r>
      </w:ins>
    </w:p>
    <w:p w14:paraId="6C5C7EA6" w14:textId="5DB96F8C" w:rsidR="007865AB" w:rsidRDefault="007865AB">
      <w:pPr>
        <w:pStyle w:val="Tabladeilustraciones"/>
        <w:tabs>
          <w:tab w:val="right" w:leader="dot" w:pos="9060"/>
        </w:tabs>
        <w:rPr>
          <w:ins w:id="794" w:author="JORGE CONTRERAS ORTIZ" w:date="2021-09-08T21:58:00Z"/>
          <w:rFonts w:asciiTheme="minorHAnsi" w:eastAsiaTheme="minorEastAsia" w:hAnsiTheme="minorHAnsi" w:cstheme="minorBidi"/>
          <w:noProof/>
          <w:lang w:eastAsia="es-ES"/>
        </w:rPr>
      </w:pPr>
      <w:ins w:id="795"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"_Toc82030946"</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3 Estructura Básica 6LoWPAN [6]</w:t>
        </w:r>
        <w:r>
          <w:rPr>
            <w:noProof/>
            <w:webHidden/>
          </w:rPr>
          <w:tab/>
        </w:r>
        <w:r>
          <w:rPr>
            <w:noProof/>
            <w:webHidden/>
          </w:rPr>
          <w:fldChar w:fldCharType="begin"/>
        </w:r>
        <w:r>
          <w:rPr>
            <w:noProof/>
            <w:webHidden/>
          </w:rPr>
          <w:instrText xml:space="preserve"> PAGEREF _Toc82030946 \h </w:instrText>
        </w:r>
        <w:r>
          <w:rPr>
            <w:noProof/>
            <w:webHidden/>
          </w:rPr>
        </w:r>
      </w:ins>
      <w:r>
        <w:rPr>
          <w:noProof/>
          <w:webHidden/>
        </w:rPr>
        <w:fldChar w:fldCharType="separate"/>
      </w:r>
      <w:ins w:id="796" w:author="JORGE CONTRERAS ORTIZ" w:date="2021-09-08T21:58:00Z">
        <w:r>
          <w:rPr>
            <w:noProof/>
            <w:webHidden/>
          </w:rPr>
          <w:t>10</w:t>
        </w:r>
        <w:r>
          <w:rPr>
            <w:noProof/>
            <w:webHidden/>
          </w:rPr>
          <w:fldChar w:fldCharType="end"/>
        </w:r>
        <w:r w:rsidRPr="00AC7B26">
          <w:rPr>
            <w:rStyle w:val="Hipervnculo"/>
            <w:noProof/>
          </w:rPr>
          <w:fldChar w:fldCharType="end"/>
        </w:r>
      </w:ins>
    </w:p>
    <w:p w14:paraId="33739B92" w14:textId="166ADDBD" w:rsidR="007865AB" w:rsidRDefault="007865AB">
      <w:pPr>
        <w:pStyle w:val="Tabladeilustraciones"/>
        <w:tabs>
          <w:tab w:val="right" w:leader="dot" w:pos="9060"/>
        </w:tabs>
        <w:rPr>
          <w:ins w:id="797" w:author="JORGE CONTRERAS ORTIZ" w:date="2021-09-08T21:58:00Z"/>
          <w:rFonts w:asciiTheme="minorHAnsi" w:eastAsiaTheme="minorEastAsia" w:hAnsiTheme="minorHAnsi" w:cstheme="minorBidi"/>
          <w:noProof/>
          <w:lang w:eastAsia="es-ES"/>
        </w:rPr>
      </w:pPr>
      <w:ins w:id="798"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"_Toc82030947"</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4 Arquitectura en Contiki [7]</w:t>
        </w:r>
        <w:r>
          <w:rPr>
            <w:noProof/>
            <w:webHidden/>
          </w:rPr>
          <w:tab/>
        </w:r>
        <w:r>
          <w:rPr>
            <w:noProof/>
            <w:webHidden/>
          </w:rPr>
          <w:fldChar w:fldCharType="begin"/>
        </w:r>
        <w:r>
          <w:rPr>
            <w:noProof/>
            <w:webHidden/>
          </w:rPr>
          <w:instrText xml:space="preserve"> PAGEREF _Toc82030947 \h </w:instrText>
        </w:r>
        <w:r>
          <w:rPr>
            <w:noProof/>
            <w:webHidden/>
          </w:rPr>
        </w:r>
      </w:ins>
      <w:r>
        <w:rPr>
          <w:noProof/>
          <w:webHidden/>
        </w:rPr>
        <w:fldChar w:fldCharType="separate"/>
      </w:r>
      <w:ins w:id="799" w:author="JORGE CONTRERAS ORTIZ" w:date="2021-09-08T21:58:00Z">
        <w:r>
          <w:rPr>
            <w:noProof/>
            <w:webHidden/>
          </w:rPr>
          <w:t>13</w:t>
        </w:r>
        <w:r>
          <w:rPr>
            <w:noProof/>
            <w:webHidden/>
          </w:rPr>
          <w:fldChar w:fldCharType="end"/>
        </w:r>
        <w:r w:rsidRPr="00AC7B26">
          <w:rPr>
            <w:rStyle w:val="Hipervnculo"/>
            <w:noProof/>
          </w:rPr>
          <w:fldChar w:fldCharType="end"/>
        </w:r>
      </w:ins>
    </w:p>
    <w:p w14:paraId="7523EDDA" w14:textId="6825DE9E" w:rsidR="007865AB" w:rsidRDefault="007865AB">
      <w:pPr>
        <w:pStyle w:val="Tabladeilustraciones"/>
        <w:tabs>
          <w:tab w:val="right" w:leader="dot" w:pos="9060"/>
        </w:tabs>
        <w:rPr>
          <w:ins w:id="800" w:author="JORGE CONTRERAS ORTIZ" w:date="2021-09-08T21:58:00Z"/>
          <w:rFonts w:asciiTheme="minorHAnsi" w:eastAsiaTheme="minorEastAsia" w:hAnsiTheme="minorHAnsi" w:cstheme="minorBidi"/>
          <w:noProof/>
          <w:lang w:eastAsia="es-ES"/>
        </w:rPr>
      </w:pPr>
      <w:ins w:id="801"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"_Toc82030948"</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5 Ejemplo de una topología de Red Thread en malla [9]</w:t>
        </w:r>
        <w:r>
          <w:rPr>
            <w:noProof/>
            <w:webHidden/>
          </w:rPr>
          <w:tab/>
        </w:r>
        <w:r>
          <w:rPr>
            <w:noProof/>
            <w:webHidden/>
          </w:rPr>
          <w:fldChar w:fldCharType="begin"/>
        </w:r>
        <w:r>
          <w:rPr>
            <w:noProof/>
            <w:webHidden/>
          </w:rPr>
          <w:instrText xml:space="preserve"> PAGEREF _Toc82030948 \h </w:instrText>
        </w:r>
        <w:r>
          <w:rPr>
            <w:noProof/>
            <w:webHidden/>
          </w:rPr>
        </w:r>
      </w:ins>
      <w:r>
        <w:rPr>
          <w:noProof/>
          <w:webHidden/>
        </w:rPr>
        <w:fldChar w:fldCharType="separate"/>
      </w:r>
      <w:ins w:id="802" w:author="JORGE CONTRERAS ORTIZ" w:date="2021-09-08T21:58:00Z">
        <w:r>
          <w:rPr>
            <w:noProof/>
            <w:webHidden/>
          </w:rPr>
          <w:t>17</w:t>
        </w:r>
        <w:r>
          <w:rPr>
            <w:noProof/>
            <w:webHidden/>
          </w:rPr>
          <w:fldChar w:fldCharType="end"/>
        </w:r>
        <w:r w:rsidRPr="00AC7B26">
          <w:rPr>
            <w:rStyle w:val="Hipervnculo"/>
            <w:noProof/>
          </w:rPr>
          <w:fldChar w:fldCharType="end"/>
        </w:r>
      </w:ins>
    </w:p>
    <w:p w14:paraId="7E68BEC6" w14:textId="2063332D" w:rsidR="007865AB" w:rsidRDefault="007865AB">
      <w:pPr>
        <w:pStyle w:val="Tabladeilustraciones"/>
        <w:tabs>
          <w:tab w:val="right" w:leader="dot" w:pos="9060"/>
        </w:tabs>
        <w:rPr>
          <w:ins w:id="803" w:author="JORGE CONTRERAS ORTIZ" w:date="2021-09-08T21:58:00Z"/>
          <w:rFonts w:asciiTheme="minorHAnsi" w:eastAsiaTheme="minorEastAsia" w:hAnsiTheme="minorHAnsi" w:cstheme="minorBidi"/>
          <w:noProof/>
          <w:lang w:eastAsia="es-ES"/>
        </w:rPr>
      </w:pPr>
      <w:ins w:id="804"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"_Toc82030949"</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6  Pila de Protocolo Thread en un sistema IoT</w:t>
        </w:r>
        <w:r>
          <w:rPr>
            <w:noProof/>
            <w:webHidden/>
          </w:rPr>
          <w:tab/>
        </w:r>
        <w:r>
          <w:rPr>
            <w:noProof/>
            <w:webHidden/>
          </w:rPr>
          <w:fldChar w:fldCharType="begin"/>
        </w:r>
        <w:r>
          <w:rPr>
            <w:noProof/>
            <w:webHidden/>
          </w:rPr>
          <w:instrText xml:space="preserve"> PAGEREF _Toc82030949 \h </w:instrText>
        </w:r>
        <w:r>
          <w:rPr>
            <w:noProof/>
            <w:webHidden/>
          </w:rPr>
        </w:r>
      </w:ins>
      <w:r>
        <w:rPr>
          <w:noProof/>
          <w:webHidden/>
        </w:rPr>
        <w:fldChar w:fldCharType="separate"/>
      </w:r>
      <w:ins w:id="805" w:author="JORGE CONTRERAS ORTIZ" w:date="2021-09-08T21:58:00Z">
        <w:r>
          <w:rPr>
            <w:noProof/>
            <w:webHidden/>
          </w:rPr>
          <w:t>18</w:t>
        </w:r>
        <w:r>
          <w:rPr>
            <w:noProof/>
            <w:webHidden/>
          </w:rPr>
          <w:fldChar w:fldCharType="end"/>
        </w:r>
        <w:r w:rsidRPr="00AC7B26">
          <w:rPr>
            <w:rStyle w:val="Hipervnculo"/>
            <w:noProof/>
          </w:rPr>
          <w:fldChar w:fldCharType="end"/>
        </w:r>
      </w:ins>
    </w:p>
    <w:p w14:paraId="136BB86E" w14:textId="1DD4E805" w:rsidR="007865AB" w:rsidRDefault="007865AB">
      <w:pPr>
        <w:pStyle w:val="Tabladeilustraciones"/>
        <w:tabs>
          <w:tab w:val="right" w:leader="dot" w:pos="9060"/>
        </w:tabs>
        <w:rPr>
          <w:ins w:id="806" w:author="JORGE CONTRERAS ORTIZ" w:date="2021-09-08T21:58:00Z"/>
          <w:rFonts w:asciiTheme="minorHAnsi" w:eastAsiaTheme="minorEastAsia" w:hAnsiTheme="minorHAnsi" w:cstheme="minorBidi"/>
          <w:noProof/>
          <w:lang w:eastAsia="es-ES"/>
        </w:rPr>
      </w:pPr>
      <w:ins w:id="807"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"_Toc82030950"</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7 Ejemplo PAN Thread [12], [13]</w:t>
        </w:r>
        <w:r>
          <w:rPr>
            <w:noProof/>
            <w:webHidden/>
          </w:rPr>
          <w:tab/>
        </w:r>
        <w:r>
          <w:rPr>
            <w:noProof/>
            <w:webHidden/>
          </w:rPr>
          <w:fldChar w:fldCharType="begin"/>
        </w:r>
        <w:r>
          <w:rPr>
            <w:noProof/>
            <w:webHidden/>
          </w:rPr>
          <w:instrText xml:space="preserve"> PAGEREF _Toc82030950 \h </w:instrText>
        </w:r>
        <w:r>
          <w:rPr>
            <w:noProof/>
            <w:webHidden/>
          </w:rPr>
        </w:r>
      </w:ins>
      <w:r>
        <w:rPr>
          <w:noProof/>
          <w:webHidden/>
        </w:rPr>
        <w:fldChar w:fldCharType="separate"/>
      </w:r>
      <w:ins w:id="808" w:author="JORGE CONTRERAS ORTIZ" w:date="2021-09-08T21:58:00Z">
        <w:r>
          <w:rPr>
            <w:noProof/>
            <w:webHidden/>
          </w:rPr>
          <w:t>19</w:t>
        </w:r>
        <w:r>
          <w:rPr>
            <w:noProof/>
            <w:webHidden/>
          </w:rPr>
          <w:fldChar w:fldCharType="end"/>
        </w:r>
        <w:r w:rsidRPr="00AC7B26">
          <w:rPr>
            <w:rStyle w:val="Hipervnculo"/>
            <w:noProof/>
          </w:rPr>
          <w:fldChar w:fldCharType="end"/>
        </w:r>
      </w:ins>
    </w:p>
    <w:p w14:paraId="268F093D" w14:textId="1B49B6AC" w:rsidR="007865AB" w:rsidRDefault="007865AB">
      <w:pPr>
        <w:pStyle w:val="Tabladeilustraciones"/>
        <w:tabs>
          <w:tab w:val="right" w:leader="dot" w:pos="9060"/>
        </w:tabs>
        <w:rPr>
          <w:ins w:id="809" w:author="JORGE CONTRERAS ORTIZ" w:date="2021-09-08T21:58:00Z"/>
          <w:rFonts w:asciiTheme="minorHAnsi" w:eastAsiaTheme="minorEastAsia" w:hAnsiTheme="minorHAnsi" w:cstheme="minorBidi"/>
          <w:noProof/>
          <w:lang w:eastAsia="es-ES"/>
        </w:rPr>
      </w:pPr>
      <w:ins w:id="810"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"_Toc82030951"</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8 Balena Etcher</w:t>
        </w:r>
        <w:r>
          <w:rPr>
            <w:noProof/>
            <w:webHidden/>
          </w:rPr>
          <w:tab/>
        </w:r>
        <w:r>
          <w:rPr>
            <w:noProof/>
            <w:webHidden/>
          </w:rPr>
          <w:fldChar w:fldCharType="begin"/>
        </w:r>
        <w:r>
          <w:rPr>
            <w:noProof/>
            <w:webHidden/>
          </w:rPr>
          <w:instrText xml:space="preserve"> PAGEREF _Toc82030951 \h </w:instrText>
        </w:r>
        <w:r>
          <w:rPr>
            <w:noProof/>
            <w:webHidden/>
          </w:rPr>
        </w:r>
      </w:ins>
      <w:r>
        <w:rPr>
          <w:noProof/>
          <w:webHidden/>
        </w:rPr>
        <w:fldChar w:fldCharType="separate"/>
      </w:r>
      <w:ins w:id="811" w:author="JORGE CONTRERAS ORTIZ" w:date="2021-09-08T21:58:00Z">
        <w:r>
          <w:rPr>
            <w:noProof/>
            <w:webHidden/>
          </w:rPr>
          <w:t>31</w:t>
        </w:r>
        <w:r>
          <w:rPr>
            <w:noProof/>
            <w:webHidden/>
          </w:rPr>
          <w:fldChar w:fldCharType="end"/>
        </w:r>
        <w:r w:rsidRPr="00AC7B26">
          <w:rPr>
            <w:rStyle w:val="Hipervnculo"/>
            <w:noProof/>
          </w:rPr>
          <w:fldChar w:fldCharType="end"/>
        </w:r>
      </w:ins>
    </w:p>
    <w:p w14:paraId="58622241" w14:textId="2D430CF2" w:rsidR="007865AB" w:rsidRDefault="007865AB">
      <w:pPr>
        <w:pStyle w:val="Tabladeilustraciones"/>
        <w:tabs>
          <w:tab w:val="right" w:leader="dot" w:pos="9060"/>
        </w:tabs>
        <w:rPr>
          <w:ins w:id="812" w:author="JORGE CONTRERAS ORTIZ" w:date="2021-09-08T21:58:00Z"/>
          <w:rFonts w:asciiTheme="minorHAnsi" w:eastAsiaTheme="minorEastAsia" w:hAnsiTheme="minorHAnsi" w:cstheme="minorBidi"/>
          <w:noProof/>
          <w:lang w:eastAsia="es-ES"/>
        </w:rPr>
      </w:pPr>
      <w:ins w:id="813"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"_Toc82030952"</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9 Administrador de Dispositivos Previo a la instalación de Drivers del BR</w:t>
        </w:r>
        <w:r>
          <w:rPr>
            <w:noProof/>
            <w:webHidden/>
          </w:rPr>
          <w:tab/>
        </w:r>
        <w:r>
          <w:rPr>
            <w:noProof/>
            <w:webHidden/>
          </w:rPr>
          <w:fldChar w:fldCharType="begin"/>
        </w:r>
        <w:r>
          <w:rPr>
            <w:noProof/>
            <w:webHidden/>
          </w:rPr>
          <w:instrText xml:space="preserve"> PAGEREF _Toc82030952 \h </w:instrText>
        </w:r>
        <w:r>
          <w:rPr>
            <w:noProof/>
            <w:webHidden/>
          </w:rPr>
        </w:r>
      </w:ins>
      <w:r>
        <w:rPr>
          <w:noProof/>
          <w:webHidden/>
        </w:rPr>
        <w:fldChar w:fldCharType="separate"/>
      </w:r>
      <w:ins w:id="814" w:author="JORGE CONTRERAS ORTIZ" w:date="2021-09-08T21:58:00Z">
        <w:r>
          <w:rPr>
            <w:noProof/>
            <w:webHidden/>
          </w:rPr>
          <w:t>32</w:t>
        </w:r>
        <w:r>
          <w:rPr>
            <w:noProof/>
            <w:webHidden/>
          </w:rPr>
          <w:fldChar w:fldCharType="end"/>
        </w:r>
        <w:r w:rsidRPr="00AC7B26">
          <w:rPr>
            <w:rStyle w:val="Hipervnculo"/>
            <w:noProof/>
          </w:rPr>
          <w:fldChar w:fldCharType="end"/>
        </w:r>
      </w:ins>
    </w:p>
    <w:p w14:paraId="47C90130" w14:textId="74F686C0" w:rsidR="007865AB" w:rsidRDefault="007865AB">
      <w:pPr>
        <w:pStyle w:val="Tabladeilustraciones"/>
        <w:tabs>
          <w:tab w:val="right" w:leader="dot" w:pos="9060"/>
        </w:tabs>
        <w:rPr>
          <w:ins w:id="815" w:author="JORGE CONTRERAS ORTIZ" w:date="2021-09-08T21:58:00Z"/>
          <w:rFonts w:asciiTheme="minorHAnsi" w:eastAsiaTheme="minorEastAsia" w:hAnsiTheme="minorHAnsi" w:cstheme="minorBidi"/>
          <w:noProof/>
          <w:lang w:eastAsia="es-ES"/>
        </w:rPr>
      </w:pPr>
      <w:ins w:id="816"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"_Toc82030953"</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10 Instalación Drivers de Border Router con Zadig</w:t>
        </w:r>
        <w:r>
          <w:rPr>
            <w:noProof/>
            <w:webHidden/>
          </w:rPr>
          <w:tab/>
        </w:r>
        <w:r>
          <w:rPr>
            <w:noProof/>
            <w:webHidden/>
          </w:rPr>
          <w:fldChar w:fldCharType="begin"/>
        </w:r>
        <w:r>
          <w:rPr>
            <w:noProof/>
            <w:webHidden/>
          </w:rPr>
          <w:instrText xml:space="preserve"> PAGEREF _Toc82030953 \h </w:instrText>
        </w:r>
        <w:r>
          <w:rPr>
            <w:noProof/>
            <w:webHidden/>
          </w:rPr>
        </w:r>
      </w:ins>
      <w:r>
        <w:rPr>
          <w:noProof/>
          <w:webHidden/>
        </w:rPr>
        <w:fldChar w:fldCharType="separate"/>
      </w:r>
      <w:ins w:id="817" w:author="JORGE CONTRERAS ORTIZ" w:date="2021-09-08T21:58:00Z">
        <w:r>
          <w:rPr>
            <w:noProof/>
            <w:webHidden/>
          </w:rPr>
          <w:t>33</w:t>
        </w:r>
        <w:r>
          <w:rPr>
            <w:noProof/>
            <w:webHidden/>
          </w:rPr>
          <w:fldChar w:fldCharType="end"/>
        </w:r>
        <w:r w:rsidRPr="00AC7B26">
          <w:rPr>
            <w:rStyle w:val="Hipervnculo"/>
            <w:noProof/>
          </w:rPr>
          <w:fldChar w:fldCharType="end"/>
        </w:r>
      </w:ins>
    </w:p>
    <w:p w14:paraId="053F65A8" w14:textId="00559ACC" w:rsidR="007865AB" w:rsidRDefault="007865AB">
      <w:pPr>
        <w:pStyle w:val="Tabladeilustraciones"/>
        <w:tabs>
          <w:tab w:val="right" w:leader="dot" w:pos="9060"/>
        </w:tabs>
        <w:rPr>
          <w:ins w:id="818" w:author="JORGE CONTRERAS ORTIZ" w:date="2021-09-08T21:58:00Z"/>
          <w:rFonts w:asciiTheme="minorHAnsi" w:eastAsiaTheme="minorEastAsia" w:hAnsiTheme="minorHAnsi" w:cstheme="minorBidi"/>
          <w:noProof/>
          <w:lang w:eastAsia="es-ES"/>
        </w:rPr>
      </w:pPr>
      <w:ins w:id="819"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"_Toc82030954"</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11 MobaXterm</w:t>
        </w:r>
        <w:r>
          <w:rPr>
            <w:noProof/>
            <w:webHidden/>
          </w:rPr>
          <w:tab/>
        </w:r>
        <w:r>
          <w:rPr>
            <w:noProof/>
            <w:webHidden/>
          </w:rPr>
          <w:fldChar w:fldCharType="begin"/>
        </w:r>
        <w:r>
          <w:rPr>
            <w:noProof/>
            <w:webHidden/>
          </w:rPr>
          <w:instrText xml:space="preserve"> PAGEREF _Toc82030954 \h </w:instrText>
        </w:r>
        <w:r>
          <w:rPr>
            <w:noProof/>
            <w:webHidden/>
          </w:rPr>
        </w:r>
      </w:ins>
      <w:r>
        <w:rPr>
          <w:noProof/>
          <w:webHidden/>
        </w:rPr>
        <w:fldChar w:fldCharType="separate"/>
      </w:r>
      <w:ins w:id="820" w:author="JORGE CONTRERAS ORTIZ" w:date="2021-09-08T21:58:00Z">
        <w:r>
          <w:rPr>
            <w:noProof/>
            <w:webHidden/>
          </w:rPr>
          <w:t>33</w:t>
        </w:r>
        <w:r>
          <w:rPr>
            <w:noProof/>
            <w:webHidden/>
          </w:rPr>
          <w:fldChar w:fldCharType="end"/>
        </w:r>
        <w:r w:rsidRPr="00AC7B26">
          <w:rPr>
            <w:rStyle w:val="Hipervnculo"/>
            <w:noProof/>
          </w:rPr>
          <w:fldChar w:fldCharType="end"/>
        </w:r>
      </w:ins>
    </w:p>
    <w:p w14:paraId="6C2BA1FD" w14:textId="3C2B1FAB" w:rsidR="007865AB" w:rsidRDefault="007865AB">
      <w:pPr>
        <w:pStyle w:val="Tabladeilustraciones"/>
        <w:tabs>
          <w:tab w:val="right" w:leader="dot" w:pos="9060"/>
        </w:tabs>
        <w:rPr>
          <w:ins w:id="821" w:author="JORGE CONTRERAS ORTIZ" w:date="2021-09-08T21:58:00Z"/>
          <w:rFonts w:asciiTheme="minorHAnsi" w:eastAsiaTheme="minorEastAsia" w:hAnsiTheme="minorHAnsi" w:cstheme="minorBidi"/>
          <w:noProof/>
          <w:lang w:eastAsia="es-ES"/>
        </w:rPr>
      </w:pPr>
      <w:ins w:id="822"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"_Toc82030955"</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12 Login Panel Administración Web</w:t>
        </w:r>
        <w:r>
          <w:rPr>
            <w:noProof/>
            <w:webHidden/>
          </w:rPr>
          <w:tab/>
        </w:r>
        <w:r>
          <w:rPr>
            <w:noProof/>
            <w:webHidden/>
          </w:rPr>
          <w:fldChar w:fldCharType="begin"/>
        </w:r>
        <w:r>
          <w:rPr>
            <w:noProof/>
            <w:webHidden/>
          </w:rPr>
          <w:instrText xml:space="preserve"> PAGEREF _Toc82030955 \h </w:instrText>
        </w:r>
        <w:r>
          <w:rPr>
            <w:noProof/>
            <w:webHidden/>
          </w:rPr>
        </w:r>
      </w:ins>
      <w:r>
        <w:rPr>
          <w:noProof/>
          <w:webHidden/>
        </w:rPr>
        <w:fldChar w:fldCharType="separate"/>
      </w:r>
      <w:ins w:id="823" w:author="JORGE CONTRERAS ORTIZ" w:date="2021-09-08T21:58:00Z">
        <w:r>
          <w:rPr>
            <w:noProof/>
            <w:webHidden/>
          </w:rPr>
          <w:t>34</w:t>
        </w:r>
        <w:r>
          <w:rPr>
            <w:noProof/>
            <w:webHidden/>
          </w:rPr>
          <w:fldChar w:fldCharType="end"/>
        </w:r>
        <w:r w:rsidRPr="00AC7B26">
          <w:rPr>
            <w:rStyle w:val="Hipervnculo"/>
            <w:noProof/>
          </w:rPr>
          <w:fldChar w:fldCharType="end"/>
        </w:r>
      </w:ins>
    </w:p>
    <w:p w14:paraId="60F25D72" w14:textId="7C1F858D" w:rsidR="007865AB" w:rsidRDefault="007865AB">
      <w:pPr>
        <w:pStyle w:val="Tabladeilustraciones"/>
        <w:tabs>
          <w:tab w:val="right" w:leader="dot" w:pos="9060"/>
        </w:tabs>
        <w:rPr>
          <w:ins w:id="824" w:author="JORGE CONTRERAS ORTIZ" w:date="2021-09-08T21:58:00Z"/>
          <w:rFonts w:asciiTheme="minorHAnsi" w:eastAsiaTheme="minorEastAsia" w:hAnsiTheme="minorHAnsi" w:cstheme="minorBidi"/>
          <w:noProof/>
          <w:lang w:eastAsia="es-ES"/>
        </w:rPr>
      </w:pPr>
      <w:ins w:id="825"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"_Toc82030956"</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13 Pestaña Network</w:t>
        </w:r>
        <w:r>
          <w:rPr>
            <w:noProof/>
            <w:webHidden/>
          </w:rPr>
          <w:tab/>
        </w:r>
        <w:r>
          <w:rPr>
            <w:noProof/>
            <w:webHidden/>
          </w:rPr>
          <w:fldChar w:fldCharType="begin"/>
        </w:r>
        <w:r>
          <w:rPr>
            <w:noProof/>
            <w:webHidden/>
          </w:rPr>
          <w:instrText xml:space="preserve"> PAGEREF _Toc82030956 \h </w:instrText>
        </w:r>
        <w:r>
          <w:rPr>
            <w:noProof/>
            <w:webHidden/>
          </w:rPr>
        </w:r>
      </w:ins>
      <w:r>
        <w:rPr>
          <w:noProof/>
          <w:webHidden/>
        </w:rPr>
        <w:fldChar w:fldCharType="separate"/>
      </w:r>
      <w:ins w:id="826" w:author="JORGE CONTRERAS ORTIZ" w:date="2021-09-08T21:58:00Z">
        <w:r>
          <w:rPr>
            <w:noProof/>
            <w:webHidden/>
          </w:rPr>
          <w:t>35</w:t>
        </w:r>
        <w:r>
          <w:rPr>
            <w:noProof/>
            <w:webHidden/>
          </w:rPr>
          <w:fldChar w:fldCharType="end"/>
        </w:r>
        <w:r w:rsidRPr="00AC7B26">
          <w:rPr>
            <w:rStyle w:val="Hipervnculo"/>
            <w:noProof/>
          </w:rPr>
          <w:fldChar w:fldCharType="end"/>
        </w:r>
      </w:ins>
    </w:p>
    <w:p w14:paraId="4CF7C60A" w14:textId="1B26C2AD" w:rsidR="007865AB" w:rsidRDefault="007865AB">
      <w:pPr>
        <w:pStyle w:val="Tabladeilustraciones"/>
        <w:tabs>
          <w:tab w:val="right" w:leader="dot" w:pos="9060"/>
        </w:tabs>
        <w:rPr>
          <w:ins w:id="827" w:author="JORGE CONTRERAS ORTIZ" w:date="2021-09-08T21:58:00Z"/>
          <w:rFonts w:asciiTheme="minorHAnsi" w:eastAsiaTheme="minorEastAsia" w:hAnsiTheme="minorHAnsi" w:cstheme="minorBidi"/>
          <w:noProof/>
          <w:lang w:eastAsia="es-ES"/>
        </w:rPr>
      </w:pPr>
      <w:ins w:id="828"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"_Toc82030957"</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14 Pestaña DNS</w:t>
        </w:r>
        <w:r>
          <w:rPr>
            <w:noProof/>
            <w:webHidden/>
          </w:rPr>
          <w:tab/>
        </w:r>
        <w:r>
          <w:rPr>
            <w:noProof/>
            <w:webHidden/>
          </w:rPr>
          <w:fldChar w:fldCharType="begin"/>
        </w:r>
        <w:r>
          <w:rPr>
            <w:noProof/>
            <w:webHidden/>
          </w:rPr>
          <w:instrText xml:space="preserve"> PAGEREF _Toc82030957 \h </w:instrText>
        </w:r>
        <w:r>
          <w:rPr>
            <w:noProof/>
            <w:webHidden/>
          </w:rPr>
        </w:r>
      </w:ins>
      <w:r>
        <w:rPr>
          <w:noProof/>
          <w:webHidden/>
        </w:rPr>
        <w:fldChar w:fldCharType="separate"/>
      </w:r>
      <w:ins w:id="829" w:author="JORGE CONTRERAS ORTIZ" w:date="2021-09-08T21:58:00Z">
        <w:r>
          <w:rPr>
            <w:noProof/>
            <w:webHidden/>
          </w:rPr>
          <w:t>36</w:t>
        </w:r>
        <w:r>
          <w:rPr>
            <w:noProof/>
            <w:webHidden/>
          </w:rPr>
          <w:fldChar w:fldCharType="end"/>
        </w:r>
        <w:r w:rsidRPr="00AC7B26">
          <w:rPr>
            <w:rStyle w:val="Hipervnculo"/>
            <w:noProof/>
          </w:rPr>
          <w:fldChar w:fldCharType="end"/>
        </w:r>
      </w:ins>
    </w:p>
    <w:p w14:paraId="58754F7D" w14:textId="664122BC" w:rsidR="007865AB" w:rsidRDefault="007865AB">
      <w:pPr>
        <w:pStyle w:val="Tabladeilustraciones"/>
        <w:tabs>
          <w:tab w:val="right" w:leader="dot" w:pos="9060"/>
        </w:tabs>
        <w:rPr>
          <w:ins w:id="830" w:author="JORGE CONTRERAS ORTIZ" w:date="2021-09-08T21:58:00Z"/>
          <w:rFonts w:asciiTheme="minorHAnsi" w:eastAsiaTheme="minorEastAsia" w:hAnsiTheme="minorHAnsi" w:cstheme="minorBidi"/>
          <w:noProof/>
          <w:lang w:eastAsia="es-ES"/>
        </w:rPr>
      </w:pPr>
      <w:ins w:id="831"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"_Toc82030958"</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14 Actualización KiBRA</w:t>
        </w:r>
        <w:r>
          <w:rPr>
            <w:noProof/>
            <w:webHidden/>
          </w:rPr>
          <w:tab/>
        </w:r>
        <w:r>
          <w:rPr>
            <w:noProof/>
            <w:webHidden/>
          </w:rPr>
          <w:fldChar w:fldCharType="begin"/>
        </w:r>
        <w:r>
          <w:rPr>
            <w:noProof/>
            <w:webHidden/>
          </w:rPr>
          <w:instrText xml:space="preserve"> PAGEREF _Toc82030958 \h </w:instrText>
        </w:r>
        <w:r>
          <w:rPr>
            <w:noProof/>
            <w:webHidden/>
          </w:rPr>
        </w:r>
      </w:ins>
      <w:r>
        <w:rPr>
          <w:noProof/>
          <w:webHidden/>
        </w:rPr>
        <w:fldChar w:fldCharType="separate"/>
      </w:r>
      <w:ins w:id="832" w:author="JORGE CONTRERAS ORTIZ" w:date="2021-09-08T21:58:00Z">
        <w:r>
          <w:rPr>
            <w:noProof/>
            <w:webHidden/>
          </w:rPr>
          <w:t>37</w:t>
        </w:r>
        <w:r>
          <w:rPr>
            <w:noProof/>
            <w:webHidden/>
          </w:rPr>
          <w:fldChar w:fldCharType="end"/>
        </w:r>
        <w:r w:rsidRPr="00AC7B26">
          <w:rPr>
            <w:rStyle w:val="Hipervnculo"/>
            <w:noProof/>
          </w:rPr>
          <w:fldChar w:fldCharType="end"/>
        </w:r>
      </w:ins>
    </w:p>
    <w:p w14:paraId="277750CB" w14:textId="5DBDC516" w:rsidR="007865AB" w:rsidRDefault="007865AB">
      <w:pPr>
        <w:pStyle w:val="Tabladeilustraciones"/>
        <w:tabs>
          <w:tab w:val="right" w:leader="dot" w:pos="9060"/>
        </w:tabs>
        <w:rPr>
          <w:ins w:id="833" w:author="JORGE CONTRERAS ORTIZ" w:date="2021-09-08T21:58:00Z"/>
          <w:rFonts w:asciiTheme="minorHAnsi" w:eastAsiaTheme="minorEastAsia" w:hAnsiTheme="minorHAnsi" w:cstheme="minorBidi"/>
          <w:noProof/>
          <w:lang w:eastAsia="es-ES"/>
        </w:rPr>
      </w:pPr>
      <w:ins w:id="834"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"_Toc82030959"</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15 Pestaña Settings</w:t>
        </w:r>
        <w:r>
          <w:rPr>
            <w:noProof/>
            <w:webHidden/>
          </w:rPr>
          <w:tab/>
        </w:r>
        <w:r>
          <w:rPr>
            <w:noProof/>
            <w:webHidden/>
          </w:rPr>
          <w:fldChar w:fldCharType="begin"/>
        </w:r>
        <w:r>
          <w:rPr>
            <w:noProof/>
            <w:webHidden/>
          </w:rPr>
          <w:instrText xml:space="preserve"> PAGEREF _Toc82030959 \h </w:instrText>
        </w:r>
        <w:r>
          <w:rPr>
            <w:noProof/>
            <w:webHidden/>
          </w:rPr>
        </w:r>
      </w:ins>
      <w:r>
        <w:rPr>
          <w:noProof/>
          <w:webHidden/>
        </w:rPr>
        <w:fldChar w:fldCharType="separate"/>
      </w:r>
      <w:ins w:id="835" w:author="JORGE CONTRERAS ORTIZ" w:date="2021-09-08T21:58:00Z">
        <w:r>
          <w:rPr>
            <w:noProof/>
            <w:webHidden/>
          </w:rPr>
          <w:t>38</w:t>
        </w:r>
        <w:r>
          <w:rPr>
            <w:noProof/>
            <w:webHidden/>
          </w:rPr>
          <w:fldChar w:fldCharType="end"/>
        </w:r>
        <w:r w:rsidRPr="00AC7B26">
          <w:rPr>
            <w:rStyle w:val="Hipervnculo"/>
            <w:noProof/>
          </w:rPr>
          <w:fldChar w:fldCharType="end"/>
        </w:r>
      </w:ins>
    </w:p>
    <w:p w14:paraId="2763422E" w14:textId="04003EDA" w:rsidR="007865AB" w:rsidRDefault="007865AB">
      <w:pPr>
        <w:pStyle w:val="Tabladeilustraciones"/>
        <w:tabs>
          <w:tab w:val="right" w:leader="dot" w:pos="9060"/>
        </w:tabs>
        <w:rPr>
          <w:ins w:id="836" w:author="JORGE CONTRERAS ORTIZ" w:date="2021-09-08T21:58:00Z"/>
          <w:rFonts w:asciiTheme="minorHAnsi" w:eastAsiaTheme="minorEastAsia" w:hAnsiTheme="minorHAnsi" w:cstheme="minorBidi"/>
          <w:noProof/>
          <w:lang w:eastAsia="es-ES"/>
        </w:rPr>
      </w:pPr>
      <w:ins w:id="837"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"F:\\Jorge\\UPM\\master\\TFM\\Documentos\\TFM_V3.docx" \l "_Toc82030960"</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14 Parámetros a configurar con Out-of-band Commissioning Activado</w:t>
        </w:r>
        <w:r>
          <w:rPr>
            <w:noProof/>
            <w:webHidden/>
          </w:rPr>
          <w:tab/>
        </w:r>
        <w:r>
          <w:rPr>
            <w:noProof/>
            <w:webHidden/>
          </w:rPr>
          <w:fldChar w:fldCharType="begin"/>
        </w:r>
        <w:r>
          <w:rPr>
            <w:noProof/>
            <w:webHidden/>
          </w:rPr>
          <w:instrText xml:space="preserve"> PAGEREF _Toc82030960 \h </w:instrText>
        </w:r>
        <w:r>
          <w:rPr>
            <w:noProof/>
            <w:webHidden/>
          </w:rPr>
        </w:r>
      </w:ins>
      <w:r>
        <w:rPr>
          <w:noProof/>
          <w:webHidden/>
        </w:rPr>
        <w:fldChar w:fldCharType="separate"/>
      </w:r>
      <w:ins w:id="838" w:author="JORGE CONTRERAS ORTIZ" w:date="2021-09-08T21:58:00Z">
        <w:r>
          <w:rPr>
            <w:noProof/>
            <w:webHidden/>
          </w:rPr>
          <w:t>39</w:t>
        </w:r>
        <w:r>
          <w:rPr>
            <w:noProof/>
            <w:webHidden/>
          </w:rPr>
          <w:fldChar w:fldCharType="end"/>
        </w:r>
        <w:r w:rsidRPr="00AC7B26">
          <w:rPr>
            <w:rStyle w:val="Hipervnculo"/>
            <w:noProof/>
          </w:rPr>
          <w:fldChar w:fldCharType="end"/>
        </w:r>
      </w:ins>
    </w:p>
    <w:p w14:paraId="25EEAEA9" w14:textId="6748067F" w:rsidR="007865AB" w:rsidRDefault="007865AB">
      <w:pPr>
        <w:pStyle w:val="Tabladeilustraciones"/>
        <w:tabs>
          <w:tab w:val="right" w:leader="dot" w:pos="9060"/>
        </w:tabs>
        <w:rPr>
          <w:ins w:id="839" w:author="JORGE CONTRERAS ORTIZ" w:date="2021-09-08T21:58:00Z"/>
          <w:rFonts w:asciiTheme="minorHAnsi" w:eastAsiaTheme="minorEastAsia" w:hAnsiTheme="minorHAnsi" w:cstheme="minorBidi"/>
          <w:noProof/>
          <w:lang w:eastAsia="es-ES"/>
        </w:rPr>
      </w:pPr>
      <w:ins w:id="840"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"F:\\Jorge\\UPM\\master\\TFM\\Documentos\\TFM_V3.docx" \l "_Toc82030961"</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15 Parámetros a configurar con Out-of-band Commissioning Desactivado</w:t>
        </w:r>
        <w:r>
          <w:rPr>
            <w:noProof/>
            <w:webHidden/>
          </w:rPr>
          <w:tab/>
        </w:r>
        <w:r>
          <w:rPr>
            <w:noProof/>
            <w:webHidden/>
          </w:rPr>
          <w:fldChar w:fldCharType="begin"/>
        </w:r>
        <w:r>
          <w:rPr>
            <w:noProof/>
            <w:webHidden/>
          </w:rPr>
          <w:instrText xml:space="preserve"> PAGEREF _Toc82030961 \h </w:instrText>
        </w:r>
        <w:r>
          <w:rPr>
            <w:noProof/>
            <w:webHidden/>
          </w:rPr>
        </w:r>
      </w:ins>
      <w:r>
        <w:rPr>
          <w:noProof/>
          <w:webHidden/>
        </w:rPr>
        <w:fldChar w:fldCharType="separate"/>
      </w:r>
      <w:ins w:id="841" w:author="JORGE CONTRERAS ORTIZ" w:date="2021-09-08T21:58:00Z">
        <w:r>
          <w:rPr>
            <w:noProof/>
            <w:webHidden/>
          </w:rPr>
          <w:t>39</w:t>
        </w:r>
        <w:r>
          <w:rPr>
            <w:noProof/>
            <w:webHidden/>
          </w:rPr>
          <w:fldChar w:fldCharType="end"/>
        </w:r>
        <w:r w:rsidRPr="00AC7B26">
          <w:rPr>
            <w:rStyle w:val="Hipervnculo"/>
            <w:noProof/>
          </w:rPr>
          <w:fldChar w:fldCharType="end"/>
        </w:r>
      </w:ins>
    </w:p>
    <w:p w14:paraId="50AF5BF7" w14:textId="3DFF162B" w:rsidR="007865AB" w:rsidRDefault="007865AB">
      <w:pPr>
        <w:pStyle w:val="Tabladeilustraciones"/>
        <w:tabs>
          <w:tab w:val="right" w:leader="dot" w:pos="9060"/>
        </w:tabs>
        <w:rPr>
          <w:ins w:id="842" w:author="JORGE CONTRERAS ORTIZ" w:date="2021-09-08T21:58:00Z"/>
          <w:rFonts w:asciiTheme="minorHAnsi" w:eastAsiaTheme="minorEastAsia" w:hAnsiTheme="minorHAnsi" w:cstheme="minorBidi"/>
          <w:noProof/>
          <w:lang w:eastAsia="es-ES"/>
        </w:rPr>
      </w:pPr>
      <w:ins w:id="843"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"_Toc82030962"</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18 Configuración Prefijo de Red</w:t>
        </w:r>
        <w:r>
          <w:rPr>
            <w:noProof/>
            <w:webHidden/>
          </w:rPr>
          <w:tab/>
        </w:r>
        <w:r>
          <w:rPr>
            <w:noProof/>
            <w:webHidden/>
          </w:rPr>
          <w:fldChar w:fldCharType="begin"/>
        </w:r>
        <w:r>
          <w:rPr>
            <w:noProof/>
            <w:webHidden/>
          </w:rPr>
          <w:instrText xml:space="preserve"> PAGEREF _Toc82030962 \h </w:instrText>
        </w:r>
        <w:r>
          <w:rPr>
            <w:noProof/>
            <w:webHidden/>
          </w:rPr>
        </w:r>
      </w:ins>
      <w:r>
        <w:rPr>
          <w:noProof/>
          <w:webHidden/>
        </w:rPr>
        <w:fldChar w:fldCharType="separate"/>
      </w:r>
      <w:ins w:id="844" w:author="JORGE CONTRERAS ORTIZ" w:date="2021-09-08T21:58:00Z">
        <w:r>
          <w:rPr>
            <w:noProof/>
            <w:webHidden/>
          </w:rPr>
          <w:t>40</w:t>
        </w:r>
        <w:r>
          <w:rPr>
            <w:noProof/>
            <w:webHidden/>
          </w:rPr>
          <w:fldChar w:fldCharType="end"/>
        </w:r>
        <w:r w:rsidRPr="00AC7B26">
          <w:rPr>
            <w:rStyle w:val="Hipervnculo"/>
            <w:noProof/>
          </w:rPr>
          <w:fldChar w:fldCharType="end"/>
        </w:r>
      </w:ins>
    </w:p>
    <w:p w14:paraId="7267F303" w14:textId="4B6E2FF6" w:rsidR="007865AB" w:rsidRDefault="007865AB">
      <w:pPr>
        <w:pStyle w:val="Tabladeilustraciones"/>
        <w:tabs>
          <w:tab w:val="right" w:leader="dot" w:pos="9060"/>
        </w:tabs>
        <w:rPr>
          <w:ins w:id="845" w:author="JORGE CONTRERAS ORTIZ" w:date="2021-09-08T21:58:00Z"/>
          <w:rFonts w:asciiTheme="minorHAnsi" w:eastAsiaTheme="minorEastAsia" w:hAnsiTheme="minorHAnsi" w:cstheme="minorBidi"/>
          <w:noProof/>
          <w:lang w:eastAsia="es-ES"/>
        </w:rPr>
      </w:pPr>
      <w:ins w:id="846"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"_Toc82030963"</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19 Menú KiBRA - Inicio de Border Router</w:t>
        </w:r>
        <w:r>
          <w:rPr>
            <w:noProof/>
            <w:webHidden/>
          </w:rPr>
          <w:tab/>
        </w:r>
        <w:r>
          <w:rPr>
            <w:noProof/>
            <w:webHidden/>
          </w:rPr>
          <w:fldChar w:fldCharType="begin"/>
        </w:r>
        <w:r>
          <w:rPr>
            <w:noProof/>
            <w:webHidden/>
          </w:rPr>
          <w:instrText xml:space="preserve"> PAGEREF _Toc82030963 \h </w:instrText>
        </w:r>
        <w:r>
          <w:rPr>
            <w:noProof/>
            <w:webHidden/>
          </w:rPr>
        </w:r>
      </w:ins>
      <w:r>
        <w:rPr>
          <w:noProof/>
          <w:webHidden/>
        </w:rPr>
        <w:fldChar w:fldCharType="separate"/>
      </w:r>
      <w:ins w:id="847" w:author="JORGE CONTRERAS ORTIZ" w:date="2021-09-08T21:58:00Z">
        <w:r>
          <w:rPr>
            <w:noProof/>
            <w:webHidden/>
          </w:rPr>
          <w:t>41</w:t>
        </w:r>
        <w:r>
          <w:rPr>
            <w:noProof/>
            <w:webHidden/>
          </w:rPr>
          <w:fldChar w:fldCharType="end"/>
        </w:r>
        <w:r w:rsidRPr="00AC7B26">
          <w:rPr>
            <w:rStyle w:val="Hipervnculo"/>
            <w:noProof/>
          </w:rPr>
          <w:fldChar w:fldCharType="end"/>
        </w:r>
      </w:ins>
    </w:p>
    <w:p w14:paraId="18E2A397" w14:textId="27CF24B5" w:rsidR="007865AB" w:rsidRDefault="007865AB">
      <w:pPr>
        <w:pStyle w:val="Tabladeilustraciones"/>
        <w:tabs>
          <w:tab w:val="right" w:leader="dot" w:pos="9060"/>
        </w:tabs>
        <w:rPr>
          <w:ins w:id="848" w:author="JORGE CONTRERAS ORTIZ" w:date="2021-09-08T21:58:00Z"/>
          <w:rFonts w:asciiTheme="minorHAnsi" w:eastAsiaTheme="minorEastAsia" w:hAnsiTheme="minorHAnsi" w:cstheme="minorBidi"/>
          <w:noProof/>
          <w:lang w:eastAsia="es-ES"/>
        </w:rPr>
      </w:pPr>
      <w:ins w:id="849"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"_Toc82030964"</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20 Menú de KiBRA - Border Router Iniciado</w:t>
        </w:r>
        <w:r>
          <w:rPr>
            <w:noProof/>
            <w:webHidden/>
          </w:rPr>
          <w:tab/>
        </w:r>
        <w:r>
          <w:rPr>
            <w:noProof/>
            <w:webHidden/>
          </w:rPr>
          <w:fldChar w:fldCharType="begin"/>
        </w:r>
        <w:r>
          <w:rPr>
            <w:noProof/>
            <w:webHidden/>
          </w:rPr>
          <w:instrText xml:space="preserve"> PAGEREF _Toc82030964 \h </w:instrText>
        </w:r>
        <w:r>
          <w:rPr>
            <w:noProof/>
            <w:webHidden/>
          </w:rPr>
        </w:r>
      </w:ins>
      <w:r>
        <w:rPr>
          <w:noProof/>
          <w:webHidden/>
        </w:rPr>
        <w:fldChar w:fldCharType="separate"/>
      </w:r>
      <w:ins w:id="850" w:author="JORGE CONTRERAS ORTIZ" w:date="2021-09-08T21:58:00Z">
        <w:r>
          <w:rPr>
            <w:noProof/>
            <w:webHidden/>
          </w:rPr>
          <w:t>42</w:t>
        </w:r>
        <w:r>
          <w:rPr>
            <w:noProof/>
            <w:webHidden/>
          </w:rPr>
          <w:fldChar w:fldCharType="end"/>
        </w:r>
        <w:r w:rsidRPr="00AC7B26">
          <w:rPr>
            <w:rStyle w:val="Hipervnculo"/>
            <w:noProof/>
          </w:rPr>
          <w:fldChar w:fldCharType="end"/>
        </w:r>
      </w:ins>
    </w:p>
    <w:p w14:paraId="49AAA81A" w14:textId="419F8BE8" w:rsidR="007865AB" w:rsidRDefault="007865AB">
      <w:pPr>
        <w:pStyle w:val="Tabladeilustraciones"/>
        <w:tabs>
          <w:tab w:val="right" w:leader="dot" w:pos="9060"/>
        </w:tabs>
        <w:rPr>
          <w:ins w:id="851" w:author="JORGE CONTRERAS ORTIZ" w:date="2021-09-08T21:58:00Z"/>
          <w:rFonts w:asciiTheme="minorHAnsi" w:eastAsiaTheme="minorEastAsia" w:hAnsiTheme="minorHAnsi" w:cstheme="minorBidi"/>
          <w:noProof/>
          <w:lang w:eastAsia="es-ES"/>
        </w:rPr>
      </w:pPr>
      <w:ins w:id="852"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"_Toc82030965"</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21 Pestaña Settings - Export Settings</w:t>
        </w:r>
        <w:r>
          <w:rPr>
            <w:noProof/>
            <w:webHidden/>
          </w:rPr>
          <w:tab/>
        </w:r>
        <w:r>
          <w:rPr>
            <w:noProof/>
            <w:webHidden/>
          </w:rPr>
          <w:fldChar w:fldCharType="begin"/>
        </w:r>
        <w:r>
          <w:rPr>
            <w:noProof/>
            <w:webHidden/>
          </w:rPr>
          <w:instrText xml:space="preserve"> PAGEREF _Toc82030965 \h </w:instrText>
        </w:r>
        <w:r>
          <w:rPr>
            <w:noProof/>
            <w:webHidden/>
          </w:rPr>
        </w:r>
      </w:ins>
      <w:r>
        <w:rPr>
          <w:noProof/>
          <w:webHidden/>
        </w:rPr>
        <w:fldChar w:fldCharType="separate"/>
      </w:r>
      <w:ins w:id="853" w:author="JORGE CONTRERAS ORTIZ" w:date="2021-09-08T21:58:00Z">
        <w:r>
          <w:rPr>
            <w:noProof/>
            <w:webHidden/>
          </w:rPr>
          <w:t>43</w:t>
        </w:r>
        <w:r>
          <w:rPr>
            <w:noProof/>
            <w:webHidden/>
          </w:rPr>
          <w:fldChar w:fldCharType="end"/>
        </w:r>
        <w:r w:rsidRPr="00AC7B26">
          <w:rPr>
            <w:rStyle w:val="Hipervnculo"/>
            <w:noProof/>
          </w:rPr>
          <w:fldChar w:fldCharType="end"/>
        </w:r>
      </w:ins>
    </w:p>
    <w:p w14:paraId="32FFDBE4" w14:textId="38E051AD" w:rsidR="007865AB" w:rsidRDefault="007865AB">
      <w:pPr>
        <w:pStyle w:val="Tabladeilustraciones"/>
        <w:tabs>
          <w:tab w:val="right" w:leader="dot" w:pos="9060"/>
        </w:tabs>
        <w:rPr>
          <w:ins w:id="854" w:author="JORGE CONTRERAS ORTIZ" w:date="2021-09-08T21:58:00Z"/>
          <w:rFonts w:asciiTheme="minorHAnsi" w:eastAsiaTheme="minorEastAsia" w:hAnsiTheme="minorHAnsi" w:cstheme="minorBidi"/>
          <w:noProof/>
          <w:lang w:eastAsia="es-ES"/>
        </w:rPr>
      </w:pPr>
      <w:ins w:id="855"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"_Toc82030966"</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lang w:val="en-US"/>
          </w:rPr>
          <w:t>Ilustración 22 Ventana Export Commissioning Information</w:t>
        </w:r>
        <w:r>
          <w:rPr>
            <w:noProof/>
            <w:webHidden/>
          </w:rPr>
          <w:tab/>
        </w:r>
        <w:r>
          <w:rPr>
            <w:noProof/>
            <w:webHidden/>
          </w:rPr>
          <w:fldChar w:fldCharType="begin"/>
        </w:r>
        <w:r>
          <w:rPr>
            <w:noProof/>
            <w:webHidden/>
          </w:rPr>
          <w:instrText xml:space="preserve"> PAGEREF _Toc82030966 \h </w:instrText>
        </w:r>
        <w:r>
          <w:rPr>
            <w:noProof/>
            <w:webHidden/>
          </w:rPr>
        </w:r>
      </w:ins>
      <w:r>
        <w:rPr>
          <w:noProof/>
          <w:webHidden/>
        </w:rPr>
        <w:fldChar w:fldCharType="separate"/>
      </w:r>
      <w:ins w:id="856" w:author="JORGE CONTRERAS ORTIZ" w:date="2021-09-08T21:58:00Z">
        <w:r>
          <w:rPr>
            <w:noProof/>
            <w:webHidden/>
          </w:rPr>
          <w:t>44</w:t>
        </w:r>
        <w:r>
          <w:rPr>
            <w:noProof/>
            <w:webHidden/>
          </w:rPr>
          <w:fldChar w:fldCharType="end"/>
        </w:r>
        <w:r w:rsidRPr="00AC7B26">
          <w:rPr>
            <w:rStyle w:val="Hipervnculo"/>
            <w:noProof/>
          </w:rPr>
          <w:fldChar w:fldCharType="end"/>
        </w:r>
      </w:ins>
    </w:p>
    <w:p w14:paraId="1CA389A1" w14:textId="2CBDD446" w:rsidR="007865AB" w:rsidRDefault="007865AB">
      <w:pPr>
        <w:pStyle w:val="Tabladeilustraciones"/>
        <w:tabs>
          <w:tab w:val="right" w:leader="dot" w:pos="9060"/>
        </w:tabs>
        <w:rPr>
          <w:ins w:id="857" w:author="JORGE CONTRERAS ORTIZ" w:date="2021-09-08T21:58:00Z"/>
          <w:rFonts w:asciiTheme="minorHAnsi" w:eastAsiaTheme="minorEastAsia" w:hAnsiTheme="minorHAnsi" w:cstheme="minorBidi"/>
          <w:noProof/>
          <w:lang w:eastAsia="es-ES"/>
        </w:rPr>
      </w:pPr>
      <w:ins w:id="858"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"_Toc82030967"</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23 Servidor Backbone Router</w:t>
        </w:r>
        <w:r>
          <w:rPr>
            <w:noProof/>
            <w:webHidden/>
          </w:rPr>
          <w:tab/>
        </w:r>
        <w:r>
          <w:rPr>
            <w:noProof/>
            <w:webHidden/>
          </w:rPr>
          <w:fldChar w:fldCharType="begin"/>
        </w:r>
        <w:r>
          <w:rPr>
            <w:noProof/>
            <w:webHidden/>
          </w:rPr>
          <w:instrText xml:space="preserve"> PAGEREF _Toc82030967 \h </w:instrText>
        </w:r>
        <w:r>
          <w:rPr>
            <w:noProof/>
            <w:webHidden/>
          </w:rPr>
        </w:r>
      </w:ins>
      <w:r>
        <w:rPr>
          <w:noProof/>
          <w:webHidden/>
        </w:rPr>
        <w:fldChar w:fldCharType="separate"/>
      </w:r>
      <w:ins w:id="859" w:author="JORGE CONTRERAS ORTIZ" w:date="2021-09-08T21:58:00Z">
        <w:r>
          <w:rPr>
            <w:noProof/>
            <w:webHidden/>
          </w:rPr>
          <w:t>45</w:t>
        </w:r>
        <w:r>
          <w:rPr>
            <w:noProof/>
            <w:webHidden/>
          </w:rPr>
          <w:fldChar w:fldCharType="end"/>
        </w:r>
        <w:r w:rsidRPr="00AC7B26">
          <w:rPr>
            <w:rStyle w:val="Hipervnculo"/>
            <w:noProof/>
          </w:rPr>
          <w:fldChar w:fldCharType="end"/>
        </w:r>
      </w:ins>
    </w:p>
    <w:p w14:paraId="48E3AA1F" w14:textId="1E4E43C5" w:rsidR="007865AB" w:rsidRDefault="007865AB">
      <w:pPr>
        <w:pStyle w:val="Tabladeilustraciones"/>
        <w:tabs>
          <w:tab w:val="right" w:leader="dot" w:pos="9060"/>
        </w:tabs>
        <w:rPr>
          <w:ins w:id="860" w:author="JORGE CONTRERAS ORTIZ" w:date="2021-09-08T21:58:00Z"/>
          <w:rFonts w:asciiTheme="minorHAnsi" w:eastAsiaTheme="minorEastAsia" w:hAnsiTheme="minorHAnsi" w:cstheme="minorBidi"/>
          <w:noProof/>
          <w:lang w:eastAsia="es-ES"/>
        </w:rPr>
      </w:pPr>
      <w:ins w:id="861"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"_Toc82030968"</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24 Servicio DHCP</w:t>
        </w:r>
        <w:r>
          <w:rPr>
            <w:noProof/>
            <w:webHidden/>
          </w:rPr>
          <w:tab/>
        </w:r>
        <w:r>
          <w:rPr>
            <w:noProof/>
            <w:webHidden/>
          </w:rPr>
          <w:fldChar w:fldCharType="begin"/>
        </w:r>
        <w:r>
          <w:rPr>
            <w:noProof/>
            <w:webHidden/>
          </w:rPr>
          <w:instrText xml:space="preserve"> PAGEREF _Toc82030968 \h </w:instrText>
        </w:r>
        <w:r>
          <w:rPr>
            <w:noProof/>
            <w:webHidden/>
          </w:rPr>
        </w:r>
      </w:ins>
      <w:r>
        <w:rPr>
          <w:noProof/>
          <w:webHidden/>
        </w:rPr>
        <w:fldChar w:fldCharType="separate"/>
      </w:r>
      <w:ins w:id="862" w:author="JORGE CONTRERAS ORTIZ" w:date="2021-09-08T21:58:00Z">
        <w:r>
          <w:rPr>
            <w:noProof/>
            <w:webHidden/>
          </w:rPr>
          <w:t>46</w:t>
        </w:r>
        <w:r>
          <w:rPr>
            <w:noProof/>
            <w:webHidden/>
          </w:rPr>
          <w:fldChar w:fldCharType="end"/>
        </w:r>
        <w:r w:rsidRPr="00AC7B26">
          <w:rPr>
            <w:rStyle w:val="Hipervnculo"/>
            <w:noProof/>
          </w:rPr>
          <w:fldChar w:fldCharType="end"/>
        </w:r>
      </w:ins>
    </w:p>
    <w:p w14:paraId="61024FC9" w14:textId="06DB7652" w:rsidR="007865AB" w:rsidRDefault="007865AB">
      <w:pPr>
        <w:pStyle w:val="Tabladeilustraciones"/>
        <w:tabs>
          <w:tab w:val="right" w:leader="dot" w:pos="9060"/>
        </w:tabs>
        <w:rPr>
          <w:ins w:id="863" w:author="JORGE CONTRERAS ORTIZ" w:date="2021-09-08T21:58:00Z"/>
          <w:rFonts w:asciiTheme="minorHAnsi" w:eastAsiaTheme="minorEastAsia" w:hAnsiTheme="minorHAnsi" w:cstheme="minorBidi"/>
          <w:noProof/>
          <w:lang w:eastAsia="es-ES"/>
        </w:rPr>
      </w:pPr>
      <w:ins w:id="864"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"_Toc82030969"</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25 Servicio NAT64</w:t>
        </w:r>
        <w:r>
          <w:rPr>
            <w:noProof/>
            <w:webHidden/>
          </w:rPr>
          <w:tab/>
        </w:r>
        <w:r>
          <w:rPr>
            <w:noProof/>
            <w:webHidden/>
          </w:rPr>
          <w:fldChar w:fldCharType="begin"/>
        </w:r>
        <w:r>
          <w:rPr>
            <w:noProof/>
            <w:webHidden/>
          </w:rPr>
          <w:instrText xml:space="preserve"> PAGEREF _Toc82030969 \h </w:instrText>
        </w:r>
        <w:r>
          <w:rPr>
            <w:noProof/>
            <w:webHidden/>
          </w:rPr>
        </w:r>
      </w:ins>
      <w:r>
        <w:rPr>
          <w:noProof/>
          <w:webHidden/>
        </w:rPr>
        <w:fldChar w:fldCharType="separate"/>
      </w:r>
      <w:ins w:id="865" w:author="JORGE CONTRERAS ORTIZ" w:date="2021-09-08T21:58:00Z">
        <w:r>
          <w:rPr>
            <w:noProof/>
            <w:webHidden/>
          </w:rPr>
          <w:t>47</w:t>
        </w:r>
        <w:r>
          <w:rPr>
            <w:noProof/>
            <w:webHidden/>
          </w:rPr>
          <w:fldChar w:fldCharType="end"/>
        </w:r>
        <w:r w:rsidRPr="00AC7B26">
          <w:rPr>
            <w:rStyle w:val="Hipervnculo"/>
            <w:noProof/>
          </w:rPr>
          <w:fldChar w:fldCharType="end"/>
        </w:r>
      </w:ins>
    </w:p>
    <w:p w14:paraId="30BBBAC5" w14:textId="2D280771" w:rsidR="007865AB" w:rsidRDefault="007865AB">
      <w:pPr>
        <w:pStyle w:val="Tabladeilustraciones"/>
        <w:tabs>
          <w:tab w:val="right" w:leader="dot" w:pos="9060"/>
        </w:tabs>
        <w:rPr>
          <w:ins w:id="866" w:author="JORGE CONTRERAS ORTIZ" w:date="2021-09-08T21:58:00Z"/>
          <w:rFonts w:asciiTheme="minorHAnsi" w:eastAsiaTheme="minorEastAsia" w:hAnsiTheme="minorHAnsi" w:cstheme="minorBidi"/>
          <w:noProof/>
          <w:lang w:eastAsia="es-ES"/>
        </w:rPr>
      </w:pPr>
      <w:ins w:id="867"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"_Toc82030970"</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26 Servicio Commissioner</w:t>
        </w:r>
        <w:r>
          <w:rPr>
            <w:noProof/>
            <w:webHidden/>
          </w:rPr>
          <w:tab/>
        </w:r>
        <w:r>
          <w:rPr>
            <w:noProof/>
            <w:webHidden/>
          </w:rPr>
          <w:fldChar w:fldCharType="begin"/>
        </w:r>
        <w:r>
          <w:rPr>
            <w:noProof/>
            <w:webHidden/>
          </w:rPr>
          <w:instrText xml:space="preserve"> PAGEREF _Toc82030970 \h </w:instrText>
        </w:r>
        <w:r>
          <w:rPr>
            <w:noProof/>
            <w:webHidden/>
          </w:rPr>
        </w:r>
      </w:ins>
      <w:r>
        <w:rPr>
          <w:noProof/>
          <w:webHidden/>
        </w:rPr>
        <w:fldChar w:fldCharType="separate"/>
      </w:r>
      <w:ins w:id="868" w:author="JORGE CONTRERAS ORTIZ" w:date="2021-09-08T21:58:00Z">
        <w:r>
          <w:rPr>
            <w:noProof/>
            <w:webHidden/>
          </w:rPr>
          <w:t>48</w:t>
        </w:r>
        <w:r>
          <w:rPr>
            <w:noProof/>
            <w:webHidden/>
          </w:rPr>
          <w:fldChar w:fldCharType="end"/>
        </w:r>
        <w:r w:rsidRPr="00AC7B26">
          <w:rPr>
            <w:rStyle w:val="Hipervnculo"/>
            <w:noProof/>
          </w:rPr>
          <w:fldChar w:fldCharType="end"/>
        </w:r>
      </w:ins>
    </w:p>
    <w:p w14:paraId="2CF8EEDC" w14:textId="09EF838F" w:rsidR="007865AB" w:rsidRDefault="007865AB">
      <w:pPr>
        <w:pStyle w:val="Tabladeilustraciones"/>
        <w:tabs>
          <w:tab w:val="right" w:leader="dot" w:pos="9060"/>
        </w:tabs>
        <w:rPr>
          <w:ins w:id="869" w:author="JORGE CONTRERAS ORTIZ" w:date="2021-09-08T21:58:00Z"/>
          <w:rFonts w:asciiTheme="minorHAnsi" w:eastAsiaTheme="minorEastAsia" w:hAnsiTheme="minorHAnsi" w:cstheme="minorBidi"/>
          <w:noProof/>
          <w:lang w:eastAsia="es-ES"/>
        </w:rPr>
      </w:pPr>
      <w:ins w:id="870"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"_Toc82030971"</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27 Pestaña Visual Network</w:t>
        </w:r>
        <w:r>
          <w:rPr>
            <w:noProof/>
            <w:webHidden/>
          </w:rPr>
          <w:tab/>
        </w:r>
        <w:r>
          <w:rPr>
            <w:noProof/>
            <w:webHidden/>
          </w:rPr>
          <w:fldChar w:fldCharType="begin"/>
        </w:r>
        <w:r>
          <w:rPr>
            <w:noProof/>
            <w:webHidden/>
          </w:rPr>
          <w:instrText xml:space="preserve"> PAGEREF _Toc82030971 \h </w:instrText>
        </w:r>
        <w:r>
          <w:rPr>
            <w:noProof/>
            <w:webHidden/>
          </w:rPr>
        </w:r>
      </w:ins>
      <w:r>
        <w:rPr>
          <w:noProof/>
          <w:webHidden/>
        </w:rPr>
        <w:fldChar w:fldCharType="separate"/>
      </w:r>
      <w:ins w:id="871" w:author="JORGE CONTRERAS ORTIZ" w:date="2021-09-08T21:58:00Z">
        <w:r>
          <w:rPr>
            <w:noProof/>
            <w:webHidden/>
          </w:rPr>
          <w:t>49</w:t>
        </w:r>
        <w:r>
          <w:rPr>
            <w:noProof/>
            <w:webHidden/>
          </w:rPr>
          <w:fldChar w:fldCharType="end"/>
        </w:r>
        <w:r w:rsidRPr="00AC7B26">
          <w:rPr>
            <w:rStyle w:val="Hipervnculo"/>
            <w:noProof/>
          </w:rPr>
          <w:fldChar w:fldCharType="end"/>
        </w:r>
      </w:ins>
    </w:p>
    <w:p w14:paraId="64F038D9" w14:textId="3F67E44E" w:rsidR="007865AB" w:rsidRDefault="007865AB">
      <w:pPr>
        <w:pStyle w:val="Tabladeilustraciones"/>
        <w:tabs>
          <w:tab w:val="right" w:leader="dot" w:pos="9060"/>
        </w:tabs>
        <w:rPr>
          <w:ins w:id="872" w:author="JORGE CONTRERAS ORTIZ" w:date="2021-09-08T21:58:00Z"/>
          <w:rFonts w:asciiTheme="minorHAnsi" w:eastAsiaTheme="minorEastAsia" w:hAnsiTheme="minorHAnsi" w:cstheme="minorBidi"/>
          <w:noProof/>
          <w:lang w:eastAsia="es-ES"/>
        </w:rPr>
      </w:pPr>
      <w:ins w:id="873"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"_Toc82030972"</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28 Pestaña Logs</w:t>
        </w:r>
        <w:r>
          <w:rPr>
            <w:noProof/>
            <w:webHidden/>
          </w:rPr>
          <w:tab/>
        </w:r>
        <w:r>
          <w:rPr>
            <w:noProof/>
            <w:webHidden/>
          </w:rPr>
          <w:fldChar w:fldCharType="begin"/>
        </w:r>
        <w:r>
          <w:rPr>
            <w:noProof/>
            <w:webHidden/>
          </w:rPr>
          <w:instrText xml:space="preserve"> PAGEREF _Toc82030972 \h </w:instrText>
        </w:r>
        <w:r>
          <w:rPr>
            <w:noProof/>
            <w:webHidden/>
          </w:rPr>
        </w:r>
      </w:ins>
      <w:r>
        <w:rPr>
          <w:noProof/>
          <w:webHidden/>
        </w:rPr>
        <w:fldChar w:fldCharType="separate"/>
      </w:r>
      <w:ins w:id="874" w:author="JORGE CONTRERAS ORTIZ" w:date="2021-09-08T21:58:00Z">
        <w:r>
          <w:rPr>
            <w:noProof/>
            <w:webHidden/>
          </w:rPr>
          <w:t>50</w:t>
        </w:r>
        <w:r>
          <w:rPr>
            <w:noProof/>
            <w:webHidden/>
          </w:rPr>
          <w:fldChar w:fldCharType="end"/>
        </w:r>
        <w:r w:rsidRPr="00AC7B26">
          <w:rPr>
            <w:rStyle w:val="Hipervnculo"/>
            <w:noProof/>
          </w:rPr>
          <w:fldChar w:fldCharType="end"/>
        </w:r>
      </w:ins>
    </w:p>
    <w:p w14:paraId="6EC1CF3F" w14:textId="5527953A" w:rsidR="007865AB" w:rsidRDefault="007865AB">
      <w:pPr>
        <w:pStyle w:val="Tabladeilustraciones"/>
        <w:tabs>
          <w:tab w:val="right" w:leader="dot" w:pos="9060"/>
        </w:tabs>
        <w:rPr>
          <w:ins w:id="875" w:author="JORGE CONTRERAS ORTIZ" w:date="2021-09-08T21:58:00Z"/>
          <w:rFonts w:asciiTheme="minorHAnsi" w:eastAsiaTheme="minorEastAsia" w:hAnsiTheme="minorHAnsi" w:cstheme="minorBidi"/>
          <w:noProof/>
          <w:lang w:eastAsia="es-ES"/>
        </w:rPr>
      </w:pPr>
      <w:ins w:id="876"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"_Toc82030973"</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29 Administrador de dispositivos antes de instalar Drivers de KTWM102</w:t>
        </w:r>
        <w:r>
          <w:rPr>
            <w:noProof/>
            <w:webHidden/>
          </w:rPr>
          <w:tab/>
        </w:r>
        <w:r>
          <w:rPr>
            <w:noProof/>
            <w:webHidden/>
          </w:rPr>
          <w:fldChar w:fldCharType="begin"/>
        </w:r>
        <w:r>
          <w:rPr>
            <w:noProof/>
            <w:webHidden/>
          </w:rPr>
          <w:instrText xml:space="preserve"> PAGEREF _Toc82030973 \h </w:instrText>
        </w:r>
        <w:r>
          <w:rPr>
            <w:noProof/>
            <w:webHidden/>
          </w:rPr>
        </w:r>
      </w:ins>
      <w:r>
        <w:rPr>
          <w:noProof/>
          <w:webHidden/>
        </w:rPr>
        <w:fldChar w:fldCharType="separate"/>
      </w:r>
      <w:ins w:id="877" w:author="JORGE CONTRERAS ORTIZ" w:date="2021-09-08T21:58:00Z">
        <w:r>
          <w:rPr>
            <w:noProof/>
            <w:webHidden/>
          </w:rPr>
          <w:t>53</w:t>
        </w:r>
        <w:r>
          <w:rPr>
            <w:noProof/>
            <w:webHidden/>
          </w:rPr>
          <w:fldChar w:fldCharType="end"/>
        </w:r>
        <w:r w:rsidRPr="00AC7B26">
          <w:rPr>
            <w:rStyle w:val="Hipervnculo"/>
            <w:noProof/>
          </w:rPr>
          <w:fldChar w:fldCharType="end"/>
        </w:r>
      </w:ins>
    </w:p>
    <w:p w14:paraId="1C388BBD" w14:textId="7C36FD3A" w:rsidR="007865AB" w:rsidRDefault="007865AB">
      <w:pPr>
        <w:pStyle w:val="Tabladeilustraciones"/>
        <w:tabs>
          <w:tab w:val="right" w:leader="dot" w:pos="9060"/>
        </w:tabs>
        <w:rPr>
          <w:ins w:id="878" w:author="JORGE CONTRERAS ORTIZ" w:date="2021-09-08T21:58:00Z"/>
          <w:rFonts w:asciiTheme="minorHAnsi" w:eastAsiaTheme="minorEastAsia" w:hAnsiTheme="minorHAnsi" w:cstheme="minorBidi"/>
          <w:noProof/>
          <w:lang w:eastAsia="es-ES"/>
        </w:rPr>
      </w:pPr>
      <w:ins w:id="879"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"_Toc82030974"</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30 Instalación Drivers con Zadig Paso 1</w:t>
        </w:r>
        <w:r>
          <w:rPr>
            <w:noProof/>
            <w:webHidden/>
          </w:rPr>
          <w:tab/>
        </w:r>
        <w:r>
          <w:rPr>
            <w:noProof/>
            <w:webHidden/>
          </w:rPr>
          <w:fldChar w:fldCharType="begin"/>
        </w:r>
        <w:r>
          <w:rPr>
            <w:noProof/>
            <w:webHidden/>
          </w:rPr>
          <w:instrText xml:space="preserve"> PAGEREF _Toc82030974 \h </w:instrText>
        </w:r>
        <w:r>
          <w:rPr>
            <w:noProof/>
            <w:webHidden/>
          </w:rPr>
        </w:r>
      </w:ins>
      <w:r>
        <w:rPr>
          <w:noProof/>
          <w:webHidden/>
        </w:rPr>
        <w:fldChar w:fldCharType="separate"/>
      </w:r>
      <w:ins w:id="880" w:author="JORGE CONTRERAS ORTIZ" w:date="2021-09-08T21:58:00Z">
        <w:r>
          <w:rPr>
            <w:noProof/>
            <w:webHidden/>
          </w:rPr>
          <w:t>54</w:t>
        </w:r>
        <w:r>
          <w:rPr>
            <w:noProof/>
            <w:webHidden/>
          </w:rPr>
          <w:fldChar w:fldCharType="end"/>
        </w:r>
        <w:r w:rsidRPr="00AC7B26">
          <w:rPr>
            <w:rStyle w:val="Hipervnculo"/>
            <w:noProof/>
          </w:rPr>
          <w:fldChar w:fldCharType="end"/>
        </w:r>
      </w:ins>
    </w:p>
    <w:p w14:paraId="4055A235" w14:textId="4AF5A0B1" w:rsidR="007865AB" w:rsidRDefault="007865AB">
      <w:pPr>
        <w:pStyle w:val="Tabladeilustraciones"/>
        <w:tabs>
          <w:tab w:val="right" w:leader="dot" w:pos="9060"/>
        </w:tabs>
        <w:rPr>
          <w:ins w:id="881" w:author="JORGE CONTRERAS ORTIZ" w:date="2021-09-08T21:58:00Z"/>
          <w:rFonts w:asciiTheme="minorHAnsi" w:eastAsiaTheme="minorEastAsia" w:hAnsiTheme="minorHAnsi" w:cstheme="minorBidi"/>
          <w:noProof/>
          <w:lang w:eastAsia="es-ES"/>
        </w:rPr>
      </w:pPr>
      <w:ins w:id="882"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"_Toc82030975"</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31 Instalación Drivers con Zadig Paso 2</w:t>
        </w:r>
        <w:r>
          <w:rPr>
            <w:noProof/>
            <w:webHidden/>
          </w:rPr>
          <w:tab/>
        </w:r>
        <w:r>
          <w:rPr>
            <w:noProof/>
            <w:webHidden/>
          </w:rPr>
          <w:fldChar w:fldCharType="begin"/>
        </w:r>
        <w:r>
          <w:rPr>
            <w:noProof/>
            <w:webHidden/>
          </w:rPr>
          <w:instrText xml:space="preserve"> PAGEREF _Toc82030975 \h </w:instrText>
        </w:r>
        <w:r>
          <w:rPr>
            <w:noProof/>
            <w:webHidden/>
          </w:rPr>
        </w:r>
      </w:ins>
      <w:r>
        <w:rPr>
          <w:noProof/>
          <w:webHidden/>
        </w:rPr>
        <w:fldChar w:fldCharType="separate"/>
      </w:r>
      <w:ins w:id="883" w:author="JORGE CONTRERAS ORTIZ" w:date="2021-09-08T21:58:00Z">
        <w:r>
          <w:rPr>
            <w:noProof/>
            <w:webHidden/>
          </w:rPr>
          <w:t>55</w:t>
        </w:r>
        <w:r>
          <w:rPr>
            <w:noProof/>
            <w:webHidden/>
          </w:rPr>
          <w:fldChar w:fldCharType="end"/>
        </w:r>
        <w:r w:rsidRPr="00AC7B26">
          <w:rPr>
            <w:rStyle w:val="Hipervnculo"/>
            <w:noProof/>
          </w:rPr>
          <w:fldChar w:fldCharType="end"/>
        </w:r>
      </w:ins>
    </w:p>
    <w:p w14:paraId="303CAF36" w14:textId="0179373D" w:rsidR="007865AB" w:rsidRDefault="007865AB">
      <w:pPr>
        <w:pStyle w:val="Tabladeilustraciones"/>
        <w:tabs>
          <w:tab w:val="right" w:leader="dot" w:pos="9060"/>
        </w:tabs>
        <w:rPr>
          <w:ins w:id="884" w:author="JORGE CONTRERAS ORTIZ" w:date="2021-09-08T21:58:00Z"/>
          <w:rFonts w:asciiTheme="minorHAnsi" w:eastAsiaTheme="minorEastAsia" w:hAnsiTheme="minorHAnsi" w:cstheme="minorBidi"/>
          <w:noProof/>
          <w:lang w:eastAsia="es-ES"/>
        </w:rPr>
      </w:pPr>
      <w:ins w:id="885"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"_Toc82030976"</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32 Instalación Drivers con Zadig Finalizada</w:t>
        </w:r>
        <w:r>
          <w:rPr>
            <w:noProof/>
            <w:webHidden/>
          </w:rPr>
          <w:tab/>
        </w:r>
        <w:r>
          <w:rPr>
            <w:noProof/>
            <w:webHidden/>
          </w:rPr>
          <w:fldChar w:fldCharType="begin"/>
        </w:r>
        <w:r>
          <w:rPr>
            <w:noProof/>
            <w:webHidden/>
          </w:rPr>
          <w:instrText xml:space="preserve"> PAGEREF _Toc82030976 \h </w:instrText>
        </w:r>
        <w:r>
          <w:rPr>
            <w:noProof/>
            <w:webHidden/>
          </w:rPr>
        </w:r>
      </w:ins>
      <w:r>
        <w:rPr>
          <w:noProof/>
          <w:webHidden/>
        </w:rPr>
        <w:fldChar w:fldCharType="separate"/>
      </w:r>
      <w:ins w:id="886" w:author="JORGE CONTRERAS ORTIZ" w:date="2021-09-08T21:58:00Z">
        <w:r>
          <w:rPr>
            <w:noProof/>
            <w:webHidden/>
          </w:rPr>
          <w:t>55</w:t>
        </w:r>
        <w:r>
          <w:rPr>
            <w:noProof/>
            <w:webHidden/>
          </w:rPr>
          <w:fldChar w:fldCharType="end"/>
        </w:r>
        <w:r w:rsidRPr="00AC7B26">
          <w:rPr>
            <w:rStyle w:val="Hipervnculo"/>
            <w:noProof/>
          </w:rPr>
          <w:fldChar w:fldCharType="end"/>
        </w:r>
      </w:ins>
    </w:p>
    <w:p w14:paraId="231A69EF" w14:textId="3A342920" w:rsidR="007865AB" w:rsidRDefault="007865AB">
      <w:pPr>
        <w:pStyle w:val="Tabladeilustraciones"/>
        <w:tabs>
          <w:tab w:val="right" w:leader="dot" w:pos="9060"/>
        </w:tabs>
        <w:rPr>
          <w:ins w:id="887" w:author="JORGE CONTRERAS ORTIZ" w:date="2021-09-08T21:58:00Z"/>
          <w:rFonts w:asciiTheme="minorHAnsi" w:eastAsiaTheme="minorEastAsia" w:hAnsiTheme="minorHAnsi" w:cstheme="minorBidi"/>
          <w:noProof/>
          <w:lang w:eastAsia="es-ES"/>
        </w:rPr>
      </w:pPr>
      <w:ins w:id="888"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"_Toc82030977"</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33 Administrador de Dispositivos Después de Instalar Drivers</w:t>
        </w:r>
        <w:r>
          <w:rPr>
            <w:noProof/>
            <w:webHidden/>
          </w:rPr>
          <w:tab/>
        </w:r>
        <w:r>
          <w:rPr>
            <w:noProof/>
            <w:webHidden/>
          </w:rPr>
          <w:fldChar w:fldCharType="begin"/>
        </w:r>
        <w:r>
          <w:rPr>
            <w:noProof/>
            <w:webHidden/>
          </w:rPr>
          <w:instrText xml:space="preserve"> PAGEREF _Toc82030977 \h </w:instrText>
        </w:r>
        <w:r>
          <w:rPr>
            <w:noProof/>
            <w:webHidden/>
          </w:rPr>
        </w:r>
      </w:ins>
      <w:r>
        <w:rPr>
          <w:noProof/>
          <w:webHidden/>
        </w:rPr>
        <w:fldChar w:fldCharType="separate"/>
      </w:r>
      <w:ins w:id="889" w:author="JORGE CONTRERAS ORTIZ" w:date="2021-09-08T21:58:00Z">
        <w:r>
          <w:rPr>
            <w:noProof/>
            <w:webHidden/>
          </w:rPr>
          <w:t>56</w:t>
        </w:r>
        <w:r>
          <w:rPr>
            <w:noProof/>
            <w:webHidden/>
          </w:rPr>
          <w:fldChar w:fldCharType="end"/>
        </w:r>
        <w:r w:rsidRPr="00AC7B26">
          <w:rPr>
            <w:rStyle w:val="Hipervnculo"/>
            <w:noProof/>
          </w:rPr>
          <w:fldChar w:fldCharType="end"/>
        </w:r>
      </w:ins>
    </w:p>
    <w:p w14:paraId="475EBBF5" w14:textId="2BB5B134" w:rsidR="007865AB" w:rsidRDefault="007865AB">
      <w:pPr>
        <w:pStyle w:val="Tabladeilustraciones"/>
        <w:tabs>
          <w:tab w:val="right" w:leader="dot" w:pos="9060"/>
        </w:tabs>
        <w:rPr>
          <w:ins w:id="890" w:author="JORGE CONTRERAS ORTIZ" w:date="2021-09-08T21:58:00Z"/>
          <w:rFonts w:asciiTheme="minorHAnsi" w:eastAsiaTheme="minorEastAsia" w:hAnsiTheme="minorHAnsi" w:cstheme="minorBidi"/>
          <w:noProof/>
          <w:lang w:eastAsia="es-ES"/>
        </w:rPr>
      </w:pPr>
      <w:ins w:id="891"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"_Toc82030978"</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34 Instalar libusbk con Zadig - Runtime</w:t>
        </w:r>
        <w:r>
          <w:rPr>
            <w:noProof/>
            <w:webHidden/>
          </w:rPr>
          <w:tab/>
        </w:r>
        <w:r>
          <w:rPr>
            <w:noProof/>
            <w:webHidden/>
          </w:rPr>
          <w:fldChar w:fldCharType="begin"/>
        </w:r>
        <w:r>
          <w:rPr>
            <w:noProof/>
            <w:webHidden/>
          </w:rPr>
          <w:instrText xml:space="preserve"> PAGEREF _Toc82030978 \h </w:instrText>
        </w:r>
        <w:r>
          <w:rPr>
            <w:noProof/>
            <w:webHidden/>
          </w:rPr>
        </w:r>
      </w:ins>
      <w:r>
        <w:rPr>
          <w:noProof/>
          <w:webHidden/>
        </w:rPr>
        <w:fldChar w:fldCharType="separate"/>
      </w:r>
      <w:ins w:id="892" w:author="JORGE CONTRERAS ORTIZ" w:date="2021-09-08T21:58:00Z">
        <w:r>
          <w:rPr>
            <w:noProof/>
            <w:webHidden/>
          </w:rPr>
          <w:t>59</w:t>
        </w:r>
        <w:r>
          <w:rPr>
            <w:noProof/>
            <w:webHidden/>
          </w:rPr>
          <w:fldChar w:fldCharType="end"/>
        </w:r>
        <w:r w:rsidRPr="00AC7B26">
          <w:rPr>
            <w:rStyle w:val="Hipervnculo"/>
            <w:noProof/>
          </w:rPr>
          <w:fldChar w:fldCharType="end"/>
        </w:r>
      </w:ins>
    </w:p>
    <w:p w14:paraId="185D8072" w14:textId="323BCC66" w:rsidR="007865AB" w:rsidRDefault="007865AB">
      <w:pPr>
        <w:pStyle w:val="Tabladeilustraciones"/>
        <w:tabs>
          <w:tab w:val="right" w:leader="dot" w:pos="9060"/>
        </w:tabs>
        <w:rPr>
          <w:ins w:id="893" w:author="JORGE CONTRERAS ORTIZ" w:date="2021-09-08T21:58:00Z"/>
          <w:rFonts w:asciiTheme="minorHAnsi" w:eastAsiaTheme="minorEastAsia" w:hAnsiTheme="minorHAnsi" w:cstheme="minorBidi"/>
          <w:noProof/>
          <w:lang w:eastAsia="es-ES"/>
        </w:rPr>
      </w:pPr>
      <w:ins w:id="894"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"_Toc82030979"</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35 Instalación Driver Libusbk con Zadig Finalizada</w:t>
        </w:r>
        <w:r>
          <w:rPr>
            <w:noProof/>
            <w:webHidden/>
          </w:rPr>
          <w:tab/>
        </w:r>
        <w:r>
          <w:rPr>
            <w:noProof/>
            <w:webHidden/>
          </w:rPr>
          <w:fldChar w:fldCharType="begin"/>
        </w:r>
        <w:r>
          <w:rPr>
            <w:noProof/>
            <w:webHidden/>
          </w:rPr>
          <w:instrText xml:space="preserve"> PAGEREF _Toc82030979 \h </w:instrText>
        </w:r>
        <w:r>
          <w:rPr>
            <w:noProof/>
            <w:webHidden/>
          </w:rPr>
        </w:r>
      </w:ins>
      <w:r>
        <w:rPr>
          <w:noProof/>
          <w:webHidden/>
        </w:rPr>
        <w:fldChar w:fldCharType="separate"/>
      </w:r>
      <w:ins w:id="895" w:author="JORGE CONTRERAS ORTIZ" w:date="2021-09-08T21:58:00Z">
        <w:r>
          <w:rPr>
            <w:noProof/>
            <w:webHidden/>
          </w:rPr>
          <w:t>60</w:t>
        </w:r>
        <w:r>
          <w:rPr>
            <w:noProof/>
            <w:webHidden/>
          </w:rPr>
          <w:fldChar w:fldCharType="end"/>
        </w:r>
        <w:r w:rsidRPr="00AC7B26">
          <w:rPr>
            <w:rStyle w:val="Hipervnculo"/>
            <w:noProof/>
          </w:rPr>
          <w:fldChar w:fldCharType="end"/>
        </w:r>
      </w:ins>
    </w:p>
    <w:p w14:paraId="5615521B" w14:textId="25BF4957" w:rsidR="007865AB" w:rsidRDefault="007865AB">
      <w:pPr>
        <w:pStyle w:val="Tabladeilustraciones"/>
        <w:tabs>
          <w:tab w:val="right" w:leader="dot" w:pos="9060"/>
        </w:tabs>
        <w:rPr>
          <w:ins w:id="896" w:author="JORGE CONTRERAS ORTIZ" w:date="2021-09-08T21:58:00Z"/>
          <w:rFonts w:asciiTheme="minorHAnsi" w:eastAsiaTheme="minorEastAsia" w:hAnsiTheme="minorHAnsi" w:cstheme="minorBidi"/>
          <w:noProof/>
          <w:lang w:eastAsia="es-ES"/>
        </w:rPr>
      </w:pPr>
      <w:ins w:id="897"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"_Toc82030980"</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36 Instalar USB SERIAL (CDC) con Zadig</w:t>
        </w:r>
        <w:r>
          <w:rPr>
            <w:noProof/>
            <w:webHidden/>
          </w:rPr>
          <w:tab/>
        </w:r>
        <w:r>
          <w:rPr>
            <w:noProof/>
            <w:webHidden/>
          </w:rPr>
          <w:fldChar w:fldCharType="begin"/>
        </w:r>
        <w:r>
          <w:rPr>
            <w:noProof/>
            <w:webHidden/>
          </w:rPr>
          <w:instrText xml:space="preserve"> PAGEREF _Toc82030980 \h </w:instrText>
        </w:r>
        <w:r>
          <w:rPr>
            <w:noProof/>
            <w:webHidden/>
          </w:rPr>
        </w:r>
      </w:ins>
      <w:r>
        <w:rPr>
          <w:noProof/>
          <w:webHidden/>
        </w:rPr>
        <w:fldChar w:fldCharType="separate"/>
      </w:r>
      <w:ins w:id="898" w:author="JORGE CONTRERAS ORTIZ" w:date="2021-09-08T21:58:00Z">
        <w:r>
          <w:rPr>
            <w:noProof/>
            <w:webHidden/>
          </w:rPr>
          <w:t>60</w:t>
        </w:r>
        <w:r>
          <w:rPr>
            <w:noProof/>
            <w:webHidden/>
          </w:rPr>
          <w:fldChar w:fldCharType="end"/>
        </w:r>
        <w:r w:rsidRPr="00AC7B26">
          <w:rPr>
            <w:rStyle w:val="Hipervnculo"/>
            <w:noProof/>
          </w:rPr>
          <w:fldChar w:fldCharType="end"/>
        </w:r>
      </w:ins>
    </w:p>
    <w:p w14:paraId="0AFBB499" w14:textId="6765D6BA" w:rsidR="007865AB" w:rsidRDefault="007865AB">
      <w:pPr>
        <w:pStyle w:val="Tabladeilustraciones"/>
        <w:tabs>
          <w:tab w:val="right" w:leader="dot" w:pos="9060"/>
        </w:tabs>
        <w:rPr>
          <w:ins w:id="899" w:author="JORGE CONTRERAS ORTIZ" w:date="2021-09-08T21:58:00Z"/>
          <w:rFonts w:asciiTheme="minorHAnsi" w:eastAsiaTheme="minorEastAsia" w:hAnsiTheme="minorHAnsi" w:cstheme="minorBidi"/>
          <w:noProof/>
          <w:lang w:eastAsia="es-ES"/>
        </w:rPr>
      </w:pPr>
      <w:ins w:id="900"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"_Toc82030981"</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37 Instalación Driver USB Serial (CDC) con Zadig Finalizada</w:t>
        </w:r>
        <w:r>
          <w:rPr>
            <w:noProof/>
            <w:webHidden/>
          </w:rPr>
          <w:tab/>
        </w:r>
        <w:r>
          <w:rPr>
            <w:noProof/>
            <w:webHidden/>
          </w:rPr>
          <w:fldChar w:fldCharType="begin"/>
        </w:r>
        <w:r>
          <w:rPr>
            <w:noProof/>
            <w:webHidden/>
          </w:rPr>
          <w:instrText xml:space="preserve"> PAGEREF _Toc82030981 \h </w:instrText>
        </w:r>
        <w:r>
          <w:rPr>
            <w:noProof/>
            <w:webHidden/>
          </w:rPr>
        </w:r>
      </w:ins>
      <w:r>
        <w:rPr>
          <w:noProof/>
          <w:webHidden/>
        </w:rPr>
        <w:fldChar w:fldCharType="separate"/>
      </w:r>
      <w:ins w:id="901" w:author="JORGE CONTRERAS ORTIZ" w:date="2021-09-08T21:58:00Z">
        <w:r>
          <w:rPr>
            <w:noProof/>
            <w:webHidden/>
          </w:rPr>
          <w:t>60</w:t>
        </w:r>
        <w:r>
          <w:rPr>
            <w:noProof/>
            <w:webHidden/>
          </w:rPr>
          <w:fldChar w:fldCharType="end"/>
        </w:r>
        <w:r w:rsidRPr="00AC7B26">
          <w:rPr>
            <w:rStyle w:val="Hipervnculo"/>
            <w:noProof/>
          </w:rPr>
          <w:fldChar w:fldCharType="end"/>
        </w:r>
      </w:ins>
    </w:p>
    <w:p w14:paraId="754BFC70" w14:textId="02943847" w:rsidR="007865AB" w:rsidRDefault="007865AB">
      <w:pPr>
        <w:pStyle w:val="Tabladeilustraciones"/>
        <w:tabs>
          <w:tab w:val="right" w:leader="dot" w:pos="9060"/>
        </w:tabs>
        <w:rPr>
          <w:ins w:id="902" w:author="JORGE CONTRERAS ORTIZ" w:date="2021-09-08T21:58:00Z"/>
          <w:rFonts w:asciiTheme="minorHAnsi" w:eastAsiaTheme="minorEastAsia" w:hAnsiTheme="minorHAnsi" w:cstheme="minorBidi"/>
          <w:noProof/>
          <w:lang w:eastAsia="es-ES"/>
        </w:rPr>
      </w:pPr>
      <w:ins w:id="903"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"_Toc82030982"</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38 Administrador de Dispositivos después de la instalación</w:t>
        </w:r>
        <w:r>
          <w:rPr>
            <w:noProof/>
            <w:webHidden/>
          </w:rPr>
          <w:tab/>
        </w:r>
        <w:r>
          <w:rPr>
            <w:noProof/>
            <w:webHidden/>
          </w:rPr>
          <w:fldChar w:fldCharType="begin"/>
        </w:r>
        <w:r>
          <w:rPr>
            <w:noProof/>
            <w:webHidden/>
          </w:rPr>
          <w:instrText xml:space="preserve"> PAGEREF _Toc82030982 \h </w:instrText>
        </w:r>
        <w:r>
          <w:rPr>
            <w:noProof/>
            <w:webHidden/>
          </w:rPr>
        </w:r>
      </w:ins>
      <w:r>
        <w:rPr>
          <w:noProof/>
          <w:webHidden/>
        </w:rPr>
        <w:fldChar w:fldCharType="separate"/>
      </w:r>
      <w:ins w:id="904" w:author="JORGE CONTRERAS ORTIZ" w:date="2021-09-08T21:58:00Z">
        <w:r>
          <w:rPr>
            <w:noProof/>
            <w:webHidden/>
          </w:rPr>
          <w:t>61</w:t>
        </w:r>
        <w:r>
          <w:rPr>
            <w:noProof/>
            <w:webHidden/>
          </w:rPr>
          <w:fldChar w:fldCharType="end"/>
        </w:r>
        <w:r w:rsidRPr="00AC7B26">
          <w:rPr>
            <w:rStyle w:val="Hipervnculo"/>
            <w:noProof/>
          </w:rPr>
          <w:fldChar w:fldCharType="end"/>
        </w:r>
      </w:ins>
    </w:p>
    <w:p w14:paraId="7F2050FD" w14:textId="2C322660" w:rsidR="007865AB" w:rsidRDefault="007865AB">
      <w:pPr>
        <w:pStyle w:val="Tabladeilustraciones"/>
        <w:tabs>
          <w:tab w:val="right" w:leader="dot" w:pos="9060"/>
        </w:tabs>
        <w:rPr>
          <w:ins w:id="905" w:author="JORGE CONTRERAS ORTIZ" w:date="2021-09-08T21:58:00Z"/>
          <w:rFonts w:asciiTheme="minorHAnsi" w:eastAsiaTheme="minorEastAsia" w:hAnsiTheme="minorHAnsi" w:cstheme="minorBidi"/>
          <w:noProof/>
          <w:lang w:eastAsia="es-ES"/>
        </w:rPr>
      </w:pPr>
      <w:ins w:id="906"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"_Toc82030983"</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39 Terminal Termite</w:t>
        </w:r>
        <w:r>
          <w:rPr>
            <w:noProof/>
            <w:webHidden/>
          </w:rPr>
          <w:tab/>
        </w:r>
        <w:r>
          <w:rPr>
            <w:noProof/>
            <w:webHidden/>
          </w:rPr>
          <w:fldChar w:fldCharType="begin"/>
        </w:r>
        <w:r>
          <w:rPr>
            <w:noProof/>
            <w:webHidden/>
          </w:rPr>
          <w:instrText xml:space="preserve"> PAGEREF _Toc82030983 \h </w:instrText>
        </w:r>
        <w:r>
          <w:rPr>
            <w:noProof/>
            <w:webHidden/>
          </w:rPr>
        </w:r>
      </w:ins>
      <w:r>
        <w:rPr>
          <w:noProof/>
          <w:webHidden/>
        </w:rPr>
        <w:fldChar w:fldCharType="separate"/>
      </w:r>
      <w:ins w:id="907" w:author="JORGE CONTRERAS ORTIZ" w:date="2021-09-08T21:58:00Z">
        <w:r>
          <w:rPr>
            <w:noProof/>
            <w:webHidden/>
          </w:rPr>
          <w:t>63</w:t>
        </w:r>
        <w:r>
          <w:rPr>
            <w:noProof/>
            <w:webHidden/>
          </w:rPr>
          <w:fldChar w:fldCharType="end"/>
        </w:r>
        <w:r w:rsidRPr="00AC7B26">
          <w:rPr>
            <w:rStyle w:val="Hipervnculo"/>
            <w:noProof/>
          </w:rPr>
          <w:fldChar w:fldCharType="end"/>
        </w:r>
      </w:ins>
    </w:p>
    <w:p w14:paraId="15D0074E" w14:textId="6C409570" w:rsidR="007865AB" w:rsidRDefault="007865AB">
      <w:pPr>
        <w:pStyle w:val="Tabladeilustraciones"/>
        <w:tabs>
          <w:tab w:val="right" w:leader="dot" w:pos="9060"/>
        </w:tabs>
        <w:rPr>
          <w:ins w:id="908" w:author="JORGE CONTRERAS ORTIZ" w:date="2021-09-08T21:58:00Z"/>
          <w:rFonts w:asciiTheme="minorHAnsi" w:eastAsiaTheme="minorEastAsia" w:hAnsiTheme="minorHAnsi" w:cstheme="minorBidi"/>
          <w:noProof/>
          <w:lang w:eastAsia="es-ES"/>
        </w:rPr>
      </w:pPr>
      <w:ins w:id="909"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"_Toc82030984"</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40 Herramienta KiTools</w:t>
        </w:r>
        <w:r>
          <w:rPr>
            <w:noProof/>
            <w:webHidden/>
          </w:rPr>
          <w:tab/>
        </w:r>
        <w:r>
          <w:rPr>
            <w:noProof/>
            <w:webHidden/>
          </w:rPr>
          <w:fldChar w:fldCharType="begin"/>
        </w:r>
        <w:r>
          <w:rPr>
            <w:noProof/>
            <w:webHidden/>
          </w:rPr>
          <w:instrText xml:space="preserve"> PAGEREF _Toc82030984 \h </w:instrText>
        </w:r>
        <w:r>
          <w:rPr>
            <w:noProof/>
            <w:webHidden/>
          </w:rPr>
        </w:r>
      </w:ins>
      <w:r>
        <w:rPr>
          <w:noProof/>
          <w:webHidden/>
        </w:rPr>
        <w:fldChar w:fldCharType="separate"/>
      </w:r>
      <w:ins w:id="910" w:author="JORGE CONTRERAS ORTIZ" w:date="2021-09-08T21:58:00Z">
        <w:r>
          <w:rPr>
            <w:noProof/>
            <w:webHidden/>
          </w:rPr>
          <w:t>65</w:t>
        </w:r>
        <w:r>
          <w:rPr>
            <w:noProof/>
            <w:webHidden/>
          </w:rPr>
          <w:fldChar w:fldCharType="end"/>
        </w:r>
        <w:r w:rsidRPr="00AC7B26">
          <w:rPr>
            <w:rStyle w:val="Hipervnculo"/>
            <w:noProof/>
          </w:rPr>
          <w:fldChar w:fldCharType="end"/>
        </w:r>
      </w:ins>
    </w:p>
    <w:p w14:paraId="68B4E585" w14:textId="7AC258C6" w:rsidR="007865AB" w:rsidRDefault="007865AB">
      <w:pPr>
        <w:pStyle w:val="Tabladeilustraciones"/>
        <w:tabs>
          <w:tab w:val="right" w:leader="dot" w:pos="9060"/>
        </w:tabs>
        <w:rPr>
          <w:ins w:id="911" w:author="JORGE CONTRERAS ORTIZ" w:date="2021-09-08T21:58:00Z"/>
          <w:rFonts w:asciiTheme="minorHAnsi" w:eastAsiaTheme="minorEastAsia" w:hAnsiTheme="minorHAnsi" w:cstheme="minorBidi"/>
          <w:noProof/>
          <w:lang w:eastAsia="es-ES"/>
        </w:rPr>
      </w:pPr>
      <w:ins w:id="912"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"_Toc82030985"</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41 Direcciones IP como parámetros</w:t>
        </w:r>
        <w:r>
          <w:rPr>
            <w:noProof/>
            <w:webHidden/>
          </w:rPr>
          <w:tab/>
        </w:r>
        <w:r>
          <w:rPr>
            <w:noProof/>
            <w:webHidden/>
          </w:rPr>
          <w:fldChar w:fldCharType="begin"/>
        </w:r>
        <w:r>
          <w:rPr>
            <w:noProof/>
            <w:webHidden/>
          </w:rPr>
          <w:instrText xml:space="preserve"> PAGEREF _Toc82030985 \h </w:instrText>
        </w:r>
        <w:r>
          <w:rPr>
            <w:noProof/>
            <w:webHidden/>
          </w:rPr>
        </w:r>
      </w:ins>
      <w:r>
        <w:rPr>
          <w:noProof/>
          <w:webHidden/>
        </w:rPr>
        <w:fldChar w:fldCharType="separate"/>
      </w:r>
      <w:ins w:id="913" w:author="JORGE CONTRERAS ORTIZ" w:date="2021-09-08T21:58:00Z">
        <w:r>
          <w:rPr>
            <w:noProof/>
            <w:webHidden/>
          </w:rPr>
          <w:t>66</w:t>
        </w:r>
        <w:r>
          <w:rPr>
            <w:noProof/>
            <w:webHidden/>
          </w:rPr>
          <w:fldChar w:fldCharType="end"/>
        </w:r>
        <w:r w:rsidRPr="00AC7B26">
          <w:rPr>
            <w:rStyle w:val="Hipervnculo"/>
            <w:noProof/>
          </w:rPr>
          <w:fldChar w:fldCharType="end"/>
        </w:r>
      </w:ins>
    </w:p>
    <w:p w14:paraId="7ED60344" w14:textId="57ECFE27" w:rsidR="007865AB" w:rsidRDefault="007865AB">
      <w:pPr>
        <w:pStyle w:val="Tabladeilustraciones"/>
        <w:tabs>
          <w:tab w:val="right" w:leader="dot" w:pos="9060"/>
        </w:tabs>
        <w:rPr>
          <w:ins w:id="914" w:author="JORGE CONTRERAS ORTIZ" w:date="2021-09-08T21:58:00Z"/>
          <w:rFonts w:asciiTheme="minorHAnsi" w:eastAsiaTheme="minorEastAsia" w:hAnsiTheme="minorHAnsi" w:cstheme="minorBidi"/>
          <w:noProof/>
          <w:lang w:eastAsia="es-ES"/>
        </w:rPr>
      </w:pPr>
      <w:ins w:id="915"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"_Toc82030986"</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42 Esquema de comunicación entre Host Externo y el dispositivo KTWM102</w:t>
        </w:r>
        <w:r>
          <w:rPr>
            <w:noProof/>
            <w:webHidden/>
          </w:rPr>
          <w:tab/>
        </w:r>
        <w:r>
          <w:rPr>
            <w:noProof/>
            <w:webHidden/>
          </w:rPr>
          <w:fldChar w:fldCharType="begin"/>
        </w:r>
        <w:r>
          <w:rPr>
            <w:noProof/>
            <w:webHidden/>
          </w:rPr>
          <w:instrText xml:space="preserve"> PAGEREF _Toc82030986 \h </w:instrText>
        </w:r>
        <w:r>
          <w:rPr>
            <w:noProof/>
            <w:webHidden/>
          </w:rPr>
        </w:r>
      </w:ins>
      <w:r>
        <w:rPr>
          <w:noProof/>
          <w:webHidden/>
        </w:rPr>
        <w:fldChar w:fldCharType="separate"/>
      </w:r>
      <w:ins w:id="916" w:author="JORGE CONTRERAS ORTIZ" w:date="2021-09-08T21:58:00Z">
        <w:r>
          <w:rPr>
            <w:noProof/>
            <w:webHidden/>
          </w:rPr>
          <w:t>67</w:t>
        </w:r>
        <w:r>
          <w:rPr>
            <w:noProof/>
            <w:webHidden/>
          </w:rPr>
          <w:fldChar w:fldCharType="end"/>
        </w:r>
        <w:r w:rsidRPr="00AC7B26">
          <w:rPr>
            <w:rStyle w:val="Hipervnculo"/>
            <w:noProof/>
          </w:rPr>
          <w:fldChar w:fldCharType="end"/>
        </w:r>
      </w:ins>
    </w:p>
    <w:p w14:paraId="734853BE" w14:textId="768EA785" w:rsidR="007865AB" w:rsidRDefault="007865AB">
      <w:pPr>
        <w:pStyle w:val="Tabladeilustraciones"/>
        <w:tabs>
          <w:tab w:val="right" w:leader="dot" w:pos="9060"/>
        </w:tabs>
        <w:rPr>
          <w:ins w:id="917" w:author="JORGE CONTRERAS ORTIZ" w:date="2021-09-08T21:58:00Z"/>
          <w:rFonts w:asciiTheme="minorHAnsi" w:eastAsiaTheme="minorEastAsia" w:hAnsiTheme="minorHAnsi" w:cstheme="minorBidi"/>
          <w:noProof/>
          <w:lang w:eastAsia="es-ES"/>
        </w:rPr>
      </w:pPr>
      <w:ins w:id="918"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"_Toc82030987"</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43 Ejemplo Rutina de Comando - Esperar Respuesta</w:t>
        </w:r>
        <w:r>
          <w:rPr>
            <w:noProof/>
            <w:webHidden/>
          </w:rPr>
          <w:tab/>
        </w:r>
        <w:r>
          <w:rPr>
            <w:noProof/>
            <w:webHidden/>
          </w:rPr>
          <w:fldChar w:fldCharType="begin"/>
        </w:r>
        <w:r>
          <w:rPr>
            <w:noProof/>
            <w:webHidden/>
          </w:rPr>
          <w:instrText xml:space="preserve"> PAGEREF _Toc82030987 \h </w:instrText>
        </w:r>
        <w:r>
          <w:rPr>
            <w:noProof/>
            <w:webHidden/>
          </w:rPr>
        </w:r>
      </w:ins>
      <w:r>
        <w:rPr>
          <w:noProof/>
          <w:webHidden/>
        </w:rPr>
        <w:fldChar w:fldCharType="separate"/>
      </w:r>
      <w:ins w:id="919" w:author="JORGE CONTRERAS ORTIZ" w:date="2021-09-08T21:58:00Z">
        <w:r>
          <w:rPr>
            <w:noProof/>
            <w:webHidden/>
          </w:rPr>
          <w:t>70</w:t>
        </w:r>
        <w:r>
          <w:rPr>
            <w:noProof/>
            <w:webHidden/>
          </w:rPr>
          <w:fldChar w:fldCharType="end"/>
        </w:r>
        <w:r w:rsidRPr="00AC7B26">
          <w:rPr>
            <w:rStyle w:val="Hipervnculo"/>
            <w:noProof/>
          </w:rPr>
          <w:fldChar w:fldCharType="end"/>
        </w:r>
      </w:ins>
    </w:p>
    <w:p w14:paraId="38C18C98" w14:textId="6C54D37A" w:rsidR="007865AB" w:rsidRDefault="007865AB">
      <w:pPr>
        <w:pStyle w:val="Tabladeilustraciones"/>
        <w:tabs>
          <w:tab w:val="right" w:leader="dot" w:pos="9060"/>
        </w:tabs>
        <w:rPr>
          <w:ins w:id="920" w:author="JORGE CONTRERAS ORTIZ" w:date="2021-09-08T21:58:00Z"/>
          <w:rFonts w:asciiTheme="minorHAnsi" w:eastAsiaTheme="minorEastAsia" w:hAnsiTheme="minorHAnsi" w:cstheme="minorBidi"/>
          <w:noProof/>
          <w:lang w:eastAsia="es-ES"/>
        </w:rPr>
      </w:pPr>
      <w:ins w:id="921"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"_Toc82030988"</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44 Kit de Desarrollo STM32F407G-DISC1</w:t>
        </w:r>
        <w:r>
          <w:rPr>
            <w:noProof/>
            <w:webHidden/>
          </w:rPr>
          <w:tab/>
        </w:r>
        <w:r>
          <w:rPr>
            <w:noProof/>
            <w:webHidden/>
          </w:rPr>
          <w:fldChar w:fldCharType="begin"/>
        </w:r>
        <w:r>
          <w:rPr>
            <w:noProof/>
            <w:webHidden/>
          </w:rPr>
          <w:instrText xml:space="preserve"> PAGEREF _Toc82030988 \h </w:instrText>
        </w:r>
        <w:r>
          <w:rPr>
            <w:noProof/>
            <w:webHidden/>
          </w:rPr>
        </w:r>
      </w:ins>
      <w:r>
        <w:rPr>
          <w:noProof/>
          <w:webHidden/>
        </w:rPr>
        <w:fldChar w:fldCharType="separate"/>
      </w:r>
      <w:ins w:id="922" w:author="JORGE CONTRERAS ORTIZ" w:date="2021-09-08T21:58:00Z">
        <w:r>
          <w:rPr>
            <w:noProof/>
            <w:webHidden/>
          </w:rPr>
          <w:t>73</w:t>
        </w:r>
        <w:r>
          <w:rPr>
            <w:noProof/>
            <w:webHidden/>
          </w:rPr>
          <w:fldChar w:fldCharType="end"/>
        </w:r>
        <w:r w:rsidRPr="00AC7B26">
          <w:rPr>
            <w:rStyle w:val="Hipervnculo"/>
            <w:noProof/>
          </w:rPr>
          <w:fldChar w:fldCharType="end"/>
        </w:r>
      </w:ins>
    </w:p>
    <w:p w14:paraId="743B84B3" w14:textId="24DCBED1" w:rsidR="007865AB" w:rsidRDefault="007865AB">
      <w:pPr>
        <w:pStyle w:val="Tabladeilustraciones"/>
        <w:tabs>
          <w:tab w:val="right" w:leader="dot" w:pos="9060"/>
        </w:tabs>
        <w:rPr>
          <w:ins w:id="923" w:author="JORGE CONTRERAS ORTIZ" w:date="2021-09-08T21:58:00Z"/>
          <w:rFonts w:asciiTheme="minorHAnsi" w:eastAsiaTheme="minorEastAsia" w:hAnsiTheme="minorHAnsi" w:cstheme="minorBidi"/>
          <w:noProof/>
          <w:lang w:eastAsia="es-ES"/>
        </w:rPr>
      </w:pPr>
      <w:ins w:id="924"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"_Toc82030989"</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45 KTDG102 Evaluation Dongle</w:t>
        </w:r>
        <w:r>
          <w:rPr>
            <w:noProof/>
            <w:webHidden/>
          </w:rPr>
          <w:tab/>
        </w:r>
        <w:r>
          <w:rPr>
            <w:noProof/>
            <w:webHidden/>
          </w:rPr>
          <w:fldChar w:fldCharType="begin"/>
        </w:r>
        <w:r>
          <w:rPr>
            <w:noProof/>
            <w:webHidden/>
          </w:rPr>
          <w:instrText xml:space="preserve"> PAGEREF _Toc82030989 \h </w:instrText>
        </w:r>
        <w:r>
          <w:rPr>
            <w:noProof/>
            <w:webHidden/>
          </w:rPr>
        </w:r>
      </w:ins>
      <w:r>
        <w:rPr>
          <w:noProof/>
          <w:webHidden/>
        </w:rPr>
        <w:fldChar w:fldCharType="separate"/>
      </w:r>
      <w:ins w:id="925" w:author="JORGE CONTRERAS ORTIZ" w:date="2021-09-08T21:58:00Z">
        <w:r>
          <w:rPr>
            <w:noProof/>
            <w:webHidden/>
          </w:rPr>
          <w:t>74</w:t>
        </w:r>
        <w:r>
          <w:rPr>
            <w:noProof/>
            <w:webHidden/>
          </w:rPr>
          <w:fldChar w:fldCharType="end"/>
        </w:r>
        <w:r w:rsidRPr="00AC7B26">
          <w:rPr>
            <w:rStyle w:val="Hipervnculo"/>
            <w:noProof/>
          </w:rPr>
          <w:fldChar w:fldCharType="end"/>
        </w:r>
      </w:ins>
    </w:p>
    <w:p w14:paraId="2A5EACEE" w14:textId="09FB99E0" w:rsidR="007865AB" w:rsidRDefault="007865AB">
      <w:pPr>
        <w:pStyle w:val="Tabladeilustraciones"/>
        <w:tabs>
          <w:tab w:val="right" w:leader="dot" w:pos="9060"/>
        </w:tabs>
        <w:rPr>
          <w:ins w:id="926" w:author="JORGE CONTRERAS ORTIZ" w:date="2021-09-08T21:58:00Z"/>
          <w:rFonts w:asciiTheme="minorHAnsi" w:eastAsiaTheme="minorEastAsia" w:hAnsiTheme="minorHAnsi" w:cstheme="minorBidi"/>
          <w:noProof/>
          <w:lang w:eastAsia="es-ES"/>
        </w:rPr>
      </w:pPr>
      <w:ins w:id="927"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"_Toc82030990"</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46 Módulo KTWM102</w:t>
        </w:r>
        <w:r>
          <w:rPr>
            <w:noProof/>
            <w:webHidden/>
          </w:rPr>
          <w:tab/>
        </w:r>
        <w:r>
          <w:rPr>
            <w:noProof/>
            <w:webHidden/>
          </w:rPr>
          <w:fldChar w:fldCharType="begin"/>
        </w:r>
        <w:r>
          <w:rPr>
            <w:noProof/>
            <w:webHidden/>
          </w:rPr>
          <w:instrText xml:space="preserve"> PAGEREF _Toc82030990 \h </w:instrText>
        </w:r>
        <w:r>
          <w:rPr>
            <w:noProof/>
            <w:webHidden/>
          </w:rPr>
        </w:r>
      </w:ins>
      <w:r>
        <w:rPr>
          <w:noProof/>
          <w:webHidden/>
        </w:rPr>
        <w:fldChar w:fldCharType="separate"/>
      </w:r>
      <w:ins w:id="928" w:author="JORGE CONTRERAS ORTIZ" w:date="2021-09-08T21:58:00Z">
        <w:r>
          <w:rPr>
            <w:noProof/>
            <w:webHidden/>
          </w:rPr>
          <w:t>74</w:t>
        </w:r>
        <w:r>
          <w:rPr>
            <w:noProof/>
            <w:webHidden/>
          </w:rPr>
          <w:fldChar w:fldCharType="end"/>
        </w:r>
        <w:r w:rsidRPr="00AC7B26">
          <w:rPr>
            <w:rStyle w:val="Hipervnculo"/>
            <w:noProof/>
          </w:rPr>
          <w:fldChar w:fldCharType="end"/>
        </w:r>
      </w:ins>
    </w:p>
    <w:p w14:paraId="0D1D0181" w14:textId="53038E2A" w:rsidR="007865AB" w:rsidRDefault="007865AB">
      <w:pPr>
        <w:pStyle w:val="Tabladeilustraciones"/>
        <w:tabs>
          <w:tab w:val="right" w:leader="dot" w:pos="9060"/>
        </w:tabs>
        <w:rPr>
          <w:ins w:id="929" w:author="JORGE CONTRERAS ORTIZ" w:date="2021-09-08T21:58:00Z"/>
          <w:rFonts w:asciiTheme="minorHAnsi" w:eastAsiaTheme="minorEastAsia" w:hAnsiTheme="minorHAnsi" w:cstheme="minorBidi"/>
          <w:noProof/>
          <w:lang w:eastAsia="es-ES"/>
        </w:rPr>
      </w:pPr>
      <w:ins w:id="930"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"_Toc82030991"</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47 Border Router</w:t>
        </w:r>
        <w:r>
          <w:rPr>
            <w:noProof/>
            <w:webHidden/>
          </w:rPr>
          <w:tab/>
        </w:r>
        <w:r>
          <w:rPr>
            <w:noProof/>
            <w:webHidden/>
          </w:rPr>
          <w:fldChar w:fldCharType="begin"/>
        </w:r>
        <w:r>
          <w:rPr>
            <w:noProof/>
            <w:webHidden/>
          </w:rPr>
          <w:instrText xml:space="preserve"> PAGEREF _Toc82030991 \h </w:instrText>
        </w:r>
        <w:r>
          <w:rPr>
            <w:noProof/>
            <w:webHidden/>
          </w:rPr>
        </w:r>
      </w:ins>
      <w:r>
        <w:rPr>
          <w:noProof/>
          <w:webHidden/>
        </w:rPr>
        <w:fldChar w:fldCharType="separate"/>
      </w:r>
      <w:ins w:id="931" w:author="JORGE CONTRERAS ORTIZ" w:date="2021-09-08T21:58:00Z">
        <w:r>
          <w:rPr>
            <w:noProof/>
            <w:webHidden/>
          </w:rPr>
          <w:t>75</w:t>
        </w:r>
        <w:r>
          <w:rPr>
            <w:noProof/>
            <w:webHidden/>
          </w:rPr>
          <w:fldChar w:fldCharType="end"/>
        </w:r>
        <w:r w:rsidRPr="00AC7B26">
          <w:rPr>
            <w:rStyle w:val="Hipervnculo"/>
            <w:noProof/>
          </w:rPr>
          <w:fldChar w:fldCharType="end"/>
        </w:r>
      </w:ins>
    </w:p>
    <w:p w14:paraId="2CCF5994" w14:textId="46826B1F" w:rsidR="007865AB" w:rsidRDefault="007865AB">
      <w:pPr>
        <w:pStyle w:val="Tabladeilustraciones"/>
        <w:tabs>
          <w:tab w:val="right" w:leader="dot" w:pos="9060"/>
        </w:tabs>
        <w:rPr>
          <w:ins w:id="932" w:author="JORGE CONTRERAS ORTIZ" w:date="2021-09-08T21:58:00Z"/>
          <w:rFonts w:asciiTheme="minorHAnsi" w:eastAsiaTheme="minorEastAsia" w:hAnsiTheme="minorHAnsi" w:cstheme="minorBidi"/>
          <w:noProof/>
          <w:lang w:eastAsia="es-ES"/>
        </w:rPr>
      </w:pPr>
      <w:ins w:id="933" w:author="JORGE CONTRERAS ORTIZ" w:date="2021-09-08T21:58:00Z">
        <w:r w:rsidRPr="00AC7B26">
          <w:rPr>
            <w:rStyle w:val="Hipervnculo"/>
            <w:noProof/>
          </w:rPr>
          <w:lastRenderedPageBreak/>
          <w:fldChar w:fldCharType="begin"/>
        </w:r>
        <w:r w:rsidRPr="00AC7B26">
          <w:rPr>
            <w:rStyle w:val="Hipervnculo"/>
            <w:noProof/>
          </w:rPr>
          <w:instrText xml:space="preserve"> </w:instrText>
        </w:r>
        <w:r>
          <w:rPr>
            <w:noProof/>
          </w:rPr>
          <w:instrText>HYPERLINK \l "_Toc82030992"</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48 Módulos de Procesamiento y de Alimentación de la Cookie</w:t>
        </w:r>
        <w:r>
          <w:rPr>
            <w:noProof/>
            <w:webHidden/>
          </w:rPr>
          <w:tab/>
        </w:r>
        <w:r>
          <w:rPr>
            <w:noProof/>
            <w:webHidden/>
          </w:rPr>
          <w:fldChar w:fldCharType="begin"/>
        </w:r>
        <w:r>
          <w:rPr>
            <w:noProof/>
            <w:webHidden/>
          </w:rPr>
          <w:instrText xml:space="preserve"> PAGEREF _Toc82030992 \h </w:instrText>
        </w:r>
        <w:r>
          <w:rPr>
            <w:noProof/>
            <w:webHidden/>
          </w:rPr>
        </w:r>
      </w:ins>
      <w:r>
        <w:rPr>
          <w:noProof/>
          <w:webHidden/>
        </w:rPr>
        <w:fldChar w:fldCharType="separate"/>
      </w:r>
      <w:ins w:id="934" w:author="JORGE CONTRERAS ORTIZ" w:date="2021-09-08T21:58:00Z">
        <w:r>
          <w:rPr>
            <w:noProof/>
            <w:webHidden/>
          </w:rPr>
          <w:t>75</w:t>
        </w:r>
        <w:r>
          <w:rPr>
            <w:noProof/>
            <w:webHidden/>
          </w:rPr>
          <w:fldChar w:fldCharType="end"/>
        </w:r>
        <w:r w:rsidRPr="00AC7B26">
          <w:rPr>
            <w:rStyle w:val="Hipervnculo"/>
            <w:noProof/>
          </w:rPr>
          <w:fldChar w:fldCharType="end"/>
        </w:r>
      </w:ins>
    </w:p>
    <w:p w14:paraId="29AC4095" w14:textId="576F11D2" w:rsidR="007865AB" w:rsidRDefault="007865AB">
      <w:pPr>
        <w:pStyle w:val="Tabladeilustraciones"/>
        <w:tabs>
          <w:tab w:val="right" w:leader="dot" w:pos="9060"/>
        </w:tabs>
        <w:rPr>
          <w:ins w:id="935" w:author="JORGE CONTRERAS ORTIZ" w:date="2021-09-08T21:58:00Z"/>
          <w:rFonts w:asciiTheme="minorHAnsi" w:eastAsiaTheme="minorEastAsia" w:hAnsiTheme="minorHAnsi" w:cstheme="minorBidi"/>
          <w:noProof/>
          <w:lang w:eastAsia="es-ES"/>
        </w:rPr>
      </w:pPr>
      <w:ins w:id="936"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"F:\\Jorge\\UPM\\master\\TFM\\Documentos\\TFM_V3.docx" \l "_Toc82030993"</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47 Jerarquía Circuito</w:t>
        </w:r>
        <w:r>
          <w:rPr>
            <w:noProof/>
            <w:webHidden/>
          </w:rPr>
          <w:tab/>
        </w:r>
        <w:r>
          <w:rPr>
            <w:noProof/>
            <w:webHidden/>
          </w:rPr>
          <w:fldChar w:fldCharType="begin"/>
        </w:r>
        <w:r>
          <w:rPr>
            <w:noProof/>
            <w:webHidden/>
          </w:rPr>
          <w:instrText xml:space="preserve"> PAGEREF _Toc82030993 \h </w:instrText>
        </w:r>
        <w:r>
          <w:rPr>
            <w:noProof/>
            <w:webHidden/>
          </w:rPr>
        </w:r>
      </w:ins>
      <w:r>
        <w:rPr>
          <w:noProof/>
          <w:webHidden/>
        </w:rPr>
        <w:fldChar w:fldCharType="separate"/>
      </w:r>
      <w:ins w:id="937" w:author="JORGE CONTRERAS ORTIZ" w:date="2021-09-08T21:58:00Z">
        <w:r>
          <w:rPr>
            <w:noProof/>
            <w:webHidden/>
          </w:rPr>
          <w:t>77</w:t>
        </w:r>
        <w:r>
          <w:rPr>
            <w:noProof/>
            <w:webHidden/>
          </w:rPr>
          <w:fldChar w:fldCharType="end"/>
        </w:r>
        <w:r w:rsidRPr="00AC7B26">
          <w:rPr>
            <w:rStyle w:val="Hipervnculo"/>
            <w:noProof/>
          </w:rPr>
          <w:fldChar w:fldCharType="end"/>
        </w:r>
      </w:ins>
    </w:p>
    <w:p w14:paraId="50366859" w14:textId="231C983B" w:rsidR="007865AB" w:rsidRDefault="007865AB">
      <w:pPr>
        <w:pStyle w:val="Tabladeilustraciones"/>
        <w:tabs>
          <w:tab w:val="right" w:leader="dot" w:pos="9060"/>
        </w:tabs>
        <w:rPr>
          <w:ins w:id="938" w:author="JORGE CONTRERAS ORTIZ" w:date="2021-09-08T21:58:00Z"/>
          <w:rFonts w:asciiTheme="minorHAnsi" w:eastAsiaTheme="minorEastAsia" w:hAnsiTheme="minorHAnsi" w:cstheme="minorBidi"/>
          <w:noProof/>
          <w:lang w:eastAsia="es-ES"/>
        </w:rPr>
      </w:pPr>
      <w:ins w:id="939"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"_Toc82030994"</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50 Circuito de Alimentación</w:t>
        </w:r>
        <w:r>
          <w:rPr>
            <w:noProof/>
            <w:webHidden/>
          </w:rPr>
          <w:tab/>
        </w:r>
        <w:r>
          <w:rPr>
            <w:noProof/>
            <w:webHidden/>
          </w:rPr>
          <w:fldChar w:fldCharType="begin"/>
        </w:r>
        <w:r>
          <w:rPr>
            <w:noProof/>
            <w:webHidden/>
          </w:rPr>
          <w:instrText xml:space="preserve"> PAGEREF _Toc82030994 \h </w:instrText>
        </w:r>
        <w:r>
          <w:rPr>
            <w:noProof/>
            <w:webHidden/>
          </w:rPr>
        </w:r>
      </w:ins>
      <w:r>
        <w:rPr>
          <w:noProof/>
          <w:webHidden/>
        </w:rPr>
        <w:fldChar w:fldCharType="separate"/>
      </w:r>
      <w:ins w:id="940" w:author="JORGE CONTRERAS ORTIZ" w:date="2021-09-08T21:58:00Z">
        <w:r>
          <w:rPr>
            <w:noProof/>
            <w:webHidden/>
          </w:rPr>
          <w:t>78</w:t>
        </w:r>
        <w:r>
          <w:rPr>
            <w:noProof/>
            <w:webHidden/>
          </w:rPr>
          <w:fldChar w:fldCharType="end"/>
        </w:r>
        <w:r w:rsidRPr="00AC7B26">
          <w:rPr>
            <w:rStyle w:val="Hipervnculo"/>
            <w:noProof/>
          </w:rPr>
          <w:fldChar w:fldCharType="end"/>
        </w:r>
      </w:ins>
    </w:p>
    <w:p w14:paraId="524DFE77" w14:textId="62872DEB" w:rsidR="007865AB" w:rsidRDefault="007865AB">
      <w:pPr>
        <w:pStyle w:val="Tabladeilustraciones"/>
        <w:tabs>
          <w:tab w:val="right" w:leader="dot" w:pos="9060"/>
        </w:tabs>
        <w:rPr>
          <w:ins w:id="941" w:author="JORGE CONTRERAS ORTIZ" w:date="2021-09-08T21:58:00Z"/>
          <w:rFonts w:asciiTheme="minorHAnsi" w:eastAsiaTheme="minorEastAsia" w:hAnsiTheme="minorHAnsi" w:cstheme="minorBidi"/>
          <w:noProof/>
          <w:lang w:eastAsia="es-ES"/>
        </w:rPr>
      </w:pPr>
      <w:ins w:id="942"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"_Toc82030995"</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51 Circuito Integración del Módulo</w:t>
        </w:r>
        <w:r>
          <w:rPr>
            <w:noProof/>
            <w:webHidden/>
          </w:rPr>
          <w:tab/>
        </w:r>
        <w:r>
          <w:rPr>
            <w:noProof/>
            <w:webHidden/>
          </w:rPr>
          <w:fldChar w:fldCharType="begin"/>
        </w:r>
        <w:r>
          <w:rPr>
            <w:noProof/>
            <w:webHidden/>
          </w:rPr>
          <w:instrText xml:space="preserve"> PAGEREF _Toc82030995 \h </w:instrText>
        </w:r>
        <w:r>
          <w:rPr>
            <w:noProof/>
            <w:webHidden/>
          </w:rPr>
        </w:r>
      </w:ins>
      <w:r>
        <w:rPr>
          <w:noProof/>
          <w:webHidden/>
        </w:rPr>
        <w:fldChar w:fldCharType="separate"/>
      </w:r>
      <w:ins w:id="943" w:author="JORGE CONTRERAS ORTIZ" w:date="2021-09-08T21:58:00Z">
        <w:r>
          <w:rPr>
            <w:noProof/>
            <w:webHidden/>
          </w:rPr>
          <w:t>79</w:t>
        </w:r>
        <w:r>
          <w:rPr>
            <w:noProof/>
            <w:webHidden/>
          </w:rPr>
          <w:fldChar w:fldCharType="end"/>
        </w:r>
        <w:r w:rsidRPr="00AC7B26">
          <w:rPr>
            <w:rStyle w:val="Hipervnculo"/>
            <w:noProof/>
          </w:rPr>
          <w:fldChar w:fldCharType="end"/>
        </w:r>
      </w:ins>
    </w:p>
    <w:p w14:paraId="1527F6CC" w14:textId="579063D5" w:rsidR="007865AB" w:rsidRDefault="007865AB">
      <w:pPr>
        <w:pStyle w:val="Tabladeilustraciones"/>
        <w:tabs>
          <w:tab w:val="right" w:leader="dot" w:pos="9060"/>
        </w:tabs>
        <w:rPr>
          <w:ins w:id="944" w:author="JORGE CONTRERAS ORTIZ" w:date="2021-09-08T21:58:00Z"/>
          <w:rFonts w:asciiTheme="minorHAnsi" w:eastAsiaTheme="minorEastAsia" w:hAnsiTheme="minorHAnsi" w:cstheme="minorBidi"/>
          <w:noProof/>
          <w:lang w:eastAsia="es-ES"/>
        </w:rPr>
      </w:pPr>
      <w:ins w:id="945"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"_Toc82030996"</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52 Conectores Verticales</w:t>
        </w:r>
        <w:r>
          <w:rPr>
            <w:noProof/>
            <w:webHidden/>
          </w:rPr>
          <w:tab/>
        </w:r>
        <w:r>
          <w:rPr>
            <w:noProof/>
            <w:webHidden/>
          </w:rPr>
          <w:fldChar w:fldCharType="begin"/>
        </w:r>
        <w:r>
          <w:rPr>
            <w:noProof/>
            <w:webHidden/>
          </w:rPr>
          <w:instrText xml:space="preserve"> PAGEREF _Toc82030996 \h </w:instrText>
        </w:r>
        <w:r>
          <w:rPr>
            <w:noProof/>
            <w:webHidden/>
          </w:rPr>
        </w:r>
      </w:ins>
      <w:r>
        <w:rPr>
          <w:noProof/>
          <w:webHidden/>
        </w:rPr>
        <w:fldChar w:fldCharType="separate"/>
      </w:r>
      <w:ins w:id="946" w:author="JORGE CONTRERAS ORTIZ" w:date="2021-09-08T21:58:00Z">
        <w:r>
          <w:rPr>
            <w:noProof/>
            <w:webHidden/>
          </w:rPr>
          <w:t>80</w:t>
        </w:r>
        <w:r>
          <w:rPr>
            <w:noProof/>
            <w:webHidden/>
          </w:rPr>
          <w:fldChar w:fldCharType="end"/>
        </w:r>
        <w:r w:rsidRPr="00AC7B26">
          <w:rPr>
            <w:rStyle w:val="Hipervnculo"/>
            <w:noProof/>
          </w:rPr>
          <w:fldChar w:fldCharType="end"/>
        </w:r>
      </w:ins>
    </w:p>
    <w:p w14:paraId="3933A23D" w14:textId="7ED484E5" w:rsidR="007865AB" w:rsidRDefault="007865AB">
      <w:pPr>
        <w:pStyle w:val="Tabladeilustraciones"/>
        <w:tabs>
          <w:tab w:val="right" w:leader="dot" w:pos="9060"/>
        </w:tabs>
        <w:rPr>
          <w:ins w:id="947" w:author="JORGE CONTRERAS ORTIZ" w:date="2021-09-08T21:58:00Z"/>
          <w:rFonts w:asciiTheme="minorHAnsi" w:eastAsiaTheme="minorEastAsia" w:hAnsiTheme="minorHAnsi" w:cstheme="minorBidi"/>
          <w:noProof/>
          <w:lang w:eastAsia="es-ES"/>
        </w:rPr>
      </w:pPr>
      <w:ins w:id="948"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"_Toc82030997"</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53 Conector USB</w:t>
        </w:r>
        <w:r>
          <w:rPr>
            <w:noProof/>
            <w:webHidden/>
          </w:rPr>
          <w:tab/>
        </w:r>
        <w:r>
          <w:rPr>
            <w:noProof/>
            <w:webHidden/>
          </w:rPr>
          <w:fldChar w:fldCharType="begin"/>
        </w:r>
        <w:r>
          <w:rPr>
            <w:noProof/>
            <w:webHidden/>
          </w:rPr>
          <w:instrText xml:space="preserve"> PAGEREF _Toc82030997 \h </w:instrText>
        </w:r>
        <w:r>
          <w:rPr>
            <w:noProof/>
            <w:webHidden/>
          </w:rPr>
        </w:r>
      </w:ins>
      <w:r>
        <w:rPr>
          <w:noProof/>
          <w:webHidden/>
        </w:rPr>
        <w:fldChar w:fldCharType="separate"/>
      </w:r>
      <w:ins w:id="949" w:author="JORGE CONTRERAS ORTIZ" w:date="2021-09-08T21:58:00Z">
        <w:r>
          <w:rPr>
            <w:noProof/>
            <w:webHidden/>
          </w:rPr>
          <w:t>81</w:t>
        </w:r>
        <w:r>
          <w:rPr>
            <w:noProof/>
            <w:webHidden/>
          </w:rPr>
          <w:fldChar w:fldCharType="end"/>
        </w:r>
        <w:r w:rsidRPr="00AC7B26">
          <w:rPr>
            <w:rStyle w:val="Hipervnculo"/>
            <w:noProof/>
          </w:rPr>
          <w:fldChar w:fldCharType="end"/>
        </w:r>
      </w:ins>
    </w:p>
    <w:p w14:paraId="0CE3C57F" w14:textId="23D84318" w:rsidR="007865AB" w:rsidRDefault="007865AB">
      <w:pPr>
        <w:pStyle w:val="Tabladeilustraciones"/>
        <w:tabs>
          <w:tab w:val="right" w:leader="dot" w:pos="9060"/>
        </w:tabs>
        <w:rPr>
          <w:ins w:id="950" w:author="JORGE CONTRERAS ORTIZ" w:date="2021-09-08T21:58:00Z"/>
          <w:rFonts w:asciiTheme="minorHAnsi" w:eastAsiaTheme="minorEastAsia" w:hAnsiTheme="minorHAnsi" w:cstheme="minorBidi"/>
          <w:noProof/>
          <w:lang w:eastAsia="es-ES"/>
        </w:rPr>
      </w:pPr>
      <w:ins w:id="951"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"_Toc82030998"</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54 Layout Completo</w:t>
        </w:r>
        <w:r>
          <w:rPr>
            <w:noProof/>
            <w:webHidden/>
          </w:rPr>
          <w:tab/>
        </w:r>
        <w:r>
          <w:rPr>
            <w:noProof/>
            <w:webHidden/>
          </w:rPr>
          <w:fldChar w:fldCharType="begin"/>
        </w:r>
        <w:r>
          <w:rPr>
            <w:noProof/>
            <w:webHidden/>
          </w:rPr>
          <w:instrText xml:space="preserve"> PAGEREF _Toc82030998 \h </w:instrText>
        </w:r>
        <w:r>
          <w:rPr>
            <w:noProof/>
            <w:webHidden/>
          </w:rPr>
        </w:r>
      </w:ins>
      <w:r>
        <w:rPr>
          <w:noProof/>
          <w:webHidden/>
        </w:rPr>
        <w:fldChar w:fldCharType="separate"/>
      </w:r>
      <w:ins w:id="952" w:author="JORGE CONTRERAS ORTIZ" w:date="2021-09-08T21:58:00Z">
        <w:r>
          <w:rPr>
            <w:noProof/>
            <w:webHidden/>
          </w:rPr>
          <w:t>82</w:t>
        </w:r>
        <w:r>
          <w:rPr>
            <w:noProof/>
            <w:webHidden/>
          </w:rPr>
          <w:fldChar w:fldCharType="end"/>
        </w:r>
        <w:r w:rsidRPr="00AC7B26">
          <w:rPr>
            <w:rStyle w:val="Hipervnculo"/>
            <w:noProof/>
          </w:rPr>
          <w:fldChar w:fldCharType="end"/>
        </w:r>
      </w:ins>
    </w:p>
    <w:p w14:paraId="191C499E" w14:textId="574DC5AD" w:rsidR="007865AB" w:rsidRDefault="007865AB">
      <w:pPr>
        <w:pStyle w:val="Tabladeilustraciones"/>
        <w:tabs>
          <w:tab w:val="right" w:leader="dot" w:pos="9060"/>
        </w:tabs>
        <w:rPr>
          <w:ins w:id="953" w:author="JORGE CONTRERAS ORTIZ" w:date="2021-09-08T21:58:00Z"/>
          <w:rFonts w:asciiTheme="minorHAnsi" w:eastAsiaTheme="minorEastAsia" w:hAnsiTheme="minorHAnsi" w:cstheme="minorBidi"/>
          <w:noProof/>
          <w:lang w:eastAsia="es-ES"/>
        </w:rPr>
      </w:pPr>
      <w:ins w:id="954"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"_Toc82030999"</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55 Layout Capa TOP</w:t>
        </w:r>
        <w:r>
          <w:rPr>
            <w:noProof/>
            <w:webHidden/>
          </w:rPr>
          <w:tab/>
        </w:r>
        <w:r>
          <w:rPr>
            <w:noProof/>
            <w:webHidden/>
          </w:rPr>
          <w:fldChar w:fldCharType="begin"/>
        </w:r>
        <w:r>
          <w:rPr>
            <w:noProof/>
            <w:webHidden/>
          </w:rPr>
          <w:instrText xml:space="preserve"> PAGEREF _Toc82030999 \h </w:instrText>
        </w:r>
        <w:r>
          <w:rPr>
            <w:noProof/>
            <w:webHidden/>
          </w:rPr>
        </w:r>
      </w:ins>
      <w:r>
        <w:rPr>
          <w:noProof/>
          <w:webHidden/>
        </w:rPr>
        <w:fldChar w:fldCharType="separate"/>
      </w:r>
      <w:ins w:id="955" w:author="JORGE CONTRERAS ORTIZ" w:date="2021-09-08T21:58:00Z">
        <w:r>
          <w:rPr>
            <w:noProof/>
            <w:webHidden/>
          </w:rPr>
          <w:t>83</w:t>
        </w:r>
        <w:r>
          <w:rPr>
            <w:noProof/>
            <w:webHidden/>
          </w:rPr>
          <w:fldChar w:fldCharType="end"/>
        </w:r>
        <w:r w:rsidRPr="00AC7B26">
          <w:rPr>
            <w:rStyle w:val="Hipervnculo"/>
            <w:noProof/>
          </w:rPr>
          <w:fldChar w:fldCharType="end"/>
        </w:r>
      </w:ins>
    </w:p>
    <w:p w14:paraId="6D40F9E1" w14:textId="6187129D" w:rsidR="007865AB" w:rsidRDefault="007865AB">
      <w:pPr>
        <w:pStyle w:val="Tabladeilustraciones"/>
        <w:tabs>
          <w:tab w:val="right" w:leader="dot" w:pos="9060"/>
        </w:tabs>
        <w:rPr>
          <w:ins w:id="956" w:author="JORGE CONTRERAS ORTIZ" w:date="2021-09-08T21:58:00Z"/>
          <w:rFonts w:asciiTheme="minorHAnsi" w:eastAsiaTheme="minorEastAsia" w:hAnsiTheme="minorHAnsi" w:cstheme="minorBidi"/>
          <w:noProof/>
          <w:lang w:eastAsia="es-ES"/>
        </w:rPr>
      </w:pPr>
      <w:ins w:id="957"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"_Toc82031000"</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56 Layout Capa BOTTOM</w:t>
        </w:r>
        <w:r>
          <w:rPr>
            <w:noProof/>
            <w:webHidden/>
          </w:rPr>
          <w:tab/>
        </w:r>
        <w:r>
          <w:rPr>
            <w:noProof/>
            <w:webHidden/>
          </w:rPr>
          <w:fldChar w:fldCharType="begin"/>
        </w:r>
        <w:r>
          <w:rPr>
            <w:noProof/>
            <w:webHidden/>
          </w:rPr>
          <w:instrText xml:space="preserve"> PAGEREF _Toc82031000 \h </w:instrText>
        </w:r>
        <w:r>
          <w:rPr>
            <w:noProof/>
            <w:webHidden/>
          </w:rPr>
        </w:r>
      </w:ins>
      <w:r>
        <w:rPr>
          <w:noProof/>
          <w:webHidden/>
        </w:rPr>
        <w:fldChar w:fldCharType="separate"/>
      </w:r>
      <w:ins w:id="958" w:author="JORGE CONTRERAS ORTIZ" w:date="2021-09-08T21:58:00Z">
        <w:r>
          <w:rPr>
            <w:noProof/>
            <w:webHidden/>
          </w:rPr>
          <w:t>84</w:t>
        </w:r>
        <w:r>
          <w:rPr>
            <w:noProof/>
            <w:webHidden/>
          </w:rPr>
          <w:fldChar w:fldCharType="end"/>
        </w:r>
        <w:r w:rsidRPr="00AC7B26">
          <w:rPr>
            <w:rStyle w:val="Hipervnculo"/>
            <w:noProof/>
          </w:rPr>
          <w:fldChar w:fldCharType="end"/>
        </w:r>
      </w:ins>
    </w:p>
    <w:p w14:paraId="70BF1184" w14:textId="08D28591" w:rsidR="007865AB" w:rsidRDefault="007865AB">
      <w:pPr>
        <w:pStyle w:val="Tabladeilustraciones"/>
        <w:tabs>
          <w:tab w:val="right" w:leader="dot" w:pos="9060"/>
        </w:tabs>
        <w:rPr>
          <w:ins w:id="959" w:author="JORGE CONTRERAS ORTIZ" w:date="2021-09-08T21:58:00Z"/>
          <w:rFonts w:asciiTheme="minorHAnsi" w:eastAsiaTheme="minorEastAsia" w:hAnsiTheme="minorHAnsi" w:cstheme="minorBidi"/>
          <w:noProof/>
          <w:lang w:eastAsia="es-ES"/>
        </w:rPr>
      </w:pPr>
      <w:ins w:id="960"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"_Toc82031001"</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lang w:val="en-US"/>
          </w:rPr>
          <w:t>Ilustración 57 PCB Cookie Thread TOP</w:t>
        </w:r>
        <w:r>
          <w:rPr>
            <w:noProof/>
            <w:webHidden/>
          </w:rPr>
          <w:tab/>
        </w:r>
        <w:r>
          <w:rPr>
            <w:noProof/>
            <w:webHidden/>
          </w:rPr>
          <w:fldChar w:fldCharType="begin"/>
        </w:r>
        <w:r>
          <w:rPr>
            <w:noProof/>
            <w:webHidden/>
          </w:rPr>
          <w:instrText xml:space="preserve"> PAGEREF _Toc82031001 \h </w:instrText>
        </w:r>
        <w:r>
          <w:rPr>
            <w:noProof/>
            <w:webHidden/>
          </w:rPr>
        </w:r>
      </w:ins>
      <w:r>
        <w:rPr>
          <w:noProof/>
          <w:webHidden/>
        </w:rPr>
        <w:fldChar w:fldCharType="separate"/>
      </w:r>
      <w:ins w:id="961" w:author="JORGE CONTRERAS ORTIZ" w:date="2021-09-08T21:58:00Z">
        <w:r>
          <w:rPr>
            <w:noProof/>
            <w:webHidden/>
          </w:rPr>
          <w:t>85</w:t>
        </w:r>
        <w:r>
          <w:rPr>
            <w:noProof/>
            <w:webHidden/>
          </w:rPr>
          <w:fldChar w:fldCharType="end"/>
        </w:r>
        <w:r w:rsidRPr="00AC7B26">
          <w:rPr>
            <w:rStyle w:val="Hipervnculo"/>
            <w:noProof/>
          </w:rPr>
          <w:fldChar w:fldCharType="end"/>
        </w:r>
      </w:ins>
    </w:p>
    <w:p w14:paraId="6D0FDAA1" w14:textId="28C133FF" w:rsidR="007865AB" w:rsidRDefault="007865AB">
      <w:pPr>
        <w:pStyle w:val="Tabladeilustraciones"/>
        <w:tabs>
          <w:tab w:val="right" w:leader="dot" w:pos="9060"/>
        </w:tabs>
        <w:rPr>
          <w:ins w:id="962" w:author="JORGE CONTRERAS ORTIZ" w:date="2021-09-08T21:58:00Z"/>
          <w:rFonts w:asciiTheme="minorHAnsi" w:eastAsiaTheme="minorEastAsia" w:hAnsiTheme="minorHAnsi" w:cstheme="minorBidi"/>
          <w:noProof/>
          <w:lang w:eastAsia="es-ES"/>
        </w:rPr>
      </w:pPr>
      <w:ins w:id="963"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"_Toc82031002"</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lang w:val="en-US"/>
          </w:rPr>
          <w:t>Ilustración 58 PCB Cookie Thread Capa BOTTOM</w:t>
        </w:r>
        <w:r>
          <w:rPr>
            <w:noProof/>
            <w:webHidden/>
          </w:rPr>
          <w:tab/>
        </w:r>
        <w:r>
          <w:rPr>
            <w:noProof/>
            <w:webHidden/>
          </w:rPr>
          <w:fldChar w:fldCharType="begin"/>
        </w:r>
        <w:r>
          <w:rPr>
            <w:noProof/>
            <w:webHidden/>
          </w:rPr>
          <w:instrText xml:space="preserve"> PAGEREF _Toc82031002 \h </w:instrText>
        </w:r>
        <w:r>
          <w:rPr>
            <w:noProof/>
            <w:webHidden/>
          </w:rPr>
        </w:r>
      </w:ins>
      <w:r>
        <w:rPr>
          <w:noProof/>
          <w:webHidden/>
        </w:rPr>
        <w:fldChar w:fldCharType="separate"/>
      </w:r>
      <w:ins w:id="964" w:author="JORGE CONTRERAS ORTIZ" w:date="2021-09-08T21:58:00Z">
        <w:r>
          <w:rPr>
            <w:noProof/>
            <w:webHidden/>
          </w:rPr>
          <w:t>85</w:t>
        </w:r>
        <w:r>
          <w:rPr>
            <w:noProof/>
            <w:webHidden/>
          </w:rPr>
          <w:fldChar w:fldCharType="end"/>
        </w:r>
        <w:r w:rsidRPr="00AC7B26">
          <w:rPr>
            <w:rStyle w:val="Hipervnculo"/>
            <w:noProof/>
          </w:rPr>
          <w:fldChar w:fldCharType="end"/>
        </w:r>
      </w:ins>
    </w:p>
    <w:p w14:paraId="14433F10" w14:textId="18FA6C0A" w:rsidR="007865AB" w:rsidRDefault="007865AB">
      <w:pPr>
        <w:pStyle w:val="Tabladeilustraciones"/>
        <w:tabs>
          <w:tab w:val="right" w:leader="dot" w:pos="9060"/>
        </w:tabs>
        <w:rPr>
          <w:ins w:id="965" w:author="JORGE CONTRERAS ORTIZ" w:date="2021-09-08T21:58:00Z"/>
          <w:rFonts w:asciiTheme="minorHAnsi" w:eastAsiaTheme="minorEastAsia" w:hAnsiTheme="minorHAnsi" w:cstheme="minorBidi"/>
          <w:noProof/>
          <w:lang w:eastAsia="es-ES"/>
        </w:rPr>
      </w:pPr>
      <w:ins w:id="966"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"F:\\Jorge\\UPM\\master\\TFM\\Documentos\\TFM_V3.docx" \l "_Toc82031003"</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57 Diagrama de conexión PC - Dongle - uC</w:t>
        </w:r>
        <w:r>
          <w:rPr>
            <w:noProof/>
            <w:webHidden/>
          </w:rPr>
          <w:tab/>
        </w:r>
        <w:r>
          <w:rPr>
            <w:noProof/>
            <w:webHidden/>
          </w:rPr>
          <w:fldChar w:fldCharType="begin"/>
        </w:r>
        <w:r>
          <w:rPr>
            <w:noProof/>
            <w:webHidden/>
          </w:rPr>
          <w:instrText xml:space="preserve"> PAGEREF _Toc82031003 \h </w:instrText>
        </w:r>
        <w:r>
          <w:rPr>
            <w:noProof/>
            <w:webHidden/>
          </w:rPr>
        </w:r>
      </w:ins>
      <w:r>
        <w:rPr>
          <w:noProof/>
          <w:webHidden/>
        </w:rPr>
        <w:fldChar w:fldCharType="separate"/>
      </w:r>
      <w:ins w:id="967" w:author="JORGE CONTRERAS ORTIZ" w:date="2021-09-08T21:58:00Z">
        <w:r>
          <w:rPr>
            <w:noProof/>
            <w:webHidden/>
          </w:rPr>
          <w:t>86</w:t>
        </w:r>
        <w:r>
          <w:rPr>
            <w:noProof/>
            <w:webHidden/>
          </w:rPr>
          <w:fldChar w:fldCharType="end"/>
        </w:r>
        <w:r w:rsidRPr="00AC7B26">
          <w:rPr>
            <w:rStyle w:val="Hipervnculo"/>
            <w:noProof/>
          </w:rPr>
          <w:fldChar w:fldCharType="end"/>
        </w:r>
      </w:ins>
    </w:p>
    <w:p w14:paraId="72D703EE" w14:textId="7B63F74B" w:rsidR="007865AB" w:rsidRDefault="007865AB">
      <w:pPr>
        <w:pStyle w:val="Tabladeilustraciones"/>
        <w:tabs>
          <w:tab w:val="right" w:leader="dot" w:pos="9060"/>
        </w:tabs>
        <w:rPr>
          <w:ins w:id="968" w:author="JORGE CONTRERAS ORTIZ" w:date="2021-09-08T21:58:00Z"/>
          <w:rFonts w:asciiTheme="minorHAnsi" w:eastAsiaTheme="minorEastAsia" w:hAnsiTheme="minorHAnsi" w:cstheme="minorBidi"/>
          <w:noProof/>
          <w:lang w:eastAsia="es-ES"/>
        </w:rPr>
      </w:pPr>
      <w:ins w:id="969"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"F:\\Jorge\\UPM\\master\\TFM\\Documentos\\TFM_V3.docx" \l "_Toc82031004"</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58 Esquema montaje Red de Dos Nodos</w:t>
        </w:r>
        <w:r>
          <w:rPr>
            <w:noProof/>
            <w:webHidden/>
          </w:rPr>
          <w:tab/>
        </w:r>
        <w:r>
          <w:rPr>
            <w:noProof/>
            <w:webHidden/>
          </w:rPr>
          <w:fldChar w:fldCharType="begin"/>
        </w:r>
        <w:r>
          <w:rPr>
            <w:noProof/>
            <w:webHidden/>
          </w:rPr>
          <w:instrText xml:space="preserve"> PAGEREF _Toc82031004 \h </w:instrText>
        </w:r>
        <w:r>
          <w:rPr>
            <w:noProof/>
            <w:webHidden/>
          </w:rPr>
        </w:r>
      </w:ins>
      <w:r>
        <w:rPr>
          <w:noProof/>
          <w:webHidden/>
        </w:rPr>
        <w:fldChar w:fldCharType="separate"/>
      </w:r>
      <w:ins w:id="970" w:author="JORGE CONTRERAS ORTIZ" w:date="2021-09-08T21:58:00Z">
        <w:r>
          <w:rPr>
            <w:noProof/>
            <w:webHidden/>
          </w:rPr>
          <w:t>87</w:t>
        </w:r>
        <w:r>
          <w:rPr>
            <w:noProof/>
            <w:webHidden/>
          </w:rPr>
          <w:fldChar w:fldCharType="end"/>
        </w:r>
        <w:r w:rsidRPr="00AC7B26">
          <w:rPr>
            <w:rStyle w:val="Hipervnculo"/>
            <w:noProof/>
          </w:rPr>
          <w:fldChar w:fldCharType="end"/>
        </w:r>
      </w:ins>
    </w:p>
    <w:p w14:paraId="3DBEA75D" w14:textId="708BD9CC" w:rsidR="007865AB" w:rsidRDefault="007865AB">
      <w:pPr>
        <w:pStyle w:val="Tabladeilustraciones"/>
        <w:tabs>
          <w:tab w:val="right" w:leader="dot" w:pos="9060"/>
        </w:tabs>
        <w:rPr>
          <w:ins w:id="971" w:author="JORGE CONTRERAS ORTIZ" w:date="2021-09-08T21:58:00Z"/>
          <w:rFonts w:asciiTheme="minorHAnsi" w:eastAsiaTheme="minorEastAsia" w:hAnsiTheme="minorHAnsi" w:cstheme="minorBidi"/>
          <w:noProof/>
          <w:lang w:eastAsia="es-ES"/>
        </w:rPr>
      </w:pPr>
      <w:ins w:id="972"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"_Toc82031005"</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61 Logs KiTools al REALIZAR un Ping</w:t>
        </w:r>
        <w:r>
          <w:rPr>
            <w:noProof/>
            <w:webHidden/>
          </w:rPr>
          <w:tab/>
        </w:r>
        <w:r>
          <w:rPr>
            <w:noProof/>
            <w:webHidden/>
          </w:rPr>
          <w:fldChar w:fldCharType="begin"/>
        </w:r>
        <w:r>
          <w:rPr>
            <w:noProof/>
            <w:webHidden/>
          </w:rPr>
          <w:instrText xml:space="preserve"> PAGEREF _Toc82031005 \h </w:instrText>
        </w:r>
        <w:r>
          <w:rPr>
            <w:noProof/>
            <w:webHidden/>
          </w:rPr>
        </w:r>
      </w:ins>
      <w:r>
        <w:rPr>
          <w:noProof/>
          <w:webHidden/>
        </w:rPr>
        <w:fldChar w:fldCharType="separate"/>
      </w:r>
      <w:ins w:id="973" w:author="JORGE CONTRERAS ORTIZ" w:date="2021-09-08T21:58:00Z">
        <w:r>
          <w:rPr>
            <w:noProof/>
            <w:webHidden/>
          </w:rPr>
          <w:t>88</w:t>
        </w:r>
        <w:r>
          <w:rPr>
            <w:noProof/>
            <w:webHidden/>
          </w:rPr>
          <w:fldChar w:fldCharType="end"/>
        </w:r>
        <w:r w:rsidRPr="00AC7B26">
          <w:rPr>
            <w:rStyle w:val="Hipervnculo"/>
            <w:noProof/>
          </w:rPr>
          <w:fldChar w:fldCharType="end"/>
        </w:r>
      </w:ins>
    </w:p>
    <w:p w14:paraId="562775D2" w14:textId="7A3EE169" w:rsidR="007865AB" w:rsidRDefault="007865AB">
      <w:pPr>
        <w:pStyle w:val="Tabladeilustraciones"/>
        <w:tabs>
          <w:tab w:val="right" w:leader="dot" w:pos="9060"/>
        </w:tabs>
        <w:rPr>
          <w:ins w:id="974" w:author="JORGE CONTRERAS ORTIZ" w:date="2021-09-08T21:58:00Z"/>
          <w:rFonts w:asciiTheme="minorHAnsi" w:eastAsiaTheme="minorEastAsia" w:hAnsiTheme="minorHAnsi" w:cstheme="minorBidi"/>
          <w:noProof/>
          <w:lang w:eastAsia="es-ES"/>
        </w:rPr>
      </w:pPr>
      <w:ins w:id="975"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"_Toc82031006"</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62 Logs KiTools al RECIBIR un Ping</w:t>
        </w:r>
        <w:r>
          <w:rPr>
            <w:noProof/>
            <w:webHidden/>
          </w:rPr>
          <w:tab/>
        </w:r>
        <w:r>
          <w:rPr>
            <w:noProof/>
            <w:webHidden/>
          </w:rPr>
          <w:fldChar w:fldCharType="begin"/>
        </w:r>
        <w:r>
          <w:rPr>
            <w:noProof/>
            <w:webHidden/>
          </w:rPr>
          <w:instrText xml:space="preserve"> PAGEREF _Toc82031006 \h </w:instrText>
        </w:r>
        <w:r>
          <w:rPr>
            <w:noProof/>
            <w:webHidden/>
          </w:rPr>
        </w:r>
      </w:ins>
      <w:r>
        <w:rPr>
          <w:noProof/>
          <w:webHidden/>
        </w:rPr>
        <w:fldChar w:fldCharType="separate"/>
      </w:r>
      <w:ins w:id="976" w:author="JORGE CONTRERAS ORTIZ" w:date="2021-09-08T21:58:00Z">
        <w:r>
          <w:rPr>
            <w:noProof/>
            <w:webHidden/>
          </w:rPr>
          <w:t>88</w:t>
        </w:r>
        <w:r>
          <w:rPr>
            <w:noProof/>
            <w:webHidden/>
          </w:rPr>
          <w:fldChar w:fldCharType="end"/>
        </w:r>
        <w:r w:rsidRPr="00AC7B26">
          <w:rPr>
            <w:rStyle w:val="Hipervnculo"/>
            <w:noProof/>
          </w:rPr>
          <w:fldChar w:fldCharType="end"/>
        </w:r>
      </w:ins>
    </w:p>
    <w:p w14:paraId="42DFEDBA" w14:textId="5C140500" w:rsidR="007865AB" w:rsidRDefault="007865AB">
      <w:pPr>
        <w:pStyle w:val="Tabladeilustraciones"/>
        <w:tabs>
          <w:tab w:val="right" w:leader="dot" w:pos="9060"/>
        </w:tabs>
        <w:rPr>
          <w:ins w:id="977" w:author="JORGE CONTRERAS ORTIZ" w:date="2021-09-08T21:58:00Z"/>
          <w:rFonts w:asciiTheme="minorHAnsi" w:eastAsiaTheme="minorEastAsia" w:hAnsiTheme="minorHAnsi" w:cstheme="minorBidi"/>
          <w:noProof/>
          <w:lang w:eastAsia="es-ES"/>
        </w:rPr>
      </w:pPr>
      <w:ins w:id="978"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"_Toc82031007"</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63 Montaje Border Router</w:t>
        </w:r>
        <w:r>
          <w:rPr>
            <w:noProof/>
            <w:webHidden/>
          </w:rPr>
          <w:tab/>
        </w:r>
        <w:r>
          <w:rPr>
            <w:noProof/>
            <w:webHidden/>
          </w:rPr>
          <w:fldChar w:fldCharType="begin"/>
        </w:r>
        <w:r>
          <w:rPr>
            <w:noProof/>
            <w:webHidden/>
          </w:rPr>
          <w:instrText xml:space="preserve"> PAGEREF _Toc82031007 \h </w:instrText>
        </w:r>
        <w:r>
          <w:rPr>
            <w:noProof/>
            <w:webHidden/>
          </w:rPr>
        </w:r>
      </w:ins>
      <w:r>
        <w:rPr>
          <w:noProof/>
          <w:webHidden/>
        </w:rPr>
        <w:fldChar w:fldCharType="separate"/>
      </w:r>
      <w:ins w:id="979" w:author="JORGE CONTRERAS ORTIZ" w:date="2021-09-08T21:58:00Z">
        <w:r>
          <w:rPr>
            <w:noProof/>
            <w:webHidden/>
          </w:rPr>
          <w:t>90</w:t>
        </w:r>
        <w:r>
          <w:rPr>
            <w:noProof/>
            <w:webHidden/>
          </w:rPr>
          <w:fldChar w:fldCharType="end"/>
        </w:r>
        <w:r w:rsidRPr="00AC7B26">
          <w:rPr>
            <w:rStyle w:val="Hipervnculo"/>
            <w:noProof/>
          </w:rPr>
          <w:fldChar w:fldCharType="end"/>
        </w:r>
      </w:ins>
    </w:p>
    <w:p w14:paraId="23AFDCC0" w14:textId="6B9CDCC7" w:rsidR="007865AB" w:rsidRDefault="007865AB">
      <w:pPr>
        <w:pStyle w:val="Tabladeilustraciones"/>
        <w:tabs>
          <w:tab w:val="right" w:leader="dot" w:pos="9060"/>
        </w:tabs>
        <w:rPr>
          <w:ins w:id="980" w:author="JORGE CONTRERAS ORTIZ" w:date="2021-09-08T21:58:00Z"/>
          <w:rFonts w:asciiTheme="minorHAnsi" w:eastAsiaTheme="minorEastAsia" w:hAnsiTheme="minorHAnsi" w:cstheme="minorBidi"/>
          <w:noProof/>
          <w:lang w:eastAsia="es-ES"/>
        </w:rPr>
      </w:pPr>
      <w:ins w:id="981"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"_Toc82031008"</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64 Topología de Red 1 nodo con BR</w:t>
        </w:r>
        <w:r>
          <w:rPr>
            <w:noProof/>
            <w:webHidden/>
          </w:rPr>
          <w:tab/>
        </w:r>
        <w:r>
          <w:rPr>
            <w:noProof/>
            <w:webHidden/>
          </w:rPr>
          <w:fldChar w:fldCharType="begin"/>
        </w:r>
        <w:r>
          <w:rPr>
            <w:noProof/>
            <w:webHidden/>
          </w:rPr>
          <w:instrText xml:space="preserve"> PAGEREF _Toc82031008 \h </w:instrText>
        </w:r>
        <w:r>
          <w:rPr>
            <w:noProof/>
            <w:webHidden/>
          </w:rPr>
        </w:r>
      </w:ins>
      <w:r>
        <w:rPr>
          <w:noProof/>
          <w:webHidden/>
        </w:rPr>
        <w:fldChar w:fldCharType="separate"/>
      </w:r>
      <w:ins w:id="982" w:author="JORGE CONTRERAS ORTIZ" w:date="2021-09-08T21:58:00Z">
        <w:r>
          <w:rPr>
            <w:noProof/>
            <w:webHidden/>
          </w:rPr>
          <w:t>91</w:t>
        </w:r>
        <w:r>
          <w:rPr>
            <w:noProof/>
            <w:webHidden/>
          </w:rPr>
          <w:fldChar w:fldCharType="end"/>
        </w:r>
        <w:r w:rsidRPr="00AC7B26">
          <w:rPr>
            <w:rStyle w:val="Hipervnculo"/>
            <w:noProof/>
          </w:rPr>
          <w:fldChar w:fldCharType="end"/>
        </w:r>
      </w:ins>
    </w:p>
    <w:p w14:paraId="2CB485F9" w14:textId="353C3C23" w:rsidR="007865AB" w:rsidRDefault="007865AB">
      <w:pPr>
        <w:pStyle w:val="Tabladeilustraciones"/>
        <w:tabs>
          <w:tab w:val="right" w:leader="dot" w:pos="9060"/>
        </w:tabs>
        <w:rPr>
          <w:ins w:id="983" w:author="JORGE CONTRERAS ORTIZ" w:date="2021-09-08T21:58:00Z"/>
          <w:rFonts w:asciiTheme="minorHAnsi" w:eastAsiaTheme="minorEastAsia" w:hAnsiTheme="minorHAnsi" w:cstheme="minorBidi"/>
          <w:noProof/>
          <w:lang w:eastAsia="es-ES"/>
        </w:rPr>
      </w:pPr>
      <w:ins w:id="984"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"_Toc82031009"</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65 Topología 1 de BR con 2 nodos Dongle</w:t>
        </w:r>
        <w:r>
          <w:rPr>
            <w:noProof/>
            <w:webHidden/>
          </w:rPr>
          <w:tab/>
        </w:r>
        <w:r>
          <w:rPr>
            <w:noProof/>
            <w:webHidden/>
          </w:rPr>
          <w:fldChar w:fldCharType="begin"/>
        </w:r>
        <w:r>
          <w:rPr>
            <w:noProof/>
            <w:webHidden/>
          </w:rPr>
          <w:instrText xml:space="preserve"> PAGEREF _Toc82031009 \h </w:instrText>
        </w:r>
        <w:r>
          <w:rPr>
            <w:noProof/>
            <w:webHidden/>
          </w:rPr>
        </w:r>
      </w:ins>
      <w:r>
        <w:rPr>
          <w:noProof/>
          <w:webHidden/>
        </w:rPr>
        <w:fldChar w:fldCharType="separate"/>
      </w:r>
      <w:ins w:id="985" w:author="JORGE CONTRERAS ORTIZ" w:date="2021-09-08T21:58:00Z">
        <w:r>
          <w:rPr>
            <w:noProof/>
            <w:webHidden/>
          </w:rPr>
          <w:t>92</w:t>
        </w:r>
        <w:r>
          <w:rPr>
            <w:noProof/>
            <w:webHidden/>
          </w:rPr>
          <w:fldChar w:fldCharType="end"/>
        </w:r>
        <w:r w:rsidRPr="00AC7B26">
          <w:rPr>
            <w:rStyle w:val="Hipervnculo"/>
            <w:noProof/>
          </w:rPr>
          <w:fldChar w:fldCharType="end"/>
        </w:r>
      </w:ins>
    </w:p>
    <w:p w14:paraId="24845B3B" w14:textId="2D53655D" w:rsidR="007865AB" w:rsidRDefault="007865AB">
      <w:pPr>
        <w:pStyle w:val="Tabladeilustraciones"/>
        <w:tabs>
          <w:tab w:val="right" w:leader="dot" w:pos="9060"/>
        </w:tabs>
        <w:rPr>
          <w:ins w:id="986" w:author="JORGE CONTRERAS ORTIZ" w:date="2021-09-08T21:58:00Z"/>
          <w:rFonts w:asciiTheme="minorHAnsi" w:eastAsiaTheme="minorEastAsia" w:hAnsiTheme="minorHAnsi" w:cstheme="minorBidi"/>
          <w:noProof/>
          <w:lang w:eastAsia="es-ES"/>
        </w:rPr>
      </w:pPr>
      <w:ins w:id="987"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"_Toc82031010"</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66 Topología 2 de BR con dos nodos Dongle</w:t>
        </w:r>
        <w:r>
          <w:rPr>
            <w:noProof/>
            <w:webHidden/>
          </w:rPr>
          <w:tab/>
        </w:r>
        <w:r>
          <w:rPr>
            <w:noProof/>
            <w:webHidden/>
          </w:rPr>
          <w:fldChar w:fldCharType="begin"/>
        </w:r>
        <w:r>
          <w:rPr>
            <w:noProof/>
            <w:webHidden/>
          </w:rPr>
          <w:instrText xml:space="preserve"> PAGEREF _Toc82031010 \h </w:instrText>
        </w:r>
        <w:r>
          <w:rPr>
            <w:noProof/>
            <w:webHidden/>
          </w:rPr>
        </w:r>
      </w:ins>
      <w:r>
        <w:rPr>
          <w:noProof/>
          <w:webHidden/>
        </w:rPr>
        <w:fldChar w:fldCharType="separate"/>
      </w:r>
      <w:ins w:id="988" w:author="JORGE CONTRERAS ORTIZ" w:date="2021-09-08T21:58:00Z">
        <w:r>
          <w:rPr>
            <w:noProof/>
            <w:webHidden/>
          </w:rPr>
          <w:t>92</w:t>
        </w:r>
        <w:r>
          <w:rPr>
            <w:noProof/>
            <w:webHidden/>
          </w:rPr>
          <w:fldChar w:fldCharType="end"/>
        </w:r>
        <w:r w:rsidRPr="00AC7B26">
          <w:rPr>
            <w:rStyle w:val="Hipervnculo"/>
            <w:noProof/>
          </w:rPr>
          <w:fldChar w:fldCharType="end"/>
        </w:r>
      </w:ins>
    </w:p>
    <w:p w14:paraId="04AC9BA3" w14:textId="73F759EE" w:rsidR="007865AB" w:rsidRDefault="007865AB">
      <w:pPr>
        <w:pStyle w:val="Tabladeilustraciones"/>
        <w:tabs>
          <w:tab w:val="right" w:leader="dot" w:pos="9060"/>
        </w:tabs>
        <w:rPr>
          <w:ins w:id="989" w:author="JORGE CONTRERAS ORTIZ" w:date="2021-09-08T21:58:00Z"/>
          <w:rFonts w:asciiTheme="minorHAnsi" w:eastAsiaTheme="minorEastAsia" w:hAnsiTheme="minorHAnsi" w:cstheme="minorBidi"/>
          <w:noProof/>
          <w:lang w:eastAsia="es-ES"/>
        </w:rPr>
      </w:pPr>
      <w:ins w:id="990"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"_Toc82031011"</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67 Ping desde PC a BR</w:t>
        </w:r>
        <w:r>
          <w:rPr>
            <w:noProof/>
            <w:webHidden/>
          </w:rPr>
          <w:tab/>
        </w:r>
        <w:r>
          <w:rPr>
            <w:noProof/>
            <w:webHidden/>
          </w:rPr>
          <w:fldChar w:fldCharType="begin"/>
        </w:r>
        <w:r>
          <w:rPr>
            <w:noProof/>
            <w:webHidden/>
          </w:rPr>
          <w:instrText xml:space="preserve"> PAGEREF _Toc82031011 \h </w:instrText>
        </w:r>
        <w:r>
          <w:rPr>
            <w:noProof/>
            <w:webHidden/>
          </w:rPr>
        </w:r>
      </w:ins>
      <w:r>
        <w:rPr>
          <w:noProof/>
          <w:webHidden/>
        </w:rPr>
        <w:fldChar w:fldCharType="separate"/>
      </w:r>
      <w:ins w:id="991" w:author="JORGE CONTRERAS ORTIZ" w:date="2021-09-08T21:58:00Z">
        <w:r>
          <w:rPr>
            <w:noProof/>
            <w:webHidden/>
          </w:rPr>
          <w:t>93</w:t>
        </w:r>
        <w:r>
          <w:rPr>
            <w:noProof/>
            <w:webHidden/>
          </w:rPr>
          <w:fldChar w:fldCharType="end"/>
        </w:r>
        <w:r w:rsidRPr="00AC7B26">
          <w:rPr>
            <w:rStyle w:val="Hipervnculo"/>
            <w:noProof/>
          </w:rPr>
          <w:fldChar w:fldCharType="end"/>
        </w:r>
      </w:ins>
    </w:p>
    <w:p w14:paraId="6CDB6E57" w14:textId="403C4800" w:rsidR="007865AB" w:rsidRDefault="007865AB">
      <w:pPr>
        <w:pStyle w:val="Tabladeilustraciones"/>
        <w:tabs>
          <w:tab w:val="right" w:leader="dot" w:pos="9060"/>
        </w:tabs>
        <w:rPr>
          <w:ins w:id="992" w:author="JORGE CONTRERAS ORTIZ" w:date="2021-09-08T21:58:00Z"/>
          <w:rFonts w:asciiTheme="minorHAnsi" w:eastAsiaTheme="minorEastAsia" w:hAnsiTheme="minorHAnsi" w:cstheme="minorBidi"/>
          <w:noProof/>
          <w:lang w:eastAsia="es-ES"/>
        </w:rPr>
      </w:pPr>
      <w:ins w:id="993"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"_Toc82031012"</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68 Ping desde PC a nodo LEADER</w:t>
        </w:r>
        <w:r>
          <w:rPr>
            <w:noProof/>
            <w:webHidden/>
          </w:rPr>
          <w:tab/>
        </w:r>
        <w:r>
          <w:rPr>
            <w:noProof/>
            <w:webHidden/>
          </w:rPr>
          <w:fldChar w:fldCharType="begin"/>
        </w:r>
        <w:r>
          <w:rPr>
            <w:noProof/>
            <w:webHidden/>
          </w:rPr>
          <w:instrText xml:space="preserve"> PAGEREF _Toc82031012 \h </w:instrText>
        </w:r>
        <w:r>
          <w:rPr>
            <w:noProof/>
            <w:webHidden/>
          </w:rPr>
        </w:r>
      </w:ins>
      <w:r>
        <w:rPr>
          <w:noProof/>
          <w:webHidden/>
        </w:rPr>
        <w:fldChar w:fldCharType="separate"/>
      </w:r>
      <w:ins w:id="994" w:author="JORGE CONTRERAS ORTIZ" w:date="2021-09-08T21:58:00Z">
        <w:r>
          <w:rPr>
            <w:noProof/>
            <w:webHidden/>
          </w:rPr>
          <w:t>93</w:t>
        </w:r>
        <w:r>
          <w:rPr>
            <w:noProof/>
            <w:webHidden/>
          </w:rPr>
          <w:fldChar w:fldCharType="end"/>
        </w:r>
        <w:r w:rsidRPr="00AC7B26">
          <w:rPr>
            <w:rStyle w:val="Hipervnculo"/>
            <w:noProof/>
          </w:rPr>
          <w:fldChar w:fldCharType="end"/>
        </w:r>
      </w:ins>
    </w:p>
    <w:p w14:paraId="3924ED4D" w14:textId="2DAFA151" w:rsidR="007865AB" w:rsidRDefault="007865AB">
      <w:pPr>
        <w:pStyle w:val="Tabladeilustraciones"/>
        <w:tabs>
          <w:tab w:val="right" w:leader="dot" w:pos="9060"/>
        </w:tabs>
        <w:rPr>
          <w:ins w:id="995" w:author="JORGE CONTRERAS ORTIZ" w:date="2021-09-08T21:58:00Z"/>
          <w:rFonts w:asciiTheme="minorHAnsi" w:eastAsiaTheme="minorEastAsia" w:hAnsiTheme="minorHAnsi" w:cstheme="minorBidi"/>
          <w:noProof/>
          <w:lang w:eastAsia="es-ES"/>
        </w:rPr>
      </w:pPr>
      <w:ins w:id="996"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"_Toc82031013"</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69 Ping desde PC a nodo MED</w:t>
        </w:r>
        <w:r>
          <w:rPr>
            <w:noProof/>
            <w:webHidden/>
          </w:rPr>
          <w:tab/>
        </w:r>
        <w:r>
          <w:rPr>
            <w:noProof/>
            <w:webHidden/>
          </w:rPr>
          <w:fldChar w:fldCharType="begin"/>
        </w:r>
        <w:r>
          <w:rPr>
            <w:noProof/>
            <w:webHidden/>
          </w:rPr>
          <w:instrText xml:space="preserve"> PAGEREF _Toc82031013 \h </w:instrText>
        </w:r>
        <w:r>
          <w:rPr>
            <w:noProof/>
            <w:webHidden/>
          </w:rPr>
        </w:r>
      </w:ins>
      <w:r>
        <w:rPr>
          <w:noProof/>
          <w:webHidden/>
        </w:rPr>
        <w:fldChar w:fldCharType="separate"/>
      </w:r>
      <w:ins w:id="997" w:author="JORGE CONTRERAS ORTIZ" w:date="2021-09-08T21:58:00Z">
        <w:r>
          <w:rPr>
            <w:noProof/>
            <w:webHidden/>
          </w:rPr>
          <w:t>93</w:t>
        </w:r>
        <w:r>
          <w:rPr>
            <w:noProof/>
            <w:webHidden/>
          </w:rPr>
          <w:fldChar w:fldCharType="end"/>
        </w:r>
        <w:r w:rsidRPr="00AC7B26">
          <w:rPr>
            <w:rStyle w:val="Hipervnculo"/>
            <w:noProof/>
          </w:rPr>
          <w:fldChar w:fldCharType="end"/>
        </w:r>
      </w:ins>
    </w:p>
    <w:p w14:paraId="58B079D0" w14:textId="1FE23AAA" w:rsidR="007865AB" w:rsidRDefault="007865AB">
      <w:pPr>
        <w:pStyle w:val="Tabladeilustraciones"/>
        <w:tabs>
          <w:tab w:val="right" w:leader="dot" w:pos="9060"/>
        </w:tabs>
        <w:rPr>
          <w:ins w:id="998" w:author="JORGE CONTRERAS ORTIZ" w:date="2021-09-08T21:58:00Z"/>
          <w:rFonts w:asciiTheme="minorHAnsi" w:eastAsiaTheme="minorEastAsia" w:hAnsiTheme="minorHAnsi" w:cstheme="minorBidi"/>
          <w:noProof/>
          <w:lang w:eastAsia="es-ES"/>
        </w:rPr>
      </w:pPr>
      <w:ins w:id="999"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"_Toc82031014"</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70 Topología para envío de mensajes UDP vía Sockets</w:t>
        </w:r>
        <w:r>
          <w:rPr>
            <w:noProof/>
            <w:webHidden/>
          </w:rPr>
          <w:tab/>
        </w:r>
        <w:r>
          <w:rPr>
            <w:noProof/>
            <w:webHidden/>
          </w:rPr>
          <w:fldChar w:fldCharType="begin"/>
        </w:r>
        <w:r>
          <w:rPr>
            <w:noProof/>
            <w:webHidden/>
          </w:rPr>
          <w:instrText xml:space="preserve"> PAGEREF _Toc82031014 \h </w:instrText>
        </w:r>
        <w:r>
          <w:rPr>
            <w:noProof/>
            <w:webHidden/>
          </w:rPr>
        </w:r>
      </w:ins>
      <w:r>
        <w:rPr>
          <w:noProof/>
          <w:webHidden/>
        </w:rPr>
        <w:fldChar w:fldCharType="separate"/>
      </w:r>
      <w:ins w:id="1000" w:author="JORGE CONTRERAS ORTIZ" w:date="2021-09-08T21:58:00Z">
        <w:r>
          <w:rPr>
            <w:noProof/>
            <w:webHidden/>
          </w:rPr>
          <w:t>94</w:t>
        </w:r>
        <w:r>
          <w:rPr>
            <w:noProof/>
            <w:webHidden/>
          </w:rPr>
          <w:fldChar w:fldCharType="end"/>
        </w:r>
        <w:r w:rsidRPr="00AC7B26">
          <w:rPr>
            <w:rStyle w:val="Hipervnculo"/>
            <w:noProof/>
          </w:rPr>
          <w:fldChar w:fldCharType="end"/>
        </w:r>
      </w:ins>
    </w:p>
    <w:p w14:paraId="053E0E69" w14:textId="12DCDA9F" w:rsidR="007865AB" w:rsidRDefault="007865AB">
      <w:pPr>
        <w:pStyle w:val="Tabladeilustraciones"/>
        <w:tabs>
          <w:tab w:val="right" w:leader="dot" w:pos="9060"/>
        </w:tabs>
        <w:rPr>
          <w:ins w:id="1001" w:author="JORGE CONTRERAS ORTIZ" w:date="2021-09-08T21:58:00Z"/>
          <w:rFonts w:asciiTheme="minorHAnsi" w:eastAsiaTheme="minorEastAsia" w:hAnsiTheme="minorHAnsi" w:cstheme="minorBidi"/>
          <w:noProof/>
          <w:lang w:eastAsia="es-ES"/>
        </w:rPr>
      </w:pPr>
      <w:ins w:id="1002"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"_Toc82031015"</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71 Topología 4 nodos con un Dongle como LEADER</w:t>
        </w:r>
        <w:r>
          <w:rPr>
            <w:noProof/>
            <w:webHidden/>
          </w:rPr>
          <w:tab/>
        </w:r>
        <w:r>
          <w:rPr>
            <w:noProof/>
            <w:webHidden/>
          </w:rPr>
          <w:fldChar w:fldCharType="begin"/>
        </w:r>
        <w:r>
          <w:rPr>
            <w:noProof/>
            <w:webHidden/>
          </w:rPr>
          <w:instrText xml:space="preserve"> PAGEREF _Toc82031015 \h </w:instrText>
        </w:r>
        <w:r>
          <w:rPr>
            <w:noProof/>
            <w:webHidden/>
          </w:rPr>
        </w:r>
      </w:ins>
      <w:r>
        <w:rPr>
          <w:noProof/>
          <w:webHidden/>
        </w:rPr>
        <w:fldChar w:fldCharType="separate"/>
      </w:r>
      <w:ins w:id="1003" w:author="JORGE CONTRERAS ORTIZ" w:date="2021-09-08T21:58:00Z">
        <w:r>
          <w:rPr>
            <w:noProof/>
            <w:webHidden/>
          </w:rPr>
          <w:t>96</w:t>
        </w:r>
        <w:r>
          <w:rPr>
            <w:noProof/>
            <w:webHidden/>
          </w:rPr>
          <w:fldChar w:fldCharType="end"/>
        </w:r>
        <w:r w:rsidRPr="00AC7B26">
          <w:rPr>
            <w:rStyle w:val="Hipervnculo"/>
            <w:noProof/>
          </w:rPr>
          <w:fldChar w:fldCharType="end"/>
        </w:r>
      </w:ins>
    </w:p>
    <w:p w14:paraId="38BB9090" w14:textId="08FFA354" w:rsidR="007865AB" w:rsidRDefault="007865AB">
      <w:pPr>
        <w:pStyle w:val="Tabladeilustraciones"/>
        <w:tabs>
          <w:tab w:val="right" w:leader="dot" w:pos="9060"/>
        </w:tabs>
        <w:rPr>
          <w:ins w:id="1004" w:author="JORGE CONTRERAS ORTIZ" w:date="2021-09-08T21:58:00Z"/>
          <w:rFonts w:asciiTheme="minorHAnsi" w:eastAsiaTheme="minorEastAsia" w:hAnsiTheme="minorHAnsi" w:cstheme="minorBidi"/>
          <w:noProof/>
          <w:lang w:eastAsia="es-ES"/>
        </w:rPr>
      </w:pPr>
      <w:ins w:id="1005"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"_Toc82031016"</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72 Topología 4 nodos con BR como Leader</w:t>
        </w:r>
        <w:r>
          <w:rPr>
            <w:noProof/>
            <w:webHidden/>
          </w:rPr>
          <w:tab/>
        </w:r>
        <w:r>
          <w:rPr>
            <w:noProof/>
            <w:webHidden/>
          </w:rPr>
          <w:fldChar w:fldCharType="begin"/>
        </w:r>
        <w:r>
          <w:rPr>
            <w:noProof/>
            <w:webHidden/>
          </w:rPr>
          <w:instrText xml:space="preserve"> PAGEREF _Toc82031016 \h </w:instrText>
        </w:r>
        <w:r>
          <w:rPr>
            <w:noProof/>
            <w:webHidden/>
          </w:rPr>
        </w:r>
      </w:ins>
      <w:r>
        <w:rPr>
          <w:noProof/>
          <w:webHidden/>
        </w:rPr>
        <w:fldChar w:fldCharType="separate"/>
      </w:r>
      <w:ins w:id="1006" w:author="JORGE CONTRERAS ORTIZ" w:date="2021-09-08T21:58:00Z">
        <w:r>
          <w:rPr>
            <w:noProof/>
            <w:webHidden/>
          </w:rPr>
          <w:t>97</w:t>
        </w:r>
        <w:r>
          <w:rPr>
            <w:noProof/>
            <w:webHidden/>
          </w:rPr>
          <w:fldChar w:fldCharType="end"/>
        </w:r>
        <w:r w:rsidRPr="00AC7B26">
          <w:rPr>
            <w:rStyle w:val="Hipervnculo"/>
            <w:noProof/>
          </w:rPr>
          <w:fldChar w:fldCharType="end"/>
        </w:r>
      </w:ins>
    </w:p>
    <w:p w14:paraId="0EA5A38E" w14:textId="535C00AC" w:rsidR="007865AB" w:rsidRDefault="007865AB">
      <w:pPr>
        <w:pStyle w:val="Tabladeilustraciones"/>
        <w:tabs>
          <w:tab w:val="right" w:leader="dot" w:pos="9060"/>
        </w:tabs>
        <w:rPr>
          <w:ins w:id="1007" w:author="JORGE CONTRERAS ORTIZ" w:date="2021-09-08T21:58:00Z"/>
          <w:rFonts w:asciiTheme="minorHAnsi" w:eastAsiaTheme="minorEastAsia" w:hAnsiTheme="minorHAnsi" w:cstheme="minorBidi"/>
          <w:noProof/>
          <w:lang w:eastAsia="es-ES"/>
        </w:rPr>
      </w:pPr>
      <w:ins w:id="1008"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"_Toc82031017"</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73 Ping desde PC a nuevo nodo MED.</w:t>
        </w:r>
        <w:r>
          <w:rPr>
            <w:noProof/>
            <w:webHidden/>
          </w:rPr>
          <w:tab/>
        </w:r>
        <w:r>
          <w:rPr>
            <w:noProof/>
            <w:webHidden/>
          </w:rPr>
          <w:fldChar w:fldCharType="begin"/>
        </w:r>
        <w:r>
          <w:rPr>
            <w:noProof/>
            <w:webHidden/>
          </w:rPr>
          <w:instrText xml:space="preserve"> PAGEREF _Toc82031017 \h </w:instrText>
        </w:r>
        <w:r>
          <w:rPr>
            <w:noProof/>
            <w:webHidden/>
          </w:rPr>
        </w:r>
      </w:ins>
      <w:r>
        <w:rPr>
          <w:noProof/>
          <w:webHidden/>
        </w:rPr>
        <w:fldChar w:fldCharType="separate"/>
      </w:r>
      <w:ins w:id="1009" w:author="JORGE CONTRERAS ORTIZ" w:date="2021-09-08T21:58:00Z">
        <w:r>
          <w:rPr>
            <w:noProof/>
            <w:webHidden/>
          </w:rPr>
          <w:t>97</w:t>
        </w:r>
        <w:r>
          <w:rPr>
            <w:noProof/>
            <w:webHidden/>
          </w:rPr>
          <w:fldChar w:fldCharType="end"/>
        </w:r>
        <w:r w:rsidRPr="00AC7B26">
          <w:rPr>
            <w:rStyle w:val="Hipervnculo"/>
            <w:noProof/>
          </w:rPr>
          <w:fldChar w:fldCharType="end"/>
        </w:r>
      </w:ins>
    </w:p>
    <w:p w14:paraId="03803DC1" w14:textId="51E6FA28" w:rsidR="007865AB" w:rsidRDefault="007865AB">
      <w:pPr>
        <w:pStyle w:val="Tabladeilustraciones"/>
        <w:tabs>
          <w:tab w:val="right" w:leader="dot" w:pos="9060"/>
        </w:tabs>
        <w:rPr>
          <w:ins w:id="1010" w:author="JORGE CONTRERAS ORTIZ" w:date="2021-09-08T21:58:00Z"/>
          <w:rFonts w:asciiTheme="minorHAnsi" w:eastAsiaTheme="minorEastAsia" w:hAnsiTheme="minorHAnsi" w:cstheme="minorBidi"/>
          <w:noProof/>
          <w:lang w:eastAsia="es-ES"/>
        </w:rPr>
      </w:pPr>
      <w:ins w:id="1011"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"_Toc82031018"</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74 Topología A de 5 nodos</w:t>
        </w:r>
        <w:r>
          <w:rPr>
            <w:noProof/>
            <w:webHidden/>
          </w:rPr>
          <w:tab/>
        </w:r>
        <w:r>
          <w:rPr>
            <w:noProof/>
            <w:webHidden/>
          </w:rPr>
          <w:fldChar w:fldCharType="begin"/>
        </w:r>
        <w:r>
          <w:rPr>
            <w:noProof/>
            <w:webHidden/>
          </w:rPr>
          <w:instrText xml:space="preserve"> PAGEREF _Toc82031018 \h </w:instrText>
        </w:r>
        <w:r>
          <w:rPr>
            <w:noProof/>
            <w:webHidden/>
          </w:rPr>
        </w:r>
      </w:ins>
      <w:r>
        <w:rPr>
          <w:noProof/>
          <w:webHidden/>
        </w:rPr>
        <w:fldChar w:fldCharType="separate"/>
      </w:r>
      <w:ins w:id="1012" w:author="JORGE CONTRERAS ORTIZ" w:date="2021-09-08T21:58:00Z">
        <w:r>
          <w:rPr>
            <w:noProof/>
            <w:webHidden/>
          </w:rPr>
          <w:t>99</w:t>
        </w:r>
        <w:r>
          <w:rPr>
            <w:noProof/>
            <w:webHidden/>
          </w:rPr>
          <w:fldChar w:fldCharType="end"/>
        </w:r>
        <w:r w:rsidRPr="00AC7B26">
          <w:rPr>
            <w:rStyle w:val="Hipervnculo"/>
            <w:noProof/>
          </w:rPr>
          <w:fldChar w:fldCharType="end"/>
        </w:r>
      </w:ins>
    </w:p>
    <w:p w14:paraId="69CDCD4F" w14:textId="7AD0B239" w:rsidR="007865AB" w:rsidRDefault="007865AB">
      <w:pPr>
        <w:pStyle w:val="Tabladeilustraciones"/>
        <w:tabs>
          <w:tab w:val="right" w:leader="dot" w:pos="9060"/>
        </w:tabs>
        <w:rPr>
          <w:ins w:id="1013" w:author="JORGE CONTRERAS ORTIZ" w:date="2021-09-08T21:58:00Z"/>
          <w:rFonts w:asciiTheme="minorHAnsi" w:eastAsiaTheme="minorEastAsia" w:hAnsiTheme="minorHAnsi" w:cstheme="minorBidi"/>
          <w:noProof/>
          <w:lang w:eastAsia="es-ES"/>
        </w:rPr>
      </w:pPr>
      <w:ins w:id="1014"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"_Toc82031019"</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75 Topología B con 5 nodos</w:t>
        </w:r>
        <w:r>
          <w:rPr>
            <w:noProof/>
            <w:webHidden/>
          </w:rPr>
          <w:tab/>
        </w:r>
        <w:r>
          <w:rPr>
            <w:noProof/>
            <w:webHidden/>
          </w:rPr>
          <w:fldChar w:fldCharType="begin"/>
        </w:r>
        <w:r>
          <w:rPr>
            <w:noProof/>
            <w:webHidden/>
          </w:rPr>
          <w:instrText xml:space="preserve"> PAGEREF _Toc82031019 \h </w:instrText>
        </w:r>
        <w:r>
          <w:rPr>
            <w:noProof/>
            <w:webHidden/>
          </w:rPr>
        </w:r>
      </w:ins>
      <w:r>
        <w:rPr>
          <w:noProof/>
          <w:webHidden/>
        </w:rPr>
        <w:fldChar w:fldCharType="separate"/>
      </w:r>
      <w:ins w:id="1015" w:author="JORGE CONTRERAS ORTIZ" w:date="2021-09-08T21:58:00Z">
        <w:r>
          <w:rPr>
            <w:noProof/>
            <w:webHidden/>
          </w:rPr>
          <w:t>100</w:t>
        </w:r>
        <w:r>
          <w:rPr>
            <w:noProof/>
            <w:webHidden/>
          </w:rPr>
          <w:fldChar w:fldCharType="end"/>
        </w:r>
        <w:r w:rsidRPr="00AC7B26">
          <w:rPr>
            <w:rStyle w:val="Hipervnculo"/>
            <w:noProof/>
          </w:rPr>
          <w:fldChar w:fldCharType="end"/>
        </w:r>
      </w:ins>
    </w:p>
    <w:p w14:paraId="174A3262" w14:textId="1F8E6465" w:rsidR="007865AB" w:rsidRDefault="007865AB">
      <w:pPr>
        <w:pStyle w:val="Tabladeilustraciones"/>
        <w:tabs>
          <w:tab w:val="right" w:leader="dot" w:pos="9060"/>
        </w:tabs>
        <w:rPr>
          <w:ins w:id="1016" w:author="JORGE CONTRERAS ORTIZ" w:date="2021-09-08T21:58:00Z"/>
          <w:rFonts w:asciiTheme="minorHAnsi" w:eastAsiaTheme="minorEastAsia" w:hAnsiTheme="minorHAnsi" w:cstheme="minorBidi"/>
          <w:noProof/>
          <w:lang w:eastAsia="es-ES"/>
        </w:rPr>
      </w:pPr>
      <w:ins w:id="1017" w:author="JORGE CONTRERAS ORTIZ" w:date="2021-09-08T21:58:00Z">
        <w:r w:rsidRPr="00AC7B26">
          <w:rPr>
            <w:rStyle w:val="Hipervnculo"/>
            <w:noProof/>
          </w:rPr>
          <w:fldChar w:fldCharType="begin"/>
        </w:r>
        <w:r w:rsidRPr="00AC7B26">
          <w:rPr>
            <w:rStyle w:val="Hipervnculo"/>
            <w:noProof/>
          </w:rPr>
          <w:instrText xml:space="preserve"> </w:instrText>
        </w:r>
        <w:r>
          <w:rPr>
            <w:noProof/>
          </w:rPr>
          <w:instrText>HYPERLINK \l "_Toc82031020"</w:instrText>
        </w:r>
        <w:r w:rsidRPr="00AC7B26">
          <w:rPr>
            <w:rStyle w:val="Hipervnculo"/>
            <w:noProof/>
          </w:rPr>
          <w:instrText xml:space="preserve"> </w:instrText>
        </w:r>
        <w:r w:rsidRPr="00AC7B26">
          <w:rPr>
            <w:rStyle w:val="Hipervnculo"/>
            <w:noProof/>
          </w:rPr>
        </w:r>
        <w:r w:rsidRPr="00AC7B26">
          <w:rPr>
            <w:rStyle w:val="Hipervnculo"/>
            <w:noProof/>
          </w:rPr>
          <w:fldChar w:fldCharType="separate"/>
        </w:r>
        <w:r w:rsidRPr="00AC7B26">
          <w:rPr>
            <w:rStyle w:val="Hipervnculo"/>
            <w:noProof/>
          </w:rPr>
          <w:t>Ilustración 76 Topología con 6 nodos</w:t>
        </w:r>
        <w:r>
          <w:rPr>
            <w:noProof/>
            <w:webHidden/>
          </w:rPr>
          <w:tab/>
        </w:r>
        <w:r>
          <w:rPr>
            <w:noProof/>
            <w:webHidden/>
          </w:rPr>
          <w:fldChar w:fldCharType="begin"/>
        </w:r>
        <w:r>
          <w:rPr>
            <w:noProof/>
            <w:webHidden/>
          </w:rPr>
          <w:instrText xml:space="preserve"> PAGEREF _Toc82031020 \h </w:instrText>
        </w:r>
        <w:r>
          <w:rPr>
            <w:noProof/>
            <w:webHidden/>
          </w:rPr>
        </w:r>
      </w:ins>
      <w:r>
        <w:rPr>
          <w:noProof/>
          <w:webHidden/>
        </w:rPr>
        <w:fldChar w:fldCharType="separate"/>
      </w:r>
      <w:ins w:id="1018" w:author="JORGE CONTRERAS ORTIZ" w:date="2021-09-08T21:58:00Z">
        <w:r>
          <w:rPr>
            <w:noProof/>
            <w:webHidden/>
          </w:rPr>
          <w:t>102</w:t>
        </w:r>
        <w:r>
          <w:rPr>
            <w:noProof/>
            <w:webHidden/>
          </w:rPr>
          <w:fldChar w:fldCharType="end"/>
        </w:r>
        <w:r w:rsidRPr="00AC7B26">
          <w:rPr>
            <w:rStyle w:val="Hipervnculo"/>
            <w:noProof/>
          </w:rPr>
          <w:fldChar w:fldCharType="end"/>
        </w:r>
      </w:ins>
    </w:p>
    <w:p w14:paraId="190A7AD7" w14:textId="147B958C" w:rsidR="005B42F0" w:rsidDel="00675D4D" w:rsidRDefault="005B42F0">
      <w:pPr>
        <w:pStyle w:val="Tabladeilustraciones"/>
        <w:tabs>
          <w:tab w:val="right" w:leader="dot" w:pos="8494"/>
        </w:tabs>
        <w:rPr>
          <w:del w:id="1019" w:author="JORGE CONTRERAS ORTIZ" w:date="2021-09-04T11:50:00Z"/>
          <w:rFonts w:asciiTheme="minorHAnsi" w:eastAsiaTheme="minorEastAsia" w:hAnsiTheme="minorHAnsi" w:cstheme="minorBidi"/>
          <w:noProof/>
          <w:lang w:eastAsia="es-ES"/>
        </w:rPr>
      </w:pPr>
      <w:del w:id="1020" w:author="JORGE CONTRERAS ORTIZ" w:date="2021-09-04T11:50:00Z">
        <w:r w:rsidRPr="00FE1EC4" w:rsidDel="00675D4D">
          <w:rPr>
            <w:rStyle w:val="Hipervnculo"/>
            <w:noProof/>
          </w:rPr>
          <w:delText>Ilustración 1 Estructura Básica 6LoWPAN [6]</w:delText>
        </w:r>
        <w:r w:rsidDel="00675D4D">
          <w:rPr>
            <w:noProof/>
            <w:webHidden/>
          </w:rPr>
          <w:tab/>
          <w:delText>23</w:delText>
        </w:r>
      </w:del>
    </w:p>
    <w:p w14:paraId="42175A34" w14:textId="30BC2660" w:rsidR="005B42F0" w:rsidDel="00675D4D" w:rsidRDefault="005B42F0">
      <w:pPr>
        <w:pStyle w:val="Tabladeilustraciones"/>
        <w:tabs>
          <w:tab w:val="right" w:leader="dot" w:pos="8494"/>
        </w:tabs>
        <w:rPr>
          <w:del w:id="1021" w:author="JORGE CONTRERAS ORTIZ" w:date="2021-09-04T11:50:00Z"/>
          <w:rFonts w:asciiTheme="minorHAnsi" w:eastAsiaTheme="minorEastAsia" w:hAnsiTheme="minorHAnsi" w:cstheme="minorBidi"/>
          <w:noProof/>
          <w:lang w:eastAsia="es-ES"/>
        </w:rPr>
      </w:pPr>
      <w:del w:id="1022" w:author="JORGE CONTRERAS ORTIZ" w:date="2021-09-04T11:50:00Z">
        <w:r w:rsidRPr="00FE1EC4" w:rsidDel="00675D4D">
          <w:rPr>
            <w:rStyle w:val="Hipervnculo"/>
            <w:noProof/>
          </w:rPr>
          <w:delText>Ilustración 2 Arquitectura en Contiki [7]</w:delText>
        </w:r>
        <w:r w:rsidDel="00675D4D">
          <w:rPr>
            <w:noProof/>
            <w:webHidden/>
          </w:rPr>
          <w:tab/>
          <w:delText>26</w:delText>
        </w:r>
      </w:del>
    </w:p>
    <w:p w14:paraId="14EC5D67" w14:textId="722DBA09" w:rsidR="005B42F0" w:rsidDel="00675D4D" w:rsidRDefault="005B42F0">
      <w:pPr>
        <w:pStyle w:val="Tabladeilustraciones"/>
        <w:tabs>
          <w:tab w:val="right" w:leader="dot" w:pos="8494"/>
        </w:tabs>
        <w:rPr>
          <w:del w:id="1023" w:author="JORGE CONTRERAS ORTIZ" w:date="2021-09-04T11:50:00Z"/>
          <w:rFonts w:asciiTheme="minorHAnsi" w:eastAsiaTheme="minorEastAsia" w:hAnsiTheme="minorHAnsi" w:cstheme="minorBidi"/>
          <w:noProof/>
          <w:lang w:eastAsia="es-ES"/>
        </w:rPr>
      </w:pPr>
      <w:del w:id="1024" w:author="JORGE CONTRERAS ORTIZ" w:date="2021-09-04T11:50:00Z">
        <w:r w:rsidRPr="00FE1EC4" w:rsidDel="00675D4D">
          <w:rPr>
            <w:rStyle w:val="Hipervnculo"/>
            <w:noProof/>
          </w:rPr>
          <w:delText>Ilustración 3 Ejemplo de una topología de Red Thread en malla [9]</w:delText>
        </w:r>
        <w:r w:rsidDel="00675D4D">
          <w:rPr>
            <w:noProof/>
            <w:webHidden/>
          </w:rPr>
          <w:tab/>
          <w:delText>30</w:delText>
        </w:r>
      </w:del>
    </w:p>
    <w:p w14:paraId="4AC7EA18" w14:textId="2FD5B610" w:rsidR="005B42F0" w:rsidDel="00675D4D" w:rsidRDefault="005B42F0">
      <w:pPr>
        <w:pStyle w:val="Tabladeilustraciones"/>
        <w:tabs>
          <w:tab w:val="right" w:leader="dot" w:pos="8494"/>
        </w:tabs>
        <w:rPr>
          <w:del w:id="1025" w:author="JORGE CONTRERAS ORTIZ" w:date="2021-09-04T11:50:00Z"/>
          <w:rFonts w:asciiTheme="minorHAnsi" w:eastAsiaTheme="minorEastAsia" w:hAnsiTheme="minorHAnsi" w:cstheme="minorBidi"/>
          <w:noProof/>
          <w:lang w:eastAsia="es-ES"/>
        </w:rPr>
      </w:pPr>
      <w:del w:id="1026" w:author="JORGE CONTRERAS ORTIZ" w:date="2021-09-04T11:50:00Z">
        <w:r w:rsidRPr="00FE1EC4" w:rsidDel="00675D4D">
          <w:rPr>
            <w:rStyle w:val="Hipervnculo"/>
            <w:noProof/>
          </w:rPr>
          <w:delText>Ilustración 4 Pila de Protocolo Thread en un sistema IoT [12], [13]</w:delText>
        </w:r>
        <w:r w:rsidDel="00675D4D">
          <w:rPr>
            <w:noProof/>
            <w:webHidden/>
          </w:rPr>
          <w:tab/>
          <w:delText>30</w:delText>
        </w:r>
      </w:del>
    </w:p>
    <w:p w14:paraId="726C84F7" w14:textId="0397E457" w:rsidR="005B42F0" w:rsidDel="00675D4D" w:rsidRDefault="005B42F0">
      <w:pPr>
        <w:pStyle w:val="Tabladeilustraciones"/>
        <w:tabs>
          <w:tab w:val="right" w:leader="dot" w:pos="8494"/>
        </w:tabs>
        <w:rPr>
          <w:del w:id="1027" w:author="JORGE CONTRERAS ORTIZ" w:date="2021-09-04T11:50:00Z"/>
          <w:rFonts w:asciiTheme="minorHAnsi" w:eastAsiaTheme="minorEastAsia" w:hAnsiTheme="minorHAnsi" w:cstheme="minorBidi"/>
          <w:noProof/>
          <w:lang w:eastAsia="es-ES"/>
        </w:rPr>
      </w:pPr>
      <w:del w:id="1028" w:author="JORGE CONTRERAS ORTIZ" w:date="2021-09-04T11:50:00Z">
        <w:r w:rsidRPr="00FE1EC4" w:rsidDel="00675D4D">
          <w:rPr>
            <w:rStyle w:val="Hipervnculo"/>
            <w:noProof/>
          </w:rPr>
          <w:delText>Ilustración 5 Ejemplo PAN Thread [12], [13]</w:delText>
        </w:r>
        <w:r w:rsidDel="00675D4D">
          <w:rPr>
            <w:noProof/>
            <w:webHidden/>
          </w:rPr>
          <w:tab/>
          <w:delText>31</w:delText>
        </w:r>
      </w:del>
    </w:p>
    <w:p w14:paraId="4835E74C" w14:textId="3BAFD5D8" w:rsidR="005B42F0" w:rsidDel="00675D4D" w:rsidRDefault="005B42F0">
      <w:pPr>
        <w:pStyle w:val="Tabladeilustraciones"/>
        <w:tabs>
          <w:tab w:val="right" w:leader="dot" w:pos="8494"/>
        </w:tabs>
        <w:rPr>
          <w:del w:id="1029" w:author="JORGE CONTRERAS ORTIZ" w:date="2021-09-04T11:50:00Z"/>
          <w:rFonts w:asciiTheme="minorHAnsi" w:eastAsiaTheme="minorEastAsia" w:hAnsiTheme="minorHAnsi" w:cstheme="minorBidi"/>
          <w:noProof/>
          <w:lang w:eastAsia="es-ES"/>
        </w:rPr>
      </w:pPr>
      <w:del w:id="1030" w:author="JORGE CONTRERAS ORTIZ" w:date="2021-09-04T11:50:00Z">
        <w:r w:rsidRPr="00FE1EC4" w:rsidDel="00675D4D">
          <w:rPr>
            <w:rStyle w:val="Hipervnculo"/>
            <w:noProof/>
          </w:rPr>
          <w:delText>Ilustración 6 Balena Etcher</w:delText>
        </w:r>
        <w:r w:rsidDel="00675D4D">
          <w:rPr>
            <w:noProof/>
            <w:webHidden/>
          </w:rPr>
          <w:tab/>
          <w:delText>42</w:delText>
        </w:r>
      </w:del>
    </w:p>
    <w:p w14:paraId="56F73A48" w14:textId="07C9D21C" w:rsidR="005B42F0" w:rsidDel="00675D4D" w:rsidRDefault="005B42F0">
      <w:pPr>
        <w:pStyle w:val="Tabladeilustraciones"/>
        <w:tabs>
          <w:tab w:val="right" w:leader="dot" w:pos="8494"/>
        </w:tabs>
        <w:rPr>
          <w:del w:id="1031" w:author="JORGE CONTRERAS ORTIZ" w:date="2021-09-04T11:50:00Z"/>
          <w:rFonts w:asciiTheme="minorHAnsi" w:eastAsiaTheme="minorEastAsia" w:hAnsiTheme="minorHAnsi" w:cstheme="minorBidi"/>
          <w:noProof/>
          <w:lang w:eastAsia="es-ES"/>
        </w:rPr>
      </w:pPr>
      <w:del w:id="1032" w:author="JORGE CONTRERAS ORTIZ" w:date="2021-09-04T11:50:00Z">
        <w:r w:rsidRPr="00FE1EC4" w:rsidDel="00675D4D">
          <w:rPr>
            <w:rStyle w:val="Hipervnculo"/>
            <w:noProof/>
          </w:rPr>
          <w:delText>Ilustración 7 Border Router en Administrador de Dispositivos Previo a la instalación de Drivers</w:delText>
        </w:r>
        <w:r w:rsidDel="00675D4D">
          <w:rPr>
            <w:noProof/>
            <w:webHidden/>
          </w:rPr>
          <w:tab/>
          <w:delText>43</w:delText>
        </w:r>
      </w:del>
    </w:p>
    <w:p w14:paraId="6583B6AB" w14:textId="522788C5" w:rsidR="005B42F0" w:rsidDel="00675D4D" w:rsidRDefault="005B42F0">
      <w:pPr>
        <w:pStyle w:val="Tabladeilustraciones"/>
        <w:tabs>
          <w:tab w:val="right" w:leader="dot" w:pos="8494"/>
        </w:tabs>
        <w:rPr>
          <w:del w:id="1033" w:author="JORGE CONTRERAS ORTIZ" w:date="2021-09-04T11:50:00Z"/>
          <w:rFonts w:asciiTheme="minorHAnsi" w:eastAsiaTheme="minorEastAsia" w:hAnsiTheme="minorHAnsi" w:cstheme="minorBidi"/>
          <w:noProof/>
          <w:lang w:eastAsia="es-ES"/>
        </w:rPr>
      </w:pPr>
      <w:del w:id="1034" w:author="JORGE CONTRERAS ORTIZ" w:date="2021-09-04T11:50:00Z">
        <w:r w:rsidRPr="00FE1EC4" w:rsidDel="00675D4D">
          <w:rPr>
            <w:rStyle w:val="Hipervnculo"/>
            <w:noProof/>
          </w:rPr>
          <w:delText>Ilustración 8 Instalación Drivers de Border Router con Zadig</w:delText>
        </w:r>
        <w:r w:rsidDel="00675D4D">
          <w:rPr>
            <w:noProof/>
            <w:webHidden/>
          </w:rPr>
          <w:tab/>
          <w:delText>44</w:delText>
        </w:r>
      </w:del>
    </w:p>
    <w:p w14:paraId="0903A826" w14:textId="2ABC078C" w:rsidR="005B42F0" w:rsidDel="00675D4D" w:rsidRDefault="005B42F0">
      <w:pPr>
        <w:pStyle w:val="Tabladeilustraciones"/>
        <w:tabs>
          <w:tab w:val="right" w:leader="dot" w:pos="8494"/>
        </w:tabs>
        <w:rPr>
          <w:del w:id="1035" w:author="JORGE CONTRERAS ORTIZ" w:date="2021-09-04T11:50:00Z"/>
          <w:rFonts w:asciiTheme="minorHAnsi" w:eastAsiaTheme="minorEastAsia" w:hAnsiTheme="minorHAnsi" w:cstheme="minorBidi"/>
          <w:noProof/>
          <w:lang w:eastAsia="es-ES"/>
        </w:rPr>
      </w:pPr>
      <w:del w:id="1036" w:author="JORGE CONTRERAS ORTIZ" w:date="2021-09-04T11:50:00Z">
        <w:r w:rsidRPr="00FE1EC4" w:rsidDel="00675D4D">
          <w:rPr>
            <w:rStyle w:val="Hipervnculo"/>
            <w:noProof/>
          </w:rPr>
          <w:delText>Ilustración 9 MobaXterm</w:delText>
        </w:r>
        <w:r w:rsidDel="00675D4D">
          <w:rPr>
            <w:noProof/>
            <w:webHidden/>
          </w:rPr>
          <w:tab/>
          <w:delText>44</w:delText>
        </w:r>
      </w:del>
    </w:p>
    <w:p w14:paraId="6C566E1A" w14:textId="3CA87114" w:rsidR="005B42F0" w:rsidDel="00675D4D" w:rsidRDefault="005B42F0">
      <w:pPr>
        <w:pStyle w:val="Tabladeilustraciones"/>
        <w:tabs>
          <w:tab w:val="right" w:leader="dot" w:pos="8494"/>
        </w:tabs>
        <w:rPr>
          <w:del w:id="1037" w:author="JORGE CONTRERAS ORTIZ" w:date="2021-09-04T11:50:00Z"/>
          <w:rFonts w:asciiTheme="minorHAnsi" w:eastAsiaTheme="minorEastAsia" w:hAnsiTheme="minorHAnsi" w:cstheme="minorBidi"/>
          <w:noProof/>
          <w:lang w:eastAsia="es-ES"/>
        </w:rPr>
      </w:pPr>
      <w:del w:id="1038" w:author="JORGE CONTRERAS ORTIZ" w:date="2021-09-04T11:50:00Z">
        <w:r w:rsidRPr="00FE1EC4" w:rsidDel="00675D4D">
          <w:rPr>
            <w:rStyle w:val="Hipervnculo"/>
            <w:noProof/>
          </w:rPr>
          <w:delText>Ilustración 10 Login Panel Administración Web</w:delText>
        </w:r>
        <w:r w:rsidDel="00675D4D">
          <w:rPr>
            <w:noProof/>
            <w:webHidden/>
          </w:rPr>
          <w:tab/>
          <w:delText>45</w:delText>
        </w:r>
      </w:del>
    </w:p>
    <w:p w14:paraId="4ACAD368" w14:textId="3A919C1A" w:rsidR="005B42F0" w:rsidDel="00675D4D" w:rsidRDefault="005B42F0">
      <w:pPr>
        <w:pStyle w:val="Tabladeilustraciones"/>
        <w:tabs>
          <w:tab w:val="right" w:leader="dot" w:pos="8494"/>
        </w:tabs>
        <w:rPr>
          <w:del w:id="1039" w:author="JORGE CONTRERAS ORTIZ" w:date="2021-09-04T11:50:00Z"/>
          <w:rFonts w:asciiTheme="minorHAnsi" w:eastAsiaTheme="minorEastAsia" w:hAnsiTheme="minorHAnsi" w:cstheme="minorBidi"/>
          <w:noProof/>
          <w:lang w:eastAsia="es-ES"/>
        </w:rPr>
      </w:pPr>
      <w:del w:id="1040" w:author="JORGE CONTRERAS ORTIZ" w:date="2021-09-04T11:50:00Z">
        <w:r w:rsidRPr="00FE1EC4" w:rsidDel="00675D4D">
          <w:rPr>
            <w:rStyle w:val="Hipervnculo"/>
            <w:noProof/>
          </w:rPr>
          <w:delText>Ilustración 11 Pestaña Network</w:delText>
        </w:r>
        <w:r w:rsidDel="00675D4D">
          <w:rPr>
            <w:noProof/>
            <w:webHidden/>
          </w:rPr>
          <w:tab/>
          <w:delText>46</w:delText>
        </w:r>
      </w:del>
    </w:p>
    <w:p w14:paraId="621D0F47" w14:textId="4030C0FD" w:rsidR="005B42F0" w:rsidDel="00675D4D" w:rsidRDefault="005B42F0">
      <w:pPr>
        <w:pStyle w:val="Tabladeilustraciones"/>
        <w:tabs>
          <w:tab w:val="right" w:leader="dot" w:pos="8494"/>
        </w:tabs>
        <w:rPr>
          <w:del w:id="1041" w:author="JORGE CONTRERAS ORTIZ" w:date="2021-09-04T11:50:00Z"/>
          <w:rFonts w:asciiTheme="minorHAnsi" w:eastAsiaTheme="minorEastAsia" w:hAnsiTheme="minorHAnsi" w:cstheme="minorBidi"/>
          <w:noProof/>
          <w:lang w:eastAsia="es-ES"/>
        </w:rPr>
      </w:pPr>
      <w:del w:id="1042" w:author="JORGE CONTRERAS ORTIZ" w:date="2021-09-04T11:50:00Z">
        <w:r w:rsidRPr="00FE1EC4" w:rsidDel="00675D4D">
          <w:rPr>
            <w:rStyle w:val="Hipervnculo"/>
            <w:noProof/>
          </w:rPr>
          <w:delText>Ilustración 12 Actualización KiBRA</w:delText>
        </w:r>
        <w:r w:rsidDel="00675D4D">
          <w:rPr>
            <w:noProof/>
            <w:webHidden/>
          </w:rPr>
          <w:tab/>
          <w:delText>47</w:delText>
        </w:r>
      </w:del>
    </w:p>
    <w:p w14:paraId="0FDFF01C" w14:textId="5168E612" w:rsidR="005B42F0" w:rsidDel="00675D4D" w:rsidRDefault="005B42F0">
      <w:pPr>
        <w:pStyle w:val="Tabladeilustraciones"/>
        <w:tabs>
          <w:tab w:val="right" w:leader="dot" w:pos="8494"/>
        </w:tabs>
        <w:rPr>
          <w:del w:id="1043" w:author="JORGE CONTRERAS ORTIZ" w:date="2021-09-04T11:50:00Z"/>
          <w:rFonts w:asciiTheme="minorHAnsi" w:eastAsiaTheme="minorEastAsia" w:hAnsiTheme="minorHAnsi" w:cstheme="minorBidi"/>
          <w:noProof/>
          <w:lang w:eastAsia="es-ES"/>
        </w:rPr>
      </w:pPr>
      <w:del w:id="1044" w:author="JORGE CONTRERAS ORTIZ" w:date="2021-09-04T11:50:00Z">
        <w:r w:rsidRPr="00FE1EC4" w:rsidDel="00675D4D">
          <w:rPr>
            <w:rStyle w:val="Hipervnculo"/>
            <w:noProof/>
          </w:rPr>
          <w:delText>Ilustración 13 Pestaña Settings</w:delText>
        </w:r>
        <w:r w:rsidDel="00675D4D">
          <w:rPr>
            <w:noProof/>
            <w:webHidden/>
          </w:rPr>
          <w:tab/>
          <w:delText>48</w:delText>
        </w:r>
      </w:del>
    </w:p>
    <w:p w14:paraId="1D0B296E" w14:textId="6B1882EA" w:rsidR="005B42F0" w:rsidDel="00675D4D" w:rsidRDefault="005B42F0">
      <w:pPr>
        <w:pStyle w:val="Tabladeilustraciones"/>
        <w:tabs>
          <w:tab w:val="right" w:leader="dot" w:pos="8494"/>
        </w:tabs>
        <w:rPr>
          <w:del w:id="1045" w:author="JORGE CONTRERAS ORTIZ" w:date="2021-09-04T11:50:00Z"/>
          <w:rFonts w:asciiTheme="minorHAnsi" w:eastAsiaTheme="minorEastAsia" w:hAnsiTheme="minorHAnsi" w:cstheme="minorBidi"/>
          <w:noProof/>
          <w:lang w:eastAsia="es-ES"/>
        </w:rPr>
      </w:pPr>
      <w:del w:id="1046" w:author="JORGE CONTRERAS ORTIZ" w:date="2021-09-04T11:50:00Z">
        <w:r w:rsidRPr="00FE1EC4" w:rsidDel="00675D4D">
          <w:rPr>
            <w:rStyle w:val="Hipervnculo"/>
            <w:noProof/>
          </w:rPr>
          <w:delText>Ilustración 14 Parámetros a configurar con Out-of-band Commissioning Activado</w:delText>
        </w:r>
        <w:r w:rsidDel="00675D4D">
          <w:rPr>
            <w:noProof/>
            <w:webHidden/>
          </w:rPr>
          <w:tab/>
          <w:delText>49</w:delText>
        </w:r>
      </w:del>
    </w:p>
    <w:p w14:paraId="504130D5" w14:textId="75A3988F" w:rsidR="005B42F0" w:rsidDel="00675D4D" w:rsidRDefault="005B42F0">
      <w:pPr>
        <w:pStyle w:val="Tabladeilustraciones"/>
        <w:tabs>
          <w:tab w:val="right" w:leader="dot" w:pos="8494"/>
        </w:tabs>
        <w:rPr>
          <w:del w:id="1047" w:author="JORGE CONTRERAS ORTIZ" w:date="2021-09-04T11:50:00Z"/>
          <w:rFonts w:asciiTheme="minorHAnsi" w:eastAsiaTheme="minorEastAsia" w:hAnsiTheme="minorHAnsi" w:cstheme="minorBidi"/>
          <w:noProof/>
          <w:lang w:eastAsia="es-ES"/>
        </w:rPr>
      </w:pPr>
      <w:del w:id="1048" w:author="JORGE CONTRERAS ORTIZ" w:date="2021-09-04T11:50:00Z">
        <w:r w:rsidRPr="00FE1EC4" w:rsidDel="00675D4D">
          <w:rPr>
            <w:rStyle w:val="Hipervnculo"/>
            <w:noProof/>
          </w:rPr>
          <w:delText>Ilustración 15 Parámetros a configurar con Out-of-band Commissioning Desactivado</w:delText>
        </w:r>
        <w:r w:rsidDel="00675D4D">
          <w:rPr>
            <w:noProof/>
            <w:webHidden/>
          </w:rPr>
          <w:tab/>
          <w:delText>49</w:delText>
        </w:r>
      </w:del>
    </w:p>
    <w:p w14:paraId="6FFB4D58" w14:textId="41A0ABA1" w:rsidR="005B42F0" w:rsidDel="00675D4D" w:rsidRDefault="005B42F0">
      <w:pPr>
        <w:pStyle w:val="Tabladeilustraciones"/>
        <w:tabs>
          <w:tab w:val="right" w:leader="dot" w:pos="8494"/>
        </w:tabs>
        <w:rPr>
          <w:del w:id="1049" w:author="JORGE CONTRERAS ORTIZ" w:date="2021-09-04T11:50:00Z"/>
          <w:rFonts w:asciiTheme="minorHAnsi" w:eastAsiaTheme="minorEastAsia" w:hAnsiTheme="minorHAnsi" w:cstheme="minorBidi"/>
          <w:noProof/>
          <w:lang w:eastAsia="es-ES"/>
        </w:rPr>
      </w:pPr>
      <w:del w:id="1050" w:author="JORGE CONTRERAS ORTIZ" w:date="2021-09-04T11:50:00Z">
        <w:r w:rsidRPr="00FE1EC4" w:rsidDel="00675D4D">
          <w:rPr>
            <w:rStyle w:val="Hipervnculo"/>
            <w:noProof/>
          </w:rPr>
          <w:delText>Ilustración 16 Configuración Prefijo de Red</w:delText>
        </w:r>
        <w:r w:rsidDel="00675D4D">
          <w:rPr>
            <w:noProof/>
            <w:webHidden/>
          </w:rPr>
          <w:tab/>
          <w:delText>50</w:delText>
        </w:r>
      </w:del>
    </w:p>
    <w:p w14:paraId="16D30D60" w14:textId="1FB0B40B" w:rsidR="005B42F0" w:rsidDel="00675D4D" w:rsidRDefault="005B42F0">
      <w:pPr>
        <w:pStyle w:val="Tabladeilustraciones"/>
        <w:tabs>
          <w:tab w:val="right" w:leader="dot" w:pos="8494"/>
        </w:tabs>
        <w:rPr>
          <w:del w:id="1051" w:author="JORGE CONTRERAS ORTIZ" w:date="2021-09-04T11:50:00Z"/>
          <w:rFonts w:asciiTheme="minorHAnsi" w:eastAsiaTheme="minorEastAsia" w:hAnsiTheme="minorHAnsi" w:cstheme="minorBidi"/>
          <w:noProof/>
          <w:lang w:eastAsia="es-ES"/>
        </w:rPr>
      </w:pPr>
      <w:del w:id="1052" w:author="JORGE CONTRERAS ORTIZ" w:date="2021-09-04T11:50:00Z">
        <w:r w:rsidRPr="00FE1EC4" w:rsidDel="00675D4D">
          <w:rPr>
            <w:rStyle w:val="Hipervnculo"/>
            <w:noProof/>
          </w:rPr>
          <w:delText>Ilustración 17 Menú KiBRA - Inicio de Border Router</w:delText>
        </w:r>
        <w:r w:rsidDel="00675D4D">
          <w:rPr>
            <w:noProof/>
            <w:webHidden/>
          </w:rPr>
          <w:tab/>
          <w:delText>51</w:delText>
        </w:r>
      </w:del>
    </w:p>
    <w:p w14:paraId="39B4DEA3" w14:textId="4C2E45A3" w:rsidR="005B42F0" w:rsidDel="00675D4D" w:rsidRDefault="005B42F0">
      <w:pPr>
        <w:pStyle w:val="Tabladeilustraciones"/>
        <w:tabs>
          <w:tab w:val="right" w:leader="dot" w:pos="8494"/>
        </w:tabs>
        <w:rPr>
          <w:del w:id="1053" w:author="JORGE CONTRERAS ORTIZ" w:date="2021-09-04T11:50:00Z"/>
          <w:rFonts w:asciiTheme="minorHAnsi" w:eastAsiaTheme="minorEastAsia" w:hAnsiTheme="minorHAnsi" w:cstheme="minorBidi"/>
          <w:noProof/>
          <w:lang w:eastAsia="es-ES"/>
        </w:rPr>
      </w:pPr>
      <w:del w:id="1054" w:author="JORGE CONTRERAS ORTIZ" w:date="2021-09-04T11:50:00Z">
        <w:r w:rsidRPr="00FE1EC4" w:rsidDel="00675D4D">
          <w:rPr>
            <w:rStyle w:val="Hipervnculo"/>
            <w:noProof/>
          </w:rPr>
          <w:delText>Ilustración 18 Menú de KiBRA - Border Router Iniciado</w:delText>
        </w:r>
        <w:r w:rsidDel="00675D4D">
          <w:rPr>
            <w:noProof/>
            <w:webHidden/>
          </w:rPr>
          <w:tab/>
          <w:delText>52</w:delText>
        </w:r>
      </w:del>
    </w:p>
    <w:p w14:paraId="6ACDE6FB" w14:textId="6B8E7171" w:rsidR="005B42F0" w:rsidDel="00675D4D" w:rsidRDefault="005B42F0">
      <w:pPr>
        <w:pStyle w:val="Tabladeilustraciones"/>
        <w:tabs>
          <w:tab w:val="right" w:leader="dot" w:pos="8494"/>
        </w:tabs>
        <w:rPr>
          <w:del w:id="1055" w:author="JORGE CONTRERAS ORTIZ" w:date="2021-09-04T11:50:00Z"/>
          <w:rFonts w:asciiTheme="minorHAnsi" w:eastAsiaTheme="minorEastAsia" w:hAnsiTheme="minorHAnsi" w:cstheme="minorBidi"/>
          <w:noProof/>
          <w:lang w:eastAsia="es-ES"/>
        </w:rPr>
      </w:pPr>
      <w:del w:id="1056" w:author="JORGE CONTRERAS ORTIZ" w:date="2021-09-04T11:50:00Z">
        <w:r w:rsidRPr="00FE1EC4" w:rsidDel="00675D4D">
          <w:rPr>
            <w:rStyle w:val="Hipervnculo"/>
            <w:noProof/>
          </w:rPr>
          <w:delText>Ilustración 19 Pestaña Settings - Export Settings</w:delText>
        </w:r>
        <w:r w:rsidDel="00675D4D">
          <w:rPr>
            <w:noProof/>
            <w:webHidden/>
          </w:rPr>
          <w:tab/>
          <w:delText>53</w:delText>
        </w:r>
      </w:del>
    </w:p>
    <w:p w14:paraId="78232E3B" w14:textId="4FB515D9" w:rsidR="005B42F0" w:rsidDel="00675D4D" w:rsidRDefault="005B42F0">
      <w:pPr>
        <w:pStyle w:val="Tabladeilustraciones"/>
        <w:tabs>
          <w:tab w:val="right" w:leader="dot" w:pos="8494"/>
        </w:tabs>
        <w:rPr>
          <w:del w:id="1057" w:author="JORGE CONTRERAS ORTIZ" w:date="2021-09-04T11:50:00Z"/>
          <w:rFonts w:asciiTheme="minorHAnsi" w:eastAsiaTheme="minorEastAsia" w:hAnsiTheme="minorHAnsi" w:cstheme="minorBidi"/>
          <w:noProof/>
          <w:lang w:eastAsia="es-ES"/>
        </w:rPr>
      </w:pPr>
      <w:del w:id="1058" w:author="JORGE CONTRERAS ORTIZ" w:date="2021-09-04T11:50:00Z">
        <w:r w:rsidRPr="00FE1EC4" w:rsidDel="00675D4D">
          <w:rPr>
            <w:rStyle w:val="Hipervnculo"/>
            <w:noProof/>
            <w:lang w:val="en-US"/>
          </w:rPr>
          <w:delText>Ilustración 20 Ventana Export Commissioning Information</w:delText>
        </w:r>
        <w:r w:rsidDel="00675D4D">
          <w:rPr>
            <w:noProof/>
            <w:webHidden/>
          </w:rPr>
          <w:tab/>
          <w:delText>54</w:delText>
        </w:r>
      </w:del>
    </w:p>
    <w:p w14:paraId="78B181CB" w14:textId="47C39173" w:rsidR="005B42F0" w:rsidDel="00675D4D" w:rsidRDefault="005B42F0">
      <w:pPr>
        <w:pStyle w:val="Tabladeilustraciones"/>
        <w:tabs>
          <w:tab w:val="right" w:leader="dot" w:pos="8494"/>
        </w:tabs>
        <w:rPr>
          <w:del w:id="1059" w:author="JORGE CONTRERAS ORTIZ" w:date="2021-09-04T11:50:00Z"/>
          <w:rFonts w:asciiTheme="minorHAnsi" w:eastAsiaTheme="minorEastAsia" w:hAnsiTheme="minorHAnsi" w:cstheme="minorBidi"/>
          <w:noProof/>
          <w:lang w:eastAsia="es-ES"/>
        </w:rPr>
      </w:pPr>
      <w:del w:id="1060" w:author="JORGE CONTRERAS ORTIZ" w:date="2021-09-04T11:50:00Z">
        <w:r w:rsidRPr="00FE1EC4" w:rsidDel="00675D4D">
          <w:rPr>
            <w:rStyle w:val="Hipervnculo"/>
            <w:noProof/>
          </w:rPr>
          <w:delText>Ilustración 21 Servidor Backbone Router</w:delText>
        </w:r>
        <w:r w:rsidDel="00675D4D">
          <w:rPr>
            <w:noProof/>
            <w:webHidden/>
          </w:rPr>
          <w:tab/>
          <w:delText>55</w:delText>
        </w:r>
      </w:del>
    </w:p>
    <w:p w14:paraId="4CCD4C65" w14:textId="4281225E" w:rsidR="005B42F0" w:rsidDel="00675D4D" w:rsidRDefault="005B42F0">
      <w:pPr>
        <w:pStyle w:val="Tabladeilustraciones"/>
        <w:tabs>
          <w:tab w:val="right" w:leader="dot" w:pos="8494"/>
        </w:tabs>
        <w:rPr>
          <w:del w:id="1061" w:author="JORGE CONTRERAS ORTIZ" w:date="2021-09-04T11:50:00Z"/>
          <w:rFonts w:asciiTheme="minorHAnsi" w:eastAsiaTheme="minorEastAsia" w:hAnsiTheme="minorHAnsi" w:cstheme="minorBidi"/>
          <w:noProof/>
          <w:lang w:eastAsia="es-ES"/>
        </w:rPr>
      </w:pPr>
      <w:del w:id="1062" w:author="JORGE CONTRERAS ORTIZ" w:date="2021-09-04T11:50:00Z">
        <w:r w:rsidRPr="00FE1EC4" w:rsidDel="00675D4D">
          <w:rPr>
            <w:rStyle w:val="Hipervnculo"/>
            <w:noProof/>
          </w:rPr>
          <w:delText>Ilustración 22 Servicio DHCP</w:delText>
        </w:r>
        <w:r w:rsidDel="00675D4D">
          <w:rPr>
            <w:noProof/>
            <w:webHidden/>
          </w:rPr>
          <w:tab/>
          <w:delText>56</w:delText>
        </w:r>
      </w:del>
    </w:p>
    <w:p w14:paraId="7AF89E12" w14:textId="57122A57" w:rsidR="005B42F0" w:rsidDel="00675D4D" w:rsidRDefault="005B42F0">
      <w:pPr>
        <w:pStyle w:val="Tabladeilustraciones"/>
        <w:tabs>
          <w:tab w:val="right" w:leader="dot" w:pos="8494"/>
        </w:tabs>
        <w:rPr>
          <w:del w:id="1063" w:author="JORGE CONTRERAS ORTIZ" w:date="2021-09-04T11:50:00Z"/>
          <w:rFonts w:asciiTheme="minorHAnsi" w:eastAsiaTheme="minorEastAsia" w:hAnsiTheme="minorHAnsi" w:cstheme="minorBidi"/>
          <w:noProof/>
          <w:lang w:eastAsia="es-ES"/>
        </w:rPr>
      </w:pPr>
      <w:del w:id="1064" w:author="JORGE CONTRERAS ORTIZ" w:date="2021-09-04T11:50:00Z">
        <w:r w:rsidRPr="00FE1EC4" w:rsidDel="00675D4D">
          <w:rPr>
            <w:rStyle w:val="Hipervnculo"/>
            <w:noProof/>
          </w:rPr>
          <w:delText>Ilustración 23 Servicio NAT64</w:delText>
        </w:r>
        <w:r w:rsidDel="00675D4D">
          <w:rPr>
            <w:noProof/>
            <w:webHidden/>
          </w:rPr>
          <w:tab/>
          <w:delText>57</w:delText>
        </w:r>
      </w:del>
    </w:p>
    <w:p w14:paraId="2ED52182" w14:textId="59947CBD" w:rsidR="005B42F0" w:rsidDel="00675D4D" w:rsidRDefault="005B42F0">
      <w:pPr>
        <w:pStyle w:val="Tabladeilustraciones"/>
        <w:tabs>
          <w:tab w:val="right" w:leader="dot" w:pos="8494"/>
        </w:tabs>
        <w:rPr>
          <w:del w:id="1065" w:author="JORGE CONTRERAS ORTIZ" w:date="2021-09-04T11:50:00Z"/>
          <w:rFonts w:asciiTheme="minorHAnsi" w:eastAsiaTheme="minorEastAsia" w:hAnsiTheme="minorHAnsi" w:cstheme="minorBidi"/>
          <w:noProof/>
          <w:lang w:eastAsia="es-ES"/>
        </w:rPr>
      </w:pPr>
      <w:del w:id="1066" w:author="JORGE CONTRERAS ORTIZ" w:date="2021-09-04T11:50:00Z">
        <w:r w:rsidRPr="00FE1EC4" w:rsidDel="00675D4D">
          <w:rPr>
            <w:rStyle w:val="Hipervnculo"/>
            <w:noProof/>
          </w:rPr>
          <w:delText>Ilustración 24 Servicio Commissioner</w:delText>
        </w:r>
        <w:r w:rsidDel="00675D4D">
          <w:rPr>
            <w:noProof/>
            <w:webHidden/>
          </w:rPr>
          <w:tab/>
          <w:delText>58</w:delText>
        </w:r>
      </w:del>
    </w:p>
    <w:p w14:paraId="41735390" w14:textId="2BB84C8E" w:rsidR="005B42F0" w:rsidDel="00675D4D" w:rsidRDefault="005B42F0">
      <w:pPr>
        <w:pStyle w:val="Tabladeilustraciones"/>
        <w:tabs>
          <w:tab w:val="right" w:leader="dot" w:pos="8494"/>
        </w:tabs>
        <w:rPr>
          <w:del w:id="1067" w:author="JORGE CONTRERAS ORTIZ" w:date="2021-09-04T11:50:00Z"/>
          <w:rFonts w:asciiTheme="minorHAnsi" w:eastAsiaTheme="minorEastAsia" w:hAnsiTheme="minorHAnsi" w:cstheme="minorBidi"/>
          <w:noProof/>
          <w:lang w:eastAsia="es-ES"/>
        </w:rPr>
      </w:pPr>
      <w:del w:id="1068" w:author="JORGE CONTRERAS ORTIZ" w:date="2021-09-04T11:50:00Z">
        <w:r w:rsidRPr="00FE1EC4" w:rsidDel="00675D4D">
          <w:rPr>
            <w:rStyle w:val="Hipervnculo"/>
            <w:noProof/>
          </w:rPr>
          <w:delText>Ilustración 25 Pestaña Visual Network</w:delText>
        </w:r>
        <w:r w:rsidDel="00675D4D">
          <w:rPr>
            <w:noProof/>
            <w:webHidden/>
          </w:rPr>
          <w:tab/>
          <w:delText>59</w:delText>
        </w:r>
      </w:del>
    </w:p>
    <w:p w14:paraId="0059A544" w14:textId="52C24AE5" w:rsidR="005B42F0" w:rsidDel="00675D4D" w:rsidRDefault="005B42F0">
      <w:pPr>
        <w:pStyle w:val="Tabladeilustraciones"/>
        <w:tabs>
          <w:tab w:val="right" w:leader="dot" w:pos="8494"/>
        </w:tabs>
        <w:rPr>
          <w:del w:id="1069" w:author="JORGE CONTRERAS ORTIZ" w:date="2021-09-04T11:50:00Z"/>
          <w:rFonts w:asciiTheme="minorHAnsi" w:eastAsiaTheme="minorEastAsia" w:hAnsiTheme="minorHAnsi" w:cstheme="minorBidi"/>
          <w:noProof/>
          <w:lang w:eastAsia="es-ES"/>
        </w:rPr>
      </w:pPr>
      <w:del w:id="1070" w:author="JORGE CONTRERAS ORTIZ" w:date="2021-09-04T11:50:00Z">
        <w:r w:rsidRPr="00FE1EC4" w:rsidDel="00675D4D">
          <w:rPr>
            <w:rStyle w:val="Hipervnculo"/>
            <w:noProof/>
          </w:rPr>
          <w:delText>Ilustración 26 Pestaña Logs</w:delText>
        </w:r>
        <w:r w:rsidDel="00675D4D">
          <w:rPr>
            <w:noProof/>
            <w:webHidden/>
          </w:rPr>
          <w:tab/>
          <w:delText>60</w:delText>
        </w:r>
      </w:del>
    </w:p>
    <w:p w14:paraId="0A25CF0A" w14:textId="2B829DD6" w:rsidR="005B42F0" w:rsidDel="00675D4D" w:rsidRDefault="005B42F0">
      <w:pPr>
        <w:pStyle w:val="Tabladeilustraciones"/>
        <w:tabs>
          <w:tab w:val="right" w:leader="dot" w:pos="8494"/>
        </w:tabs>
        <w:rPr>
          <w:del w:id="1071" w:author="JORGE CONTRERAS ORTIZ" w:date="2021-09-04T11:50:00Z"/>
          <w:rFonts w:asciiTheme="minorHAnsi" w:eastAsiaTheme="minorEastAsia" w:hAnsiTheme="minorHAnsi" w:cstheme="minorBidi"/>
          <w:noProof/>
          <w:lang w:eastAsia="es-ES"/>
        </w:rPr>
      </w:pPr>
      <w:del w:id="1072" w:author="JORGE CONTRERAS ORTIZ" w:date="2021-09-04T11:50:00Z">
        <w:r w:rsidRPr="00FE1EC4" w:rsidDel="00675D4D">
          <w:rPr>
            <w:rStyle w:val="Hipervnculo"/>
            <w:noProof/>
          </w:rPr>
          <w:delText>Ilustración 27 Administrador de dispositivo antes de instalar los Drivers de KTWM102</w:delText>
        </w:r>
        <w:r w:rsidDel="00675D4D">
          <w:rPr>
            <w:noProof/>
            <w:webHidden/>
          </w:rPr>
          <w:tab/>
          <w:delText>63</w:delText>
        </w:r>
      </w:del>
    </w:p>
    <w:p w14:paraId="678461FD" w14:textId="7E5CFAE3" w:rsidR="005B42F0" w:rsidDel="00675D4D" w:rsidRDefault="005B42F0">
      <w:pPr>
        <w:pStyle w:val="Tabladeilustraciones"/>
        <w:tabs>
          <w:tab w:val="right" w:leader="dot" w:pos="8494"/>
        </w:tabs>
        <w:rPr>
          <w:del w:id="1073" w:author="JORGE CONTRERAS ORTIZ" w:date="2021-09-04T11:50:00Z"/>
          <w:rFonts w:asciiTheme="minorHAnsi" w:eastAsiaTheme="minorEastAsia" w:hAnsiTheme="minorHAnsi" w:cstheme="minorBidi"/>
          <w:noProof/>
          <w:lang w:eastAsia="es-ES"/>
        </w:rPr>
      </w:pPr>
      <w:del w:id="1074" w:author="JORGE CONTRERAS ORTIZ" w:date="2021-09-04T11:50:00Z">
        <w:r w:rsidRPr="00FE1EC4" w:rsidDel="00675D4D">
          <w:rPr>
            <w:rStyle w:val="Hipervnculo"/>
            <w:noProof/>
          </w:rPr>
          <w:delText>Ilustración 28 Instalación Drivers con Zadig Paso 1</w:delText>
        </w:r>
        <w:r w:rsidDel="00675D4D">
          <w:rPr>
            <w:noProof/>
            <w:webHidden/>
          </w:rPr>
          <w:tab/>
          <w:delText>64</w:delText>
        </w:r>
      </w:del>
    </w:p>
    <w:p w14:paraId="5CB00755" w14:textId="39BAA3F3" w:rsidR="005B42F0" w:rsidDel="00675D4D" w:rsidRDefault="005B42F0">
      <w:pPr>
        <w:pStyle w:val="Tabladeilustraciones"/>
        <w:tabs>
          <w:tab w:val="right" w:leader="dot" w:pos="8494"/>
        </w:tabs>
        <w:rPr>
          <w:del w:id="1075" w:author="JORGE CONTRERAS ORTIZ" w:date="2021-09-04T11:50:00Z"/>
          <w:rFonts w:asciiTheme="minorHAnsi" w:eastAsiaTheme="minorEastAsia" w:hAnsiTheme="minorHAnsi" w:cstheme="minorBidi"/>
          <w:noProof/>
          <w:lang w:eastAsia="es-ES"/>
        </w:rPr>
      </w:pPr>
      <w:del w:id="1076" w:author="JORGE CONTRERAS ORTIZ" w:date="2021-09-04T11:50:00Z">
        <w:r w:rsidRPr="00FE1EC4" w:rsidDel="00675D4D">
          <w:rPr>
            <w:rStyle w:val="Hipervnculo"/>
            <w:noProof/>
          </w:rPr>
          <w:delText>Ilustración 29 Instalación Drivers con Zadig Paso 2</w:delText>
        </w:r>
        <w:r w:rsidDel="00675D4D">
          <w:rPr>
            <w:noProof/>
            <w:webHidden/>
          </w:rPr>
          <w:tab/>
          <w:delText>65</w:delText>
        </w:r>
      </w:del>
    </w:p>
    <w:p w14:paraId="68163007" w14:textId="68DCF5A6" w:rsidR="005B42F0" w:rsidDel="00675D4D" w:rsidRDefault="005B42F0">
      <w:pPr>
        <w:pStyle w:val="Tabladeilustraciones"/>
        <w:tabs>
          <w:tab w:val="right" w:leader="dot" w:pos="8494"/>
        </w:tabs>
        <w:rPr>
          <w:del w:id="1077" w:author="JORGE CONTRERAS ORTIZ" w:date="2021-09-04T11:50:00Z"/>
          <w:rFonts w:asciiTheme="minorHAnsi" w:eastAsiaTheme="minorEastAsia" w:hAnsiTheme="minorHAnsi" w:cstheme="minorBidi"/>
          <w:noProof/>
          <w:lang w:eastAsia="es-ES"/>
        </w:rPr>
      </w:pPr>
      <w:del w:id="1078" w:author="JORGE CONTRERAS ORTIZ" w:date="2021-09-04T11:50:00Z">
        <w:r w:rsidRPr="00FE1EC4" w:rsidDel="00675D4D">
          <w:rPr>
            <w:rStyle w:val="Hipervnculo"/>
            <w:noProof/>
          </w:rPr>
          <w:delText>Ilustración 30 Instalación Drivers con Zadig Finalizada</w:delText>
        </w:r>
        <w:r w:rsidDel="00675D4D">
          <w:rPr>
            <w:noProof/>
            <w:webHidden/>
          </w:rPr>
          <w:tab/>
          <w:delText>65</w:delText>
        </w:r>
      </w:del>
    </w:p>
    <w:p w14:paraId="363D68D1" w14:textId="7D6D66C9" w:rsidR="005B42F0" w:rsidDel="00675D4D" w:rsidRDefault="005B42F0">
      <w:pPr>
        <w:pStyle w:val="Tabladeilustraciones"/>
        <w:tabs>
          <w:tab w:val="right" w:leader="dot" w:pos="8494"/>
        </w:tabs>
        <w:rPr>
          <w:del w:id="1079" w:author="JORGE CONTRERAS ORTIZ" w:date="2021-09-04T11:50:00Z"/>
          <w:rFonts w:asciiTheme="minorHAnsi" w:eastAsiaTheme="minorEastAsia" w:hAnsiTheme="minorHAnsi" w:cstheme="minorBidi"/>
          <w:noProof/>
          <w:lang w:eastAsia="es-ES"/>
        </w:rPr>
      </w:pPr>
      <w:del w:id="1080" w:author="JORGE CONTRERAS ORTIZ" w:date="2021-09-04T11:50:00Z">
        <w:r w:rsidRPr="00FE1EC4" w:rsidDel="00675D4D">
          <w:rPr>
            <w:rStyle w:val="Hipervnculo"/>
            <w:noProof/>
          </w:rPr>
          <w:delText>Ilustración 31 Administrador de Dispositivos Después de Instalar Drivers</w:delText>
        </w:r>
        <w:r w:rsidDel="00675D4D">
          <w:rPr>
            <w:noProof/>
            <w:webHidden/>
          </w:rPr>
          <w:tab/>
          <w:delText>66</w:delText>
        </w:r>
      </w:del>
    </w:p>
    <w:p w14:paraId="6CEADF75" w14:textId="7E598D0B" w:rsidR="005B42F0" w:rsidDel="00675D4D" w:rsidRDefault="005B42F0">
      <w:pPr>
        <w:pStyle w:val="Tabladeilustraciones"/>
        <w:tabs>
          <w:tab w:val="right" w:leader="dot" w:pos="8494"/>
        </w:tabs>
        <w:rPr>
          <w:del w:id="1081" w:author="JORGE CONTRERAS ORTIZ" w:date="2021-09-04T11:50:00Z"/>
          <w:rFonts w:asciiTheme="minorHAnsi" w:eastAsiaTheme="minorEastAsia" w:hAnsiTheme="minorHAnsi" w:cstheme="minorBidi"/>
          <w:noProof/>
          <w:lang w:eastAsia="es-ES"/>
        </w:rPr>
      </w:pPr>
      <w:del w:id="1082" w:author="JORGE CONTRERAS ORTIZ" w:date="2021-09-04T11:50:00Z">
        <w:r w:rsidRPr="00FE1EC4" w:rsidDel="00675D4D">
          <w:rPr>
            <w:rStyle w:val="Hipervnculo"/>
            <w:noProof/>
          </w:rPr>
          <w:delText>Ilustración 32 Instalar libusbk con Zadig</w:delText>
        </w:r>
        <w:r w:rsidDel="00675D4D">
          <w:rPr>
            <w:noProof/>
            <w:webHidden/>
          </w:rPr>
          <w:tab/>
          <w:delText>69</w:delText>
        </w:r>
      </w:del>
    </w:p>
    <w:p w14:paraId="098B7AED" w14:textId="6B40407A" w:rsidR="005B42F0" w:rsidDel="00675D4D" w:rsidRDefault="005B42F0">
      <w:pPr>
        <w:pStyle w:val="Tabladeilustraciones"/>
        <w:tabs>
          <w:tab w:val="right" w:leader="dot" w:pos="8494"/>
        </w:tabs>
        <w:rPr>
          <w:del w:id="1083" w:author="JORGE CONTRERAS ORTIZ" w:date="2021-09-04T11:50:00Z"/>
          <w:rFonts w:asciiTheme="minorHAnsi" w:eastAsiaTheme="minorEastAsia" w:hAnsiTheme="minorHAnsi" w:cstheme="minorBidi"/>
          <w:noProof/>
          <w:lang w:eastAsia="es-ES"/>
        </w:rPr>
      </w:pPr>
      <w:del w:id="1084" w:author="JORGE CONTRERAS ORTIZ" w:date="2021-09-04T11:50:00Z">
        <w:r w:rsidRPr="00FE1EC4" w:rsidDel="00675D4D">
          <w:rPr>
            <w:rStyle w:val="Hipervnculo"/>
            <w:noProof/>
          </w:rPr>
          <w:delText>Ilustración 33 Instalación Driver Libusbk xon Zadig Finalizada</w:delText>
        </w:r>
        <w:r w:rsidDel="00675D4D">
          <w:rPr>
            <w:noProof/>
            <w:webHidden/>
          </w:rPr>
          <w:tab/>
          <w:delText>70</w:delText>
        </w:r>
      </w:del>
    </w:p>
    <w:p w14:paraId="46F78D78" w14:textId="01CC7FC4" w:rsidR="005B42F0" w:rsidDel="00675D4D" w:rsidRDefault="005B42F0">
      <w:pPr>
        <w:pStyle w:val="Tabladeilustraciones"/>
        <w:tabs>
          <w:tab w:val="right" w:leader="dot" w:pos="8494"/>
        </w:tabs>
        <w:rPr>
          <w:del w:id="1085" w:author="JORGE CONTRERAS ORTIZ" w:date="2021-09-04T11:50:00Z"/>
          <w:rFonts w:asciiTheme="minorHAnsi" w:eastAsiaTheme="minorEastAsia" w:hAnsiTheme="minorHAnsi" w:cstheme="minorBidi"/>
          <w:noProof/>
          <w:lang w:eastAsia="es-ES"/>
        </w:rPr>
      </w:pPr>
      <w:del w:id="1086" w:author="JORGE CONTRERAS ORTIZ" w:date="2021-09-04T11:50:00Z">
        <w:r w:rsidRPr="00FE1EC4" w:rsidDel="00675D4D">
          <w:rPr>
            <w:rStyle w:val="Hipervnculo"/>
            <w:noProof/>
          </w:rPr>
          <w:delText>Ilustración 34 Instalar USB SERIAL (CDC) con Zadig</w:delText>
        </w:r>
        <w:r w:rsidDel="00675D4D">
          <w:rPr>
            <w:noProof/>
            <w:webHidden/>
          </w:rPr>
          <w:tab/>
          <w:delText>70</w:delText>
        </w:r>
      </w:del>
    </w:p>
    <w:p w14:paraId="21FB175A" w14:textId="2C6DA588" w:rsidR="005B42F0" w:rsidDel="00675D4D" w:rsidRDefault="005B42F0">
      <w:pPr>
        <w:pStyle w:val="Tabladeilustraciones"/>
        <w:tabs>
          <w:tab w:val="right" w:leader="dot" w:pos="8494"/>
        </w:tabs>
        <w:rPr>
          <w:del w:id="1087" w:author="JORGE CONTRERAS ORTIZ" w:date="2021-09-04T11:50:00Z"/>
          <w:rFonts w:asciiTheme="minorHAnsi" w:eastAsiaTheme="minorEastAsia" w:hAnsiTheme="minorHAnsi" w:cstheme="minorBidi"/>
          <w:noProof/>
          <w:lang w:eastAsia="es-ES"/>
        </w:rPr>
      </w:pPr>
      <w:del w:id="1088" w:author="JORGE CONTRERAS ORTIZ" w:date="2021-09-04T11:50:00Z">
        <w:r w:rsidRPr="00FE1EC4" w:rsidDel="00675D4D">
          <w:rPr>
            <w:rStyle w:val="Hipervnculo"/>
            <w:noProof/>
          </w:rPr>
          <w:delText>Ilustración 35 Instalación Driver USB Serial (CDC) con Zadig Finalizada</w:delText>
        </w:r>
        <w:r w:rsidDel="00675D4D">
          <w:rPr>
            <w:noProof/>
            <w:webHidden/>
          </w:rPr>
          <w:tab/>
          <w:delText>70</w:delText>
        </w:r>
      </w:del>
    </w:p>
    <w:p w14:paraId="38BB9A9B" w14:textId="090B7FD8" w:rsidR="005B42F0" w:rsidDel="00675D4D" w:rsidRDefault="005B42F0">
      <w:pPr>
        <w:pStyle w:val="Tabladeilustraciones"/>
        <w:tabs>
          <w:tab w:val="right" w:leader="dot" w:pos="8494"/>
        </w:tabs>
        <w:rPr>
          <w:del w:id="1089" w:author="JORGE CONTRERAS ORTIZ" w:date="2021-09-04T11:50:00Z"/>
          <w:rFonts w:asciiTheme="minorHAnsi" w:eastAsiaTheme="minorEastAsia" w:hAnsiTheme="minorHAnsi" w:cstheme="minorBidi"/>
          <w:noProof/>
          <w:lang w:eastAsia="es-ES"/>
        </w:rPr>
      </w:pPr>
      <w:del w:id="1090" w:author="JORGE CONTRERAS ORTIZ" w:date="2021-09-04T11:50:00Z">
        <w:r w:rsidRPr="00FE1EC4" w:rsidDel="00675D4D">
          <w:rPr>
            <w:rStyle w:val="Hipervnculo"/>
            <w:noProof/>
          </w:rPr>
          <w:delText>Ilustración 36 Administrador de Dispositivos después de la instalación</w:delText>
        </w:r>
        <w:r w:rsidDel="00675D4D">
          <w:rPr>
            <w:noProof/>
            <w:webHidden/>
          </w:rPr>
          <w:tab/>
          <w:delText>71</w:delText>
        </w:r>
      </w:del>
    </w:p>
    <w:p w14:paraId="10270E05" w14:textId="5D813302" w:rsidR="005B42F0" w:rsidDel="00675D4D" w:rsidRDefault="005B42F0">
      <w:pPr>
        <w:pStyle w:val="Tabladeilustraciones"/>
        <w:tabs>
          <w:tab w:val="right" w:leader="dot" w:pos="8494"/>
        </w:tabs>
        <w:rPr>
          <w:del w:id="1091" w:author="JORGE CONTRERAS ORTIZ" w:date="2021-09-04T11:50:00Z"/>
          <w:rFonts w:asciiTheme="minorHAnsi" w:eastAsiaTheme="minorEastAsia" w:hAnsiTheme="minorHAnsi" w:cstheme="minorBidi"/>
          <w:noProof/>
          <w:lang w:eastAsia="es-ES"/>
        </w:rPr>
      </w:pPr>
      <w:del w:id="1092" w:author="JORGE CONTRERAS ORTIZ" w:date="2021-09-04T11:50:00Z">
        <w:r w:rsidRPr="00FE1EC4" w:rsidDel="00675D4D">
          <w:rPr>
            <w:rStyle w:val="Hipervnculo"/>
            <w:noProof/>
          </w:rPr>
          <w:delText>Ilustración 37 Terminal Termite</w:delText>
        </w:r>
        <w:r w:rsidDel="00675D4D">
          <w:rPr>
            <w:noProof/>
            <w:webHidden/>
          </w:rPr>
          <w:tab/>
          <w:delText>73</w:delText>
        </w:r>
      </w:del>
    </w:p>
    <w:p w14:paraId="455183E6" w14:textId="197C3819" w:rsidR="005B42F0" w:rsidDel="00675D4D" w:rsidRDefault="005B42F0">
      <w:pPr>
        <w:pStyle w:val="Tabladeilustraciones"/>
        <w:tabs>
          <w:tab w:val="right" w:leader="dot" w:pos="8494"/>
        </w:tabs>
        <w:rPr>
          <w:del w:id="1093" w:author="JORGE CONTRERAS ORTIZ" w:date="2021-09-04T11:50:00Z"/>
          <w:rFonts w:asciiTheme="minorHAnsi" w:eastAsiaTheme="minorEastAsia" w:hAnsiTheme="minorHAnsi" w:cstheme="minorBidi"/>
          <w:noProof/>
          <w:lang w:eastAsia="es-ES"/>
        </w:rPr>
      </w:pPr>
      <w:del w:id="1094" w:author="JORGE CONTRERAS ORTIZ" w:date="2021-09-04T11:50:00Z">
        <w:r w:rsidRPr="00FE1EC4" w:rsidDel="00675D4D">
          <w:rPr>
            <w:rStyle w:val="Hipervnculo"/>
            <w:noProof/>
          </w:rPr>
          <w:delText>Ilustración 38 Herramienta KiTools</w:delText>
        </w:r>
        <w:r w:rsidDel="00675D4D">
          <w:rPr>
            <w:noProof/>
            <w:webHidden/>
          </w:rPr>
          <w:tab/>
          <w:delText>75</w:delText>
        </w:r>
      </w:del>
    </w:p>
    <w:p w14:paraId="633DDD3A" w14:textId="6BE6F318" w:rsidR="005B42F0" w:rsidDel="00675D4D" w:rsidRDefault="005B42F0">
      <w:pPr>
        <w:pStyle w:val="Tabladeilustraciones"/>
        <w:tabs>
          <w:tab w:val="right" w:leader="dot" w:pos="8494"/>
        </w:tabs>
        <w:rPr>
          <w:del w:id="1095" w:author="JORGE CONTRERAS ORTIZ" w:date="2021-09-04T11:50:00Z"/>
          <w:rFonts w:asciiTheme="minorHAnsi" w:eastAsiaTheme="minorEastAsia" w:hAnsiTheme="minorHAnsi" w:cstheme="minorBidi"/>
          <w:noProof/>
          <w:lang w:eastAsia="es-ES"/>
        </w:rPr>
      </w:pPr>
      <w:del w:id="1096" w:author="JORGE CONTRERAS ORTIZ" w:date="2021-09-04T11:50:00Z">
        <w:r w:rsidRPr="00FE1EC4" w:rsidDel="00675D4D">
          <w:rPr>
            <w:rStyle w:val="Hipervnculo"/>
            <w:noProof/>
          </w:rPr>
          <w:delText>Ilustración 39 IP como parámetros</w:delText>
        </w:r>
        <w:r w:rsidDel="00675D4D">
          <w:rPr>
            <w:noProof/>
            <w:webHidden/>
          </w:rPr>
          <w:tab/>
          <w:delText>76</w:delText>
        </w:r>
      </w:del>
    </w:p>
    <w:p w14:paraId="575CEFA2" w14:textId="557552CB" w:rsidR="005B42F0" w:rsidDel="00675D4D" w:rsidRDefault="005B42F0">
      <w:pPr>
        <w:pStyle w:val="Tabladeilustraciones"/>
        <w:tabs>
          <w:tab w:val="right" w:leader="dot" w:pos="8494"/>
        </w:tabs>
        <w:rPr>
          <w:del w:id="1097" w:author="JORGE CONTRERAS ORTIZ" w:date="2021-09-04T11:50:00Z"/>
          <w:rFonts w:asciiTheme="minorHAnsi" w:eastAsiaTheme="minorEastAsia" w:hAnsiTheme="minorHAnsi" w:cstheme="minorBidi"/>
          <w:noProof/>
          <w:lang w:eastAsia="es-ES"/>
        </w:rPr>
      </w:pPr>
      <w:del w:id="1098" w:author="JORGE CONTRERAS ORTIZ" w:date="2021-09-04T11:50:00Z">
        <w:r w:rsidRPr="00FE1EC4" w:rsidDel="00675D4D">
          <w:rPr>
            <w:rStyle w:val="Hipervnculo"/>
            <w:noProof/>
          </w:rPr>
          <w:delText>Ilustración 40 Esquema de comunicación entre Host Externo y el dispositivo KTWM102</w:delText>
        </w:r>
        <w:r w:rsidDel="00675D4D">
          <w:rPr>
            <w:noProof/>
            <w:webHidden/>
          </w:rPr>
          <w:tab/>
          <w:delText>77</w:delText>
        </w:r>
      </w:del>
    </w:p>
    <w:p w14:paraId="2361F378" w14:textId="0FBCC68F" w:rsidR="005B42F0" w:rsidDel="00675D4D" w:rsidRDefault="005B42F0">
      <w:pPr>
        <w:pStyle w:val="Tabladeilustraciones"/>
        <w:tabs>
          <w:tab w:val="right" w:leader="dot" w:pos="8494"/>
        </w:tabs>
        <w:rPr>
          <w:del w:id="1099" w:author="JORGE CONTRERAS ORTIZ" w:date="2021-09-04T11:50:00Z"/>
          <w:rFonts w:asciiTheme="minorHAnsi" w:eastAsiaTheme="minorEastAsia" w:hAnsiTheme="minorHAnsi" w:cstheme="minorBidi"/>
          <w:noProof/>
          <w:lang w:eastAsia="es-ES"/>
        </w:rPr>
      </w:pPr>
      <w:del w:id="1100" w:author="JORGE CONTRERAS ORTIZ" w:date="2021-09-04T11:50:00Z">
        <w:r w:rsidRPr="00FE1EC4" w:rsidDel="00675D4D">
          <w:rPr>
            <w:rStyle w:val="Hipervnculo"/>
            <w:noProof/>
          </w:rPr>
          <w:delText>Ilustración 41 Ejemplo Rutina de Comando - Esperar Respuesta</w:delText>
        </w:r>
        <w:r w:rsidDel="00675D4D">
          <w:rPr>
            <w:noProof/>
            <w:webHidden/>
          </w:rPr>
          <w:tab/>
          <w:delText>80</w:delText>
        </w:r>
      </w:del>
    </w:p>
    <w:p w14:paraId="7FC5FF5B" w14:textId="658E77A0" w:rsidR="005B42F0" w:rsidDel="00675D4D" w:rsidRDefault="005B42F0">
      <w:pPr>
        <w:pStyle w:val="Tabladeilustraciones"/>
        <w:tabs>
          <w:tab w:val="right" w:leader="dot" w:pos="8494"/>
        </w:tabs>
        <w:rPr>
          <w:del w:id="1101" w:author="JORGE CONTRERAS ORTIZ" w:date="2021-09-04T11:50:00Z"/>
          <w:rFonts w:asciiTheme="minorHAnsi" w:eastAsiaTheme="minorEastAsia" w:hAnsiTheme="minorHAnsi" w:cstheme="minorBidi"/>
          <w:noProof/>
          <w:lang w:eastAsia="es-ES"/>
        </w:rPr>
      </w:pPr>
      <w:del w:id="1102" w:author="JORGE CONTRERAS ORTIZ" w:date="2021-09-04T11:50:00Z">
        <w:r w:rsidRPr="00FE1EC4" w:rsidDel="00675D4D">
          <w:rPr>
            <w:rStyle w:val="Hipervnculo"/>
            <w:noProof/>
          </w:rPr>
          <w:delText>Ilustración 42 Jerarquía Circuito</w:delText>
        </w:r>
        <w:r w:rsidDel="00675D4D">
          <w:rPr>
            <w:noProof/>
            <w:webHidden/>
          </w:rPr>
          <w:tab/>
          <w:delText>83</w:delText>
        </w:r>
      </w:del>
    </w:p>
    <w:p w14:paraId="69E2522C" w14:textId="6775CA91" w:rsidR="005B42F0" w:rsidDel="00675D4D" w:rsidRDefault="005B42F0">
      <w:pPr>
        <w:pStyle w:val="Tabladeilustraciones"/>
        <w:tabs>
          <w:tab w:val="right" w:leader="dot" w:pos="8494"/>
        </w:tabs>
        <w:rPr>
          <w:del w:id="1103" w:author="JORGE CONTRERAS ORTIZ" w:date="2021-09-04T11:50:00Z"/>
          <w:rFonts w:asciiTheme="minorHAnsi" w:eastAsiaTheme="minorEastAsia" w:hAnsiTheme="minorHAnsi" w:cstheme="minorBidi"/>
          <w:noProof/>
          <w:lang w:eastAsia="es-ES"/>
        </w:rPr>
      </w:pPr>
      <w:del w:id="1104" w:author="JORGE CONTRERAS ORTIZ" w:date="2021-09-04T11:50:00Z">
        <w:r w:rsidRPr="00FE1EC4" w:rsidDel="00675D4D">
          <w:rPr>
            <w:rStyle w:val="Hipervnculo"/>
            <w:noProof/>
          </w:rPr>
          <w:delText>Ilustración 43 Circuito de Alimentación</w:delText>
        </w:r>
        <w:r w:rsidDel="00675D4D">
          <w:rPr>
            <w:noProof/>
            <w:webHidden/>
          </w:rPr>
          <w:tab/>
          <w:delText>84</w:delText>
        </w:r>
      </w:del>
    </w:p>
    <w:p w14:paraId="2A77559A" w14:textId="16761259" w:rsidR="005B42F0" w:rsidDel="00675D4D" w:rsidRDefault="005B42F0">
      <w:pPr>
        <w:pStyle w:val="Tabladeilustraciones"/>
        <w:tabs>
          <w:tab w:val="right" w:leader="dot" w:pos="8494"/>
        </w:tabs>
        <w:rPr>
          <w:del w:id="1105" w:author="JORGE CONTRERAS ORTIZ" w:date="2021-09-04T11:50:00Z"/>
          <w:rFonts w:asciiTheme="minorHAnsi" w:eastAsiaTheme="minorEastAsia" w:hAnsiTheme="minorHAnsi" w:cstheme="minorBidi"/>
          <w:noProof/>
          <w:lang w:eastAsia="es-ES"/>
        </w:rPr>
      </w:pPr>
      <w:del w:id="1106" w:author="JORGE CONTRERAS ORTIZ" w:date="2021-09-04T11:50:00Z">
        <w:r w:rsidRPr="00FE1EC4" w:rsidDel="00675D4D">
          <w:rPr>
            <w:rStyle w:val="Hipervnculo"/>
            <w:noProof/>
          </w:rPr>
          <w:delText>Ilustración 44 Circuito Integración del Módulo</w:delText>
        </w:r>
        <w:r w:rsidDel="00675D4D">
          <w:rPr>
            <w:noProof/>
            <w:webHidden/>
          </w:rPr>
          <w:tab/>
          <w:delText>85</w:delText>
        </w:r>
      </w:del>
    </w:p>
    <w:p w14:paraId="3F1BB2D6" w14:textId="7D2A151B" w:rsidR="005B42F0" w:rsidDel="00675D4D" w:rsidRDefault="005B42F0">
      <w:pPr>
        <w:pStyle w:val="Tabladeilustraciones"/>
        <w:tabs>
          <w:tab w:val="right" w:leader="dot" w:pos="8494"/>
        </w:tabs>
        <w:rPr>
          <w:del w:id="1107" w:author="JORGE CONTRERAS ORTIZ" w:date="2021-09-04T11:50:00Z"/>
          <w:rFonts w:asciiTheme="minorHAnsi" w:eastAsiaTheme="minorEastAsia" w:hAnsiTheme="minorHAnsi" w:cstheme="minorBidi"/>
          <w:noProof/>
          <w:lang w:eastAsia="es-ES"/>
        </w:rPr>
      </w:pPr>
      <w:del w:id="1108" w:author="JORGE CONTRERAS ORTIZ" w:date="2021-09-04T11:50:00Z">
        <w:r w:rsidRPr="00FE1EC4" w:rsidDel="00675D4D">
          <w:rPr>
            <w:rStyle w:val="Hipervnculo"/>
            <w:noProof/>
          </w:rPr>
          <w:delText>Ilustración 45 Dispositivo KTWM102</w:delText>
        </w:r>
        <w:r w:rsidDel="00675D4D">
          <w:rPr>
            <w:noProof/>
            <w:webHidden/>
          </w:rPr>
          <w:tab/>
          <w:delText>85</w:delText>
        </w:r>
      </w:del>
    </w:p>
    <w:p w14:paraId="24A896EF" w14:textId="285C7C5E" w:rsidR="005B42F0" w:rsidDel="00675D4D" w:rsidRDefault="005B42F0">
      <w:pPr>
        <w:pStyle w:val="Tabladeilustraciones"/>
        <w:tabs>
          <w:tab w:val="right" w:leader="dot" w:pos="8494"/>
        </w:tabs>
        <w:rPr>
          <w:del w:id="1109" w:author="JORGE CONTRERAS ORTIZ" w:date="2021-09-04T11:50:00Z"/>
          <w:rFonts w:asciiTheme="minorHAnsi" w:eastAsiaTheme="minorEastAsia" w:hAnsiTheme="minorHAnsi" w:cstheme="minorBidi"/>
          <w:noProof/>
          <w:lang w:eastAsia="es-ES"/>
        </w:rPr>
      </w:pPr>
      <w:del w:id="1110" w:author="JORGE CONTRERAS ORTIZ" w:date="2021-09-04T11:50:00Z">
        <w:r w:rsidRPr="00FE1EC4" w:rsidDel="00675D4D">
          <w:rPr>
            <w:rStyle w:val="Hipervnculo"/>
            <w:noProof/>
          </w:rPr>
          <w:delText>Ilustración 46 Conectores Verticales</w:delText>
        </w:r>
        <w:r w:rsidDel="00675D4D">
          <w:rPr>
            <w:noProof/>
            <w:webHidden/>
          </w:rPr>
          <w:tab/>
          <w:delText>87</w:delText>
        </w:r>
      </w:del>
    </w:p>
    <w:p w14:paraId="72B30478" w14:textId="3500A7D8" w:rsidR="005B42F0" w:rsidDel="00675D4D" w:rsidRDefault="005B42F0">
      <w:pPr>
        <w:pStyle w:val="Tabladeilustraciones"/>
        <w:tabs>
          <w:tab w:val="right" w:leader="dot" w:pos="8494"/>
        </w:tabs>
        <w:rPr>
          <w:del w:id="1111" w:author="JORGE CONTRERAS ORTIZ" w:date="2021-09-04T11:50:00Z"/>
          <w:rFonts w:asciiTheme="minorHAnsi" w:eastAsiaTheme="minorEastAsia" w:hAnsiTheme="minorHAnsi" w:cstheme="minorBidi"/>
          <w:noProof/>
          <w:lang w:eastAsia="es-ES"/>
        </w:rPr>
      </w:pPr>
      <w:del w:id="1112" w:author="JORGE CONTRERAS ORTIZ" w:date="2021-09-04T11:50:00Z">
        <w:r w:rsidRPr="00FE1EC4" w:rsidDel="00675D4D">
          <w:rPr>
            <w:rStyle w:val="Hipervnculo"/>
            <w:noProof/>
          </w:rPr>
          <w:delText>Ilustración 47 Conector USB</w:delText>
        </w:r>
        <w:r w:rsidDel="00675D4D">
          <w:rPr>
            <w:noProof/>
            <w:webHidden/>
          </w:rPr>
          <w:tab/>
          <w:delText>88</w:delText>
        </w:r>
      </w:del>
    </w:p>
    <w:p w14:paraId="58BF71E5" w14:textId="0CCB2CC9" w:rsidR="005B42F0" w:rsidDel="00675D4D" w:rsidRDefault="005B42F0">
      <w:pPr>
        <w:pStyle w:val="Tabladeilustraciones"/>
        <w:tabs>
          <w:tab w:val="right" w:leader="dot" w:pos="8494"/>
        </w:tabs>
        <w:rPr>
          <w:del w:id="1113" w:author="JORGE CONTRERAS ORTIZ" w:date="2021-09-04T11:50:00Z"/>
          <w:rFonts w:asciiTheme="minorHAnsi" w:eastAsiaTheme="minorEastAsia" w:hAnsiTheme="minorHAnsi" w:cstheme="minorBidi"/>
          <w:noProof/>
          <w:lang w:eastAsia="es-ES"/>
        </w:rPr>
      </w:pPr>
      <w:del w:id="1114" w:author="JORGE CONTRERAS ORTIZ" w:date="2021-09-04T11:50:00Z">
        <w:r w:rsidRPr="00FE1EC4" w:rsidDel="00675D4D">
          <w:rPr>
            <w:rStyle w:val="Hipervnculo"/>
            <w:noProof/>
          </w:rPr>
          <w:delText>Ilustración 48 Layout Completo</w:delText>
        </w:r>
        <w:r w:rsidDel="00675D4D">
          <w:rPr>
            <w:noProof/>
            <w:webHidden/>
          </w:rPr>
          <w:tab/>
          <w:delText>89</w:delText>
        </w:r>
      </w:del>
    </w:p>
    <w:p w14:paraId="4381333C" w14:textId="21D09783" w:rsidR="005B42F0" w:rsidDel="00675D4D" w:rsidRDefault="005B42F0">
      <w:pPr>
        <w:pStyle w:val="Tabladeilustraciones"/>
        <w:tabs>
          <w:tab w:val="right" w:leader="dot" w:pos="8494"/>
        </w:tabs>
        <w:rPr>
          <w:del w:id="1115" w:author="JORGE CONTRERAS ORTIZ" w:date="2021-09-04T11:50:00Z"/>
          <w:rFonts w:asciiTheme="minorHAnsi" w:eastAsiaTheme="minorEastAsia" w:hAnsiTheme="minorHAnsi" w:cstheme="minorBidi"/>
          <w:noProof/>
          <w:lang w:eastAsia="es-ES"/>
        </w:rPr>
      </w:pPr>
      <w:del w:id="1116" w:author="JORGE CONTRERAS ORTIZ" w:date="2021-09-04T11:50:00Z">
        <w:r w:rsidRPr="00FE1EC4" w:rsidDel="00675D4D">
          <w:rPr>
            <w:rStyle w:val="Hipervnculo"/>
            <w:noProof/>
          </w:rPr>
          <w:delText>Ilustración 49 Layout Capa TOP</w:delText>
        </w:r>
        <w:r w:rsidDel="00675D4D">
          <w:rPr>
            <w:noProof/>
            <w:webHidden/>
          </w:rPr>
          <w:tab/>
          <w:delText>90</w:delText>
        </w:r>
      </w:del>
    </w:p>
    <w:p w14:paraId="4E9764DB" w14:textId="42486466" w:rsidR="005B42F0" w:rsidDel="00675D4D" w:rsidRDefault="005B42F0">
      <w:pPr>
        <w:pStyle w:val="Tabladeilustraciones"/>
        <w:tabs>
          <w:tab w:val="right" w:leader="dot" w:pos="8494"/>
        </w:tabs>
        <w:rPr>
          <w:del w:id="1117" w:author="JORGE CONTRERAS ORTIZ" w:date="2021-09-04T11:50:00Z"/>
          <w:rFonts w:asciiTheme="minorHAnsi" w:eastAsiaTheme="minorEastAsia" w:hAnsiTheme="minorHAnsi" w:cstheme="minorBidi"/>
          <w:noProof/>
          <w:lang w:eastAsia="es-ES"/>
        </w:rPr>
      </w:pPr>
      <w:del w:id="1118" w:author="JORGE CONTRERAS ORTIZ" w:date="2021-09-04T11:50:00Z">
        <w:r w:rsidRPr="00FE1EC4" w:rsidDel="00675D4D">
          <w:rPr>
            <w:rStyle w:val="Hipervnculo"/>
            <w:noProof/>
          </w:rPr>
          <w:delText>Ilustración 50 Layout Capa BOTTOM</w:delText>
        </w:r>
        <w:r w:rsidDel="00675D4D">
          <w:rPr>
            <w:noProof/>
            <w:webHidden/>
          </w:rPr>
          <w:tab/>
          <w:delText>91</w:delText>
        </w:r>
      </w:del>
    </w:p>
    <w:p w14:paraId="2104FA28" w14:textId="0898814A" w:rsidR="005B42F0" w:rsidDel="00675D4D" w:rsidRDefault="005B42F0">
      <w:pPr>
        <w:pStyle w:val="Tabladeilustraciones"/>
        <w:tabs>
          <w:tab w:val="right" w:leader="dot" w:pos="8494"/>
        </w:tabs>
        <w:rPr>
          <w:del w:id="1119" w:author="JORGE CONTRERAS ORTIZ" w:date="2021-09-04T11:50:00Z"/>
          <w:rFonts w:asciiTheme="minorHAnsi" w:eastAsiaTheme="minorEastAsia" w:hAnsiTheme="minorHAnsi" w:cstheme="minorBidi"/>
          <w:noProof/>
          <w:lang w:eastAsia="es-ES"/>
        </w:rPr>
      </w:pPr>
      <w:del w:id="1120" w:author="JORGE CONTRERAS ORTIZ" w:date="2021-09-04T11:50:00Z">
        <w:r w:rsidRPr="00FE1EC4" w:rsidDel="00675D4D">
          <w:rPr>
            <w:rStyle w:val="Hipervnculo"/>
            <w:noProof/>
            <w:lang w:val="en-US"/>
          </w:rPr>
          <w:delText>Ilustración 51 PCB Coockie Thread TOP</w:delText>
        </w:r>
        <w:r w:rsidDel="00675D4D">
          <w:rPr>
            <w:noProof/>
            <w:webHidden/>
          </w:rPr>
          <w:tab/>
          <w:delText>92</w:delText>
        </w:r>
      </w:del>
    </w:p>
    <w:p w14:paraId="56FD86C7" w14:textId="26C0EFA3" w:rsidR="005B42F0" w:rsidDel="00675D4D" w:rsidRDefault="005B42F0">
      <w:pPr>
        <w:pStyle w:val="Tabladeilustraciones"/>
        <w:tabs>
          <w:tab w:val="right" w:leader="dot" w:pos="8494"/>
        </w:tabs>
        <w:rPr>
          <w:del w:id="1121" w:author="JORGE CONTRERAS ORTIZ" w:date="2021-09-04T11:50:00Z"/>
          <w:rFonts w:asciiTheme="minorHAnsi" w:eastAsiaTheme="minorEastAsia" w:hAnsiTheme="minorHAnsi" w:cstheme="minorBidi"/>
          <w:noProof/>
          <w:lang w:eastAsia="es-ES"/>
        </w:rPr>
      </w:pPr>
      <w:del w:id="1122" w:author="JORGE CONTRERAS ORTIZ" w:date="2021-09-04T11:50:00Z">
        <w:r w:rsidRPr="00FE1EC4" w:rsidDel="00675D4D">
          <w:rPr>
            <w:rStyle w:val="Hipervnculo"/>
            <w:noProof/>
          </w:rPr>
          <w:delText>Ilustración 52 PCB Coockie Thread TOP</w:delText>
        </w:r>
        <w:r w:rsidDel="00675D4D">
          <w:rPr>
            <w:noProof/>
            <w:webHidden/>
          </w:rPr>
          <w:tab/>
          <w:delText>92</w:delText>
        </w:r>
      </w:del>
    </w:p>
    <w:p w14:paraId="57286D9D" w14:textId="14AEE608" w:rsidR="005B42F0" w:rsidDel="00675D4D" w:rsidRDefault="005B42F0">
      <w:pPr>
        <w:pStyle w:val="Tabladeilustraciones"/>
        <w:tabs>
          <w:tab w:val="right" w:leader="dot" w:pos="8494"/>
        </w:tabs>
        <w:rPr>
          <w:del w:id="1123" w:author="JORGE CONTRERAS ORTIZ" w:date="2021-09-04T11:50:00Z"/>
          <w:rFonts w:asciiTheme="minorHAnsi" w:eastAsiaTheme="minorEastAsia" w:hAnsiTheme="minorHAnsi" w:cstheme="minorBidi"/>
          <w:noProof/>
          <w:lang w:eastAsia="es-ES"/>
        </w:rPr>
      </w:pPr>
      <w:del w:id="1124" w:author="JORGE CONTRERAS ORTIZ" w:date="2021-09-04T11:50:00Z">
        <w:r w:rsidRPr="00FE1EC4" w:rsidDel="00675D4D">
          <w:rPr>
            <w:rStyle w:val="Hipervnculo"/>
            <w:noProof/>
          </w:rPr>
          <w:delText>Ilustración 53 Kit de Desarrollo STM32F407G-DISC1</w:delText>
        </w:r>
        <w:r w:rsidDel="00675D4D">
          <w:rPr>
            <w:noProof/>
            <w:webHidden/>
          </w:rPr>
          <w:tab/>
          <w:delText>93</w:delText>
        </w:r>
      </w:del>
    </w:p>
    <w:p w14:paraId="4501FA66" w14:textId="23AD3971" w:rsidR="005B42F0" w:rsidDel="00675D4D" w:rsidRDefault="005B42F0">
      <w:pPr>
        <w:pStyle w:val="Tabladeilustraciones"/>
        <w:tabs>
          <w:tab w:val="right" w:leader="dot" w:pos="8494"/>
        </w:tabs>
        <w:rPr>
          <w:del w:id="1125" w:author="JORGE CONTRERAS ORTIZ" w:date="2021-09-04T11:50:00Z"/>
          <w:rFonts w:asciiTheme="minorHAnsi" w:eastAsiaTheme="minorEastAsia" w:hAnsiTheme="minorHAnsi" w:cstheme="minorBidi"/>
          <w:noProof/>
          <w:lang w:eastAsia="es-ES"/>
        </w:rPr>
      </w:pPr>
      <w:del w:id="1126" w:author="JORGE CONTRERAS ORTIZ" w:date="2021-09-04T11:50:00Z">
        <w:r w:rsidRPr="00FE1EC4" w:rsidDel="00675D4D">
          <w:rPr>
            <w:rStyle w:val="Hipervnculo"/>
            <w:noProof/>
          </w:rPr>
          <w:delText>Ilustración 54 KTDG102 Evaluation Dongle</w:delText>
        </w:r>
        <w:r w:rsidDel="00675D4D">
          <w:rPr>
            <w:noProof/>
            <w:webHidden/>
          </w:rPr>
          <w:tab/>
          <w:delText>93</w:delText>
        </w:r>
      </w:del>
    </w:p>
    <w:p w14:paraId="77EFF723" w14:textId="5BA75987" w:rsidR="005B42F0" w:rsidDel="00675D4D" w:rsidRDefault="005B42F0">
      <w:pPr>
        <w:pStyle w:val="Tabladeilustraciones"/>
        <w:tabs>
          <w:tab w:val="right" w:leader="dot" w:pos="8494"/>
        </w:tabs>
        <w:rPr>
          <w:del w:id="1127" w:author="JORGE CONTRERAS ORTIZ" w:date="2021-09-04T11:50:00Z"/>
          <w:rFonts w:asciiTheme="minorHAnsi" w:eastAsiaTheme="minorEastAsia" w:hAnsiTheme="minorHAnsi" w:cstheme="minorBidi"/>
          <w:noProof/>
          <w:lang w:eastAsia="es-ES"/>
        </w:rPr>
      </w:pPr>
      <w:del w:id="1128" w:author="JORGE CONTRERAS ORTIZ" w:date="2021-09-04T11:50:00Z">
        <w:r w:rsidRPr="00FE1EC4" w:rsidDel="00675D4D">
          <w:rPr>
            <w:rStyle w:val="Hipervnculo"/>
            <w:noProof/>
          </w:rPr>
          <w:delText>Ilustración 55 Módulo KTWM102</w:delText>
        </w:r>
        <w:r w:rsidDel="00675D4D">
          <w:rPr>
            <w:noProof/>
            <w:webHidden/>
          </w:rPr>
          <w:tab/>
          <w:delText>94</w:delText>
        </w:r>
      </w:del>
    </w:p>
    <w:p w14:paraId="4BE902FC" w14:textId="4C42C7AB" w:rsidR="005B42F0" w:rsidDel="00675D4D" w:rsidRDefault="005B42F0">
      <w:pPr>
        <w:pStyle w:val="Tabladeilustraciones"/>
        <w:tabs>
          <w:tab w:val="right" w:leader="dot" w:pos="8494"/>
        </w:tabs>
        <w:rPr>
          <w:del w:id="1129" w:author="JORGE CONTRERAS ORTIZ" w:date="2021-09-04T11:50:00Z"/>
          <w:rFonts w:asciiTheme="minorHAnsi" w:eastAsiaTheme="minorEastAsia" w:hAnsiTheme="minorHAnsi" w:cstheme="minorBidi"/>
          <w:noProof/>
          <w:lang w:eastAsia="es-ES"/>
        </w:rPr>
      </w:pPr>
      <w:del w:id="1130" w:author="JORGE CONTRERAS ORTIZ" w:date="2021-09-04T11:50:00Z">
        <w:r w:rsidRPr="00FE1EC4" w:rsidDel="00675D4D">
          <w:rPr>
            <w:rStyle w:val="Hipervnculo"/>
            <w:noProof/>
          </w:rPr>
          <w:delText>Ilustración 56 Border Router</w:delText>
        </w:r>
        <w:r w:rsidDel="00675D4D">
          <w:rPr>
            <w:noProof/>
            <w:webHidden/>
          </w:rPr>
          <w:tab/>
          <w:delText>94</w:delText>
        </w:r>
      </w:del>
    </w:p>
    <w:p w14:paraId="45244E65" w14:textId="1BD27764" w:rsidR="005B42F0" w:rsidDel="00675D4D" w:rsidRDefault="005B42F0">
      <w:pPr>
        <w:pStyle w:val="Tabladeilustraciones"/>
        <w:tabs>
          <w:tab w:val="right" w:leader="dot" w:pos="8494"/>
        </w:tabs>
        <w:rPr>
          <w:del w:id="1131" w:author="JORGE CONTRERAS ORTIZ" w:date="2021-09-04T11:50:00Z"/>
          <w:rFonts w:asciiTheme="minorHAnsi" w:eastAsiaTheme="minorEastAsia" w:hAnsiTheme="minorHAnsi" w:cstheme="minorBidi"/>
          <w:noProof/>
          <w:lang w:eastAsia="es-ES"/>
        </w:rPr>
      </w:pPr>
      <w:del w:id="1132" w:author="JORGE CONTRERAS ORTIZ" w:date="2021-09-04T11:50:00Z">
        <w:r w:rsidRPr="00FE1EC4" w:rsidDel="00675D4D">
          <w:rPr>
            <w:rStyle w:val="Hipervnculo"/>
            <w:noProof/>
          </w:rPr>
          <w:delText>Ilustración 57 Módulos de Procesamiento y de Alimentación de la Coockie</w:delText>
        </w:r>
        <w:r w:rsidDel="00675D4D">
          <w:rPr>
            <w:noProof/>
            <w:webHidden/>
          </w:rPr>
          <w:tab/>
          <w:delText>95</w:delText>
        </w:r>
      </w:del>
    </w:p>
    <w:p w14:paraId="1CE05229" w14:textId="02E7C8A2" w:rsidR="005B42F0" w:rsidDel="00675D4D" w:rsidRDefault="005B42F0">
      <w:pPr>
        <w:pStyle w:val="Tabladeilustraciones"/>
        <w:tabs>
          <w:tab w:val="right" w:leader="dot" w:pos="8494"/>
        </w:tabs>
        <w:rPr>
          <w:del w:id="1133" w:author="JORGE CONTRERAS ORTIZ" w:date="2021-09-04T11:50:00Z"/>
          <w:rFonts w:asciiTheme="minorHAnsi" w:eastAsiaTheme="minorEastAsia" w:hAnsiTheme="minorHAnsi" w:cstheme="minorBidi"/>
          <w:noProof/>
          <w:lang w:eastAsia="es-ES"/>
        </w:rPr>
      </w:pPr>
      <w:del w:id="1134" w:author="JORGE CONTRERAS ORTIZ" w:date="2021-09-04T11:50:00Z">
        <w:r w:rsidRPr="00FE1EC4" w:rsidDel="00675D4D">
          <w:rPr>
            <w:rStyle w:val="Hipervnculo"/>
            <w:noProof/>
          </w:rPr>
          <w:delText>Ilustración 58 Diagrama de conexión PC - Dongle - uC</w:delText>
        </w:r>
        <w:r w:rsidDel="00675D4D">
          <w:rPr>
            <w:noProof/>
            <w:webHidden/>
          </w:rPr>
          <w:tab/>
          <w:delText>96</w:delText>
        </w:r>
      </w:del>
    </w:p>
    <w:p w14:paraId="64BC9DB9" w14:textId="61120EFE" w:rsidR="005B42F0" w:rsidDel="00675D4D" w:rsidRDefault="005B42F0">
      <w:pPr>
        <w:pStyle w:val="Tabladeilustraciones"/>
        <w:tabs>
          <w:tab w:val="right" w:leader="dot" w:pos="8494"/>
        </w:tabs>
        <w:rPr>
          <w:del w:id="1135" w:author="JORGE CONTRERAS ORTIZ" w:date="2021-09-04T11:50:00Z"/>
          <w:rFonts w:asciiTheme="minorHAnsi" w:eastAsiaTheme="minorEastAsia" w:hAnsiTheme="minorHAnsi" w:cstheme="minorBidi"/>
          <w:noProof/>
          <w:lang w:eastAsia="es-ES"/>
        </w:rPr>
      </w:pPr>
      <w:del w:id="1136" w:author="JORGE CONTRERAS ORTIZ" w:date="2021-09-04T11:50:00Z">
        <w:r w:rsidRPr="00FE1EC4" w:rsidDel="00675D4D">
          <w:rPr>
            <w:rStyle w:val="Hipervnculo"/>
            <w:noProof/>
          </w:rPr>
          <w:delText>Ilustración 59 Esquema montaje Red de Dos Nodos</w:delText>
        </w:r>
        <w:r w:rsidDel="00675D4D">
          <w:rPr>
            <w:noProof/>
            <w:webHidden/>
          </w:rPr>
          <w:tab/>
          <w:delText>97</w:delText>
        </w:r>
      </w:del>
    </w:p>
    <w:p w14:paraId="32FBB034" w14:textId="35F360AE" w:rsidR="005B42F0" w:rsidDel="00675D4D" w:rsidRDefault="005B42F0">
      <w:pPr>
        <w:pStyle w:val="Tabladeilustraciones"/>
        <w:tabs>
          <w:tab w:val="right" w:leader="dot" w:pos="8494"/>
        </w:tabs>
        <w:rPr>
          <w:del w:id="1137" w:author="JORGE CONTRERAS ORTIZ" w:date="2021-09-04T11:50:00Z"/>
          <w:rFonts w:asciiTheme="minorHAnsi" w:eastAsiaTheme="minorEastAsia" w:hAnsiTheme="minorHAnsi" w:cstheme="minorBidi"/>
          <w:noProof/>
          <w:lang w:eastAsia="es-ES"/>
        </w:rPr>
      </w:pPr>
      <w:del w:id="1138" w:author="JORGE CONTRERAS ORTIZ" w:date="2021-09-04T11:50:00Z">
        <w:r w:rsidRPr="00FE1EC4" w:rsidDel="00675D4D">
          <w:rPr>
            <w:rStyle w:val="Hipervnculo"/>
            <w:noProof/>
          </w:rPr>
          <w:delText>Ilustración 60 Logs KiTools al REALIZAR un Ping</w:delText>
        </w:r>
        <w:r w:rsidDel="00675D4D">
          <w:rPr>
            <w:noProof/>
            <w:webHidden/>
          </w:rPr>
          <w:tab/>
          <w:delText>98</w:delText>
        </w:r>
      </w:del>
    </w:p>
    <w:p w14:paraId="7CA3873D" w14:textId="430AE1CF" w:rsidR="005B42F0" w:rsidDel="00675D4D" w:rsidRDefault="005B42F0">
      <w:pPr>
        <w:pStyle w:val="Tabladeilustraciones"/>
        <w:tabs>
          <w:tab w:val="right" w:leader="dot" w:pos="8494"/>
        </w:tabs>
        <w:rPr>
          <w:del w:id="1139" w:author="JORGE CONTRERAS ORTIZ" w:date="2021-09-04T11:50:00Z"/>
          <w:rFonts w:asciiTheme="minorHAnsi" w:eastAsiaTheme="minorEastAsia" w:hAnsiTheme="minorHAnsi" w:cstheme="minorBidi"/>
          <w:noProof/>
          <w:lang w:eastAsia="es-ES"/>
        </w:rPr>
      </w:pPr>
      <w:del w:id="1140" w:author="JORGE CONTRERAS ORTIZ" w:date="2021-09-04T11:50:00Z">
        <w:r w:rsidRPr="00FE1EC4" w:rsidDel="00675D4D">
          <w:rPr>
            <w:rStyle w:val="Hipervnculo"/>
            <w:noProof/>
          </w:rPr>
          <w:delText>Ilustración 61 Logs KiTools al RECIBIRun Ping</w:delText>
        </w:r>
        <w:r w:rsidDel="00675D4D">
          <w:rPr>
            <w:noProof/>
            <w:webHidden/>
          </w:rPr>
          <w:tab/>
          <w:delText>98</w:delText>
        </w:r>
      </w:del>
    </w:p>
    <w:p w14:paraId="288832E3" w14:textId="5675FA1E" w:rsidR="005B42F0" w:rsidDel="00675D4D" w:rsidRDefault="005B42F0">
      <w:pPr>
        <w:pStyle w:val="Tabladeilustraciones"/>
        <w:tabs>
          <w:tab w:val="right" w:leader="dot" w:pos="8494"/>
        </w:tabs>
        <w:rPr>
          <w:del w:id="1141" w:author="JORGE CONTRERAS ORTIZ" w:date="2021-09-04T11:50:00Z"/>
          <w:rFonts w:asciiTheme="minorHAnsi" w:eastAsiaTheme="minorEastAsia" w:hAnsiTheme="minorHAnsi" w:cstheme="minorBidi"/>
          <w:noProof/>
          <w:lang w:eastAsia="es-ES"/>
        </w:rPr>
      </w:pPr>
      <w:del w:id="1142" w:author="JORGE CONTRERAS ORTIZ" w:date="2021-09-04T11:50:00Z">
        <w:r w:rsidRPr="00FE1EC4" w:rsidDel="00675D4D">
          <w:rPr>
            <w:rStyle w:val="Hipervnculo"/>
            <w:noProof/>
          </w:rPr>
          <w:delText>Ilustración 62 Montaje Border Router</w:delText>
        </w:r>
        <w:r w:rsidDel="00675D4D">
          <w:rPr>
            <w:noProof/>
            <w:webHidden/>
          </w:rPr>
          <w:tab/>
          <w:delText>99</w:delText>
        </w:r>
      </w:del>
    </w:p>
    <w:p w14:paraId="0C14EE88" w14:textId="26E2A2FA" w:rsidR="005B42F0" w:rsidDel="00675D4D" w:rsidRDefault="005B42F0">
      <w:pPr>
        <w:pStyle w:val="Tabladeilustraciones"/>
        <w:tabs>
          <w:tab w:val="right" w:leader="dot" w:pos="8494"/>
        </w:tabs>
        <w:rPr>
          <w:del w:id="1143" w:author="JORGE CONTRERAS ORTIZ" w:date="2021-09-04T11:50:00Z"/>
          <w:rFonts w:asciiTheme="minorHAnsi" w:eastAsiaTheme="minorEastAsia" w:hAnsiTheme="minorHAnsi" w:cstheme="minorBidi"/>
          <w:noProof/>
          <w:lang w:eastAsia="es-ES"/>
        </w:rPr>
      </w:pPr>
      <w:del w:id="1144" w:author="JORGE CONTRERAS ORTIZ" w:date="2021-09-04T11:50:00Z">
        <w:r w:rsidRPr="00FE1EC4" w:rsidDel="00675D4D">
          <w:rPr>
            <w:rStyle w:val="Hipervnculo"/>
            <w:noProof/>
          </w:rPr>
          <w:delText>Ilustración 63 Topología de Red 1 nodo con BR</w:delText>
        </w:r>
        <w:r w:rsidDel="00675D4D">
          <w:rPr>
            <w:noProof/>
            <w:webHidden/>
          </w:rPr>
          <w:tab/>
          <w:delText>100</w:delText>
        </w:r>
      </w:del>
    </w:p>
    <w:p w14:paraId="1A0F9680" w14:textId="50D73A74" w:rsidR="005B42F0" w:rsidDel="00675D4D" w:rsidRDefault="005B42F0">
      <w:pPr>
        <w:pStyle w:val="Tabladeilustraciones"/>
        <w:tabs>
          <w:tab w:val="right" w:leader="dot" w:pos="8494"/>
        </w:tabs>
        <w:rPr>
          <w:del w:id="1145" w:author="JORGE CONTRERAS ORTIZ" w:date="2021-09-04T11:50:00Z"/>
          <w:rFonts w:asciiTheme="minorHAnsi" w:eastAsiaTheme="minorEastAsia" w:hAnsiTheme="minorHAnsi" w:cstheme="minorBidi"/>
          <w:noProof/>
          <w:lang w:eastAsia="es-ES"/>
        </w:rPr>
      </w:pPr>
      <w:del w:id="1146" w:author="JORGE CONTRERAS ORTIZ" w:date="2021-09-04T11:50:00Z">
        <w:r w:rsidRPr="00FE1EC4" w:rsidDel="00675D4D">
          <w:rPr>
            <w:rStyle w:val="Hipervnculo"/>
            <w:noProof/>
          </w:rPr>
          <w:delText>Ilustración 64 Topología 1 de BR con 2 nodos Dongle</w:delText>
        </w:r>
        <w:r w:rsidDel="00675D4D">
          <w:rPr>
            <w:noProof/>
            <w:webHidden/>
          </w:rPr>
          <w:tab/>
          <w:delText>101</w:delText>
        </w:r>
      </w:del>
    </w:p>
    <w:p w14:paraId="630D5DBA" w14:textId="0E5FB1BC" w:rsidR="005B42F0" w:rsidDel="00675D4D" w:rsidRDefault="005B42F0">
      <w:pPr>
        <w:pStyle w:val="Tabladeilustraciones"/>
        <w:tabs>
          <w:tab w:val="right" w:leader="dot" w:pos="8494"/>
        </w:tabs>
        <w:rPr>
          <w:del w:id="1147" w:author="JORGE CONTRERAS ORTIZ" w:date="2021-09-04T11:50:00Z"/>
          <w:rFonts w:asciiTheme="minorHAnsi" w:eastAsiaTheme="minorEastAsia" w:hAnsiTheme="minorHAnsi" w:cstheme="minorBidi"/>
          <w:noProof/>
          <w:lang w:eastAsia="es-ES"/>
        </w:rPr>
      </w:pPr>
      <w:del w:id="1148" w:author="JORGE CONTRERAS ORTIZ" w:date="2021-09-04T11:50:00Z">
        <w:r w:rsidRPr="00FE1EC4" w:rsidDel="00675D4D">
          <w:rPr>
            <w:rStyle w:val="Hipervnculo"/>
            <w:noProof/>
          </w:rPr>
          <w:delText>Ilustración 65 Topología 2 de BR con dos nodos Dongle</w:delText>
        </w:r>
        <w:r w:rsidDel="00675D4D">
          <w:rPr>
            <w:noProof/>
            <w:webHidden/>
          </w:rPr>
          <w:tab/>
          <w:delText>101</w:delText>
        </w:r>
      </w:del>
    </w:p>
    <w:p w14:paraId="12D18F60" w14:textId="2A1A654F" w:rsidR="005B42F0" w:rsidDel="00675D4D" w:rsidRDefault="005B42F0">
      <w:pPr>
        <w:pStyle w:val="Tabladeilustraciones"/>
        <w:tabs>
          <w:tab w:val="right" w:leader="dot" w:pos="8494"/>
        </w:tabs>
        <w:rPr>
          <w:del w:id="1149" w:author="JORGE CONTRERAS ORTIZ" w:date="2021-09-04T11:50:00Z"/>
          <w:rFonts w:asciiTheme="minorHAnsi" w:eastAsiaTheme="minorEastAsia" w:hAnsiTheme="minorHAnsi" w:cstheme="minorBidi"/>
          <w:noProof/>
          <w:lang w:eastAsia="es-ES"/>
        </w:rPr>
      </w:pPr>
      <w:del w:id="1150" w:author="JORGE CONTRERAS ORTIZ" w:date="2021-09-04T11:50:00Z">
        <w:r w:rsidRPr="00FE1EC4" w:rsidDel="00675D4D">
          <w:rPr>
            <w:rStyle w:val="Hipervnculo"/>
            <w:noProof/>
          </w:rPr>
          <w:delText>Ilustración 66 Ping desde PC a BR</w:delText>
        </w:r>
        <w:r w:rsidDel="00675D4D">
          <w:rPr>
            <w:noProof/>
            <w:webHidden/>
          </w:rPr>
          <w:tab/>
          <w:delText>102</w:delText>
        </w:r>
      </w:del>
    </w:p>
    <w:p w14:paraId="0C761172" w14:textId="0677464B" w:rsidR="005B42F0" w:rsidDel="00675D4D" w:rsidRDefault="005B42F0">
      <w:pPr>
        <w:pStyle w:val="Tabladeilustraciones"/>
        <w:tabs>
          <w:tab w:val="right" w:leader="dot" w:pos="8494"/>
        </w:tabs>
        <w:rPr>
          <w:del w:id="1151" w:author="JORGE CONTRERAS ORTIZ" w:date="2021-09-04T11:50:00Z"/>
          <w:rFonts w:asciiTheme="minorHAnsi" w:eastAsiaTheme="minorEastAsia" w:hAnsiTheme="minorHAnsi" w:cstheme="minorBidi"/>
          <w:noProof/>
          <w:lang w:eastAsia="es-ES"/>
        </w:rPr>
      </w:pPr>
      <w:del w:id="1152" w:author="JORGE CONTRERAS ORTIZ" w:date="2021-09-04T11:50:00Z">
        <w:r w:rsidRPr="00FE1EC4" w:rsidDel="00675D4D">
          <w:rPr>
            <w:rStyle w:val="Hipervnculo"/>
            <w:noProof/>
          </w:rPr>
          <w:delText>Ilustración 67 Ping desde PC a nodo LEADER</w:delText>
        </w:r>
        <w:r w:rsidDel="00675D4D">
          <w:rPr>
            <w:noProof/>
            <w:webHidden/>
          </w:rPr>
          <w:tab/>
          <w:delText>102</w:delText>
        </w:r>
      </w:del>
    </w:p>
    <w:p w14:paraId="28880567" w14:textId="7C171D0D" w:rsidR="005B42F0" w:rsidDel="00675D4D" w:rsidRDefault="005B42F0">
      <w:pPr>
        <w:pStyle w:val="Tabladeilustraciones"/>
        <w:tabs>
          <w:tab w:val="right" w:leader="dot" w:pos="8494"/>
        </w:tabs>
        <w:rPr>
          <w:del w:id="1153" w:author="JORGE CONTRERAS ORTIZ" w:date="2021-09-04T11:50:00Z"/>
          <w:rFonts w:asciiTheme="minorHAnsi" w:eastAsiaTheme="minorEastAsia" w:hAnsiTheme="minorHAnsi" w:cstheme="minorBidi"/>
          <w:noProof/>
          <w:lang w:eastAsia="es-ES"/>
        </w:rPr>
      </w:pPr>
      <w:del w:id="1154" w:author="JORGE CONTRERAS ORTIZ" w:date="2021-09-04T11:50:00Z">
        <w:r w:rsidRPr="00FE1EC4" w:rsidDel="00675D4D">
          <w:rPr>
            <w:rStyle w:val="Hipervnculo"/>
            <w:noProof/>
          </w:rPr>
          <w:delText>Ilustración 68 Ping desde PC a nodo MED</w:delText>
        </w:r>
        <w:r w:rsidDel="00675D4D">
          <w:rPr>
            <w:noProof/>
            <w:webHidden/>
          </w:rPr>
          <w:tab/>
          <w:delText>102</w:delText>
        </w:r>
      </w:del>
    </w:p>
    <w:p w14:paraId="054402BC" w14:textId="7A70CF61" w:rsidR="005B42F0" w:rsidDel="00675D4D" w:rsidRDefault="005B42F0">
      <w:pPr>
        <w:pStyle w:val="Tabladeilustraciones"/>
        <w:tabs>
          <w:tab w:val="right" w:leader="dot" w:pos="8494"/>
        </w:tabs>
        <w:rPr>
          <w:del w:id="1155" w:author="JORGE CONTRERAS ORTIZ" w:date="2021-09-04T11:50:00Z"/>
          <w:rFonts w:asciiTheme="minorHAnsi" w:eastAsiaTheme="minorEastAsia" w:hAnsiTheme="minorHAnsi" w:cstheme="minorBidi"/>
          <w:noProof/>
          <w:lang w:eastAsia="es-ES"/>
        </w:rPr>
      </w:pPr>
      <w:del w:id="1156" w:author="JORGE CONTRERAS ORTIZ" w:date="2021-09-04T11:50:00Z">
        <w:r w:rsidRPr="00FE1EC4" w:rsidDel="00675D4D">
          <w:rPr>
            <w:rStyle w:val="Hipervnculo"/>
            <w:noProof/>
          </w:rPr>
          <w:delText>Ilustración 69 Topología para envío de mensajes UDP vía Sockets</w:delText>
        </w:r>
        <w:r w:rsidDel="00675D4D">
          <w:rPr>
            <w:noProof/>
            <w:webHidden/>
          </w:rPr>
          <w:tab/>
          <w:delText>104</w:delText>
        </w:r>
      </w:del>
    </w:p>
    <w:p w14:paraId="1D299042" w14:textId="722F79B5" w:rsidR="005B42F0" w:rsidDel="00675D4D" w:rsidRDefault="005B42F0">
      <w:pPr>
        <w:pStyle w:val="Tabladeilustraciones"/>
        <w:tabs>
          <w:tab w:val="right" w:leader="dot" w:pos="8494"/>
        </w:tabs>
        <w:rPr>
          <w:del w:id="1157" w:author="JORGE CONTRERAS ORTIZ" w:date="2021-09-04T11:50:00Z"/>
          <w:rFonts w:asciiTheme="minorHAnsi" w:eastAsiaTheme="minorEastAsia" w:hAnsiTheme="minorHAnsi" w:cstheme="minorBidi"/>
          <w:noProof/>
          <w:lang w:eastAsia="es-ES"/>
        </w:rPr>
      </w:pPr>
      <w:del w:id="1158" w:author="JORGE CONTRERAS ORTIZ" w:date="2021-09-04T11:50:00Z">
        <w:r w:rsidRPr="00FE1EC4" w:rsidDel="00675D4D">
          <w:rPr>
            <w:rStyle w:val="Hipervnculo"/>
            <w:noProof/>
          </w:rPr>
          <w:delText>Ilustración 70 Topología 4 nodos con un Dongle como LEADER</w:delText>
        </w:r>
        <w:r w:rsidDel="00675D4D">
          <w:rPr>
            <w:noProof/>
            <w:webHidden/>
          </w:rPr>
          <w:tab/>
          <w:delText>105</w:delText>
        </w:r>
      </w:del>
    </w:p>
    <w:p w14:paraId="5E900306" w14:textId="0764A906" w:rsidR="005B42F0" w:rsidDel="00675D4D" w:rsidRDefault="005B42F0">
      <w:pPr>
        <w:pStyle w:val="Tabladeilustraciones"/>
        <w:tabs>
          <w:tab w:val="right" w:leader="dot" w:pos="8494"/>
        </w:tabs>
        <w:rPr>
          <w:del w:id="1159" w:author="JORGE CONTRERAS ORTIZ" w:date="2021-09-04T11:50:00Z"/>
          <w:rFonts w:asciiTheme="minorHAnsi" w:eastAsiaTheme="minorEastAsia" w:hAnsiTheme="minorHAnsi" w:cstheme="minorBidi"/>
          <w:noProof/>
          <w:lang w:eastAsia="es-ES"/>
        </w:rPr>
      </w:pPr>
      <w:del w:id="1160" w:author="JORGE CONTRERAS ORTIZ" w:date="2021-09-04T11:50:00Z">
        <w:r w:rsidRPr="00FE1EC4" w:rsidDel="00675D4D">
          <w:rPr>
            <w:rStyle w:val="Hipervnculo"/>
            <w:noProof/>
          </w:rPr>
          <w:delText>Ilustración 71 Topología 4 nodos con BR como Leader</w:delText>
        </w:r>
        <w:r w:rsidDel="00675D4D">
          <w:rPr>
            <w:noProof/>
            <w:webHidden/>
          </w:rPr>
          <w:tab/>
          <w:delText>106</w:delText>
        </w:r>
      </w:del>
    </w:p>
    <w:p w14:paraId="55D0EF38" w14:textId="78C48E9F" w:rsidR="005B42F0" w:rsidDel="00675D4D" w:rsidRDefault="005B42F0">
      <w:pPr>
        <w:pStyle w:val="Tabladeilustraciones"/>
        <w:tabs>
          <w:tab w:val="right" w:leader="dot" w:pos="8494"/>
        </w:tabs>
        <w:rPr>
          <w:del w:id="1161" w:author="JORGE CONTRERAS ORTIZ" w:date="2021-09-04T11:50:00Z"/>
          <w:rFonts w:asciiTheme="minorHAnsi" w:eastAsiaTheme="minorEastAsia" w:hAnsiTheme="minorHAnsi" w:cstheme="minorBidi"/>
          <w:noProof/>
          <w:lang w:eastAsia="es-ES"/>
        </w:rPr>
      </w:pPr>
      <w:del w:id="1162" w:author="JORGE CONTRERAS ORTIZ" w:date="2021-09-04T11:50:00Z">
        <w:r w:rsidRPr="00FE1EC4" w:rsidDel="00675D4D">
          <w:rPr>
            <w:rStyle w:val="Hipervnculo"/>
            <w:noProof/>
          </w:rPr>
          <w:delText>Ilustración 72 Ping desde PC a nuevo nodo MED.</w:delText>
        </w:r>
        <w:r w:rsidDel="00675D4D">
          <w:rPr>
            <w:noProof/>
            <w:webHidden/>
          </w:rPr>
          <w:tab/>
          <w:delText>106</w:delText>
        </w:r>
      </w:del>
    </w:p>
    <w:p w14:paraId="4B7622B7" w14:textId="6F181F1A" w:rsidR="005B42F0" w:rsidDel="00675D4D" w:rsidRDefault="005B42F0">
      <w:pPr>
        <w:pStyle w:val="Tabladeilustraciones"/>
        <w:tabs>
          <w:tab w:val="right" w:leader="dot" w:pos="8494"/>
        </w:tabs>
        <w:rPr>
          <w:del w:id="1163" w:author="JORGE CONTRERAS ORTIZ" w:date="2021-09-04T11:50:00Z"/>
          <w:rFonts w:asciiTheme="minorHAnsi" w:eastAsiaTheme="minorEastAsia" w:hAnsiTheme="minorHAnsi" w:cstheme="minorBidi"/>
          <w:noProof/>
          <w:lang w:eastAsia="es-ES"/>
        </w:rPr>
      </w:pPr>
      <w:del w:id="1164" w:author="JORGE CONTRERAS ORTIZ" w:date="2021-09-04T11:50:00Z">
        <w:r w:rsidRPr="00FE1EC4" w:rsidDel="00675D4D">
          <w:rPr>
            <w:rStyle w:val="Hipervnculo"/>
            <w:noProof/>
          </w:rPr>
          <w:delText>Ilustración 73 Topología A de 5 nodos</w:delText>
        </w:r>
        <w:r w:rsidDel="00675D4D">
          <w:rPr>
            <w:noProof/>
            <w:webHidden/>
          </w:rPr>
          <w:tab/>
          <w:delText>108</w:delText>
        </w:r>
      </w:del>
    </w:p>
    <w:p w14:paraId="0E1EAB7D" w14:textId="519396D5" w:rsidR="005B42F0" w:rsidDel="00675D4D" w:rsidRDefault="005B42F0">
      <w:pPr>
        <w:pStyle w:val="Tabladeilustraciones"/>
        <w:tabs>
          <w:tab w:val="right" w:leader="dot" w:pos="8494"/>
        </w:tabs>
        <w:rPr>
          <w:del w:id="1165" w:author="JORGE CONTRERAS ORTIZ" w:date="2021-09-04T11:50:00Z"/>
          <w:rFonts w:asciiTheme="minorHAnsi" w:eastAsiaTheme="minorEastAsia" w:hAnsiTheme="minorHAnsi" w:cstheme="minorBidi"/>
          <w:noProof/>
          <w:lang w:eastAsia="es-ES"/>
        </w:rPr>
      </w:pPr>
      <w:del w:id="1166" w:author="JORGE CONTRERAS ORTIZ" w:date="2021-09-04T11:50:00Z">
        <w:r w:rsidRPr="00FE1EC4" w:rsidDel="00675D4D">
          <w:rPr>
            <w:rStyle w:val="Hipervnculo"/>
            <w:noProof/>
          </w:rPr>
          <w:delText>Ilustración 74 Topología B con 5 nodos</w:delText>
        </w:r>
        <w:r w:rsidDel="00675D4D">
          <w:rPr>
            <w:noProof/>
            <w:webHidden/>
          </w:rPr>
          <w:tab/>
          <w:delText>109</w:delText>
        </w:r>
      </w:del>
    </w:p>
    <w:p w14:paraId="49A58831" w14:textId="7041E88C" w:rsidR="005B42F0" w:rsidDel="00675D4D" w:rsidRDefault="005B42F0">
      <w:pPr>
        <w:pStyle w:val="Tabladeilustraciones"/>
        <w:tabs>
          <w:tab w:val="right" w:leader="dot" w:pos="8494"/>
        </w:tabs>
        <w:rPr>
          <w:del w:id="1167" w:author="JORGE CONTRERAS ORTIZ" w:date="2021-09-04T11:50:00Z"/>
          <w:rFonts w:asciiTheme="minorHAnsi" w:eastAsiaTheme="minorEastAsia" w:hAnsiTheme="minorHAnsi" w:cstheme="minorBidi"/>
          <w:noProof/>
          <w:lang w:eastAsia="es-ES"/>
        </w:rPr>
      </w:pPr>
      <w:del w:id="1168" w:author="JORGE CONTRERAS ORTIZ" w:date="2021-09-04T11:50:00Z">
        <w:r w:rsidRPr="00FE1EC4" w:rsidDel="00675D4D">
          <w:rPr>
            <w:rStyle w:val="Hipervnculo"/>
            <w:noProof/>
          </w:rPr>
          <w:delText>Ilustración 75 Topología con 6 nodos</w:delText>
        </w:r>
        <w:r w:rsidDel="00675D4D">
          <w:rPr>
            <w:noProof/>
            <w:webHidden/>
          </w:rPr>
          <w:tab/>
          <w:delText>111</w:delText>
        </w:r>
      </w:del>
    </w:p>
    <w:p w14:paraId="156B4778" w14:textId="6E6698F7" w:rsidR="00F21168" w:rsidDel="005B42F0" w:rsidRDefault="00F21168">
      <w:pPr>
        <w:pStyle w:val="Tabladeilustraciones"/>
        <w:tabs>
          <w:tab w:val="right" w:leader="dot" w:pos="8494"/>
        </w:tabs>
        <w:rPr>
          <w:del w:id="1169" w:author="JORGE CONTRERAS ORTIZ" w:date="2021-09-04T09:25:00Z"/>
          <w:rFonts w:asciiTheme="minorHAnsi" w:eastAsiaTheme="minorEastAsia" w:hAnsiTheme="minorHAnsi" w:cstheme="minorBidi"/>
          <w:noProof/>
          <w:lang w:eastAsia="es-ES"/>
        </w:rPr>
      </w:pPr>
      <w:del w:id="1170" w:author="JORGE CONTRERAS ORTIZ" w:date="2021-09-04T09:25:00Z">
        <w:r w:rsidRPr="005B42F0" w:rsidDel="005B42F0">
          <w:rPr>
            <w:noProof/>
            <w:rPrChange w:id="1171" w:author="JORGE CONTRERAS ORTIZ" w:date="2021-09-04T09:25:00Z">
              <w:rPr>
                <w:rStyle w:val="Hipervnculo"/>
                <w:noProof/>
              </w:rPr>
            </w:rPrChange>
          </w:rPr>
          <w:delText>Ilustración 1 Estructura Básica 6LoWPAN [6]</w:delText>
        </w:r>
        <w:r w:rsidDel="005B42F0">
          <w:rPr>
            <w:noProof/>
            <w:webHidden/>
          </w:rPr>
          <w:tab/>
          <w:delText>25</w:delText>
        </w:r>
      </w:del>
    </w:p>
    <w:p w14:paraId="4FA1725A" w14:textId="5C19445D" w:rsidR="00F21168" w:rsidDel="005B42F0" w:rsidRDefault="00F21168">
      <w:pPr>
        <w:pStyle w:val="Tabladeilustraciones"/>
        <w:tabs>
          <w:tab w:val="right" w:leader="dot" w:pos="8494"/>
        </w:tabs>
        <w:rPr>
          <w:del w:id="1172" w:author="JORGE CONTRERAS ORTIZ" w:date="2021-09-04T09:25:00Z"/>
          <w:rFonts w:asciiTheme="minorHAnsi" w:eastAsiaTheme="minorEastAsia" w:hAnsiTheme="minorHAnsi" w:cstheme="minorBidi"/>
          <w:noProof/>
          <w:lang w:eastAsia="es-ES"/>
        </w:rPr>
      </w:pPr>
      <w:del w:id="1173" w:author="JORGE CONTRERAS ORTIZ" w:date="2021-09-04T09:25:00Z">
        <w:r w:rsidRPr="005B42F0" w:rsidDel="005B42F0">
          <w:rPr>
            <w:noProof/>
            <w:rPrChange w:id="1174" w:author="JORGE CONTRERAS ORTIZ" w:date="2021-09-04T09:25:00Z">
              <w:rPr>
                <w:rStyle w:val="Hipervnculo"/>
                <w:noProof/>
              </w:rPr>
            </w:rPrChange>
          </w:rPr>
          <w:delText>Ilustración 2 Arquitectura en Contiki [7]</w:delText>
        </w:r>
        <w:r w:rsidDel="005B42F0">
          <w:rPr>
            <w:noProof/>
            <w:webHidden/>
          </w:rPr>
          <w:tab/>
          <w:delText>28</w:delText>
        </w:r>
      </w:del>
    </w:p>
    <w:p w14:paraId="7FACC387" w14:textId="659E600A" w:rsidR="00F21168" w:rsidDel="005B42F0" w:rsidRDefault="00F21168">
      <w:pPr>
        <w:pStyle w:val="Tabladeilustraciones"/>
        <w:tabs>
          <w:tab w:val="right" w:leader="dot" w:pos="8494"/>
        </w:tabs>
        <w:rPr>
          <w:del w:id="1175" w:author="JORGE CONTRERAS ORTIZ" w:date="2021-09-04T09:25:00Z"/>
          <w:rFonts w:asciiTheme="minorHAnsi" w:eastAsiaTheme="minorEastAsia" w:hAnsiTheme="minorHAnsi" w:cstheme="minorBidi"/>
          <w:noProof/>
          <w:lang w:eastAsia="es-ES"/>
        </w:rPr>
      </w:pPr>
      <w:del w:id="1176" w:author="JORGE CONTRERAS ORTIZ" w:date="2021-09-04T09:25:00Z">
        <w:r w:rsidRPr="005B42F0" w:rsidDel="005B42F0">
          <w:rPr>
            <w:noProof/>
            <w:rPrChange w:id="1177" w:author="JORGE CONTRERAS ORTIZ" w:date="2021-09-04T09:25:00Z">
              <w:rPr>
                <w:rStyle w:val="Hipervnculo"/>
                <w:noProof/>
              </w:rPr>
            </w:rPrChange>
          </w:rPr>
          <w:delText>Ilustración 3 Ejemplo de una topología de Red Thread en malla [9]</w:delText>
        </w:r>
        <w:r w:rsidDel="005B42F0">
          <w:rPr>
            <w:noProof/>
            <w:webHidden/>
          </w:rPr>
          <w:tab/>
          <w:delText>32</w:delText>
        </w:r>
      </w:del>
    </w:p>
    <w:p w14:paraId="21D61445" w14:textId="177FA79C" w:rsidR="00F21168" w:rsidDel="005B42F0" w:rsidRDefault="00F21168">
      <w:pPr>
        <w:pStyle w:val="Tabladeilustraciones"/>
        <w:tabs>
          <w:tab w:val="right" w:leader="dot" w:pos="8494"/>
        </w:tabs>
        <w:rPr>
          <w:del w:id="1178" w:author="JORGE CONTRERAS ORTIZ" w:date="2021-09-04T09:25:00Z"/>
          <w:rFonts w:asciiTheme="minorHAnsi" w:eastAsiaTheme="minorEastAsia" w:hAnsiTheme="minorHAnsi" w:cstheme="minorBidi"/>
          <w:noProof/>
          <w:lang w:eastAsia="es-ES"/>
        </w:rPr>
      </w:pPr>
      <w:del w:id="1179" w:author="JORGE CONTRERAS ORTIZ" w:date="2021-09-04T09:25:00Z">
        <w:r w:rsidRPr="005B42F0" w:rsidDel="005B42F0">
          <w:rPr>
            <w:noProof/>
            <w:rPrChange w:id="1180" w:author="JORGE CONTRERAS ORTIZ" w:date="2021-09-04T09:25:00Z">
              <w:rPr>
                <w:rStyle w:val="Hipervnculo"/>
                <w:noProof/>
              </w:rPr>
            </w:rPrChange>
          </w:rPr>
          <w:delText>Ilustración 4 Pila de Protocolo Thread en un sistema IoT [12], [13]</w:delText>
        </w:r>
        <w:r w:rsidDel="005B42F0">
          <w:rPr>
            <w:noProof/>
            <w:webHidden/>
          </w:rPr>
          <w:tab/>
          <w:delText>33</w:delText>
        </w:r>
      </w:del>
    </w:p>
    <w:p w14:paraId="2CD46938" w14:textId="358240FE" w:rsidR="00F21168" w:rsidDel="005B42F0" w:rsidRDefault="00F21168">
      <w:pPr>
        <w:pStyle w:val="Tabladeilustraciones"/>
        <w:tabs>
          <w:tab w:val="right" w:leader="dot" w:pos="8494"/>
        </w:tabs>
        <w:rPr>
          <w:del w:id="1181" w:author="JORGE CONTRERAS ORTIZ" w:date="2021-09-04T09:25:00Z"/>
          <w:rFonts w:asciiTheme="minorHAnsi" w:eastAsiaTheme="minorEastAsia" w:hAnsiTheme="minorHAnsi" w:cstheme="minorBidi"/>
          <w:noProof/>
          <w:lang w:eastAsia="es-ES"/>
        </w:rPr>
      </w:pPr>
      <w:del w:id="1182" w:author="JORGE CONTRERAS ORTIZ" w:date="2021-09-04T09:25:00Z">
        <w:r w:rsidRPr="005B42F0" w:rsidDel="005B42F0">
          <w:rPr>
            <w:noProof/>
            <w:rPrChange w:id="1183" w:author="JORGE CONTRERAS ORTIZ" w:date="2021-09-04T09:25:00Z">
              <w:rPr>
                <w:rStyle w:val="Hipervnculo"/>
                <w:noProof/>
              </w:rPr>
            </w:rPrChange>
          </w:rPr>
          <w:delText>Ilustración 5 Ejemplo PAN Thread [12], [13]</w:delText>
        </w:r>
        <w:r w:rsidDel="005B42F0">
          <w:rPr>
            <w:noProof/>
            <w:webHidden/>
          </w:rPr>
          <w:tab/>
          <w:delText>33</w:delText>
        </w:r>
      </w:del>
    </w:p>
    <w:p w14:paraId="6BD54E20" w14:textId="26BF50B8" w:rsidR="00F21168" w:rsidDel="005B42F0" w:rsidRDefault="00F21168">
      <w:pPr>
        <w:pStyle w:val="Tabladeilustraciones"/>
        <w:tabs>
          <w:tab w:val="right" w:leader="dot" w:pos="8494"/>
        </w:tabs>
        <w:rPr>
          <w:del w:id="1184" w:author="JORGE CONTRERAS ORTIZ" w:date="2021-09-04T09:25:00Z"/>
          <w:rFonts w:asciiTheme="minorHAnsi" w:eastAsiaTheme="minorEastAsia" w:hAnsiTheme="minorHAnsi" w:cstheme="minorBidi"/>
          <w:noProof/>
          <w:lang w:eastAsia="es-ES"/>
        </w:rPr>
      </w:pPr>
      <w:del w:id="1185" w:author="JORGE CONTRERAS ORTIZ" w:date="2021-09-04T09:25:00Z">
        <w:r w:rsidRPr="005B42F0" w:rsidDel="005B42F0">
          <w:rPr>
            <w:noProof/>
            <w:rPrChange w:id="1186" w:author="JORGE CONTRERAS ORTIZ" w:date="2021-09-04T09:25:00Z">
              <w:rPr>
                <w:rStyle w:val="Hipervnculo"/>
                <w:noProof/>
              </w:rPr>
            </w:rPrChange>
          </w:rPr>
          <w:delText>Ilustración 6 Balena Etcher</w:delText>
        </w:r>
        <w:r w:rsidDel="005B42F0">
          <w:rPr>
            <w:noProof/>
            <w:webHidden/>
          </w:rPr>
          <w:tab/>
          <w:delText>44</w:delText>
        </w:r>
      </w:del>
    </w:p>
    <w:p w14:paraId="71231815" w14:textId="013A3729" w:rsidR="00F21168" w:rsidDel="005B42F0" w:rsidRDefault="00F21168">
      <w:pPr>
        <w:pStyle w:val="Tabladeilustraciones"/>
        <w:tabs>
          <w:tab w:val="right" w:leader="dot" w:pos="8494"/>
        </w:tabs>
        <w:rPr>
          <w:del w:id="1187" w:author="JORGE CONTRERAS ORTIZ" w:date="2021-09-04T09:25:00Z"/>
          <w:rFonts w:asciiTheme="minorHAnsi" w:eastAsiaTheme="minorEastAsia" w:hAnsiTheme="minorHAnsi" w:cstheme="minorBidi"/>
          <w:noProof/>
          <w:lang w:eastAsia="es-ES"/>
        </w:rPr>
      </w:pPr>
      <w:del w:id="1188" w:author="JORGE CONTRERAS ORTIZ" w:date="2021-09-04T09:25:00Z">
        <w:r w:rsidRPr="005B42F0" w:rsidDel="005B42F0">
          <w:rPr>
            <w:noProof/>
            <w:rPrChange w:id="1189" w:author="JORGE CONTRERAS ORTIZ" w:date="2021-09-04T09:25:00Z">
              <w:rPr>
                <w:rStyle w:val="Hipervnculo"/>
                <w:noProof/>
              </w:rPr>
            </w:rPrChange>
          </w:rPr>
          <w:delText>Ilustración 7 Border Router en Administrador de Dispositivos Previo a la instalación de Drivers</w:delText>
        </w:r>
        <w:r w:rsidDel="005B42F0">
          <w:rPr>
            <w:noProof/>
            <w:webHidden/>
          </w:rPr>
          <w:tab/>
          <w:delText>45</w:delText>
        </w:r>
      </w:del>
    </w:p>
    <w:p w14:paraId="6A5FE493" w14:textId="1937098C" w:rsidR="00F21168" w:rsidDel="005B42F0" w:rsidRDefault="00F21168">
      <w:pPr>
        <w:pStyle w:val="Tabladeilustraciones"/>
        <w:tabs>
          <w:tab w:val="right" w:leader="dot" w:pos="8494"/>
        </w:tabs>
        <w:rPr>
          <w:del w:id="1190" w:author="JORGE CONTRERAS ORTIZ" w:date="2021-09-04T09:25:00Z"/>
          <w:rFonts w:asciiTheme="minorHAnsi" w:eastAsiaTheme="minorEastAsia" w:hAnsiTheme="minorHAnsi" w:cstheme="minorBidi"/>
          <w:noProof/>
          <w:lang w:eastAsia="es-ES"/>
        </w:rPr>
      </w:pPr>
      <w:del w:id="1191" w:author="JORGE CONTRERAS ORTIZ" w:date="2021-09-04T09:25:00Z">
        <w:r w:rsidRPr="005B42F0" w:rsidDel="005B42F0">
          <w:rPr>
            <w:noProof/>
            <w:rPrChange w:id="1192" w:author="JORGE CONTRERAS ORTIZ" w:date="2021-09-04T09:25:00Z">
              <w:rPr>
                <w:rStyle w:val="Hipervnculo"/>
                <w:noProof/>
              </w:rPr>
            </w:rPrChange>
          </w:rPr>
          <w:delText>Ilustración 8 Instalación Drivers de Border Router con Zadig</w:delText>
        </w:r>
        <w:r w:rsidDel="005B42F0">
          <w:rPr>
            <w:noProof/>
            <w:webHidden/>
          </w:rPr>
          <w:tab/>
          <w:delText>46</w:delText>
        </w:r>
      </w:del>
    </w:p>
    <w:p w14:paraId="7BD0BA7C" w14:textId="27FD30D4" w:rsidR="00F21168" w:rsidDel="005B42F0" w:rsidRDefault="00F21168">
      <w:pPr>
        <w:pStyle w:val="Tabladeilustraciones"/>
        <w:tabs>
          <w:tab w:val="right" w:leader="dot" w:pos="8494"/>
        </w:tabs>
        <w:rPr>
          <w:del w:id="1193" w:author="JORGE CONTRERAS ORTIZ" w:date="2021-09-04T09:25:00Z"/>
          <w:rFonts w:asciiTheme="minorHAnsi" w:eastAsiaTheme="minorEastAsia" w:hAnsiTheme="minorHAnsi" w:cstheme="minorBidi"/>
          <w:noProof/>
          <w:lang w:eastAsia="es-ES"/>
        </w:rPr>
      </w:pPr>
      <w:del w:id="1194" w:author="JORGE CONTRERAS ORTIZ" w:date="2021-09-04T09:25:00Z">
        <w:r w:rsidRPr="005B42F0" w:rsidDel="005B42F0">
          <w:rPr>
            <w:noProof/>
            <w:rPrChange w:id="1195" w:author="JORGE CONTRERAS ORTIZ" w:date="2021-09-04T09:25:00Z">
              <w:rPr>
                <w:rStyle w:val="Hipervnculo"/>
                <w:noProof/>
              </w:rPr>
            </w:rPrChange>
          </w:rPr>
          <w:delText>Ilustración 9  MobaXterm</w:delText>
        </w:r>
        <w:r w:rsidDel="005B42F0">
          <w:rPr>
            <w:noProof/>
            <w:webHidden/>
          </w:rPr>
          <w:tab/>
          <w:delText>46</w:delText>
        </w:r>
      </w:del>
    </w:p>
    <w:p w14:paraId="118F1425" w14:textId="0293186D" w:rsidR="00F21168" w:rsidDel="005B42F0" w:rsidRDefault="00F21168">
      <w:pPr>
        <w:pStyle w:val="Tabladeilustraciones"/>
        <w:tabs>
          <w:tab w:val="right" w:leader="dot" w:pos="8494"/>
        </w:tabs>
        <w:rPr>
          <w:del w:id="1196" w:author="JORGE CONTRERAS ORTIZ" w:date="2021-09-04T09:25:00Z"/>
          <w:rFonts w:asciiTheme="minorHAnsi" w:eastAsiaTheme="minorEastAsia" w:hAnsiTheme="minorHAnsi" w:cstheme="minorBidi"/>
          <w:noProof/>
          <w:lang w:eastAsia="es-ES"/>
        </w:rPr>
      </w:pPr>
      <w:del w:id="1197" w:author="JORGE CONTRERAS ORTIZ" w:date="2021-09-04T09:25:00Z">
        <w:r w:rsidRPr="005B42F0" w:rsidDel="005B42F0">
          <w:rPr>
            <w:noProof/>
            <w:rPrChange w:id="1198" w:author="JORGE CONTRERAS ORTIZ" w:date="2021-09-04T09:25:00Z">
              <w:rPr>
                <w:rStyle w:val="Hipervnculo"/>
                <w:noProof/>
              </w:rPr>
            </w:rPrChange>
          </w:rPr>
          <w:delText>Ilustración 10 Login Panel Administración Web</w:delText>
        </w:r>
        <w:r w:rsidDel="005B42F0">
          <w:rPr>
            <w:noProof/>
            <w:webHidden/>
          </w:rPr>
          <w:tab/>
          <w:delText>47</w:delText>
        </w:r>
      </w:del>
    </w:p>
    <w:p w14:paraId="390494E7" w14:textId="5A8FCEDF" w:rsidR="00F21168" w:rsidDel="005B42F0" w:rsidRDefault="00F21168">
      <w:pPr>
        <w:pStyle w:val="Tabladeilustraciones"/>
        <w:tabs>
          <w:tab w:val="right" w:leader="dot" w:pos="8494"/>
        </w:tabs>
        <w:rPr>
          <w:del w:id="1199" w:author="JORGE CONTRERAS ORTIZ" w:date="2021-09-04T09:25:00Z"/>
          <w:rFonts w:asciiTheme="minorHAnsi" w:eastAsiaTheme="minorEastAsia" w:hAnsiTheme="minorHAnsi" w:cstheme="minorBidi"/>
          <w:noProof/>
          <w:lang w:eastAsia="es-ES"/>
        </w:rPr>
      </w:pPr>
      <w:del w:id="1200" w:author="JORGE CONTRERAS ORTIZ" w:date="2021-09-04T09:25:00Z">
        <w:r w:rsidRPr="005B42F0" w:rsidDel="005B42F0">
          <w:rPr>
            <w:noProof/>
            <w:rPrChange w:id="1201" w:author="JORGE CONTRERAS ORTIZ" w:date="2021-09-04T09:25:00Z">
              <w:rPr>
                <w:rStyle w:val="Hipervnculo"/>
                <w:noProof/>
              </w:rPr>
            </w:rPrChange>
          </w:rPr>
          <w:delText>Ilustración 11 Pestaña Network</w:delText>
        </w:r>
        <w:r w:rsidDel="005B42F0">
          <w:rPr>
            <w:noProof/>
            <w:webHidden/>
          </w:rPr>
          <w:tab/>
          <w:delText>48</w:delText>
        </w:r>
      </w:del>
    </w:p>
    <w:p w14:paraId="7FD12400" w14:textId="0D036872" w:rsidR="00F21168" w:rsidDel="005B42F0" w:rsidRDefault="00F21168">
      <w:pPr>
        <w:pStyle w:val="Tabladeilustraciones"/>
        <w:tabs>
          <w:tab w:val="right" w:leader="dot" w:pos="8494"/>
        </w:tabs>
        <w:rPr>
          <w:del w:id="1202" w:author="JORGE CONTRERAS ORTIZ" w:date="2021-09-04T09:25:00Z"/>
          <w:rFonts w:asciiTheme="minorHAnsi" w:eastAsiaTheme="minorEastAsia" w:hAnsiTheme="minorHAnsi" w:cstheme="minorBidi"/>
          <w:noProof/>
          <w:lang w:eastAsia="es-ES"/>
        </w:rPr>
      </w:pPr>
      <w:del w:id="1203" w:author="JORGE CONTRERAS ORTIZ" w:date="2021-09-04T09:25:00Z">
        <w:r w:rsidRPr="005B42F0" w:rsidDel="005B42F0">
          <w:rPr>
            <w:noProof/>
            <w:rPrChange w:id="1204" w:author="JORGE CONTRERAS ORTIZ" w:date="2021-09-04T09:25:00Z">
              <w:rPr>
                <w:rStyle w:val="Hipervnculo"/>
                <w:noProof/>
              </w:rPr>
            </w:rPrChange>
          </w:rPr>
          <w:delText>Ilustración 12 Actualización KiBRA</w:delText>
        </w:r>
        <w:r w:rsidDel="005B42F0">
          <w:rPr>
            <w:noProof/>
            <w:webHidden/>
          </w:rPr>
          <w:tab/>
          <w:delText>49</w:delText>
        </w:r>
      </w:del>
    </w:p>
    <w:p w14:paraId="155F1C26" w14:textId="150DBA4F" w:rsidR="00F21168" w:rsidDel="005B42F0" w:rsidRDefault="00F21168">
      <w:pPr>
        <w:pStyle w:val="Tabladeilustraciones"/>
        <w:tabs>
          <w:tab w:val="right" w:leader="dot" w:pos="8494"/>
        </w:tabs>
        <w:rPr>
          <w:del w:id="1205" w:author="JORGE CONTRERAS ORTIZ" w:date="2021-09-04T09:25:00Z"/>
          <w:rFonts w:asciiTheme="minorHAnsi" w:eastAsiaTheme="minorEastAsia" w:hAnsiTheme="minorHAnsi" w:cstheme="minorBidi"/>
          <w:noProof/>
          <w:lang w:eastAsia="es-ES"/>
        </w:rPr>
      </w:pPr>
      <w:del w:id="1206" w:author="JORGE CONTRERAS ORTIZ" w:date="2021-09-04T09:25:00Z">
        <w:r w:rsidRPr="005B42F0" w:rsidDel="005B42F0">
          <w:rPr>
            <w:noProof/>
            <w:rPrChange w:id="1207" w:author="JORGE CONTRERAS ORTIZ" w:date="2021-09-04T09:25:00Z">
              <w:rPr>
                <w:rStyle w:val="Hipervnculo"/>
                <w:noProof/>
              </w:rPr>
            </w:rPrChange>
          </w:rPr>
          <w:delText>Ilustración 13 Pestaña Settings</w:delText>
        </w:r>
        <w:r w:rsidDel="005B42F0">
          <w:rPr>
            <w:noProof/>
            <w:webHidden/>
          </w:rPr>
          <w:tab/>
          <w:delText>50</w:delText>
        </w:r>
      </w:del>
    </w:p>
    <w:p w14:paraId="7CC792ED" w14:textId="43C42045" w:rsidR="00F21168" w:rsidDel="005B42F0" w:rsidRDefault="00F21168">
      <w:pPr>
        <w:pStyle w:val="Tabladeilustraciones"/>
        <w:tabs>
          <w:tab w:val="right" w:leader="dot" w:pos="8494"/>
        </w:tabs>
        <w:rPr>
          <w:del w:id="1208" w:author="JORGE CONTRERAS ORTIZ" w:date="2021-09-04T09:25:00Z"/>
          <w:rFonts w:asciiTheme="minorHAnsi" w:eastAsiaTheme="minorEastAsia" w:hAnsiTheme="minorHAnsi" w:cstheme="minorBidi"/>
          <w:noProof/>
          <w:lang w:eastAsia="es-ES"/>
        </w:rPr>
      </w:pPr>
      <w:del w:id="1209" w:author="JORGE CONTRERAS ORTIZ" w:date="2021-09-04T09:25:00Z">
        <w:r w:rsidRPr="005B42F0" w:rsidDel="005B42F0">
          <w:rPr>
            <w:noProof/>
            <w:rPrChange w:id="1210" w:author="JORGE CONTRERAS ORTIZ" w:date="2021-09-04T09:25:00Z">
              <w:rPr>
                <w:rStyle w:val="Hipervnculo"/>
                <w:noProof/>
              </w:rPr>
            </w:rPrChange>
          </w:rPr>
          <w:delText>Ilustración 14 Parámetros a configurar con Out-of-band Commissioning Activado</w:delText>
        </w:r>
        <w:r w:rsidDel="005B42F0">
          <w:rPr>
            <w:noProof/>
            <w:webHidden/>
          </w:rPr>
          <w:tab/>
          <w:delText>51</w:delText>
        </w:r>
      </w:del>
    </w:p>
    <w:p w14:paraId="0F5C85FC" w14:textId="41B35AC4" w:rsidR="00F21168" w:rsidDel="005B42F0" w:rsidRDefault="00F21168">
      <w:pPr>
        <w:pStyle w:val="Tabladeilustraciones"/>
        <w:tabs>
          <w:tab w:val="right" w:leader="dot" w:pos="8494"/>
        </w:tabs>
        <w:rPr>
          <w:del w:id="1211" w:author="JORGE CONTRERAS ORTIZ" w:date="2021-09-04T09:25:00Z"/>
          <w:rFonts w:asciiTheme="minorHAnsi" w:eastAsiaTheme="minorEastAsia" w:hAnsiTheme="minorHAnsi" w:cstheme="minorBidi"/>
          <w:noProof/>
          <w:lang w:eastAsia="es-ES"/>
        </w:rPr>
      </w:pPr>
      <w:del w:id="1212" w:author="JORGE CONTRERAS ORTIZ" w:date="2021-09-04T09:25:00Z">
        <w:r w:rsidRPr="005B42F0" w:rsidDel="005B42F0">
          <w:rPr>
            <w:noProof/>
            <w:rPrChange w:id="1213" w:author="JORGE CONTRERAS ORTIZ" w:date="2021-09-04T09:25:00Z">
              <w:rPr>
                <w:rStyle w:val="Hipervnculo"/>
                <w:noProof/>
              </w:rPr>
            </w:rPrChange>
          </w:rPr>
          <w:delText>Ilustración 15 Parámetros a configurar con Out-of-band Commissioning Desactivado</w:delText>
        </w:r>
        <w:r w:rsidDel="005B42F0">
          <w:rPr>
            <w:noProof/>
            <w:webHidden/>
          </w:rPr>
          <w:tab/>
          <w:delText>51</w:delText>
        </w:r>
      </w:del>
    </w:p>
    <w:p w14:paraId="6B8CDFFF" w14:textId="30F80987" w:rsidR="00F21168" w:rsidDel="005B42F0" w:rsidRDefault="00F21168">
      <w:pPr>
        <w:pStyle w:val="Tabladeilustraciones"/>
        <w:tabs>
          <w:tab w:val="right" w:leader="dot" w:pos="8494"/>
        </w:tabs>
        <w:rPr>
          <w:del w:id="1214" w:author="JORGE CONTRERAS ORTIZ" w:date="2021-09-04T09:25:00Z"/>
          <w:rFonts w:asciiTheme="minorHAnsi" w:eastAsiaTheme="minorEastAsia" w:hAnsiTheme="minorHAnsi" w:cstheme="minorBidi"/>
          <w:noProof/>
          <w:lang w:eastAsia="es-ES"/>
        </w:rPr>
      </w:pPr>
      <w:del w:id="1215" w:author="JORGE CONTRERAS ORTIZ" w:date="2021-09-04T09:25:00Z">
        <w:r w:rsidRPr="005B42F0" w:rsidDel="005B42F0">
          <w:rPr>
            <w:noProof/>
            <w:rPrChange w:id="1216" w:author="JORGE CONTRERAS ORTIZ" w:date="2021-09-04T09:25:00Z">
              <w:rPr>
                <w:rStyle w:val="Hipervnculo"/>
                <w:noProof/>
              </w:rPr>
            </w:rPrChange>
          </w:rPr>
          <w:delText>Ilustración 16 Configuración Prefijo de Red</w:delText>
        </w:r>
        <w:r w:rsidDel="005B42F0">
          <w:rPr>
            <w:noProof/>
            <w:webHidden/>
          </w:rPr>
          <w:tab/>
          <w:delText>52</w:delText>
        </w:r>
      </w:del>
    </w:p>
    <w:p w14:paraId="167A3678" w14:textId="591F727B" w:rsidR="00F21168" w:rsidDel="005B42F0" w:rsidRDefault="00F21168">
      <w:pPr>
        <w:pStyle w:val="Tabladeilustraciones"/>
        <w:tabs>
          <w:tab w:val="right" w:leader="dot" w:pos="8494"/>
        </w:tabs>
        <w:rPr>
          <w:del w:id="1217" w:author="JORGE CONTRERAS ORTIZ" w:date="2021-09-04T09:25:00Z"/>
          <w:rFonts w:asciiTheme="minorHAnsi" w:eastAsiaTheme="minorEastAsia" w:hAnsiTheme="minorHAnsi" w:cstheme="minorBidi"/>
          <w:noProof/>
          <w:lang w:eastAsia="es-ES"/>
        </w:rPr>
      </w:pPr>
      <w:del w:id="1218" w:author="JORGE CONTRERAS ORTIZ" w:date="2021-09-04T09:25:00Z">
        <w:r w:rsidRPr="005B42F0" w:rsidDel="005B42F0">
          <w:rPr>
            <w:noProof/>
            <w:rPrChange w:id="1219" w:author="JORGE CONTRERAS ORTIZ" w:date="2021-09-04T09:25:00Z">
              <w:rPr>
                <w:rStyle w:val="Hipervnculo"/>
                <w:noProof/>
              </w:rPr>
            </w:rPrChange>
          </w:rPr>
          <w:delText>Ilustración 17 Menú KiBRA - Inicio de Border Router</w:delText>
        </w:r>
        <w:r w:rsidDel="005B42F0">
          <w:rPr>
            <w:noProof/>
            <w:webHidden/>
          </w:rPr>
          <w:tab/>
          <w:delText>53</w:delText>
        </w:r>
      </w:del>
    </w:p>
    <w:p w14:paraId="698864BF" w14:textId="70610B56" w:rsidR="00F21168" w:rsidDel="005B42F0" w:rsidRDefault="00F21168">
      <w:pPr>
        <w:pStyle w:val="Tabladeilustraciones"/>
        <w:tabs>
          <w:tab w:val="right" w:leader="dot" w:pos="8494"/>
        </w:tabs>
        <w:rPr>
          <w:del w:id="1220" w:author="JORGE CONTRERAS ORTIZ" w:date="2021-09-04T09:25:00Z"/>
          <w:rFonts w:asciiTheme="minorHAnsi" w:eastAsiaTheme="minorEastAsia" w:hAnsiTheme="minorHAnsi" w:cstheme="minorBidi"/>
          <w:noProof/>
          <w:lang w:eastAsia="es-ES"/>
        </w:rPr>
      </w:pPr>
      <w:del w:id="1221" w:author="JORGE CONTRERAS ORTIZ" w:date="2021-09-04T09:25:00Z">
        <w:r w:rsidRPr="005B42F0" w:rsidDel="005B42F0">
          <w:rPr>
            <w:noProof/>
            <w:rPrChange w:id="1222" w:author="JORGE CONTRERAS ORTIZ" w:date="2021-09-04T09:25:00Z">
              <w:rPr>
                <w:rStyle w:val="Hipervnculo"/>
                <w:noProof/>
              </w:rPr>
            </w:rPrChange>
          </w:rPr>
          <w:delText>Ilustración 18 Menú de KiBRA - Border Router Iniciado</w:delText>
        </w:r>
        <w:r w:rsidDel="005B42F0">
          <w:rPr>
            <w:noProof/>
            <w:webHidden/>
          </w:rPr>
          <w:tab/>
          <w:delText>54</w:delText>
        </w:r>
      </w:del>
    </w:p>
    <w:p w14:paraId="308DD458" w14:textId="0A52E798" w:rsidR="00F21168" w:rsidDel="005B42F0" w:rsidRDefault="00F21168">
      <w:pPr>
        <w:pStyle w:val="Tabladeilustraciones"/>
        <w:tabs>
          <w:tab w:val="right" w:leader="dot" w:pos="8494"/>
        </w:tabs>
        <w:rPr>
          <w:del w:id="1223" w:author="JORGE CONTRERAS ORTIZ" w:date="2021-09-04T09:25:00Z"/>
          <w:rFonts w:asciiTheme="minorHAnsi" w:eastAsiaTheme="minorEastAsia" w:hAnsiTheme="minorHAnsi" w:cstheme="minorBidi"/>
          <w:noProof/>
          <w:lang w:eastAsia="es-ES"/>
        </w:rPr>
      </w:pPr>
      <w:del w:id="1224" w:author="JORGE CONTRERAS ORTIZ" w:date="2021-09-04T09:25:00Z">
        <w:r w:rsidRPr="005B42F0" w:rsidDel="005B42F0">
          <w:rPr>
            <w:noProof/>
            <w:rPrChange w:id="1225" w:author="JORGE CONTRERAS ORTIZ" w:date="2021-09-04T09:25:00Z">
              <w:rPr>
                <w:rStyle w:val="Hipervnculo"/>
                <w:noProof/>
              </w:rPr>
            </w:rPrChange>
          </w:rPr>
          <w:delText>Ilustración 19 Pestaña Settings - Export Settings</w:delText>
        </w:r>
        <w:r w:rsidDel="005B42F0">
          <w:rPr>
            <w:noProof/>
            <w:webHidden/>
          </w:rPr>
          <w:tab/>
          <w:delText>55</w:delText>
        </w:r>
      </w:del>
    </w:p>
    <w:p w14:paraId="4C180F75" w14:textId="48F2C1D0" w:rsidR="00F21168" w:rsidDel="005B42F0" w:rsidRDefault="00F21168">
      <w:pPr>
        <w:pStyle w:val="Tabladeilustraciones"/>
        <w:tabs>
          <w:tab w:val="right" w:leader="dot" w:pos="8494"/>
        </w:tabs>
        <w:rPr>
          <w:del w:id="1226" w:author="JORGE CONTRERAS ORTIZ" w:date="2021-09-04T09:25:00Z"/>
          <w:rFonts w:asciiTheme="minorHAnsi" w:eastAsiaTheme="minorEastAsia" w:hAnsiTheme="minorHAnsi" w:cstheme="minorBidi"/>
          <w:noProof/>
          <w:lang w:eastAsia="es-ES"/>
        </w:rPr>
      </w:pPr>
      <w:del w:id="1227" w:author="JORGE CONTRERAS ORTIZ" w:date="2021-09-04T09:25:00Z">
        <w:r w:rsidRPr="005B42F0" w:rsidDel="005B42F0">
          <w:rPr>
            <w:noProof/>
            <w:rPrChange w:id="1228" w:author="JORGE CONTRERAS ORTIZ" w:date="2021-09-04T09:25:00Z">
              <w:rPr>
                <w:rStyle w:val="Hipervnculo"/>
                <w:noProof/>
                <w:lang w:val="en-US"/>
              </w:rPr>
            </w:rPrChange>
          </w:rPr>
          <w:delText>Ilustración 20 Ventana Export Commissioning Information</w:delText>
        </w:r>
        <w:r w:rsidDel="005B42F0">
          <w:rPr>
            <w:noProof/>
            <w:webHidden/>
          </w:rPr>
          <w:tab/>
          <w:delText>56</w:delText>
        </w:r>
      </w:del>
    </w:p>
    <w:p w14:paraId="5215CD06" w14:textId="569AC129" w:rsidR="00F21168" w:rsidDel="005B42F0" w:rsidRDefault="00F21168">
      <w:pPr>
        <w:pStyle w:val="Tabladeilustraciones"/>
        <w:tabs>
          <w:tab w:val="right" w:leader="dot" w:pos="8494"/>
        </w:tabs>
        <w:rPr>
          <w:del w:id="1229" w:author="JORGE CONTRERAS ORTIZ" w:date="2021-09-04T09:25:00Z"/>
          <w:rFonts w:asciiTheme="minorHAnsi" w:eastAsiaTheme="minorEastAsia" w:hAnsiTheme="minorHAnsi" w:cstheme="minorBidi"/>
          <w:noProof/>
          <w:lang w:eastAsia="es-ES"/>
        </w:rPr>
      </w:pPr>
      <w:del w:id="1230" w:author="JORGE CONTRERAS ORTIZ" w:date="2021-09-04T09:25:00Z">
        <w:r w:rsidRPr="005B42F0" w:rsidDel="005B42F0">
          <w:rPr>
            <w:noProof/>
            <w:rPrChange w:id="1231" w:author="JORGE CONTRERAS ORTIZ" w:date="2021-09-04T09:25:00Z">
              <w:rPr>
                <w:rStyle w:val="Hipervnculo"/>
                <w:noProof/>
              </w:rPr>
            </w:rPrChange>
          </w:rPr>
          <w:delText>Ilustración 21 Servidor Backbone Router</w:delText>
        </w:r>
        <w:r w:rsidDel="005B42F0">
          <w:rPr>
            <w:noProof/>
            <w:webHidden/>
          </w:rPr>
          <w:tab/>
          <w:delText>57</w:delText>
        </w:r>
      </w:del>
    </w:p>
    <w:p w14:paraId="296750FF" w14:textId="10E7CCF0" w:rsidR="00F21168" w:rsidDel="005B42F0" w:rsidRDefault="00F21168">
      <w:pPr>
        <w:pStyle w:val="Tabladeilustraciones"/>
        <w:tabs>
          <w:tab w:val="right" w:leader="dot" w:pos="8494"/>
        </w:tabs>
        <w:rPr>
          <w:del w:id="1232" w:author="JORGE CONTRERAS ORTIZ" w:date="2021-09-04T09:25:00Z"/>
          <w:rFonts w:asciiTheme="minorHAnsi" w:eastAsiaTheme="minorEastAsia" w:hAnsiTheme="minorHAnsi" w:cstheme="minorBidi"/>
          <w:noProof/>
          <w:lang w:eastAsia="es-ES"/>
        </w:rPr>
      </w:pPr>
      <w:del w:id="1233" w:author="JORGE CONTRERAS ORTIZ" w:date="2021-09-04T09:25:00Z">
        <w:r w:rsidRPr="005B42F0" w:rsidDel="005B42F0">
          <w:rPr>
            <w:noProof/>
            <w:rPrChange w:id="1234" w:author="JORGE CONTRERAS ORTIZ" w:date="2021-09-04T09:25:00Z">
              <w:rPr>
                <w:rStyle w:val="Hipervnculo"/>
                <w:noProof/>
              </w:rPr>
            </w:rPrChange>
          </w:rPr>
          <w:delText>Ilustración 22 Servicio DHCP</w:delText>
        </w:r>
        <w:r w:rsidDel="005B42F0">
          <w:rPr>
            <w:noProof/>
            <w:webHidden/>
          </w:rPr>
          <w:tab/>
          <w:delText>58</w:delText>
        </w:r>
      </w:del>
    </w:p>
    <w:p w14:paraId="7B9B1D1A" w14:textId="41A07820" w:rsidR="00F21168" w:rsidDel="005B42F0" w:rsidRDefault="00F21168">
      <w:pPr>
        <w:pStyle w:val="Tabladeilustraciones"/>
        <w:tabs>
          <w:tab w:val="right" w:leader="dot" w:pos="8494"/>
        </w:tabs>
        <w:rPr>
          <w:del w:id="1235" w:author="JORGE CONTRERAS ORTIZ" w:date="2021-09-04T09:25:00Z"/>
          <w:rFonts w:asciiTheme="minorHAnsi" w:eastAsiaTheme="minorEastAsia" w:hAnsiTheme="minorHAnsi" w:cstheme="minorBidi"/>
          <w:noProof/>
          <w:lang w:eastAsia="es-ES"/>
        </w:rPr>
      </w:pPr>
      <w:del w:id="1236" w:author="JORGE CONTRERAS ORTIZ" w:date="2021-09-04T09:25:00Z">
        <w:r w:rsidRPr="005B42F0" w:rsidDel="005B42F0">
          <w:rPr>
            <w:noProof/>
            <w:rPrChange w:id="1237" w:author="JORGE CONTRERAS ORTIZ" w:date="2021-09-04T09:25:00Z">
              <w:rPr>
                <w:rStyle w:val="Hipervnculo"/>
                <w:noProof/>
              </w:rPr>
            </w:rPrChange>
          </w:rPr>
          <w:delText>Ilustración 23 Servicio NAT64</w:delText>
        </w:r>
        <w:r w:rsidDel="005B42F0">
          <w:rPr>
            <w:noProof/>
            <w:webHidden/>
          </w:rPr>
          <w:tab/>
          <w:delText>59</w:delText>
        </w:r>
      </w:del>
    </w:p>
    <w:p w14:paraId="08B85FD1" w14:textId="7ADFB5E2" w:rsidR="00F21168" w:rsidDel="005B42F0" w:rsidRDefault="00F21168">
      <w:pPr>
        <w:pStyle w:val="Tabladeilustraciones"/>
        <w:tabs>
          <w:tab w:val="right" w:leader="dot" w:pos="8494"/>
        </w:tabs>
        <w:rPr>
          <w:del w:id="1238" w:author="JORGE CONTRERAS ORTIZ" w:date="2021-09-04T09:25:00Z"/>
          <w:rFonts w:asciiTheme="minorHAnsi" w:eastAsiaTheme="minorEastAsia" w:hAnsiTheme="minorHAnsi" w:cstheme="minorBidi"/>
          <w:noProof/>
          <w:lang w:eastAsia="es-ES"/>
        </w:rPr>
      </w:pPr>
      <w:del w:id="1239" w:author="JORGE CONTRERAS ORTIZ" w:date="2021-09-04T09:25:00Z">
        <w:r w:rsidRPr="005B42F0" w:rsidDel="005B42F0">
          <w:rPr>
            <w:noProof/>
            <w:rPrChange w:id="1240" w:author="JORGE CONTRERAS ORTIZ" w:date="2021-09-04T09:25:00Z">
              <w:rPr>
                <w:rStyle w:val="Hipervnculo"/>
                <w:noProof/>
              </w:rPr>
            </w:rPrChange>
          </w:rPr>
          <w:delText>Ilustración 24 Servicio Commissioner</w:delText>
        </w:r>
        <w:r w:rsidDel="005B42F0">
          <w:rPr>
            <w:noProof/>
            <w:webHidden/>
          </w:rPr>
          <w:tab/>
          <w:delText>60</w:delText>
        </w:r>
      </w:del>
    </w:p>
    <w:p w14:paraId="244081A9" w14:textId="764F36B4" w:rsidR="00F21168" w:rsidDel="005B42F0" w:rsidRDefault="00F21168">
      <w:pPr>
        <w:pStyle w:val="Tabladeilustraciones"/>
        <w:tabs>
          <w:tab w:val="right" w:leader="dot" w:pos="8494"/>
        </w:tabs>
        <w:rPr>
          <w:del w:id="1241" w:author="JORGE CONTRERAS ORTIZ" w:date="2021-09-04T09:25:00Z"/>
          <w:rFonts w:asciiTheme="minorHAnsi" w:eastAsiaTheme="minorEastAsia" w:hAnsiTheme="minorHAnsi" w:cstheme="minorBidi"/>
          <w:noProof/>
          <w:lang w:eastAsia="es-ES"/>
        </w:rPr>
      </w:pPr>
      <w:del w:id="1242" w:author="JORGE CONTRERAS ORTIZ" w:date="2021-09-04T09:25:00Z">
        <w:r w:rsidRPr="005B42F0" w:rsidDel="005B42F0">
          <w:rPr>
            <w:noProof/>
            <w:rPrChange w:id="1243" w:author="JORGE CONTRERAS ORTIZ" w:date="2021-09-04T09:25:00Z">
              <w:rPr>
                <w:rStyle w:val="Hipervnculo"/>
                <w:noProof/>
              </w:rPr>
            </w:rPrChange>
          </w:rPr>
          <w:delText>Ilustración 25 Pestaña Visual Network</w:delText>
        </w:r>
        <w:r w:rsidDel="005B42F0">
          <w:rPr>
            <w:noProof/>
            <w:webHidden/>
          </w:rPr>
          <w:tab/>
          <w:delText>61</w:delText>
        </w:r>
      </w:del>
    </w:p>
    <w:p w14:paraId="59BAF4BA" w14:textId="5657F450" w:rsidR="00F21168" w:rsidDel="005B42F0" w:rsidRDefault="00F21168">
      <w:pPr>
        <w:pStyle w:val="Tabladeilustraciones"/>
        <w:tabs>
          <w:tab w:val="right" w:leader="dot" w:pos="8494"/>
        </w:tabs>
        <w:rPr>
          <w:del w:id="1244" w:author="JORGE CONTRERAS ORTIZ" w:date="2021-09-04T09:25:00Z"/>
          <w:rFonts w:asciiTheme="minorHAnsi" w:eastAsiaTheme="minorEastAsia" w:hAnsiTheme="minorHAnsi" w:cstheme="minorBidi"/>
          <w:noProof/>
          <w:lang w:eastAsia="es-ES"/>
        </w:rPr>
      </w:pPr>
      <w:del w:id="1245" w:author="JORGE CONTRERAS ORTIZ" w:date="2021-09-04T09:25:00Z">
        <w:r w:rsidRPr="005B42F0" w:rsidDel="005B42F0">
          <w:rPr>
            <w:noProof/>
            <w:rPrChange w:id="1246" w:author="JORGE CONTRERAS ORTIZ" w:date="2021-09-04T09:25:00Z">
              <w:rPr>
                <w:rStyle w:val="Hipervnculo"/>
                <w:noProof/>
              </w:rPr>
            </w:rPrChange>
          </w:rPr>
          <w:delText>Ilustración 26 Pestaña Logs</w:delText>
        </w:r>
        <w:r w:rsidDel="005B42F0">
          <w:rPr>
            <w:noProof/>
            <w:webHidden/>
          </w:rPr>
          <w:tab/>
          <w:delText>62</w:delText>
        </w:r>
      </w:del>
    </w:p>
    <w:p w14:paraId="744B7695" w14:textId="3E0D042C" w:rsidR="00F21168" w:rsidDel="005B42F0" w:rsidRDefault="00F21168">
      <w:pPr>
        <w:pStyle w:val="Tabladeilustraciones"/>
        <w:tabs>
          <w:tab w:val="right" w:leader="dot" w:pos="8494"/>
        </w:tabs>
        <w:rPr>
          <w:del w:id="1247" w:author="JORGE CONTRERAS ORTIZ" w:date="2021-09-04T09:25:00Z"/>
          <w:rFonts w:asciiTheme="minorHAnsi" w:eastAsiaTheme="minorEastAsia" w:hAnsiTheme="minorHAnsi" w:cstheme="minorBidi"/>
          <w:noProof/>
          <w:lang w:eastAsia="es-ES"/>
        </w:rPr>
      </w:pPr>
      <w:del w:id="1248" w:author="JORGE CONTRERAS ORTIZ" w:date="2021-09-04T09:25:00Z">
        <w:r w:rsidRPr="005B42F0" w:rsidDel="005B42F0">
          <w:rPr>
            <w:noProof/>
            <w:rPrChange w:id="1249" w:author="JORGE CONTRERAS ORTIZ" w:date="2021-09-04T09:25:00Z">
              <w:rPr>
                <w:rStyle w:val="Hipervnculo"/>
                <w:noProof/>
              </w:rPr>
            </w:rPrChange>
          </w:rPr>
          <w:delText>Ilustración 27 Administrador de dispositivo antes de instalar los Drivers de KTWM102</w:delText>
        </w:r>
        <w:r w:rsidDel="005B42F0">
          <w:rPr>
            <w:noProof/>
            <w:webHidden/>
          </w:rPr>
          <w:tab/>
          <w:delText>66</w:delText>
        </w:r>
      </w:del>
    </w:p>
    <w:p w14:paraId="0E112B5E" w14:textId="521FCCC4" w:rsidR="00F21168" w:rsidDel="005B42F0" w:rsidRDefault="00F21168">
      <w:pPr>
        <w:pStyle w:val="Tabladeilustraciones"/>
        <w:tabs>
          <w:tab w:val="right" w:leader="dot" w:pos="8494"/>
        </w:tabs>
        <w:rPr>
          <w:del w:id="1250" w:author="JORGE CONTRERAS ORTIZ" w:date="2021-09-04T09:25:00Z"/>
          <w:rFonts w:asciiTheme="minorHAnsi" w:eastAsiaTheme="minorEastAsia" w:hAnsiTheme="minorHAnsi" w:cstheme="minorBidi"/>
          <w:noProof/>
          <w:lang w:eastAsia="es-ES"/>
        </w:rPr>
      </w:pPr>
      <w:del w:id="1251" w:author="JORGE CONTRERAS ORTIZ" w:date="2021-09-04T09:25:00Z">
        <w:r w:rsidRPr="005B42F0" w:rsidDel="005B42F0">
          <w:rPr>
            <w:noProof/>
            <w:rPrChange w:id="1252" w:author="JORGE CONTRERAS ORTIZ" w:date="2021-09-04T09:25:00Z">
              <w:rPr>
                <w:rStyle w:val="Hipervnculo"/>
                <w:noProof/>
              </w:rPr>
            </w:rPrChange>
          </w:rPr>
          <w:delText>Ilustración 28 Instalación Drivers con Zadig Paso 1</w:delText>
        </w:r>
        <w:r w:rsidDel="005B42F0">
          <w:rPr>
            <w:noProof/>
            <w:webHidden/>
          </w:rPr>
          <w:tab/>
          <w:delText>66</w:delText>
        </w:r>
      </w:del>
    </w:p>
    <w:p w14:paraId="43B964BA" w14:textId="16035900" w:rsidR="00F21168" w:rsidDel="005B42F0" w:rsidRDefault="00F21168">
      <w:pPr>
        <w:pStyle w:val="Tabladeilustraciones"/>
        <w:tabs>
          <w:tab w:val="right" w:leader="dot" w:pos="8494"/>
        </w:tabs>
        <w:rPr>
          <w:del w:id="1253" w:author="JORGE CONTRERAS ORTIZ" w:date="2021-09-04T09:25:00Z"/>
          <w:rFonts w:asciiTheme="minorHAnsi" w:eastAsiaTheme="minorEastAsia" w:hAnsiTheme="minorHAnsi" w:cstheme="minorBidi"/>
          <w:noProof/>
          <w:lang w:eastAsia="es-ES"/>
        </w:rPr>
      </w:pPr>
      <w:del w:id="1254" w:author="JORGE CONTRERAS ORTIZ" w:date="2021-09-04T09:25:00Z">
        <w:r w:rsidRPr="005B42F0" w:rsidDel="005B42F0">
          <w:rPr>
            <w:noProof/>
            <w:rPrChange w:id="1255" w:author="JORGE CONTRERAS ORTIZ" w:date="2021-09-04T09:25:00Z">
              <w:rPr>
                <w:rStyle w:val="Hipervnculo"/>
                <w:noProof/>
              </w:rPr>
            </w:rPrChange>
          </w:rPr>
          <w:delText>Ilustración 29 Instalación Drivers con Zadig Paso 2</w:delText>
        </w:r>
        <w:r w:rsidDel="005B42F0">
          <w:rPr>
            <w:noProof/>
            <w:webHidden/>
          </w:rPr>
          <w:tab/>
          <w:delText>67</w:delText>
        </w:r>
      </w:del>
    </w:p>
    <w:p w14:paraId="3A5A1A86" w14:textId="34BD7125" w:rsidR="00F21168" w:rsidDel="005B42F0" w:rsidRDefault="00F21168">
      <w:pPr>
        <w:pStyle w:val="Tabladeilustraciones"/>
        <w:tabs>
          <w:tab w:val="right" w:leader="dot" w:pos="8494"/>
        </w:tabs>
        <w:rPr>
          <w:del w:id="1256" w:author="JORGE CONTRERAS ORTIZ" w:date="2021-09-04T09:25:00Z"/>
          <w:rFonts w:asciiTheme="minorHAnsi" w:eastAsiaTheme="minorEastAsia" w:hAnsiTheme="minorHAnsi" w:cstheme="minorBidi"/>
          <w:noProof/>
          <w:lang w:eastAsia="es-ES"/>
        </w:rPr>
      </w:pPr>
      <w:del w:id="1257" w:author="JORGE CONTRERAS ORTIZ" w:date="2021-09-04T09:25:00Z">
        <w:r w:rsidRPr="005B42F0" w:rsidDel="005B42F0">
          <w:rPr>
            <w:noProof/>
            <w:rPrChange w:id="1258" w:author="JORGE CONTRERAS ORTIZ" w:date="2021-09-04T09:25:00Z">
              <w:rPr>
                <w:rStyle w:val="Hipervnculo"/>
                <w:noProof/>
              </w:rPr>
            </w:rPrChange>
          </w:rPr>
          <w:delText>Ilustración 30 Instalación Drivers con Zadig Finalizada</w:delText>
        </w:r>
        <w:r w:rsidDel="005B42F0">
          <w:rPr>
            <w:noProof/>
            <w:webHidden/>
          </w:rPr>
          <w:tab/>
          <w:delText>67</w:delText>
        </w:r>
      </w:del>
    </w:p>
    <w:p w14:paraId="2DB85030" w14:textId="33EE6730" w:rsidR="00F21168" w:rsidDel="005B42F0" w:rsidRDefault="00F21168">
      <w:pPr>
        <w:pStyle w:val="Tabladeilustraciones"/>
        <w:tabs>
          <w:tab w:val="right" w:leader="dot" w:pos="8494"/>
        </w:tabs>
        <w:rPr>
          <w:del w:id="1259" w:author="JORGE CONTRERAS ORTIZ" w:date="2021-09-04T09:25:00Z"/>
          <w:rFonts w:asciiTheme="minorHAnsi" w:eastAsiaTheme="minorEastAsia" w:hAnsiTheme="minorHAnsi" w:cstheme="minorBidi"/>
          <w:noProof/>
          <w:lang w:eastAsia="es-ES"/>
        </w:rPr>
      </w:pPr>
      <w:del w:id="1260" w:author="JORGE CONTRERAS ORTIZ" w:date="2021-09-04T09:25:00Z">
        <w:r w:rsidRPr="005B42F0" w:rsidDel="005B42F0">
          <w:rPr>
            <w:noProof/>
            <w:rPrChange w:id="1261" w:author="JORGE CONTRERAS ORTIZ" w:date="2021-09-04T09:25:00Z">
              <w:rPr>
                <w:rStyle w:val="Hipervnculo"/>
                <w:noProof/>
              </w:rPr>
            </w:rPrChange>
          </w:rPr>
          <w:delText>Ilustración 31 Administrador de Dispositivos Después de Instalar Drivers</w:delText>
        </w:r>
        <w:r w:rsidDel="005B42F0">
          <w:rPr>
            <w:noProof/>
            <w:webHidden/>
          </w:rPr>
          <w:tab/>
          <w:delText>68</w:delText>
        </w:r>
      </w:del>
    </w:p>
    <w:p w14:paraId="12E8FC2F" w14:textId="4D02D058" w:rsidR="00F21168" w:rsidDel="005B42F0" w:rsidRDefault="00F21168">
      <w:pPr>
        <w:pStyle w:val="Tabladeilustraciones"/>
        <w:tabs>
          <w:tab w:val="right" w:leader="dot" w:pos="8494"/>
        </w:tabs>
        <w:rPr>
          <w:del w:id="1262" w:author="JORGE CONTRERAS ORTIZ" w:date="2021-09-04T09:25:00Z"/>
          <w:rFonts w:asciiTheme="minorHAnsi" w:eastAsiaTheme="minorEastAsia" w:hAnsiTheme="minorHAnsi" w:cstheme="minorBidi"/>
          <w:noProof/>
          <w:lang w:eastAsia="es-ES"/>
        </w:rPr>
      </w:pPr>
      <w:del w:id="1263" w:author="JORGE CONTRERAS ORTIZ" w:date="2021-09-04T09:25:00Z">
        <w:r w:rsidRPr="005B42F0" w:rsidDel="005B42F0">
          <w:rPr>
            <w:noProof/>
            <w:rPrChange w:id="1264" w:author="JORGE CONTRERAS ORTIZ" w:date="2021-09-04T09:25:00Z">
              <w:rPr>
                <w:rStyle w:val="Hipervnculo"/>
                <w:noProof/>
              </w:rPr>
            </w:rPrChange>
          </w:rPr>
          <w:delText>Ilustración 32 Instalar libusbk con Zadig</w:delText>
        </w:r>
        <w:r w:rsidDel="005B42F0">
          <w:rPr>
            <w:noProof/>
            <w:webHidden/>
          </w:rPr>
          <w:tab/>
          <w:delText>71</w:delText>
        </w:r>
      </w:del>
    </w:p>
    <w:p w14:paraId="0F1F5A23" w14:textId="510F5409" w:rsidR="00F21168" w:rsidDel="005B42F0" w:rsidRDefault="00F21168">
      <w:pPr>
        <w:pStyle w:val="Tabladeilustraciones"/>
        <w:tabs>
          <w:tab w:val="right" w:leader="dot" w:pos="8494"/>
        </w:tabs>
        <w:rPr>
          <w:del w:id="1265" w:author="JORGE CONTRERAS ORTIZ" w:date="2021-09-04T09:25:00Z"/>
          <w:rFonts w:asciiTheme="minorHAnsi" w:eastAsiaTheme="minorEastAsia" w:hAnsiTheme="minorHAnsi" w:cstheme="minorBidi"/>
          <w:noProof/>
          <w:lang w:eastAsia="es-ES"/>
        </w:rPr>
      </w:pPr>
      <w:del w:id="1266" w:author="JORGE CONTRERAS ORTIZ" w:date="2021-09-04T09:25:00Z">
        <w:r w:rsidRPr="005B42F0" w:rsidDel="005B42F0">
          <w:rPr>
            <w:noProof/>
            <w:rPrChange w:id="1267" w:author="JORGE CONTRERAS ORTIZ" w:date="2021-09-04T09:25:00Z">
              <w:rPr>
                <w:rStyle w:val="Hipervnculo"/>
                <w:noProof/>
              </w:rPr>
            </w:rPrChange>
          </w:rPr>
          <w:delText>Ilustración 33 Instalación Driver Libusbk xon Zadig Finalizada</w:delText>
        </w:r>
        <w:r w:rsidDel="005B42F0">
          <w:rPr>
            <w:noProof/>
            <w:webHidden/>
          </w:rPr>
          <w:tab/>
          <w:delText>72</w:delText>
        </w:r>
      </w:del>
    </w:p>
    <w:p w14:paraId="40D1B9FF" w14:textId="5EB6F538" w:rsidR="00F21168" w:rsidDel="005B42F0" w:rsidRDefault="00F21168">
      <w:pPr>
        <w:pStyle w:val="Tabladeilustraciones"/>
        <w:tabs>
          <w:tab w:val="right" w:leader="dot" w:pos="8494"/>
        </w:tabs>
        <w:rPr>
          <w:del w:id="1268" w:author="JORGE CONTRERAS ORTIZ" w:date="2021-09-04T09:25:00Z"/>
          <w:rFonts w:asciiTheme="minorHAnsi" w:eastAsiaTheme="minorEastAsia" w:hAnsiTheme="minorHAnsi" w:cstheme="minorBidi"/>
          <w:noProof/>
          <w:lang w:eastAsia="es-ES"/>
        </w:rPr>
      </w:pPr>
      <w:del w:id="1269" w:author="JORGE CONTRERAS ORTIZ" w:date="2021-09-04T09:25:00Z">
        <w:r w:rsidRPr="005B42F0" w:rsidDel="005B42F0">
          <w:rPr>
            <w:noProof/>
            <w:rPrChange w:id="1270" w:author="JORGE CONTRERAS ORTIZ" w:date="2021-09-04T09:25:00Z">
              <w:rPr>
                <w:rStyle w:val="Hipervnculo"/>
                <w:noProof/>
              </w:rPr>
            </w:rPrChange>
          </w:rPr>
          <w:delText>Ilustración 34 Instalar USB SERIAL (CDC) con Zadig</w:delText>
        </w:r>
        <w:r w:rsidDel="005B42F0">
          <w:rPr>
            <w:noProof/>
            <w:webHidden/>
          </w:rPr>
          <w:tab/>
          <w:delText>72</w:delText>
        </w:r>
      </w:del>
    </w:p>
    <w:p w14:paraId="48D937D7" w14:textId="4F01D4DD" w:rsidR="00F21168" w:rsidDel="005B42F0" w:rsidRDefault="00F21168">
      <w:pPr>
        <w:pStyle w:val="Tabladeilustraciones"/>
        <w:tabs>
          <w:tab w:val="right" w:leader="dot" w:pos="8494"/>
        </w:tabs>
        <w:rPr>
          <w:del w:id="1271" w:author="JORGE CONTRERAS ORTIZ" w:date="2021-09-04T09:25:00Z"/>
          <w:rFonts w:asciiTheme="minorHAnsi" w:eastAsiaTheme="minorEastAsia" w:hAnsiTheme="minorHAnsi" w:cstheme="minorBidi"/>
          <w:noProof/>
          <w:lang w:eastAsia="es-ES"/>
        </w:rPr>
      </w:pPr>
      <w:del w:id="1272" w:author="JORGE CONTRERAS ORTIZ" w:date="2021-09-04T09:25:00Z">
        <w:r w:rsidRPr="005B42F0" w:rsidDel="005B42F0">
          <w:rPr>
            <w:noProof/>
            <w:rPrChange w:id="1273" w:author="JORGE CONTRERAS ORTIZ" w:date="2021-09-04T09:25:00Z">
              <w:rPr>
                <w:rStyle w:val="Hipervnculo"/>
                <w:noProof/>
              </w:rPr>
            </w:rPrChange>
          </w:rPr>
          <w:delText>Ilustración 35 Instalación Driver USB Serial (CDC) con Zadig Finalizada</w:delText>
        </w:r>
        <w:r w:rsidDel="005B42F0">
          <w:rPr>
            <w:noProof/>
            <w:webHidden/>
          </w:rPr>
          <w:tab/>
          <w:delText>73</w:delText>
        </w:r>
      </w:del>
    </w:p>
    <w:p w14:paraId="50400287" w14:textId="17CE180E" w:rsidR="00F21168" w:rsidDel="005B42F0" w:rsidRDefault="00F21168">
      <w:pPr>
        <w:pStyle w:val="Tabladeilustraciones"/>
        <w:tabs>
          <w:tab w:val="right" w:leader="dot" w:pos="8494"/>
        </w:tabs>
        <w:rPr>
          <w:del w:id="1274" w:author="JORGE CONTRERAS ORTIZ" w:date="2021-09-04T09:25:00Z"/>
          <w:rFonts w:asciiTheme="minorHAnsi" w:eastAsiaTheme="minorEastAsia" w:hAnsiTheme="minorHAnsi" w:cstheme="minorBidi"/>
          <w:noProof/>
          <w:lang w:eastAsia="es-ES"/>
        </w:rPr>
      </w:pPr>
      <w:del w:id="1275" w:author="JORGE CONTRERAS ORTIZ" w:date="2021-09-04T09:25:00Z">
        <w:r w:rsidRPr="005B42F0" w:rsidDel="005B42F0">
          <w:rPr>
            <w:noProof/>
            <w:rPrChange w:id="1276" w:author="JORGE CONTRERAS ORTIZ" w:date="2021-09-04T09:25:00Z">
              <w:rPr>
                <w:rStyle w:val="Hipervnculo"/>
                <w:noProof/>
              </w:rPr>
            </w:rPrChange>
          </w:rPr>
          <w:delText>Ilustración 36 Administrador de Dispositivos después de la instalación</w:delText>
        </w:r>
        <w:r w:rsidDel="005B42F0">
          <w:rPr>
            <w:noProof/>
            <w:webHidden/>
          </w:rPr>
          <w:tab/>
          <w:delText>73</w:delText>
        </w:r>
      </w:del>
    </w:p>
    <w:p w14:paraId="42ADE390" w14:textId="130D5E7E" w:rsidR="00F21168" w:rsidDel="005B42F0" w:rsidRDefault="00F21168">
      <w:pPr>
        <w:pStyle w:val="Tabladeilustraciones"/>
        <w:tabs>
          <w:tab w:val="right" w:leader="dot" w:pos="8494"/>
        </w:tabs>
        <w:rPr>
          <w:del w:id="1277" w:author="JORGE CONTRERAS ORTIZ" w:date="2021-09-04T09:25:00Z"/>
          <w:rFonts w:asciiTheme="minorHAnsi" w:eastAsiaTheme="minorEastAsia" w:hAnsiTheme="minorHAnsi" w:cstheme="minorBidi"/>
          <w:noProof/>
          <w:lang w:eastAsia="es-ES"/>
        </w:rPr>
      </w:pPr>
      <w:del w:id="1278" w:author="JORGE CONTRERAS ORTIZ" w:date="2021-09-04T09:25:00Z">
        <w:r w:rsidRPr="005B42F0" w:rsidDel="005B42F0">
          <w:rPr>
            <w:noProof/>
            <w:rPrChange w:id="1279" w:author="JORGE CONTRERAS ORTIZ" w:date="2021-09-04T09:25:00Z">
              <w:rPr>
                <w:rStyle w:val="Hipervnculo"/>
                <w:noProof/>
              </w:rPr>
            </w:rPrChange>
          </w:rPr>
          <w:delText>Ilustración 37 Terminal Termite</w:delText>
        </w:r>
        <w:r w:rsidDel="005B42F0">
          <w:rPr>
            <w:noProof/>
            <w:webHidden/>
          </w:rPr>
          <w:tab/>
          <w:delText>75</w:delText>
        </w:r>
      </w:del>
    </w:p>
    <w:p w14:paraId="23FFE215" w14:textId="558C03DF" w:rsidR="00F21168" w:rsidDel="005B42F0" w:rsidRDefault="00F21168">
      <w:pPr>
        <w:pStyle w:val="Tabladeilustraciones"/>
        <w:tabs>
          <w:tab w:val="right" w:leader="dot" w:pos="8494"/>
        </w:tabs>
        <w:rPr>
          <w:del w:id="1280" w:author="JORGE CONTRERAS ORTIZ" w:date="2021-09-04T09:25:00Z"/>
          <w:rFonts w:asciiTheme="minorHAnsi" w:eastAsiaTheme="minorEastAsia" w:hAnsiTheme="minorHAnsi" w:cstheme="minorBidi"/>
          <w:noProof/>
          <w:lang w:eastAsia="es-ES"/>
        </w:rPr>
      </w:pPr>
      <w:del w:id="1281" w:author="JORGE CONTRERAS ORTIZ" w:date="2021-09-04T09:25:00Z">
        <w:r w:rsidRPr="005B42F0" w:rsidDel="005B42F0">
          <w:rPr>
            <w:noProof/>
            <w:rPrChange w:id="1282" w:author="JORGE CONTRERAS ORTIZ" w:date="2021-09-04T09:25:00Z">
              <w:rPr>
                <w:rStyle w:val="Hipervnculo"/>
                <w:noProof/>
              </w:rPr>
            </w:rPrChange>
          </w:rPr>
          <w:delText>Ilustración 38 Herramienta KiTools</w:delText>
        </w:r>
        <w:r w:rsidDel="005B42F0">
          <w:rPr>
            <w:noProof/>
            <w:webHidden/>
          </w:rPr>
          <w:tab/>
          <w:delText>77</w:delText>
        </w:r>
      </w:del>
    </w:p>
    <w:p w14:paraId="2A910025" w14:textId="736361A9" w:rsidR="00F21168" w:rsidDel="005B42F0" w:rsidRDefault="00F21168">
      <w:pPr>
        <w:pStyle w:val="Tabladeilustraciones"/>
        <w:tabs>
          <w:tab w:val="right" w:leader="dot" w:pos="8494"/>
        </w:tabs>
        <w:rPr>
          <w:del w:id="1283" w:author="JORGE CONTRERAS ORTIZ" w:date="2021-09-04T09:25:00Z"/>
          <w:rFonts w:asciiTheme="minorHAnsi" w:eastAsiaTheme="minorEastAsia" w:hAnsiTheme="minorHAnsi" w:cstheme="minorBidi"/>
          <w:noProof/>
          <w:lang w:eastAsia="es-ES"/>
        </w:rPr>
      </w:pPr>
      <w:del w:id="1284" w:author="JORGE CONTRERAS ORTIZ" w:date="2021-09-04T09:25:00Z">
        <w:r w:rsidRPr="005B42F0" w:rsidDel="005B42F0">
          <w:rPr>
            <w:noProof/>
            <w:rPrChange w:id="1285" w:author="JORGE CONTRERAS ORTIZ" w:date="2021-09-04T09:25:00Z">
              <w:rPr>
                <w:rStyle w:val="Hipervnculo"/>
                <w:noProof/>
              </w:rPr>
            </w:rPrChange>
          </w:rPr>
          <w:delText>Ilustración 39 IP como parámetros</w:delText>
        </w:r>
        <w:r w:rsidDel="005B42F0">
          <w:rPr>
            <w:noProof/>
            <w:webHidden/>
          </w:rPr>
          <w:tab/>
          <w:delText>78</w:delText>
        </w:r>
      </w:del>
    </w:p>
    <w:p w14:paraId="17BF4DFB" w14:textId="1A4904E0" w:rsidR="00F21168" w:rsidDel="005B42F0" w:rsidRDefault="00F21168">
      <w:pPr>
        <w:pStyle w:val="Tabladeilustraciones"/>
        <w:tabs>
          <w:tab w:val="right" w:leader="dot" w:pos="8494"/>
        </w:tabs>
        <w:rPr>
          <w:del w:id="1286" w:author="JORGE CONTRERAS ORTIZ" w:date="2021-09-04T09:25:00Z"/>
          <w:rFonts w:asciiTheme="minorHAnsi" w:eastAsiaTheme="minorEastAsia" w:hAnsiTheme="minorHAnsi" w:cstheme="minorBidi"/>
          <w:noProof/>
          <w:lang w:eastAsia="es-ES"/>
        </w:rPr>
      </w:pPr>
      <w:del w:id="1287" w:author="JORGE CONTRERAS ORTIZ" w:date="2021-09-04T09:25:00Z">
        <w:r w:rsidRPr="005B42F0" w:rsidDel="005B42F0">
          <w:rPr>
            <w:noProof/>
            <w:rPrChange w:id="1288" w:author="JORGE CONTRERAS ORTIZ" w:date="2021-09-04T09:25:00Z">
              <w:rPr>
                <w:rStyle w:val="Hipervnculo"/>
                <w:noProof/>
              </w:rPr>
            </w:rPrChange>
          </w:rPr>
          <w:delText>Ilustración 40 Esquema de comunicación entre Host Externo y el dispositivo KTWM102</w:delText>
        </w:r>
        <w:r w:rsidDel="005B42F0">
          <w:rPr>
            <w:noProof/>
            <w:webHidden/>
          </w:rPr>
          <w:tab/>
          <w:delText>79</w:delText>
        </w:r>
      </w:del>
    </w:p>
    <w:p w14:paraId="211F550D" w14:textId="41754E87" w:rsidR="00F21168" w:rsidDel="005B42F0" w:rsidRDefault="00F21168">
      <w:pPr>
        <w:pStyle w:val="Tabladeilustraciones"/>
        <w:tabs>
          <w:tab w:val="right" w:leader="dot" w:pos="8494"/>
        </w:tabs>
        <w:rPr>
          <w:del w:id="1289" w:author="JORGE CONTRERAS ORTIZ" w:date="2021-09-04T09:25:00Z"/>
          <w:rFonts w:asciiTheme="minorHAnsi" w:eastAsiaTheme="minorEastAsia" w:hAnsiTheme="minorHAnsi" w:cstheme="minorBidi"/>
          <w:noProof/>
          <w:lang w:eastAsia="es-ES"/>
        </w:rPr>
      </w:pPr>
      <w:del w:id="1290" w:author="JORGE CONTRERAS ORTIZ" w:date="2021-09-04T09:25:00Z">
        <w:r w:rsidRPr="005B42F0" w:rsidDel="005B42F0">
          <w:rPr>
            <w:noProof/>
            <w:rPrChange w:id="1291" w:author="JORGE CONTRERAS ORTIZ" w:date="2021-09-04T09:25:00Z">
              <w:rPr>
                <w:rStyle w:val="Hipervnculo"/>
                <w:noProof/>
              </w:rPr>
            </w:rPrChange>
          </w:rPr>
          <w:delText>Ilustración 41 Ejemplo Rutina de Comando - Esperar Respuesta</w:delText>
        </w:r>
        <w:r w:rsidDel="005B42F0">
          <w:rPr>
            <w:noProof/>
            <w:webHidden/>
          </w:rPr>
          <w:tab/>
          <w:delText>82</w:delText>
        </w:r>
      </w:del>
    </w:p>
    <w:p w14:paraId="4A0E9669" w14:textId="6F4BD8A9" w:rsidR="00F21168" w:rsidDel="005B42F0" w:rsidRDefault="00F21168">
      <w:pPr>
        <w:pStyle w:val="Tabladeilustraciones"/>
        <w:tabs>
          <w:tab w:val="right" w:leader="dot" w:pos="8494"/>
        </w:tabs>
        <w:rPr>
          <w:del w:id="1292" w:author="JORGE CONTRERAS ORTIZ" w:date="2021-09-04T09:25:00Z"/>
          <w:rFonts w:asciiTheme="minorHAnsi" w:eastAsiaTheme="minorEastAsia" w:hAnsiTheme="minorHAnsi" w:cstheme="minorBidi"/>
          <w:noProof/>
          <w:lang w:eastAsia="es-ES"/>
        </w:rPr>
      </w:pPr>
      <w:del w:id="1293" w:author="JORGE CONTRERAS ORTIZ" w:date="2021-09-04T09:25:00Z">
        <w:r w:rsidRPr="005B42F0" w:rsidDel="005B42F0">
          <w:rPr>
            <w:noProof/>
            <w:rPrChange w:id="1294" w:author="JORGE CONTRERAS ORTIZ" w:date="2021-09-04T09:25:00Z">
              <w:rPr>
                <w:rStyle w:val="Hipervnculo"/>
                <w:noProof/>
              </w:rPr>
            </w:rPrChange>
          </w:rPr>
          <w:delText>Ilustración 42 Jerarquía Circuito</w:delText>
        </w:r>
        <w:r w:rsidDel="005B42F0">
          <w:rPr>
            <w:noProof/>
            <w:webHidden/>
          </w:rPr>
          <w:tab/>
          <w:delText>85</w:delText>
        </w:r>
      </w:del>
    </w:p>
    <w:p w14:paraId="2CAD06F3" w14:textId="1DADBE4C" w:rsidR="00F21168" w:rsidDel="005B42F0" w:rsidRDefault="00F21168">
      <w:pPr>
        <w:pStyle w:val="Tabladeilustraciones"/>
        <w:tabs>
          <w:tab w:val="right" w:leader="dot" w:pos="8494"/>
        </w:tabs>
        <w:rPr>
          <w:del w:id="1295" w:author="JORGE CONTRERAS ORTIZ" w:date="2021-09-04T09:25:00Z"/>
          <w:rFonts w:asciiTheme="minorHAnsi" w:eastAsiaTheme="minorEastAsia" w:hAnsiTheme="minorHAnsi" w:cstheme="minorBidi"/>
          <w:noProof/>
          <w:lang w:eastAsia="es-ES"/>
        </w:rPr>
      </w:pPr>
      <w:del w:id="1296" w:author="JORGE CONTRERAS ORTIZ" w:date="2021-09-04T09:25:00Z">
        <w:r w:rsidRPr="005B42F0" w:rsidDel="005B42F0">
          <w:rPr>
            <w:noProof/>
            <w:rPrChange w:id="1297" w:author="JORGE CONTRERAS ORTIZ" w:date="2021-09-04T09:25:00Z">
              <w:rPr>
                <w:rStyle w:val="Hipervnculo"/>
                <w:noProof/>
              </w:rPr>
            </w:rPrChange>
          </w:rPr>
          <w:delText>Ilustración 43 Circuito Integración del Módulo</w:delText>
        </w:r>
        <w:r w:rsidDel="005B42F0">
          <w:rPr>
            <w:noProof/>
            <w:webHidden/>
          </w:rPr>
          <w:tab/>
          <w:delText>87</w:delText>
        </w:r>
      </w:del>
    </w:p>
    <w:p w14:paraId="04F052BA" w14:textId="31501195" w:rsidR="00F21168" w:rsidDel="005B42F0" w:rsidRDefault="00F21168">
      <w:pPr>
        <w:pStyle w:val="Tabladeilustraciones"/>
        <w:tabs>
          <w:tab w:val="right" w:leader="dot" w:pos="8494"/>
        </w:tabs>
        <w:rPr>
          <w:del w:id="1298" w:author="JORGE CONTRERAS ORTIZ" w:date="2021-09-04T09:25:00Z"/>
          <w:rFonts w:asciiTheme="minorHAnsi" w:eastAsiaTheme="minorEastAsia" w:hAnsiTheme="minorHAnsi" w:cstheme="minorBidi"/>
          <w:noProof/>
          <w:lang w:eastAsia="es-ES"/>
        </w:rPr>
      </w:pPr>
      <w:del w:id="1299" w:author="JORGE CONTRERAS ORTIZ" w:date="2021-09-04T09:25:00Z">
        <w:r w:rsidRPr="005B42F0" w:rsidDel="005B42F0">
          <w:rPr>
            <w:noProof/>
            <w:rPrChange w:id="1300" w:author="JORGE CONTRERAS ORTIZ" w:date="2021-09-04T09:25:00Z">
              <w:rPr>
                <w:rStyle w:val="Hipervnculo"/>
                <w:noProof/>
              </w:rPr>
            </w:rPrChange>
          </w:rPr>
          <w:delText>Ilustración 44 Dispositivo KTWM102</w:delText>
        </w:r>
        <w:r w:rsidDel="005B42F0">
          <w:rPr>
            <w:noProof/>
            <w:webHidden/>
          </w:rPr>
          <w:tab/>
          <w:delText>87</w:delText>
        </w:r>
      </w:del>
    </w:p>
    <w:p w14:paraId="12A250C3" w14:textId="74E160D9" w:rsidR="00F21168" w:rsidDel="005B42F0" w:rsidRDefault="00F21168">
      <w:pPr>
        <w:pStyle w:val="Tabladeilustraciones"/>
        <w:tabs>
          <w:tab w:val="right" w:leader="dot" w:pos="8494"/>
        </w:tabs>
        <w:rPr>
          <w:del w:id="1301" w:author="JORGE CONTRERAS ORTIZ" w:date="2021-09-04T09:25:00Z"/>
          <w:rFonts w:asciiTheme="minorHAnsi" w:eastAsiaTheme="minorEastAsia" w:hAnsiTheme="minorHAnsi" w:cstheme="minorBidi"/>
          <w:noProof/>
          <w:lang w:eastAsia="es-ES"/>
        </w:rPr>
      </w:pPr>
      <w:del w:id="1302" w:author="JORGE CONTRERAS ORTIZ" w:date="2021-09-04T09:25:00Z">
        <w:r w:rsidRPr="005B42F0" w:rsidDel="005B42F0">
          <w:rPr>
            <w:noProof/>
            <w:rPrChange w:id="1303" w:author="JORGE CONTRERAS ORTIZ" w:date="2021-09-04T09:25:00Z">
              <w:rPr>
                <w:rStyle w:val="Hipervnculo"/>
                <w:noProof/>
              </w:rPr>
            </w:rPrChange>
          </w:rPr>
          <w:delText>Ilustración 45 Conectores Verticales</w:delText>
        </w:r>
        <w:r w:rsidDel="005B42F0">
          <w:rPr>
            <w:noProof/>
            <w:webHidden/>
          </w:rPr>
          <w:tab/>
          <w:delText>89</w:delText>
        </w:r>
      </w:del>
    </w:p>
    <w:p w14:paraId="7800FC3D" w14:textId="2ADBD37E" w:rsidR="00F21168" w:rsidDel="005B42F0" w:rsidRDefault="00F21168">
      <w:pPr>
        <w:pStyle w:val="Tabladeilustraciones"/>
        <w:tabs>
          <w:tab w:val="right" w:leader="dot" w:pos="8494"/>
        </w:tabs>
        <w:rPr>
          <w:del w:id="1304" w:author="JORGE CONTRERAS ORTIZ" w:date="2021-09-04T09:25:00Z"/>
          <w:rFonts w:asciiTheme="minorHAnsi" w:eastAsiaTheme="minorEastAsia" w:hAnsiTheme="minorHAnsi" w:cstheme="minorBidi"/>
          <w:noProof/>
          <w:lang w:eastAsia="es-ES"/>
        </w:rPr>
      </w:pPr>
      <w:del w:id="1305" w:author="JORGE CONTRERAS ORTIZ" w:date="2021-09-04T09:25:00Z">
        <w:r w:rsidRPr="005B42F0" w:rsidDel="005B42F0">
          <w:rPr>
            <w:noProof/>
            <w:rPrChange w:id="1306" w:author="JORGE CONTRERAS ORTIZ" w:date="2021-09-04T09:25:00Z">
              <w:rPr>
                <w:rStyle w:val="Hipervnculo"/>
                <w:noProof/>
              </w:rPr>
            </w:rPrChange>
          </w:rPr>
          <w:delText>Ilustración 46 Conector USB</w:delText>
        </w:r>
        <w:r w:rsidDel="005B42F0">
          <w:rPr>
            <w:noProof/>
            <w:webHidden/>
          </w:rPr>
          <w:tab/>
          <w:delText>90</w:delText>
        </w:r>
      </w:del>
    </w:p>
    <w:p w14:paraId="58D9A13A" w14:textId="2B8B55AA" w:rsidR="00F21168" w:rsidDel="005B42F0" w:rsidRDefault="00F21168">
      <w:pPr>
        <w:pStyle w:val="Tabladeilustraciones"/>
        <w:tabs>
          <w:tab w:val="right" w:leader="dot" w:pos="8494"/>
        </w:tabs>
        <w:rPr>
          <w:del w:id="1307" w:author="JORGE CONTRERAS ORTIZ" w:date="2021-09-04T09:25:00Z"/>
          <w:rFonts w:asciiTheme="minorHAnsi" w:eastAsiaTheme="minorEastAsia" w:hAnsiTheme="minorHAnsi" w:cstheme="minorBidi"/>
          <w:noProof/>
          <w:lang w:eastAsia="es-ES"/>
        </w:rPr>
      </w:pPr>
      <w:del w:id="1308" w:author="JORGE CONTRERAS ORTIZ" w:date="2021-09-04T09:25:00Z">
        <w:r w:rsidRPr="005B42F0" w:rsidDel="005B42F0">
          <w:rPr>
            <w:noProof/>
            <w:rPrChange w:id="1309" w:author="JORGE CONTRERAS ORTIZ" w:date="2021-09-04T09:25:00Z">
              <w:rPr>
                <w:rStyle w:val="Hipervnculo"/>
                <w:noProof/>
              </w:rPr>
            </w:rPrChange>
          </w:rPr>
          <w:delText>Ilustración 47 Layout Completo</w:delText>
        </w:r>
        <w:r w:rsidDel="005B42F0">
          <w:rPr>
            <w:noProof/>
            <w:webHidden/>
          </w:rPr>
          <w:tab/>
          <w:delText>91</w:delText>
        </w:r>
      </w:del>
    </w:p>
    <w:p w14:paraId="300B0BA8" w14:textId="2DED7511" w:rsidR="00F21168" w:rsidDel="005B42F0" w:rsidRDefault="00F21168">
      <w:pPr>
        <w:pStyle w:val="Tabladeilustraciones"/>
        <w:tabs>
          <w:tab w:val="right" w:leader="dot" w:pos="8494"/>
        </w:tabs>
        <w:rPr>
          <w:del w:id="1310" w:author="JORGE CONTRERAS ORTIZ" w:date="2021-09-04T09:25:00Z"/>
          <w:rFonts w:asciiTheme="minorHAnsi" w:eastAsiaTheme="minorEastAsia" w:hAnsiTheme="minorHAnsi" w:cstheme="minorBidi"/>
          <w:noProof/>
          <w:lang w:eastAsia="es-ES"/>
        </w:rPr>
      </w:pPr>
      <w:del w:id="1311" w:author="JORGE CONTRERAS ORTIZ" w:date="2021-09-04T09:25:00Z">
        <w:r w:rsidRPr="005B42F0" w:rsidDel="005B42F0">
          <w:rPr>
            <w:noProof/>
            <w:rPrChange w:id="1312" w:author="JORGE CONTRERAS ORTIZ" w:date="2021-09-04T09:25:00Z">
              <w:rPr>
                <w:rStyle w:val="Hipervnculo"/>
                <w:noProof/>
              </w:rPr>
            </w:rPrChange>
          </w:rPr>
          <w:delText>Ilustración 48 Layout Capa TOP</w:delText>
        </w:r>
        <w:r w:rsidDel="005B42F0">
          <w:rPr>
            <w:noProof/>
            <w:webHidden/>
          </w:rPr>
          <w:tab/>
          <w:delText>92</w:delText>
        </w:r>
      </w:del>
    </w:p>
    <w:p w14:paraId="32CB00DA" w14:textId="72B98ED8" w:rsidR="00F21168" w:rsidDel="005B42F0" w:rsidRDefault="00F21168">
      <w:pPr>
        <w:pStyle w:val="Tabladeilustraciones"/>
        <w:tabs>
          <w:tab w:val="right" w:leader="dot" w:pos="8494"/>
        </w:tabs>
        <w:rPr>
          <w:del w:id="1313" w:author="JORGE CONTRERAS ORTIZ" w:date="2021-09-04T09:25:00Z"/>
          <w:rFonts w:asciiTheme="minorHAnsi" w:eastAsiaTheme="minorEastAsia" w:hAnsiTheme="minorHAnsi" w:cstheme="minorBidi"/>
          <w:noProof/>
          <w:lang w:eastAsia="es-ES"/>
        </w:rPr>
      </w:pPr>
      <w:del w:id="1314" w:author="JORGE CONTRERAS ORTIZ" w:date="2021-09-04T09:25:00Z">
        <w:r w:rsidRPr="005B42F0" w:rsidDel="005B42F0">
          <w:rPr>
            <w:noProof/>
            <w:rPrChange w:id="1315" w:author="JORGE CONTRERAS ORTIZ" w:date="2021-09-04T09:25:00Z">
              <w:rPr>
                <w:rStyle w:val="Hipervnculo"/>
                <w:noProof/>
              </w:rPr>
            </w:rPrChange>
          </w:rPr>
          <w:delText>Ilustración 49 Layout Capa BOTTOM</w:delText>
        </w:r>
        <w:r w:rsidDel="005B42F0">
          <w:rPr>
            <w:noProof/>
            <w:webHidden/>
          </w:rPr>
          <w:tab/>
          <w:delText>93</w:delText>
        </w:r>
      </w:del>
    </w:p>
    <w:p w14:paraId="30EC765A" w14:textId="4700E9C2" w:rsidR="00F21168" w:rsidDel="005B42F0" w:rsidRDefault="00F21168">
      <w:pPr>
        <w:pStyle w:val="Tabladeilustraciones"/>
        <w:tabs>
          <w:tab w:val="right" w:leader="dot" w:pos="8494"/>
        </w:tabs>
        <w:rPr>
          <w:del w:id="1316" w:author="JORGE CONTRERAS ORTIZ" w:date="2021-09-04T09:25:00Z"/>
          <w:rFonts w:asciiTheme="minorHAnsi" w:eastAsiaTheme="minorEastAsia" w:hAnsiTheme="minorHAnsi" w:cstheme="minorBidi"/>
          <w:noProof/>
          <w:lang w:eastAsia="es-ES"/>
        </w:rPr>
      </w:pPr>
      <w:del w:id="1317" w:author="JORGE CONTRERAS ORTIZ" w:date="2021-09-04T09:25:00Z">
        <w:r w:rsidRPr="005B42F0" w:rsidDel="005B42F0">
          <w:rPr>
            <w:noProof/>
            <w:rPrChange w:id="1318" w:author="JORGE CONTRERAS ORTIZ" w:date="2021-09-04T09:25:00Z">
              <w:rPr>
                <w:rStyle w:val="Hipervnculo"/>
                <w:noProof/>
              </w:rPr>
            </w:rPrChange>
          </w:rPr>
          <w:delText>Ilustración 50 Kit de Desarrollo STM32F407G-DISC1</w:delText>
        </w:r>
        <w:r w:rsidDel="005B42F0">
          <w:rPr>
            <w:noProof/>
            <w:webHidden/>
          </w:rPr>
          <w:tab/>
          <w:delText>94</w:delText>
        </w:r>
      </w:del>
    </w:p>
    <w:p w14:paraId="7A851549" w14:textId="0CAFC5DC" w:rsidR="00F21168" w:rsidDel="005B42F0" w:rsidRDefault="00F21168">
      <w:pPr>
        <w:pStyle w:val="Tabladeilustraciones"/>
        <w:tabs>
          <w:tab w:val="right" w:leader="dot" w:pos="8494"/>
        </w:tabs>
        <w:rPr>
          <w:del w:id="1319" w:author="JORGE CONTRERAS ORTIZ" w:date="2021-09-04T09:25:00Z"/>
          <w:rFonts w:asciiTheme="minorHAnsi" w:eastAsiaTheme="minorEastAsia" w:hAnsiTheme="minorHAnsi" w:cstheme="minorBidi"/>
          <w:noProof/>
          <w:lang w:eastAsia="es-ES"/>
        </w:rPr>
      </w:pPr>
      <w:del w:id="1320" w:author="JORGE CONTRERAS ORTIZ" w:date="2021-09-04T09:25:00Z">
        <w:r w:rsidRPr="005B42F0" w:rsidDel="005B42F0">
          <w:rPr>
            <w:noProof/>
            <w:rPrChange w:id="1321" w:author="JORGE CONTRERAS ORTIZ" w:date="2021-09-04T09:25:00Z">
              <w:rPr>
                <w:rStyle w:val="Hipervnculo"/>
                <w:noProof/>
              </w:rPr>
            </w:rPrChange>
          </w:rPr>
          <w:delText>Ilustración 51 KTDG102 Evaluation Dongle</w:delText>
        </w:r>
        <w:r w:rsidDel="005B42F0">
          <w:rPr>
            <w:noProof/>
            <w:webHidden/>
          </w:rPr>
          <w:tab/>
          <w:delText>94</w:delText>
        </w:r>
      </w:del>
    </w:p>
    <w:p w14:paraId="5E8E935E" w14:textId="7AB57264" w:rsidR="00F21168" w:rsidDel="005B42F0" w:rsidRDefault="00F21168">
      <w:pPr>
        <w:pStyle w:val="Tabladeilustraciones"/>
        <w:tabs>
          <w:tab w:val="right" w:leader="dot" w:pos="8494"/>
        </w:tabs>
        <w:rPr>
          <w:del w:id="1322" w:author="JORGE CONTRERAS ORTIZ" w:date="2021-09-04T09:25:00Z"/>
          <w:rFonts w:asciiTheme="minorHAnsi" w:eastAsiaTheme="minorEastAsia" w:hAnsiTheme="minorHAnsi" w:cstheme="minorBidi"/>
          <w:noProof/>
          <w:lang w:eastAsia="es-ES"/>
        </w:rPr>
      </w:pPr>
      <w:del w:id="1323" w:author="JORGE CONTRERAS ORTIZ" w:date="2021-09-04T09:25:00Z">
        <w:r w:rsidRPr="005B42F0" w:rsidDel="005B42F0">
          <w:rPr>
            <w:noProof/>
            <w:rPrChange w:id="1324" w:author="JORGE CONTRERAS ORTIZ" w:date="2021-09-04T09:25:00Z">
              <w:rPr>
                <w:rStyle w:val="Hipervnculo"/>
                <w:noProof/>
              </w:rPr>
            </w:rPrChange>
          </w:rPr>
          <w:delText>Ilustración 52 Módulo KTWM102</w:delText>
        </w:r>
        <w:r w:rsidDel="005B42F0">
          <w:rPr>
            <w:noProof/>
            <w:webHidden/>
          </w:rPr>
          <w:tab/>
          <w:delText>95</w:delText>
        </w:r>
      </w:del>
    </w:p>
    <w:p w14:paraId="1EB8751C" w14:textId="6584CD37" w:rsidR="00F21168" w:rsidDel="005B42F0" w:rsidRDefault="00F21168">
      <w:pPr>
        <w:pStyle w:val="Tabladeilustraciones"/>
        <w:tabs>
          <w:tab w:val="right" w:leader="dot" w:pos="8494"/>
        </w:tabs>
        <w:rPr>
          <w:del w:id="1325" w:author="JORGE CONTRERAS ORTIZ" w:date="2021-09-04T09:25:00Z"/>
          <w:rFonts w:asciiTheme="minorHAnsi" w:eastAsiaTheme="minorEastAsia" w:hAnsiTheme="minorHAnsi" w:cstheme="minorBidi"/>
          <w:noProof/>
          <w:lang w:eastAsia="es-ES"/>
        </w:rPr>
      </w:pPr>
      <w:del w:id="1326" w:author="JORGE CONTRERAS ORTIZ" w:date="2021-09-04T09:25:00Z">
        <w:r w:rsidRPr="005B42F0" w:rsidDel="005B42F0">
          <w:rPr>
            <w:noProof/>
            <w:rPrChange w:id="1327" w:author="JORGE CONTRERAS ORTIZ" w:date="2021-09-04T09:25:00Z">
              <w:rPr>
                <w:rStyle w:val="Hipervnculo"/>
                <w:noProof/>
              </w:rPr>
            </w:rPrChange>
          </w:rPr>
          <w:delText>Ilustración 53 Border Router</w:delText>
        </w:r>
        <w:r w:rsidDel="005B42F0">
          <w:rPr>
            <w:noProof/>
            <w:webHidden/>
          </w:rPr>
          <w:tab/>
          <w:delText>95</w:delText>
        </w:r>
      </w:del>
    </w:p>
    <w:p w14:paraId="25718598" w14:textId="48EC5E28" w:rsidR="00F21168" w:rsidDel="005B42F0" w:rsidRDefault="00F21168">
      <w:pPr>
        <w:pStyle w:val="Tabladeilustraciones"/>
        <w:tabs>
          <w:tab w:val="right" w:leader="dot" w:pos="8494"/>
        </w:tabs>
        <w:rPr>
          <w:del w:id="1328" w:author="JORGE CONTRERAS ORTIZ" w:date="2021-09-04T09:25:00Z"/>
          <w:rFonts w:asciiTheme="minorHAnsi" w:eastAsiaTheme="minorEastAsia" w:hAnsiTheme="minorHAnsi" w:cstheme="minorBidi"/>
          <w:noProof/>
          <w:lang w:eastAsia="es-ES"/>
        </w:rPr>
      </w:pPr>
      <w:del w:id="1329" w:author="JORGE CONTRERAS ORTIZ" w:date="2021-09-04T09:25:00Z">
        <w:r w:rsidRPr="005B42F0" w:rsidDel="005B42F0">
          <w:rPr>
            <w:noProof/>
            <w:rPrChange w:id="1330" w:author="JORGE CONTRERAS ORTIZ" w:date="2021-09-04T09:25:00Z">
              <w:rPr>
                <w:rStyle w:val="Hipervnculo"/>
                <w:noProof/>
              </w:rPr>
            </w:rPrChange>
          </w:rPr>
          <w:delText>Ilustración 54 Módulos de Procesamiento y de Alimentación de la Coockie</w:delText>
        </w:r>
        <w:r w:rsidDel="005B42F0">
          <w:rPr>
            <w:noProof/>
            <w:webHidden/>
          </w:rPr>
          <w:tab/>
          <w:delText>96</w:delText>
        </w:r>
      </w:del>
    </w:p>
    <w:p w14:paraId="0F1EEA91" w14:textId="6640E16F" w:rsidR="00F21168" w:rsidDel="005B42F0" w:rsidRDefault="00F21168">
      <w:pPr>
        <w:pStyle w:val="Tabladeilustraciones"/>
        <w:tabs>
          <w:tab w:val="right" w:leader="dot" w:pos="8494"/>
        </w:tabs>
        <w:rPr>
          <w:del w:id="1331" w:author="JORGE CONTRERAS ORTIZ" w:date="2021-09-04T09:25:00Z"/>
          <w:rFonts w:asciiTheme="minorHAnsi" w:eastAsiaTheme="minorEastAsia" w:hAnsiTheme="minorHAnsi" w:cstheme="minorBidi"/>
          <w:noProof/>
          <w:lang w:eastAsia="es-ES"/>
        </w:rPr>
      </w:pPr>
      <w:del w:id="1332" w:author="JORGE CONTRERAS ORTIZ" w:date="2021-09-04T09:25:00Z">
        <w:r w:rsidRPr="005B42F0" w:rsidDel="005B42F0">
          <w:rPr>
            <w:noProof/>
            <w:rPrChange w:id="1333" w:author="JORGE CONTRERAS ORTIZ" w:date="2021-09-04T09:25:00Z">
              <w:rPr>
                <w:rStyle w:val="Hipervnculo"/>
                <w:noProof/>
              </w:rPr>
            </w:rPrChange>
          </w:rPr>
          <w:delText>Ilustración 55 Diagrama de conexión PC - Dongle - uC</w:delText>
        </w:r>
        <w:r w:rsidDel="005B42F0">
          <w:rPr>
            <w:noProof/>
            <w:webHidden/>
          </w:rPr>
          <w:tab/>
          <w:delText>97</w:delText>
        </w:r>
      </w:del>
    </w:p>
    <w:p w14:paraId="3019880E" w14:textId="47F2F714" w:rsidR="00F21168" w:rsidDel="005B42F0" w:rsidRDefault="00F21168">
      <w:pPr>
        <w:pStyle w:val="Tabladeilustraciones"/>
        <w:tabs>
          <w:tab w:val="right" w:leader="dot" w:pos="8494"/>
        </w:tabs>
        <w:rPr>
          <w:del w:id="1334" w:author="JORGE CONTRERAS ORTIZ" w:date="2021-09-04T09:25:00Z"/>
          <w:rFonts w:asciiTheme="minorHAnsi" w:eastAsiaTheme="minorEastAsia" w:hAnsiTheme="minorHAnsi" w:cstheme="minorBidi"/>
          <w:noProof/>
          <w:lang w:eastAsia="es-ES"/>
        </w:rPr>
      </w:pPr>
      <w:del w:id="1335" w:author="JORGE CONTRERAS ORTIZ" w:date="2021-09-04T09:25:00Z">
        <w:r w:rsidRPr="005B42F0" w:rsidDel="005B42F0">
          <w:rPr>
            <w:noProof/>
            <w:rPrChange w:id="1336" w:author="JORGE CONTRERAS ORTIZ" w:date="2021-09-04T09:25:00Z">
              <w:rPr>
                <w:rStyle w:val="Hipervnculo"/>
                <w:noProof/>
              </w:rPr>
            </w:rPrChange>
          </w:rPr>
          <w:delText>Ilustración 56 Esquema montaje Red de Dos Nodos</w:delText>
        </w:r>
        <w:r w:rsidDel="005B42F0">
          <w:rPr>
            <w:noProof/>
            <w:webHidden/>
          </w:rPr>
          <w:tab/>
          <w:delText>98</w:delText>
        </w:r>
      </w:del>
    </w:p>
    <w:p w14:paraId="5E855095" w14:textId="0F14E7AC" w:rsidR="00F21168" w:rsidDel="005B42F0" w:rsidRDefault="00F21168">
      <w:pPr>
        <w:pStyle w:val="Tabladeilustraciones"/>
        <w:tabs>
          <w:tab w:val="right" w:leader="dot" w:pos="8494"/>
        </w:tabs>
        <w:rPr>
          <w:del w:id="1337" w:author="JORGE CONTRERAS ORTIZ" w:date="2021-09-04T09:25:00Z"/>
          <w:rFonts w:asciiTheme="minorHAnsi" w:eastAsiaTheme="minorEastAsia" w:hAnsiTheme="minorHAnsi" w:cstheme="minorBidi"/>
          <w:noProof/>
          <w:lang w:eastAsia="es-ES"/>
        </w:rPr>
      </w:pPr>
      <w:del w:id="1338" w:author="JORGE CONTRERAS ORTIZ" w:date="2021-09-04T09:25:00Z">
        <w:r w:rsidRPr="005B42F0" w:rsidDel="005B42F0">
          <w:rPr>
            <w:noProof/>
            <w:rPrChange w:id="1339" w:author="JORGE CONTRERAS ORTIZ" w:date="2021-09-04T09:25:00Z">
              <w:rPr>
                <w:rStyle w:val="Hipervnculo"/>
                <w:noProof/>
              </w:rPr>
            </w:rPrChange>
          </w:rPr>
          <w:delText>Ilustración 57 Logs KiTools al REALIZAR un Ping</w:delText>
        </w:r>
        <w:r w:rsidDel="005B42F0">
          <w:rPr>
            <w:noProof/>
            <w:webHidden/>
          </w:rPr>
          <w:tab/>
          <w:delText>99</w:delText>
        </w:r>
      </w:del>
    </w:p>
    <w:p w14:paraId="3B71599E" w14:textId="48E00DEC" w:rsidR="00F21168" w:rsidDel="005B42F0" w:rsidRDefault="00F21168">
      <w:pPr>
        <w:pStyle w:val="Tabladeilustraciones"/>
        <w:tabs>
          <w:tab w:val="right" w:leader="dot" w:pos="8494"/>
        </w:tabs>
        <w:rPr>
          <w:del w:id="1340" w:author="JORGE CONTRERAS ORTIZ" w:date="2021-09-04T09:25:00Z"/>
          <w:rFonts w:asciiTheme="minorHAnsi" w:eastAsiaTheme="minorEastAsia" w:hAnsiTheme="minorHAnsi" w:cstheme="minorBidi"/>
          <w:noProof/>
          <w:lang w:eastAsia="es-ES"/>
        </w:rPr>
      </w:pPr>
      <w:del w:id="1341" w:author="JORGE CONTRERAS ORTIZ" w:date="2021-09-04T09:25:00Z">
        <w:r w:rsidRPr="005B42F0" w:rsidDel="005B42F0">
          <w:rPr>
            <w:noProof/>
            <w:rPrChange w:id="1342" w:author="JORGE CONTRERAS ORTIZ" w:date="2021-09-04T09:25:00Z">
              <w:rPr>
                <w:rStyle w:val="Hipervnculo"/>
                <w:noProof/>
              </w:rPr>
            </w:rPrChange>
          </w:rPr>
          <w:delText>Ilustración 58 Logs KiTools al RECIBIRun Ping</w:delText>
        </w:r>
        <w:r w:rsidDel="005B42F0">
          <w:rPr>
            <w:noProof/>
            <w:webHidden/>
          </w:rPr>
          <w:tab/>
          <w:delText>99</w:delText>
        </w:r>
      </w:del>
    </w:p>
    <w:p w14:paraId="0687D50C" w14:textId="69245CAB" w:rsidR="00F21168" w:rsidDel="005B42F0" w:rsidRDefault="00F21168">
      <w:pPr>
        <w:pStyle w:val="Tabladeilustraciones"/>
        <w:tabs>
          <w:tab w:val="right" w:leader="dot" w:pos="8494"/>
        </w:tabs>
        <w:rPr>
          <w:del w:id="1343" w:author="JORGE CONTRERAS ORTIZ" w:date="2021-09-04T09:25:00Z"/>
          <w:rFonts w:asciiTheme="minorHAnsi" w:eastAsiaTheme="minorEastAsia" w:hAnsiTheme="minorHAnsi" w:cstheme="minorBidi"/>
          <w:noProof/>
          <w:lang w:eastAsia="es-ES"/>
        </w:rPr>
      </w:pPr>
      <w:del w:id="1344" w:author="JORGE CONTRERAS ORTIZ" w:date="2021-09-04T09:25:00Z">
        <w:r w:rsidRPr="005B42F0" w:rsidDel="005B42F0">
          <w:rPr>
            <w:noProof/>
            <w:rPrChange w:id="1345" w:author="JORGE CONTRERAS ORTIZ" w:date="2021-09-04T09:25:00Z">
              <w:rPr>
                <w:rStyle w:val="Hipervnculo"/>
                <w:noProof/>
              </w:rPr>
            </w:rPrChange>
          </w:rPr>
          <w:delText>Ilustración 59 Montaje Border Router</w:delText>
        </w:r>
        <w:r w:rsidDel="005B42F0">
          <w:rPr>
            <w:noProof/>
            <w:webHidden/>
          </w:rPr>
          <w:tab/>
          <w:delText>100</w:delText>
        </w:r>
      </w:del>
    </w:p>
    <w:p w14:paraId="2404EE40" w14:textId="150704E1" w:rsidR="00F21168" w:rsidDel="005B42F0" w:rsidRDefault="00F21168">
      <w:pPr>
        <w:pStyle w:val="Tabladeilustraciones"/>
        <w:tabs>
          <w:tab w:val="right" w:leader="dot" w:pos="8494"/>
        </w:tabs>
        <w:rPr>
          <w:del w:id="1346" w:author="JORGE CONTRERAS ORTIZ" w:date="2021-09-04T09:25:00Z"/>
          <w:rFonts w:asciiTheme="minorHAnsi" w:eastAsiaTheme="minorEastAsia" w:hAnsiTheme="minorHAnsi" w:cstheme="minorBidi"/>
          <w:noProof/>
          <w:lang w:eastAsia="es-ES"/>
        </w:rPr>
      </w:pPr>
      <w:del w:id="1347" w:author="JORGE CONTRERAS ORTIZ" w:date="2021-09-04T09:25:00Z">
        <w:r w:rsidRPr="005B42F0" w:rsidDel="005B42F0">
          <w:rPr>
            <w:noProof/>
            <w:rPrChange w:id="1348" w:author="JORGE CONTRERAS ORTIZ" w:date="2021-09-04T09:25:00Z">
              <w:rPr>
                <w:rStyle w:val="Hipervnculo"/>
                <w:noProof/>
              </w:rPr>
            </w:rPrChange>
          </w:rPr>
          <w:delText>Ilustración 60 Topología de Red 1 nodo con BR</w:delText>
        </w:r>
        <w:r w:rsidDel="005B42F0">
          <w:rPr>
            <w:noProof/>
            <w:webHidden/>
          </w:rPr>
          <w:tab/>
          <w:delText>101</w:delText>
        </w:r>
      </w:del>
    </w:p>
    <w:p w14:paraId="6C34CC43" w14:textId="36063BA0" w:rsidR="00F21168" w:rsidDel="005B42F0" w:rsidRDefault="00F21168">
      <w:pPr>
        <w:pStyle w:val="Tabladeilustraciones"/>
        <w:tabs>
          <w:tab w:val="right" w:leader="dot" w:pos="8494"/>
        </w:tabs>
        <w:rPr>
          <w:del w:id="1349" w:author="JORGE CONTRERAS ORTIZ" w:date="2021-09-04T09:25:00Z"/>
          <w:rFonts w:asciiTheme="minorHAnsi" w:eastAsiaTheme="minorEastAsia" w:hAnsiTheme="minorHAnsi" w:cstheme="minorBidi"/>
          <w:noProof/>
          <w:lang w:eastAsia="es-ES"/>
        </w:rPr>
      </w:pPr>
      <w:del w:id="1350" w:author="JORGE CONTRERAS ORTIZ" w:date="2021-09-04T09:25:00Z">
        <w:r w:rsidRPr="005B42F0" w:rsidDel="005B42F0">
          <w:rPr>
            <w:noProof/>
            <w:rPrChange w:id="1351" w:author="JORGE CONTRERAS ORTIZ" w:date="2021-09-04T09:25:00Z">
              <w:rPr>
                <w:rStyle w:val="Hipervnculo"/>
                <w:noProof/>
              </w:rPr>
            </w:rPrChange>
          </w:rPr>
          <w:delText>Ilustración 61 Topología 1 de BR con 2 nodos Dongle</w:delText>
        </w:r>
        <w:r w:rsidDel="005B42F0">
          <w:rPr>
            <w:noProof/>
            <w:webHidden/>
          </w:rPr>
          <w:tab/>
          <w:delText>102</w:delText>
        </w:r>
      </w:del>
    </w:p>
    <w:p w14:paraId="408D1D54" w14:textId="257BDE5D" w:rsidR="00F21168" w:rsidDel="005B42F0" w:rsidRDefault="00F21168">
      <w:pPr>
        <w:pStyle w:val="Tabladeilustraciones"/>
        <w:tabs>
          <w:tab w:val="right" w:leader="dot" w:pos="8494"/>
        </w:tabs>
        <w:rPr>
          <w:del w:id="1352" w:author="JORGE CONTRERAS ORTIZ" w:date="2021-09-04T09:25:00Z"/>
          <w:rFonts w:asciiTheme="minorHAnsi" w:eastAsiaTheme="minorEastAsia" w:hAnsiTheme="minorHAnsi" w:cstheme="minorBidi"/>
          <w:noProof/>
          <w:lang w:eastAsia="es-ES"/>
        </w:rPr>
      </w:pPr>
      <w:del w:id="1353" w:author="JORGE CONTRERAS ORTIZ" w:date="2021-09-04T09:25:00Z">
        <w:r w:rsidRPr="005B42F0" w:rsidDel="005B42F0">
          <w:rPr>
            <w:noProof/>
            <w:rPrChange w:id="1354" w:author="JORGE CONTRERAS ORTIZ" w:date="2021-09-04T09:25:00Z">
              <w:rPr>
                <w:rStyle w:val="Hipervnculo"/>
                <w:noProof/>
              </w:rPr>
            </w:rPrChange>
          </w:rPr>
          <w:delText>Ilustración 62 Topología 2 de BR con dos nodos Dongle</w:delText>
        </w:r>
        <w:r w:rsidDel="005B42F0">
          <w:rPr>
            <w:noProof/>
            <w:webHidden/>
          </w:rPr>
          <w:tab/>
          <w:delText>103</w:delText>
        </w:r>
      </w:del>
    </w:p>
    <w:p w14:paraId="00AAE414" w14:textId="6175D7E1" w:rsidR="00F21168" w:rsidDel="005B42F0" w:rsidRDefault="00F21168">
      <w:pPr>
        <w:pStyle w:val="Tabladeilustraciones"/>
        <w:tabs>
          <w:tab w:val="right" w:leader="dot" w:pos="8494"/>
        </w:tabs>
        <w:rPr>
          <w:del w:id="1355" w:author="JORGE CONTRERAS ORTIZ" w:date="2021-09-04T09:25:00Z"/>
          <w:rFonts w:asciiTheme="minorHAnsi" w:eastAsiaTheme="minorEastAsia" w:hAnsiTheme="minorHAnsi" w:cstheme="minorBidi"/>
          <w:noProof/>
          <w:lang w:eastAsia="es-ES"/>
        </w:rPr>
      </w:pPr>
      <w:del w:id="1356" w:author="JORGE CONTRERAS ORTIZ" w:date="2021-09-04T09:25:00Z">
        <w:r w:rsidRPr="005B42F0" w:rsidDel="005B42F0">
          <w:rPr>
            <w:noProof/>
            <w:rPrChange w:id="1357" w:author="JORGE CONTRERAS ORTIZ" w:date="2021-09-04T09:25:00Z">
              <w:rPr>
                <w:rStyle w:val="Hipervnculo"/>
                <w:noProof/>
              </w:rPr>
            </w:rPrChange>
          </w:rPr>
          <w:delText>Ilustración 63 Ping desde PC a BR</w:delText>
        </w:r>
        <w:r w:rsidDel="005B42F0">
          <w:rPr>
            <w:noProof/>
            <w:webHidden/>
          </w:rPr>
          <w:tab/>
          <w:delText>103</w:delText>
        </w:r>
      </w:del>
    </w:p>
    <w:p w14:paraId="36FC8E76" w14:textId="111755C9" w:rsidR="00F21168" w:rsidDel="005B42F0" w:rsidRDefault="00F21168">
      <w:pPr>
        <w:pStyle w:val="Tabladeilustraciones"/>
        <w:tabs>
          <w:tab w:val="right" w:leader="dot" w:pos="8494"/>
        </w:tabs>
        <w:rPr>
          <w:del w:id="1358" w:author="JORGE CONTRERAS ORTIZ" w:date="2021-09-04T09:25:00Z"/>
          <w:rFonts w:asciiTheme="minorHAnsi" w:eastAsiaTheme="minorEastAsia" w:hAnsiTheme="minorHAnsi" w:cstheme="minorBidi"/>
          <w:noProof/>
          <w:lang w:eastAsia="es-ES"/>
        </w:rPr>
      </w:pPr>
      <w:del w:id="1359" w:author="JORGE CONTRERAS ORTIZ" w:date="2021-09-04T09:25:00Z">
        <w:r w:rsidRPr="005B42F0" w:rsidDel="005B42F0">
          <w:rPr>
            <w:noProof/>
            <w:rPrChange w:id="1360" w:author="JORGE CONTRERAS ORTIZ" w:date="2021-09-04T09:25:00Z">
              <w:rPr>
                <w:rStyle w:val="Hipervnculo"/>
                <w:noProof/>
              </w:rPr>
            </w:rPrChange>
          </w:rPr>
          <w:delText>Ilustración 64 Ping desde PC a nodo LEADER</w:delText>
        </w:r>
        <w:r w:rsidDel="005B42F0">
          <w:rPr>
            <w:noProof/>
            <w:webHidden/>
          </w:rPr>
          <w:tab/>
          <w:delText>104</w:delText>
        </w:r>
      </w:del>
    </w:p>
    <w:p w14:paraId="11F20B61" w14:textId="5565C405" w:rsidR="00F21168" w:rsidDel="005B42F0" w:rsidRDefault="00F21168">
      <w:pPr>
        <w:pStyle w:val="Tabladeilustraciones"/>
        <w:tabs>
          <w:tab w:val="right" w:leader="dot" w:pos="8494"/>
        </w:tabs>
        <w:rPr>
          <w:del w:id="1361" w:author="JORGE CONTRERAS ORTIZ" w:date="2021-09-04T09:25:00Z"/>
          <w:rFonts w:asciiTheme="minorHAnsi" w:eastAsiaTheme="minorEastAsia" w:hAnsiTheme="minorHAnsi" w:cstheme="minorBidi"/>
          <w:noProof/>
          <w:lang w:eastAsia="es-ES"/>
        </w:rPr>
      </w:pPr>
      <w:del w:id="1362" w:author="JORGE CONTRERAS ORTIZ" w:date="2021-09-04T09:25:00Z">
        <w:r w:rsidRPr="005B42F0" w:rsidDel="005B42F0">
          <w:rPr>
            <w:noProof/>
            <w:rPrChange w:id="1363" w:author="JORGE CONTRERAS ORTIZ" w:date="2021-09-04T09:25:00Z">
              <w:rPr>
                <w:rStyle w:val="Hipervnculo"/>
                <w:noProof/>
              </w:rPr>
            </w:rPrChange>
          </w:rPr>
          <w:delText>Ilustración 65 Ping desde PC a nodo MED</w:delText>
        </w:r>
        <w:r w:rsidDel="005B42F0">
          <w:rPr>
            <w:noProof/>
            <w:webHidden/>
          </w:rPr>
          <w:tab/>
          <w:delText>104</w:delText>
        </w:r>
      </w:del>
    </w:p>
    <w:p w14:paraId="0DAB4442" w14:textId="0F80CCA9" w:rsidR="00F21168" w:rsidDel="005B42F0" w:rsidRDefault="00F21168">
      <w:pPr>
        <w:pStyle w:val="Tabladeilustraciones"/>
        <w:tabs>
          <w:tab w:val="right" w:leader="dot" w:pos="8494"/>
        </w:tabs>
        <w:rPr>
          <w:del w:id="1364" w:author="JORGE CONTRERAS ORTIZ" w:date="2021-09-04T09:25:00Z"/>
          <w:rFonts w:asciiTheme="minorHAnsi" w:eastAsiaTheme="minorEastAsia" w:hAnsiTheme="minorHAnsi" w:cstheme="minorBidi"/>
          <w:noProof/>
          <w:lang w:eastAsia="es-ES"/>
        </w:rPr>
      </w:pPr>
      <w:del w:id="1365" w:author="JORGE CONTRERAS ORTIZ" w:date="2021-09-04T09:25:00Z">
        <w:r w:rsidRPr="005B42F0" w:rsidDel="005B42F0">
          <w:rPr>
            <w:noProof/>
            <w:rPrChange w:id="1366" w:author="JORGE CONTRERAS ORTIZ" w:date="2021-09-04T09:25:00Z">
              <w:rPr>
                <w:rStyle w:val="Hipervnculo"/>
                <w:noProof/>
              </w:rPr>
            </w:rPrChange>
          </w:rPr>
          <w:delText>Ilustración 66 Topología para envío de mensajes UDP vía Sockets</w:delText>
        </w:r>
        <w:r w:rsidDel="005B42F0">
          <w:rPr>
            <w:noProof/>
            <w:webHidden/>
          </w:rPr>
          <w:tab/>
          <w:delText>105</w:delText>
        </w:r>
      </w:del>
    </w:p>
    <w:p w14:paraId="7E665E68" w14:textId="6F4E076C" w:rsidR="00F21168" w:rsidDel="005B42F0" w:rsidRDefault="00F21168">
      <w:pPr>
        <w:pStyle w:val="Tabladeilustraciones"/>
        <w:tabs>
          <w:tab w:val="right" w:leader="dot" w:pos="8494"/>
        </w:tabs>
        <w:rPr>
          <w:del w:id="1367" w:author="JORGE CONTRERAS ORTIZ" w:date="2021-09-04T09:25:00Z"/>
          <w:rFonts w:asciiTheme="minorHAnsi" w:eastAsiaTheme="minorEastAsia" w:hAnsiTheme="minorHAnsi" w:cstheme="minorBidi"/>
          <w:noProof/>
          <w:lang w:eastAsia="es-ES"/>
        </w:rPr>
      </w:pPr>
      <w:del w:id="1368" w:author="JORGE CONTRERAS ORTIZ" w:date="2021-09-04T09:25:00Z">
        <w:r w:rsidRPr="005B42F0" w:rsidDel="005B42F0">
          <w:rPr>
            <w:noProof/>
            <w:rPrChange w:id="1369" w:author="JORGE CONTRERAS ORTIZ" w:date="2021-09-04T09:25:00Z">
              <w:rPr>
                <w:rStyle w:val="Hipervnculo"/>
                <w:noProof/>
              </w:rPr>
            </w:rPrChange>
          </w:rPr>
          <w:delText>Ilustración 67 Topología 4 nodos con un Dongle como LEADER</w:delText>
        </w:r>
        <w:r w:rsidDel="005B42F0">
          <w:rPr>
            <w:noProof/>
            <w:webHidden/>
          </w:rPr>
          <w:tab/>
          <w:delText>106</w:delText>
        </w:r>
      </w:del>
    </w:p>
    <w:p w14:paraId="3840B218" w14:textId="0BA38C23" w:rsidR="00F21168" w:rsidDel="005B42F0" w:rsidRDefault="00F21168">
      <w:pPr>
        <w:pStyle w:val="Tabladeilustraciones"/>
        <w:tabs>
          <w:tab w:val="right" w:leader="dot" w:pos="8494"/>
        </w:tabs>
        <w:rPr>
          <w:del w:id="1370" w:author="JORGE CONTRERAS ORTIZ" w:date="2021-09-04T09:25:00Z"/>
          <w:rFonts w:asciiTheme="minorHAnsi" w:eastAsiaTheme="minorEastAsia" w:hAnsiTheme="minorHAnsi" w:cstheme="minorBidi"/>
          <w:noProof/>
          <w:lang w:eastAsia="es-ES"/>
        </w:rPr>
      </w:pPr>
      <w:del w:id="1371" w:author="JORGE CONTRERAS ORTIZ" w:date="2021-09-04T09:25:00Z">
        <w:r w:rsidRPr="005B42F0" w:rsidDel="005B42F0">
          <w:rPr>
            <w:noProof/>
            <w:rPrChange w:id="1372" w:author="JORGE CONTRERAS ORTIZ" w:date="2021-09-04T09:25:00Z">
              <w:rPr>
                <w:rStyle w:val="Hipervnculo"/>
                <w:noProof/>
              </w:rPr>
            </w:rPrChange>
          </w:rPr>
          <w:delText>Ilustración 68 Topología 4 nodos con BR como Leader</w:delText>
        </w:r>
        <w:r w:rsidDel="005B42F0">
          <w:rPr>
            <w:noProof/>
            <w:webHidden/>
          </w:rPr>
          <w:tab/>
          <w:delText>107</w:delText>
        </w:r>
      </w:del>
    </w:p>
    <w:p w14:paraId="24FD155E" w14:textId="5C0D7F99" w:rsidR="00F21168" w:rsidDel="005B42F0" w:rsidRDefault="00F21168">
      <w:pPr>
        <w:pStyle w:val="Tabladeilustraciones"/>
        <w:tabs>
          <w:tab w:val="right" w:leader="dot" w:pos="8494"/>
        </w:tabs>
        <w:rPr>
          <w:del w:id="1373" w:author="JORGE CONTRERAS ORTIZ" w:date="2021-09-04T09:25:00Z"/>
          <w:rFonts w:asciiTheme="minorHAnsi" w:eastAsiaTheme="minorEastAsia" w:hAnsiTheme="minorHAnsi" w:cstheme="minorBidi"/>
          <w:noProof/>
          <w:lang w:eastAsia="es-ES"/>
        </w:rPr>
      </w:pPr>
      <w:del w:id="1374" w:author="JORGE CONTRERAS ORTIZ" w:date="2021-09-04T09:25:00Z">
        <w:r w:rsidRPr="005B42F0" w:rsidDel="005B42F0">
          <w:rPr>
            <w:noProof/>
            <w:rPrChange w:id="1375" w:author="JORGE CONTRERAS ORTIZ" w:date="2021-09-04T09:25:00Z">
              <w:rPr>
                <w:rStyle w:val="Hipervnculo"/>
                <w:noProof/>
              </w:rPr>
            </w:rPrChange>
          </w:rPr>
          <w:delText>Ilustración 69 Ping desde PC a nuevo nodo MED.</w:delText>
        </w:r>
        <w:r w:rsidDel="005B42F0">
          <w:rPr>
            <w:noProof/>
            <w:webHidden/>
          </w:rPr>
          <w:tab/>
          <w:delText>107</w:delText>
        </w:r>
      </w:del>
    </w:p>
    <w:p w14:paraId="1C29780A" w14:textId="3611C31E" w:rsidR="00F21168" w:rsidDel="005B42F0" w:rsidRDefault="00F21168">
      <w:pPr>
        <w:pStyle w:val="Tabladeilustraciones"/>
        <w:tabs>
          <w:tab w:val="right" w:leader="dot" w:pos="8494"/>
        </w:tabs>
        <w:rPr>
          <w:del w:id="1376" w:author="JORGE CONTRERAS ORTIZ" w:date="2021-09-04T09:25:00Z"/>
          <w:rFonts w:asciiTheme="minorHAnsi" w:eastAsiaTheme="minorEastAsia" w:hAnsiTheme="minorHAnsi" w:cstheme="minorBidi"/>
          <w:noProof/>
          <w:lang w:eastAsia="es-ES"/>
        </w:rPr>
      </w:pPr>
      <w:del w:id="1377" w:author="JORGE CONTRERAS ORTIZ" w:date="2021-09-04T09:25:00Z">
        <w:r w:rsidRPr="005B42F0" w:rsidDel="005B42F0">
          <w:rPr>
            <w:noProof/>
            <w:rPrChange w:id="1378" w:author="JORGE CONTRERAS ORTIZ" w:date="2021-09-04T09:25:00Z">
              <w:rPr>
                <w:rStyle w:val="Hipervnculo"/>
                <w:noProof/>
              </w:rPr>
            </w:rPrChange>
          </w:rPr>
          <w:delText>Ilustración 70 Topología A de 5 nodos</w:delText>
        </w:r>
        <w:r w:rsidDel="005B42F0">
          <w:rPr>
            <w:noProof/>
            <w:webHidden/>
          </w:rPr>
          <w:tab/>
          <w:delText>109</w:delText>
        </w:r>
      </w:del>
    </w:p>
    <w:p w14:paraId="7DEED6A5" w14:textId="56B937AC" w:rsidR="00F21168" w:rsidDel="005B42F0" w:rsidRDefault="00F21168">
      <w:pPr>
        <w:pStyle w:val="Tabladeilustraciones"/>
        <w:tabs>
          <w:tab w:val="right" w:leader="dot" w:pos="8494"/>
        </w:tabs>
        <w:rPr>
          <w:del w:id="1379" w:author="JORGE CONTRERAS ORTIZ" w:date="2021-09-04T09:25:00Z"/>
          <w:rFonts w:asciiTheme="minorHAnsi" w:eastAsiaTheme="minorEastAsia" w:hAnsiTheme="minorHAnsi" w:cstheme="minorBidi"/>
          <w:noProof/>
          <w:lang w:eastAsia="es-ES"/>
        </w:rPr>
      </w:pPr>
      <w:del w:id="1380" w:author="JORGE CONTRERAS ORTIZ" w:date="2021-09-04T09:25:00Z">
        <w:r w:rsidRPr="005B42F0" w:rsidDel="005B42F0">
          <w:rPr>
            <w:noProof/>
            <w:rPrChange w:id="1381" w:author="JORGE CONTRERAS ORTIZ" w:date="2021-09-04T09:25:00Z">
              <w:rPr>
                <w:rStyle w:val="Hipervnculo"/>
                <w:noProof/>
              </w:rPr>
            </w:rPrChange>
          </w:rPr>
          <w:delText>Ilustración 71 Topología B con 5 nodos</w:delText>
        </w:r>
        <w:r w:rsidDel="005B42F0">
          <w:rPr>
            <w:noProof/>
            <w:webHidden/>
          </w:rPr>
          <w:tab/>
          <w:delText>110</w:delText>
        </w:r>
      </w:del>
    </w:p>
    <w:p w14:paraId="4EAD6EED" w14:textId="5CE14BE3" w:rsidR="00F21168" w:rsidDel="005B42F0" w:rsidRDefault="00F21168">
      <w:pPr>
        <w:pStyle w:val="Tabladeilustraciones"/>
        <w:tabs>
          <w:tab w:val="right" w:leader="dot" w:pos="8494"/>
        </w:tabs>
        <w:rPr>
          <w:del w:id="1382" w:author="JORGE CONTRERAS ORTIZ" w:date="2021-09-04T09:25:00Z"/>
          <w:rFonts w:asciiTheme="minorHAnsi" w:eastAsiaTheme="minorEastAsia" w:hAnsiTheme="minorHAnsi" w:cstheme="minorBidi"/>
          <w:noProof/>
          <w:lang w:eastAsia="es-ES"/>
        </w:rPr>
      </w:pPr>
      <w:del w:id="1383" w:author="JORGE CONTRERAS ORTIZ" w:date="2021-09-04T09:25:00Z">
        <w:r w:rsidRPr="005B42F0" w:rsidDel="005B42F0">
          <w:rPr>
            <w:noProof/>
            <w:rPrChange w:id="1384" w:author="JORGE CONTRERAS ORTIZ" w:date="2021-09-04T09:25:00Z">
              <w:rPr>
                <w:rStyle w:val="Hipervnculo"/>
                <w:noProof/>
              </w:rPr>
            </w:rPrChange>
          </w:rPr>
          <w:delText>Ilustración 72 Topología con 6 nodos</w:delText>
        </w:r>
        <w:r w:rsidDel="005B42F0">
          <w:rPr>
            <w:noProof/>
            <w:webHidden/>
          </w:rPr>
          <w:tab/>
          <w:delText>112</w:delText>
        </w:r>
      </w:del>
    </w:p>
    <w:p w14:paraId="3815054E" w14:textId="28F93F52" w:rsidR="00DA3B27" w:rsidRPr="00791D37" w:rsidRDefault="00B62082" w:rsidP="00791D37">
      <w:r w:rsidRPr="00791D37">
        <w:fldChar w:fldCharType="end"/>
      </w:r>
      <w:del w:id="1385" w:author="JORGE CONTRERAS ORTIZ" w:date="2021-09-08T11:55:00Z">
        <w:r w:rsidR="00DA3B27" w:rsidRPr="00791D37" w:rsidDel="00FE2C54">
          <w:br w:type="page"/>
        </w:r>
      </w:del>
    </w:p>
    <w:p w14:paraId="283C076D" w14:textId="77777777" w:rsidR="00FE2C54" w:rsidRDefault="00FE2C54">
      <w:pPr>
        <w:jc w:val="left"/>
        <w:rPr>
          <w:ins w:id="1386" w:author="JORGE CONTRERAS ORTIZ" w:date="2021-09-08T11:57:00Z"/>
          <w:rFonts w:eastAsiaTheme="majorEastAsia"/>
          <w:color w:val="2F5496" w:themeColor="accent1" w:themeShade="BF"/>
          <w:sz w:val="36"/>
          <w:szCs w:val="36"/>
        </w:rPr>
      </w:pPr>
      <w:ins w:id="1387" w:author="JORGE CONTRERAS ORTIZ" w:date="2021-09-08T11:57:00Z">
        <w:r>
          <w:br w:type="page"/>
        </w:r>
      </w:ins>
    </w:p>
    <w:p w14:paraId="0D6BB17D" w14:textId="0C121D94" w:rsidR="004C2ADC" w:rsidRDefault="004C2ADC">
      <w:pPr>
        <w:jc w:val="left"/>
        <w:rPr>
          <w:ins w:id="1388" w:author="JORGE CONTRERAS ORTIZ" w:date="2021-09-08T12:01:00Z"/>
          <w:rFonts w:eastAsiaTheme="majorEastAsia"/>
          <w:color w:val="2F5496" w:themeColor="accent1" w:themeShade="BF"/>
          <w:sz w:val="36"/>
          <w:szCs w:val="36"/>
        </w:rPr>
      </w:pPr>
    </w:p>
    <w:p w14:paraId="76980AC4" w14:textId="7ED6B1B0" w:rsidR="00DA3B27" w:rsidRPr="00791D37" w:rsidDel="00E973CF" w:rsidRDefault="00DA3B27">
      <w:pPr>
        <w:pStyle w:val="Ttulo1"/>
        <w:rPr>
          <w:del w:id="1389" w:author="JORGE CONTRERAS ORTIZ" w:date="2021-09-05T23:10:00Z"/>
        </w:rPr>
      </w:pPr>
      <w:del w:id="1390" w:author="JORGE CONTRERAS ORTIZ" w:date="2021-09-05T23:10:00Z">
        <w:r w:rsidRPr="00791D37" w:rsidDel="00E973CF">
          <w:delText>ECUACIONES</w:delText>
        </w:r>
      </w:del>
    </w:p>
    <w:p w14:paraId="2C098AE0" w14:textId="6C7603DE" w:rsidR="00DA3B27" w:rsidRPr="00791D37" w:rsidDel="00E973CF" w:rsidRDefault="00DA3B27">
      <w:pPr>
        <w:pStyle w:val="Ttulo1"/>
        <w:rPr>
          <w:del w:id="1391" w:author="JORGE CONTRERAS ORTIZ" w:date="2021-09-05T23:10:00Z"/>
        </w:rPr>
        <w:pPrChange w:id="1392" w:author="JORGE CONTRERAS ORTIZ" w:date="2021-09-08T11:33:00Z">
          <w:pPr/>
        </w:pPrChange>
      </w:pPr>
      <w:del w:id="1393" w:author="JORGE CONTRERAS ORTIZ" w:date="2021-09-05T23:10:00Z">
        <w:r w:rsidRPr="00791D37" w:rsidDel="00E973CF">
          <w:br w:type="page"/>
        </w:r>
      </w:del>
    </w:p>
    <w:p w14:paraId="7BDF9594" w14:textId="594E0329" w:rsidR="00DA3B27" w:rsidRPr="00791D37" w:rsidRDefault="00DA3B27">
      <w:pPr>
        <w:pStyle w:val="Ttulo1"/>
      </w:pPr>
      <w:bookmarkStart w:id="1394" w:name="_Toc81499326"/>
      <w:bookmarkStart w:id="1395" w:name="_Toc82012071"/>
      <w:bookmarkStart w:id="1396" w:name="_Toc82024895"/>
      <w:bookmarkStart w:id="1397" w:name="_Toc82030739"/>
      <w:r w:rsidRPr="00791D37">
        <w:t>TABLAS</w:t>
      </w:r>
      <w:bookmarkEnd w:id="1394"/>
      <w:bookmarkEnd w:id="1395"/>
      <w:bookmarkEnd w:id="1396"/>
      <w:bookmarkEnd w:id="1397"/>
    </w:p>
    <w:p w14:paraId="20DC1F2D" w14:textId="77777777" w:rsidR="00B62082" w:rsidRPr="00791D37" w:rsidRDefault="00B62082" w:rsidP="00791D37"/>
    <w:p w14:paraId="55DC3376" w14:textId="6240AEB2" w:rsidR="007865AB" w:rsidRDefault="00B62082">
      <w:pPr>
        <w:pStyle w:val="Tabladeilustraciones"/>
        <w:tabs>
          <w:tab w:val="right" w:leader="dot" w:pos="9060"/>
        </w:tabs>
        <w:rPr>
          <w:ins w:id="1398" w:author="JORGE CONTRERAS ORTIZ" w:date="2021-09-08T21:58:00Z"/>
          <w:rFonts w:asciiTheme="minorHAnsi" w:eastAsiaTheme="minorEastAsia" w:hAnsiTheme="minorHAnsi" w:cstheme="minorBidi"/>
          <w:noProof/>
          <w:lang w:eastAsia="es-ES"/>
        </w:rPr>
      </w:pPr>
      <w:r w:rsidRPr="00791D37">
        <w:rPr>
          <w:szCs w:val="36"/>
        </w:rPr>
        <w:fldChar w:fldCharType="begin"/>
      </w:r>
      <w:r w:rsidRPr="00791D37">
        <w:rPr>
          <w:szCs w:val="36"/>
        </w:rPr>
        <w:instrText xml:space="preserve"> TOC \h \z \c "Tabla" </w:instrText>
      </w:r>
      <w:r w:rsidRPr="00791D37">
        <w:rPr>
          <w:szCs w:val="36"/>
        </w:rPr>
        <w:fldChar w:fldCharType="separate"/>
      </w:r>
      <w:ins w:id="1399" w:author="JORGE CONTRERAS ORTIZ" w:date="2021-09-08T21:58:00Z">
        <w:r w:rsidR="007865AB" w:rsidRPr="00594E2D">
          <w:rPr>
            <w:rStyle w:val="Hipervnculo"/>
            <w:noProof/>
          </w:rPr>
          <w:fldChar w:fldCharType="begin"/>
        </w:r>
        <w:r w:rsidR="007865AB" w:rsidRPr="00594E2D">
          <w:rPr>
            <w:rStyle w:val="Hipervnculo"/>
            <w:noProof/>
          </w:rPr>
          <w:instrText xml:space="preserve"> </w:instrText>
        </w:r>
        <w:r w:rsidR="007865AB">
          <w:rPr>
            <w:noProof/>
          </w:rPr>
          <w:instrText>HYPERLINK \l "_Toc82031021"</w:instrText>
        </w:r>
        <w:r w:rsidR="007865AB" w:rsidRPr="00594E2D">
          <w:rPr>
            <w:rStyle w:val="Hipervnculo"/>
            <w:noProof/>
          </w:rPr>
          <w:instrText xml:space="preserve"> </w:instrText>
        </w:r>
        <w:r w:rsidR="007865AB" w:rsidRPr="00594E2D">
          <w:rPr>
            <w:rStyle w:val="Hipervnculo"/>
            <w:noProof/>
          </w:rPr>
        </w:r>
        <w:r w:rsidR="007865AB" w:rsidRPr="00594E2D">
          <w:rPr>
            <w:rStyle w:val="Hipervnculo"/>
            <w:noProof/>
          </w:rPr>
          <w:fldChar w:fldCharType="separate"/>
        </w:r>
        <w:r w:rsidR="007865AB" w:rsidRPr="00594E2D">
          <w:rPr>
            <w:rStyle w:val="Hipervnculo"/>
            <w:noProof/>
          </w:rPr>
          <w:t>Tabla 1 Abreviaturas y Acrónimos</w:t>
        </w:r>
        <w:r w:rsidR="007865AB">
          <w:rPr>
            <w:noProof/>
            <w:webHidden/>
          </w:rPr>
          <w:tab/>
        </w:r>
        <w:r w:rsidR="007865AB">
          <w:rPr>
            <w:noProof/>
            <w:webHidden/>
          </w:rPr>
          <w:fldChar w:fldCharType="begin"/>
        </w:r>
        <w:r w:rsidR="007865AB">
          <w:rPr>
            <w:noProof/>
            <w:webHidden/>
          </w:rPr>
          <w:instrText xml:space="preserve"> PAGEREF _Toc82031021 \h </w:instrText>
        </w:r>
        <w:r w:rsidR="007865AB">
          <w:rPr>
            <w:noProof/>
            <w:webHidden/>
          </w:rPr>
        </w:r>
      </w:ins>
      <w:r w:rsidR="007865AB">
        <w:rPr>
          <w:noProof/>
          <w:webHidden/>
        </w:rPr>
        <w:fldChar w:fldCharType="separate"/>
      </w:r>
      <w:ins w:id="1400" w:author="JORGE CONTRERAS ORTIZ" w:date="2021-09-08T21:58:00Z">
        <w:r w:rsidR="007865AB">
          <w:rPr>
            <w:noProof/>
            <w:webHidden/>
          </w:rPr>
          <w:t>XII</w:t>
        </w:r>
        <w:r w:rsidR="007865AB">
          <w:rPr>
            <w:noProof/>
            <w:webHidden/>
          </w:rPr>
          <w:fldChar w:fldCharType="end"/>
        </w:r>
        <w:r w:rsidR="007865AB" w:rsidRPr="00594E2D">
          <w:rPr>
            <w:rStyle w:val="Hipervnculo"/>
            <w:noProof/>
          </w:rPr>
          <w:fldChar w:fldCharType="end"/>
        </w:r>
      </w:ins>
    </w:p>
    <w:p w14:paraId="7BAF1A1E" w14:textId="71EFD732" w:rsidR="007865AB" w:rsidRDefault="007865AB">
      <w:pPr>
        <w:pStyle w:val="Tabladeilustraciones"/>
        <w:tabs>
          <w:tab w:val="right" w:leader="dot" w:pos="9060"/>
        </w:tabs>
        <w:rPr>
          <w:ins w:id="1401" w:author="JORGE CONTRERAS ORTIZ" w:date="2021-09-08T21:58:00Z"/>
          <w:rFonts w:asciiTheme="minorHAnsi" w:eastAsiaTheme="minorEastAsia" w:hAnsiTheme="minorHAnsi" w:cstheme="minorBidi"/>
          <w:noProof/>
          <w:lang w:eastAsia="es-ES"/>
        </w:rPr>
      </w:pPr>
      <w:ins w:id="1402" w:author="JORGE CONTRERAS ORTIZ" w:date="2021-09-08T21:58:00Z">
        <w:r w:rsidRPr="00594E2D">
          <w:rPr>
            <w:rStyle w:val="Hipervnculo"/>
            <w:noProof/>
          </w:rPr>
          <w:fldChar w:fldCharType="begin"/>
        </w:r>
        <w:r w:rsidRPr="00594E2D">
          <w:rPr>
            <w:rStyle w:val="Hipervnculo"/>
            <w:noProof/>
          </w:rPr>
          <w:instrText xml:space="preserve"> </w:instrText>
        </w:r>
        <w:r>
          <w:rPr>
            <w:noProof/>
          </w:rPr>
          <w:instrText>HYPERLINK \l "_Toc82031022"</w:instrText>
        </w:r>
        <w:r w:rsidRPr="00594E2D">
          <w:rPr>
            <w:rStyle w:val="Hipervnculo"/>
            <w:noProof/>
          </w:rPr>
          <w:instrText xml:space="preserve"> </w:instrText>
        </w:r>
        <w:r w:rsidRPr="00594E2D">
          <w:rPr>
            <w:rStyle w:val="Hipervnculo"/>
            <w:noProof/>
          </w:rPr>
        </w:r>
        <w:r w:rsidRPr="00594E2D">
          <w:rPr>
            <w:rStyle w:val="Hipervnculo"/>
            <w:noProof/>
          </w:rPr>
          <w:fldChar w:fldCharType="separate"/>
        </w:r>
        <w:r w:rsidRPr="00594E2D">
          <w:rPr>
            <w:rStyle w:val="Hipervnculo"/>
            <w:noProof/>
          </w:rPr>
          <w:t>Tabla 2 Diferencias M2M – IoT [2]</w:t>
        </w:r>
        <w:r>
          <w:rPr>
            <w:noProof/>
            <w:webHidden/>
          </w:rPr>
          <w:tab/>
        </w:r>
        <w:r>
          <w:rPr>
            <w:noProof/>
            <w:webHidden/>
          </w:rPr>
          <w:fldChar w:fldCharType="begin"/>
        </w:r>
        <w:r>
          <w:rPr>
            <w:noProof/>
            <w:webHidden/>
          </w:rPr>
          <w:instrText xml:space="preserve"> PAGEREF _Toc82031022 \h </w:instrText>
        </w:r>
        <w:r>
          <w:rPr>
            <w:noProof/>
            <w:webHidden/>
          </w:rPr>
        </w:r>
      </w:ins>
      <w:r>
        <w:rPr>
          <w:noProof/>
          <w:webHidden/>
        </w:rPr>
        <w:fldChar w:fldCharType="separate"/>
      </w:r>
      <w:ins w:id="1403" w:author="JORGE CONTRERAS ORTIZ" w:date="2021-09-08T21:58:00Z">
        <w:r>
          <w:rPr>
            <w:noProof/>
            <w:webHidden/>
          </w:rPr>
          <w:t>3</w:t>
        </w:r>
        <w:r>
          <w:rPr>
            <w:noProof/>
            <w:webHidden/>
          </w:rPr>
          <w:fldChar w:fldCharType="end"/>
        </w:r>
        <w:r w:rsidRPr="00594E2D">
          <w:rPr>
            <w:rStyle w:val="Hipervnculo"/>
            <w:noProof/>
          </w:rPr>
          <w:fldChar w:fldCharType="end"/>
        </w:r>
      </w:ins>
    </w:p>
    <w:p w14:paraId="0789F274" w14:textId="0CE3456E" w:rsidR="007865AB" w:rsidRDefault="007865AB">
      <w:pPr>
        <w:pStyle w:val="Tabladeilustraciones"/>
        <w:tabs>
          <w:tab w:val="right" w:leader="dot" w:pos="9060"/>
        </w:tabs>
        <w:rPr>
          <w:ins w:id="1404" w:author="JORGE CONTRERAS ORTIZ" w:date="2021-09-08T21:58:00Z"/>
          <w:rFonts w:asciiTheme="minorHAnsi" w:eastAsiaTheme="minorEastAsia" w:hAnsiTheme="minorHAnsi" w:cstheme="minorBidi"/>
          <w:noProof/>
          <w:lang w:eastAsia="es-ES"/>
        </w:rPr>
      </w:pPr>
      <w:ins w:id="1405" w:author="JORGE CONTRERAS ORTIZ" w:date="2021-09-08T21:58:00Z">
        <w:r w:rsidRPr="00594E2D">
          <w:rPr>
            <w:rStyle w:val="Hipervnculo"/>
            <w:noProof/>
          </w:rPr>
          <w:fldChar w:fldCharType="begin"/>
        </w:r>
        <w:r w:rsidRPr="00594E2D">
          <w:rPr>
            <w:rStyle w:val="Hipervnculo"/>
            <w:noProof/>
          </w:rPr>
          <w:instrText xml:space="preserve"> </w:instrText>
        </w:r>
        <w:r>
          <w:rPr>
            <w:noProof/>
          </w:rPr>
          <w:instrText>HYPERLINK \l "_Toc82031023"</w:instrText>
        </w:r>
        <w:r w:rsidRPr="00594E2D">
          <w:rPr>
            <w:rStyle w:val="Hipervnculo"/>
            <w:noProof/>
          </w:rPr>
          <w:instrText xml:space="preserve"> </w:instrText>
        </w:r>
        <w:r w:rsidRPr="00594E2D">
          <w:rPr>
            <w:rStyle w:val="Hipervnculo"/>
            <w:noProof/>
          </w:rPr>
        </w:r>
        <w:r w:rsidRPr="00594E2D">
          <w:rPr>
            <w:rStyle w:val="Hipervnculo"/>
            <w:noProof/>
          </w:rPr>
          <w:fldChar w:fldCharType="separate"/>
        </w:r>
        <w:r w:rsidRPr="00594E2D">
          <w:rPr>
            <w:rStyle w:val="Hipervnculo"/>
            <w:noProof/>
          </w:rPr>
          <w:t>Tabla 3 MAC Layer Frame</w:t>
        </w:r>
        <w:r>
          <w:rPr>
            <w:noProof/>
            <w:webHidden/>
          </w:rPr>
          <w:tab/>
        </w:r>
        <w:r>
          <w:rPr>
            <w:noProof/>
            <w:webHidden/>
          </w:rPr>
          <w:fldChar w:fldCharType="begin"/>
        </w:r>
        <w:r>
          <w:rPr>
            <w:noProof/>
            <w:webHidden/>
          </w:rPr>
          <w:instrText xml:space="preserve"> PAGEREF _Toc82031023 \h </w:instrText>
        </w:r>
        <w:r>
          <w:rPr>
            <w:noProof/>
            <w:webHidden/>
          </w:rPr>
        </w:r>
      </w:ins>
      <w:r>
        <w:rPr>
          <w:noProof/>
          <w:webHidden/>
        </w:rPr>
        <w:fldChar w:fldCharType="separate"/>
      </w:r>
      <w:ins w:id="1406" w:author="JORGE CONTRERAS ORTIZ" w:date="2021-09-08T21:58:00Z">
        <w:r>
          <w:rPr>
            <w:noProof/>
            <w:webHidden/>
          </w:rPr>
          <w:t>22</w:t>
        </w:r>
        <w:r>
          <w:rPr>
            <w:noProof/>
            <w:webHidden/>
          </w:rPr>
          <w:fldChar w:fldCharType="end"/>
        </w:r>
        <w:r w:rsidRPr="00594E2D">
          <w:rPr>
            <w:rStyle w:val="Hipervnculo"/>
            <w:noProof/>
          </w:rPr>
          <w:fldChar w:fldCharType="end"/>
        </w:r>
      </w:ins>
    </w:p>
    <w:p w14:paraId="522701DD" w14:textId="467B3A74" w:rsidR="007865AB" w:rsidRDefault="007865AB">
      <w:pPr>
        <w:pStyle w:val="Tabladeilustraciones"/>
        <w:tabs>
          <w:tab w:val="right" w:leader="dot" w:pos="9060"/>
        </w:tabs>
        <w:rPr>
          <w:ins w:id="1407" w:author="JORGE CONTRERAS ORTIZ" w:date="2021-09-08T21:58:00Z"/>
          <w:rFonts w:asciiTheme="minorHAnsi" w:eastAsiaTheme="minorEastAsia" w:hAnsiTheme="minorHAnsi" w:cstheme="minorBidi"/>
          <w:noProof/>
          <w:lang w:eastAsia="es-ES"/>
        </w:rPr>
      </w:pPr>
      <w:ins w:id="1408" w:author="JORGE CONTRERAS ORTIZ" w:date="2021-09-08T21:58:00Z">
        <w:r w:rsidRPr="00594E2D">
          <w:rPr>
            <w:rStyle w:val="Hipervnculo"/>
            <w:noProof/>
          </w:rPr>
          <w:fldChar w:fldCharType="begin"/>
        </w:r>
        <w:r w:rsidRPr="00594E2D">
          <w:rPr>
            <w:rStyle w:val="Hipervnculo"/>
            <w:noProof/>
          </w:rPr>
          <w:instrText xml:space="preserve"> </w:instrText>
        </w:r>
        <w:r>
          <w:rPr>
            <w:noProof/>
          </w:rPr>
          <w:instrText>HYPERLINK \l "_Toc82031024"</w:instrText>
        </w:r>
        <w:r w:rsidRPr="00594E2D">
          <w:rPr>
            <w:rStyle w:val="Hipervnculo"/>
            <w:noProof/>
          </w:rPr>
          <w:instrText xml:space="preserve"> </w:instrText>
        </w:r>
        <w:r w:rsidRPr="00594E2D">
          <w:rPr>
            <w:rStyle w:val="Hipervnculo"/>
            <w:noProof/>
          </w:rPr>
        </w:r>
        <w:r w:rsidRPr="00594E2D">
          <w:rPr>
            <w:rStyle w:val="Hipervnculo"/>
            <w:noProof/>
          </w:rPr>
          <w:fldChar w:fldCharType="separate"/>
        </w:r>
        <w:r w:rsidRPr="00594E2D">
          <w:rPr>
            <w:rStyle w:val="Hipervnculo"/>
            <w:noProof/>
          </w:rPr>
          <w:t>Tabla 4 Servicios KBRNT1</w:t>
        </w:r>
        <w:r>
          <w:rPr>
            <w:noProof/>
            <w:webHidden/>
          </w:rPr>
          <w:tab/>
        </w:r>
        <w:r>
          <w:rPr>
            <w:noProof/>
            <w:webHidden/>
          </w:rPr>
          <w:fldChar w:fldCharType="begin"/>
        </w:r>
        <w:r>
          <w:rPr>
            <w:noProof/>
            <w:webHidden/>
          </w:rPr>
          <w:instrText xml:space="preserve"> PAGEREF _Toc82031024 \h </w:instrText>
        </w:r>
        <w:r>
          <w:rPr>
            <w:noProof/>
            <w:webHidden/>
          </w:rPr>
        </w:r>
      </w:ins>
      <w:r>
        <w:rPr>
          <w:noProof/>
          <w:webHidden/>
        </w:rPr>
        <w:fldChar w:fldCharType="separate"/>
      </w:r>
      <w:ins w:id="1409" w:author="JORGE CONTRERAS ORTIZ" w:date="2021-09-08T21:58:00Z">
        <w:r>
          <w:rPr>
            <w:noProof/>
            <w:webHidden/>
          </w:rPr>
          <w:t>51</w:t>
        </w:r>
        <w:r>
          <w:rPr>
            <w:noProof/>
            <w:webHidden/>
          </w:rPr>
          <w:fldChar w:fldCharType="end"/>
        </w:r>
        <w:r w:rsidRPr="00594E2D">
          <w:rPr>
            <w:rStyle w:val="Hipervnculo"/>
            <w:noProof/>
          </w:rPr>
          <w:fldChar w:fldCharType="end"/>
        </w:r>
      </w:ins>
    </w:p>
    <w:p w14:paraId="3D7F5E31" w14:textId="5BF45AED" w:rsidR="007865AB" w:rsidRDefault="007865AB">
      <w:pPr>
        <w:pStyle w:val="Tabladeilustraciones"/>
        <w:tabs>
          <w:tab w:val="right" w:leader="dot" w:pos="9060"/>
        </w:tabs>
        <w:rPr>
          <w:ins w:id="1410" w:author="JORGE CONTRERAS ORTIZ" w:date="2021-09-08T21:58:00Z"/>
          <w:rFonts w:asciiTheme="minorHAnsi" w:eastAsiaTheme="minorEastAsia" w:hAnsiTheme="minorHAnsi" w:cstheme="minorBidi"/>
          <w:noProof/>
          <w:lang w:eastAsia="es-ES"/>
        </w:rPr>
      </w:pPr>
      <w:ins w:id="1411" w:author="JORGE CONTRERAS ORTIZ" w:date="2021-09-08T21:58:00Z">
        <w:r w:rsidRPr="00594E2D">
          <w:rPr>
            <w:rStyle w:val="Hipervnculo"/>
            <w:noProof/>
          </w:rPr>
          <w:fldChar w:fldCharType="begin"/>
        </w:r>
        <w:r w:rsidRPr="00594E2D">
          <w:rPr>
            <w:rStyle w:val="Hipervnculo"/>
            <w:noProof/>
          </w:rPr>
          <w:instrText xml:space="preserve"> </w:instrText>
        </w:r>
        <w:r>
          <w:rPr>
            <w:noProof/>
          </w:rPr>
          <w:instrText>HYPERLINK \l "_Toc82031025"</w:instrText>
        </w:r>
        <w:r w:rsidRPr="00594E2D">
          <w:rPr>
            <w:rStyle w:val="Hipervnculo"/>
            <w:noProof/>
          </w:rPr>
          <w:instrText xml:space="preserve"> </w:instrText>
        </w:r>
        <w:r w:rsidRPr="00594E2D">
          <w:rPr>
            <w:rStyle w:val="Hipervnculo"/>
            <w:noProof/>
          </w:rPr>
        </w:r>
        <w:r w:rsidRPr="00594E2D">
          <w:rPr>
            <w:rStyle w:val="Hipervnculo"/>
            <w:noProof/>
          </w:rPr>
          <w:fldChar w:fldCharType="separate"/>
        </w:r>
        <w:r w:rsidRPr="00594E2D">
          <w:rPr>
            <w:rStyle w:val="Hipervnculo"/>
            <w:noProof/>
          </w:rPr>
          <w:t>Tabla 5 Comandos Servicio KiBRA</w:t>
        </w:r>
        <w:r>
          <w:rPr>
            <w:noProof/>
            <w:webHidden/>
          </w:rPr>
          <w:tab/>
        </w:r>
        <w:r>
          <w:rPr>
            <w:noProof/>
            <w:webHidden/>
          </w:rPr>
          <w:fldChar w:fldCharType="begin"/>
        </w:r>
        <w:r>
          <w:rPr>
            <w:noProof/>
            <w:webHidden/>
          </w:rPr>
          <w:instrText xml:space="preserve"> PAGEREF _Toc82031025 \h </w:instrText>
        </w:r>
        <w:r>
          <w:rPr>
            <w:noProof/>
            <w:webHidden/>
          </w:rPr>
        </w:r>
      </w:ins>
      <w:r>
        <w:rPr>
          <w:noProof/>
          <w:webHidden/>
        </w:rPr>
        <w:fldChar w:fldCharType="separate"/>
      </w:r>
      <w:ins w:id="1412" w:author="JORGE CONTRERAS ORTIZ" w:date="2021-09-08T21:58:00Z">
        <w:r>
          <w:rPr>
            <w:noProof/>
            <w:webHidden/>
          </w:rPr>
          <w:t>52</w:t>
        </w:r>
        <w:r>
          <w:rPr>
            <w:noProof/>
            <w:webHidden/>
          </w:rPr>
          <w:fldChar w:fldCharType="end"/>
        </w:r>
        <w:r w:rsidRPr="00594E2D">
          <w:rPr>
            <w:rStyle w:val="Hipervnculo"/>
            <w:noProof/>
          </w:rPr>
          <w:fldChar w:fldCharType="end"/>
        </w:r>
      </w:ins>
    </w:p>
    <w:p w14:paraId="5A4D4EA6" w14:textId="1697A0D3" w:rsidR="007865AB" w:rsidRDefault="007865AB">
      <w:pPr>
        <w:pStyle w:val="Tabladeilustraciones"/>
        <w:tabs>
          <w:tab w:val="right" w:leader="dot" w:pos="9060"/>
        </w:tabs>
        <w:rPr>
          <w:ins w:id="1413" w:author="JORGE CONTRERAS ORTIZ" w:date="2021-09-08T21:58:00Z"/>
          <w:rFonts w:asciiTheme="minorHAnsi" w:eastAsiaTheme="minorEastAsia" w:hAnsiTheme="minorHAnsi" w:cstheme="minorBidi"/>
          <w:noProof/>
          <w:lang w:eastAsia="es-ES"/>
        </w:rPr>
      </w:pPr>
      <w:ins w:id="1414" w:author="JORGE CONTRERAS ORTIZ" w:date="2021-09-08T21:58:00Z">
        <w:r w:rsidRPr="00594E2D">
          <w:rPr>
            <w:rStyle w:val="Hipervnculo"/>
            <w:noProof/>
          </w:rPr>
          <w:fldChar w:fldCharType="begin"/>
        </w:r>
        <w:r w:rsidRPr="00594E2D">
          <w:rPr>
            <w:rStyle w:val="Hipervnculo"/>
            <w:noProof/>
          </w:rPr>
          <w:instrText xml:space="preserve"> </w:instrText>
        </w:r>
        <w:r>
          <w:rPr>
            <w:noProof/>
          </w:rPr>
          <w:instrText>HYPERLINK \l "_Toc82031026"</w:instrText>
        </w:r>
        <w:r w:rsidRPr="00594E2D">
          <w:rPr>
            <w:rStyle w:val="Hipervnculo"/>
            <w:noProof/>
          </w:rPr>
          <w:instrText xml:space="preserve"> </w:instrText>
        </w:r>
        <w:r w:rsidRPr="00594E2D">
          <w:rPr>
            <w:rStyle w:val="Hipervnculo"/>
            <w:noProof/>
          </w:rPr>
        </w:r>
        <w:r w:rsidRPr="00594E2D">
          <w:rPr>
            <w:rStyle w:val="Hipervnculo"/>
            <w:noProof/>
          </w:rPr>
          <w:fldChar w:fldCharType="separate"/>
        </w:r>
        <w:r w:rsidRPr="00594E2D">
          <w:rPr>
            <w:rStyle w:val="Hipervnculo"/>
            <w:noProof/>
          </w:rPr>
          <w:t>Tabla 6 Servicio Ajenti</w:t>
        </w:r>
        <w:r>
          <w:rPr>
            <w:noProof/>
            <w:webHidden/>
          </w:rPr>
          <w:tab/>
        </w:r>
        <w:r>
          <w:rPr>
            <w:noProof/>
            <w:webHidden/>
          </w:rPr>
          <w:fldChar w:fldCharType="begin"/>
        </w:r>
        <w:r>
          <w:rPr>
            <w:noProof/>
            <w:webHidden/>
          </w:rPr>
          <w:instrText xml:space="preserve"> PAGEREF _Toc82031026 \h </w:instrText>
        </w:r>
        <w:r>
          <w:rPr>
            <w:noProof/>
            <w:webHidden/>
          </w:rPr>
        </w:r>
      </w:ins>
      <w:r>
        <w:rPr>
          <w:noProof/>
          <w:webHidden/>
        </w:rPr>
        <w:fldChar w:fldCharType="separate"/>
      </w:r>
      <w:ins w:id="1415" w:author="JORGE CONTRERAS ORTIZ" w:date="2021-09-08T21:58:00Z">
        <w:r>
          <w:rPr>
            <w:noProof/>
            <w:webHidden/>
          </w:rPr>
          <w:t>52</w:t>
        </w:r>
        <w:r>
          <w:rPr>
            <w:noProof/>
            <w:webHidden/>
          </w:rPr>
          <w:fldChar w:fldCharType="end"/>
        </w:r>
        <w:r w:rsidRPr="00594E2D">
          <w:rPr>
            <w:rStyle w:val="Hipervnculo"/>
            <w:noProof/>
          </w:rPr>
          <w:fldChar w:fldCharType="end"/>
        </w:r>
      </w:ins>
    </w:p>
    <w:p w14:paraId="62CF0FC4" w14:textId="7B1F25A8" w:rsidR="007865AB" w:rsidRDefault="007865AB">
      <w:pPr>
        <w:pStyle w:val="Tabladeilustraciones"/>
        <w:tabs>
          <w:tab w:val="right" w:leader="dot" w:pos="9060"/>
        </w:tabs>
        <w:rPr>
          <w:ins w:id="1416" w:author="JORGE CONTRERAS ORTIZ" w:date="2021-09-08T21:58:00Z"/>
          <w:rFonts w:asciiTheme="minorHAnsi" w:eastAsiaTheme="minorEastAsia" w:hAnsiTheme="minorHAnsi" w:cstheme="minorBidi"/>
          <w:noProof/>
          <w:lang w:eastAsia="es-ES"/>
        </w:rPr>
      </w:pPr>
      <w:ins w:id="1417" w:author="JORGE CONTRERAS ORTIZ" w:date="2021-09-08T21:58:00Z">
        <w:r w:rsidRPr="00594E2D">
          <w:rPr>
            <w:rStyle w:val="Hipervnculo"/>
            <w:noProof/>
          </w:rPr>
          <w:fldChar w:fldCharType="begin"/>
        </w:r>
        <w:r w:rsidRPr="00594E2D">
          <w:rPr>
            <w:rStyle w:val="Hipervnculo"/>
            <w:noProof/>
          </w:rPr>
          <w:instrText xml:space="preserve"> </w:instrText>
        </w:r>
        <w:r>
          <w:rPr>
            <w:noProof/>
          </w:rPr>
          <w:instrText>HYPERLINK \l "_Toc82031027"</w:instrText>
        </w:r>
        <w:r w:rsidRPr="00594E2D">
          <w:rPr>
            <w:rStyle w:val="Hipervnculo"/>
            <w:noProof/>
          </w:rPr>
          <w:instrText xml:space="preserve"> </w:instrText>
        </w:r>
        <w:r w:rsidRPr="00594E2D">
          <w:rPr>
            <w:rStyle w:val="Hipervnculo"/>
            <w:noProof/>
          </w:rPr>
        </w:r>
        <w:r w:rsidRPr="00594E2D">
          <w:rPr>
            <w:rStyle w:val="Hipervnculo"/>
            <w:noProof/>
          </w:rPr>
          <w:fldChar w:fldCharType="separate"/>
        </w:r>
        <w:r w:rsidRPr="00594E2D">
          <w:rPr>
            <w:rStyle w:val="Hipervnculo"/>
            <w:noProof/>
          </w:rPr>
          <w:t>Tabla 7 Listar dispositivos con dfu-util</w:t>
        </w:r>
        <w:r>
          <w:rPr>
            <w:noProof/>
            <w:webHidden/>
          </w:rPr>
          <w:tab/>
        </w:r>
        <w:r>
          <w:rPr>
            <w:noProof/>
            <w:webHidden/>
          </w:rPr>
          <w:fldChar w:fldCharType="begin"/>
        </w:r>
        <w:r>
          <w:rPr>
            <w:noProof/>
            <w:webHidden/>
          </w:rPr>
          <w:instrText xml:space="preserve"> PAGEREF _Toc82031027 \h </w:instrText>
        </w:r>
        <w:r>
          <w:rPr>
            <w:noProof/>
            <w:webHidden/>
          </w:rPr>
        </w:r>
      </w:ins>
      <w:r>
        <w:rPr>
          <w:noProof/>
          <w:webHidden/>
        </w:rPr>
        <w:fldChar w:fldCharType="separate"/>
      </w:r>
      <w:ins w:id="1418" w:author="JORGE CONTRERAS ORTIZ" w:date="2021-09-08T21:58:00Z">
        <w:r>
          <w:rPr>
            <w:noProof/>
            <w:webHidden/>
          </w:rPr>
          <w:t>57</w:t>
        </w:r>
        <w:r>
          <w:rPr>
            <w:noProof/>
            <w:webHidden/>
          </w:rPr>
          <w:fldChar w:fldCharType="end"/>
        </w:r>
        <w:r w:rsidRPr="00594E2D">
          <w:rPr>
            <w:rStyle w:val="Hipervnculo"/>
            <w:noProof/>
          </w:rPr>
          <w:fldChar w:fldCharType="end"/>
        </w:r>
      </w:ins>
    </w:p>
    <w:p w14:paraId="3C9CCDC3" w14:textId="03B1E492" w:rsidR="007865AB" w:rsidRDefault="007865AB">
      <w:pPr>
        <w:pStyle w:val="Tabladeilustraciones"/>
        <w:tabs>
          <w:tab w:val="right" w:leader="dot" w:pos="9060"/>
        </w:tabs>
        <w:rPr>
          <w:ins w:id="1419" w:author="JORGE CONTRERAS ORTIZ" w:date="2021-09-08T21:58:00Z"/>
          <w:rFonts w:asciiTheme="minorHAnsi" w:eastAsiaTheme="minorEastAsia" w:hAnsiTheme="minorHAnsi" w:cstheme="minorBidi"/>
          <w:noProof/>
          <w:lang w:eastAsia="es-ES"/>
        </w:rPr>
      </w:pPr>
      <w:ins w:id="1420" w:author="JORGE CONTRERAS ORTIZ" w:date="2021-09-08T21:58:00Z">
        <w:r w:rsidRPr="00594E2D">
          <w:rPr>
            <w:rStyle w:val="Hipervnculo"/>
            <w:noProof/>
          </w:rPr>
          <w:fldChar w:fldCharType="begin"/>
        </w:r>
        <w:r w:rsidRPr="00594E2D">
          <w:rPr>
            <w:rStyle w:val="Hipervnculo"/>
            <w:noProof/>
          </w:rPr>
          <w:instrText xml:space="preserve"> </w:instrText>
        </w:r>
        <w:r>
          <w:rPr>
            <w:noProof/>
          </w:rPr>
          <w:instrText>HYPERLINK \l "_Toc82031028"</w:instrText>
        </w:r>
        <w:r w:rsidRPr="00594E2D">
          <w:rPr>
            <w:rStyle w:val="Hipervnculo"/>
            <w:noProof/>
          </w:rPr>
          <w:instrText xml:space="preserve"> </w:instrText>
        </w:r>
        <w:r w:rsidRPr="00594E2D">
          <w:rPr>
            <w:rStyle w:val="Hipervnculo"/>
            <w:noProof/>
          </w:rPr>
        </w:r>
        <w:r w:rsidRPr="00594E2D">
          <w:rPr>
            <w:rStyle w:val="Hipervnculo"/>
            <w:noProof/>
          </w:rPr>
          <w:fldChar w:fldCharType="separate"/>
        </w:r>
        <w:r w:rsidRPr="00594E2D">
          <w:rPr>
            <w:rStyle w:val="Hipervnculo"/>
            <w:noProof/>
          </w:rPr>
          <w:t>Tabla 8 Actualizar Firmware en dispositivos KTWM102</w:t>
        </w:r>
        <w:r>
          <w:rPr>
            <w:noProof/>
            <w:webHidden/>
          </w:rPr>
          <w:tab/>
        </w:r>
        <w:r>
          <w:rPr>
            <w:noProof/>
            <w:webHidden/>
          </w:rPr>
          <w:fldChar w:fldCharType="begin"/>
        </w:r>
        <w:r>
          <w:rPr>
            <w:noProof/>
            <w:webHidden/>
          </w:rPr>
          <w:instrText xml:space="preserve"> PAGEREF _Toc82031028 \h </w:instrText>
        </w:r>
        <w:r>
          <w:rPr>
            <w:noProof/>
            <w:webHidden/>
          </w:rPr>
        </w:r>
      </w:ins>
      <w:r>
        <w:rPr>
          <w:noProof/>
          <w:webHidden/>
        </w:rPr>
        <w:fldChar w:fldCharType="separate"/>
      </w:r>
      <w:ins w:id="1421" w:author="JORGE CONTRERAS ORTIZ" w:date="2021-09-08T21:58:00Z">
        <w:r>
          <w:rPr>
            <w:noProof/>
            <w:webHidden/>
          </w:rPr>
          <w:t>58</w:t>
        </w:r>
        <w:r>
          <w:rPr>
            <w:noProof/>
            <w:webHidden/>
          </w:rPr>
          <w:fldChar w:fldCharType="end"/>
        </w:r>
        <w:r w:rsidRPr="00594E2D">
          <w:rPr>
            <w:rStyle w:val="Hipervnculo"/>
            <w:noProof/>
          </w:rPr>
          <w:fldChar w:fldCharType="end"/>
        </w:r>
      </w:ins>
    </w:p>
    <w:p w14:paraId="668E7978" w14:textId="0FC9EFA1" w:rsidR="007865AB" w:rsidRDefault="007865AB">
      <w:pPr>
        <w:pStyle w:val="Tabladeilustraciones"/>
        <w:tabs>
          <w:tab w:val="right" w:leader="dot" w:pos="9060"/>
        </w:tabs>
        <w:rPr>
          <w:ins w:id="1422" w:author="JORGE CONTRERAS ORTIZ" w:date="2021-09-08T21:58:00Z"/>
          <w:rFonts w:asciiTheme="minorHAnsi" w:eastAsiaTheme="minorEastAsia" w:hAnsiTheme="minorHAnsi" w:cstheme="minorBidi"/>
          <w:noProof/>
          <w:lang w:eastAsia="es-ES"/>
        </w:rPr>
      </w:pPr>
      <w:ins w:id="1423" w:author="JORGE CONTRERAS ORTIZ" w:date="2021-09-08T21:58:00Z">
        <w:r w:rsidRPr="00594E2D">
          <w:rPr>
            <w:rStyle w:val="Hipervnculo"/>
            <w:noProof/>
          </w:rPr>
          <w:fldChar w:fldCharType="begin"/>
        </w:r>
        <w:r w:rsidRPr="00594E2D">
          <w:rPr>
            <w:rStyle w:val="Hipervnculo"/>
            <w:noProof/>
          </w:rPr>
          <w:instrText xml:space="preserve"> </w:instrText>
        </w:r>
        <w:r>
          <w:rPr>
            <w:noProof/>
          </w:rPr>
          <w:instrText>HYPERLINK \l "_Toc82031029"</w:instrText>
        </w:r>
        <w:r w:rsidRPr="00594E2D">
          <w:rPr>
            <w:rStyle w:val="Hipervnculo"/>
            <w:noProof/>
          </w:rPr>
          <w:instrText xml:space="preserve"> </w:instrText>
        </w:r>
        <w:r w:rsidRPr="00594E2D">
          <w:rPr>
            <w:rStyle w:val="Hipervnculo"/>
            <w:noProof/>
          </w:rPr>
        </w:r>
        <w:r w:rsidRPr="00594E2D">
          <w:rPr>
            <w:rStyle w:val="Hipervnculo"/>
            <w:noProof/>
          </w:rPr>
          <w:fldChar w:fldCharType="separate"/>
        </w:r>
        <w:r w:rsidRPr="00594E2D">
          <w:rPr>
            <w:rStyle w:val="Hipervnculo"/>
            <w:noProof/>
          </w:rPr>
          <w:t>Tabla 9 Comando para listar Puertos Serie en Sistemas Linux</w:t>
        </w:r>
        <w:r>
          <w:rPr>
            <w:noProof/>
            <w:webHidden/>
          </w:rPr>
          <w:tab/>
        </w:r>
        <w:r>
          <w:rPr>
            <w:noProof/>
            <w:webHidden/>
          </w:rPr>
          <w:fldChar w:fldCharType="begin"/>
        </w:r>
        <w:r>
          <w:rPr>
            <w:noProof/>
            <w:webHidden/>
          </w:rPr>
          <w:instrText xml:space="preserve"> PAGEREF _Toc82031029 \h </w:instrText>
        </w:r>
        <w:r>
          <w:rPr>
            <w:noProof/>
            <w:webHidden/>
          </w:rPr>
        </w:r>
      </w:ins>
      <w:r>
        <w:rPr>
          <w:noProof/>
          <w:webHidden/>
        </w:rPr>
        <w:fldChar w:fldCharType="separate"/>
      </w:r>
      <w:ins w:id="1424" w:author="JORGE CONTRERAS ORTIZ" w:date="2021-09-08T21:58:00Z">
        <w:r>
          <w:rPr>
            <w:noProof/>
            <w:webHidden/>
          </w:rPr>
          <w:t>62</w:t>
        </w:r>
        <w:r>
          <w:rPr>
            <w:noProof/>
            <w:webHidden/>
          </w:rPr>
          <w:fldChar w:fldCharType="end"/>
        </w:r>
        <w:r w:rsidRPr="00594E2D">
          <w:rPr>
            <w:rStyle w:val="Hipervnculo"/>
            <w:noProof/>
          </w:rPr>
          <w:fldChar w:fldCharType="end"/>
        </w:r>
      </w:ins>
    </w:p>
    <w:p w14:paraId="02D6E350" w14:textId="15458E2E" w:rsidR="007865AB" w:rsidRDefault="007865AB">
      <w:pPr>
        <w:pStyle w:val="Tabladeilustraciones"/>
        <w:tabs>
          <w:tab w:val="right" w:leader="dot" w:pos="9060"/>
        </w:tabs>
        <w:rPr>
          <w:ins w:id="1425" w:author="JORGE CONTRERAS ORTIZ" w:date="2021-09-08T21:58:00Z"/>
          <w:rFonts w:asciiTheme="minorHAnsi" w:eastAsiaTheme="minorEastAsia" w:hAnsiTheme="minorHAnsi" w:cstheme="minorBidi"/>
          <w:noProof/>
          <w:lang w:eastAsia="es-ES"/>
        </w:rPr>
      </w:pPr>
      <w:ins w:id="1426" w:author="JORGE CONTRERAS ORTIZ" w:date="2021-09-08T21:58:00Z">
        <w:r w:rsidRPr="00594E2D">
          <w:rPr>
            <w:rStyle w:val="Hipervnculo"/>
            <w:noProof/>
          </w:rPr>
          <w:fldChar w:fldCharType="begin"/>
        </w:r>
        <w:r w:rsidRPr="00594E2D">
          <w:rPr>
            <w:rStyle w:val="Hipervnculo"/>
            <w:noProof/>
          </w:rPr>
          <w:instrText xml:space="preserve"> </w:instrText>
        </w:r>
        <w:r>
          <w:rPr>
            <w:noProof/>
          </w:rPr>
          <w:instrText>HYPERLINK \l "_Toc82031030"</w:instrText>
        </w:r>
        <w:r w:rsidRPr="00594E2D">
          <w:rPr>
            <w:rStyle w:val="Hipervnculo"/>
            <w:noProof/>
          </w:rPr>
          <w:instrText xml:space="preserve"> </w:instrText>
        </w:r>
        <w:r w:rsidRPr="00594E2D">
          <w:rPr>
            <w:rStyle w:val="Hipervnculo"/>
            <w:noProof/>
          </w:rPr>
        </w:r>
        <w:r w:rsidRPr="00594E2D">
          <w:rPr>
            <w:rStyle w:val="Hipervnculo"/>
            <w:noProof/>
          </w:rPr>
          <w:fldChar w:fldCharType="separate"/>
        </w:r>
        <w:r w:rsidRPr="00594E2D">
          <w:rPr>
            <w:rStyle w:val="Hipervnculo"/>
            <w:noProof/>
          </w:rPr>
          <w:t>Tabla 10 Comando para listar Puertos Serie en Sistemas en MAC OS</w:t>
        </w:r>
        <w:r>
          <w:rPr>
            <w:noProof/>
            <w:webHidden/>
          </w:rPr>
          <w:tab/>
        </w:r>
        <w:r>
          <w:rPr>
            <w:noProof/>
            <w:webHidden/>
          </w:rPr>
          <w:fldChar w:fldCharType="begin"/>
        </w:r>
        <w:r>
          <w:rPr>
            <w:noProof/>
            <w:webHidden/>
          </w:rPr>
          <w:instrText xml:space="preserve"> PAGEREF _Toc82031030 \h </w:instrText>
        </w:r>
        <w:r>
          <w:rPr>
            <w:noProof/>
            <w:webHidden/>
          </w:rPr>
        </w:r>
      </w:ins>
      <w:r>
        <w:rPr>
          <w:noProof/>
          <w:webHidden/>
        </w:rPr>
        <w:fldChar w:fldCharType="separate"/>
      </w:r>
      <w:ins w:id="1427" w:author="JORGE CONTRERAS ORTIZ" w:date="2021-09-08T21:58:00Z">
        <w:r>
          <w:rPr>
            <w:noProof/>
            <w:webHidden/>
          </w:rPr>
          <w:t>62</w:t>
        </w:r>
        <w:r>
          <w:rPr>
            <w:noProof/>
            <w:webHidden/>
          </w:rPr>
          <w:fldChar w:fldCharType="end"/>
        </w:r>
        <w:r w:rsidRPr="00594E2D">
          <w:rPr>
            <w:rStyle w:val="Hipervnculo"/>
            <w:noProof/>
          </w:rPr>
          <w:fldChar w:fldCharType="end"/>
        </w:r>
      </w:ins>
    </w:p>
    <w:p w14:paraId="08DB2B10" w14:textId="095B5C04" w:rsidR="007865AB" w:rsidRDefault="007865AB">
      <w:pPr>
        <w:pStyle w:val="Tabladeilustraciones"/>
        <w:tabs>
          <w:tab w:val="right" w:leader="dot" w:pos="9060"/>
        </w:tabs>
        <w:rPr>
          <w:ins w:id="1428" w:author="JORGE CONTRERAS ORTIZ" w:date="2021-09-08T21:58:00Z"/>
          <w:rFonts w:asciiTheme="minorHAnsi" w:eastAsiaTheme="minorEastAsia" w:hAnsiTheme="minorHAnsi" w:cstheme="minorBidi"/>
          <w:noProof/>
          <w:lang w:eastAsia="es-ES"/>
        </w:rPr>
      </w:pPr>
      <w:ins w:id="1429" w:author="JORGE CONTRERAS ORTIZ" w:date="2021-09-08T21:58:00Z">
        <w:r w:rsidRPr="00594E2D">
          <w:rPr>
            <w:rStyle w:val="Hipervnculo"/>
            <w:noProof/>
          </w:rPr>
          <w:fldChar w:fldCharType="begin"/>
        </w:r>
        <w:r w:rsidRPr="00594E2D">
          <w:rPr>
            <w:rStyle w:val="Hipervnculo"/>
            <w:noProof/>
          </w:rPr>
          <w:instrText xml:space="preserve"> </w:instrText>
        </w:r>
        <w:r>
          <w:rPr>
            <w:noProof/>
          </w:rPr>
          <w:instrText>HYPERLINK \l "_Toc82031031"</w:instrText>
        </w:r>
        <w:r w:rsidRPr="00594E2D">
          <w:rPr>
            <w:rStyle w:val="Hipervnculo"/>
            <w:noProof/>
          </w:rPr>
          <w:instrText xml:space="preserve"> </w:instrText>
        </w:r>
        <w:r w:rsidRPr="00594E2D">
          <w:rPr>
            <w:rStyle w:val="Hipervnculo"/>
            <w:noProof/>
          </w:rPr>
        </w:r>
        <w:r w:rsidRPr="00594E2D">
          <w:rPr>
            <w:rStyle w:val="Hipervnculo"/>
            <w:noProof/>
          </w:rPr>
          <w:fldChar w:fldCharType="separate"/>
        </w:r>
        <w:r w:rsidRPr="00594E2D">
          <w:rPr>
            <w:rStyle w:val="Hipervnculo"/>
            <w:noProof/>
          </w:rPr>
          <w:t>Tabla 11 Abrir terminal Picocom en Linux / MAC Os</w:t>
        </w:r>
        <w:r>
          <w:rPr>
            <w:noProof/>
            <w:webHidden/>
          </w:rPr>
          <w:tab/>
        </w:r>
        <w:r>
          <w:rPr>
            <w:noProof/>
            <w:webHidden/>
          </w:rPr>
          <w:fldChar w:fldCharType="begin"/>
        </w:r>
        <w:r>
          <w:rPr>
            <w:noProof/>
            <w:webHidden/>
          </w:rPr>
          <w:instrText xml:space="preserve"> PAGEREF _Toc82031031 \h </w:instrText>
        </w:r>
        <w:r>
          <w:rPr>
            <w:noProof/>
            <w:webHidden/>
          </w:rPr>
        </w:r>
      </w:ins>
      <w:r>
        <w:rPr>
          <w:noProof/>
          <w:webHidden/>
        </w:rPr>
        <w:fldChar w:fldCharType="separate"/>
      </w:r>
      <w:ins w:id="1430" w:author="JORGE CONTRERAS ORTIZ" w:date="2021-09-08T21:58:00Z">
        <w:r>
          <w:rPr>
            <w:noProof/>
            <w:webHidden/>
          </w:rPr>
          <w:t>63</w:t>
        </w:r>
        <w:r>
          <w:rPr>
            <w:noProof/>
            <w:webHidden/>
          </w:rPr>
          <w:fldChar w:fldCharType="end"/>
        </w:r>
        <w:r w:rsidRPr="00594E2D">
          <w:rPr>
            <w:rStyle w:val="Hipervnculo"/>
            <w:noProof/>
          </w:rPr>
          <w:fldChar w:fldCharType="end"/>
        </w:r>
      </w:ins>
    </w:p>
    <w:p w14:paraId="5B0FC4BA" w14:textId="3B3A653B" w:rsidR="007865AB" w:rsidRDefault="007865AB">
      <w:pPr>
        <w:pStyle w:val="Tabladeilustraciones"/>
        <w:tabs>
          <w:tab w:val="right" w:leader="dot" w:pos="9060"/>
        </w:tabs>
        <w:rPr>
          <w:ins w:id="1431" w:author="JORGE CONTRERAS ORTIZ" w:date="2021-09-08T21:58:00Z"/>
          <w:rFonts w:asciiTheme="minorHAnsi" w:eastAsiaTheme="minorEastAsia" w:hAnsiTheme="minorHAnsi" w:cstheme="minorBidi"/>
          <w:noProof/>
          <w:lang w:eastAsia="es-ES"/>
        </w:rPr>
      </w:pPr>
      <w:ins w:id="1432" w:author="JORGE CONTRERAS ORTIZ" w:date="2021-09-08T21:58:00Z">
        <w:r w:rsidRPr="00594E2D">
          <w:rPr>
            <w:rStyle w:val="Hipervnculo"/>
            <w:noProof/>
          </w:rPr>
          <w:fldChar w:fldCharType="begin"/>
        </w:r>
        <w:r w:rsidRPr="00594E2D">
          <w:rPr>
            <w:rStyle w:val="Hipervnculo"/>
            <w:noProof/>
          </w:rPr>
          <w:instrText xml:space="preserve"> </w:instrText>
        </w:r>
        <w:r>
          <w:rPr>
            <w:noProof/>
          </w:rPr>
          <w:instrText>HYPERLINK \l "_Toc82031032"</w:instrText>
        </w:r>
        <w:r w:rsidRPr="00594E2D">
          <w:rPr>
            <w:rStyle w:val="Hipervnculo"/>
            <w:noProof/>
          </w:rPr>
          <w:instrText xml:space="preserve"> </w:instrText>
        </w:r>
        <w:r w:rsidRPr="00594E2D">
          <w:rPr>
            <w:rStyle w:val="Hipervnculo"/>
            <w:noProof/>
          </w:rPr>
        </w:r>
        <w:r w:rsidRPr="00594E2D">
          <w:rPr>
            <w:rStyle w:val="Hipervnculo"/>
            <w:noProof/>
          </w:rPr>
          <w:fldChar w:fldCharType="separate"/>
        </w:r>
        <w:r w:rsidRPr="00594E2D">
          <w:rPr>
            <w:rStyle w:val="Hipervnculo"/>
            <w:noProof/>
          </w:rPr>
          <w:t>Tabla 12 Sintaxis comandos KSH</w:t>
        </w:r>
        <w:r>
          <w:rPr>
            <w:noProof/>
            <w:webHidden/>
          </w:rPr>
          <w:tab/>
        </w:r>
        <w:r>
          <w:rPr>
            <w:noProof/>
            <w:webHidden/>
          </w:rPr>
          <w:fldChar w:fldCharType="begin"/>
        </w:r>
        <w:r>
          <w:rPr>
            <w:noProof/>
            <w:webHidden/>
          </w:rPr>
          <w:instrText xml:space="preserve"> PAGEREF _Toc82031032 \h </w:instrText>
        </w:r>
        <w:r>
          <w:rPr>
            <w:noProof/>
            <w:webHidden/>
          </w:rPr>
        </w:r>
      </w:ins>
      <w:r>
        <w:rPr>
          <w:noProof/>
          <w:webHidden/>
        </w:rPr>
        <w:fldChar w:fldCharType="separate"/>
      </w:r>
      <w:ins w:id="1433" w:author="JORGE CONTRERAS ORTIZ" w:date="2021-09-08T21:58:00Z">
        <w:r>
          <w:rPr>
            <w:noProof/>
            <w:webHidden/>
          </w:rPr>
          <w:t>64</w:t>
        </w:r>
        <w:r>
          <w:rPr>
            <w:noProof/>
            <w:webHidden/>
          </w:rPr>
          <w:fldChar w:fldCharType="end"/>
        </w:r>
        <w:r w:rsidRPr="00594E2D">
          <w:rPr>
            <w:rStyle w:val="Hipervnculo"/>
            <w:noProof/>
          </w:rPr>
          <w:fldChar w:fldCharType="end"/>
        </w:r>
      </w:ins>
    </w:p>
    <w:p w14:paraId="06FB0215" w14:textId="2F771D0B" w:rsidR="007865AB" w:rsidRDefault="007865AB">
      <w:pPr>
        <w:pStyle w:val="Tabladeilustraciones"/>
        <w:tabs>
          <w:tab w:val="right" w:leader="dot" w:pos="9060"/>
        </w:tabs>
        <w:rPr>
          <w:ins w:id="1434" w:author="JORGE CONTRERAS ORTIZ" w:date="2021-09-08T21:58:00Z"/>
          <w:rFonts w:asciiTheme="minorHAnsi" w:eastAsiaTheme="minorEastAsia" w:hAnsiTheme="minorHAnsi" w:cstheme="minorBidi"/>
          <w:noProof/>
          <w:lang w:eastAsia="es-ES"/>
        </w:rPr>
      </w:pPr>
      <w:ins w:id="1435" w:author="JORGE CONTRERAS ORTIZ" w:date="2021-09-08T21:58:00Z">
        <w:r w:rsidRPr="00594E2D">
          <w:rPr>
            <w:rStyle w:val="Hipervnculo"/>
            <w:noProof/>
          </w:rPr>
          <w:fldChar w:fldCharType="begin"/>
        </w:r>
        <w:r w:rsidRPr="00594E2D">
          <w:rPr>
            <w:rStyle w:val="Hipervnculo"/>
            <w:noProof/>
          </w:rPr>
          <w:instrText xml:space="preserve"> </w:instrText>
        </w:r>
        <w:r>
          <w:rPr>
            <w:noProof/>
          </w:rPr>
          <w:instrText>HYPERLINK \l "_Toc82031033"</w:instrText>
        </w:r>
        <w:r w:rsidRPr="00594E2D">
          <w:rPr>
            <w:rStyle w:val="Hipervnculo"/>
            <w:noProof/>
          </w:rPr>
          <w:instrText xml:space="preserve"> </w:instrText>
        </w:r>
        <w:r w:rsidRPr="00594E2D">
          <w:rPr>
            <w:rStyle w:val="Hipervnculo"/>
            <w:noProof/>
          </w:rPr>
        </w:r>
        <w:r w:rsidRPr="00594E2D">
          <w:rPr>
            <w:rStyle w:val="Hipervnculo"/>
            <w:noProof/>
          </w:rPr>
          <w:fldChar w:fldCharType="separate"/>
        </w:r>
        <w:r w:rsidRPr="00594E2D">
          <w:rPr>
            <w:rStyle w:val="Hipervnculo"/>
            <w:noProof/>
          </w:rPr>
          <w:t>Tabla 13 Formato del Paquete</w:t>
        </w:r>
        <w:r>
          <w:rPr>
            <w:noProof/>
            <w:webHidden/>
          </w:rPr>
          <w:tab/>
        </w:r>
        <w:r>
          <w:rPr>
            <w:noProof/>
            <w:webHidden/>
          </w:rPr>
          <w:fldChar w:fldCharType="begin"/>
        </w:r>
        <w:r>
          <w:rPr>
            <w:noProof/>
            <w:webHidden/>
          </w:rPr>
          <w:instrText xml:space="preserve"> PAGEREF _Toc82031033 \h </w:instrText>
        </w:r>
        <w:r>
          <w:rPr>
            <w:noProof/>
            <w:webHidden/>
          </w:rPr>
        </w:r>
      </w:ins>
      <w:r>
        <w:rPr>
          <w:noProof/>
          <w:webHidden/>
        </w:rPr>
        <w:fldChar w:fldCharType="separate"/>
      </w:r>
      <w:ins w:id="1436" w:author="JORGE CONTRERAS ORTIZ" w:date="2021-09-08T21:58:00Z">
        <w:r>
          <w:rPr>
            <w:noProof/>
            <w:webHidden/>
          </w:rPr>
          <w:t>68</w:t>
        </w:r>
        <w:r>
          <w:rPr>
            <w:noProof/>
            <w:webHidden/>
          </w:rPr>
          <w:fldChar w:fldCharType="end"/>
        </w:r>
        <w:r w:rsidRPr="00594E2D">
          <w:rPr>
            <w:rStyle w:val="Hipervnculo"/>
            <w:noProof/>
          </w:rPr>
          <w:fldChar w:fldCharType="end"/>
        </w:r>
      </w:ins>
    </w:p>
    <w:p w14:paraId="668BA71C" w14:textId="62B339B5" w:rsidR="007865AB" w:rsidRDefault="007865AB">
      <w:pPr>
        <w:pStyle w:val="Tabladeilustraciones"/>
        <w:tabs>
          <w:tab w:val="right" w:leader="dot" w:pos="9060"/>
        </w:tabs>
        <w:rPr>
          <w:ins w:id="1437" w:author="JORGE CONTRERAS ORTIZ" w:date="2021-09-08T21:58:00Z"/>
          <w:rFonts w:asciiTheme="minorHAnsi" w:eastAsiaTheme="minorEastAsia" w:hAnsiTheme="minorHAnsi" w:cstheme="minorBidi"/>
          <w:noProof/>
          <w:lang w:eastAsia="es-ES"/>
        </w:rPr>
      </w:pPr>
      <w:ins w:id="1438" w:author="JORGE CONTRERAS ORTIZ" w:date="2021-09-08T21:58:00Z">
        <w:r w:rsidRPr="00594E2D">
          <w:rPr>
            <w:rStyle w:val="Hipervnculo"/>
            <w:noProof/>
          </w:rPr>
          <w:fldChar w:fldCharType="begin"/>
        </w:r>
        <w:r w:rsidRPr="00594E2D">
          <w:rPr>
            <w:rStyle w:val="Hipervnculo"/>
            <w:noProof/>
          </w:rPr>
          <w:instrText xml:space="preserve"> </w:instrText>
        </w:r>
        <w:r>
          <w:rPr>
            <w:noProof/>
          </w:rPr>
          <w:instrText>HYPERLINK \l "_Toc82031034"</w:instrText>
        </w:r>
        <w:r w:rsidRPr="00594E2D">
          <w:rPr>
            <w:rStyle w:val="Hipervnculo"/>
            <w:noProof/>
          </w:rPr>
          <w:instrText xml:space="preserve"> </w:instrText>
        </w:r>
        <w:r w:rsidRPr="00594E2D">
          <w:rPr>
            <w:rStyle w:val="Hipervnculo"/>
            <w:noProof/>
          </w:rPr>
        </w:r>
        <w:r w:rsidRPr="00594E2D">
          <w:rPr>
            <w:rStyle w:val="Hipervnculo"/>
            <w:noProof/>
          </w:rPr>
          <w:fldChar w:fldCharType="separate"/>
        </w:r>
        <w:r w:rsidRPr="00594E2D">
          <w:rPr>
            <w:rStyle w:val="Hipervnculo"/>
            <w:noProof/>
          </w:rPr>
          <w:t>Tabla 14 Bits Byte Type</w:t>
        </w:r>
        <w:r>
          <w:rPr>
            <w:noProof/>
            <w:webHidden/>
          </w:rPr>
          <w:tab/>
        </w:r>
        <w:r>
          <w:rPr>
            <w:noProof/>
            <w:webHidden/>
          </w:rPr>
          <w:fldChar w:fldCharType="begin"/>
        </w:r>
        <w:r>
          <w:rPr>
            <w:noProof/>
            <w:webHidden/>
          </w:rPr>
          <w:instrText xml:space="preserve"> PAGEREF _Toc82031034 \h </w:instrText>
        </w:r>
        <w:r>
          <w:rPr>
            <w:noProof/>
            <w:webHidden/>
          </w:rPr>
        </w:r>
      </w:ins>
      <w:r>
        <w:rPr>
          <w:noProof/>
          <w:webHidden/>
        </w:rPr>
        <w:fldChar w:fldCharType="separate"/>
      </w:r>
      <w:ins w:id="1439" w:author="JORGE CONTRERAS ORTIZ" w:date="2021-09-08T21:58:00Z">
        <w:r>
          <w:rPr>
            <w:noProof/>
            <w:webHidden/>
          </w:rPr>
          <w:t>68</w:t>
        </w:r>
        <w:r>
          <w:rPr>
            <w:noProof/>
            <w:webHidden/>
          </w:rPr>
          <w:fldChar w:fldCharType="end"/>
        </w:r>
        <w:r w:rsidRPr="00594E2D">
          <w:rPr>
            <w:rStyle w:val="Hipervnculo"/>
            <w:noProof/>
          </w:rPr>
          <w:fldChar w:fldCharType="end"/>
        </w:r>
      </w:ins>
    </w:p>
    <w:p w14:paraId="1696C1F4" w14:textId="35478B62" w:rsidR="007865AB" w:rsidRDefault="007865AB">
      <w:pPr>
        <w:pStyle w:val="Tabladeilustraciones"/>
        <w:tabs>
          <w:tab w:val="right" w:leader="dot" w:pos="9060"/>
        </w:tabs>
        <w:rPr>
          <w:ins w:id="1440" w:author="JORGE CONTRERAS ORTIZ" w:date="2021-09-08T21:58:00Z"/>
          <w:rFonts w:asciiTheme="minorHAnsi" w:eastAsiaTheme="minorEastAsia" w:hAnsiTheme="minorHAnsi" w:cstheme="minorBidi"/>
          <w:noProof/>
          <w:lang w:eastAsia="es-ES"/>
        </w:rPr>
      </w:pPr>
      <w:ins w:id="1441" w:author="JORGE CONTRERAS ORTIZ" w:date="2021-09-08T21:58:00Z">
        <w:r w:rsidRPr="00594E2D">
          <w:rPr>
            <w:rStyle w:val="Hipervnculo"/>
            <w:noProof/>
          </w:rPr>
          <w:fldChar w:fldCharType="begin"/>
        </w:r>
        <w:r w:rsidRPr="00594E2D">
          <w:rPr>
            <w:rStyle w:val="Hipervnculo"/>
            <w:noProof/>
          </w:rPr>
          <w:instrText xml:space="preserve"> </w:instrText>
        </w:r>
        <w:r>
          <w:rPr>
            <w:noProof/>
          </w:rPr>
          <w:instrText>HYPERLINK \l "_Toc82031035"</w:instrText>
        </w:r>
        <w:r w:rsidRPr="00594E2D">
          <w:rPr>
            <w:rStyle w:val="Hipervnculo"/>
            <w:noProof/>
          </w:rPr>
          <w:instrText xml:space="preserve"> </w:instrText>
        </w:r>
        <w:r w:rsidRPr="00594E2D">
          <w:rPr>
            <w:rStyle w:val="Hipervnculo"/>
            <w:noProof/>
          </w:rPr>
        </w:r>
        <w:r w:rsidRPr="00594E2D">
          <w:rPr>
            <w:rStyle w:val="Hipervnculo"/>
            <w:noProof/>
          </w:rPr>
          <w:fldChar w:fldCharType="separate"/>
        </w:r>
        <w:r w:rsidRPr="00594E2D">
          <w:rPr>
            <w:rStyle w:val="Hipervnculo"/>
            <w:noProof/>
          </w:rPr>
          <w:t>Tabla 15 Significado Bits Byte Type</w:t>
        </w:r>
        <w:r>
          <w:rPr>
            <w:noProof/>
            <w:webHidden/>
          </w:rPr>
          <w:tab/>
        </w:r>
        <w:r>
          <w:rPr>
            <w:noProof/>
            <w:webHidden/>
          </w:rPr>
          <w:fldChar w:fldCharType="begin"/>
        </w:r>
        <w:r>
          <w:rPr>
            <w:noProof/>
            <w:webHidden/>
          </w:rPr>
          <w:instrText xml:space="preserve"> PAGEREF _Toc82031035 \h </w:instrText>
        </w:r>
        <w:r>
          <w:rPr>
            <w:noProof/>
            <w:webHidden/>
          </w:rPr>
        </w:r>
      </w:ins>
      <w:r>
        <w:rPr>
          <w:noProof/>
          <w:webHidden/>
        </w:rPr>
        <w:fldChar w:fldCharType="separate"/>
      </w:r>
      <w:ins w:id="1442" w:author="JORGE CONTRERAS ORTIZ" w:date="2021-09-08T21:58:00Z">
        <w:r>
          <w:rPr>
            <w:noProof/>
            <w:webHidden/>
          </w:rPr>
          <w:t>69</w:t>
        </w:r>
        <w:r>
          <w:rPr>
            <w:noProof/>
            <w:webHidden/>
          </w:rPr>
          <w:fldChar w:fldCharType="end"/>
        </w:r>
        <w:r w:rsidRPr="00594E2D">
          <w:rPr>
            <w:rStyle w:val="Hipervnculo"/>
            <w:noProof/>
          </w:rPr>
          <w:fldChar w:fldCharType="end"/>
        </w:r>
      </w:ins>
    </w:p>
    <w:p w14:paraId="4FF5BD02" w14:textId="309B6CE2" w:rsidR="0098005E" w:rsidRPr="00791D37" w:rsidDel="005B42F0" w:rsidRDefault="0098005E" w:rsidP="00791D37">
      <w:pPr>
        <w:pStyle w:val="Tabladeilustraciones"/>
        <w:rPr>
          <w:del w:id="1443" w:author="JORGE CONTRERAS ORTIZ" w:date="2021-09-04T09:25:00Z"/>
          <w:rFonts w:eastAsiaTheme="minorEastAsia"/>
          <w:noProof/>
          <w:lang w:eastAsia="es-ES"/>
        </w:rPr>
      </w:pPr>
      <w:del w:id="1444" w:author="JORGE CONTRERAS ORTIZ" w:date="2021-09-04T09:25:00Z">
        <w:r w:rsidRPr="005B42F0" w:rsidDel="005B42F0">
          <w:rPr>
            <w:noProof/>
            <w:rPrChange w:id="1445" w:author="JORGE CONTRERAS ORTIZ" w:date="2021-09-04T09:25:00Z">
              <w:rPr>
                <w:rStyle w:val="Hipervnculo"/>
                <w:noProof/>
              </w:rPr>
            </w:rPrChange>
          </w:rPr>
          <w:delText>Tabla 1 Abreviaturas y Acrónimos</w:delText>
        </w:r>
        <w:r w:rsidRPr="00791D37" w:rsidDel="005B42F0">
          <w:rPr>
            <w:noProof/>
            <w:webHidden/>
          </w:rPr>
          <w:tab/>
          <w:delText>10</w:delText>
        </w:r>
      </w:del>
    </w:p>
    <w:p w14:paraId="2160C647" w14:textId="3DCDDEDE" w:rsidR="0098005E" w:rsidRPr="00791D37" w:rsidDel="005B42F0" w:rsidRDefault="0098005E" w:rsidP="00791D37">
      <w:pPr>
        <w:pStyle w:val="Tabladeilustraciones"/>
        <w:rPr>
          <w:del w:id="1446" w:author="JORGE CONTRERAS ORTIZ" w:date="2021-09-04T09:25:00Z"/>
          <w:rFonts w:eastAsiaTheme="minorEastAsia"/>
          <w:noProof/>
          <w:lang w:eastAsia="es-ES"/>
        </w:rPr>
      </w:pPr>
      <w:del w:id="1447" w:author="JORGE CONTRERAS ORTIZ" w:date="2021-09-04T09:25:00Z">
        <w:r w:rsidRPr="005B42F0" w:rsidDel="005B42F0">
          <w:rPr>
            <w:noProof/>
            <w:rPrChange w:id="1448" w:author="JORGE CONTRERAS ORTIZ" w:date="2021-09-04T09:25:00Z">
              <w:rPr>
                <w:rStyle w:val="Hipervnculo"/>
                <w:i/>
                <w:iCs/>
                <w:noProof/>
              </w:rPr>
            </w:rPrChange>
          </w:rPr>
          <w:delText xml:space="preserve">Tabla 2 Diferencias M2M – IoT </w:delText>
        </w:r>
        <w:r w:rsidRPr="005B42F0" w:rsidDel="005B42F0">
          <w:rPr>
            <w:noProof/>
            <w:rPrChange w:id="1449" w:author="JORGE CONTRERAS ORTIZ" w:date="2021-09-04T09:25:00Z">
              <w:rPr>
                <w:rStyle w:val="Hipervnculo"/>
                <w:iCs/>
                <w:noProof/>
              </w:rPr>
            </w:rPrChange>
          </w:rPr>
          <w:delText>[2]</w:delText>
        </w:r>
        <w:r w:rsidRPr="00791D37" w:rsidDel="005B42F0">
          <w:rPr>
            <w:noProof/>
            <w:webHidden/>
          </w:rPr>
          <w:tab/>
          <w:delText>19</w:delText>
        </w:r>
      </w:del>
    </w:p>
    <w:p w14:paraId="18A34F63" w14:textId="704F6C79" w:rsidR="0098005E" w:rsidRPr="00791D37" w:rsidDel="005B42F0" w:rsidRDefault="0098005E" w:rsidP="00791D37">
      <w:pPr>
        <w:pStyle w:val="Tabladeilustraciones"/>
        <w:rPr>
          <w:del w:id="1450" w:author="JORGE CONTRERAS ORTIZ" w:date="2021-09-04T09:25:00Z"/>
          <w:rFonts w:eastAsiaTheme="minorEastAsia"/>
          <w:noProof/>
          <w:lang w:eastAsia="es-ES"/>
        </w:rPr>
      </w:pPr>
      <w:del w:id="1451" w:author="JORGE CONTRERAS ORTIZ" w:date="2021-09-04T09:25:00Z">
        <w:r w:rsidRPr="005B42F0" w:rsidDel="005B42F0">
          <w:rPr>
            <w:noProof/>
            <w:rPrChange w:id="1452" w:author="JORGE CONTRERAS ORTIZ" w:date="2021-09-04T09:25:00Z">
              <w:rPr>
                <w:rStyle w:val="Hipervnculo"/>
                <w:i/>
                <w:iCs/>
                <w:noProof/>
              </w:rPr>
            </w:rPrChange>
          </w:rPr>
          <w:delText>Tabla 3 MAC Layer Frame</w:delText>
        </w:r>
        <w:r w:rsidRPr="00791D37" w:rsidDel="005B42F0">
          <w:rPr>
            <w:noProof/>
            <w:webHidden/>
          </w:rPr>
          <w:tab/>
          <w:delText>37</w:delText>
        </w:r>
      </w:del>
    </w:p>
    <w:p w14:paraId="4C294847" w14:textId="26ABA477" w:rsidR="0098005E" w:rsidRPr="00791D37" w:rsidDel="005B42F0" w:rsidRDefault="0098005E" w:rsidP="00791D37">
      <w:pPr>
        <w:pStyle w:val="Tabladeilustraciones"/>
        <w:rPr>
          <w:del w:id="1453" w:author="JORGE CONTRERAS ORTIZ" w:date="2021-09-04T09:25:00Z"/>
          <w:rFonts w:eastAsiaTheme="minorEastAsia"/>
          <w:noProof/>
          <w:lang w:eastAsia="es-ES"/>
        </w:rPr>
      </w:pPr>
      <w:del w:id="1454" w:author="JORGE CONTRERAS ORTIZ" w:date="2021-09-04T09:25:00Z">
        <w:r w:rsidRPr="005B42F0" w:rsidDel="005B42F0">
          <w:rPr>
            <w:noProof/>
            <w:rPrChange w:id="1455" w:author="JORGE CONTRERAS ORTIZ" w:date="2021-09-04T09:25:00Z">
              <w:rPr>
                <w:rStyle w:val="Hipervnculo"/>
                <w:i/>
                <w:iCs/>
                <w:noProof/>
              </w:rPr>
            </w:rPrChange>
          </w:rPr>
          <w:delText>Tabla 4 Servicios KBRNT1</w:delText>
        </w:r>
        <w:r w:rsidRPr="00791D37" w:rsidDel="005B42F0">
          <w:rPr>
            <w:noProof/>
            <w:webHidden/>
          </w:rPr>
          <w:tab/>
          <w:delText>61</w:delText>
        </w:r>
      </w:del>
    </w:p>
    <w:p w14:paraId="66C6B849" w14:textId="06C0894C" w:rsidR="0098005E" w:rsidRPr="00791D37" w:rsidDel="005B42F0" w:rsidRDefault="0098005E" w:rsidP="00791D37">
      <w:pPr>
        <w:pStyle w:val="Tabladeilustraciones"/>
        <w:rPr>
          <w:del w:id="1456" w:author="JORGE CONTRERAS ORTIZ" w:date="2021-09-04T09:25:00Z"/>
          <w:rFonts w:eastAsiaTheme="minorEastAsia"/>
          <w:noProof/>
          <w:lang w:eastAsia="es-ES"/>
        </w:rPr>
      </w:pPr>
      <w:del w:id="1457" w:author="JORGE CONTRERAS ORTIZ" w:date="2021-09-04T09:25:00Z">
        <w:r w:rsidRPr="005B42F0" w:rsidDel="005B42F0">
          <w:rPr>
            <w:noProof/>
            <w:rPrChange w:id="1458" w:author="JORGE CONTRERAS ORTIZ" w:date="2021-09-04T09:25:00Z">
              <w:rPr>
                <w:rStyle w:val="Hipervnculo"/>
                <w:i/>
                <w:iCs/>
                <w:noProof/>
              </w:rPr>
            </w:rPrChange>
          </w:rPr>
          <w:delText>Tabla 5 Comandos Servicio KiBRA</w:delText>
        </w:r>
        <w:r w:rsidRPr="00791D37" w:rsidDel="005B42F0">
          <w:rPr>
            <w:noProof/>
            <w:webHidden/>
          </w:rPr>
          <w:tab/>
          <w:delText>62</w:delText>
        </w:r>
      </w:del>
    </w:p>
    <w:p w14:paraId="7098C952" w14:textId="60EE2359" w:rsidR="0098005E" w:rsidRPr="00791D37" w:rsidDel="005B42F0" w:rsidRDefault="0098005E" w:rsidP="00791D37">
      <w:pPr>
        <w:pStyle w:val="Tabladeilustraciones"/>
        <w:rPr>
          <w:del w:id="1459" w:author="JORGE CONTRERAS ORTIZ" w:date="2021-09-04T09:25:00Z"/>
          <w:rFonts w:eastAsiaTheme="minorEastAsia"/>
          <w:noProof/>
          <w:lang w:eastAsia="es-ES"/>
        </w:rPr>
      </w:pPr>
      <w:del w:id="1460" w:author="JORGE CONTRERAS ORTIZ" w:date="2021-09-04T09:25:00Z">
        <w:r w:rsidRPr="005B42F0" w:rsidDel="005B42F0">
          <w:rPr>
            <w:noProof/>
            <w:rPrChange w:id="1461" w:author="JORGE CONTRERAS ORTIZ" w:date="2021-09-04T09:25:00Z">
              <w:rPr>
                <w:rStyle w:val="Hipervnculo"/>
                <w:i/>
                <w:iCs/>
                <w:noProof/>
              </w:rPr>
            </w:rPrChange>
          </w:rPr>
          <w:delText>Tabla 6 Servicio Ajenti</w:delText>
        </w:r>
        <w:r w:rsidRPr="00791D37" w:rsidDel="005B42F0">
          <w:rPr>
            <w:noProof/>
            <w:webHidden/>
          </w:rPr>
          <w:tab/>
          <w:delText>62</w:delText>
        </w:r>
      </w:del>
    </w:p>
    <w:p w14:paraId="307031D8" w14:textId="0B535D1B" w:rsidR="0098005E" w:rsidRPr="00791D37" w:rsidDel="005B42F0" w:rsidRDefault="0098005E" w:rsidP="00791D37">
      <w:pPr>
        <w:pStyle w:val="Tabladeilustraciones"/>
        <w:rPr>
          <w:del w:id="1462" w:author="JORGE CONTRERAS ORTIZ" w:date="2021-09-04T09:25:00Z"/>
          <w:rFonts w:eastAsiaTheme="minorEastAsia"/>
          <w:noProof/>
          <w:lang w:eastAsia="es-ES"/>
        </w:rPr>
      </w:pPr>
      <w:del w:id="1463" w:author="JORGE CONTRERAS ORTIZ" w:date="2021-09-04T09:25:00Z">
        <w:r w:rsidRPr="005B42F0" w:rsidDel="005B42F0">
          <w:rPr>
            <w:noProof/>
            <w:rPrChange w:id="1464" w:author="JORGE CONTRERAS ORTIZ" w:date="2021-09-04T09:25:00Z">
              <w:rPr>
                <w:rStyle w:val="Hipervnculo"/>
                <w:i/>
                <w:iCs/>
                <w:noProof/>
              </w:rPr>
            </w:rPrChange>
          </w:rPr>
          <w:delText>Tabla 7 Listar dispositivos con dfu-util</w:delText>
        </w:r>
        <w:r w:rsidRPr="00791D37" w:rsidDel="005B42F0">
          <w:rPr>
            <w:noProof/>
            <w:webHidden/>
          </w:rPr>
          <w:tab/>
          <w:delText>67</w:delText>
        </w:r>
      </w:del>
    </w:p>
    <w:p w14:paraId="5B350A67" w14:textId="7DFEE327" w:rsidR="0098005E" w:rsidRPr="00791D37" w:rsidDel="005B42F0" w:rsidRDefault="0098005E" w:rsidP="00791D37">
      <w:pPr>
        <w:pStyle w:val="Tabladeilustraciones"/>
        <w:rPr>
          <w:del w:id="1465" w:author="JORGE CONTRERAS ORTIZ" w:date="2021-09-04T09:25:00Z"/>
          <w:rFonts w:eastAsiaTheme="minorEastAsia"/>
          <w:noProof/>
          <w:lang w:eastAsia="es-ES"/>
        </w:rPr>
      </w:pPr>
      <w:del w:id="1466" w:author="JORGE CONTRERAS ORTIZ" w:date="2021-09-04T09:25:00Z">
        <w:r w:rsidRPr="005B42F0" w:rsidDel="005B42F0">
          <w:rPr>
            <w:noProof/>
            <w:rPrChange w:id="1467" w:author="JORGE CONTRERAS ORTIZ" w:date="2021-09-04T09:25:00Z">
              <w:rPr>
                <w:rStyle w:val="Hipervnculo"/>
                <w:i/>
                <w:iCs/>
                <w:noProof/>
              </w:rPr>
            </w:rPrChange>
          </w:rPr>
          <w:delText>Tabla 8 Actualizar Firmware en dispositivos KTWM102</w:delText>
        </w:r>
        <w:r w:rsidRPr="00791D37" w:rsidDel="005B42F0">
          <w:rPr>
            <w:noProof/>
            <w:webHidden/>
          </w:rPr>
          <w:tab/>
          <w:delText>68</w:delText>
        </w:r>
      </w:del>
    </w:p>
    <w:p w14:paraId="1CDCF094" w14:textId="34FA6220" w:rsidR="0098005E" w:rsidRPr="00791D37" w:rsidDel="005B42F0" w:rsidRDefault="0098005E" w:rsidP="00791D37">
      <w:pPr>
        <w:pStyle w:val="Tabladeilustraciones"/>
        <w:rPr>
          <w:del w:id="1468" w:author="JORGE CONTRERAS ORTIZ" w:date="2021-09-04T09:25:00Z"/>
          <w:rFonts w:eastAsiaTheme="minorEastAsia"/>
          <w:noProof/>
          <w:lang w:eastAsia="es-ES"/>
        </w:rPr>
      </w:pPr>
      <w:del w:id="1469" w:author="JORGE CONTRERAS ORTIZ" w:date="2021-09-04T09:25:00Z">
        <w:r w:rsidRPr="005B42F0" w:rsidDel="005B42F0">
          <w:rPr>
            <w:noProof/>
            <w:rPrChange w:id="1470" w:author="JORGE CONTRERAS ORTIZ" w:date="2021-09-04T09:25:00Z">
              <w:rPr>
                <w:rStyle w:val="Hipervnculo"/>
                <w:i/>
                <w:iCs/>
                <w:noProof/>
              </w:rPr>
            </w:rPrChange>
          </w:rPr>
          <w:delText>Tabla 9 Comando para listar Puertos Serie en Sistemas Linux</w:delText>
        </w:r>
        <w:r w:rsidRPr="00791D37" w:rsidDel="005B42F0">
          <w:rPr>
            <w:noProof/>
            <w:webHidden/>
          </w:rPr>
          <w:tab/>
          <w:delText>72</w:delText>
        </w:r>
      </w:del>
    </w:p>
    <w:p w14:paraId="63062B77" w14:textId="3BAB590F" w:rsidR="0098005E" w:rsidRPr="00791D37" w:rsidDel="005B42F0" w:rsidRDefault="0098005E" w:rsidP="00791D37">
      <w:pPr>
        <w:pStyle w:val="Tabladeilustraciones"/>
        <w:rPr>
          <w:del w:id="1471" w:author="JORGE CONTRERAS ORTIZ" w:date="2021-09-04T09:25:00Z"/>
          <w:rFonts w:eastAsiaTheme="minorEastAsia"/>
          <w:noProof/>
          <w:lang w:eastAsia="es-ES"/>
        </w:rPr>
      </w:pPr>
      <w:del w:id="1472" w:author="JORGE CONTRERAS ORTIZ" w:date="2021-09-04T09:25:00Z">
        <w:r w:rsidRPr="005B42F0" w:rsidDel="005B42F0">
          <w:rPr>
            <w:noProof/>
            <w:rPrChange w:id="1473" w:author="JORGE CONTRERAS ORTIZ" w:date="2021-09-04T09:25:00Z">
              <w:rPr>
                <w:rStyle w:val="Hipervnculo"/>
                <w:i/>
                <w:iCs/>
                <w:noProof/>
              </w:rPr>
            </w:rPrChange>
          </w:rPr>
          <w:delText>Tabla 10 Comando para listar Puertos Serie en Sistemas en MAC OS</w:delText>
        </w:r>
        <w:r w:rsidRPr="00791D37" w:rsidDel="005B42F0">
          <w:rPr>
            <w:noProof/>
            <w:webHidden/>
          </w:rPr>
          <w:tab/>
          <w:delText>72</w:delText>
        </w:r>
      </w:del>
    </w:p>
    <w:p w14:paraId="7EBE5BED" w14:textId="0707452F" w:rsidR="0098005E" w:rsidRPr="00791D37" w:rsidDel="005B42F0" w:rsidRDefault="0098005E" w:rsidP="00791D37">
      <w:pPr>
        <w:pStyle w:val="Tabladeilustraciones"/>
        <w:rPr>
          <w:del w:id="1474" w:author="JORGE CONTRERAS ORTIZ" w:date="2021-09-04T09:25:00Z"/>
          <w:rFonts w:eastAsiaTheme="minorEastAsia"/>
          <w:noProof/>
          <w:lang w:eastAsia="es-ES"/>
        </w:rPr>
      </w:pPr>
      <w:del w:id="1475" w:author="JORGE CONTRERAS ORTIZ" w:date="2021-09-04T09:25:00Z">
        <w:r w:rsidRPr="005B42F0" w:rsidDel="005B42F0">
          <w:rPr>
            <w:noProof/>
            <w:rPrChange w:id="1476" w:author="JORGE CONTRERAS ORTIZ" w:date="2021-09-04T09:25:00Z">
              <w:rPr>
                <w:rStyle w:val="Hipervnculo"/>
                <w:noProof/>
              </w:rPr>
            </w:rPrChange>
          </w:rPr>
          <w:delText>Tabla 11 Abrir terminal Picocom en Linux / MAC Os</w:delText>
        </w:r>
        <w:r w:rsidRPr="00791D37" w:rsidDel="005B42F0">
          <w:rPr>
            <w:noProof/>
            <w:webHidden/>
          </w:rPr>
          <w:tab/>
          <w:delText>73</w:delText>
        </w:r>
      </w:del>
    </w:p>
    <w:p w14:paraId="67D9A249" w14:textId="2AA00A68" w:rsidR="0098005E" w:rsidRPr="00791D37" w:rsidDel="005B42F0" w:rsidRDefault="0098005E" w:rsidP="00791D37">
      <w:pPr>
        <w:pStyle w:val="Tabladeilustraciones"/>
        <w:rPr>
          <w:del w:id="1477" w:author="JORGE CONTRERAS ORTIZ" w:date="2021-09-04T09:25:00Z"/>
          <w:rFonts w:eastAsiaTheme="minorEastAsia"/>
          <w:noProof/>
          <w:lang w:eastAsia="es-ES"/>
        </w:rPr>
      </w:pPr>
      <w:del w:id="1478" w:author="JORGE CONTRERAS ORTIZ" w:date="2021-09-04T09:25:00Z">
        <w:r w:rsidRPr="005B42F0" w:rsidDel="005B42F0">
          <w:rPr>
            <w:noProof/>
            <w:rPrChange w:id="1479" w:author="JORGE CONTRERAS ORTIZ" w:date="2021-09-04T09:25:00Z">
              <w:rPr>
                <w:rStyle w:val="Hipervnculo"/>
                <w:noProof/>
              </w:rPr>
            </w:rPrChange>
          </w:rPr>
          <w:delText>Tabla 12 Sintaxis comandos KSH</w:delText>
        </w:r>
        <w:r w:rsidRPr="00791D37" w:rsidDel="005B42F0">
          <w:rPr>
            <w:noProof/>
            <w:webHidden/>
          </w:rPr>
          <w:tab/>
          <w:delText>74</w:delText>
        </w:r>
      </w:del>
    </w:p>
    <w:p w14:paraId="2333A8DB" w14:textId="201C1CE4" w:rsidR="0098005E" w:rsidRPr="00791D37" w:rsidDel="005B42F0" w:rsidRDefault="0098005E" w:rsidP="00791D37">
      <w:pPr>
        <w:pStyle w:val="Tabladeilustraciones"/>
        <w:rPr>
          <w:del w:id="1480" w:author="JORGE CONTRERAS ORTIZ" w:date="2021-09-04T09:25:00Z"/>
          <w:rFonts w:eastAsiaTheme="minorEastAsia"/>
          <w:noProof/>
          <w:lang w:eastAsia="es-ES"/>
        </w:rPr>
      </w:pPr>
      <w:del w:id="1481" w:author="JORGE CONTRERAS ORTIZ" w:date="2021-09-04T09:25:00Z">
        <w:r w:rsidRPr="005B42F0" w:rsidDel="005B42F0">
          <w:rPr>
            <w:noProof/>
            <w:rPrChange w:id="1482" w:author="JORGE CONTRERAS ORTIZ" w:date="2021-09-04T09:25:00Z">
              <w:rPr>
                <w:rStyle w:val="Hipervnculo"/>
                <w:noProof/>
              </w:rPr>
            </w:rPrChange>
          </w:rPr>
          <w:delText>Tabla 13 Formato del Paquete</w:delText>
        </w:r>
        <w:r w:rsidRPr="00791D37" w:rsidDel="005B42F0">
          <w:rPr>
            <w:noProof/>
            <w:webHidden/>
          </w:rPr>
          <w:tab/>
          <w:delText>78</w:delText>
        </w:r>
      </w:del>
    </w:p>
    <w:p w14:paraId="0FE1A756" w14:textId="5FFDBFFC" w:rsidR="0098005E" w:rsidRPr="00791D37" w:rsidDel="005B42F0" w:rsidRDefault="0098005E" w:rsidP="00791D37">
      <w:pPr>
        <w:pStyle w:val="Tabladeilustraciones"/>
        <w:rPr>
          <w:del w:id="1483" w:author="JORGE CONTRERAS ORTIZ" w:date="2021-09-04T09:25:00Z"/>
          <w:rFonts w:eastAsiaTheme="minorEastAsia"/>
          <w:noProof/>
          <w:lang w:eastAsia="es-ES"/>
        </w:rPr>
      </w:pPr>
      <w:del w:id="1484" w:author="JORGE CONTRERAS ORTIZ" w:date="2021-09-04T09:25:00Z">
        <w:r w:rsidRPr="005B42F0" w:rsidDel="005B42F0">
          <w:rPr>
            <w:noProof/>
            <w:rPrChange w:id="1485" w:author="JORGE CONTRERAS ORTIZ" w:date="2021-09-04T09:25:00Z">
              <w:rPr>
                <w:rStyle w:val="Hipervnculo"/>
                <w:noProof/>
              </w:rPr>
            </w:rPrChange>
          </w:rPr>
          <w:delText>Tabla 14 Bits Byte Type</w:delText>
        </w:r>
        <w:r w:rsidRPr="00791D37" w:rsidDel="005B42F0">
          <w:rPr>
            <w:noProof/>
            <w:webHidden/>
          </w:rPr>
          <w:tab/>
          <w:delText>78</w:delText>
        </w:r>
      </w:del>
    </w:p>
    <w:p w14:paraId="5EDD568C" w14:textId="0709BF9B" w:rsidR="0098005E" w:rsidRPr="00791D37" w:rsidDel="005B42F0" w:rsidRDefault="0098005E" w:rsidP="00791D37">
      <w:pPr>
        <w:pStyle w:val="Tabladeilustraciones"/>
        <w:rPr>
          <w:del w:id="1486" w:author="JORGE CONTRERAS ORTIZ" w:date="2021-09-04T09:25:00Z"/>
          <w:rFonts w:eastAsiaTheme="minorEastAsia"/>
          <w:noProof/>
          <w:lang w:eastAsia="es-ES"/>
        </w:rPr>
      </w:pPr>
      <w:del w:id="1487" w:author="JORGE CONTRERAS ORTIZ" w:date="2021-09-04T09:25:00Z">
        <w:r w:rsidRPr="005B42F0" w:rsidDel="005B42F0">
          <w:rPr>
            <w:noProof/>
            <w:rPrChange w:id="1488" w:author="JORGE CONTRERAS ORTIZ" w:date="2021-09-04T09:25:00Z">
              <w:rPr>
                <w:rStyle w:val="Hipervnculo"/>
                <w:noProof/>
              </w:rPr>
            </w:rPrChange>
          </w:rPr>
          <w:delText>Tabla 15 Significado Bits Byte Type</w:delText>
        </w:r>
        <w:r w:rsidRPr="00791D37" w:rsidDel="005B42F0">
          <w:rPr>
            <w:noProof/>
            <w:webHidden/>
          </w:rPr>
          <w:tab/>
          <w:delText>79</w:delText>
        </w:r>
      </w:del>
    </w:p>
    <w:p w14:paraId="311E1846" w14:textId="1AF30312" w:rsidR="007A330B" w:rsidRDefault="00B62082" w:rsidP="00791D37">
      <w:pPr>
        <w:rPr>
          <w:ins w:id="1489" w:author="JORGE CONTRERAS ORTIZ" w:date="2021-09-08T16:33:00Z"/>
        </w:rPr>
      </w:pPr>
      <w:r w:rsidRPr="00791D37">
        <w:fldChar w:fldCharType="end"/>
      </w:r>
    </w:p>
    <w:p w14:paraId="77C98A0D" w14:textId="77777777" w:rsidR="007A330B" w:rsidRDefault="007A330B">
      <w:pPr>
        <w:jc w:val="left"/>
        <w:rPr>
          <w:ins w:id="1490" w:author="JORGE CONTRERAS ORTIZ" w:date="2021-09-08T16:33:00Z"/>
        </w:rPr>
      </w:pPr>
      <w:ins w:id="1491" w:author="JORGE CONTRERAS ORTIZ" w:date="2021-09-08T16:33:00Z">
        <w:r>
          <w:br w:type="page"/>
        </w:r>
      </w:ins>
    </w:p>
    <w:p w14:paraId="71122FFB" w14:textId="77777777" w:rsidR="007A330B" w:rsidRDefault="007A330B" w:rsidP="00791D37">
      <w:pPr>
        <w:rPr>
          <w:ins w:id="1492" w:author="JORGE CONTRERAS ORTIZ" w:date="2021-09-08T16:33:00Z"/>
        </w:rPr>
      </w:pPr>
    </w:p>
    <w:p w14:paraId="0233DEB2" w14:textId="7E85E0E8" w:rsidR="007A330B" w:rsidRDefault="007A330B" w:rsidP="00791D37">
      <w:pPr>
        <w:rPr>
          <w:ins w:id="1493" w:author="JORGE CONTRERAS ORTIZ" w:date="2021-09-08T16:26:00Z"/>
        </w:rPr>
        <w:sectPr w:rsidR="007A330B" w:rsidSect="007A330B">
          <w:headerReference w:type="even" r:id="rId12"/>
          <w:headerReference w:type="default" r:id="rId13"/>
          <w:footerReference w:type="even" r:id="rId14"/>
          <w:footerReference w:type="default" r:id="rId15"/>
          <w:type w:val="continuous"/>
          <w:pgSz w:w="11906" w:h="16838"/>
          <w:pgMar w:top="1418" w:right="1418" w:bottom="1418" w:left="1418" w:header="709" w:footer="709" w:gutter="0"/>
          <w:pgNumType w:fmt="upperRoman" w:start="1"/>
          <w:cols w:space="708"/>
          <w:docGrid w:linePitch="360"/>
        </w:sectPr>
      </w:pPr>
    </w:p>
    <w:p w14:paraId="4414F5C9" w14:textId="22A005C7" w:rsidR="00DA3B27" w:rsidRPr="00791D37" w:rsidDel="007A330B" w:rsidRDefault="00DA3B27" w:rsidP="00791D37">
      <w:pPr>
        <w:rPr>
          <w:del w:id="1525" w:author="JORGE CONTRERAS ORTIZ" w:date="2021-09-08T16:29:00Z"/>
          <w:rFonts w:eastAsiaTheme="majorEastAsia"/>
          <w:color w:val="2F5496" w:themeColor="accent1" w:themeShade="BF"/>
          <w:sz w:val="36"/>
        </w:rPr>
      </w:pPr>
      <w:del w:id="1526" w:author="JORGE CONTRERAS ORTIZ" w:date="2021-09-08T16:34:00Z">
        <w:r w:rsidRPr="00791D37" w:rsidDel="00CF3B95">
          <w:lastRenderedPageBreak/>
          <w:br w:type="page"/>
        </w:r>
      </w:del>
    </w:p>
    <w:p w14:paraId="0CB215D2" w14:textId="05DE90D1" w:rsidR="00DA3B27" w:rsidRPr="00791D37" w:rsidDel="00E973CF" w:rsidRDefault="00DA3B27">
      <w:pPr>
        <w:rPr>
          <w:del w:id="1527" w:author="JORGE CONTRERAS ORTIZ" w:date="2021-09-05T23:10:00Z"/>
        </w:rPr>
        <w:pPrChange w:id="1528" w:author="JORGE CONTRERAS ORTIZ" w:date="2021-09-05T23:40:00Z">
          <w:pPr>
            <w:pStyle w:val="Ttulo1"/>
          </w:pPr>
        </w:pPrChange>
      </w:pPr>
      <w:bookmarkStart w:id="1529" w:name="_Toc81499327"/>
      <w:del w:id="1530" w:author="JORGE CONTRERAS ORTIZ" w:date="2021-09-05T23:10:00Z">
        <w:r w:rsidRPr="00791D37" w:rsidDel="00E973CF">
          <w:delText>CÓDIGOS</w:delText>
        </w:r>
        <w:bookmarkStart w:id="1531" w:name="_Toc82011650"/>
        <w:bookmarkStart w:id="1532" w:name="_Toc82011857"/>
        <w:bookmarkStart w:id="1533" w:name="_Toc82012072"/>
        <w:bookmarkStart w:id="1534" w:name="_Toc82012291"/>
        <w:bookmarkStart w:id="1535" w:name="_Toc82024593"/>
        <w:bookmarkStart w:id="1536" w:name="_Toc82024896"/>
        <w:bookmarkStart w:id="1537" w:name="_Toc82025328"/>
        <w:bookmarkStart w:id="1538" w:name="_Toc82025538"/>
        <w:bookmarkStart w:id="1539" w:name="_Toc82025841"/>
        <w:bookmarkStart w:id="1540" w:name="_Toc82030740"/>
        <w:bookmarkEnd w:id="1529"/>
        <w:bookmarkEnd w:id="1531"/>
        <w:bookmarkEnd w:id="1532"/>
        <w:bookmarkEnd w:id="1533"/>
        <w:bookmarkEnd w:id="1534"/>
        <w:bookmarkEnd w:id="1535"/>
        <w:bookmarkEnd w:id="1536"/>
        <w:bookmarkEnd w:id="1537"/>
        <w:bookmarkEnd w:id="1538"/>
        <w:bookmarkEnd w:id="1539"/>
        <w:bookmarkEnd w:id="1540"/>
      </w:del>
    </w:p>
    <w:p w14:paraId="3693D31F" w14:textId="403A74A2" w:rsidR="00DA3B27" w:rsidRPr="00791D37" w:rsidDel="005C4DEF" w:rsidRDefault="00DA3B27">
      <w:pPr>
        <w:rPr>
          <w:del w:id="1541" w:author="JORGE CONTRERAS ORTIZ" w:date="2021-09-08T11:33:00Z"/>
        </w:rPr>
      </w:pPr>
      <w:del w:id="1542" w:author="JORGE CONTRERAS ORTIZ" w:date="2021-09-08T11:33:00Z">
        <w:r w:rsidRPr="00791D37" w:rsidDel="005C4DEF">
          <w:br w:type="page"/>
        </w:r>
      </w:del>
    </w:p>
    <w:p w14:paraId="69C34E84" w14:textId="6F75CB2A" w:rsidR="00DA3B27" w:rsidRPr="00791D37" w:rsidRDefault="00DA3B27" w:rsidP="00791D37">
      <w:pPr>
        <w:pStyle w:val="Ttulo1"/>
        <w:numPr>
          <w:ilvl w:val="0"/>
          <w:numId w:val="1"/>
        </w:numPr>
      </w:pPr>
      <w:bookmarkStart w:id="1543" w:name="_Toc81499328"/>
      <w:bookmarkStart w:id="1544" w:name="_Toc82012073"/>
      <w:bookmarkStart w:id="1545" w:name="_Toc82024897"/>
      <w:bookmarkStart w:id="1546" w:name="_Toc82030741"/>
      <w:commentRangeStart w:id="1547"/>
      <w:r w:rsidRPr="00791D37">
        <w:t>INTRODUCCIÓN</w:t>
      </w:r>
      <w:commentRangeEnd w:id="1547"/>
      <w:r w:rsidRPr="00791D37">
        <w:rPr>
          <w:rStyle w:val="Refdecomentario"/>
          <w:rFonts w:eastAsiaTheme="minorHAnsi"/>
          <w:color w:val="auto"/>
        </w:rPr>
        <w:commentReference w:id="1547"/>
      </w:r>
      <w:r w:rsidRPr="00791D37">
        <w:t xml:space="preserve"> Y OBJETIVOS DEL TRABAJO</w:t>
      </w:r>
      <w:bookmarkEnd w:id="1543"/>
      <w:bookmarkEnd w:id="1544"/>
      <w:bookmarkEnd w:id="1545"/>
      <w:bookmarkEnd w:id="1546"/>
    </w:p>
    <w:p w14:paraId="04A80030" w14:textId="59FCC201" w:rsidR="00DA3B27" w:rsidRDefault="00DA3B27" w:rsidP="00791D37">
      <w:pPr>
        <w:rPr>
          <w:ins w:id="1548" w:author="JORGE CONTRERAS ORTIZ" w:date="2021-09-08T20:11:00Z"/>
        </w:rPr>
      </w:pPr>
    </w:p>
    <w:p w14:paraId="50AB8584" w14:textId="7DF56F9C" w:rsidR="00F73334" w:rsidRDefault="00F73334" w:rsidP="00F73334">
      <w:pPr>
        <w:pStyle w:val="Ttulo2"/>
        <w:rPr>
          <w:ins w:id="1549" w:author="JORGE CONTRERAS ORTIZ" w:date="2021-09-08T20:11:00Z"/>
        </w:rPr>
      </w:pPr>
      <w:bookmarkStart w:id="1550" w:name="_Toc82024898"/>
      <w:bookmarkStart w:id="1551" w:name="_Toc82030742"/>
      <w:ins w:id="1552" w:author="JORGE CONTRERAS ORTIZ" w:date="2021-09-08T20:11:00Z">
        <w:r>
          <w:t>MOTIVACIÓN DEL PROYECTO</w:t>
        </w:r>
        <w:bookmarkEnd w:id="1550"/>
        <w:bookmarkEnd w:id="1551"/>
      </w:ins>
    </w:p>
    <w:p w14:paraId="4BC7C09D" w14:textId="77777777" w:rsidR="00F73334" w:rsidRPr="00F73334" w:rsidRDefault="00F73334" w:rsidP="00F73334">
      <w:pPr>
        <w:rPr>
          <w:rPrChange w:id="1553" w:author="JORGE CONTRERAS ORTIZ" w:date="2021-09-08T20:11:00Z">
            <w:rPr/>
          </w:rPrChange>
        </w:rPr>
        <w:pPrChange w:id="1554" w:author="JORGE CONTRERAS ORTIZ" w:date="2021-09-08T20:11:00Z">
          <w:pPr/>
        </w:pPrChange>
      </w:pPr>
    </w:p>
    <w:p w14:paraId="1E5E8582" w14:textId="792AD244" w:rsidR="00B5329E" w:rsidRPr="00791D37" w:rsidRDefault="00B5329E" w:rsidP="00B5329E">
      <w:pPr>
        <w:rPr>
          <w:ins w:id="1555" w:author="JORGE CONTRERAS ORTIZ" w:date="2021-09-05T14:08:00Z"/>
        </w:rPr>
      </w:pPr>
      <w:ins w:id="1556" w:author="JORGE CONTRERAS ORTIZ" w:date="2021-09-05T14:08:00Z">
        <w:r>
          <w:t xml:space="preserve">Este proyecto surge debido a la aparición de las nuevas tecnologías de comunicaciones y su implementación dentro de la tecnología IoT. Este proyecto incluye la implementación en la plataforma </w:t>
        </w:r>
      </w:ins>
      <w:ins w:id="1557" w:author="JORGE CONTRERAS ORTIZ" w:date="2021-09-05T20:12:00Z">
        <w:r w:rsidR="004E60C8">
          <w:t>Cookie</w:t>
        </w:r>
      </w:ins>
      <w:ins w:id="1558" w:author="JORGE CONTRERAS ORTIZ" w:date="2021-09-05T14:08:00Z">
        <w:r>
          <w:t xml:space="preserve"> para WSN de la tecnología Thread.</w:t>
        </w:r>
      </w:ins>
    </w:p>
    <w:p w14:paraId="2B349B34" w14:textId="13B19ACE" w:rsidR="00B5329E" w:rsidRDefault="00B5329E" w:rsidP="00B5329E">
      <w:pPr>
        <w:rPr>
          <w:ins w:id="1559" w:author="JORGE CONTRERAS ORTIZ" w:date="2021-09-08T20:11:00Z"/>
        </w:rPr>
      </w:pPr>
      <w:ins w:id="1560" w:author="JORGE CONTRERAS ORTIZ" w:date="2021-09-05T14:08:00Z">
        <w:r>
          <w:t>La motivación principal de este proyecto es la implementación hardware de</w:t>
        </w:r>
        <w:r w:rsidRPr="00791D37">
          <w:t xml:space="preserve"> la tecnología THREAD </w:t>
        </w:r>
        <w:r>
          <w:t>en</w:t>
        </w:r>
        <w:r w:rsidRPr="00791D37">
          <w:t xml:space="preserve"> la plataforma </w:t>
        </w:r>
      </w:ins>
      <w:ins w:id="1561" w:author="JORGE CONTRERAS ORTIZ" w:date="2021-09-05T20:12:00Z">
        <w:r w:rsidR="004E60C8">
          <w:t>Cookie</w:t>
        </w:r>
      </w:ins>
      <w:ins w:id="1562" w:author="JORGE CONTRERAS ORTIZ" w:date="2021-09-05T14:08:00Z">
        <w:r w:rsidRPr="00791D37">
          <w:t>s, dotando a dicha plataforma de una nueva capa Hardware de Comunicaciones</w:t>
        </w:r>
        <w:r>
          <w:t>, analizando también la viabilidad de esta implementación</w:t>
        </w:r>
        <w:r w:rsidRPr="00791D37">
          <w:t xml:space="preserve">. Para esto, se comenzará con una primera analítica y/o exploración de la propia tecnología, analizando sus ventajas e inconvenientes frente a otras tecnologías existentes hoy en día, al igual que un primer análisis del protocolo mediante un kit de evaluación que integra la tecnología THREAD y un microcontrolador. Una vez hecha la primera toma de contacto con la tecnología THREAD, se realizará un diseño Hardware para su implementación en la plataforma </w:t>
        </w:r>
      </w:ins>
      <w:ins w:id="1563" w:author="JORGE CONTRERAS ORTIZ" w:date="2021-09-05T20:12:00Z">
        <w:r w:rsidR="004E60C8">
          <w:t>Cookie</w:t>
        </w:r>
      </w:ins>
      <w:ins w:id="1564" w:author="JORGE CONTRERAS ORTIZ" w:date="2021-09-05T14:08:00Z">
        <w:r w:rsidRPr="00791D37">
          <w:t>s. Una vez verificado el Hardware diseñado, se pasará al análisis más en profundidad del protocolo THREAD mediante diferentes pruebas de conectividad, envío de datos y estabilidad.</w:t>
        </w:r>
      </w:ins>
    </w:p>
    <w:p w14:paraId="1F8C89EF" w14:textId="175C0E5F" w:rsidR="00F73334" w:rsidRDefault="00F73334" w:rsidP="00B5329E">
      <w:pPr>
        <w:rPr>
          <w:ins w:id="1565" w:author="JORGE CONTRERAS ORTIZ" w:date="2021-09-08T20:11:00Z"/>
        </w:rPr>
      </w:pPr>
    </w:p>
    <w:p w14:paraId="41A01FEA" w14:textId="20663441" w:rsidR="00F73334" w:rsidRDefault="00F73334" w:rsidP="00F73334">
      <w:pPr>
        <w:pStyle w:val="Ttulo2"/>
        <w:rPr>
          <w:ins w:id="1566" w:author="JORGE CONTRERAS ORTIZ" w:date="2021-09-08T20:11:00Z"/>
        </w:rPr>
      </w:pPr>
      <w:bookmarkStart w:id="1567" w:name="_Toc82024899"/>
      <w:bookmarkStart w:id="1568" w:name="_Toc82030743"/>
      <w:ins w:id="1569" w:author="JORGE CONTRERAS ORTIZ" w:date="2021-09-08T20:11:00Z">
        <w:r>
          <w:t>OBJETIVOS DEL PROYECTO</w:t>
        </w:r>
        <w:bookmarkEnd w:id="1567"/>
        <w:bookmarkEnd w:id="1568"/>
      </w:ins>
    </w:p>
    <w:p w14:paraId="0BEF5C83" w14:textId="77777777" w:rsidR="00F73334" w:rsidRPr="00F73334" w:rsidRDefault="00F73334" w:rsidP="00F73334">
      <w:pPr>
        <w:rPr>
          <w:ins w:id="1570" w:author="JORGE CONTRERAS ORTIZ" w:date="2021-09-05T14:08:00Z"/>
          <w:rPrChange w:id="1571" w:author="JORGE CONTRERAS ORTIZ" w:date="2021-09-08T20:11:00Z">
            <w:rPr>
              <w:ins w:id="1572" w:author="JORGE CONTRERAS ORTIZ" w:date="2021-09-05T14:08:00Z"/>
            </w:rPr>
          </w:rPrChange>
        </w:rPr>
        <w:pPrChange w:id="1573" w:author="JORGE CONTRERAS ORTIZ" w:date="2021-09-08T20:11:00Z">
          <w:pPr/>
        </w:pPrChange>
      </w:pPr>
    </w:p>
    <w:p w14:paraId="1C32DE9A" w14:textId="77777777" w:rsidR="00B5329E" w:rsidRPr="00791D37" w:rsidRDefault="00B5329E" w:rsidP="00B5329E">
      <w:pPr>
        <w:rPr>
          <w:ins w:id="1574" w:author="JORGE CONTRERAS ORTIZ" w:date="2021-09-05T14:08:00Z"/>
        </w:rPr>
      </w:pPr>
      <w:ins w:id="1575" w:author="JORGE CONTRERAS ORTIZ" w:date="2021-09-05T14:08:00Z">
        <w:r w:rsidRPr="00791D37">
          <w:t xml:space="preserve">Los objetivos más en específico </w:t>
        </w:r>
        <w:commentRangeStart w:id="1576"/>
        <w:r w:rsidRPr="00791D37">
          <w:t>de este proyecto han sido:</w:t>
        </w:r>
        <w:commentRangeEnd w:id="1576"/>
        <w:r w:rsidRPr="00791D37">
          <w:rPr>
            <w:rStyle w:val="Refdecomentario"/>
          </w:rPr>
          <w:commentReference w:id="1576"/>
        </w:r>
      </w:ins>
    </w:p>
    <w:p w14:paraId="66928313" w14:textId="77777777" w:rsidR="00B5329E" w:rsidRPr="006E36CC" w:rsidRDefault="00B5329E">
      <w:pPr>
        <w:pStyle w:val="Prrafodelista"/>
        <w:numPr>
          <w:ilvl w:val="0"/>
          <w:numId w:val="2"/>
        </w:numPr>
        <w:rPr>
          <w:ins w:id="1577" w:author="JORGE CONTRERAS ORTIZ" w:date="2021-09-05T14:08:00Z"/>
          <w:rPrChange w:id="1578" w:author="JORGE CONTRERAS ORTIZ" w:date="2021-09-05T22:22:00Z">
            <w:rPr>
              <w:ins w:id="1579" w:author="JORGE CONTRERAS ORTIZ" w:date="2021-09-05T14:08:00Z"/>
              <w:rFonts w:eastAsiaTheme="majorEastAsia"/>
              <w:color w:val="2F5496" w:themeColor="accent1" w:themeShade="BF"/>
              <w:sz w:val="36"/>
              <w:szCs w:val="36"/>
            </w:rPr>
          </w:rPrChange>
        </w:rPr>
      </w:pPr>
      <w:ins w:id="1580" w:author="JORGE CONTRERAS ORTIZ" w:date="2021-09-05T14:08:00Z">
        <w:r w:rsidRPr="006E36CC">
          <w:t xml:space="preserve">Manejo de los Evaluation Dongles USB (dispositivos KTDG102) de KIRALE, como primera interacción con el protocolo de comandos utilizado, tanto comandos KSH, a través de la herramienta </w:t>
        </w:r>
        <w:proofErr w:type="spellStart"/>
        <w:r w:rsidRPr="006E36CC">
          <w:t>KiTools</w:t>
        </w:r>
        <w:proofErr w:type="spellEnd"/>
        <w:r w:rsidRPr="006E36CC">
          <w:t>, como comandos KBI, a través de puerto UART con un microcontrolador.</w:t>
        </w:r>
      </w:ins>
    </w:p>
    <w:p w14:paraId="1DBB5489" w14:textId="77777777" w:rsidR="00B5329E" w:rsidRPr="006E36CC" w:rsidRDefault="00B5329E">
      <w:pPr>
        <w:pStyle w:val="Prrafodelista"/>
        <w:numPr>
          <w:ilvl w:val="0"/>
          <w:numId w:val="2"/>
        </w:numPr>
        <w:rPr>
          <w:ins w:id="1581" w:author="JORGE CONTRERAS ORTIZ" w:date="2021-09-05T14:08:00Z"/>
          <w:rPrChange w:id="1582" w:author="JORGE CONTRERAS ORTIZ" w:date="2021-09-05T22:22:00Z">
            <w:rPr>
              <w:ins w:id="1583" w:author="JORGE CONTRERAS ORTIZ" w:date="2021-09-05T14:08:00Z"/>
              <w:rFonts w:eastAsiaTheme="majorEastAsia"/>
              <w:color w:val="2F5496" w:themeColor="accent1" w:themeShade="BF"/>
              <w:sz w:val="36"/>
              <w:szCs w:val="36"/>
            </w:rPr>
          </w:rPrChange>
        </w:rPr>
      </w:pPr>
      <w:ins w:id="1584" w:author="JORGE CONTRERAS ORTIZ" w:date="2021-09-05T14:08:00Z">
        <w:r w:rsidRPr="006E36CC">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ins>
    </w:p>
    <w:p w14:paraId="36A6BD13" w14:textId="77777777" w:rsidR="00B5329E" w:rsidRPr="006E36CC" w:rsidRDefault="00B5329E">
      <w:pPr>
        <w:pStyle w:val="Prrafodelista"/>
        <w:numPr>
          <w:ilvl w:val="0"/>
          <w:numId w:val="2"/>
        </w:numPr>
        <w:rPr>
          <w:ins w:id="1585" w:author="JORGE CONTRERAS ORTIZ" w:date="2021-09-05T14:08:00Z"/>
          <w:rPrChange w:id="1586" w:author="JORGE CONTRERAS ORTIZ" w:date="2021-09-05T22:22:00Z">
            <w:rPr>
              <w:ins w:id="1587" w:author="JORGE CONTRERAS ORTIZ" w:date="2021-09-05T14:08:00Z"/>
              <w:rFonts w:eastAsiaTheme="majorEastAsia"/>
              <w:color w:val="2F5496" w:themeColor="accent1" w:themeShade="BF"/>
              <w:sz w:val="36"/>
              <w:szCs w:val="36"/>
            </w:rPr>
          </w:rPrChange>
        </w:rPr>
      </w:pPr>
      <w:ins w:id="1588" w:author="JORGE CONTRERAS ORTIZ" w:date="2021-09-05T14:08:00Z">
        <w:r w:rsidRPr="006E36CC">
          <w:t>Diseño de PCB para integrar el dispositivo KTWM102 a la plataforma de la Cookie.</w:t>
        </w:r>
      </w:ins>
    </w:p>
    <w:p w14:paraId="35B0494F" w14:textId="77777777" w:rsidR="00B5329E" w:rsidRPr="006E36CC" w:rsidRDefault="00B5329E">
      <w:pPr>
        <w:pStyle w:val="Prrafodelista"/>
        <w:numPr>
          <w:ilvl w:val="0"/>
          <w:numId w:val="2"/>
        </w:numPr>
        <w:rPr>
          <w:ins w:id="1589" w:author="JORGE CONTRERAS ORTIZ" w:date="2021-09-05T14:08:00Z"/>
          <w:rPrChange w:id="1590" w:author="JORGE CONTRERAS ORTIZ" w:date="2021-09-05T22:22:00Z">
            <w:rPr>
              <w:ins w:id="1591" w:author="JORGE CONTRERAS ORTIZ" w:date="2021-09-05T14:08:00Z"/>
              <w:rFonts w:eastAsiaTheme="majorEastAsia"/>
              <w:color w:val="2F5496" w:themeColor="accent1" w:themeShade="BF"/>
              <w:sz w:val="36"/>
              <w:szCs w:val="36"/>
            </w:rPr>
          </w:rPrChange>
        </w:rPr>
      </w:pPr>
      <w:ins w:id="1592" w:author="JORGE CONTRERAS ORTIZ" w:date="2021-09-05T14:08:00Z">
        <w:r w:rsidRPr="006E36CC">
          <w:t>Configuración y conectividad del nodo Border Router a la red externa.</w:t>
        </w:r>
      </w:ins>
    </w:p>
    <w:p w14:paraId="46F93982" w14:textId="77777777" w:rsidR="00B5329E" w:rsidRPr="006E36CC" w:rsidRDefault="00B5329E">
      <w:pPr>
        <w:pStyle w:val="Prrafodelista"/>
        <w:numPr>
          <w:ilvl w:val="0"/>
          <w:numId w:val="2"/>
        </w:numPr>
        <w:rPr>
          <w:ins w:id="1593" w:author="JORGE CONTRERAS ORTIZ" w:date="2021-09-05T14:08:00Z"/>
          <w:rPrChange w:id="1594" w:author="JORGE CONTRERAS ORTIZ" w:date="2021-09-05T22:22:00Z">
            <w:rPr>
              <w:ins w:id="1595" w:author="JORGE CONTRERAS ORTIZ" w:date="2021-09-05T14:08:00Z"/>
              <w:rFonts w:eastAsiaTheme="majorEastAsia"/>
              <w:color w:val="2F5496" w:themeColor="accent1" w:themeShade="BF"/>
              <w:sz w:val="36"/>
              <w:szCs w:val="36"/>
            </w:rPr>
          </w:rPrChange>
        </w:rPr>
      </w:pPr>
      <w:ins w:id="1596" w:author="JORGE CONTRERAS ORTIZ" w:date="2021-09-05T14:08:00Z">
        <w:r w:rsidRPr="006E36CC">
          <w:t>Creación de una red THREAD integrando los nodos Dongle USB junto con el BR.</w:t>
        </w:r>
      </w:ins>
    </w:p>
    <w:p w14:paraId="622019F3" w14:textId="77777777" w:rsidR="00B5329E" w:rsidRPr="006E36CC" w:rsidRDefault="00B5329E">
      <w:pPr>
        <w:pStyle w:val="Prrafodelista"/>
        <w:numPr>
          <w:ilvl w:val="0"/>
          <w:numId w:val="2"/>
        </w:numPr>
        <w:rPr>
          <w:ins w:id="1597" w:author="JORGE CONTRERAS ORTIZ" w:date="2021-09-05T14:08:00Z"/>
          <w:rPrChange w:id="1598" w:author="JORGE CONTRERAS ORTIZ" w:date="2021-09-05T22:22:00Z">
            <w:rPr>
              <w:ins w:id="1599" w:author="JORGE CONTRERAS ORTIZ" w:date="2021-09-05T14:08:00Z"/>
              <w:rFonts w:eastAsiaTheme="majorEastAsia"/>
              <w:color w:val="2F5496" w:themeColor="accent1" w:themeShade="BF"/>
              <w:sz w:val="36"/>
              <w:szCs w:val="36"/>
            </w:rPr>
          </w:rPrChange>
        </w:rPr>
      </w:pPr>
      <w:ins w:id="1600" w:author="JORGE CONTRERAS ORTIZ" w:date="2021-09-05T14:08:00Z">
        <w:r w:rsidRPr="006E36CC">
          <w:t>Conectividad entre un nodo de la red THREAD y un punto de la red externa, como un PC, a través del Border Router.</w:t>
        </w:r>
      </w:ins>
    </w:p>
    <w:p w14:paraId="0490646F" w14:textId="77777777" w:rsidR="00B5329E" w:rsidRPr="006E36CC" w:rsidRDefault="00B5329E">
      <w:pPr>
        <w:pStyle w:val="Prrafodelista"/>
        <w:numPr>
          <w:ilvl w:val="0"/>
          <w:numId w:val="2"/>
        </w:numPr>
        <w:rPr>
          <w:ins w:id="1601" w:author="JORGE CONTRERAS ORTIZ" w:date="2021-09-05T14:08:00Z"/>
          <w:rPrChange w:id="1602" w:author="JORGE CONTRERAS ORTIZ" w:date="2021-09-05T22:22:00Z">
            <w:rPr>
              <w:ins w:id="1603" w:author="JORGE CONTRERAS ORTIZ" w:date="2021-09-05T14:08:00Z"/>
              <w:rFonts w:eastAsiaTheme="majorEastAsia"/>
              <w:color w:val="2F5496" w:themeColor="accent1" w:themeShade="BF"/>
              <w:sz w:val="36"/>
              <w:szCs w:val="36"/>
            </w:rPr>
          </w:rPrChange>
        </w:rPr>
      </w:pPr>
      <w:ins w:id="1604" w:author="JORGE CONTRERAS ORTIZ" w:date="2021-09-05T14:08:00Z">
        <w:r w:rsidRPr="006E36CC">
          <w:t>Envío de mensajes UDP vía Sockets entre un PC externo y los nodos dentro de la red.</w:t>
        </w:r>
      </w:ins>
    </w:p>
    <w:p w14:paraId="3269B20B" w14:textId="77777777" w:rsidR="00B5329E" w:rsidRPr="006E36CC" w:rsidRDefault="00B5329E">
      <w:pPr>
        <w:pStyle w:val="Prrafodelista"/>
        <w:numPr>
          <w:ilvl w:val="0"/>
          <w:numId w:val="2"/>
        </w:numPr>
        <w:rPr>
          <w:ins w:id="1605" w:author="JORGE CONTRERAS ORTIZ" w:date="2021-09-05T14:08:00Z"/>
          <w:rPrChange w:id="1606" w:author="JORGE CONTRERAS ORTIZ" w:date="2021-09-05T22:22:00Z">
            <w:rPr>
              <w:ins w:id="1607" w:author="JORGE CONTRERAS ORTIZ" w:date="2021-09-05T14:08:00Z"/>
              <w:rFonts w:eastAsiaTheme="majorEastAsia"/>
              <w:color w:val="2F5496" w:themeColor="accent1" w:themeShade="BF"/>
              <w:sz w:val="36"/>
              <w:szCs w:val="36"/>
            </w:rPr>
          </w:rPrChange>
        </w:rPr>
      </w:pPr>
      <w:ins w:id="1608" w:author="JORGE CONTRERAS ORTIZ" w:date="2021-09-05T14:08:00Z">
        <w:r w:rsidRPr="006E36CC">
          <w:t>Validación de la PCB diseñada e integración en la red creada anteriormente.</w:t>
        </w:r>
      </w:ins>
    </w:p>
    <w:p w14:paraId="77F86C72" w14:textId="1AC77525" w:rsidR="00DA3B27" w:rsidRPr="00791D37" w:rsidDel="00B5329E" w:rsidRDefault="0098005E" w:rsidP="00F73334">
      <w:pPr>
        <w:pStyle w:val="Ttulo2"/>
        <w:numPr>
          <w:ilvl w:val="0"/>
          <w:numId w:val="0"/>
        </w:numPr>
        <w:ind w:left="1080" w:hanging="720"/>
        <w:rPr>
          <w:del w:id="1609" w:author="JORGE CONTRERAS ORTIZ" w:date="2021-09-05T14:08:00Z"/>
        </w:rPr>
        <w:pPrChange w:id="1610" w:author="JORGE CONTRERAS ORTIZ" w:date="2021-09-08T20:11:00Z">
          <w:pPr/>
        </w:pPrChange>
      </w:pPr>
      <w:del w:id="1611" w:author="JORGE CONTRERAS ORTIZ" w:date="2021-09-05T14:08:00Z">
        <w:r w:rsidRPr="00791D37" w:rsidDel="00B5329E">
          <w:delText>En este proyecto se introduce la tecnología THREAD a la plataforma Coockies, dotando a dicha plataforma de una nueva capa Hardware de Comunicaciones. Para esto, se comenzará con una primera analítica y/o exploración de la propia tecnología, analizando sus ventajas e inconvenientes frente a otras tecnologías existentes hoy en día</w:delText>
        </w:r>
        <w:r w:rsidR="00D6148E" w:rsidRPr="00791D37" w:rsidDel="00B5329E">
          <w:delText>, al igual que un primer análisis del protocolo mediante un kit de evaluación que integra la tecnología THREAD y un microcontrolador. Una vez hecha la primera toma de contacto con la tecnología THREAD, se realizará un diseño Hardware para su implementación en la plataforma Coockies. Una vez verificado el Hardware diseñado, se pasará al análisis más en profundidad del protocolo THREAD mediante diferentes pruebas de conectividad, envío de datos y estabilidad.</w:delText>
        </w:r>
      </w:del>
    </w:p>
    <w:p w14:paraId="1065500C" w14:textId="5A1E34C0" w:rsidR="00DA3B27" w:rsidRPr="00791D37" w:rsidDel="00B5329E" w:rsidRDefault="00DA3B27" w:rsidP="00F73334">
      <w:pPr>
        <w:pStyle w:val="Ttulo2"/>
        <w:numPr>
          <w:ilvl w:val="0"/>
          <w:numId w:val="0"/>
        </w:numPr>
        <w:ind w:left="1080" w:hanging="720"/>
        <w:rPr>
          <w:del w:id="1612" w:author="JORGE CONTRERAS ORTIZ" w:date="2021-09-05T14:08:00Z"/>
        </w:rPr>
        <w:pPrChange w:id="1613" w:author="JORGE CONTRERAS ORTIZ" w:date="2021-09-08T20:11:00Z">
          <w:pPr/>
        </w:pPrChange>
      </w:pPr>
      <w:del w:id="1614" w:author="JORGE CONTRERAS ORTIZ" w:date="2021-09-05T14:08:00Z">
        <w:r w:rsidRPr="00791D37" w:rsidDel="00B5329E">
          <w:delText>Los objetivos</w:delText>
        </w:r>
        <w:r w:rsidR="00D6148E" w:rsidRPr="00791D37" w:rsidDel="00B5329E">
          <w:delText xml:space="preserve"> más en específico</w:delText>
        </w:r>
        <w:r w:rsidRPr="00791D37" w:rsidDel="00B5329E">
          <w:delText xml:space="preserve"> </w:delText>
        </w:r>
        <w:commentRangeStart w:id="1615"/>
        <w:r w:rsidRPr="00791D37" w:rsidDel="00B5329E">
          <w:delText>de este proyecto han sido:</w:delText>
        </w:r>
        <w:commentRangeEnd w:id="1615"/>
        <w:r w:rsidRPr="00791D37" w:rsidDel="00B5329E">
          <w:rPr>
            <w:rStyle w:val="Refdecomentario"/>
          </w:rPr>
          <w:commentReference w:id="1615"/>
        </w:r>
      </w:del>
    </w:p>
    <w:p w14:paraId="19BC8EF0" w14:textId="3CFAF09B" w:rsidR="00DA3B27" w:rsidRPr="00791D37" w:rsidDel="00B5329E" w:rsidRDefault="00DA3B27" w:rsidP="00F73334">
      <w:pPr>
        <w:pStyle w:val="Ttulo2"/>
        <w:numPr>
          <w:ilvl w:val="0"/>
          <w:numId w:val="0"/>
        </w:numPr>
        <w:ind w:left="1080" w:hanging="720"/>
        <w:rPr>
          <w:del w:id="1616" w:author="JORGE CONTRERAS ORTIZ" w:date="2021-09-05T14:08:00Z"/>
          <w:sz w:val="36"/>
          <w:szCs w:val="36"/>
        </w:rPr>
        <w:pPrChange w:id="1617" w:author="JORGE CONTRERAS ORTIZ" w:date="2021-09-08T20:11:00Z">
          <w:pPr>
            <w:pStyle w:val="Prrafodelista"/>
            <w:numPr>
              <w:numId w:val="2"/>
            </w:numPr>
            <w:ind w:hanging="360"/>
          </w:pPr>
        </w:pPrChange>
      </w:pPr>
      <w:del w:id="1618" w:author="JORGE CONTRERAS ORTIZ" w:date="2021-09-05T14:08:00Z">
        <w:r w:rsidRPr="00791D37" w:rsidDel="00B5329E">
          <w:delText>Manejo de los Evaluation Dongles USB (dispositivos KTDG102) de KIRALE, como primera interacción con el protocolo de comandos utilizado, tanto comandos KSH, a través de la herramienta KiTools, como comandos KBI, a través de puerto UART con un microcontrolador.</w:delText>
        </w:r>
      </w:del>
    </w:p>
    <w:p w14:paraId="71C457F7" w14:textId="32B3D371" w:rsidR="00DA3B27" w:rsidRPr="00791D37" w:rsidDel="00B5329E" w:rsidRDefault="00DA3B27" w:rsidP="00F73334">
      <w:pPr>
        <w:pStyle w:val="Ttulo2"/>
        <w:numPr>
          <w:ilvl w:val="0"/>
          <w:numId w:val="0"/>
        </w:numPr>
        <w:ind w:left="1080" w:hanging="720"/>
        <w:rPr>
          <w:del w:id="1619" w:author="JORGE CONTRERAS ORTIZ" w:date="2021-09-05T14:08:00Z"/>
          <w:sz w:val="36"/>
          <w:szCs w:val="36"/>
        </w:rPr>
        <w:pPrChange w:id="1620" w:author="JORGE CONTRERAS ORTIZ" w:date="2021-09-08T20:11:00Z">
          <w:pPr>
            <w:pStyle w:val="Prrafodelista"/>
            <w:numPr>
              <w:numId w:val="2"/>
            </w:numPr>
            <w:ind w:hanging="360"/>
          </w:pPr>
        </w:pPrChange>
      </w:pPr>
      <w:del w:id="1621" w:author="JORGE CONTRERAS ORTIZ" w:date="2021-09-05T14:08:00Z">
        <w:r w:rsidRPr="00791D37" w:rsidDel="00B5329E">
          <w:delText>Creación de una red con los módulos KTDG102 disponibles por comandos KBI, probando las diferentes configuraciones posibles, creando el procedimiento de configuración para crear o unirse a una red y el posterior envío de mensajes UDP entre ambos nodos a través de Sockets.</w:delText>
        </w:r>
      </w:del>
    </w:p>
    <w:p w14:paraId="146F8336" w14:textId="5E85A096" w:rsidR="00DA3B27" w:rsidRPr="00791D37" w:rsidDel="00B5329E" w:rsidRDefault="00DA3B27" w:rsidP="00F73334">
      <w:pPr>
        <w:pStyle w:val="Ttulo2"/>
        <w:numPr>
          <w:ilvl w:val="0"/>
          <w:numId w:val="0"/>
        </w:numPr>
        <w:ind w:left="1080" w:hanging="720"/>
        <w:rPr>
          <w:del w:id="1622" w:author="JORGE CONTRERAS ORTIZ" w:date="2021-09-05T14:08:00Z"/>
          <w:sz w:val="36"/>
          <w:szCs w:val="36"/>
        </w:rPr>
        <w:pPrChange w:id="1623" w:author="JORGE CONTRERAS ORTIZ" w:date="2021-09-08T20:11:00Z">
          <w:pPr>
            <w:pStyle w:val="Prrafodelista"/>
            <w:numPr>
              <w:numId w:val="2"/>
            </w:numPr>
            <w:ind w:hanging="360"/>
          </w:pPr>
        </w:pPrChange>
      </w:pPr>
      <w:del w:id="1624" w:author="JORGE CONTRERAS ORTIZ" w:date="2021-09-05T14:08:00Z">
        <w:r w:rsidRPr="00791D37" w:rsidDel="00B5329E">
          <w:delText>Diseño de PCB para integrar el dispositivo KTWM102 a la plataforma de la Cookie.</w:delText>
        </w:r>
      </w:del>
    </w:p>
    <w:p w14:paraId="1509786D" w14:textId="7596B9D9" w:rsidR="00DA3B27" w:rsidRPr="00791D37" w:rsidDel="00B5329E" w:rsidRDefault="00DA3B27" w:rsidP="00F73334">
      <w:pPr>
        <w:pStyle w:val="Ttulo2"/>
        <w:numPr>
          <w:ilvl w:val="0"/>
          <w:numId w:val="0"/>
        </w:numPr>
        <w:ind w:left="1080" w:hanging="720"/>
        <w:rPr>
          <w:del w:id="1625" w:author="JORGE CONTRERAS ORTIZ" w:date="2021-09-05T14:08:00Z"/>
          <w:sz w:val="36"/>
          <w:szCs w:val="36"/>
        </w:rPr>
        <w:pPrChange w:id="1626" w:author="JORGE CONTRERAS ORTIZ" w:date="2021-09-08T20:11:00Z">
          <w:pPr>
            <w:pStyle w:val="Prrafodelista"/>
            <w:numPr>
              <w:numId w:val="2"/>
            </w:numPr>
            <w:ind w:hanging="360"/>
          </w:pPr>
        </w:pPrChange>
      </w:pPr>
      <w:del w:id="1627" w:author="JORGE CONTRERAS ORTIZ" w:date="2021-09-05T14:08:00Z">
        <w:r w:rsidRPr="00791D37" w:rsidDel="00B5329E">
          <w:delText>Configuración y conectividad del nodo Border Router a la red externa.</w:delText>
        </w:r>
      </w:del>
    </w:p>
    <w:p w14:paraId="275D9DDA" w14:textId="5A36BFFD" w:rsidR="00DA3B27" w:rsidRPr="00791D37" w:rsidDel="00B5329E" w:rsidRDefault="00DA3B27" w:rsidP="00F73334">
      <w:pPr>
        <w:pStyle w:val="Ttulo2"/>
        <w:numPr>
          <w:ilvl w:val="0"/>
          <w:numId w:val="0"/>
        </w:numPr>
        <w:ind w:left="1080" w:hanging="720"/>
        <w:rPr>
          <w:del w:id="1628" w:author="JORGE CONTRERAS ORTIZ" w:date="2021-09-05T14:08:00Z"/>
          <w:sz w:val="36"/>
          <w:szCs w:val="36"/>
        </w:rPr>
        <w:pPrChange w:id="1629" w:author="JORGE CONTRERAS ORTIZ" w:date="2021-09-08T20:11:00Z">
          <w:pPr>
            <w:pStyle w:val="Prrafodelista"/>
            <w:numPr>
              <w:numId w:val="2"/>
            </w:numPr>
            <w:ind w:hanging="360"/>
          </w:pPr>
        </w:pPrChange>
      </w:pPr>
      <w:del w:id="1630" w:author="JORGE CONTRERAS ORTIZ" w:date="2021-09-05T14:08:00Z">
        <w:r w:rsidRPr="00791D37" w:rsidDel="00B5329E">
          <w:delText>Creación de una red THREAD integrando los nodos Dongle USB junto con el BR.</w:delText>
        </w:r>
      </w:del>
    </w:p>
    <w:p w14:paraId="4D7D8D22" w14:textId="471DFED3" w:rsidR="00DA3B27" w:rsidRPr="00791D37" w:rsidDel="00B5329E" w:rsidRDefault="00DA3B27" w:rsidP="00F73334">
      <w:pPr>
        <w:pStyle w:val="Ttulo2"/>
        <w:numPr>
          <w:ilvl w:val="0"/>
          <w:numId w:val="0"/>
        </w:numPr>
        <w:ind w:left="1080" w:hanging="720"/>
        <w:rPr>
          <w:del w:id="1631" w:author="JORGE CONTRERAS ORTIZ" w:date="2021-09-05T14:08:00Z"/>
          <w:sz w:val="36"/>
          <w:szCs w:val="36"/>
        </w:rPr>
        <w:pPrChange w:id="1632" w:author="JORGE CONTRERAS ORTIZ" w:date="2021-09-08T20:11:00Z">
          <w:pPr>
            <w:pStyle w:val="Prrafodelista"/>
            <w:numPr>
              <w:numId w:val="2"/>
            </w:numPr>
            <w:ind w:hanging="360"/>
          </w:pPr>
        </w:pPrChange>
      </w:pPr>
      <w:del w:id="1633" w:author="JORGE CONTRERAS ORTIZ" w:date="2021-09-05T14:08:00Z">
        <w:r w:rsidRPr="00791D37" w:rsidDel="00B5329E">
          <w:delText>Conectividad entre un nodo de la red THREAD y un punto de la red externa, como un PC, a través del Border Router.</w:delText>
        </w:r>
      </w:del>
    </w:p>
    <w:p w14:paraId="649C427E" w14:textId="783DE57A" w:rsidR="00DA3B27" w:rsidRPr="00791D37" w:rsidDel="00B5329E" w:rsidRDefault="00DA3B27" w:rsidP="00F73334">
      <w:pPr>
        <w:pStyle w:val="Ttulo2"/>
        <w:numPr>
          <w:ilvl w:val="0"/>
          <w:numId w:val="0"/>
        </w:numPr>
        <w:ind w:left="1080" w:hanging="720"/>
        <w:rPr>
          <w:del w:id="1634" w:author="JORGE CONTRERAS ORTIZ" w:date="2021-09-05T14:08:00Z"/>
          <w:sz w:val="36"/>
          <w:szCs w:val="36"/>
        </w:rPr>
        <w:pPrChange w:id="1635" w:author="JORGE CONTRERAS ORTIZ" w:date="2021-09-08T20:11:00Z">
          <w:pPr>
            <w:pStyle w:val="Prrafodelista"/>
            <w:numPr>
              <w:numId w:val="2"/>
            </w:numPr>
            <w:ind w:hanging="360"/>
          </w:pPr>
        </w:pPrChange>
      </w:pPr>
      <w:del w:id="1636" w:author="JORGE CONTRERAS ORTIZ" w:date="2021-09-05T14:08:00Z">
        <w:r w:rsidRPr="00791D37" w:rsidDel="00B5329E">
          <w:delText>Envío de mensajes UDP vía Sockets entre un PC externo y los nodos dentro de la red.</w:delText>
        </w:r>
      </w:del>
    </w:p>
    <w:p w14:paraId="59AFC040" w14:textId="0EC1080D" w:rsidR="00DA3B27" w:rsidRPr="00791D37" w:rsidDel="00B5329E" w:rsidRDefault="00DA3B27" w:rsidP="00F73334">
      <w:pPr>
        <w:pStyle w:val="Ttulo2"/>
        <w:numPr>
          <w:ilvl w:val="0"/>
          <w:numId w:val="0"/>
        </w:numPr>
        <w:ind w:left="1080" w:hanging="720"/>
        <w:rPr>
          <w:del w:id="1637" w:author="JORGE CONTRERAS ORTIZ" w:date="2021-09-05T14:08:00Z"/>
          <w:sz w:val="36"/>
          <w:szCs w:val="36"/>
        </w:rPr>
        <w:pPrChange w:id="1638" w:author="JORGE CONTRERAS ORTIZ" w:date="2021-09-08T20:11:00Z">
          <w:pPr>
            <w:pStyle w:val="Prrafodelista"/>
            <w:numPr>
              <w:numId w:val="2"/>
            </w:numPr>
            <w:ind w:hanging="360"/>
          </w:pPr>
        </w:pPrChange>
      </w:pPr>
      <w:del w:id="1639" w:author="JORGE CONTRERAS ORTIZ" w:date="2021-09-05T14:08:00Z">
        <w:r w:rsidRPr="00791D37" w:rsidDel="00B5329E">
          <w:delText>Validación de la PCB diseñada e integración en la red creada anteriormente.</w:delText>
        </w:r>
      </w:del>
    </w:p>
    <w:p w14:paraId="466F4758" w14:textId="5258FE44" w:rsidR="00DA3B27" w:rsidDel="00353559" w:rsidRDefault="00DA3B27" w:rsidP="00F73334">
      <w:pPr>
        <w:pStyle w:val="Ttulo2"/>
        <w:numPr>
          <w:ilvl w:val="0"/>
          <w:numId w:val="0"/>
        </w:numPr>
        <w:ind w:left="1080" w:hanging="720"/>
        <w:rPr>
          <w:del w:id="1640" w:author="JORGE CONTRERAS ORTIZ" w:date="2021-09-05T14:13:00Z"/>
        </w:rPr>
        <w:pPrChange w:id="1641" w:author="JORGE CONTRERAS ORTIZ" w:date="2021-09-08T20:11:00Z">
          <w:pPr>
            <w:ind w:left="360"/>
          </w:pPr>
        </w:pPrChange>
      </w:pPr>
      <w:del w:id="1642" w:author="JORGE CONTRERAS ORTIZ" w:date="2021-09-05T14:13:00Z">
        <w:r w:rsidRPr="00791D37" w:rsidDel="00353559">
          <w:br w:type="page"/>
        </w:r>
      </w:del>
    </w:p>
    <w:p w14:paraId="34AC528A" w14:textId="12518F9D" w:rsidR="00C7065C" w:rsidRPr="00791D37" w:rsidDel="00F73334" w:rsidRDefault="00DA3B27" w:rsidP="00F73334">
      <w:pPr>
        <w:pStyle w:val="Ttulo2"/>
        <w:numPr>
          <w:ilvl w:val="0"/>
          <w:numId w:val="0"/>
        </w:numPr>
        <w:ind w:left="1080" w:hanging="720"/>
        <w:rPr>
          <w:del w:id="1643" w:author="JORGE CONTRERAS ORTIZ" w:date="2021-09-08T20:12:00Z"/>
          <w:sz w:val="32"/>
          <w:szCs w:val="32"/>
        </w:rPr>
        <w:pPrChange w:id="1644" w:author="JORGE CONTRERAS ORTIZ" w:date="2021-09-08T20:11:00Z">
          <w:pPr/>
        </w:pPrChange>
      </w:pPr>
      <w:del w:id="1645" w:author="JORGE CONTRERAS ORTIZ" w:date="2021-09-05T14:13:00Z">
        <w:r w:rsidRPr="00791D37" w:rsidDel="00353559">
          <w:br w:type="page"/>
        </w:r>
      </w:del>
    </w:p>
    <w:p w14:paraId="40FF220C" w14:textId="77777777" w:rsidR="00F73334" w:rsidRDefault="00F73334">
      <w:pPr>
        <w:jc w:val="left"/>
        <w:rPr>
          <w:ins w:id="1646" w:author="JORGE CONTRERAS ORTIZ" w:date="2021-09-08T20:12:00Z"/>
        </w:rPr>
      </w:pPr>
      <w:bookmarkStart w:id="1647" w:name="_Toc81499329"/>
      <w:bookmarkStart w:id="1648" w:name="_Toc82012074"/>
    </w:p>
    <w:p w14:paraId="650A7C84" w14:textId="77777777" w:rsidR="00F73334" w:rsidRDefault="00F73334">
      <w:pPr>
        <w:jc w:val="left"/>
        <w:rPr>
          <w:ins w:id="1649" w:author="JORGE CONTRERAS ORTIZ" w:date="2021-09-08T20:12:00Z"/>
        </w:rPr>
      </w:pPr>
    </w:p>
    <w:p w14:paraId="5D25F313" w14:textId="77777777" w:rsidR="00F73334" w:rsidRDefault="00F73334">
      <w:pPr>
        <w:jc w:val="left"/>
        <w:rPr>
          <w:ins w:id="1650" w:author="JORGE CONTRERAS ORTIZ" w:date="2021-09-08T20:12:00Z"/>
        </w:rPr>
      </w:pPr>
    </w:p>
    <w:p w14:paraId="1F729EE3" w14:textId="77777777" w:rsidR="00F73334" w:rsidRDefault="00F73334">
      <w:pPr>
        <w:jc w:val="left"/>
        <w:rPr>
          <w:ins w:id="1651" w:author="JORGE CONTRERAS ORTIZ" w:date="2021-09-08T20:12:00Z"/>
        </w:rPr>
      </w:pPr>
    </w:p>
    <w:p w14:paraId="51680C1E" w14:textId="77777777" w:rsidR="00F73334" w:rsidRDefault="00F73334">
      <w:pPr>
        <w:jc w:val="left"/>
        <w:rPr>
          <w:ins w:id="1652" w:author="JORGE CONTRERAS ORTIZ" w:date="2021-09-08T20:12:00Z"/>
        </w:rPr>
      </w:pPr>
    </w:p>
    <w:p w14:paraId="6E336C3A" w14:textId="77777777" w:rsidR="00F73334" w:rsidRDefault="00F73334">
      <w:pPr>
        <w:jc w:val="left"/>
        <w:rPr>
          <w:ins w:id="1653" w:author="JORGE CONTRERAS ORTIZ" w:date="2021-09-08T20:12:00Z"/>
        </w:rPr>
      </w:pPr>
    </w:p>
    <w:p w14:paraId="0985C35B" w14:textId="267CE69F" w:rsidR="00F73334" w:rsidRDefault="00F73334" w:rsidP="00F73334">
      <w:pPr>
        <w:pStyle w:val="Ttulo2"/>
        <w:rPr>
          <w:ins w:id="1654" w:author="JORGE CONTRERAS ORTIZ" w:date="2021-09-08T20:12:00Z"/>
        </w:rPr>
      </w:pPr>
      <w:bookmarkStart w:id="1655" w:name="_Toc82024900"/>
      <w:bookmarkStart w:id="1656" w:name="_Toc82030744"/>
      <w:ins w:id="1657" w:author="JORGE CONTRERAS ORTIZ" w:date="2021-09-08T20:12:00Z">
        <w:r>
          <w:lastRenderedPageBreak/>
          <w:t>GESTIÓN DEL PROYECTO</w:t>
        </w:r>
        <w:bookmarkEnd w:id="1655"/>
        <w:bookmarkEnd w:id="1656"/>
      </w:ins>
    </w:p>
    <w:p w14:paraId="20A83216" w14:textId="1C2BA4F9" w:rsidR="00F73334" w:rsidRDefault="00F73334" w:rsidP="00F73334">
      <w:pPr>
        <w:rPr>
          <w:ins w:id="1658" w:author="JORGE CONTRERAS ORTIZ" w:date="2021-09-08T20:12:00Z"/>
        </w:rPr>
      </w:pPr>
    </w:p>
    <w:p w14:paraId="5164B5D4" w14:textId="6789C39E" w:rsidR="00F73334" w:rsidRPr="00F73334" w:rsidRDefault="00F73334" w:rsidP="00F73334">
      <w:pPr>
        <w:rPr>
          <w:ins w:id="1659" w:author="JORGE CONTRERAS ORTIZ" w:date="2021-09-08T20:12:00Z"/>
          <w:rPrChange w:id="1660" w:author="JORGE CONTRERAS ORTIZ" w:date="2021-09-08T20:12:00Z">
            <w:rPr>
              <w:ins w:id="1661" w:author="JORGE CONTRERAS ORTIZ" w:date="2021-09-08T20:12:00Z"/>
            </w:rPr>
          </w:rPrChange>
        </w:rPr>
        <w:pPrChange w:id="1662" w:author="JORGE CONTRERAS ORTIZ" w:date="2021-09-08T20:12:00Z">
          <w:pPr>
            <w:jc w:val="left"/>
          </w:pPr>
        </w:pPrChange>
      </w:pPr>
      <w:ins w:id="1663" w:author="JORGE CONTRERAS ORTIZ" w:date="2021-09-08T20:12:00Z">
        <w:r>
          <w:t xml:space="preserve">La </w:t>
        </w:r>
      </w:ins>
      <w:ins w:id="1664" w:author="JORGE CONTRERAS ORTIZ" w:date="2021-09-08T20:13:00Z">
        <w:r>
          <w:t xml:space="preserve">gestión del proyecto se muestra en dos Diagramas de Gantt, mostrados en </w:t>
        </w:r>
      </w:ins>
      <w:ins w:id="1665" w:author="JORGE CONTRERAS ORTIZ" w:date="2021-09-08T20:15:00Z">
        <w:r>
          <w:fldChar w:fldCharType="begin"/>
        </w:r>
        <w:r>
          <w:instrText xml:space="preserve"> REF _Ref82024535 \h </w:instrText>
        </w:r>
      </w:ins>
      <w:r>
        <w:fldChar w:fldCharType="separate"/>
      </w:r>
      <w:ins w:id="1666" w:author="JORGE CONTRERAS ORTIZ" w:date="2021-09-08T21:58:00Z">
        <w:r w:rsidR="007865AB">
          <w:t xml:space="preserve">Ilustración </w:t>
        </w:r>
        <w:r w:rsidR="007865AB">
          <w:rPr>
            <w:noProof/>
          </w:rPr>
          <w:t>1</w:t>
        </w:r>
      </w:ins>
      <w:ins w:id="1667" w:author="JORGE CONTRERAS ORTIZ" w:date="2021-09-08T20:15:00Z">
        <w:r>
          <w:fldChar w:fldCharType="end"/>
        </w:r>
        <w:r>
          <w:t xml:space="preserve"> y en </w:t>
        </w:r>
        <w:r>
          <w:fldChar w:fldCharType="begin"/>
        </w:r>
        <w:r>
          <w:instrText xml:space="preserve"> REF _Ref82024542 \h </w:instrText>
        </w:r>
      </w:ins>
      <w:r>
        <w:fldChar w:fldCharType="separate"/>
      </w:r>
      <w:ins w:id="1668" w:author="JORGE CONTRERAS ORTIZ" w:date="2021-09-08T21:58:00Z">
        <w:r w:rsidR="007865AB">
          <w:t xml:space="preserve">Ilustración </w:t>
        </w:r>
        <w:r w:rsidR="007865AB">
          <w:rPr>
            <w:noProof/>
          </w:rPr>
          <w:t>2</w:t>
        </w:r>
      </w:ins>
      <w:ins w:id="1669" w:author="JORGE CONTRERAS ORTIZ" w:date="2021-09-08T20:15:00Z">
        <w:r>
          <w:fldChar w:fldCharType="end"/>
        </w:r>
      </w:ins>
    </w:p>
    <w:p w14:paraId="07CEEC2E" w14:textId="77777777" w:rsidR="00F73334" w:rsidRDefault="00F73334" w:rsidP="00F73334">
      <w:pPr>
        <w:keepNext/>
        <w:jc w:val="left"/>
        <w:rPr>
          <w:ins w:id="1670" w:author="JORGE CONTRERAS ORTIZ" w:date="2021-09-08T20:14:00Z"/>
        </w:rPr>
        <w:pPrChange w:id="1671" w:author="JORGE CONTRERAS ORTIZ" w:date="2021-09-08T20:14:00Z">
          <w:pPr>
            <w:jc w:val="left"/>
          </w:pPr>
        </w:pPrChange>
      </w:pPr>
      <w:ins w:id="1672" w:author="JORGE CONTRERAS ORTIZ" w:date="2021-09-08T20:13:00Z">
        <w:r>
          <w:rPr>
            <w:noProof/>
          </w:rPr>
          <w:drawing>
            <wp:inline distT="0" distB="0" distL="0" distR="0" wp14:anchorId="1A560AB1" wp14:editId="430F4C18">
              <wp:extent cx="5759450" cy="3517900"/>
              <wp:effectExtent l="0" t="0" r="12700" b="6350"/>
              <wp:docPr id="68" name="Gráfico 68">
                <a:extLst xmlns:a="http://schemas.openxmlformats.org/drawingml/2006/main">
                  <a:ext uri="{FF2B5EF4-FFF2-40B4-BE49-F238E27FC236}">
                    <a16:creationId xmlns:a16="http://schemas.microsoft.com/office/drawing/2014/main" id="{502B1087-CEC7-4C4F-880F-6FA0450DFD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ins>
    </w:p>
    <w:p w14:paraId="28474BCC" w14:textId="30E48FC8" w:rsidR="00F73334" w:rsidRDefault="00F73334" w:rsidP="00F73334">
      <w:pPr>
        <w:pStyle w:val="Descripcin"/>
        <w:jc w:val="center"/>
        <w:rPr>
          <w:ins w:id="1673" w:author="JORGE CONTRERAS ORTIZ" w:date="2021-09-08T20:15:00Z"/>
        </w:rPr>
      </w:pPr>
      <w:bookmarkStart w:id="1674" w:name="_Ref82024535"/>
      <w:bookmarkStart w:id="1675" w:name="_Toc82030944"/>
      <w:ins w:id="1676" w:author="JORGE CONTRERAS ORTIZ" w:date="2021-09-08T20:14:00Z">
        <w:r>
          <w:t xml:space="preserve">Ilustración </w:t>
        </w:r>
        <w:r>
          <w:fldChar w:fldCharType="begin"/>
        </w:r>
        <w:r>
          <w:instrText xml:space="preserve"> SEQ Ilustración \* ARABIC </w:instrText>
        </w:r>
      </w:ins>
      <w:r>
        <w:fldChar w:fldCharType="separate"/>
      </w:r>
      <w:ins w:id="1677" w:author="JORGE CONTRERAS ORTIZ" w:date="2021-09-08T21:58:00Z">
        <w:r w:rsidR="007865AB">
          <w:rPr>
            <w:noProof/>
          </w:rPr>
          <w:t>1</w:t>
        </w:r>
      </w:ins>
      <w:ins w:id="1678" w:author="JORGE CONTRERAS ORTIZ" w:date="2021-09-08T20:14:00Z">
        <w:r>
          <w:fldChar w:fldCharType="end"/>
        </w:r>
        <w:bookmarkEnd w:id="1674"/>
        <w:r>
          <w:t xml:space="preserve"> Diagrama de Gantt Parte 2020</w:t>
        </w:r>
      </w:ins>
      <w:bookmarkEnd w:id="1675"/>
    </w:p>
    <w:p w14:paraId="1E5F553E" w14:textId="77777777" w:rsidR="00F73334" w:rsidRDefault="00F73334" w:rsidP="00F73334">
      <w:pPr>
        <w:keepNext/>
        <w:rPr>
          <w:ins w:id="1679" w:author="JORGE CONTRERAS ORTIZ" w:date="2021-09-08T20:14:00Z"/>
        </w:rPr>
        <w:pPrChange w:id="1680" w:author="JORGE CONTRERAS ORTIZ" w:date="2021-09-08T20:14:00Z">
          <w:pPr/>
        </w:pPrChange>
      </w:pPr>
      <w:ins w:id="1681" w:author="JORGE CONTRERAS ORTIZ" w:date="2021-09-08T20:14:00Z">
        <w:r>
          <w:rPr>
            <w:noProof/>
          </w:rPr>
          <w:drawing>
            <wp:inline distT="0" distB="0" distL="0" distR="0" wp14:anchorId="6CC02B05" wp14:editId="3CE6FD66">
              <wp:extent cx="5759450" cy="3588385"/>
              <wp:effectExtent l="0" t="0" r="12700" b="12065"/>
              <wp:docPr id="69" name="Gráfico 69">
                <a:extLst xmlns:a="http://schemas.openxmlformats.org/drawingml/2006/main">
                  <a:ext uri="{FF2B5EF4-FFF2-40B4-BE49-F238E27FC236}">
                    <a16:creationId xmlns:a16="http://schemas.microsoft.com/office/drawing/2014/main" id="{B369C357-A988-4637-A30D-1AFB09F6BD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ins>
    </w:p>
    <w:p w14:paraId="122D87D8" w14:textId="7C42C3E1" w:rsidR="00F73334" w:rsidRPr="00F73334" w:rsidRDefault="00F73334" w:rsidP="00F73334">
      <w:pPr>
        <w:pStyle w:val="Descripcin"/>
        <w:jc w:val="center"/>
        <w:rPr>
          <w:ins w:id="1682" w:author="JORGE CONTRERAS ORTIZ" w:date="2021-09-08T20:14:00Z"/>
          <w:rPrChange w:id="1683" w:author="JORGE CONTRERAS ORTIZ" w:date="2021-09-08T20:14:00Z">
            <w:rPr>
              <w:ins w:id="1684" w:author="JORGE CONTRERAS ORTIZ" w:date="2021-09-08T20:14:00Z"/>
            </w:rPr>
          </w:rPrChange>
        </w:rPr>
        <w:pPrChange w:id="1685" w:author="JORGE CONTRERAS ORTIZ" w:date="2021-09-08T20:14:00Z">
          <w:pPr>
            <w:pStyle w:val="Descripcin"/>
          </w:pPr>
        </w:pPrChange>
      </w:pPr>
      <w:bookmarkStart w:id="1686" w:name="_Ref82024542"/>
      <w:bookmarkStart w:id="1687" w:name="_Toc82030945"/>
      <w:ins w:id="1688" w:author="JORGE CONTRERAS ORTIZ" w:date="2021-09-08T20:14:00Z">
        <w:r>
          <w:t xml:space="preserve">Ilustración </w:t>
        </w:r>
        <w:r>
          <w:fldChar w:fldCharType="begin"/>
        </w:r>
        <w:r>
          <w:instrText xml:space="preserve"> SEQ Ilustración \* ARABIC </w:instrText>
        </w:r>
      </w:ins>
      <w:r>
        <w:fldChar w:fldCharType="separate"/>
      </w:r>
      <w:ins w:id="1689" w:author="JORGE CONTRERAS ORTIZ" w:date="2021-09-08T21:58:00Z">
        <w:r w:rsidR="007865AB">
          <w:rPr>
            <w:noProof/>
          </w:rPr>
          <w:t>2</w:t>
        </w:r>
      </w:ins>
      <w:ins w:id="1690" w:author="JORGE CONTRERAS ORTIZ" w:date="2021-09-08T20:14:00Z">
        <w:r>
          <w:fldChar w:fldCharType="end"/>
        </w:r>
        <w:bookmarkEnd w:id="1686"/>
        <w:r>
          <w:t xml:space="preserve"> Diagrama de Gantt Parte 2021</w:t>
        </w:r>
        <w:bookmarkEnd w:id="1687"/>
      </w:ins>
    </w:p>
    <w:p w14:paraId="3D39EC76" w14:textId="293F3249" w:rsidR="00DA3B27" w:rsidRPr="00791D37" w:rsidRDefault="00DA3B27">
      <w:pPr>
        <w:pStyle w:val="Ttulo1"/>
        <w:numPr>
          <w:ilvl w:val="0"/>
          <w:numId w:val="1"/>
        </w:numPr>
      </w:pPr>
      <w:bookmarkStart w:id="1691" w:name="_Toc82024901"/>
      <w:bookmarkStart w:id="1692" w:name="_Toc82030745"/>
      <w:r w:rsidRPr="00791D37">
        <w:lastRenderedPageBreak/>
        <w:t>ESTADO DEL ARTE</w:t>
      </w:r>
      <w:bookmarkEnd w:id="1647"/>
      <w:bookmarkEnd w:id="1648"/>
      <w:bookmarkEnd w:id="1691"/>
      <w:bookmarkEnd w:id="1692"/>
    </w:p>
    <w:p w14:paraId="72313545" w14:textId="77777777" w:rsidR="00DA3B27" w:rsidRPr="00791D37" w:rsidRDefault="00DA3B27" w:rsidP="00791D37"/>
    <w:p w14:paraId="64D58011" w14:textId="5F088ED6" w:rsidR="00DA3B27" w:rsidRPr="00791D37" w:rsidRDefault="00DA3B27" w:rsidP="00791D37">
      <w:r w:rsidRPr="00791D37">
        <w:t xml:space="preserve">En los últimos años, se han ido desarrollando cada vez más las tecnologías para Internet </w:t>
      </w:r>
      <w:ins w:id="1693" w:author="JORGE CONTRERAS ORTIZ" w:date="2021-09-07T23:00:00Z">
        <w:r w:rsidR="00162A70">
          <w:t xml:space="preserve">el </w:t>
        </w:r>
      </w:ins>
      <w:del w:id="1694" w:author="JORGE CONTRERAS ORTIZ" w:date="2021-09-07T23:00:00Z">
        <w:r w:rsidRPr="00791D37" w:rsidDel="00162A70">
          <w:delText>of Things, IoT</w:delText>
        </w:r>
      </w:del>
      <w:ins w:id="1695" w:author="JORGE CONTRERAS ORTIZ" w:date="2021-09-07T23:00:00Z">
        <w:r w:rsidR="00162A70">
          <w:t>de las cosas, o IoT</w:t>
        </w:r>
      </w:ins>
      <w:r w:rsidRPr="00791D37">
        <w:t>. Entre estas tecnologías están las tecnologías de comunicaciones inalámbricas tanto a redes de áreas pequeñas como de áreas extensas. Estas últimas, conocidas como WAN (wide área network), son usadas como base para la gran mayoría de arquitecturas en proyectos IoT.</w:t>
      </w:r>
    </w:p>
    <w:p w14:paraId="6D9EEA82" w14:textId="0F3BD66A" w:rsidR="00DA3B27" w:rsidRPr="00791D37" w:rsidRDefault="00DA3B27" w:rsidP="00791D37">
      <w:r w:rsidRPr="00791D37">
        <w:t>E</w:t>
      </w:r>
      <w:r w:rsidR="0098005E" w:rsidRPr="00791D37">
        <w:t xml:space="preserve">ste estudio se centrará </w:t>
      </w:r>
      <w:r w:rsidRPr="00791D37">
        <w:t>en las características de una de ellas: Thread. Para esto conviene conocer mínimamente las tecnologías IoT, y en concreto, el modelo de la tipología red WAN sobre la que mejor se aplica IoT en casos de conexiones inalámbricas: LPWAN.</w:t>
      </w:r>
    </w:p>
    <w:p w14:paraId="0497715F" w14:textId="77777777" w:rsidR="00DA3B27" w:rsidRPr="00791D37" w:rsidRDefault="00DA3B27" w:rsidP="00791D37"/>
    <w:p w14:paraId="40E4EB9B" w14:textId="2523156E" w:rsidR="00DA3B27" w:rsidRPr="00791D37" w:rsidRDefault="00DA3B27" w:rsidP="00791D37">
      <w:pPr>
        <w:pStyle w:val="Ttulo2"/>
      </w:pPr>
      <w:del w:id="1696" w:author="JORGE CONTRERAS ORTIZ" w:date="2021-09-08T12:57:00Z">
        <w:r w:rsidRPr="00791D37" w:rsidDel="00617435">
          <w:delText xml:space="preserve"> </w:delText>
        </w:r>
      </w:del>
      <w:bookmarkStart w:id="1697" w:name="_Toc81499330"/>
      <w:bookmarkStart w:id="1698" w:name="_Toc82012075"/>
      <w:bookmarkStart w:id="1699" w:name="_Toc82024902"/>
      <w:bookmarkStart w:id="1700" w:name="_Toc82030746"/>
      <w:r w:rsidRPr="00791D37">
        <w:t>INTERNET OF THINGS (IoT)</w:t>
      </w:r>
      <w:bookmarkEnd w:id="1697"/>
      <w:bookmarkEnd w:id="1698"/>
      <w:bookmarkEnd w:id="1699"/>
      <w:bookmarkEnd w:id="1700"/>
    </w:p>
    <w:p w14:paraId="292F6596" w14:textId="77777777" w:rsidR="00DA3B27" w:rsidRPr="00791D37" w:rsidRDefault="00DA3B27" w:rsidP="00791D37"/>
    <w:p w14:paraId="1A5901E3" w14:textId="6DE65938" w:rsidR="00DA3B27" w:rsidRPr="00791D37" w:rsidRDefault="00DA3B27" w:rsidP="00791D37">
      <w:r w:rsidRPr="00791D37">
        <w:t>En IoT, un gran número de tecnologías inalámbricas, como el WiFi, el Bluetooth, LoRa, NB-IoT, 2G/3G/4G, etc., han sido usadas en diversas aplicaciones, conectando entre si a millones de dispositivos de manera inalámbrica. 3G y 4G son muy usados en IoT, pero no están totalmente optimizados para aplicaciones de este tipo.</w:t>
      </w:r>
      <w:del w:id="1701" w:author="JORGE CONTRERAS ORTIZ" w:date="2021-09-08T12:23:00Z">
        <w:r w:rsidRPr="00791D37" w:rsidDel="008750C9">
          <w:delText xml:space="preserve"> A pesar de esto, el 4G ha mejorado algunas de las capacidades de las redes móviles, dando a los dispositivos IoT acceso a Internet. Dentro de la conectividad 4G hay varios tipos de tecnologías como BLE, WiMaxb, LTE, Zigbee, LoRa, NB-IoT, etc.</w:delText>
        </w:r>
      </w:del>
      <w:r w:rsidRPr="00791D37">
        <w:t xml:space="preserve"> </w:t>
      </w:r>
      <w:r w:rsidRPr="00791D37">
        <w:fldChar w:fldCharType="begin" w:fldLock="1"/>
      </w:r>
      <w:r w:rsidR="00AD1498" w:rsidRPr="00791D37">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Pr="00791D37">
        <w:fldChar w:fldCharType="separate"/>
      </w:r>
      <w:r w:rsidR="00AD1498" w:rsidRPr="00791D37">
        <w:rPr>
          <w:noProof/>
        </w:rPr>
        <w:t>[1]</w:t>
      </w:r>
      <w:r w:rsidRPr="00791D37">
        <w:fldChar w:fldCharType="end"/>
      </w:r>
    </w:p>
    <w:p w14:paraId="63AA257F" w14:textId="77777777" w:rsidR="00DA3B27" w:rsidRPr="00791D37" w:rsidRDefault="00DA3B27" w:rsidP="00791D37"/>
    <w:p w14:paraId="116D76A5" w14:textId="424CFA17" w:rsidR="00DA3B27" w:rsidRPr="00791D37" w:rsidRDefault="00DA3B27" w:rsidP="00791D37">
      <w:pPr>
        <w:pStyle w:val="Ttulo3"/>
      </w:pPr>
      <w:bookmarkStart w:id="1702" w:name="_Toc82012076"/>
      <w:bookmarkStart w:id="1703" w:name="_Toc81499331"/>
      <w:bookmarkStart w:id="1704" w:name="_Toc82024903"/>
      <w:bookmarkStart w:id="1705" w:name="_Toc82030747"/>
      <w:r w:rsidRPr="00791D37">
        <w:t>I</w:t>
      </w:r>
      <w:r w:rsidR="005B42F0" w:rsidRPr="005B42F0">
        <w:t>NTRODUCCIÓN</w:t>
      </w:r>
      <w:r w:rsidRPr="00791D37">
        <w:t xml:space="preserve"> </w:t>
      </w:r>
      <w:r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fldChar w:fldCharType="separate"/>
      </w:r>
      <w:bookmarkEnd w:id="1703"/>
      <w:r w:rsidR="00AD1498" w:rsidRPr="00791D37">
        <w:rPr>
          <w:noProof/>
        </w:rPr>
        <w:t>[2]</w:t>
      </w:r>
      <w:bookmarkEnd w:id="1702"/>
      <w:bookmarkEnd w:id="1704"/>
      <w:bookmarkEnd w:id="1705"/>
      <w:r w:rsidRPr="00791D37">
        <w:fldChar w:fldCharType="end"/>
      </w:r>
    </w:p>
    <w:p w14:paraId="2F6D54EF" w14:textId="77777777" w:rsidR="00DA3B27" w:rsidRPr="00791D37" w:rsidRDefault="00DA3B27" w:rsidP="00791D37"/>
    <w:p w14:paraId="1060291F" w14:textId="10894809" w:rsidR="00DA3B27" w:rsidRPr="00791D37" w:rsidDel="001D4816" w:rsidRDefault="00DA3B27" w:rsidP="00791D37">
      <w:pPr>
        <w:rPr>
          <w:del w:id="1706" w:author="JORGE CONTRERAS ORTIZ" w:date="2021-09-05T15:22:00Z"/>
        </w:rPr>
      </w:pPr>
      <w:del w:id="1707" w:author="JORGE CONTRERAS ORTIZ" w:date="2021-09-05T15:22:00Z">
        <w:r w:rsidRPr="00791D37" w:rsidDel="001D4816">
          <w:delText>Mientras que IoT ofrece muy buenas oportunidades, sigue siendo un reto pendiente el manejo de todo lo que lleva integración continua del mundo físico. Actualmente hay dos APIs para las comunicaciones IoT:</w:delText>
        </w:r>
      </w:del>
    </w:p>
    <w:p w14:paraId="54164B00" w14:textId="11E9617A" w:rsidR="00DA3B27" w:rsidRPr="00791D37" w:rsidDel="001D4816" w:rsidRDefault="00DA3B27" w:rsidP="00791D37">
      <w:pPr>
        <w:pStyle w:val="Prrafodelista"/>
        <w:numPr>
          <w:ilvl w:val="0"/>
          <w:numId w:val="2"/>
        </w:numPr>
        <w:rPr>
          <w:del w:id="1708" w:author="JORGE CONTRERAS ORTIZ" w:date="2021-09-05T15:22:00Z"/>
        </w:rPr>
      </w:pPr>
      <w:del w:id="1709" w:author="JORGE CONTRERAS ORTIZ" w:date="2021-09-05T15:22:00Z">
        <w:r w:rsidRPr="00791D37" w:rsidDel="001D4816">
          <w:delText>REST basado en API.</w:delText>
        </w:r>
      </w:del>
    </w:p>
    <w:p w14:paraId="76481670" w14:textId="2D8147FE" w:rsidR="00DA3B27" w:rsidRPr="00791D37" w:rsidDel="001D4816" w:rsidRDefault="00DA3B27" w:rsidP="00791D37">
      <w:pPr>
        <w:pStyle w:val="Prrafodelista"/>
        <w:numPr>
          <w:ilvl w:val="0"/>
          <w:numId w:val="2"/>
        </w:numPr>
        <w:rPr>
          <w:del w:id="1710" w:author="JORGE CONTRERAS ORTIZ" w:date="2021-09-05T15:22:00Z"/>
        </w:rPr>
      </w:pPr>
      <w:del w:id="1711" w:author="JORGE CONTRERAS ORTIZ" w:date="2021-09-05T15:22:00Z">
        <w:r w:rsidRPr="00791D37" w:rsidDel="001D4816">
          <w:delText>WebSocket basado en API.</w:delText>
        </w:r>
      </w:del>
    </w:p>
    <w:p w14:paraId="4691C5EA" w14:textId="53B39737" w:rsidR="00DA3B27" w:rsidRPr="00791D37" w:rsidDel="001D4816" w:rsidRDefault="00DA3B27" w:rsidP="00791D37">
      <w:pPr>
        <w:rPr>
          <w:del w:id="1712" w:author="JORGE CONTRERAS ORTIZ" w:date="2021-09-05T15:22:00Z"/>
        </w:rPr>
      </w:pPr>
    </w:p>
    <w:p w14:paraId="61628C54" w14:textId="1917F0E2" w:rsidR="00DA3B27" w:rsidDel="001D4816" w:rsidRDefault="00DA3B27" w:rsidP="00791D37">
      <w:pPr>
        <w:rPr>
          <w:del w:id="1713" w:author="JORGE CONTRERAS ORTIZ" w:date="2021-09-05T15:22:00Z"/>
        </w:rPr>
      </w:pPr>
      <w:r w:rsidRPr="00791D37">
        <w:t xml:space="preserve">IoT es un término </w:t>
      </w:r>
      <w:del w:id="1714" w:author="JORGE CONTRERAS ORTIZ" w:date="2021-09-05T15:17:00Z">
        <w:r w:rsidRPr="00791D37" w:rsidDel="001D4816">
          <w:delText>paraguas</w:delText>
        </w:r>
      </w:del>
      <w:ins w:id="1715" w:author="JORGE CONTRERAS ORTIZ" w:date="2021-09-05T15:17:00Z">
        <w:r w:rsidR="001D4816">
          <w:t>bastante amplio</w:t>
        </w:r>
      </w:ins>
      <w:r w:rsidRPr="00791D37">
        <w:t xml:space="preserve">, que </w:t>
      </w:r>
      <w:ins w:id="1716" w:author="JORGE CONTRERAS ORTIZ" w:date="2021-09-05T15:17:00Z">
        <w:r w:rsidR="001D4816">
          <w:t xml:space="preserve">incluye </w:t>
        </w:r>
      </w:ins>
      <w:del w:id="1717" w:author="JORGE CONTRERAS ORTIZ" w:date="2021-09-05T15:17:00Z">
        <w:r w:rsidRPr="00791D37" w:rsidDel="001D4816">
          <w:delText xml:space="preserve">acoge a </w:delText>
        </w:r>
      </w:del>
      <w:r w:rsidRPr="00791D37">
        <w:t>muchas tecnologías</w:t>
      </w:r>
      <w:ins w:id="1718" w:author="JORGE CONTRERAS ORTIZ" w:date="2021-09-05T15:18:00Z">
        <w:r w:rsidR="001D4816">
          <w:t xml:space="preserve"> </w:t>
        </w:r>
      </w:ins>
      <w:del w:id="1719" w:author="JORGE CONTRERAS ORTIZ" w:date="2021-09-05T15:17:00Z">
        <w:r w:rsidRPr="00791D37" w:rsidDel="001D4816">
          <w:delText xml:space="preserve"> dentro de sí</w:delText>
        </w:r>
      </w:del>
      <w:del w:id="1720" w:author="JORGE CONTRERAS ORTIZ" w:date="2021-09-05T15:18:00Z">
        <w:r w:rsidRPr="00791D37" w:rsidDel="001D4816">
          <w:delText>. Las siguientes tecnologías son ejemplos de las que dan paso al desarrollo de IoT</w:delText>
        </w:r>
      </w:del>
      <w:ins w:id="1721" w:author="JORGE CONTRERAS ORTIZ" w:date="2021-09-05T15:21:00Z">
        <w:r w:rsidR="001D4816">
          <w:t xml:space="preserve">Wireless Sensor Network, Cloud Computing, Big Data </w:t>
        </w:r>
        <w:proofErr w:type="spellStart"/>
        <w:r w:rsidR="001D4816">
          <w:t>Analytics</w:t>
        </w:r>
        <w:proofErr w:type="spellEnd"/>
        <w:r w:rsidR="001D4816">
          <w:t>, Sistemas embebidos, Protocolos de Comunicación, etc</w:t>
        </w:r>
      </w:ins>
      <w:del w:id="1722" w:author="JORGE CONTRERAS ORTIZ" w:date="2021-09-05T15:21:00Z">
        <w:r w:rsidRPr="00791D37" w:rsidDel="001D4816">
          <w:delText>:</w:delText>
        </w:r>
      </w:del>
      <w:ins w:id="1723" w:author="JORGE CONTRERAS ORTIZ" w:date="2021-09-05T15:21:00Z">
        <w:r w:rsidR="001D4816">
          <w:t>.</w:t>
        </w:r>
      </w:ins>
    </w:p>
    <w:p w14:paraId="4680C0FA" w14:textId="77777777" w:rsidR="001D4816" w:rsidRPr="00791D37" w:rsidRDefault="001D4816" w:rsidP="00791D37">
      <w:pPr>
        <w:rPr>
          <w:ins w:id="1724" w:author="JORGE CONTRERAS ORTIZ" w:date="2021-09-05T15:22:00Z"/>
        </w:rPr>
      </w:pPr>
    </w:p>
    <w:p w14:paraId="1CAE690E" w14:textId="1FFCA3D0" w:rsidR="00DA3B27" w:rsidRPr="004C5F01" w:rsidDel="001D4816" w:rsidRDefault="00DA3B27" w:rsidP="00791D37">
      <w:pPr>
        <w:pStyle w:val="Prrafodelista"/>
        <w:numPr>
          <w:ilvl w:val="0"/>
          <w:numId w:val="2"/>
        </w:numPr>
        <w:rPr>
          <w:del w:id="1725" w:author="JORGE CONTRERAS ORTIZ" w:date="2021-09-05T15:22:00Z"/>
        </w:rPr>
      </w:pPr>
      <w:del w:id="1726" w:author="JORGE CONTRERAS ORTIZ" w:date="2021-09-05T15:22:00Z">
        <w:r w:rsidRPr="004C5F01" w:rsidDel="001D4816">
          <w:delText>Wireless Sensor Networks (WSN).</w:delText>
        </w:r>
      </w:del>
    </w:p>
    <w:p w14:paraId="6A00FF32" w14:textId="3EA58576" w:rsidR="00DA3B27" w:rsidRPr="004C5F01" w:rsidDel="001D4816" w:rsidRDefault="00DA3B27" w:rsidP="00791D37">
      <w:pPr>
        <w:pStyle w:val="Prrafodelista"/>
        <w:numPr>
          <w:ilvl w:val="0"/>
          <w:numId w:val="2"/>
        </w:numPr>
        <w:rPr>
          <w:del w:id="1727" w:author="JORGE CONTRERAS ORTIZ" w:date="2021-09-05T15:22:00Z"/>
        </w:rPr>
      </w:pPr>
      <w:del w:id="1728" w:author="JORGE CONTRERAS ORTIZ" w:date="2021-09-05T15:22:00Z">
        <w:r w:rsidRPr="004C5F01" w:rsidDel="001D4816">
          <w:delText>Cloud Computing.</w:delText>
        </w:r>
      </w:del>
    </w:p>
    <w:p w14:paraId="434B1B72" w14:textId="188509BC" w:rsidR="00DA3B27" w:rsidRPr="004C5F01" w:rsidDel="001D4816" w:rsidRDefault="00DA3B27" w:rsidP="00791D37">
      <w:pPr>
        <w:pStyle w:val="Prrafodelista"/>
        <w:numPr>
          <w:ilvl w:val="0"/>
          <w:numId w:val="2"/>
        </w:numPr>
        <w:rPr>
          <w:del w:id="1729" w:author="JORGE CONTRERAS ORTIZ" w:date="2021-09-05T15:22:00Z"/>
        </w:rPr>
      </w:pPr>
      <w:del w:id="1730" w:author="JORGE CONTRERAS ORTIZ" w:date="2021-09-05T15:22:00Z">
        <w:r w:rsidRPr="004C5F01" w:rsidDel="001D4816">
          <w:delText>Big Data Analytics.</w:delText>
        </w:r>
      </w:del>
    </w:p>
    <w:p w14:paraId="3368CF0A" w14:textId="3B083CA7" w:rsidR="00DA3B27" w:rsidRPr="004C5F01" w:rsidDel="001D4816" w:rsidRDefault="00DA3B27" w:rsidP="00791D37">
      <w:pPr>
        <w:pStyle w:val="Prrafodelista"/>
        <w:numPr>
          <w:ilvl w:val="0"/>
          <w:numId w:val="2"/>
        </w:numPr>
        <w:rPr>
          <w:del w:id="1731" w:author="JORGE CONTRERAS ORTIZ" w:date="2021-09-05T15:22:00Z"/>
        </w:rPr>
      </w:pPr>
      <w:del w:id="1732" w:author="JORGE CONTRERAS ORTIZ" w:date="2021-09-05T15:22:00Z">
        <w:r w:rsidRPr="004C5F01" w:rsidDel="001D4816">
          <w:delText>Sistemas Embebidos</w:delText>
        </w:r>
      </w:del>
    </w:p>
    <w:p w14:paraId="56DB7851" w14:textId="6009481F" w:rsidR="00DA3B27" w:rsidRPr="004C5F01" w:rsidDel="001D4816" w:rsidRDefault="00DA3B27" w:rsidP="00791D37">
      <w:pPr>
        <w:pStyle w:val="Prrafodelista"/>
        <w:numPr>
          <w:ilvl w:val="0"/>
          <w:numId w:val="2"/>
        </w:numPr>
        <w:rPr>
          <w:del w:id="1733" w:author="JORGE CONTRERAS ORTIZ" w:date="2021-09-05T15:22:00Z"/>
        </w:rPr>
      </w:pPr>
      <w:del w:id="1734" w:author="JORGE CONTRERAS ORTIZ" w:date="2021-09-05T15:22:00Z">
        <w:r w:rsidRPr="004C5F01" w:rsidDel="001D4816">
          <w:delText>Arquitectura y Protocolos de Seguridad</w:delText>
        </w:r>
      </w:del>
    </w:p>
    <w:p w14:paraId="3CA3926B" w14:textId="0652189B" w:rsidR="00DA3B27" w:rsidRPr="004C5F01" w:rsidDel="001D4816" w:rsidRDefault="00DA3B27" w:rsidP="00791D37">
      <w:pPr>
        <w:pStyle w:val="Prrafodelista"/>
        <w:numPr>
          <w:ilvl w:val="0"/>
          <w:numId w:val="2"/>
        </w:numPr>
        <w:rPr>
          <w:del w:id="1735" w:author="JORGE CONTRERAS ORTIZ" w:date="2021-09-05T15:22:00Z"/>
        </w:rPr>
      </w:pPr>
      <w:del w:id="1736" w:author="JORGE CONTRERAS ORTIZ" w:date="2021-09-05T15:22:00Z">
        <w:r w:rsidRPr="004C5F01" w:rsidDel="001D4816">
          <w:delText>Protocolos de Comunicación</w:delText>
        </w:r>
      </w:del>
    </w:p>
    <w:p w14:paraId="6A34E849" w14:textId="497B6032" w:rsidR="00DA3B27" w:rsidRPr="004C5F01" w:rsidDel="001D4816" w:rsidRDefault="00DA3B27" w:rsidP="00791D37">
      <w:pPr>
        <w:pStyle w:val="Prrafodelista"/>
        <w:numPr>
          <w:ilvl w:val="0"/>
          <w:numId w:val="2"/>
        </w:numPr>
        <w:rPr>
          <w:del w:id="1737" w:author="JORGE CONTRERAS ORTIZ" w:date="2021-09-05T15:22:00Z"/>
        </w:rPr>
      </w:pPr>
      <w:del w:id="1738" w:author="JORGE CONTRERAS ORTIZ" w:date="2021-09-05T15:22:00Z">
        <w:r w:rsidRPr="004C5F01" w:rsidDel="001D4816">
          <w:delText>Servicios Web.</w:delText>
        </w:r>
      </w:del>
    </w:p>
    <w:p w14:paraId="0AC03B6C" w14:textId="5F33A50A" w:rsidR="00DA3B27" w:rsidRPr="004C5F01" w:rsidDel="001D4816" w:rsidRDefault="00DA3B27" w:rsidP="00791D37">
      <w:pPr>
        <w:pStyle w:val="Prrafodelista"/>
        <w:numPr>
          <w:ilvl w:val="0"/>
          <w:numId w:val="2"/>
        </w:numPr>
        <w:rPr>
          <w:del w:id="1739" w:author="JORGE CONTRERAS ORTIZ" w:date="2021-09-05T15:22:00Z"/>
        </w:rPr>
      </w:pPr>
      <w:del w:id="1740" w:author="JORGE CONTRERAS ORTIZ" w:date="2021-09-05T15:22:00Z">
        <w:r w:rsidRPr="004C5F01" w:rsidDel="001D4816">
          <w:delText>Internet Móvil</w:delText>
        </w:r>
      </w:del>
    </w:p>
    <w:p w14:paraId="0BB45E3A" w14:textId="10D6BCDC" w:rsidR="00DA3B27" w:rsidRPr="004C5F01" w:rsidDel="001D4816" w:rsidRDefault="00DA3B27" w:rsidP="00791D37">
      <w:pPr>
        <w:pStyle w:val="Prrafodelista"/>
        <w:numPr>
          <w:ilvl w:val="0"/>
          <w:numId w:val="2"/>
        </w:numPr>
        <w:rPr>
          <w:del w:id="1741" w:author="JORGE CONTRERAS ORTIZ" w:date="2021-09-05T15:22:00Z"/>
        </w:rPr>
      </w:pPr>
      <w:del w:id="1742" w:author="JORGE CONTRERAS ORTIZ" w:date="2021-09-05T15:22:00Z">
        <w:r w:rsidRPr="004C5F01" w:rsidDel="001D4816">
          <w:delText>Motor de búsqueda semántico.</w:delText>
        </w:r>
      </w:del>
    </w:p>
    <w:p w14:paraId="218F8F32" w14:textId="51391C89" w:rsidR="00DA3B27" w:rsidRPr="004C5F01" w:rsidDel="001D4816" w:rsidRDefault="00DA3B27" w:rsidP="00791D37">
      <w:pPr>
        <w:rPr>
          <w:del w:id="1743" w:author="JORGE CONTRERAS ORTIZ" w:date="2021-09-05T15:18:00Z"/>
        </w:rPr>
      </w:pPr>
    </w:p>
    <w:p w14:paraId="1B752684" w14:textId="4C4CC677" w:rsidR="00DA3B27" w:rsidRPr="004C5F01" w:rsidDel="001D4816" w:rsidRDefault="00DA3B27" w:rsidP="00791D37">
      <w:pPr>
        <w:rPr>
          <w:del w:id="1744" w:author="JORGE CONTRERAS ORTIZ" w:date="2021-09-05T15:22:00Z"/>
        </w:rPr>
      </w:pPr>
      <w:del w:id="1745" w:author="JORGE CONTRERAS ORTIZ" w:date="2021-09-05T15:27:00Z">
        <w:r w:rsidRPr="004C5F01" w:rsidDel="00D56C93">
          <w:delText xml:space="preserve">Dentro de todas estas tecnologías, las WSN son el corazón de IoT. </w:delText>
        </w:r>
        <w:commentRangeStart w:id="1746"/>
        <w:commentRangeEnd w:id="1746"/>
        <w:r w:rsidRPr="004C5F01" w:rsidDel="00D56C93">
          <w:rPr>
            <w:rPrChange w:id="1747" w:author="JORGE CONTRERAS ORTIZ" w:date="2021-09-05T23:24:00Z">
              <w:rPr>
                <w:rStyle w:val="Refdecomentario"/>
              </w:rPr>
            </w:rPrChange>
          </w:rPr>
          <w:commentReference w:id="1746"/>
        </w:r>
      </w:del>
    </w:p>
    <w:p w14:paraId="78535604" w14:textId="0177647F" w:rsidR="00DA3B27" w:rsidRPr="004C5F01" w:rsidDel="001D4816" w:rsidRDefault="00DA3B27" w:rsidP="00791D37">
      <w:pPr>
        <w:rPr>
          <w:del w:id="1748" w:author="JORGE CONTRERAS ORTIZ" w:date="2021-09-05T15:22:00Z"/>
        </w:rPr>
      </w:pPr>
    </w:p>
    <w:p w14:paraId="636A5623" w14:textId="17FA7A6C" w:rsidR="001D4816" w:rsidRDefault="00DA3B27">
      <w:pPr>
        <w:pStyle w:val="Descripcin"/>
        <w:rPr>
          <w:ins w:id="1749" w:author="JORGE CONTRERAS ORTIZ" w:date="2021-09-05T15:25:00Z"/>
        </w:rPr>
        <w:pPrChange w:id="1750" w:author="JORGE CONTRERAS ORTIZ" w:date="2021-09-05T23:36:00Z">
          <w:pPr/>
        </w:pPrChange>
      </w:pPr>
      <w:del w:id="1751" w:author="JORGE CONTRERAS ORTIZ" w:date="2021-09-07T23:04:00Z">
        <w:r w:rsidRPr="004C5F01" w:rsidDel="00162A70">
          <w:rPr>
            <w:i w:val="0"/>
            <w:iCs w:val="0"/>
            <w:color w:val="auto"/>
            <w:sz w:val="22"/>
            <w:szCs w:val="22"/>
          </w:rPr>
          <w:delText>También existe otra tecnología</w:delText>
        </w:r>
      </w:del>
      <w:ins w:id="1752" w:author="JORGE CONTRERAS ORTIZ" w:date="2021-09-07T23:04:00Z">
        <w:r w:rsidR="00162A70">
          <w:rPr>
            <w:i w:val="0"/>
            <w:iCs w:val="0"/>
            <w:color w:val="auto"/>
            <w:sz w:val="22"/>
            <w:szCs w:val="22"/>
          </w:rPr>
          <w:t>A la par que I</w:t>
        </w:r>
      </w:ins>
      <w:ins w:id="1753" w:author="JORGE CONTRERAS ORTIZ" w:date="2021-09-07T23:05:00Z">
        <w:r w:rsidR="00162A70">
          <w:rPr>
            <w:i w:val="0"/>
            <w:iCs w:val="0"/>
            <w:color w:val="auto"/>
            <w:sz w:val="22"/>
            <w:szCs w:val="22"/>
          </w:rPr>
          <w:t>oT, está creciendo otra nueva tecnología</w:t>
        </w:r>
      </w:ins>
      <w:ins w:id="1754" w:author="JORGE CONTRERAS ORTIZ" w:date="2021-09-05T15:28:00Z">
        <w:r w:rsidR="00D56C93" w:rsidRPr="004C5F01">
          <w:rPr>
            <w:i w:val="0"/>
            <w:iCs w:val="0"/>
            <w:color w:val="auto"/>
            <w:sz w:val="22"/>
            <w:szCs w:val="22"/>
          </w:rPr>
          <w:t>,</w:t>
        </w:r>
      </w:ins>
      <w:r w:rsidRPr="004C5F01">
        <w:rPr>
          <w:i w:val="0"/>
          <w:iCs w:val="0"/>
          <w:color w:val="auto"/>
          <w:sz w:val="22"/>
          <w:szCs w:val="22"/>
        </w:rPr>
        <w:t xml:space="preserve"> M2M, cuya comunicación se basa en redes de dispositivos intercambiando o enviando datos sin interacción humana. Las diferencias entre M2M e IoT las indicamos </w:t>
      </w:r>
      <w:del w:id="1755" w:author="JORGE CONTRERAS ORTIZ" w:date="2021-09-05T15:23:00Z">
        <w:r w:rsidRPr="004C5F01" w:rsidDel="001D4816">
          <w:rPr>
            <w:i w:val="0"/>
            <w:iCs w:val="0"/>
            <w:color w:val="auto"/>
            <w:sz w:val="22"/>
            <w:szCs w:val="22"/>
          </w:rPr>
          <w:delText>en esta tabla</w:delText>
        </w:r>
      </w:del>
      <w:ins w:id="1756" w:author="JORGE CONTRERAS ORTIZ" w:date="2021-09-05T15:24:00Z">
        <w:r w:rsidR="001D4816" w:rsidRPr="004C5F01">
          <w:rPr>
            <w:i w:val="0"/>
            <w:iCs w:val="0"/>
            <w:color w:val="auto"/>
            <w:sz w:val="22"/>
            <w:szCs w:val="22"/>
          </w:rPr>
          <w:t>a</w:t>
        </w:r>
      </w:ins>
      <w:ins w:id="1757" w:author="JORGE CONTRERAS ORTIZ" w:date="2021-09-05T15:25:00Z">
        <w:r w:rsidR="001D4816" w:rsidRPr="004C5F01">
          <w:rPr>
            <w:i w:val="0"/>
            <w:iCs w:val="0"/>
            <w:color w:val="auto"/>
            <w:sz w:val="22"/>
            <w:szCs w:val="22"/>
          </w:rPr>
          <w:t xml:space="preserve"> continuación en</w:t>
        </w:r>
      </w:ins>
      <w:ins w:id="1758" w:author="JORGE CONTRERAS ORTIZ" w:date="2021-09-05T23:36:00Z">
        <w:r w:rsidR="001749E7">
          <w:rPr>
            <w:i w:val="0"/>
            <w:iCs w:val="0"/>
            <w:color w:val="auto"/>
            <w:sz w:val="22"/>
            <w:szCs w:val="22"/>
          </w:rPr>
          <w:t xml:space="preserve"> </w:t>
        </w:r>
        <w:r w:rsidR="001749E7">
          <w:rPr>
            <w:i w:val="0"/>
            <w:iCs w:val="0"/>
            <w:color w:val="auto"/>
            <w:sz w:val="22"/>
            <w:szCs w:val="22"/>
          </w:rPr>
          <w:fldChar w:fldCharType="begin"/>
        </w:r>
        <w:r w:rsidR="001749E7">
          <w:rPr>
            <w:i w:val="0"/>
            <w:iCs w:val="0"/>
            <w:color w:val="auto"/>
            <w:sz w:val="22"/>
            <w:szCs w:val="22"/>
          </w:rPr>
          <w:instrText xml:space="preserve"> REF _Ref81778125 \h </w:instrText>
        </w:r>
      </w:ins>
      <w:r w:rsidR="001749E7">
        <w:rPr>
          <w:i w:val="0"/>
          <w:iCs w:val="0"/>
          <w:color w:val="auto"/>
          <w:sz w:val="22"/>
          <w:szCs w:val="22"/>
        </w:rPr>
        <w:instrText xml:space="preserve"> \* MERGEFORMAT </w:instrText>
      </w:r>
      <w:r w:rsidR="001749E7">
        <w:rPr>
          <w:i w:val="0"/>
          <w:iCs w:val="0"/>
          <w:color w:val="auto"/>
          <w:sz w:val="22"/>
          <w:szCs w:val="22"/>
        </w:rPr>
      </w:r>
      <w:r w:rsidR="001749E7">
        <w:rPr>
          <w:i w:val="0"/>
          <w:iCs w:val="0"/>
          <w:color w:val="auto"/>
          <w:sz w:val="22"/>
          <w:szCs w:val="22"/>
        </w:rPr>
        <w:fldChar w:fldCharType="separate"/>
      </w:r>
      <w:ins w:id="1759" w:author="JORGE CONTRERAS ORTIZ" w:date="2021-09-08T21:58:00Z">
        <w:r w:rsidR="007865AB" w:rsidRPr="007865AB">
          <w:rPr>
            <w:i w:val="0"/>
            <w:iCs w:val="0"/>
            <w:color w:val="auto"/>
            <w:sz w:val="22"/>
            <w:szCs w:val="22"/>
            <w:rPrChange w:id="1760" w:author="JORGE CONTRERAS ORTIZ" w:date="2021-09-08T21:58:00Z">
              <w:rPr/>
            </w:rPrChange>
          </w:rPr>
          <w:t xml:space="preserve">Tabla </w:t>
        </w:r>
        <w:r w:rsidR="007865AB" w:rsidRPr="007865AB">
          <w:rPr>
            <w:i w:val="0"/>
            <w:iCs w:val="0"/>
            <w:color w:val="auto"/>
            <w:sz w:val="22"/>
            <w:szCs w:val="22"/>
            <w:rPrChange w:id="1761" w:author="JORGE CONTRERAS ORTIZ" w:date="2021-09-08T21:58:00Z">
              <w:rPr>
                <w:noProof/>
              </w:rPr>
            </w:rPrChange>
          </w:rPr>
          <w:t>2</w:t>
        </w:r>
      </w:ins>
      <w:ins w:id="1762" w:author="JORGE CONTRERAS ORTIZ" w:date="2021-09-05T23:36:00Z">
        <w:r w:rsidR="001749E7">
          <w:rPr>
            <w:i w:val="0"/>
            <w:iCs w:val="0"/>
            <w:color w:val="auto"/>
            <w:sz w:val="22"/>
            <w:szCs w:val="22"/>
          </w:rPr>
          <w:fldChar w:fldCharType="end"/>
        </w:r>
      </w:ins>
      <w:ins w:id="1763" w:author="JORGE CONTRERAS ORTIZ" w:date="2021-09-05T15:25:00Z">
        <w:r w:rsidR="001D4816" w:rsidRPr="001749E7">
          <w:rPr>
            <w:i w:val="0"/>
            <w:iCs w:val="0"/>
            <w:color w:val="auto"/>
            <w:sz w:val="22"/>
            <w:szCs w:val="22"/>
          </w:rPr>
          <w:t>:</w:t>
        </w:r>
      </w:ins>
      <w:del w:id="1764" w:author="JORGE CONTRERAS ORTIZ" w:date="2021-09-05T15:23:00Z">
        <w:r w:rsidRPr="00791D37" w:rsidDel="001D4816">
          <w:delText>.</w:delText>
        </w:r>
      </w:del>
    </w:p>
    <w:p w14:paraId="100F381B" w14:textId="77777777" w:rsidR="001D4816" w:rsidRPr="00791D37" w:rsidRDefault="001D4816"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DA3B27" w:rsidRPr="00791D37" w14:paraId="49B8AD46" w14:textId="77777777" w:rsidTr="008F166F">
        <w:trPr>
          <w:jc w:val="center"/>
        </w:trPr>
        <w:tc>
          <w:tcPr>
            <w:tcW w:w="4530" w:type="dxa"/>
            <w:shd w:val="clear" w:color="auto" w:fill="D9D9D9" w:themeFill="background1" w:themeFillShade="D9"/>
            <w:vAlign w:val="center"/>
          </w:tcPr>
          <w:p w14:paraId="19B6E806" w14:textId="77777777" w:rsidR="00DA3B27" w:rsidRPr="00791D37" w:rsidRDefault="00DA3B27">
            <w:pPr>
              <w:jc w:val="center"/>
              <w:pPrChange w:id="1765" w:author="JORGE CONTRERAS ORTIZ" w:date="2021-09-05T15:28:00Z">
                <w:pPr/>
              </w:pPrChange>
            </w:pPr>
            <w:r w:rsidRPr="00791D37">
              <w:t>M2M</w:t>
            </w:r>
          </w:p>
        </w:tc>
        <w:tc>
          <w:tcPr>
            <w:tcW w:w="4530" w:type="dxa"/>
            <w:shd w:val="clear" w:color="auto" w:fill="D9D9D9" w:themeFill="background1" w:themeFillShade="D9"/>
            <w:vAlign w:val="center"/>
          </w:tcPr>
          <w:p w14:paraId="18EFFC8F" w14:textId="77777777" w:rsidR="00DA3B27" w:rsidRPr="00791D37" w:rsidRDefault="00DA3B27">
            <w:pPr>
              <w:jc w:val="center"/>
              <w:pPrChange w:id="1766" w:author="JORGE CONTRERAS ORTIZ" w:date="2021-09-05T15:28:00Z">
                <w:pPr/>
              </w:pPrChange>
            </w:pPr>
            <w:r w:rsidRPr="00791D37">
              <w:t>IoT</w:t>
            </w:r>
          </w:p>
        </w:tc>
      </w:tr>
      <w:tr w:rsidR="00DA3B27" w:rsidRPr="00791D37" w14:paraId="14842654" w14:textId="77777777" w:rsidTr="008F166F">
        <w:trPr>
          <w:jc w:val="center"/>
        </w:trPr>
        <w:tc>
          <w:tcPr>
            <w:tcW w:w="4530" w:type="dxa"/>
            <w:vAlign w:val="center"/>
          </w:tcPr>
          <w:p w14:paraId="4CDC4087" w14:textId="77777777" w:rsidR="00DA3B27" w:rsidRPr="00791D37" w:rsidRDefault="00DA3B27">
            <w:pPr>
              <w:jc w:val="center"/>
              <w:pPrChange w:id="1767" w:author="JORGE CONTRERAS ORTIZ" w:date="2021-09-05T15:28:00Z">
                <w:pPr/>
              </w:pPrChange>
            </w:pPr>
            <w:r w:rsidRPr="00791D37">
              <w:t>Centrada en la capa por debajo de la capa de red.</w:t>
            </w:r>
          </w:p>
        </w:tc>
        <w:tc>
          <w:tcPr>
            <w:tcW w:w="4530" w:type="dxa"/>
            <w:vAlign w:val="center"/>
          </w:tcPr>
          <w:p w14:paraId="38A45CAD" w14:textId="77777777" w:rsidR="00DA3B27" w:rsidRPr="00791D37" w:rsidRDefault="00DA3B27">
            <w:pPr>
              <w:jc w:val="center"/>
              <w:pPrChange w:id="1768" w:author="JORGE CONTRERAS ORTIZ" w:date="2021-09-05T15:28:00Z">
                <w:pPr/>
              </w:pPrChange>
            </w:pPr>
            <w:r w:rsidRPr="00791D37">
              <w:t>Centrado en la capa por encima de la capa de red.</w:t>
            </w:r>
          </w:p>
        </w:tc>
      </w:tr>
      <w:tr w:rsidR="00DA3B27" w:rsidRPr="00791D37" w14:paraId="6B3C0794" w14:textId="77777777" w:rsidTr="008F166F">
        <w:trPr>
          <w:jc w:val="center"/>
        </w:trPr>
        <w:tc>
          <w:tcPr>
            <w:tcW w:w="4530" w:type="dxa"/>
            <w:vAlign w:val="center"/>
          </w:tcPr>
          <w:p w14:paraId="2CBF10F3" w14:textId="77777777" w:rsidR="00DA3B27" w:rsidRPr="00791D37" w:rsidRDefault="00DA3B27">
            <w:pPr>
              <w:jc w:val="center"/>
              <w:pPrChange w:id="1769" w:author="JORGE CONTRERAS ORTIZ" w:date="2021-09-05T15:28:00Z">
                <w:pPr/>
              </w:pPrChange>
            </w:pPr>
            <w:proofErr w:type="spellStart"/>
            <w:r w:rsidRPr="00791D37">
              <w:t>Sensado</w:t>
            </w:r>
            <w:proofErr w:type="spellEnd"/>
            <w:r w:rsidRPr="00791D37">
              <w:t xml:space="preserve"> y actuación pueden no estar involucrados.</w:t>
            </w:r>
          </w:p>
        </w:tc>
        <w:tc>
          <w:tcPr>
            <w:tcW w:w="4530" w:type="dxa"/>
            <w:vAlign w:val="center"/>
          </w:tcPr>
          <w:p w14:paraId="38FA091A" w14:textId="69EBFF0C" w:rsidR="00DA3B27" w:rsidRPr="00791D37" w:rsidRDefault="00DA3B27">
            <w:pPr>
              <w:jc w:val="center"/>
              <w:pPrChange w:id="1770" w:author="JORGE CONTRERAS ORTIZ" w:date="2021-09-05T15:28:00Z">
                <w:pPr/>
              </w:pPrChange>
            </w:pPr>
            <w:proofErr w:type="spellStart"/>
            <w:r w:rsidRPr="00791D37">
              <w:t>Sensado</w:t>
            </w:r>
            <w:proofErr w:type="spellEnd"/>
            <w:r w:rsidRPr="00791D37">
              <w:t xml:space="preserve"> y actuación </w:t>
            </w:r>
            <w:del w:id="1771" w:author="JORGE CONTRERAS ORTIZ" w:date="2021-09-07T23:06:00Z">
              <w:r w:rsidRPr="00791D37" w:rsidDel="00162A70">
                <w:delText>pueden estar</w:delText>
              </w:r>
            </w:del>
            <w:ins w:id="1772" w:author="JORGE CONTRERAS ORTIZ" w:date="2021-09-07T23:06:00Z">
              <w:r w:rsidR="00162A70">
                <w:t>están</w:t>
              </w:r>
            </w:ins>
            <w:r w:rsidRPr="00791D37">
              <w:t xml:space="preserve"> involucrados.</w:t>
            </w:r>
          </w:p>
        </w:tc>
      </w:tr>
      <w:tr w:rsidR="00DA3B27" w:rsidRPr="00791D37" w14:paraId="5700E1C3" w14:textId="77777777" w:rsidTr="008F166F">
        <w:trPr>
          <w:jc w:val="center"/>
        </w:trPr>
        <w:tc>
          <w:tcPr>
            <w:tcW w:w="4530" w:type="dxa"/>
            <w:vAlign w:val="center"/>
          </w:tcPr>
          <w:p w14:paraId="78FBB07F" w14:textId="77777777" w:rsidR="00DA3B27" w:rsidRPr="00791D37" w:rsidRDefault="00DA3B27">
            <w:pPr>
              <w:jc w:val="center"/>
              <w:pPrChange w:id="1773" w:author="JORGE CONTRERAS ORTIZ" w:date="2021-09-05T15:28:00Z">
                <w:pPr/>
              </w:pPrChange>
            </w:pPr>
            <w:r w:rsidRPr="00791D37">
              <w:t>Énfasis en hardware.</w:t>
            </w:r>
          </w:p>
        </w:tc>
        <w:tc>
          <w:tcPr>
            <w:tcW w:w="4530" w:type="dxa"/>
            <w:vAlign w:val="center"/>
          </w:tcPr>
          <w:p w14:paraId="6AAF0287" w14:textId="77777777" w:rsidR="00DA3B27" w:rsidRPr="00791D37" w:rsidRDefault="00DA3B27">
            <w:pPr>
              <w:jc w:val="center"/>
              <w:pPrChange w:id="1774" w:author="JORGE CONTRERAS ORTIZ" w:date="2021-09-05T15:28:00Z">
                <w:pPr/>
              </w:pPrChange>
            </w:pPr>
            <w:r w:rsidRPr="00791D37">
              <w:t>Énfasis en software.</w:t>
            </w:r>
          </w:p>
        </w:tc>
      </w:tr>
      <w:tr w:rsidR="00DA3B27" w:rsidRPr="00791D37" w14:paraId="0636C91D" w14:textId="77777777" w:rsidTr="008F166F">
        <w:trPr>
          <w:jc w:val="center"/>
        </w:trPr>
        <w:tc>
          <w:tcPr>
            <w:tcW w:w="4530" w:type="dxa"/>
            <w:vAlign w:val="center"/>
          </w:tcPr>
          <w:p w14:paraId="57E1E52F" w14:textId="77777777" w:rsidR="00DA3B27" w:rsidRPr="00791D37" w:rsidRDefault="00DA3B27">
            <w:pPr>
              <w:jc w:val="center"/>
              <w:pPrChange w:id="1775" w:author="JORGE CONTRERAS ORTIZ" w:date="2021-09-05T15:28:00Z">
                <w:pPr/>
              </w:pPrChange>
            </w:pPr>
            <w:r w:rsidRPr="00791D37">
              <w:t>La nube no está involucrada.</w:t>
            </w:r>
          </w:p>
        </w:tc>
        <w:tc>
          <w:tcPr>
            <w:tcW w:w="4530" w:type="dxa"/>
            <w:vAlign w:val="center"/>
          </w:tcPr>
          <w:p w14:paraId="102212C5" w14:textId="3F5E1DA3" w:rsidR="00DA3B27" w:rsidRPr="00791D37" w:rsidRDefault="00DA3B27">
            <w:pPr>
              <w:keepNext/>
              <w:jc w:val="center"/>
              <w:pPrChange w:id="1776" w:author="JORGE CONTRERAS ORTIZ" w:date="2021-09-05T23:24:00Z">
                <w:pPr/>
              </w:pPrChange>
            </w:pPr>
            <w:r w:rsidRPr="00791D37">
              <w:t xml:space="preserve">La nube </w:t>
            </w:r>
            <w:del w:id="1777" w:author="JORGE CONTRERAS ORTIZ" w:date="2021-09-05T15:19:00Z">
              <w:r w:rsidRPr="00791D37" w:rsidDel="001D4816">
                <w:delText>esta</w:delText>
              </w:r>
            </w:del>
            <w:ins w:id="1778" w:author="JORGE CONTRERAS ORTIZ" w:date="2021-09-05T15:19:00Z">
              <w:r w:rsidR="001D4816" w:rsidRPr="00791D37">
                <w:t>está</w:t>
              </w:r>
            </w:ins>
            <w:r w:rsidRPr="00791D37">
              <w:t xml:space="preserve"> involucrada.</w:t>
            </w:r>
          </w:p>
        </w:tc>
      </w:tr>
    </w:tbl>
    <w:p w14:paraId="12FD134D" w14:textId="77777777" w:rsidR="004C5F01" w:rsidRDefault="004C5F01" w:rsidP="004C5F01">
      <w:pPr>
        <w:pStyle w:val="Descripcin"/>
        <w:jc w:val="center"/>
        <w:rPr>
          <w:ins w:id="1779" w:author="JORGE CONTRERAS ORTIZ" w:date="2021-09-05T23:26:00Z"/>
        </w:rPr>
      </w:pPr>
      <w:bookmarkStart w:id="1780" w:name="_Ref81777539"/>
      <w:bookmarkStart w:id="1781" w:name="_Ref81747933"/>
      <w:bookmarkStart w:id="1782" w:name="_Toc81499562"/>
    </w:p>
    <w:p w14:paraId="336541AF" w14:textId="1EA66AAA" w:rsidR="004C5F01" w:rsidRDefault="004C5F01">
      <w:pPr>
        <w:pStyle w:val="Descripcin"/>
        <w:jc w:val="center"/>
        <w:rPr>
          <w:ins w:id="1783" w:author="JORGE CONTRERAS ORTIZ" w:date="2021-09-05T23:24:00Z"/>
        </w:rPr>
        <w:pPrChange w:id="1784" w:author="JORGE CONTRERAS ORTIZ" w:date="2021-09-05T23:24:00Z">
          <w:pPr>
            <w:pStyle w:val="Descripcin"/>
          </w:pPr>
        </w:pPrChange>
      </w:pPr>
      <w:bookmarkStart w:id="1785" w:name="_Ref81778125"/>
      <w:bookmarkStart w:id="1786" w:name="_Toc82031022"/>
      <w:ins w:id="1787" w:author="JORGE CONTRERAS ORTIZ" w:date="2021-09-05T23:24:00Z">
        <w:r>
          <w:t xml:space="preserve">Tabla </w:t>
        </w:r>
        <w:r>
          <w:fldChar w:fldCharType="begin"/>
        </w:r>
        <w:r>
          <w:instrText xml:space="preserve"> SEQ Tabla \* ARABIC </w:instrText>
        </w:r>
      </w:ins>
      <w:r>
        <w:fldChar w:fldCharType="separate"/>
      </w:r>
      <w:ins w:id="1788" w:author="JORGE CONTRERAS ORTIZ" w:date="2021-09-08T21:58:00Z">
        <w:r w:rsidR="007865AB">
          <w:rPr>
            <w:noProof/>
          </w:rPr>
          <w:t>2</w:t>
        </w:r>
      </w:ins>
      <w:ins w:id="1789" w:author="JORGE CONTRERAS ORTIZ" w:date="2021-09-05T23:24:00Z">
        <w:r>
          <w:fldChar w:fldCharType="end"/>
        </w:r>
        <w:bookmarkEnd w:id="1780"/>
        <w:bookmarkEnd w:id="1785"/>
        <w:r>
          <w:t xml:space="preserve"> </w:t>
        </w:r>
        <w:r w:rsidRPr="00FE4130">
          <w:t>Diferencias M2M – IoT [2]</w:t>
        </w:r>
        <w:bookmarkEnd w:id="1786"/>
      </w:ins>
    </w:p>
    <w:p w14:paraId="7ECE2430" w14:textId="6EB14D18" w:rsidR="00DA3B27" w:rsidDel="00770F63" w:rsidRDefault="00DA3B27">
      <w:pPr>
        <w:rPr>
          <w:del w:id="1790" w:author="JORGE CONTRERAS ORTIZ" w:date="2021-09-05T23:36:00Z"/>
        </w:rPr>
      </w:pPr>
      <w:del w:id="1791" w:author="JORGE CONTRERAS ORTIZ" w:date="2021-09-05T23:24:00Z">
        <w:r w:rsidRPr="00791D37" w:rsidDel="004C5F01">
          <w:delText xml:space="preserve">Tabla </w:delText>
        </w:r>
        <w:r w:rsidR="006242EF" w:rsidDel="004C5F01">
          <w:fldChar w:fldCharType="begin"/>
        </w:r>
        <w:r w:rsidR="006242EF" w:rsidDel="004C5F01">
          <w:delInstrText xml:space="preserve"> SEQ Tabla \* ARABIC </w:delInstrText>
        </w:r>
        <w:r w:rsidR="006242EF" w:rsidDel="004C5F01">
          <w:fldChar w:fldCharType="separate"/>
        </w:r>
        <w:r w:rsidR="00F005C7" w:rsidDel="004C5F01">
          <w:rPr>
            <w:noProof/>
          </w:rPr>
          <w:delText>2</w:delText>
        </w:r>
        <w:r w:rsidR="006242EF" w:rsidDel="004C5F01">
          <w:fldChar w:fldCharType="end"/>
        </w:r>
        <w:bookmarkEnd w:id="1781"/>
        <w:r w:rsidRPr="00791D37" w:rsidDel="004C5F01">
          <w:delText xml:space="preserve"> Diferencias M2M – IoT </w:delText>
        </w:r>
        <w:r w:rsidRPr="00791D37" w:rsidDel="004C5F01">
          <w:fldChar w:fldCharType="begin" w:fldLock="1"/>
        </w:r>
        <w:r w:rsidR="00AD1498" w:rsidRPr="00791D37" w:rsidDel="004C5F01">
          <w:del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delInstrText>
        </w:r>
        <w:r w:rsidRPr="00791D37" w:rsidDel="004C5F01">
          <w:fldChar w:fldCharType="separate"/>
        </w:r>
        <w:bookmarkEnd w:id="1782"/>
        <w:r w:rsidR="00AD1498" w:rsidRPr="00791D37" w:rsidDel="004C5F01">
          <w:rPr>
            <w:noProof/>
          </w:rPr>
          <w:delText>[2]</w:delText>
        </w:r>
        <w:r w:rsidRPr="00791D37" w:rsidDel="004C5F01">
          <w:fldChar w:fldCharType="end"/>
        </w:r>
      </w:del>
    </w:p>
    <w:p w14:paraId="22E790E0" w14:textId="4B18FF94" w:rsidR="00770F63" w:rsidRDefault="00770F63">
      <w:pPr>
        <w:rPr>
          <w:ins w:id="1792" w:author="JORGE CONTRERAS ORTIZ" w:date="2021-09-08T12:31:00Z"/>
        </w:rPr>
      </w:pPr>
    </w:p>
    <w:p w14:paraId="1911BD57" w14:textId="77777777" w:rsidR="00770F63" w:rsidRPr="00791D37" w:rsidRDefault="00770F63">
      <w:pPr>
        <w:rPr>
          <w:ins w:id="1793" w:author="JORGE CONTRERAS ORTIZ" w:date="2021-09-08T12:31:00Z"/>
        </w:rPr>
        <w:pPrChange w:id="1794" w:author="JORGE CONTRERAS ORTIZ" w:date="2021-09-05T23:37:00Z">
          <w:pPr>
            <w:pStyle w:val="TDC3"/>
          </w:pPr>
        </w:pPrChange>
      </w:pPr>
    </w:p>
    <w:p w14:paraId="454F50A7" w14:textId="3852C4F7" w:rsidR="00DA3B27" w:rsidRPr="00791D37" w:rsidDel="004C5F01" w:rsidRDefault="00DA3B27">
      <w:pPr>
        <w:rPr>
          <w:del w:id="1795" w:author="JORGE CONTRERAS ORTIZ" w:date="2021-09-05T23:26:00Z"/>
        </w:rPr>
      </w:pPr>
    </w:p>
    <w:p w14:paraId="0ED60364" w14:textId="509639B6" w:rsidR="00DA3B27" w:rsidRPr="00791D37" w:rsidRDefault="00DA3B27">
      <w:r w:rsidRPr="00791D37">
        <w:t xml:space="preserve">A nivel de hardware hay ciertos requisitos </w:t>
      </w:r>
      <w:del w:id="1796" w:author="JORGE CONTRERAS ORTIZ" w:date="2021-09-08T12:45:00Z">
        <w:r w:rsidRPr="00791D37" w:rsidDel="00056ED6">
          <w:delText xml:space="preserve">hardware </w:delText>
        </w:r>
      </w:del>
      <w:r w:rsidRPr="00791D37">
        <w:t xml:space="preserve">que llevan tanto al desarrollo de una infraestructura IoT como </w:t>
      </w:r>
      <w:del w:id="1797" w:author="JORGE CONTRERAS ORTIZ" w:date="2021-09-08T12:46:00Z">
        <w:r w:rsidRPr="00791D37" w:rsidDel="00056ED6">
          <w:delText xml:space="preserve">en </w:delText>
        </w:r>
      </w:del>
      <w:r w:rsidRPr="00791D37">
        <w:t>el de redes de comunicación:</w:t>
      </w:r>
    </w:p>
    <w:p w14:paraId="434CDC4F" w14:textId="77777777" w:rsidR="00DA3B27" w:rsidRPr="00791D37" w:rsidRDefault="00DA3B27" w:rsidP="00791D37">
      <w:pPr>
        <w:pStyle w:val="Prrafodelista"/>
        <w:numPr>
          <w:ilvl w:val="0"/>
          <w:numId w:val="3"/>
        </w:numPr>
      </w:pPr>
      <w:r w:rsidRPr="00791D37">
        <w:t>Fuente de alimentación y Manejo de la alimentación.</w:t>
      </w:r>
    </w:p>
    <w:p w14:paraId="76AC9963" w14:textId="77777777" w:rsidR="00DA3B27" w:rsidRPr="00791D37" w:rsidRDefault="00DA3B27" w:rsidP="00791D37">
      <w:pPr>
        <w:pStyle w:val="Prrafodelista"/>
        <w:numPr>
          <w:ilvl w:val="0"/>
          <w:numId w:val="3"/>
        </w:numPr>
      </w:pPr>
      <w:r w:rsidRPr="00791D37">
        <w:t>Sensores o Actuadores.</w:t>
      </w:r>
    </w:p>
    <w:p w14:paraId="5685713C" w14:textId="77777777" w:rsidR="00DA3B27" w:rsidRPr="00791D37" w:rsidRDefault="00DA3B27" w:rsidP="00791D37">
      <w:pPr>
        <w:pStyle w:val="Prrafodelista"/>
        <w:numPr>
          <w:ilvl w:val="0"/>
          <w:numId w:val="3"/>
        </w:numPr>
      </w:pPr>
      <w:r w:rsidRPr="00791D37">
        <w:t>Procesador y Espacio de memoria.</w:t>
      </w:r>
    </w:p>
    <w:p w14:paraId="5855F7D1" w14:textId="77777777" w:rsidR="00DA3B27" w:rsidRPr="00791D37" w:rsidRDefault="00DA3B27" w:rsidP="00791D37">
      <w:pPr>
        <w:pStyle w:val="Prrafodelista"/>
        <w:numPr>
          <w:ilvl w:val="0"/>
          <w:numId w:val="3"/>
        </w:numPr>
      </w:pPr>
      <w:r w:rsidRPr="00791D37">
        <w:t>Comunicaciones Inalámbricas.</w:t>
      </w:r>
    </w:p>
    <w:p w14:paraId="7510F1C7" w14:textId="77777777" w:rsidR="00DA3B27" w:rsidRPr="00791D37" w:rsidRDefault="00DA3B27" w:rsidP="00791D37">
      <w:pPr>
        <w:pStyle w:val="Prrafodelista"/>
        <w:numPr>
          <w:ilvl w:val="0"/>
          <w:numId w:val="3"/>
        </w:numPr>
      </w:pPr>
      <w:r w:rsidRPr="00791D37">
        <w:t>UI/UX.</w:t>
      </w:r>
    </w:p>
    <w:p w14:paraId="26184BDE" w14:textId="77777777" w:rsidR="00DA3B27" w:rsidRPr="00791D37" w:rsidRDefault="00DA3B27" w:rsidP="00791D37"/>
    <w:p w14:paraId="0D233EC5" w14:textId="446414AC" w:rsidR="00DA3B27" w:rsidRPr="00791D37" w:rsidRDefault="005B42F0" w:rsidP="00791D37">
      <w:pPr>
        <w:pStyle w:val="Ttulo3"/>
      </w:pPr>
      <w:bookmarkStart w:id="1798" w:name="_Toc82012077"/>
      <w:bookmarkStart w:id="1799" w:name="_Toc81499332"/>
      <w:bookmarkStart w:id="1800" w:name="_Toc82024904"/>
      <w:bookmarkStart w:id="1801" w:name="_Toc82030748"/>
      <w:r w:rsidRPr="00791D37">
        <w:t xml:space="preserve">COMPONENTES </w:t>
      </w:r>
      <w:r w:rsidR="00DA3B27"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DA3B27" w:rsidRPr="00791D37">
        <w:fldChar w:fldCharType="separate"/>
      </w:r>
      <w:bookmarkEnd w:id="1799"/>
      <w:r w:rsidR="00AD1498" w:rsidRPr="00791D37">
        <w:rPr>
          <w:noProof/>
        </w:rPr>
        <w:t>[2]</w:t>
      </w:r>
      <w:bookmarkEnd w:id="1798"/>
      <w:bookmarkEnd w:id="1800"/>
      <w:bookmarkEnd w:id="1801"/>
      <w:r w:rsidR="00DA3B27" w:rsidRPr="00791D37">
        <w:fldChar w:fldCharType="end"/>
      </w:r>
    </w:p>
    <w:p w14:paraId="1C2BCB1C" w14:textId="77777777" w:rsidR="00DA3B27" w:rsidRPr="00791D37" w:rsidRDefault="00DA3B27" w:rsidP="00791D37"/>
    <w:p w14:paraId="571BA5D8" w14:textId="380FDEF2" w:rsidR="00DA3B27" w:rsidRPr="00791D37" w:rsidRDefault="00DA3B27" w:rsidP="00791D37">
      <w:r w:rsidRPr="00791D37">
        <w:t>Los principales componentes</w:t>
      </w:r>
      <w:ins w:id="1802" w:author="JORGE CONTRERAS ORTIZ" w:date="2021-09-08T07:22:00Z">
        <w:r w:rsidR="00AE61BC">
          <w:t>, según su f</w:t>
        </w:r>
      </w:ins>
      <w:ins w:id="1803" w:author="JORGE CONTRERAS ORTIZ" w:date="2021-09-08T07:23:00Z">
        <w:r w:rsidR="00AE61BC">
          <w:t xml:space="preserve">unción, </w:t>
        </w:r>
      </w:ins>
      <w:del w:id="1804" w:author="JORGE CONTRERAS ORTIZ" w:date="2021-09-08T07:22:00Z">
        <w:r w:rsidRPr="00791D37" w:rsidDel="00AE61BC">
          <w:delText xml:space="preserve"> funcionales </w:delText>
        </w:r>
      </w:del>
      <w:r w:rsidRPr="00791D37">
        <w:t>de las tecnologías IoT son:</w:t>
      </w:r>
    </w:p>
    <w:p w14:paraId="5AB643E8" w14:textId="77777777" w:rsidR="00DA3B27" w:rsidRPr="00791D37" w:rsidRDefault="00DA3B27" w:rsidP="00791D37">
      <w:pPr>
        <w:pStyle w:val="Prrafodelista"/>
        <w:numPr>
          <w:ilvl w:val="0"/>
          <w:numId w:val="2"/>
        </w:numPr>
      </w:pPr>
      <w:r w:rsidRPr="00791D37">
        <w:t>Componente para la interacción y comunicación con otros IoT.</w:t>
      </w:r>
    </w:p>
    <w:p w14:paraId="1D57FF76" w14:textId="77777777" w:rsidR="00DA3B27" w:rsidRPr="00791D37" w:rsidRDefault="00DA3B27" w:rsidP="00791D37">
      <w:pPr>
        <w:pStyle w:val="Prrafodelista"/>
        <w:numPr>
          <w:ilvl w:val="0"/>
          <w:numId w:val="2"/>
        </w:numPr>
      </w:pPr>
      <w:r w:rsidRPr="00791D37">
        <w:t>Componente para operaciones de procesado y análisis de los datos.</w:t>
      </w:r>
    </w:p>
    <w:p w14:paraId="53F02616" w14:textId="77777777" w:rsidR="00DA3B27" w:rsidRPr="00791D37" w:rsidRDefault="00DA3B27" w:rsidP="00791D37">
      <w:pPr>
        <w:pStyle w:val="Prrafodelista"/>
        <w:numPr>
          <w:ilvl w:val="0"/>
          <w:numId w:val="2"/>
        </w:numPr>
      </w:pPr>
      <w:r w:rsidRPr="00791D37">
        <w:t>Componente para la interacción con internet.</w:t>
      </w:r>
    </w:p>
    <w:p w14:paraId="3EF1FA20" w14:textId="77777777" w:rsidR="00DA3B27" w:rsidRPr="00791D37" w:rsidRDefault="00DA3B27" w:rsidP="00791D37">
      <w:pPr>
        <w:pStyle w:val="Prrafodelista"/>
        <w:numPr>
          <w:ilvl w:val="0"/>
          <w:numId w:val="2"/>
        </w:numPr>
      </w:pPr>
      <w:r w:rsidRPr="00791D37">
        <w:t>Componente para el manejo de servicios Web de la aplicación.</w:t>
      </w:r>
    </w:p>
    <w:p w14:paraId="6415792F" w14:textId="77777777" w:rsidR="00DA3B27" w:rsidRPr="00791D37" w:rsidRDefault="00DA3B27" w:rsidP="00791D37">
      <w:pPr>
        <w:pStyle w:val="Prrafodelista"/>
        <w:numPr>
          <w:ilvl w:val="0"/>
          <w:numId w:val="2"/>
        </w:numPr>
      </w:pPr>
      <w:r w:rsidRPr="00791D37">
        <w:t>Componentes para la integración de los servicios de la aplicación.</w:t>
      </w:r>
    </w:p>
    <w:p w14:paraId="26D6FEEE" w14:textId="77777777" w:rsidR="00DA3B27" w:rsidRPr="00791D37" w:rsidRDefault="00DA3B27" w:rsidP="00791D37">
      <w:pPr>
        <w:pStyle w:val="Prrafodelista"/>
        <w:numPr>
          <w:ilvl w:val="0"/>
          <w:numId w:val="2"/>
        </w:numPr>
      </w:pPr>
      <w:r w:rsidRPr="00791D37">
        <w:t>Interfaz de usuario para acceder al IoT.</w:t>
      </w:r>
    </w:p>
    <w:p w14:paraId="20FEB7CB" w14:textId="77777777" w:rsidR="00DA3B27" w:rsidRPr="00791D37" w:rsidRDefault="00DA3B27" w:rsidP="00791D37"/>
    <w:p w14:paraId="66DDBD96" w14:textId="017E5C86" w:rsidR="00DA3B27" w:rsidRPr="00791D37" w:rsidRDefault="005B42F0" w:rsidP="00FE1EC4">
      <w:pPr>
        <w:pStyle w:val="Ttulo4"/>
      </w:pPr>
      <w:bookmarkStart w:id="1805" w:name="_Toc81499333"/>
      <w:bookmarkStart w:id="1806" w:name="_Toc82012078"/>
      <w:bookmarkStart w:id="1807" w:name="_Toc82024905"/>
      <w:bookmarkStart w:id="1808" w:name="_Toc82030749"/>
      <w:r w:rsidRPr="00791D37">
        <w:t>DISPOSITIVO</w:t>
      </w:r>
      <w:bookmarkEnd w:id="1805"/>
      <w:bookmarkEnd w:id="1806"/>
      <w:bookmarkEnd w:id="1807"/>
      <w:bookmarkEnd w:id="1808"/>
    </w:p>
    <w:p w14:paraId="63BF1156" w14:textId="77777777" w:rsidR="00DA3B27" w:rsidRPr="00791D37" w:rsidRDefault="00DA3B27" w:rsidP="00791D37"/>
    <w:p w14:paraId="3408F506" w14:textId="0EAC81B0" w:rsidR="00DA3B27" w:rsidRPr="00791D37" w:rsidRDefault="00DA3B27" w:rsidP="00791D37">
      <w:commentRangeStart w:id="1809"/>
      <w:del w:id="1810" w:author="JORGE CONTRERAS ORTIZ" w:date="2021-09-04T09:29:00Z">
        <w:r w:rsidRPr="00791D37" w:rsidDel="005B42F0">
          <w:delText xml:space="preserve">Los </w:delText>
        </w:r>
      </w:del>
      <w:ins w:id="1811" w:author="JORGE CONTRERAS ORTIZ" w:date="2021-09-04T09:29:00Z">
        <w:r w:rsidR="005B42F0">
          <w:t>Cada</w:t>
        </w:r>
        <w:r w:rsidR="005B42F0" w:rsidRPr="00791D37">
          <w:t xml:space="preserve"> </w:t>
        </w:r>
      </w:ins>
      <w:r w:rsidRPr="00791D37">
        <w:t>dispositivo</w:t>
      </w:r>
      <w:del w:id="1812" w:author="JORGE CONTRERAS ORTIZ" w:date="2021-09-04T09:29:00Z">
        <w:r w:rsidRPr="00791D37" w:rsidDel="005B42F0">
          <w:delText>s</w:delText>
        </w:r>
      </w:del>
      <w:r w:rsidRPr="00791D37">
        <w:t xml:space="preserve"> IoT </w:t>
      </w:r>
      <w:del w:id="1813" w:author="JORGE CONTRERAS ORTIZ" w:date="2021-09-04T09:29:00Z">
        <w:r w:rsidRPr="00791D37" w:rsidDel="005B42F0">
          <w:delText>tienen identidades únicas</w:delText>
        </w:r>
      </w:del>
      <w:ins w:id="1814" w:author="JORGE CONTRERAS ORTIZ" w:date="2021-09-08T07:40:00Z">
        <w:r w:rsidR="00D40964">
          <w:t>es indistinguible por la identidad que recibe dentro de la red</w:t>
        </w:r>
      </w:ins>
      <w:r w:rsidRPr="00791D37">
        <w:t xml:space="preserve">. </w:t>
      </w:r>
      <w:del w:id="1815" w:author="JORGE CONTRERAS ORTIZ" w:date="2021-09-07T23:06:00Z">
        <w:r w:rsidRPr="00791D37" w:rsidDel="00162A70">
          <w:delText xml:space="preserve">Es </w:delText>
        </w:r>
      </w:del>
      <w:ins w:id="1816" w:author="JORGE CONTRERAS ORTIZ" w:date="2021-09-07T23:06:00Z">
        <w:r w:rsidR="00162A70">
          <w:t>Estos dispositiv</w:t>
        </w:r>
      </w:ins>
      <w:ins w:id="1817" w:author="JORGE CONTRERAS ORTIZ" w:date="2021-09-07T23:07:00Z">
        <w:r w:rsidR="00162A70">
          <w:t xml:space="preserve">os </w:t>
        </w:r>
      </w:ins>
      <w:del w:id="1818" w:author="JORGE CONTRERAS ORTIZ" w:date="2021-09-07T23:07:00Z">
        <w:r w:rsidRPr="00791D37" w:rsidDel="00162A70">
          <w:delText>un</w:delText>
        </w:r>
      </w:del>
      <w:del w:id="1819" w:author="JORGE CONTRERAS ORTIZ" w:date="2021-09-08T12:44:00Z">
        <w:r w:rsidRPr="00791D37" w:rsidDel="00851FB0">
          <w:delText xml:space="preserve"> dispositivo</w:delText>
        </w:r>
      </w:del>
      <w:del w:id="1820" w:author="JORGE CONTRERAS ORTIZ" w:date="2021-09-04T09:31:00Z">
        <w:r w:rsidRPr="00791D37" w:rsidDel="005B42F0">
          <w:delText xml:space="preserve"> </w:delText>
        </w:r>
      </w:del>
      <w:del w:id="1821" w:author="JORGE CONTRERAS ORTIZ" w:date="2021-09-04T09:30:00Z">
        <w:r w:rsidRPr="00791D37" w:rsidDel="005B42F0">
          <w:delText xml:space="preserve">físico </w:delText>
        </w:r>
      </w:del>
      <w:del w:id="1822" w:author="JORGE CONTRERAS ORTIZ" w:date="2021-09-05T15:43:00Z">
        <w:r w:rsidRPr="00791D37" w:rsidDel="00A83557">
          <w:delText>que está</w:delText>
        </w:r>
      </w:del>
      <w:ins w:id="1823" w:author="JORGE CONTRERAS ORTIZ" w:date="2021-09-05T15:33:00Z">
        <w:r w:rsidR="00D56C93">
          <w:t>cuenta</w:t>
        </w:r>
      </w:ins>
      <w:ins w:id="1824" w:author="JORGE CONTRERAS ORTIZ" w:date="2021-09-08T12:59:00Z">
        <w:r w:rsidR="00617435">
          <w:t>n</w:t>
        </w:r>
      </w:ins>
      <w:ins w:id="1825" w:author="JORGE CONTRERAS ORTIZ" w:date="2021-09-05T15:33:00Z">
        <w:r w:rsidR="00D56C93">
          <w:t xml:space="preserve"> con</w:t>
        </w:r>
      </w:ins>
      <w:del w:id="1826" w:author="JORGE CONTRERAS ORTIZ" w:date="2021-09-05T15:33:00Z">
        <w:r w:rsidRPr="00791D37" w:rsidDel="00D56C93">
          <w:delText xml:space="preserve"> </w:delText>
        </w:r>
      </w:del>
      <w:del w:id="1827" w:author="JORGE CONTRERAS ORTIZ" w:date="2021-09-04T09:30:00Z">
        <w:r w:rsidRPr="00791D37" w:rsidDel="005B42F0">
          <w:delText xml:space="preserve">embebido </w:delText>
        </w:r>
      </w:del>
      <w:ins w:id="1828" w:author="JORGE CONTRERAS ORTIZ" w:date="2021-09-05T15:33:00Z">
        <w:r w:rsidR="00D56C93">
          <w:t xml:space="preserve"> </w:t>
        </w:r>
      </w:ins>
      <w:del w:id="1829" w:author="JORGE CONTRERAS ORTIZ" w:date="2021-09-04T09:31:00Z">
        <w:r w:rsidRPr="00791D37" w:rsidDel="005B42F0">
          <w:delText>con sensores, actuadores, electrónica, software,</w:delText>
        </w:r>
      </w:del>
      <w:ins w:id="1830" w:author="JORGE CONTRERAS ORTIZ" w:date="2021-09-04T09:31:00Z">
        <w:r w:rsidR="005B42F0">
          <w:t xml:space="preserve">sistemas </w:t>
        </w:r>
      </w:ins>
      <w:ins w:id="1831" w:author="JORGE CONTRERAS ORTIZ" w:date="2021-09-07T23:07:00Z">
        <w:r w:rsidR="00162A70">
          <w:t>HW</w:t>
        </w:r>
      </w:ins>
      <w:ins w:id="1832" w:author="JORGE CONTRERAS ORTIZ" w:date="2021-09-04T09:31:00Z">
        <w:r w:rsidR="005B42F0">
          <w:t xml:space="preserve"> y </w:t>
        </w:r>
      </w:ins>
      <w:ins w:id="1833" w:author="JORGE CONTRERAS ORTIZ" w:date="2021-09-07T23:07:00Z">
        <w:r w:rsidR="00162A70">
          <w:t>SW</w:t>
        </w:r>
      </w:ins>
      <w:ins w:id="1834" w:author="JORGE CONTRERAS ORTIZ" w:date="2021-09-04T09:31:00Z">
        <w:r w:rsidR="005B42F0">
          <w:t xml:space="preserve"> </w:t>
        </w:r>
      </w:ins>
      <w:ins w:id="1835" w:author="JORGE CONTRERAS ORTIZ" w:date="2021-09-05T15:43:00Z">
        <w:r w:rsidR="00A83557">
          <w:t xml:space="preserve"> y</w:t>
        </w:r>
      </w:ins>
      <w:ins w:id="1836" w:author="JORGE CONTRERAS ORTIZ" w:date="2021-09-07T23:07:00Z">
        <w:r w:rsidR="00162A70">
          <w:t xml:space="preserve"> </w:t>
        </w:r>
      </w:ins>
      <w:ins w:id="1837" w:author="JORGE CONTRERAS ORTIZ" w:date="2021-09-05T15:43:00Z">
        <w:r w:rsidR="00A83557">
          <w:t>se conecta</w:t>
        </w:r>
      </w:ins>
      <w:ins w:id="1838" w:author="JORGE CONTRERAS ORTIZ" w:date="2021-09-07T23:07:00Z">
        <w:r w:rsidR="00162A70">
          <w:t>n</w:t>
        </w:r>
      </w:ins>
      <w:ins w:id="1839" w:author="JORGE CONTRERAS ORTIZ" w:date="2021-09-05T15:43:00Z">
        <w:r w:rsidR="00A83557">
          <w:t xml:space="preserve"> </w:t>
        </w:r>
      </w:ins>
      <w:ins w:id="1840" w:author="JORGE CONTRERAS ORTIZ" w:date="2021-09-04T09:31:00Z">
        <w:r w:rsidR="005B42F0">
          <w:t>a</w:t>
        </w:r>
      </w:ins>
      <w:r w:rsidRPr="00791D37">
        <w:t xml:space="preserve"> una red </w:t>
      </w:r>
      <w:del w:id="1841" w:author="JORGE CONTRERAS ORTIZ" w:date="2021-09-07T23:07:00Z">
        <w:r w:rsidRPr="00791D37" w:rsidDel="008F29CB">
          <w:delText xml:space="preserve">de </w:delText>
        </w:r>
      </w:del>
      <w:del w:id="1842" w:author="JORGE CONTRERAS ORTIZ" w:date="2021-09-05T15:43:00Z">
        <w:r w:rsidRPr="00791D37" w:rsidDel="00A83557">
          <w:delText xml:space="preserve">conectividad </w:delText>
        </w:r>
      </w:del>
      <w:del w:id="1843" w:author="JORGE CONTRERAS ORTIZ" w:date="2021-09-07T23:07:00Z">
        <w:r w:rsidRPr="00791D37" w:rsidDel="008F29CB">
          <w:delText xml:space="preserve">con otros </w:delText>
        </w:r>
      </w:del>
      <w:del w:id="1844" w:author="JORGE CONTRERAS ORTIZ" w:date="2021-09-05T15:43:00Z">
        <w:r w:rsidRPr="00791D37" w:rsidDel="00A83557">
          <w:delText xml:space="preserve">objetos </w:delText>
        </w:r>
      </w:del>
      <w:del w:id="1845" w:author="JORGE CONTRERAS ORTIZ" w:date="2021-09-07T23:07:00Z">
        <w:r w:rsidRPr="00791D37" w:rsidDel="008F29CB">
          <w:delText>con los</w:delText>
        </w:r>
      </w:del>
      <w:ins w:id="1846" w:author="JORGE CONTRERAS ORTIZ" w:date="2021-09-07T23:07:00Z">
        <w:r w:rsidR="008F29CB">
          <w:t>donde</w:t>
        </w:r>
      </w:ins>
      <w:r w:rsidRPr="00791D37">
        <w:t xml:space="preserve"> </w:t>
      </w:r>
      <w:del w:id="1847" w:author="JORGE CONTRERAS ORTIZ" w:date="2021-09-07T23:07:00Z">
        <w:r w:rsidRPr="00791D37" w:rsidDel="008F29CB">
          <w:delText xml:space="preserve">que </w:delText>
        </w:r>
      </w:del>
      <w:del w:id="1848" w:author="JORGE CONTRERAS ORTIZ" w:date="2021-09-07T23:08:00Z">
        <w:r w:rsidRPr="00791D37" w:rsidDel="008F29CB">
          <w:delText>intercambia</w:delText>
        </w:r>
      </w:del>
      <w:del w:id="1849" w:author="JORGE CONTRERAS ORTIZ" w:date="2021-09-07T23:07:00Z">
        <w:r w:rsidRPr="00791D37" w:rsidDel="008F29CB">
          <w:delText>r</w:delText>
        </w:r>
      </w:del>
      <w:del w:id="1850" w:author="JORGE CONTRERAS ORTIZ" w:date="2021-09-07T23:08:00Z">
        <w:r w:rsidRPr="00791D37" w:rsidDel="008F29CB">
          <w:delText xml:space="preserve"> datos</w:delText>
        </w:r>
      </w:del>
      <w:ins w:id="1851" w:author="JORGE CONTRERAS ORTIZ" w:date="2021-09-07T23:08:00Z">
        <w:r w:rsidR="008F29CB">
          <w:t>interactúan con otros dispositivos</w:t>
        </w:r>
      </w:ins>
      <w:r w:rsidRPr="00791D37">
        <w:t xml:space="preserve">. </w:t>
      </w:r>
      <w:del w:id="1852" w:author="JORGE CONTRERAS ORTIZ" w:date="2021-09-05T15:44:00Z">
        <w:r w:rsidRPr="00791D37" w:rsidDel="00A83557">
          <w:delText xml:space="preserve">Se </w:delText>
        </w:r>
      </w:del>
      <w:ins w:id="1853" w:author="JORGE CONTRERAS ORTIZ" w:date="2021-09-05T15:44:00Z">
        <w:r w:rsidR="00A83557">
          <w:t>Estos dispositivos</w:t>
        </w:r>
        <w:r w:rsidR="00A83557" w:rsidRPr="00791D37">
          <w:t xml:space="preserve"> </w:t>
        </w:r>
      </w:ins>
      <w:r w:rsidRPr="00791D37">
        <w:t xml:space="preserve">realizan tareas como sensorizado, actuación </w:t>
      </w:r>
      <w:del w:id="1854" w:author="JORGE CONTRERAS ORTIZ" w:date="2021-09-05T15:45:00Z">
        <w:r w:rsidRPr="00791D37" w:rsidDel="00A83557">
          <w:delText xml:space="preserve">y </w:delText>
        </w:r>
      </w:del>
      <w:ins w:id="1855" w:author="JORGE CONTRERAS ORTIZ" w:date="2021-09-05T15:45:00Z">
        <w:r w:rsidR="00A83557">
          <w:t>o</w:t>
        </w:r>
        <w:r w:rsidR="00A83557" w:rsidRPr="00791D37">
          <w:t xml:space="preserve"> </w:t>
        </w:r>
      </w:ins>
      <w:r w:rsidRPr="00791D37">
        <w:t xml:space="preserve">monitorización de manera remota. </w:t>
      </w:r>
      <w:del w:id="1856" w:author="JORGE CONTRERAS ORTIZ" w:date="2021-09-04T09:32:00Z">
        <w:r w:rsidRPr="00791D37" w:rsidDel="005B42F0">
          <w:delText xml:space="preserve">Hay mucha variedad de dispositivos, pero todos se pueden reducir a dos tipos: dispositivos estándar o dispositivos restringido. </w:delText>
        </w:r>
      </w:del>
      <w:r w:rsidRPr="00791D37">
        <w:t>Los datos son intercambiados con otros dispositivos y aplicaciones, incluso enviando esos datos a servidores centralizados o aplicaciones basadas en procesamiento de datos en la nube.</w:t>
      </w:r>
    </w:p>
    <w:p w14:paraId="56ACA66B" w14:textId="682BA836" w:rsidR="00DA3B27" w:rsidRPr="00791D37" w:rsidRDefault="008F29CB" w:rsidP="00791D37">
      <w:ins w:id="1857" w:author="JORGE CONTRERAS ORTIZ" w:date="2021-09-07T23:09:00Z">
        <w:r>
          <w:t xml:space="preserve">En primer lugar, están </w:t>
        </w:r>
      </w:ins>
      <w:del w:id="1858" w:author="JORGE CONTRERAS ORTIZ" w:date="2021-09-07T23:09:00Z">
        <w:r w:rsidR="00DA3B27" w:rsidRPr="00791D37" w:rsidDel="008F29CB">
          <w:delText>Lo</w:delText>
        </w:r>
      </w:del>
      <w:ins w:id="1859" w:author="JORGE CONTRERAS ORTIZ" w:date="2021-09-07T23:09:00Z">
        <w:r>
          <w:t>lo</w:t>
        </w:r>
      </w:ins>
      <w:r w:rsidR="00DA3B27" w:rsidRPr="00791D37">
        <w:t xml:space="preserve">s dispositivos </w:t>
      </w:r>
      <w:del w:id="1860" w:author="JORGE CONTRERAS ORTIZ" w:date="2021-09-07T23:09:00Z">
        <w:r w:rsidR="00DA3B27" w:rsidRPr="00791D37" w:rsidDel="008F29CB">
          <w:delText>restringidos son pequeños</w:delText>
        </w:r>
      </w:del>
      <w:ins w:id="1861" w:author="JORGE CONTRERAS ORTIZ" w:date="2021-09-07T23:09:00Z">
        <w:r>
          <w:t xml:space="preserve">pequeños </w:t>
        </w:r>
      </w:ins>
      <w:r w:rsidR="00DA3B27" w:rsidRPr="00791D37">
        <w:t xml:space="preserve">, </w:t>
      </w:r>
      <w:del w:id="1862" w:author="JORGE CONTRERAS ORTIZ" w:date="2021-09-05T15:47:00Z">
        <w:r w:rsidR="00DA3B27" w:rsidRPr="00791D37" w:rsidDel="00A83557">
          <w:delText>al igual que sus</w:delText>
        </w:r>
      </w:del>
      <w:ins w:id="1863" w:author="JORGE CONTRERAS ORTIZ" w:date="2021-09-07T23:10:00Z">
        <w:r>
          <w:t>con</w:t>
        </w:r>
      </w:ins>
      <w:ins w:id="1864" w:author="JORGE CONTRERAS ORTIZ" w:date="2021-09-05T15:47:00Z">
        <w:r w:rsidR="00A83557">
          <w:t xml:space="preserve"> características limitadas </w:t>
        </w:r>
      </w:ins>
      <w:del w:id="1865" w:author="JORGE CONTRERAS ORTIZ" w:date="2021-09-05T15:47:00Z">
        <w:r w:rsidR="00DA3B27" w:rsidRPr="00791D37" w:rsidDel="00A83557">
          <w:delText xml:space="preserve"> capacidades</w:delText>
        </w:r>
      </w:del>
      <w:del w:id="1866" w:author="JORGE CONTRERAS ORTIZ" w:date="2021-09-05T15:46:00Z">
        <w:r w:rsidR="00DA3B27" w:rsidRPr="00791D37" w:rsidDel="00A83557">
          <w:delText xml:space="preserve"> de cómputo</w:delText>
        </w:r>
      </w:del>
      <w:del w:id="1867" w:author="JORGE CONTRERAS ORTIZ" w:date="2021-09-05T15:47:00Z">
        <w:r w:rsidR="00DA3B27" w:rsidRPr="00791D37" w:rsidDel="00A83557">
          <w:delText>, memoria y otras características</w:delText>
        </w:r>
      </w:del>
      <w:ins w:id="1868" w:author="JORGE CONTRERAS ORTIZ" w:date="2021-09-08T17:08:00Z">
        <w:r w:rsidR="00B22D26">
          <w:t>por lo que</w:t>
        </w:r>
      </w:ins>
      <w:ins w:id="1869" w:author="JORGE CONTRERAS ORTIZ" w:date="2021-09-05T15:45:00Z">
        <w:r w:rsidR="00A83557">
          <w:t xml:space="preserve"> </w:t>
        </w:r>
      </w:ins>
      <w:del w:id="1870" w:author="JORGE CONTRERAS ORTIZ" w:date="2021-09-05T15:45:00Z">
        <w:r w:rsidR="00DA3B27" w:rsidRPr="00791D37" w:rsidDel="00A83557">
          <w:delText xml:space="preserve">. Estos pequeños dispositivos restringidos </w:delText>
        </w:r>
      </w:del>
      <w:r w:rsidR="00DA3B27" w:rsidRPr="00791D37">
        <w:t xml:space="preserve">necesitan de </w:t>
      </w:r>
      <w:del w:id="1871" w:author="JORGE CONTRERAS ORTIZ" w:date="2021-09-08T17:09:00Z">
        <w:r w:rsidR="00DA3B27" w:rsidRPr="00791D37" w:rsidDel="00B22D26">
          <w:delText xml:space="preserve">un </w:delText>
        </w:r>
      </w:del>
      <w:ins w:id="1872" w:author="JORGE CONTRERAS ORTIZ" w:date="2021-09-08T17:09:00Z">
        <w:r w:rsidR="00B22D26">
          <w:t>otro</w:t>
        </w:r>
        <w:r w:rsidR="00B22D26" w:rsidRPr="00791D37">
          <w:t xml:space="preserve"> </w:t>
        </w:r>
      </w:ins>
      <w:r w:rsidR="00DA3B27" w:rsidRPr="00791D37">
        <w:t>dispositivo</w:t>
      </w:r>
      <w:ins w:id="1873" w:author="JORGE CONTRERAS ORTIZ" w:date="2021-09-08T17:09:00Z">
        <w:r w:rsidR="00B22D26">
          <w:t>, con mayores prestaciones,</w:t>
        </w:r>
      </w:ins>
      <w:r w:rsidR="00DA3B27" w:rsidRPr="00791D37">
        <w:t xml:space="preserve"> que </w:t>
      </w:r>
      <w:del w:id="1874" w:author="JORGE CONTRERAS ORTIZ" w:date="2021-09-08T12:45:00Z">
        <w:r w:rsidR="00DA3B27" w:rsidRPr="00791D37" w:rsidDel="00851FB0">
          <w:delText xml:space="preserve">haga </w:delText>
        </w:r>
      </w:del>
      <w:ins w:id="1875" w:author="JORGE CONTRERAS ORTIZ" w:date="2021-09-08T12:45:00Z">
        <w:r w:rsidR="00851FB0">
          <w:t>realice</w:t>
        </w:r>
        <w:r w:rsidR="00851FB0" w:rsidRPr="00791D37">
          <w:t xml:space="preserve"> </w:t>
        </w:r>
      </w:ins>
      <w:r w:rsidR="00DA3B27" w:rsidRPr="00791D37">
        <w:t xml:space="preserve">de </w:t>
      </w:r>
      <w:proofErr w:type="spellStart"/>
      <w:r w:rsidR="00DA3B27" w:rsidRPr="00791D37">
        <w:t>Gateaway</w:t>
      </w:r>
      <w:proofErr w:type="spellEnd"/>
      <w:r w:rsidR="00DA3B27" w:rsidRPr="00791D37">
        <w:t xml:space="preserve"> para poder conectarse a </w:t>
      </w:r>
      <w:del w:id="1876" w:author="JORGE CONTRERAS ORTIZ" w:date="2021-09-05T15:45:00Z">
        <w:r w:rsidR="00DA3B27" w:rsidRPr="00791D37" w:rsidDel="00A83557">
          <w:delText xml:space="preserve">la </w:delText>
        </w:r>
      </w:del>
      <w:ins w:id="1877" w:author="JORGE CONTRERAS ORTIZ" w:date="2021-09-05T15:47:00Z">
        <w:r w:rsidR="003F4166">
          <w:t>servidores extern</w:t>
        </w:r>
      </w:ins>
      <w:ins w:id="1878" w:author="JORGE CONTRERAS ORTIZ" w:date="2021-09-05T15:48:00Z">
        <w:r w:rsidR="003F4166">
          <w:t>os a la red</w:t>
        </w:r>
      </w:ins>
      <w:del w:id="1879" w:author="JORGE CONTRERAS ORTIZ" w:date="2021-09-05T15:47:00Z">
        <w:r w:rsidR="00DA3B27" w:rsidRPr="00791D37" w:rsidDel="003F4166">
          <w:delText>plataforma de la nube</w:delText>
        </w:r>
      </w:del>
      <w:r w:rsidR="00DA3B27" w:rsidRPr="00791D37">
        <w:t>.</w:t>
      </w:r>
    </w:p>
    <w:p w14:paraId="38793C66" w14:textId="73B0C488" w:rsidR="00DA3B27" w:rsidRPr="00791D37" w:rsidRDefault="008F29CB" w:rsidP="00791D37">
      <w:ins w:id="1880" w:author="JORGE CONTRERAS ORTIZ" w:date="2021-09-07T23:09:00Z">
        <w:r>
          <w:t xml:space="preserve">Por otro lado, </w:t>
        </w:r>
      </w:ins>
      <w:del w:id="1881" w:author="JORGE CONTRERAS ORTIZ" w:date="2021-09-07T23:09:00Z">
        <w:r w:rsidR="00DA3B27" w:rsidRPr="00791D37" w:rsidDel="008F29CB">
          <w:delText>L</w:delText>
        </w:r>
      </w:del>
      <w:ins w:id="1882" w:author="JORGE CONTRERAS ORTIZ" w:date="2021-09-07T23:09:00Z">
        <w:r>
          <w:t>l</w:t>
        </w:r>
      </w:ins>
      <w:r w:rsidR="00DA3B27" w:rsidRPr="00791D37">
        <w:t xml:space="preserve">os dispositivos estándar son similares a pequeños ordenadores y dirigen los datos directamente a la nube de la red sin necesidad de un </w:t>
      </w:r>
      <w:proofErr w:type="spellStart"/>
      <w:r w:rsidR="00DA3B27" w:rsidRPr="00791D37">
        <w:t>Gateaway</w:t>
      </w:r>
      <w:proofErr w:type="spellEnd"/>
      <w:r w:rsidR="00DA3B27" w:rsidRPr="00791D37">
        <w:t>.</w:t>
      </w:r>
    </w:p>
    <w:p w14:paraId="1E0EF39E" w14:textId="77777777" w:rsidR="00DA3B27" w:rsidRPr="00791D37" w:rsidRDefault="00DA3B27" w:rsidP="00791D37"/>
    <w:p w14:paraId="3EA4B0B7" w14:textId="16A5DD3C" w:rsidR="00DA3B27" w:rsidRPr="00791D37" w:rsidRDefault="003F4166" w:rsidP="00FE1EC4">
      <w:pPr>
        <w:pStyle w:val="Ttulo4"/>
      </w:pPr>
      <w:bookmarkStart w:id="1883" w:name="_Toc81499334"/>
      <w:bookmarkStart w:id="1884" w:name="_Toc82012079"/>
      <w:bookmarkStart w:id="1885" w:name="_Toc82024906"/>
      <w:bookmarkStart w:id="1886" w:name="_Toc82030750"/>
      <w:r w:rsidRPr="00791D37">
        <w:t>RED LOCAL</w:t>
      </w:r>
      <w:bookmarkEnd w:id="1883"/>
      <w:bookmarkEnd w:id="1884"/>
      <w:bookmarkEnd w:id="1885"/>
      <w:bookmarkEnd w:id="1886"/>
    </w:p>
    <w:p w14:paraId="4F1C3EC9" w14:textId="643D101A" w:rsidR="00DA3B27" w:rsidDel="003F4166" w:rsidRDefault="00DA3B27" w:rsidP="00791D37">
      <w:pPr>
        <w:rPr>
          <w:del w:id="1887" w:author="JORGE CONTRERAS ORTIZ" w:date="2021-09-05T15:56:00Z"/>
        </w:rPr>
      </w:pPr>
    </w:p>
    <w:p w14:paraId="159FADDC" w14:textId="77777777" w:rsidR="003F4166" w:rsidRPr="00791D37" w:rsidRDefault="003F4166" w:rsidP="00791D37">
      <w:pPr>
        <w:rPr>
          <w:ins w:id="1888" w:author="JORGE CONTRERAS ORTIZ" w:date="2021-09-05T15:56:00Z"/>
        </w:rPr>
      </w:pPr>
    </w:p>
    <w:p w14:paraId="09A18ADA" w14:textId="16A3ABEA" w:rsidR="00DA3B27" w:rsidRPr="00791D37" w:rsidRDefault="00DA3B27" w:rsidP="00791D37">
      <w:del w:id="1889" w:author="JORGE CONTRERAS ORTIZ" w:date="2021-09-05T15:56:00Z">
        <w:r w:rsidRPr="00791D37" w:rsidDel="003F4166">
          <w:delText>Como se ha comentado anteriormente, IoT es una red de dispositivos interconectados y se generarán una gran cantidad de datos. Estas</w:delText>
        </w:r>
      </w:del>
      <w:ins w:id="1890" w:author="JORGE CONTRERAS ORTIZ" w:date="2021-09-05T15:56:00Z">
        <w:r w:rsidR="003F4166">
          <w:t>Las</w:t>
        </w:r>
      </w:ins>
      <w:r w:rsidRPr="00791D37">
        <w:t xml:space="preserve"> redes </w:t>
      </w:r>
      <w:ins w:id="1891" w:author="JORGE CONTRERAS ORTIZ" w:date="2021-09-05T15:56:00Z">
        <w:r w:rsidR="003F4166">
          <w:t xml:space="preserve">IoT </w:t>
        </w:r>
      </w:ins>
      <w:ins w:id="1892" w:author="JORGE CONTRERAS ORTIZ" w:date="2021-09-08T12:49:00Z">
        <w:r w:rsidR="00056ED6">
          <w:t xml:space="preserve">se utilizan </w:t>
        </w:r>
      </w:ins>
      <w:del w:id="1893" w:author="JORGE CONTRERAS ORTIZ" w:date="2021-09-08T12:48:00Z">
        <w:r w:rsidRPr="00791D37" w:rsidDel="00056ED6">
          <w:delText xml:space="preserve">son usadas </w:delText>
        </w:r>
      </w:del>
      <w:r w:rsidRPr="00791D37">
        <w:t xml:space="preserve">para transmitir las señales </w:t>
      </w:r>
      <w:del w:id="1894" w:author="JORGE CONTRERAS ORTIZ" w:date="2021-09-05T15:55:00Z">
        <w:r w:rsidRPr="00791D37" w:rsidDel="003F4166">
          <w:delText xml:space="preserve">que se </w:delText>
        </w:r>
      </w:del>
      <w:del w:id="1895" w:author="JORGE CONTRERAS ORTIZ" w:date="2021-09-05T15:49:00Z">
        <w:r w:rsidRPr="00791D37" w:rsidDel="003F4166">
          <w:delText>recogerán posteriormente</w:delText>
        </w:r>
      </w:del>
      <w:ins w:id="1896" w:author="JORGE CONTRERAS ORTIZ" w:date="2021-09-05T15:55:00Z">
        <w:r w:rsidR="003F4166">
          <w:t>recogidas</w:t>
        </w:r>
      </w:ins>
      <w:r w:rsidRPr="00791D37">
        <w:t xml:space="preserve"> en los sensores con el resto de diferentes componentes, como los routers, puentes</w:t>
      </w:r>
      <w:ins w:id="1897" w:author="JORGE CONTRERAS ORTIZ" w:date="2021-09-08T12:49:00Z">
        <w:r w:rsidR="00056ED6">
          <w:t>, etc</w:t>
        </w:r>
      </w:ins>
      <w:del w:id="1898" w:author="JORGE CONTRERAS ORTIZ" w:date="2021-09-08T12:49:00Z">
        <w:r w:rsidRPr="00791D37" w:rsidDel="00056ED6">
          <w:delText>, LAN, WAN y MAN</w:delText>
        </w:r>
      </w:del>
      <w:ins w:id="1899" w:author="JORGE CONTRERAS ORTIZ" w:date="2021-09-05T15:56:00Z">
        <w:r w:rsidR="003F4166">
          <w:t>, por lo que se genera una gran cantidad de datos</w:t>
        </w:r>
      </w:ins>
      <w:r w:rsidRPr="00791D37">
        <w:t xml:space="preserve">. </w:t>
      </w:r>
      <w:del w:id="1900" w:author="JORGE CONTRERAS ORTIZ" w:date="2021-09-05T15:52:00Z">
        <w:r w:rsidRPr="00791D37" w:rsidDel="003F4166">
          <w:delText xml:space="preserve">Esta </w:delText>
        </w:r>
      </w:del>
      <w:del w:id="1901" w:author="JORGE CONTRERAS ORTIZ" w:date="2021-09-08T07:44:00Z">
        <w:r w:rsidRPr="00791D37" w:rsidDel="00C34F7A">
          <w:delText xml:space="preserve">conectividad de las redes </w:delText>
        </w:r>
      </w:del>
      <w:del w:id="1902" w:author="JORGE CONTRERAS ORTIZ" w:date="2021-09-05T15:52:00Z">
        <w:r w:rsidRPr="00791D37" w:rsidDel="003F4166">
          <w:delText xml:space="preserve">para los sensores </w:delText>
        </w:r>
      </w:del>
      <w:del w:id="1903" w:author="JORGE CONTRERAS ORTIZ" w:date="2021-09-08T07:44:00Z">
        <w:r w:rsidRPr="00791D37" w:rsidDel="00C34F7A">
          <w:delText xml:space="preserve">se puede utilizar cualquiera de las tecnologías disponibles como el Wi-Fi, LTE, etc. </w:delText>
        </w:r>
      </w:del>
      <w:r w:rsidRPr="00791D37">
        <w:t xml:space="preserve">Para la </w:t>
      </w:r>
      <w:del w:id="1904" w:author="JORGE CONTRERAS ORTIZ" w:date="2021-09-05T15:52:00Z">
        <w:r w:rsidRPr="00791D37" w:rsidDel="003F4166">
          <w:delText>generación de esta red</w:delText>
        </w:r>
      </w:del>
      <w:ins w:id="1905" w:author="JORGE CONTRERAS ORTIZ" w:date="2021-09-05T15:52:00Z">
        <w:r w:rsidR="003F4166">
          <w:t>elección de</w:t>
        </w:r>
      </w:ins>
      <w:ins w:id="1906" w:author="JORGE CONTRERAS ORTIZ" w:date="2021-09-05T15:53:00Z">
        <w:r w:rsidR="003F4166">
          <w:t xml:space="preserve"> </w:t>
        </w:r>
      </w:ins>
      <w:ins w:id="1907" w:author="JORGE CONTRERAS ORTIZ" w:date="2021-09-08T07:44:00Z">
        <w:r w:rsidR="00C34F7A">
          <w:t>la tecnología de</w:t>
        </w:r>
      </w:ins>
      <w:ins w:id="1908" w:author="JORGE CONTRERAS ORTIZ" w:date="2021-09-05T15:53:00Z">
        <w:r w:rsidR="003F4166">
          <w:t xml:space="preserve"> conectividad</w:t>
        </w:r>
      </w:ins>
      <w:r w:rsidRPr="00791D37">
        <w:t xml:space="preserve"> </w:t>
      </w:r>
      <w:ins w:id="1909" w:author="JORGE CONTRERAS ORTIZ" w:date="2021-09-08T07:44:00Z">
        <w:r w:rsidR="00C34F7A">
          <w:t xml:space="preserve">dentro de las redes, </w:t>
        </w:r>
      </w:ins>
      <w:r w:rsidRPr="00791D37">
        <w:t xml:space="preserve">se deben seguir </w:t>
      </w:r>
      <w:del w:id="1910" w:author="JORGE CONTRERAS ORTIZ" w:date="2021-09-08T12:49:00Z">
        <w:r w:rsidRPr="00791D37" w:rsidDel="00056ED6">
          <w:delText>las siguientes bases</w:delText>
        </w:r>
      </w:del>
      <w:ins w:id="1911" w:author="JORGE CONTRERAS ORTIZ" w:date="2021-09-08T12:49:00Z">
        <w:r w:rsidR="00056ED6">
          <w:t>los siguientes criterios</w:t>
        </w:r>
      </w:ins>
      <w:r w:rsidRPr="00791D37">
        <w:t>:</w:t>
      </w:r>
    </w:p>
    <w:p w14:paraId="15587AE8" w14:textId="77777777" w:rsidR="00DA3B27" w:rsidRPr="00791D37" w:rsidRDefault="00DA3B27" w:rsidP="00791D37">
      <w:pPr>
        <w:pStyle w:val="Prrafodelista"/>
        <w:numPr>
          <w:ilvl w:val="0"/>
          <w:numId w:val="2"/>
        </w:numPr>
      </w:pPr>
      <w:r w:rsidRPr="00791D37">
        <w:t>Alta tasa de datos.</w:t>
      </w:r>
    </w:p>
    <w:p w14:paraId="7E6FC21C" w14:textId="77777777" w:rsidR="00DA3B27" w:rsidRPr="00791D37" w:rsidRDefault="00DA3B27" w:rsidP="00791D37">
      <w:pPr>
        <w:pStyle w:val="Prrafodelista"/>
        <w:numPr>
          <w:ilvl w:val="0"/>
          <w:numId w:val="2"/>
        </w:numPr>
      </w:pPr>
      <w:r w:rsidRPr="00791D37">
        <w:t>Bajos precios en uso de datos.</w:t>
      </w:r>
    </w:p>
    <w:p w14:paraId="2076B658" w14:textId="37C154F9" w:rsidR="00DA3B27" w:rsidRPr="00791D37" w:rsidRDefault="00DA3B27" w:rsidP="00791D37">
      <w:pPr>
        <w:pStyle w:val="Prrafodelista"/>
        <w:numPr>
          <w:ilvl w:val="0"/>
          <w:numId w:val="2"/>
        </w:numPr>
      </w:pPr>
      <w:r w:rsidRPr="00791D37">
        <w:t xml:space="preserve">Despliegue </w:t>
      </w:r>
      <w:del w:id="1912" w:author="JORGE CONTRERAS ORTIZ" w:date="2021-09-07T23:11:00Z">
        <w:r w:rsidRPr="00791D37" w:rsidDel="008F29CB">
          <w:delText>IPV6</w:delText>
        </w:r>
      </w:del>
      <w:ins w:id="1913" w:author="JORGE CONTRERAS ORTIZ" w:date="2021-09-07T23:11:00Z">
        <w:r w:rsidR="008F29CB" w:rsidRPr="00791D37">
          <w:t>IP</w:t>
        </w:r>
        <w:r w:rsidR="008F29CB">
          <w:t>v</w:t>
        </w:r>
        <w:r w:rsidR="008F29CB" w:rsidRPr="00791D37">
          <w:t>6</w:t>
        </w:r>
      </w:ins>
    </w:p>
    <w:p w14:paraId="053DFF5A" w14:textId="5E000690" w:rsidR="00DA3B27" w:rsidRPr="00791D37" w:rsidDel="003F4166" w:rsidRDefault="00DA3B27" w:rsidP="00791D37">
      <w:pPr>
        <w:rPr>
          <w:del w:id="1914" w:author="JORGE CONTRERAS ORTIZ" w:date="2021-09-05T15:57:00Z"/>
        </w:rPr>
      </w:pPr>
      <w:bookmarkStart w:id="1915" w:name="_Toc81761723"/>
      <w:bookmarkStart w:id="1916" w:name="_Toc81764062"/>
      <w:bookmarkStart w:id="1917" w:name="_Toc81765194"/>
      <w:bookmarkStart w:id="1918" w:name="_Toc81772776"/>
      <w:bookmarkStart w:id="1919" w:name="_Toc81776424"/>
      <w:bookmarkStart w:id="1920" w:name="_Toc81776620"/>
      <w:bookmarkStart w:id="1921" w:name="_Toc81776983"/>
      <w:bookmarkStart w:id="1922" w:name="_Toc81777268"/>
      <w:bookmarkStart w:id="1923" w:name="_Toc81777554"/>
      <w:bookmarkStart w:id="1924" w:name="_Toc81777854"/>
      <w:bookmarkStart w:id="1925" w:name="_Toc81778145"/>
      <w:bookmarkStart w:id="1926" w:name="_Toc81938450"/>
      <w:bookmarkStart w:id="1927" w:name="_Toc81941362"/>
      <w:bookmarkStart w:id="1928" w:name="_Toc81993024"/>
      <w:bookmarkStart w:id="1929" w:name="_Toc81994548"/>
      <w:bookmarkStart w:id="1930" w:name="_Toc81994754"/>
      <w:bookmarkStart w:id="1931" w:name="_Toc81995049"/>
      <w:bookmarkStart w:id="1932" w:name="_Toc82011658"/>
      <w:bookmarkStart w:id="1933" w:name="_Toc82011865"/>
      <w:bookmarkStart w:id="1934" w:name="_Toc82012080"/>
      <w:bookmarkStart w:id="1935" w:name="_Toc82012299"/>
      <w:bookmarkStart w:id="1936" w:name="_Toc82024604"/>
      <w:bookmarkStart w:id="1937" w:name="_Toc82024907"/>
      <w:bookmarkStart w:id="1938" w:name="_Toc82025339"/>
      <w:bookmarkStart w:id="1939" w:name="_Toc82025549"/>
      <w:bookmarkStart w:id="1940" w:name="_Toc82025852"/>
      <w:bookmarkStart w:id="1941" w:name="_Toc82030751"/>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p>
    <w:p w14:paraId="3679C7B5" w14:textId="7847FE58" w:rsidR="00DA3B27" w:rsidRPr="00791D37" w:rsidRDefault="001A4F03" w:rsidP="00FE1EC4">
      <w:pPr>
        <w:pStyle w:val="Ttulo4"/>
      </w:pPr>
      <w:bookmarkStart w:id="1942" w:name="_Toc81499335"/>
      <w:bookmarkStart w:id="1943" w:name="_Toc82012081"/>
      <w:bookmarkStart w:id="1944" w:name="_Toc82024908"/>
      <w:bookmarkStart w:id="1945" w:name="_Toc82030752"/>
      <w:r w:rsidRPr="00791D37">
        <w:t>INTERNET</w:t>
      </w:r>
      <w:bookmarkEnd w:id="1942"/>
      <w:bookmarkEnd w:id="1943"/>
      <w:bookmarkEnd w:id="1944"/>
      <w:bookmarkEnd w:id="1945"/>
    </w:p>
    <w:p w14:paraId="78EF4471" w14:textId="77777777" w:rsidR="00DA3B27" w:rsidRPr="00791D37" w:rsidRDefault="00DA3B27" w:rsidP="00791D37"/>
    <w:p w14:paraId="431FB22A" w14:textId="2D100045" w:rsidR="00DA3B27" w:rsidRPr="00791D37" w:rsidRDefault="00DA3B27" w:rsidP="00791D37">
      <w:r w:rsidRPr="00791D37">
        <w:t xml:space="preserve">El Internet es el sistema de redes de ordenadores interconectados globalmente usando el protocolo de internet para unir los diferentes dispositivos. </w:t>
      </w:r>
      <w:del w:id="1946" w:author="JORGE CONTRERAS ORTIZ" w:date="2021-09-05T16:02:00Z">
        <w:r w:rsidRPr="00791D37" w:rsidDel="001A4F03">
          <w:delText>Internet da la posibilidad de nuevos servicios, acelerando y permitiendo nuevas zonas de interacción con mensajes instantáneos y social networking, entre otros.</w:delText>
        </w:r>
        <w:commentRangeEnd w:id="1809"/>
        <w:r w:rsidRPr="00791D37" w:rsidDel="001A4F03">
          <w:rPr>
            <w:rStyle w:val="Refdecomentario"/>
          </w:rPr>
          <w:commentReference w:id="1809"/>
        </w:r>
      </w:del>
    </w:p>
    <w:p w14:paraId="3202C80E" w14:textId="77777777" w:rsidR="00DA3B27" w:rsidRPr="00791D37" w:rsidRDefault="00DA3B27" w:rsidP="00791D37"/>
    <w:p w14:paraId="2FC18FE9" w14:textId="3662EC6F" w:rsidR="00DA3B27" w:rsidRPr="00791D37" w:rsidRDefault="001A4F03" w:rsidP="00FE1EC4">
      <w:pPr>
        <w:pStyle w:val="Ttulo4"/>
      </w:pPr>
      <w:bookmarkStart w:id="1947" w:name="_Toc81499336"/>
      <w:bookmarkStart w:id="1948" w:name="_Toc82012082"/>
      <w:bookmarkStart w:id="1949" w:name="_Toc82024909"/>
      <w:bookmarkStart w:id="1950" w:name="_Toc82030753"/>
      <w:r w:rsidRPr="00791D37">
        <w:t>SERVICIOS BACKEND</w:t>
      </w:r>
      <w:bookmarkEnd w:id="1947"/>
      <w:bookmarkEnd w:id="1948"/>
      <w:bookmarkEnd w:id="1949"/>
      <w:bookmarkEnd w:id="1950"/>
    </w:p>
    <w:p w14:paraId="2FBABAC8" w14:textId="1D5FBF65" w:rsidR="00DA3B27" w:rsidRDefault="00DA3B27" w:rsidP="00791D37">
      <w:pPr>
        <w:rPr>
          <w:ins w:id="1951" w:author="JORGE CONTRERAS ORTIZ" w:date="2021-09-05T16:05:00Z"/>
        </w:rPr>
      </w:pPr>
    </w:p>
    <w:p w14:paraId="670004BC" w14:textId="1DFF198D" w:rsidR="005A11AB" w:rsidRPr="00791D37" w:rsidRDefault="001A4F03" w:rsidP="005A11AB">
      <w:pPr>
        <w:rPr>
          <w:ins w:id="1952" w:author="JORGE CONTRERAS ORTIZ" w:date="2021-09-05T16:09:00Z"/>
        </w:rPr>
      </w:pPr>
      <w:ins w:id="1953" w:author="JORGE CONTRERAS ORTIZ" w:date="2021-09-05T16:05:00Z">
        <w:r>
          <w:t>Los</w:t>
        </w:r>
        <w:r w:rsidRPr="00791D37">
          <w:t xml:space="preserve"> Servicios Backend se definen como un conjunto de servicios basados en la nube</w:t>
        </w:r>
      </w:ins>
      <w:ins w:id="1954" w:author="JORGE CONTRERAS ORTIZ" w:date="2021-09-08T17:10:00Z">
        <w:r w:rsidR="00B22D26">
          <w:t>, los cuales</w:t>
        </w:r>
      </w:ins>
      <w:ins w:id="1955" w:author="JORGE CONTRERAS ORTIZ" w:date="2021-09-05T16:05:00Z">
        <w:r w:rsidRPr="00791D37">
          <w:t xml:space="preserve"> ayudan a construir la aplicación IoT o aplicación Backend. Tienen un</w:t>
        </w:r>
        <w:r>
          <w:t>a alta tas</w:t>
        </w:r>
      </w:ins>
      <w:ins w:id="1956" w:author="JORGE CONTRERAS ORTIZ" w:date="2021-09-07T23:11:00Z">
        <w:r w:rsidR="008F29CB">
          <w:t>a</w:t>
        </w:r>
      </w:ins>
      <w:ins w:id="1957" w:author="JORGE CONTRERAS ORTIZ" w:date="2021-09-05T16:05:00Z">
        <w:r>
          <w:t xml:space="preserve"> d</w:t>
        </w:r>
      </w:ins>
      <w:ins w:id="1958" w:author="JORGE CONTRERAS ORTIZ" w:date="2021-09-05T16:06:00Z">
        <w:r>
          <w:t xml:space="preserve">e </w:t>
        </w:r>
      </w:ins>
      <w:ins w:id="1959" w:author="JORGE CONTRERAS ORTIZ" w:date="2021-09-05T16:05:00Z">
        <w:r w:rsidRPr="00791D37">
          <w:t>almacenamiento de datos y una fácil gestión de usuarios</w:t>
        </w:r>
      </w:ins>
      <w:ins w:id="1960" w:author="JORGE CONTRERAS ORTIZ" w:date="2021-09-05T16:06:00Z">
        <w:r>
          <w:t xml:space="preserve">, </w:t>
        </w:r>
      </w:ins>
      <w:ins w:id="1961" w:author="JORGE CONTRERAS ORTIZ" w:date="2021-09-08T22:35:00Z">
        <w:r w:rsidR="003F48AB">
          <w:t>proporcionando así</w:t>
        </w:r>
      </w:ins>
      <w:ins w:id="1962" w:author="JORGE CONTRERAS ORTIZ" w:date="2021-09-05T16:06:00Z">
        <w:r>
          <w:t xml:space="preserve"> una </w:t>
        </w:r>
      </w:ins>
      <w:ins w:id="1963" w:author="JORGE CONTRERAS ORTIZ" w:date="2021-09-05T16:07:00Z">
        <w:r>
          <w:t xml:space="preserve">solución </w:t>
        </w:r>
      </w:ins>
      <w:ins w:id="1964" w:author="JORGE CONTRERAS ORTIZ" w:date="2021-09-08T17:07:00Z">
        <w:r w:rsidR="00B22D26">
          <w:t xml:space="preserve">muy viable </w:t>
        </w:r>
      </w:ins>
      <w:ins w:id="1965" w:author="JORGE CONTRERAS ORTIZ" w:date="2021-09-05T16:07:00Z">
        <w:r>
          <w:t xml:space="preserve">a empresas </w:t>
        </w:r>
      </w:ins>
      <w:ins w:id="1966" w:author="JORGE CONTRERAS ORTIZ" w:date="2021-09-08T17:07:00Z">
        <w:r w:rsidR="00B22D26">
          <w:t xml:space="preserve">y/o usuarios </w:t>
        </w:r>
      </w:ins>
      <w:ins w:id="1967" w:author="JORGE CONTRERAS ORTIZ" w:date="2021-09-05T16:07:00Z">
        <w:r>
          <w:t>dedicad</w:t>
        </w:r>
      </w:ins>
      <w:ins w:id="1968" w:author="JORGE CONTRERAS ORTIZ" w:date="2021-09-08T17:08:00Z">
        <w:r w:rsidR="00B22D26">
          <w:t>o</w:t>
        </w:r>
      </w:ins>
      <w:ins w:id="1969" w:author="JORGE CONTRERAS ORTIZ" w:date="2021-09-05T16:07:00Z">
        <w:r>
          <w:t>s a IoT.</w:t>
        </w:r>
      </w:ins>
      <w:ins w:id="1970" w:author="JORGE CONTRERAS ORTIZ" w:date="2021-09-05T16:05:00Z">
        <w:r w:rsidRPr="00791D37">
          <w:t xml:space="preserve"> </w:t>
        </w:r>
      </w:ins>
      <w:ins w:id="1971" w:author="JORGE CONTRERAS ORTIZ" w:date="2021-09-05T16:09:00Z">
        <w:r w:rsidR="005A11AB" w:rsidRPr="00791D37">
          <w:t xml:space="preserve">Una vez </w:t>
        </w:r>
      </w:ins>
      <w:ins w:id="1972" w:author="JORGE CONTRERAS ORTIZ" w:date="2021-09-08T12:50:00Z">
        <w:r w:rsidR="00056ED6">
          <w:t>los datos son recolectados</w:t>
        </w:r>
      </w:ins>
      <w:ins w:id="1973" w:author="JORGE CONTRERAS ORTIZ" w:date="2021-09-05T16:09:00Z">
        <w:r w:rsidR="005A11AB" w:rsidRPr="00791D37">
          <w:t xml:space="preserve">, se envían a la nube, donde se guardarán en servidores que permitirán al usuario </w:t>
        </w:r>
      </w:ins>
      <w:ins w:id="1974" w:author="JORGE CONTRERAS ORTIZ" w:date="2021-09-05T16:16:00Z">
        <w:r w:rsidR="005A11AB">
          <w:t>la</w:t>
        </w:r>
      </w:ins>
      <w:ins w:id="1975" w:author="JORGE CONTRERAS ORTIZ" w:date="2021-09-08T12:50:00Z">
        <w:r w:rsidR="00056ED6">
          <w:t xml:space="preserve"> gestión y/o</w:t>
        </w:r>
      </w:ins>
      <w:ins w:id="1976" w:author="JORGE CONTRERAS ORTIZ" w:date="2021-09-05T16:16:00Z">
        <w:r w:rsidR="005A11AB">
          <w:t xml:space="preserve"> computación de </w:t>
        </w:r>
      </w:ins>
      <w:ins w:id="1977" w:author="JORGE CONTRERAS ORTIZ" w:date="2021-09-05T16:17:00Z">
        <w:r w:rsidR="005A11AB">
          <w:t>dichos datos</w:t>
        </w:r>
      </w:ins>
      <w:ins w:id="1978" w:author="JORGE CONTRERAS ORTIZ" w:date="2021-09-05T16:09:00Z">
        <w:r w:rsidR="005A11AB" w:rsidRPr="00791D37">
          <w:t>.</w:t>
        </w:r>
      </w:ins>
    </w:p>
    <w:p w14:paraId="7D3E362B" w14:textId="06C28B13" w:rsidR="001A4F03" w:rsidDel="005A11AB" w:rsidRDefault="001A4F03" w:rsidP="00791D37">
      <w:pPr>
        <w:rPr>
          <w:del w:id="1979" w:author="JORGE CONTRERAS ORTIZ" w:date="2021-09-05T16:05:00Z"/>
        </w:rPr>
      </w:pPr>
    </w:p>
    <w:p w14:paraId="299C5C08" w14:textId="0FE13013" w:rsidR="00DA3B27" w:rsidRPr="00791D37" w:rsidRDefault="00DA3B27" w:rsidP="00791D37">
      <w:r w:rsidRPr="00791D37">
        <w:t xml:space="preserve">Los </w:t>
      </w:r>
      <w:ins w:id="1980" w:author="JORGE CONTRERAS ORTIZ" w:date="2021-09-05T16:10:00Z">
        <w:r w:rsidR="005A11AB">
          <w:t xml:space="preserve">principales </w:t>
        </w:r>
      </w:ins>
      <w:r w:rsidRPr="00791D37">
        <w:t xml:space="preserve">servicios </w:t>
      </w:r>
      <w:ins w:id="1981" w:author="JORGE CONTRERAS ORTIZ" w:date="2021-09-05T16:02:00Z">
        <w:r w:rsidR="001A4F03">
          <w:t xml:space="preserve">Backend </w:t>
        </w:r>
      </w:ins>
      <w:r w:rsidRPr="00791D37">
        <w:t xml:space="preserve">principales </w:t>
      </w:r>
      <w:del w:id="1982" w:author="JORGE CONTRERAS ORTIZ" w:date="2021-09-05T16:10:00Z">
        <w:r w:rsidRPr="00791D37" w:rsidDel="005A11AB">
          <w:delText>que se ofrecen</w:delText>
        </w:r>
      </w:del>
      <w:ins w:id="1983" w:author="JORGE CONTRERAS ORTIZ" w:date="2021-09-05T16:10:00Z">
        <w:r w:rsidR="005A11AB">
          <w:t>existentes</w:t>
        </w:r>
      </w:ins>
      <w:r w:rsidRPr="00791D37">
        <w:t xml:space="preserve"> son:</w:t>
      </w:r>
    </w:p>
    <w:p w14:paraId="6E835C6B" w14:textId="77777777" w:rsidR="00DA3B27" w:rsidRPr="00791D37" w:rsidRDefault="00DA3B27" w:rsidP="00791D37">
      <w:pPr>
        <w:pStyle w:val="Prrafodelista"/>
        <w:numPr>
          <w:ilvl w:val="0"/>
          <w:numId w:val="2"/>
        </w:numPr>
      </w:pPr>
      <w:r w:rsidRPr="00791D37">
        <w:t>Monitorización de dispositivos.</w:t>
      </w:r>
    </w:p>
    <w:p w14:paraId="407D79F2" w14:textId="77777777" w:rsidR="00DA3B27" w:rsidRPr="00791D37" w:rsidRDefault="00DA3B27" w:rsidP="00791D37">
      <w:pPr>
        <w:pStyle w:val="Prrafodelista"/>
        <w:numPr>
          <w:ilvl w:val="0"/>
          <w:numId w:val="2"/>
        </w:numPr>
      </w:pPr>
      <w:r w:rsidRPr="00791D37">
        <w:t>Servicios de control de dispositivos.</w:t>
      </w:r>
    </w:p>
    <w:p w14:paraId="28BC032B" w14:textId="77777777" w:rsidR="00DA3B27" w:rsidRPr="00791D37" w:rsidRDefault="00DA3B27" w:rsidP="00791D37">
      <w:pPr>
        <w:pStyle w:val="Prrafodelista"/>
        <w:numPr>
          <w:ilvl w:val="0"/>
          <w:numId w:val="2"/>
        </w:numPr>
      </w:pPr>
      <w:r w:rsidRPr="00791D37">
        <w:t>Servicios de publicación de datos.</w:t>
      </w:r>
    </w:p>
    <w:p w14:paraId="4FD262AF" w14:textId="2CC729A3" w:rsidR="00DA3B27" w:rsidRPr="00791D37" w:rsidDel="005A11AB" w:rsidRDefault="00DA3B27" w:rsidP="00675D5A">
      <w:pPr>
        <w:pStyle w:val="Prrafodelista"/>
        <w:numPr>
          <w:ilvl w:val="0"/>
          <w:numId w:val="2"/>
        </w:numPr>
        <w:rPr>
          <w:del w:id="1984" w:author="JORGE CONTRERAS ORTIZ" w:date="2021-09-05T16:10:00Z"/>
        </w:rPr>
      </w:pPr>
      <w:r w:rsidRPr="00791D37">
        <w:t>Servicios de búsqueda de datos.</w:t>
      </w:r>
    </w:p>
    <w:p w14:paraId="5520BA26" w14:textId="7567777C" w:rsidR="00DA3B27" w:rsidRPr="00791D37" w:rsidDel="001A4F03" w:rsidRDefault="00DA3B27">
      <w:pPr>
        <w:pStyle w:val="Prrafodelista"/>
        <w:numPr>
          <w:ilvl w:val="0"/>
          <w:numId w:val="2"/>
        </w:numPr>
        <w:rPr>
          <w:del w:id="1985" w:author="JORGE CONTRERAS ORTIZ" w:date="2021-09-05T16:05:00Z"/>
        </w:rPr>
        <w:pPrChange w:id="1986" w:author="JORGE CONTRERAS ORTIZ" w:date="2021-09-05T16:10:00Z">
          <w:pPr/>
        </w:pPrChange>
      </w:pPr>
      <w:del w:id="1987" w:author="JORGE CONTRERAS ORTIZ" w:date="2021-09-05T16:05:00Z">
        <w:r w:rsidRPr="00791D37" w:rsidDel="001A4F03">
          <w:delText>Estos Servicios Backend se definen como un conjunto de servicios basados en la nube que ayudan a construir la aplicación IoT o aplicación Backend. Tienen un rápido almacenamiento de datos y una fácil gestión de usuarios. Para toda estrategia de una empresa IoT es una solución bonita. La parte delantera de una solución IoT asegura al usuario final un aumento de seguridad o añadirá valor en sus vidas.</w:delText>
        </w:r>
      </w:del>
    </w:p>
    <w:p w14:paraId="63923731" w14:textId="6EBD15F3" w:rsidR="00DA3B27" w:rsidRPr="00791D37" w:rsidDel="005A11AB" w:rsidRDefault="00DA3B27">
      <w:pPr>
        <w:pStyle w:val="Prrafodelista"/>
        <w:rPr>
          <w:del w:id="1988" w:author="JORGE CONTRERAS ORTIZ" w:date="2021-09-05T16:09:00Z"/>
        </w:rPr>
        <w:pPrChange w:id="1989" w:author="JORGE CONTRERAS ORTIZ" w:date="2021-09-05T16:10:00Z">
          <w:pPr/>
        </w:pPrChange>
      </w:pPr>
      <w:del w:id="1990" w:author="JORGE CONTRERAS ORTIZ" w:date="2021-09-05T16:09:00Z">
        <w:r w:rsidRPr="00791D37" w:rsidDel="005A11AB">
          <w:delText>Una vez se recolectan los datos</w:delText>
        </w:r>
      </w:del>
      <w:del w:id="1991" w:author="JORGE CONTRERAS ORTIZ" w:date="2021-09-05T16:04:00Z">
        <w:r w:rsidRPr="00791D37" w:rsidDel="001A4F03">
          <w:delText xml:space="preserve"> con el producto</w:delText>
        </w:r>
      </w:del>
      <w:del w:id="1992" w:author="JORGE CONTRERAS ORTIZ" w:date="2021-09-05T16:09:00Z">
        <w:r w:rsidRPr="00791D37" w:rsidDel="005A11AB">
          <w:delText>, se envían a la nube, donde se guardarán en servidores que permitirán al usuario computar</w:delText>
        </w:r>
      </w:del>
      <w:del w:id="1993" w:author="JORGE CONTRERAS ORTIZ" w:date="2021-09-05T16:04:00Z">
        <w:r w:rsidRPr="00791D37" w:rsidDel="001A4F03">
          <w:delText>los</w:delText>
        </w:r>
      </w:del>
      <w:del w:id="1994" w:author="JORGE CONTRERAS ORTIZ" w:date="2021-09-05T16:09:00Z">
        <w:r w:rsidRPr="00791D37" w:rsidDel="005A11AB">
          <w:delText>.</w:delText>
        </w:r>
      </w:del>
    </w:p>
    <w:p w14:paraId="7B5C4883" w14:textId="77777777" w:rsidR="00DA3B27" w:rsidRPr="00791D37" w:rsidRDefault="00DA3B27">
      <w:pPr>
        <w:pStyle w:val="Prrafodelista"/>
        <w:pPrChange w:id="1995" w:author="JORGE CONTRERAS ORTIZ" w:date="2021-09-05T16:10:00Z">
          <w:pPr/>
        </w:pPrChange>
      </w:pPr>
    </w:p>
    <w:p w14:paraId="1E56B125" w14:textId="77777777" w:rsidR="00DA3B27" w:rsidRPr="00791D37" w:rsidRDefault="00DA3B27" w:rsidP="00791D37"/>
    <w:p w14:paraId="7ED68D1D" w14:textId="5821AF4A" w:rsidR="00DA3B27" w:rsidRPr="00791D37" w:rsidRDefault="001A4F03" w:rsidP="00FE1EC4">
      <w:pPr>
        <w:pStyle w:val="Ttulo4"/>
      </w:pPr>
      <w:bookmarkStart w:id="1996" w:name="_Toc81499337"/>
      <w:bookmarkStart w:id="1997" w:name="_Toc82012083"/>
      <w:bookmarkStart w:id="1998" w:name="_Toc82024910"/>
      <w:bookmarkStart w:id="1999" w:name="_Toc82030754"/>
      <w:r w:rsidRPr="00791D37">
        <w:t>APLICACIONES</w:t>
      </w:r>
      <w:bookmarkEnd w:id="1996"/>
      <w:bookmarkEnd w:id="1997"/>
      <w:bookmarkEnd w:id="1998"/>
      <w:bookmarkEnd w:id="1999"/>
    </w:p>
    <w:p w14:paraId="07F085FA" w14:textId="77777777" w:rsidR="00DA3B27" w:rsidRPr="00791D37" w:rsidRDefault="00DA3B27" w:rsidP="00791D37"/>
    <w:p w14:paraId="315085CA" w14:textId="6ECF850E" w:rsidR="00DA3B27" w:rsidDel="00056ED6" w:rsidRDefault="00DA3B27" w:rsidP="00791D37">
      <w:pPr>
        <w:rPr>
          <w:del w:id="2000" w:author="JORGE CONTRERAS ORTIZ" w:date="2021-09-08T12:51:00Z"/>
        </w:rPr>
      </w:pPr>
      <w:r w:rsidRPr="00791D37">
        <w:t>Las principales aplicaciones para IoT son</w:t>
      </w:r>
      <w:ins w:id="2001" w:author="JORGE CONTRERAS ORTIZ" w:date="2021-09-07T23:11:00Z">
        <w:r w:rsidR="008F29CB">
          <w:t xml:space="preserve"> aplicaciones como Smart Home</w:t>
        </w:r>
      </w:ins>
      <w:ins w:id="2002" w:author="JORGE CONTRERAS ORTIZ" w:date="2021-09-07T23:12:00Z">
        <w:r w:rsidR="008F29CB">
          <w:t xml:space="preserve">, Coches conectados, Smart Cities, IoT en Agricultura o accesorios, como pueden ser los Smart </w:t>
        </w:r>
        <w:proofErr w:type="spellStart"/>
        <w:r w:rsidR="008F29CB">
          <w:t>Watch</w:t>
        </w:r>
      </w:ins>
      <w:proofErr w:type="spellEnd"/>
      <w:ins w:id="2003" w:author="JORGE CONTRERAS ORTIZ" w:date="2021-09-08T12:51:00Z">
        <w:r w:rsidR="00056ED6">
          <w:t xml:space="preserve"> o las Smart </w:t>
        </w:r>
        <w:proofErr w:type="spellStart"/>
        <w:r w:rsidR="00056ED6">
          <w:t>Scales</w:t>
        </w:r>
        <w:proofErr w:type="spellEnd"/>
        <w:r w:rsidR="00056ED6">
          <w:t xml:space="preserve"> (Básculas Inteligentes)</w:t>
        </w:r>
      </w:ins>
      <w:ins w:id="2004" w:author="JORGE CONTRERAS ORTIZ" w:date="2021-09-07T23:13:00Z">
        <w:r w:rsidR="008F29CB">
          <w:t>.</w:t>
        </w:r>
      </w:ins>
      <w:del w:id="2005" w:author="JORGE CONTRERAS ORTIZ" w:date="2021-09-07T23:11:00Z">
        <w:r w:rsidRPr="00791D37" w:rsidDel="008F29CB">
          <w:delText>:</w:delText>
        </w:r>
      </w:del>
    </w:p>
    <w:p w14:paraId="2A306F63" w14:textId="77777777" w:rsidR="00056ED6" w:rsidRPr="00791D37" w:rsidRDefault="00056ED6" w:rsidP="00791D37">
      <w:pPr>
        <w:rPr>
          <w:ins w:id="2006" w:author="JORGE CONTRERAS ORTIZ" w:date="2021-09-08T12:51:00Z"/>
        </w:rPr>
      </w:pPr>
    </w:p>
    <w:p w14:paraId="7929522C" w14:textId="09A3279B" w:rsidR="00DA3B27" w:rsidRPr="00791D37" w:rsidDel="008F29CB" w:rsidRDefault="00DA3B27" w:rsidP="00791D37">
      <w:pPr>
        <w:pStyle w:val="Prrafodelista"/>
        <w:numPr>
          <w:ilvl w:val="0"/>
          <w:numId w:val="2"/>
        </w:numPr>
        <w:rPr>
          <w:del w:id="2007" w:author="JORGE CONTRERAS ORTIZ" w:date="2021-09-07T23:12:00Z"/>
        </w:rPr>
      </w:pPr>
      <w:del w:id="2008" w:author="JORGE CONTRERAS ORTIZ" w:date="2021-09-07T23:12:00Z">
        <w:r w:rsidRPr="00791D37" w:rsidDel="008F29CB">
          <w:delText>Smart Home</w:delText>
        </w:r>
      </w:del>
    </w:p>
    <w:p w14:paraId="4142603D" w14:textId="6CD72B55" w:rsidR="00DA3B27" w:rsidRPr="00791D37" w:rsidDel="008F29CB" w:rsidRDefault="00DA3B27" w:rsidP="00791D37">
      <w:pPr>
        <w:pStyle w:val="Prrafodelista"/>
        <w:numPr>
          <w:ilvl w:val="0"/>
          <w:numId w:val="2"/>
        </w:numPr>
        <w:rPr>
          <w:del w:id="2009" w:author="JORGE CONTRERAS ORTIZ" w:date="2021-09-07T23:12:00Z"/>
        </w:rPr>
      </w:pPr>
      <w:del w:id="2010" w:author="JORGE CONTRERAS ORTIZ" w:date="2021-09-07T23:12:00Z">
        <w:r w:rsidRPr="00791D37" w:rsidDel="008F29CB">
          <w:delText>Accesorios</w:delText>
        </w:r>
      </w:del>
    </w:p>
    <w:p w14:paraId="2A72E08C" w14:textId="5243628F" w:rsidR="00DA3B27" w:rsidRPr="00791D37" w:rsidDel="008F29CB" w:rsidRDefault="00DA3B27" w:rsidP="00791D37">
      <w:pPr>
        <w:pStyle w:val="Prrafodelista"/>
        <w:numPr>
          <w:ilvl w:val="0"/>
          <w:numId w:val="2"/>
        </w:numPr>
        <w:rPr>
          <w:del w:id="2011" w:author="JORGE CONTRERAS ORTIZ" w:date="2021-09-07T23:12:00Z"/>
        </w:rPr>
      </w:pPr>
      <w:del w:id="2012" w:author="JORGE CONTRERAS ORTIZ" w:date="2021-09-07T23:12:00Z">
        <w:r w:rsidRPr="00791D37" w:rsidDel="008F29CB">
          <w:delText>Coches conectados</w:delText>
        </w:r>
      </w:del>
    </w:p>
    <w:p w14:paraId="141D3347" w14:textId="7FC726EF" w:rsidR="00DA3B27" w:rsidRPr="00791D37" w:rsidDel="008F29CB" w:rsidRDefault="00DA3B27" w:rsidP="00791D37">
      <w:pPr>
        <w:pStyle w:val="Prrafodelista"/>
        <w:numPr>
          <w:ilvl w:val="0"/>
          <w:numId w:val="2"/>
        </w:numPr>
        <w:rPr>
          <w:del w:id="2013" w:author="JORGE CONTRERAS ORTIZ" w:date="2021-09-07T23:12:00Z"/>
        </w:rPr>
      </w:pPr>
      <w:del w:id="2014" w:author="JORGE CONTRERAS ORTIZ" w:date="2021-09-07T23:12:00Z">
        <w:r w:rsidRPr="00791D37" w:rsidDel="008F29CB">
          <w:delText>Smart Cities</w:delText>
        </w:r>
      </w:del>
    </w:p>
    <w:p w14:paraId="3F44EB28" w14:textId="6D57B704" w:rsidR="00DA3B27" w:rsidRPr="00791D37" w:rsidDel="008F29CB" w:rsidRDefault="00DA3B27" w:rsidP="00791D37">
      <w:pPr>
        <w:pStyle w:val="Prrafodelista"/>
        <w:numPr>
          <w:ilvl w:val="0"/>
          <w:numId w:val="2"/>
        </w:numPr>
        <w:rPr>
          <w:del w:id="2015" w:author="JORGE CONTRERAS ORTIZ" w:date="2021-09-07T23:12:00Z"/>
        </w:rPr>
      </w:pPr>
      <w:del w:id="2016" w:author="JORGE CONTRERAS ORTIZ" w:date="2021-09-07T23:12:00Z">
        <w:r w:rsidRPr="00791D37" w:rsidDel="008F29CB">
          <w:delText>IoT en la Agricultura</w:delText>
        </w:r>
      </w:del>
    </w:p>
    <w:p w14:paraId="51FE387E" w14:textId="77777777" w:rsidR="00DA3B27" w:rsidRPr="00791D37" w:rsidRDefault="00DA3B27" w:rsidP="00791D37"/>
    <w:p w14:paraId="20CA273F" w14:textId="1EC37655" w:rsidR="00DA3B27" w:rsidRPr="00791D37" w:rsidRDefault="00B83329" w:rsidP="00791D37">
      <w:pPr>
        <w:pStyle w:val="Ttulo3"/>
      </w:pPr>
      <w:bookmarkStart w:id="2017" w:name="_Toc81499338"/>
      <w:bookmarkStart w:id="2018" w:name="_Toc82012084"/>
      <w:bookmarkStart w:id="2019" w:name="_Toc82024911"/>
      <w:bookmarkStart w:id="2020" w:name="_Toc82030755"/>
      <w:r w:rsidRPr="00791D37">
        <w:t>SENSORES</w:t>
      </w:r>
      <w:bookmarkEnd w:id="2017"/>
      <w:bookmarkEnd w:id="2018"/>
      <w:bookmarkEnd w:id="2019"/>
      <w:bookmarkEnd w:id="2020"/>
    </w:p>
    <w:p w14:paraId="06505DD4" w14:textId="77777777" w:rsidR="00DA3B27" w:rsidRPr="00791D37" w:rsidRDefault="00DA3B27" w:rsidP="00791D37"/>
    <w:p w14:paraId="542C3B7F" w14:textId="77777777" w:rsidR="00DA3B27" w:rsidRPr="00791D37" w:rsidRDefault="00DA3B27" w:rsidP="00791D37">
      <w:pPr>
        <w:rPr>
          <w:b/>
          <w:bCs/>
        </w:rPr>
      </w:pPr>
      <w:r w:rsidRPr="00791D37">
        <w:t xml:space="preserve">Los sensores son el componente más importante en IoT. Es el dispositivo que se opera con baja potencia, menos energía y recursos limitados de almacenamiento. Hay dos tipos de clases de sensores, según nos fijemos en </w:t>
      </w:r>
      <w:r w:rsidRPr="00791D37">
        <w:rPr>
          <w:b/>
          <w:bCs/>
        </w:rPr>
        <w:t>el tipo de</w:t>
      </w:r>
      <w:r w:rsidRPr="00791D37">
        <w:t xml:space="preserve"> </w:t>
      </w:r>
      <w:r w:rsidRPr="00791D37">
        <w:rPr>
          <w:b/>
          <w:bCs/>
        </w:rPr>
        <w:t>salida</w:t>
      </w:r>
      <w:r w:rsidRPr="00791D37">
        <w:t xml:space="preserve"> o el </w:t>
      </w:r>
      <w:r w:rsidRPr="00791D37">
        <w:rPr>
          <w:b/>
          <w:bCs/>
        </w:rPr>
        <w:t>tipo de dato.</w:t>
      </w:r>
    </w:p>
    <w:p w14:paraId="3FF35ACB" w14:textId="77777777" w:rsidR="00DA3B27" w:rsidRPr="00791D37" w:rsidRDefault="00DA3B27" w:rsidP="00791D37">
      <w:r w:rsidRPr="00791D37">
        <w:t xml:space="preserve">Según el </w:t>
      </w:r>
      <w:r w:rsidRPr="00791D37">
        <w:rPr>
          <w:b/>
          <w:bCs/>
        </w:rPr>
        <w:t>tipo de salida</w:t>
      </w:r>
      <w:r w:rsidRPr="00791D37">
        <w:t xml:space="preserve"> tenemos las siguientes clases de sensores:</w:t>
      </w:r>
    </w:p>
    <w:p w14:paraId="75EEE78C" w14:textId="4FE631F2" w:rsidR="00DA3B27" w:rsidRPr="002129C6" w:rsidDel="002129C6" w:rsidRDefault="00DA3B27" w:rsidP="002129C6">
      <w:pPr>
        <w:pStyle w:val="Prrafodelista"/>
        <w:numPr>
          <w:ilvl w:val="0"/>
          <w:numId w:val="4"/>
        </w:numPr>
        <w:rPr>
          <w:del w:id="2021" w:author="JORGE CONTRERAS ORTIZ" w:date="2021-09-05T16:17:00Z"/>
          <w:b/>
          <w:bCs/>
          <w:rPrChange w:id="2022" w:author="JORGE CONTRERAS ORTIZ" w:date="2021-09-05T16:25:00Z">
            <w:rPr>
              <w:del w:id="2023" w:author="JORGE CONTRERAS ORTIZ" w:date="2021-09-05T16:17:00Z"/>
            </w:rPr>
          </w:rPrChange>
        </w:rPr>
      </w:pPr>
      <w:r w:rsidRPr="005A11AB">
        <w:rPr>
          <w:b/>
          <w:bCs/>
        </w:rPr>
        <w:t xml:space="preserve">Sensores Analógicos: </w:t>
      </w:r>
      <w:r w:rsidRPr="00791D37">
        <w:t>Estos sensores generan</w:t>
      </w:r>
      <w:ins w:id="2024" w:author="JORGE CONTRERAS ORTIZ" w:date="2021-09-05T16:18:00Z">
        <w:r w:rsidR="005B41E7">
          <w:t xml:space="preserve"> como salida</w:t>
        </w:r>
      </w:ins>
      <w:r w:rsidRPr="00791D37">
        <w:t xml:space="preserve"> una señal continua</w:t>
      </w:r>
      <w:del w:id="2025" w:author="JORGE CONTRERAS ORTIZ" w:date="2021-09-05T16:18:00Z">
        <w:r w:rsidRPr="00791D37" w:rsidDel="005B41E7">
          <w:delText xml:space="preserve"> de salida</w:delText>
        </w:r>
      </w:del>
      <w:r w:rsidRPr="00791D37">
        <w:t xml:space="preserve">. </w:t>
      </w:r>
      <w:del w:id="2026" w:author="JORGE CONTRERAS ORTIZ" w:date="2021-09-05T16:19:00Z">
        <w:r w:rsidRPr="00791D37" w:rsidDel="005B41E7">
          <w:delText xml:space="preserve">Sensores de este tipo son como los acelerómetros, sensor de presión, de sonido, de temperatura, etc. </w:delText>
        </w:r>
      </w:del>
      <w:del w:id="2027" w:author="JORGE CONTRERAS ORTIZ" w:date="2021-09-07T23:15:00Z">
        <w:r w:rsidRPr="00791D37" w:rsidDel="008F29CB">
          <w:delText>Sensores que captan</w:delText>
        </w:r>
      </w:del>
      <w:ins w:id="2028" w:author="JORGE CONTRERAS ORTIZ" w:date="2021-09-07T23:15:00Z">
        <w:r w:rsidR="008F29CB">
          <w:t>Captan</w:t>
        </w:r>
      </w:ins>
      <w:r w:rsidRPr="00791D37">
        <w:t xml:space="preserve"> cantidades analógicas y que son continuas en la naturaleza</w:t>
      </w:r>
      <w:ins w:id="2029" w:author="JORGE CONTRERAS ORTIZ" w:date="2021-09-05T16:18:00Z">
        <w:r w:rsidR="005B41E7">
          <w:t xml:space="preserve">, como pueden ser los acelerómetros, barómetros, </w:t>
        </w:r>
      </w:ins>
      <w:ins w:id="2030" w:author="JORGE CONTRERAS ORTIZ" w:date="2021-09-05T16:19:00Z">
        <w:r w:rsidR="005B41E7">
          <w:t>sensores de sonido, temperatura, etc.</w:t>
        </w:r>
      </w:ins>
      <w:ins w:id="2031" w:author="JORGE CONTRERAS ORTIZ" w:date="2021-09-05T16:25:00Z">
        <w:r w:rsidR="002129C6">
          <w:t xml:space="preserve"> </w:t>
        </w:r>
      </w:ins>
      <w:del w:id="2032" w:author="JORGE CONTRERAS ORTIZ" w:date="2021-09-05T16:18:00Z">
        <w:r w:rsidRPr="00791D37" w:rsidDel="005B41E7">
          <w:delText>.</w:delText>
        </w:r>
      </w:del>
    </w:p>
    <w:p w14:paraId="4315B06E" w14:textId="77777777" w:rsidR="002129C6" w:rsidRPr="002129C6" w:rsidRDefault="002129C6">
      <w:pPr>
        <w:pStyle w:val="Prrafodelista"/>
        <w:numPr>
          <w:ilvl w:val="0"/>
          <w:numId w:val="4"/>
        </w:numPr>
        <w:rPr>
          <w:ins w:id="2033" w:author="JORGE CONTRERAS ORTIZ" w:date="2021-09-05T16:25:00Z"/>
          <w:b/>
          <w:bCs/>
          <w:rPrChange w:id="2034" w:author="JORGE CONTRERAS ORTIZ" w:date="2021-09-05T16:24:00Z">
            <w:rPr>
              <w:ins w:id="2035" w:author="JORGE CONTRERAS ORTIZ" w:date="2021-09-05T16:25:00Z"/>
            </w:rPr>
          </w:rPrChange>
        </w:rPr>
      </w:pPr>
    </w:p>
    <w:p w14:paraId="6935E2D6" w14:textId="3D50C117" w:rsidR="00DA3B27" w:rsidRDefault="00DA3B27">
      <w:pPr>
        <w:pStyle w:val="Prrafodelista"/>
        <w:rPr>
          <w:ins w:id="2036" w:author="JORGE CONTRERAS ORTIZ" w:date="2021-09-05T20:52:00Z"/>
          <w:b/>
          <w:bCs/>
        </w:rPr>
      </w:pPr>
    </w:p>
    <w:p w14:paraId="5E0C6299" w14:textId="4894C7BC" w:rsidR="00CA64F2" w:rsidRDefault="00CA64F2">
      <w:pPr>
        <w:pStyle w:val="Prrafodelista"/>
        <w:rPr>
          <w:ins w:id="2037" w:author="JORGE CONTRERAS ORTIZ" w:date="2021-09-05T20:52:00Z"/>
          <w:b/>
          <w:bCs/>
        </w:rPr>
      </w:pPr>
    </w:p>
    <w:p w14:paraId="0EBF460D" w14:textId="77777777" w:rsidR="00CA64F2" w:rsidRPr="002129C6" w:rsidRDefault="00CA64F2">
      <w:pPr>
        <w:pStyle w:val="Prrafodelista"/>
        <w:rPr>
          <w:b/>
          <w:bCs/>
          <w:rPrChange w:id="2038" w:author="JORGE CONTRERAS ORTIZ" w:date="2021-09-05T16:24:00Z">
            <w:rPr/>
          </w:rPrChange>
        </w:rPr>
        <w:pPrChange w:id="2039" w:author="JORGE CONTRERAS ORTIZ" w:date="2021-09-05T16:25:00Z">
          <w:pPr/>
        </w:pPrChange>
      </w:pPr>
    </w:p>
    <w:p w14:paraId="534C2B0B" w14:textId="5AEF1087" w:rsidR="00DA3B27" w:rsidRPr="00CA64F2" w:rsidRDefault="00DA3B27" w:rsidP="00791D37">
      <w:pPr>
        <w:pStyle w:val="Prrafodelista"/>
        <w:numPr>
          <w:ilvl w:val="0"/>
          <w:numId w:val="4"/>
        </w:numPr>
        <w:rPr>
          <w:ins w:id="2040" w:author="JORGE CONTRERAS ORTIZ" w:date="2021-09-05T20:52:00Z"/>
          <w:b/>
          <w:bCs/>
          <w:rPrChange w:id="2041" w:author="JORGE CONTRERAS ORTIZ" w:date="2021-09-05T20:52:00Z">
            <w:rPr>
              <w:ins w:id="2042" w:author="JORGE CONTRERAS ORTIZ" w:date="2021-09-05T20:52:00Z"/>
            </w:rPr>
          </w:rPrChange>
        </w:rPr>
      </w:pPr>
      <w:r w:rsidRPr="00791D37">
        <w:rPr>
          <w:b/>
          <w:bCs/>
        </w:rPr>
        <w:t xml:space="preserve">Sensores Digitales: </w:t>
      </w:r>
      <w:del w:id="2043" w:author="JORGE CONTRERAS ORTIZ" w:date="2021-09-05T16:23:00Z">
        <w:r w:rsidRPr="00791D37" w:rsidDel="002129C6">
          <w:delText xml:space="preserve">Son usados para medidas analíticas generalmente. </w:delText>
        </w:r>
      </w:del>
      <w:r w:rsidRPr="00791D37">
        <w:t>Producen una salida binaria, un “1” lógico o un “0” lógico, son valores discretos que pueden ser un solo “bit” (transmisión serie) o un conjunto de bits formando un único “byte” de salida (transmisión paralela)</w:t>
      </w:r>
      <w:ins w:id="2044" w:author="JORGE CONTRERAS ORTIZ" w:date="2021-09-05T16:23:00Z">
        <w:r w:rsidR="002129C6">
          <w:t>. Por esto, se usan por lo general para medidas analíticas.</w:t>
        </w:r>
      </w:ins>
      <w:del w:id="2045" w:author="JORGE CONTRERAS ORTIZ" w:date="2021-09-05T16:22:00Z">
        <w:r w:rsidRPr="00791D37" w:rsidDel="002129C6">
          <w:delText>.</w:delText>
        </w:r>
      </w:del>
    </w:p>
    <w:p w14:paraId="2059E08A" w14:textId="77777777" w:rsidR="00CA64F2" w:rsidRPr="00791D37" w:rsidRDefault="00CA64F2">
      <w:pPr>
        <w:pStyle w:val="Prrafodelista"/>
        <w:rPr>
          <w:b/>
          <w:bCs/>
        </w:rPr>
        <w:pPrChange w:id="2046" w:author="JORGE CONTRERAS ORTIZ" w:date="2021-09-05T20:52:00Z">
          <w:pPr>
            <w:pStyle w:val="Prrafodelista"/>
            <w:numPr>
              <w:numId w:val="4"/>
            </w:numPr>
            <w:ind w:hanging="360"/>
          </w:pPr>
        </w:pPrChange>
      </w:pPr>
    </w:p>
    <w:p w14:paraId="2C1C3624" w14:textId="49020D73" w:rsidR="00DA3B27" w:rsidRPr="00791D37" w:rsidRDefault="00DA3B27" w:rsidP="00791D37">
      <w:r w:rsidRPr="00791D37">
        <w:lastRenderedPageBreak/>
        <w:t xml:space="preserve">Por otro lado, según el </w:t>
      </w:r>
      <w:r w:rsidRPr="00791D37">
        <w:rPr>
          <w:b/>
          <w:bCs/>
        </w:rPr>
        <w:t>tipo de dato</w:t>
      </w:r>
      <w:r w:rsidRPr="00791D37">
        <w:t xml:space="preserve"> tenemos las siguientes clases de sensores:</w:t>
      </w:r>
    </w:p>
    <w:p w14:paraId="5155C131" w14:textId="405FBF0A" w:rsidR="00DA3B27" w:rsidRPr="00791D37" w:rsidDel="002129C6" w:rsidRDefault="00DA3B27" w:rsidP="00791D37">
      <w:pPr>
        <w:pStyle w:val="Prrafodelista"/>
        <w:numPr>
          <w:ilvl w:val="0"/>
          <w:numId w:val="5"/>
        </w:numPr>
        <w:rPr>
          <w:del w:id="2047" w:author="JORGE CONTRERAS ORTIZ" w:date="2021-09-05T16:25:00Z"/>
          <w:b/>
          <w:bCs/>
        </w:rPr>
      </w:pPr>
      <w:r w:rsidRPr="002129C6">
        <w:rPr>
          <w:b/>
          <w:bCs/>
        </w:rPr>
        <w:t xml:space="preserve">Sensores escalares: </w:t>
      </w:r>
      <w:r w:rsidRPr="00791D37">
        <w:t xml:space="preserve">La señal de salida </w:t>
      </w:r>
      <w:del w:id="2048" w:author="JORGE CONTRERAS ORTIZ" w:date="2021-09-05T16:26:00Z">
        <w:r w:rsidRPr="00791D37" w:rsidDel="002129C6">
          <w:delText>generada por el sensor</w:delText>
        </w:r>
      </w:del>
      <w:ins w:id="2049" w:author="JORGE CONTRERAS ORTIZ" w:date="2021-09-05T16:26:00Z">
        <w:r w:rsidR="002129C6">
          <w:t>generada</w:t>
        </w:r>
      </w:ins>
      <w:del w:id="2050" w:author="JORGE CONTRERAS ORTIZ" w:date="2021-09-05T16:26:00Z">
        <w:r w:rsidRPr="00791D37" w:rsidDel="002129C6">
          <w:delText>,</w:delText>
        </w:r>
      </w:del>
      <w:r w:rsidRPr="00791D37">
        <w:t xml:space="preserve"> </w:t>
      </w:r>
      <w:del w:id="2051" w:author="JORGE CONTRERAS ORTIZ" w:date="2021-09-05T16:26:00Z">
        <w:r w:rsidRPr="00791D37" w:rsidDel="002129C6">
          <w:delText xml:space="preserve">o el voltaje, </w:delText>
        </w:r>
      </w:del>
      <w:r w:rsidRPr="00791D37">
        <w:t xml:space="preserve">es proporcional a la magnitud que se está midiendo. </w:t>
      </w:r>
      <w:del w:id="2052" w:author="JORGE CONTRERAS ORTIZ" w:date="2021-09-05T16:24:00Z">
        <w:r w:rsidRPr="00791D37" w:rsidDel="002129C6">
          <w:delText xml:space="preserve">Mediciones </w:delText>
        </w:r>
      </w:del>
      <w:ins w:id="2053" w:author="JORGE CONTRERAS ORTIZ" w:date="2021-09-05T16:24:00Z">
        <w:r w:rsidR="002129C6">
          <w:t>Medidas</w:t>
        </w:r>
        <w:r w:rsidR="002129C6" w:rsidRPr="00791D37">
          <w:t xml:space="preserve"> </w:t>
        </w:r>
      </w:ins>
      <w:r w:rsidRPr="00791D37">
        <w:t xml:space="preserve">físicas como temperatura, presión, etc., son magnitudes escalares </w:t>
      </w:r>
      <w:del w:id="2054" w:author="JORGE CONTRERAS ORTIZ" w:date="2021-09-07T23:16:00Z">
        <w:r w:rsidRPr="00791D37" w:rsidDel="008F29CB">
          <w:delText>cuyo valor es suficiente información</w:delText>
        </w:r>
      </w:del>
      <w:ins w:id="2055" w:author="JORGE CONTRERAS ORTIZ" w:date="2021-09-07T23:16:00Z">
        <w:r w:rsidR="008F29CB">
          <w:t>y su valor es suficiente información</w:t>
        </w:r>
      </w:ins>
      <w:r w:rsidRPr="00791D37">
        <w:t xml:space="preserve">. Dichas </w:t>
      </w:r>
      <w:del w:id="2056" w:author="JORGE CONTRERAS ORTIZ" w:date="2021-09-05T16:24:00Z">
        <w:r w:rsidRPr="00791D37" w:rsidDel="002129C6">
          <w:delText xml:space="preserve">mediciones </w:delText>
        </w:r>
      </w:del>
      <w:ins w:id="2057" w:author="JORGE CONTRERAS ORTIZ" w:date="2021-09-05T16:24:00Z">
        <w:r w:rsidR="002129C6">
          <w:t>medidas</w:t>
        </w:r>
        <w:r w:rsidR="002129C6" w:rsidRPr="00791D37">
          <w:t xml:space="preserve"> </w:t>
        </w:r>
      </w:ins>
      <w:r w:rsidRPr="00791D37">
        <w:t>también variarán respondiendo proporcionalmente a los cambios en la medida realizada.</w:t>
      </w:r>
    </w:p>
    <w:p w14:paraId="61E164E4" w14:textId="3A02E470" w:rsidR="00DA3B27" w:rsidRDefault="002129C6" w:rsidP="00791D37">
      <w:pPr>
        <w:pStyle w:val="Prrafodelista"/>
        <w:numPr>
          <w:ilvl w:val="0"/>
          <w:numId w:val="5"/>
        </w:numPr>
        <w:rPr>
          <w:ins w:id="2058" w:author="JORGE CONTRERAS ORTIZ" w:date="2021-09-05T16:25:00Z"/>
        </w:rPr>
      </w:pPr>
      <w:ins w:id="2059" w:author="JORGE CONTRERAS ORTIZ" w:date="2021-09-05T16:25:00Z">
        <w:r>
          <w:t xml:space="preserve"> </w:t>
        </w:r>
      </w:ins>
    </w:p>
    <w:p w14:paraId="1C0279AD" w14:textId="77777777" w:rsidR="002129C6" w:rsidRPr="00791D37" w:rsidRDefault="002129C6">
      <w:pPr>
        <w:pStyle w:val="Prrafodelista"/>
        <w:pPrChange w:id="2060" w:author="JORGE CONTRERAS ORTIZ" w:date="2021-09-05T16:25:00Z">
          <w:pPr/>
        </w:pPrChange>
      </w:pPr>
    </w:p>
    <w:p w14:paraId="1EE874D8" w14:textId="0D02B017" w:rsidR="00DA3B27" w:rsidRPr="00791D37" w:rsidRDefault="00DA3B27" w:rsidP="00791D37">
      <w:pPr>
        <w:pStyle w:val="Prrafodelista"/>
        <w:numPr>
          <w:ilvl w:val="0"/>
          <w:numId w:val="5"/>
        </w:numPr>
      </w:pPr>
      <w:r w:rsidRPr="00791D37">
        <w:rPr>
          <w:b/>
          <w:bCs/>
        </w:rPr>
        <w:t xml:space="preserve">Sensores vectoriales: </w:t>
      </w:r>
      <w:del w:id="2061" w:author="JORGE CONTRERAS ORTIZ" w:date="2021-09-05T16:28:00Z">
        <w:r w:rsidRPr="00791D37" w:rsidDel="002129C6">
          <w:delText>Se produce una señal de salida, o voltaje,</w:delText>
        </w:r>
      </w:del>
      <w:ins w:id="2062" w:author="JORGE CONTRERAS ORTIZ" w:date="2021-09-05T16:28:00Z">
        <w:r w:rsidR="002129C6">
          <w:t>La señal de salida generada es</w:t>
        </w:r>
      </w:ins>
      <w:r w:rsidRPr="00791D37">
        <w:t xml:space="preserve"> proporcional</w:t>
      </w:r>
      <w:del w:id="2063" w:author="JORGE CONTRERAS ORTIZ" w:date="2021-09-05T16:28:00Z">
        <w:r w:rsidRPr="00791D37" w:rsidDel="002129C6">
          <w:delText>es</w:delText>
        </w:r>
      </w:del>
      <w:r w:rsidRPr="00791D37">
        <w:t xml:space="preserve"> tanto a la magnitud medida como la orientación de lo que se mide. Ejemplos de esto pueden ser imágenes, sonido, velocidad, aceleración, orientación, etc., medidas de las cuales solo el valor o magnitud no da una información completa. Por ejemplo, un cuerpo con una aceleración, puede tener una aceleración en sus tres ejes, por lo que una información completa sería la aceleración de los 3 ejes, no solo la magnitud del vector resultante de los 3 ejes.</w:t>
      </w:r>
    </w:p>
    <w:p w14:paraId="56D7392A" w14:textId="77777777" w:rsidR="00DA3B27" w:rsidRPr="00791D37" w:rsidRDefault="00DA3B27" w:rsidP="00791D37">
      <w:pPr>
        <w:pStyle w:val="Prrafodelista"/>
      </w:pPr>
    </w:p>
    <w:p w14:paraId="19B8F107" w14:textId="77777777" w:rsidR="00DA3B27" w:rsidRPr="00791D37" w:rsidRDefault="00DA3B27" w:rsidP="00791D37"/>
    <w:p w14:paraId="67035B2E" w14:textId="49C5D3B0" w:rsidR="00DA3B27" w:rsidRPr="00791D37" w:rsidRDefault="00B83329" w:rsidP="00791D37">
      <w:pPr>
        <w:pStyle w:val="Ttulo3"/>
      </w:pPr>
      <w:bookmarkStart w:id="2064" w:name="_Toc82012085"/>
      <w:bookmarkStart w:id="2065" w:name="_Toc81499339"/>
      <w:bookmarkStart w:id="2066" w:name="_Toc82024912"/>
      <w:bookmarkStart w:id="2067" w:name="_Toc82030756"/>
      <w:r w:rsidRPr="00791D37">
        <w:t xml:space="preserve">ARQUITECTURA </w:t>
      </w:r>
      <w:r w:rsidR="00DA3B27" w:rsidRPr="00791D37">
        <w:fldChar w:fldCharType="begin" w:fldLock="1"/>
      </w:r>
      <w:r w:rsidR="00AD1498" w:rsidRPr="00791D37">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DA3B27" w:rsidRPr="00791D37">
        <w:fldChar w:fldCharType="separate"/>
      </w:r>
      <w:bookmarkEnd w:id="2065"/>
      <w:r w:rsidR="00AD1498" w:rsidRPr="00791D37">
        <w:rPr>
          <w:noProof/>
        </w:rPr>
        <w:t>[3]</w:t>
      </w:r>
      <w:bookmarkEnd w:id="2064"/>
      <w:bookmarkEnd w:id="2066"/>
      <w:bookmarkEnd w:id="2067"/>
      <w:r w:rsidR="00DA3B27" w:rsidRPr="00791D37">
        <w:fldChar w:fldCharType="end"/>
      </w:r>
    </w:p>
    <w:p w14:paraId="06CDD20D" w14:textId="77777777" w:rsidR="00DA3B27" w:rsidRPr="00791D37" w:rsidRDefault="00DA3B27" w:rsidP="00791D37"/>
    <w:p w14:paraId="20FFE423" w14:textId="39F81BAB" w:rsidR="00DA3B27" w:rsidRPr="00791D37" w:rsidRDefault="00DA3B27" w:rsidP="00791D37">
      <w:r w:rsidRPr="00791D37">
        <w:t xml:space="preserve">La arquitectura de las tecnologías IoT es una arquitectura orientada al servicio (SOA por sus siglas en inglés). A continuación, se explicará una arquitectura SOA de cuatro capas, la </w:t>
      </w:r>
      <w:del w:id="2068" w:author="JORGE CONTRERAS ORTIZ" w:date="2021-09-05T23:37:00Z">
        <w:r w:rsidRPr="00791D37" w:rsidDel="001749E7">
          <w:delText>cuál</w:delText>
        </w:r>
      </w:del>
      <w:ins w:id="2069" w:author="JORGE CONTRERAS ORTIZ" w:date="2021-09-05T23:37:00Z">
        <w:r w:rsidR="001749E7" w:rsidRPr="00791D37">
          <w:t>cual</w:t>
        </w:r>
      </w:ins>
      <w:r w:rsidRPr="00791D37">
        <w:t xml:space="preserve"> se ha pensado desde el punto de vista de las funcionalidades.</w:t>
      </w:r>
    </w:p>
    <w:p w14:paraId="13DFDB06" w14:textId="77777777" w:rsidR="00DA3B27" w:rsidRPr="00791D37" w:rsidRDefault="00DA3B27" w:rsidP="00791D37">
      <w:r w:rsidRPr="00791D37">
        <w:t xml:space="preserve">Este diseño se compone de las capas de Sensorizado, Red, Servicio e Interfaz. </w:t>
      </w:r>
    </w:p>
    <w:p w14:paraId="0DE23386" w14:textId="77777777" w:rsidR="00DA3B27" w:rsidRPr="00791D37" w:rsidRDefault="00DA3B27" w:rsidP="00791D37"/>
    <w:p w14:paraId="39DF53F4" w14:textId="67E69128" w:rsidR="00DA3B27" w:rsidRPr="00791D37" w:rsidRDefault="00260047" w:rsidP="00FE1EC4">
      <w:pPr>
        <w:pStyle w:val="Ttulo4"/>
      </w:pPr>
      <w:bookmarkStart w:id="2070" w:name="_Toc81499340"/>
      <w:bookmarkStart w:id="2071" w:name="_Toc82012086"/>
      <w:bookmarkStart w:id="2072" w:name="_Toc82024913"/>
      <w:bookmarkStart w:id="2073" w:name="_Toc82030757"/>
      <w:r w:rsidRPr="00791D37">
        <w:t>CAPA DE SENSORIZADO</w:t>
      </w:r>
      <w:bookmarkEnd w:id="2070"/>
      <w:bookmarkEnd w:id="2071"/>
      <w:bookmarkEnd w:id="2072"/>
      <w:bookmarkEnd w:id="2073"/>
    </w:p>
    <w:p w14:paraId="47A47AED" w14:textId="77777777" w:rsidR="00DA3B27" w:rsidRPr="00791D37" w:rsidRDefault="00DA3B27" w:rsidP="00791D37"/>
    <w:p w14:paraId="0C0CB449" w14:textId="135B90C3" w:rsidR="00DA3B27" w:rsidRPr="00791D37" w:rsidRDefault="00DA3B27" w:rsidP="00791D37">
      <w:del w:id="2074" w:author="JORGE CONTRERAS ORTIZ" w:date="2021-09-05T16:34:00Z">
        <w:r w:rsidRPr="00791D37" w:rsidDel="00260047">
          <w:delText xml:space="preserve">IoT puede considerarse una red física globalmente interconectada, en la cual, las cosas pueden ser conectadas o ser controladas remotamente. </w:delText>
        </w:r>
      </w:del>
      <w:r w:rsidRPr="00791D37">
        <w:t>Cada vez más dispositivos cuentan con equipamiento de RFID o sensores inteligentes, por lo que la conectividad cada vez es más sencilla. En esta capa, los sistemas inalámbricos inteligentes con sensores, toman las medidas e intercambian la información con diferentes dispositivos. Esto ayuda a identificar cambios en el ambiente.</w:t>
      </w:r>
    </w:p>
    <w:p w14:paraId="5E6D145B" w14:textId="77777777" w:rsidR="00DA3B27" w:rsidRPr="00791D37" w:rsidRDefault="00DA3B27" w:rsidP="00791D37"/>
    <w:p w14:paraId="19B2DDF9" w14:textId="72CB2DF1" w:rsidR="00DA3B27" w:rsidRPr="00791D37" w:rsidRDefault="00260047" w:rsidP="00FE1EC4">
      <w:pPr>
        <w:pStyle w:val="Ttulo4"/>
      </w:pPr>
      <w:bookmarkStart w:id="2075" w:name="_Toc81499341"/>
      <w:bookmarkStart w:id="2076" w:name="_Toc82012087"/>
      <w:bookmarkStart w:id="2077" w:name="_Toc82024914"/>
      <w:bookmarkStart w:id="2078" w:name="_Toc82030758"/>
      <w:r w:rsidRPr="00791D37">
        <w:t>CAPA DE RED</w:t>
      </w:r>
      <w:bookmarkEnd w:id="2075"/>
      <w:bookmarkEnd w:id="2076"/>
      <w:bookmarkEnd w:id="2077"/>
      <w:bookmarkEnd w:id="2078"/>
    </w:p>
    <w:p w14:paraId="7DFA570B" w14:textId="77777777" w:rsidR="00DA3B27" w:rsidRPr="00791D37" w:rsidRDefault="00DA3B27" w:rsidP="00791D37"/>
    <w:p w14:paraId="07EA4D0A" w14:textId="134636DD" w:rsidR="00DA3B27" w:rsidRPr="00791D37" w:rsidRDefault="00DA3B27" w:rsidP="00791D37">
      <w:r w:rsidRPr="00791D37">
        <w:t xml:space="preserve">La función de esta capa es la de </w:t>
      </w:r>
      <w:del w:id="2079" w:author="JORGE CONTRERAS ORTIZ" w:date="2021-09-05T16:36:00Z">
        <w:r w:rsidRPr="00791D37" w:rsidDel="00260047">
          <w:delText>conectar todo entre sí</w:delText>
        </w:r>
      </w:del>
      <w:ins w:id="2080" w:author="JORGE CONTRERAS ORTIZ" w:date="2021-09-05T16:36:00Z">
        <w:r w:rsidR="00260047">
          <w:t>interconectar to</w:t>
        </w:r>
      </w:ins>
      <w:ins w:id="2081" w:author="JORGE CONTRERAS ORTIZ" w:date="2021-09-05T16:37:00Z">
        <w:r w:rsidR="00260047">
          <w:t>do</w:t>
        </w:r>
      </w:ins>
      <w:ins w:id="2082" w:author="JORGE CONTRERAS ORTIZ" w:date="2021-09-05T16:38:00Z">
        <w:r w:rsidR="00260047">
          <w:t xml:space="preserve"> entre sí</w:t>
        </w:r>
      </w:ins>
      <w:r w:rsidRPr="00791D37">
        <w:t xml:space="preserve"> y permitir el envío de información </w:t>
      </w:r>
      <w:ins w:id="2083" w:author="JORGE CONTRERAS ORTIZ" w:date="2021-09-05T16:38:00Z">
        <w:r w:rsidR="00260047">
          <w:t>con otros</w:t>
        </w:r>
      </w:ins>
      <w:del w:id="2084" w:author="JORGE CONTRERAS ORTIZ" w:date="2021-09-05T16:38:00Z">
        <w:r w:rsidRPr="00791D37" w:rsidDel="00260047">
          <w:delText>entre</w:delText>
        </w:r>
      </w:del>
      <w:r w:rsidRPr="00791D37">
        <w:t xml:space="preserve"> dispositivos. Además, es capaz de añadir información sobre las infraestructuras IT existentes. En la arquitectura SOA de IoT, los servicios, aportados por los dispositivos, son desplegados en </w:t>
      </w:r>
      <w:del w:id="2085" w:author="JORGE CONTRERAS ORTIZ" w:date="2021-09-05T16:39:00Z">
        <w:r w:rsidRPr="00791D37" w:rsidDel="00260047">
          <w:delText>redes heterogéneas</w:delText>
        </w:r>
      </w:del>
      <w:ins w:id="2086" w:author="JORGE CONTRERAS ORTIZ" w:date="2021-09-05T16:39:00Z">
        <w:r w:rsidR="00260047">
          <w:t xml:space="preserve">una red </w:t>
        </w:r>
      </w:ins>
      <w:ins w:id="2087" w:author="JORGE CONTRERAS ORTIZ" w:date="2021-09-05T16:40:00Z">
        <w:r w:rsidR="00260047">
          <w:t>heterogénea</w:t>
        </w:r>
      </w:ins>
      <w:r w:rsidRPr="00791D37">
        <w:t xml:space="preserve"> y </w:t>
      </w:r>
      <w:ins w:id="2088" w:author="JORGE CONTRERAS ORTIZ" w:date="2021-09-05T16:41:00Z">
        <w:r w:rsidR="00260047">
          <w:t xml:space="preserve">se provee de </w:t>
        </w:r>
      </w:ins>
      <w:del w:id="2089" w:author="JORGE CONTRERAS ORTIZ" w:date="2021-09-05T16:41:00Z">
        <w:r w:rsidRPr="00791D37" w:rsidDel="00260047">
          <w:delText xml:space="preserve">los dispositivos </w:delText>
        </w:r>
      </w:del>
      <w:del w:id="2090" w:author="JORGE CONTRERAS ORTIZ" w:date="2021-09-05T16:40:00Z">
        <w:r w:rsidRPr="00791D37" w:rsidDel="00260047">
          <w:delText>relacionados se introducen en el</w:delText>
        </w:r>
      </w:del>
      <w:del w:id="2091" w:author="JORGE CONTRERAS ORTIZ" w:date="2021-09-05T16:41:00Z">
        <w:r w:rsidRPr="00791D37" w:rsidDel="00260047">
          <w:delText xml:space="preserve"> </w:delText>
        </w:r>
      </w:del>
      <w:r w:rsidRPr="00791D37">
        <w:t>servicio de Internet</w:t>
      </w:r>
      <w:ins w:id="2092" w:author="JORGE CONTRERAS ORTIZ" w:date="2021-09-05T16:41:00Z">
        <w:r w:rsidR="00260047">
          <w:t xml:space="preserve"> a todos los dispositivos.</w:t>
        </w:r>
      </w:ins>
      <w:del w:id="2093" w:author="JORGE CONTRERAS ORTIZ" w:date="2021-09-05T16:41:00Z">
        <w:r w:rsidRPr="00791D37" w:rsidDel="00260047">
          <w:delText>.</w:delText>
        </w:r>
      </w:del>
    </w:p>
    <w:p w14:paraId="0A89747C" w14:textId="17E3391E" w:rsidR="00154AE0" w:rsidRDefault="00DA3B27" w:rsidP="00791D37">
      <w:pPr>
        <w:rPr>
          <w:ins w:id="2094" w:author="JORGE CONTRERAS ORTIZ" w:date="2021-09-05T16:43:00Z"/>
        </w:rPr>
      </w:pPr>
      <w:r w:rsidRPr="00791D37">
        <w:t xml:space="preserve">Este proceso puede involucrar el manejo y control de </w:t>
      </w:r>
      <w:proofErr w:type="spellStart"/>
      <w:r w:rsidRPr="00791D37">
        <w:t>QoS</w:t>
      </w:r>
      <w:proofErr w:type="spellEnd"/>
      <w:r w:rsidRPr="00791D37">
        <w:t xml:space="preserve"> (</w:t>
      </w:r>
      <w:proofErr w:type="spellStart"/>
      <w:r w:rsidRPr="00791D37">
        <w:t>Quality</w:t>
      </w:r>
      <w:proofErr w:type="spellEnd"/>
      <w:r w:rsidRPr="00791D37">
        <w:t xml:space="preserve"> of Service) para así cumplir con los </w:t>
      </w:r>
      <w:del w:id="2095" w:author="JORGE CONTRERAS ORTIZ" w:date="2021-09-08T17:20:00Z">
        <w:r w:rsidRPr="00791D37" w:rsidDel="00A366F0">
          <w:delText xml:space="preserve">requerimientos </w:delText>
        </w:r>
      </w:del>
      <w:ins w:id="2096" w:author="JORGE CONTRERAS ORTIZ" w:date="2021-09-08T17:20:00Z">
        <w:r w:rsidR="00A366F0">
          <w:t>requisitos</w:t>
        </w:r>
        <w:r w:rsidR="00A366F0" w:rsidRPr="00791D37">
          <w:t xml:space="preserve"> </w:t>
        </w:r>
      </w:ins>
      <w:r w:rsidRPr="00791D37">
        <w:t xml:space="preserve">de los usuarios y/o aplicaciones. Por otro lado, </w:t>
      </w:r>
      <w:del w:id="2097" w:author="JORGE CONTRERAS ORTIZ" w:date="2021-09-05T16:42:00Z">
        <w:r w:rsidRPr="00791D37" w:rsidDel="00154AE0">
          <w:delText>es importante que se automatice el encontrar y mapear los dispositivos</w:delText>
        </w:r>
      </w:del>
      <w:del w:id="2098" w:author="JORGE CONTRERAS ORTIZ" w:date="2021-09-05T16:41:00Z">
        <w:r w:rsidRPr="00791D37" w:rsidDel="00154AE0">
          <w:delText xml:space="preserve"> o “cosas”</w:delText>
        </w:r>
      </w:del>
      <w:del w:id="2099" w:author="JORGE CONTRERAS ORTIZ" w:date="2021-09-05T16:42:00Z">
        <w:r w:rsidRPr="00791D37" w:rsidDel="00154AE0">
          <w:delText xml:space="preserve"> para una </w:delText>
        </w:r>
      </w:del>
      <w:del w:id="2100" w:author="JORGE CONTRERAS ORTIZ" w:date="2021-09-05T16:41:00Z">
        <w:r w:rsidRPr="00791D37" w:rsidDel="00154AE0">
          <w:delText>dinámica red cambiante</w:delText>
        </w:r>
      </w:del>
      <w:ins w:id="2101" w:author="JORGE CONTRERAS ORTIZ" w:date="2021-09-05T16:42:00Z">
        <w:r w:rsidR="00154AE0">
          <w:t xml:space="preserve">en </w:t>
        </w:r>
      </w:ins>
      <w:ins w:id="2102" w:author="JORGE CONTRERAS ORTIZ" w:date="2021-09-05T16:43:00Z">
        <w:r w:rsidR="00154AE0">
          <w:t>las redes dinámicas, es importante la automatización de la búsqueda y mapeamiento de dispositivos.</w:t>
        </w:r>
      </w:ins>
    </w:p>
    <w:p w14:paraId="76798740" w14:textId="1B76775A" w:rsidR="00260047" w:rsidRDefault="00DA3B27" w:rsidP="00791D37">
      <w:pPr>
        <w:rPr>
          <w:ins w:id="2103" w:author="JORGE CONTRERAS ORTIZ" w:date="2021-09-05T16:36:00Z"/>
        </w:rPr>
      </w:pPr>
      <w:del w:id="2104" w:author="JORGE CONTRERAS ORTIZ" w:date="2021-09-05T16:43:00Z">
        <w:r w:rsidRPr="00791D37" w:rsidDel="00154AE0">
          <w:delText xml:space="preserve">. </w:delText>
        </w:r>
      </w:del>
      <w:r w:rsidRPr="00791D37">
        <w:t>Estos dispositivos necesitan que se les asigne un rol automáticament</w:t>
      </w:r>
      <w:del w:id="2105" w:author="JORGE CONTRERAS ORTIZ" w:date="2021-09-07T23:19:00Z">
        <w:r w:rsidRPr="00791D37" w:rsidDel="00D9657A">
          <w:delText>e,</w:delText>
        </w:r>
      </w:del>
      <w:ins w:id="2106" w:author="JORGE CONTRERAS ORTIZ" w:date="2021-09-07T23:19:00Z">
        <w:r w:rsidR="00D9657A">
          <w:t>e</w:t>
        </w:r>
      </w:ins>
      <w:r w:rsidRPr="00791D37">
        <w:t xml:space="preserve"> </w:t>
      </w:r>
      <w:del w:id="2107" w:author="JORGE CONTRERAS ORTIZ" w:date="2021-09-07T23:19:00Z">
        <w:r w:rsidRPr="00791D37" w:rsidDel="00D9657A">
          <w:delText xml:space="preserve">para desplegar, manejar y organizar (scheduling) comportamientos de los dispositivos </w:delText>
        </w:r>
      </w:del>
      <w:r w:rsidRPr="00791D37">
        <w:t>y ser capaces de cambiar de rol en cualquier momento según</w:t>
      </w:r>
      <w:ins w:id="2108" w:author="JORGE CONTRERAS ORTIZ" w:date="2021-09-05T16:42:00Z">
        <w:r w:rsidR="00154AE0">
          <w:t xml:space="preserve"> se</w:t>
        </w:r>
      </w:ins>
      <w:r w:rsidRPr="00791D37">
        <w:t xml:space="preserve"> necesite. Esto </w:t>
      </w:r>
      <w:ins w:id="2109" w:author="JORGE CONTRERAS ORTIZ" w:date="2021-09-05T16:44:00Z">
        <w:r w:rsidR="00154AE0">
          <w:t xml:space="preserve">permite </w:t>
        </w:r>
      </w:ins>
      <w:del w:id="2110" w:author="JORGE CONTRERAS ORTIZ" w:date="2021-09-05T16:44:00Z">
        <w:r w:rsidRPr="00791D37" w:rsidDel="00154AE0">
          <w:delText xml:space="preserve">habilita </w:delText>
        </w:r>
      </w:del>
      <w:r w:rsidRPr="00791D37">
        <w:t xml:space="preserve">a los dispositivos </w:t>
      </w:r>
      <w:del w:id="2111" w:author="JORGE CONTRERAS ORTIZ" w:date="2021-09-05T16:44:00Z">
        <w:r w:rsidRPr="00791D37" w:rsidDel="00154AE0">
          <w:delText xml:space="preserve">para </w:delText>
        </w:r>
      </w:del>
      <w:r w:rsidRPr="00791D37">
        <w:t>colaborar en la realización de las distintas tareas</w:t>
      </w:r>
      <w:ins w:id="2112" w:author="JORGE CONTRERAS ORTIZ" w:date="2021-09-07T23:19:00Z">
        <w:r w:rsidR="00D9657A">
          <w:t xml:space="preserve">, según el </w:t>
        </w:r>
      </w:ins>
      <w:ins w:id="2113" w:author="JORGE CONTRERAS ORTIZ" w:date="2021-09-07T23:20:00Z">
        <w:r w:rsidR="00D9657A">
          <w:t>rol asignado en cada momento.</w:t>
        </w:r>
      </w:ins>
      <w:del w:id="2114" w:author="JORGE CONTRERAS ORTIZ" w:date="2021-09-07T23:19:00Z">
        <w:r w:rsidRPr="00791D37" w:rsidDel="00D9657A">
          <w:delText>.</w:delText>
        </w:r>
      </w:del>
      <w:r w:rsidRPr="00791D37">
        <w:t xml:space="preserve"> </w:t>
      </w:r>
    </w:p>
    <w:p w14:paraId="429A3ED7" w14:textId="2F46A587" w:rsidR="00DA3B27" w:rsidRPr="00791D37" w:rsidRDefault="00DA3B27" w:rsidP="00791D37">
      <w:r w:rsidRPr="00791D37">
        <w:lastRenderedPageBreak/>
        <w:t>Para diseñar esta capa, los diseñadores necesitan:</w:t>
      </w:r>
    </w:p>
    <w:p w14:paraId="32699F83" w14:textId="77777777" w:rsidR="00DA3B27" w:rsidRPr="00791D37" w:rsidRDefault="00DA3B27" w:rsidP="00791D37">
      <w:pPr>
        <w:pStyle w:val="Prrafodelista"/>
        <w:numPr>
          <w:ilvl w:val="0"/>
          <w:numId w:val="2"/>
        </w:numPr>
      </w:pPr>
      <w:r w:rsidRPr="00791D37">
        <w:t>Tecnologías de gestión de redes para redes heterogéneas.</w:t>
      </w:r>
    </w:p>
    <w:p w14:paraId="19194387" w14:textId="77777777" w:rsidR="00DA3B27" w:rsidRPr="00791D37" w:rsidRDefault="00DA3B27" w:rsidP="00791D37">
      <w:pPr>
        <w:pStyle w:val="Prrafodelista"/>
        <w:numPr>
          <w:ilvl w:val="0"/>
          <w:numId w:val="2"/>
        </w:numPr>
      </w:pPr>
      <w:r w:rsidRPr="00791D37">
        <w:t>Eficiencia energética.</w:t>
      </w:r>
    </w:p>
    <w:p w14:paraId="79404AD6" w14:textId="77777777" w:rsidR="00DA3B27" w:rsidRPr="00791D37" w:rsidRDefault="00DA3B27" w:rsidP="00791D37">
      <w:pPr>
        <w:pStyle w:val="Prrafodelista"/>
        <w:numPr>
          <w:ilvl w:val="0"/>
          <w:numId w:val="2"/>
        </w:numPr>
      </w:pPr>
      <w:r w:rsidRPr="00791D37">
        <w:t xml:space="preserve">Requerimientos </w:t>
      </w:r>
      <w:proofErr w:type="spellStart"/>
      <w:r w:rsidRPr="00791D37">
        <w:t>QoS</w:t>
      </w:r>
      <w:proofErr w:type="spellEnd"/>
      <w:r w:rsidRPr="00791D37">
        <w:t>.</w:t>
      </w:r>
    </w:p>
    <w:p w14:paraId="3283E7CF" w14:textId="77777777" w:rsidR="00DA3B27" w:rsidRPr="00791D37" w:rsidRDefault="00DA3B27" w:rsidP="00791D37">
      <w:pPr>
        <w:pStyle w:val="Prrafodelista"/>
        <w:numPr>
          <w:ilvl w:val="0"/>
          <w:numId w:val="2"/>
        </w:numPr>
      </w:pPr>
      <w:r w:rsidRPr="00791D37">
        <w:t>Procesamiento de datos y señales.</w:t>
      </w:r>
    </w:p>
    <w:p w14:paraId="0960B19E" w14:textId="77777777" w:rsidR="00DA3B27" w:rsidRPr="00791D37" w:rsidRDefault="00DA3B27" w:rsidP="00791D37">
      <w:pPr>
        <w:pStyle w:val="Prrafodelista"/>
        <w:numPr>
          <w:ilvl w:val="0"/>
          <w:numId w:val="2"/>
        </w:numPr>
      </w:pPr>
      <w:r w:rsidRPr="00791D37">
        <w:t>Seguridad.</w:t>
      </w:r>
    </w:p>
    <w:p w14:paraId="5D8A9D77" w14:textId="77777777" w:rsidR="00DA3B27" w:rsidRPr="00791D37" w:rsidRDefault="00DA3B27" w:rsidP="00791D37">
      <w:pPr>
        <w:pStyle w:val="Prrafodelista"/>
        <w:numPr>
          <w:ilvl w:val="0"/>
          <w:numId w:val="2"/>
        </w:numPr>
      </w:pPr>
      <w:r w:rsidRPr="00791D37">
        <w:t>Privacidad.</w:t>
      </w:r>
    </w:p>
    <w:p w14:paraId="29C7B85F" w14:textId="77777777" w:rsidR="00DA3B27" w:rsidRPr="00791D37" w:rsidRDefault="00DA3B27" w:rsidP="00791D37"/>
    <w:p w14:paraId="6DF8DBB1" w14:textId="5E924873" w:rsidR="00DA3B27" w:rsidRPr="00791D37" w:rsidRDefault="00154AE0" w:rsidP="00FE1EC4">
      <w:pPr>
        <w:pStyle w:val="Ttulo4"/>
      </w:pPr>
      <w:bookmarkStart w:id="2115" w:name="_Toc81499342"/>
      <w:bookmarkStart w:id="2116" w:name="_Toc82012088"/>
      <w:bookmarkStart w:id="2117" w:name="_Toc82024915"/>
      <w:bookmarkStart w:id="2118" w:name="_Toc82030759"/>
      <w:r w:rsidRPr="00791D37">
        <w:t>CAPA DE SERVICIO</w:t>
      </w:r>
      <w:bookmarkEnd w:id="2115"/>
      <w:bookmarkEnd w:id="2116"/>
      <w:bookmarkEnd w:id="2117"/>
      <w:bookmarkEnd w:id="2118"/>
    </w:p>
    <w:p w14:paraId="7F110491" w14:textId="77777777" w:rsidR="00DA3B27" w:rsidRPr="00791D37" w:rsidRDefault="00DA3B27" w:rsidP="00791D37"/>
    <w:p w14:paraId="4AE924D6" w14:textId="4FF35CBE" w:rsidR="00DA3B27" w:rsidRDefault="00DA3B27" w:rsidP="00791D37">
      <w:pPr>
        <w:rPr>
          <w:ins w:id="2119" w:author="JORGE CONTRERAS ORTIZ" w:date="2021-09-07T23:22:00Z"/>
        </w:rPr>
      </w:pPr>
      <w:del w:id="2120" w:author="JORGE CONTRERAS ORTIZ" w:date="2021-09-08T22:46:00Z">
        <w:r w:rsidRPr="00791D37" w:rsidDel="00391074">
          <w:delText>Esta capa</w:delText>
        </w:r>
      </w:del>
      <w:ins w:id="2121" w:author="JORGE CONTRERAS ORTIZ" w:date="2021-09-08T22:46:00Z">
        <w:r w:rsidR="00391074">
          <w:t>La capa de Servicio</w:t>
        </w:r>
      </w:ins>
      <w:r w:rsidRPr="00791D37">
        <w:t xml:space="preserve"> se apoya en la tecnología del Middleware </w:t>
      </w:r>
      <w:ins w:id="2122" w:author="JORGE CONTRERAS ORTIZ" w:date="2021-09-08T22:46:00Z">
        <w:r w:rsidR="00391074">
          <w:t xml:space="preserve">y </w:t>
        </w:r>
      </w:ins>
      <w:del w:id="2123" w:author="JORGE CONTRERAS ORTIZ" w:date="2021-09-08T22:46:00Z">
        <w:r w:rsidRPr="00791D37" w:rsidDel="00391074">
          <w:delText xml:space="preserve">que </w:delText>
        </w:r>
      </w:del>
      <w:r w:rsidRPr="00791D37">
        <w:t xml:space="preserve">aporta </w:t>
      </w:r>
      <w:ins w:id="2124" w:author="JORGE CONTRERAS ORTIZ" w:date="2021-09-08T22:46:00Z">
        <w:r w:rsidR="00391074">
          <w:t xml:space="preserve">las </w:t>
        </w:r>
      </w:ins>
      <w:r w:rsidRPr="00791D37">
        <w:t xml:space="preserve">funcionalidades para integrar de manera correcta servicios y aplicaciones en IoT. </w:t>
      </w:r>
      <w:del w:id="2125" w:author="JORGE CONTRERAS ORTIZ" w:date="2021-09-07T23:20:00Z">
        <w:r w:rsidRPr="00791D37" w:rsidDel="00D9657A">
          <w:delText xml:space="preserve">La tecnología Middleware provee a IoT con una plataforma coste-eficiencia, donde pueden ser reusadas las plataformas Hardware and Software. </w:delText>
        </w:r>
      </w:del>
      <w:del w:id="2126" w:author="JORGE CONTRERAS ORTIZ" w:date="2021-09-08T17:21:00Z">
        <w:r w:rsidRPr="00791D37" w:rsidDel="00A366F0">
          <w:delText xml:space="preserve">La principal actividad de esta capa implica las especificaciones de servicio para middleware. </w:delText>
        </w:r>
      </w:del>
      <w:r w:rsidRPr="00791D37">
        <w:t xml:space="preserve">Una capa de servicio bien diseñada será capaz de identificar los </w:t>
      </w:r>
      <w:del w:id="2127" w:author="JORGE CONTRERAS ORTIZ" w:date="2021-09-08T17:21:00Z">
        <w:r w:rsidRPr="00791D37" w:rsidDel="00A366F0">
          <w:delText xml:space="preserve">requerimientos </w:delText>
        </w:r>
      </w:del>
      <w:ins w:id="2128" w:author="JORGE CONTRERAS ORTIZ" w:date="2021-09-08T17:21:00Z">
        <w:r w:rsidR="00A366F0">
          <w:t>requisitos</w:t>
        </w:r>
        <w:r w:rsidR="00A366F0" w:rsidRPr="00791D37">
          <w:t xml:space="preserve"> </w:t>
        </w:r>
      </w:ins>
      <w:r w:rsidRPr="00791D37">
        <w:t xml:space="preserve">comunes de aplicación y dar </w:t>
      </w:r>
      <w:proofErr w:type="spellStart"/>
      <w:r w:rsidRPr="00791D37">
        <w:t>APIs</w:t>
      </w:r>
      <w:proofErr w:type="spellEnd"/>
      <w:r w:rsidRPr="00791D37">
        <w:t xml:space="preserve"> y protocolos para soportar los servicios, aplicaciones y necesidades de usuario </w:t>
      </w:r>
      <w:del w:id="2129" w:author="JORGE CONTRERAS ORTIZ" w:date="2021-09-08T22:47:00Z">
        <w:r w:rsidRPr="00791D37" w:rsidDel="00391074">
          <w:delText>requeridas</w:delText>
        </w:r>
      </w:del>
      <w:ins w:id="2130" w:author="JORGE CONTRERAS ORTIZ" w:date="2021-09-08T22:47:00Z">
        <w:r w:rsidR="00391074">
          <w:t>que se requieran</w:t>
        </w:r>
      </w:ins>
      <w:r w:rsidRPr="00791D37">
        <w:t xml:space="preserve">. Además, se procesan todos los problemas orientados al servicio, incluyendo el intercambio y almacenamiento de información, gestión de datos, comunicación y motor de búsqueda. </w:t>
      </w:r>
      <w:del w:id="2131" w:author="JORGE CONTRERAS ORTIZ" w:date="2021-09-07T23:22:00Z">
        <w:r w:rsidRPr="00791D37" w:rsidDel="00D9657A">
          <w:delText>Los componentes de esta capa son</w:delText>
        </w:r>
      </w:del>
      <w:ins w:id="2132" w:author="JORGE CONTRERAS ORTIZ" w:date="2021-09-07T23:22:00Z">
        <w:r w:rsidR="00D9657A">
          <w:t>Las diferentes partes que componen esta capa son</w:t>
        </w:r>
      </w:ins>
      <w:r w:rsidRPr="00791D37">
        <w:t>:</w:t>
      </w:r>
    </w:p>
    <w:p w14:paraId="3043774F" w14:textId="77777777" w:rsidR="00D9657A" w:rsidRPr="00791D37" w:rsidRDefault="00D9657A" w:rsidP="00791D37"/>
    <w:p w14:paraId="6D3710D0" w14:textId="3465A4AF" w:rsidR="00DA3B27" w:rsidDel="00154AE0" w:rsidRDefault="00DA3B27" w:rsidP="00791D37">
      <w:pPr>
        <w:pStyle w:val="Prrafodelista"/>
        <w:numPr>
          <w:ilvl w:val="0"/>
          <w:numId w:val="2"/>
        </w:numPr>
        <w:rPr>
          <w:del w:id="2133" w:author="JORGE CONTRERAS ORTIZ" w:date="2021-09-05T16:46:00Z"/>
        </w:rPr>
      </w:pPr>
      <w:del w:id="2134" w:author="JORGE CONTRERAS ORTIZ" w:date="2021-09-08T17:31:00Z">
        <w:r w:rsidRPr="00EA0B9B" w:rsidDel="00E3005B">
          <w:rPr>
            <w:b/>
            <w:bCs/>
            <w:rPrChange w:id="2135" w:author="JORGE CONTRERAS ORTIZ" w:date="2021-09-05T16:52:00Z">
              <w:rPr/>
            </w:rPrChange>
          </w:rPr>
          <w:delText>Descubrimiento de Servicio</w:delText>
        </w:r>
      </w:del>
      <w:ins w:id="2136" w:author="JORGE CONTRERAS ORTIZ" w:date="2021-09-08T17:31:00Z">
        <w:r w:rsidR="00E3005B">
          <w:rPr>
            <w:b/>
            <w:bCs/>
          </w:rPr>
          <w:t>Servicio de Descubrimiento</w:t>
        </w:r>
      </w:ins>
      <w:r w:rsidRPr="00791D37">
        <w:t>: Encontrar objetos que puedan aportar los servicios requeridos y la información deseada de manera eficiente.</w:t>
      </w:r>
    </w:p>
    <w:p w14:paraId="68B26CB6" w14:textId="77777777" w:rsidR="00154AE0" w:rsidRPr="00791D37" w:rsidRDefault="00154AE0" w:rsidP="00791D37">
      <w:pPr>
        <w:pStyle w:val="Prrafodelista"/>
        <w:numPr>
          <w:ilvl w:val="0"/>
          <w:numId w:val="2"/>
        </w:numPr>
        <w:rPr>
          <w:ins w:id="2137" w:author="JORGE CONTRERAS ORTIZ" w:date="2021-09-05T16:46:00Z"/>
        </w:rPr>
      </w:pPr>
    </w:p>
    <w:p w14:paraId="748CEB0E" w14:textId="77777777" w:rsidR="00DA3B27" w:rsidRPr="00791D37" w:rsidRDefault="00DA3B27">
      <w:pPr>
        <w:pStyle w:val="Prrafodelista"/>
        <w:pPrChange w:id="2138" w:author="JORGE CONTRERAS ORTIZ" w:date="2021-09-05T16:46:00Z">
          <w:pPr/>
        </w:pPrChange>
      </w:pPr>
    </w:p>
    <w:p w14:paraId="5D225CB7" w14:textId="2B54F8A1" w:rsidR="00DA3B27" w:rsidDel="00154AE0" w:rsidRDefault="00DA3B27">
      <w:pPr>
        <w:pStyle w:val="Prrafodelista"/>
        <w:numPr>
          <w:ilvl w:val="0"/>
          <w:numId w:val="2"/>
        </w:numPr>
        <w:rPr>
          <w:del w:id="2139" w:author="JORGE CONTRERAS ORTIZ" w:date="2021-09-05T16:46:00Z"/>
        </w:rPr>
      </w:pPr>
      <w:del w:id="2140" w:author="JORGE CONTRERAS ORTIZ" w:date="2021-09-08T17:31:00Z">
        <w:r w:rsidRPr="00EA0B9B" w:rsidDel="00E3005B">
          <w:rPr>
            <w:b/>
            <w:bCs/>
            <w:rPrChange w:id="2141" w:author="JORGE CONTRERAS ORTIZ" w:date="2021-09-05T16:52:00Z">
              <w:rPr/>
            </w:rPrChange>
          </w:rPr>
          <w:delText>Composición de Servicio</w:delText>
        </w:r>
      </w:del>
      <w:ins w:id="2142" w:author="JORGE CONTRERAS ORTIZ" w:date="2021-09-08T17:31:00Z">
        <w:r w:rsidR="00E3005B">
          <w:rPr>
            <w:b/>
            <w:bCs/>
          </w:rPr>
          <w:t>Servicio de Composición</w:t>
        </w:r>
      </w:ins>
      <w:r w:rsidRPr="00791D37">
        <w:t>: Habilita la interacción entre los dispositivos conectados. Esta fase es para hacer el scheduling, u organización, o recrear servicios más ajustados de cara a conseguir la manera más fiable de lograr los requerimientos.</w:t>
      </w:r>
    </w:p>
    <w:p w14:paraId="5ABAB44F" w14:textId="77777777" w:rsidR="00154AE0" w:rsidRPr="00791D37" w:rsidRDefault="00154AE0">
      <w:pPr>
        <w:pStyle w:val="Prrafodelista"/>
        <w:numPr>
          <w:ilvl w:val="0"/>
          <w:numId w:val="2"/>
        </w:numPr>
        <w:rPr>
          <w:ins w:id="2143" w:author="JORGE CONTRERAS ORTIZ" w:date="2021-09-05T16:46:00Z"/>
        </w:rPr>
      </w:pPr>
    </w:p>
    <w:p w14:paraId="0A4BB03A" w14:textId="77777777" w:rsidR="00DA3B27" w:rsidRPr="00791D37" w:rsidRDefault="00DA3B27">
      <w:pPr>
        <w:pStyle w:val="Prrafodelista"/>
        <w:pPrChange w:id="2144" w:author="JORGE CONTRERAS ORTIZ" w:date="2021-09-05T16:46:00Z">
          <w:pPr/>
        </w:pPrChange>
      </w:pPr>
    </w:p>
    <w:p w14:paraId="14B44916" w14:textId="7FEDA7E0" w:rsidR="00DA3B27" w:rsidDel="00154AE0" w:rsidRDefault="00DA3B27">
      <w:pPr>
        <w:pStyle w:val="Prrafodelista"/>
        <w:numPr>
          <w:ilvl w:val="0"/>
          <w:numId w:val="2"/>
        </w:numPr>
        <w:rPr>
          <w:del w:id="2145" w:author="JORGE CONTRERAS ORTIZ" w:date="2021-09-05T16:46:00Z"/>
        </w:rPr>
      </w:pPr>
      <w:r w:rsidRPr="00EA0B9B">
        <w:rPr>
          <w:b/>
          <w:bCs/>
          <w:rPrChange w:id="2146" w:author="JORGE CONTRERAS ORTIZ" w:date="2021-09-05T16:52:00Z">
            <w:rPr/>
          </w:rPrChange>
        </w:rPr>
        <w:t xml:space="preserve">Gestión de </w:t>
      </w:r>
      <w:del w:id="2147" w:author="JORGE CONTRERAS ORTIZ" w:date="2021-09-08T17:31:00Z">
        <w:r w:rsidRPr="00EA0B9B" w:rsidDel="00E3005B">
          <w:rPr>
            <w:b/>
            <w:bCs/>
            <w:rPrChange w:id="2148" w:author="JORGE CONTRERAS ORTIZ" w:date="2021-09-05T16:52:00Z">
              <w:rPr/>
            </w:rPrChange>
          </w:rPr>
          <w:delText xml:space="preserve">la </w:delText>
        </w:r>
      </w:del>
      <w:r w:rsidRPr="00EA0B9B">
        <w:rPr>
          <w:b/>
          <w:bCs/>
          <w:rPrChange w:id="2149" w:author="JORGE CONTRERAS ORTIZ" w:date="2021-09-05T16:52:00Z">
            <w:rPr/>
          </w:rPrChange>
        </w:rPr>
        <w:t>confianza</w:t>
      </w:r>
      <w:r w:rsidRPr="00791D37">
        <w:t>: Buscando un mecanismo de confianza que pueda evaluar y usar la información aportada por los otros servicios para crear un sistema de confianza.</w:t>
      </w:r>
    </w:p>
    <w:p w14:paraId="013823E4" w14:textId="77777777" w:rsidR="00154AE0" w:rsidRPr="00791D37" w:rsidRDefault="00154AE0">
      <w:pPr>
        <w:pStyle w:val="Prrafodelista"/>
        <w:numPr>
          <w:ilvl w:val="0"/>
          <w:numId w:val="2"/>
        </w:numPr>
        <w:rPr>
          <w:ins w:id="2150" w:author="JORGE CONTRERAS ORTIZ" w:date="2021-09-05T16:46:00Z"/>
        </w:rPr>
      </w:pPr>
    </w:p>
    <w:p w14:paraId="63648451" w14:textId="77777777" w:rsidR="00DA3B27" w:rsidRPr="00791D37" w:rsidRDefault="00DA3B27">
      <w:pPr>
        <w:pStyle w:val="Prrafodelista"/>
        <w:pPrChange w:id="2151" w:author="JORGE CONTRERAS ORTIZ" w:date="2021-09-05T16:46:00Z">
          <w:pPr/>
        </w:pPrChange>
      </w:pPr>
    </w:p>
    <w:p w14:paraId="22350187" w14:textId="07FDC3BF" w:rsidR="00DA3B27" w:rsidRPr="00791D37" w:rsidDel="00D9657A" w:rsidRDefault="00DA3B27" w:rsidP="00350117">
      <w:pPr>
        <w:pStyle w:val="Prrafodelista"/>
        <w:numPr>
          <w:ilvl w:val="0"/>
          <w:numId w:val="2"/>
        </w:numPr>
        <w:rPr>
          <w:del w:id="2152" w:author="JORGE CONTRERAS ORTIZ" w:date="2021-09-07T23:21:00Z"/>
        </w:rPr>
      </w:pPr>
      <w:r w:rsidRPr="00D9657A">
        <w:rPr>
          <w:b/>
          <w:bCs/>
          <w:rPrChange w:id="2153" w:author="JORGE CONTRERAS ORTIZ" w:date="2021-09-07T23:21:00Z">
            <w:rPr/>
          </w:rPrChange>
        </w:rPr>
        <w:t xml:space="preserve">Servicio </w:t>
      </w:r>
      <w:proofErr w:type="spellStart"/>
      <w:r w:rsidRPr="00D9657A">
        <w:rPr>
          <w:b/>
          <w:bCs/>
          <w:rPrChange w:id="2154" w:author="JORGE CONTRERAS ORTIZ" w:date="2021-09-07T23:21:00Z">
            <w:rPr/>
          </w:rPrChange>
        </w:rPr>
        <w:t>APIs</w:t>
      </w:r>
      <w:proofErr w:type="spellEnd"/>
      <w:r w:rsidRPr="00791D37">
        <w:t>: Apoyando la interacción entre los servicios requeridos en IoT.</w:t>
      </w:r>
    </w:p>
    <w:p w14:paraId="6688534F" w14:textId="77777777" w:rsidR="00DA3B27" w:rsidRPr="00791D37" w:rsidRDefault="00DA3B27">
      <w:pPr>
        <w:pStyle w:val="Prrafodelista"/>
        <w:numPr>
          <w:ilvl w:val="0"/>
          <w:numId w:val="2"/>
        </w:numPr>
        <w:pPrChange w:id="2155" w:author="JORGE CONTRERAS ORTIZ" w:date="2021-09-07T23:21:00Z">
          <w:pPr/>
        </w:pPrChange>
      </w:pPr>
    </w:p>
    <w:p w14:paraId="16F0F18B" w14:textId="3307CB47" w:rsidR="00DA3B27" w:rsidRDefault="00DA3B27" w:rsidP="00791D37">
      <w:pPr>
        <w:rPr>
          <w:ins w:id="2156" w:author="JORGE CONTRERAS ORTIZ" w:date="2021-09-05T20:52:00Z"/>
        </w:rPr>
      </w:pPr>
    </w:p>
    <w:p w14:paraId="719E4DCD" w14:textId="77777777" w:rsidR="00CA64F2" w:rsidRPr="00791D37" w:rsidRDefault="00CA64F2" w:rsidP="00791D37"/>
    <w:p w14:paraId="33EE61F4" w14:textId="77777777" w:rsidR="00D9657A" w:rsidRDefault="00D9657A">
      <w:pPr>
        <w:jc w:val="left"/>
        <w:rPr>
          <w:ins w:id="2157" w:author="JORGE CONTRERAS ORTIZ" w:date="2021-09-07T23:21:00Z"/>
          <w:rFonts w:eastAsiaTheme="majorEastAsia"/>
          <w:i/>
          <w:iCs/>
          <w:color w:val="2F5496" w:themeColor="accent1" w:themeShade="BF"/>
        </w:rPr>
      </w:pPr>
      <w:bookmarkStart w:id="2158" w:name="_Toc81499343"/>
      <w:ins w:id="2159" w:author="JORGE CONTRERAS ORTIZ" w:date="2021-09-07T23:21:00Z">
        <w:r>
          <w:br w:type="page"/>
        </w:r>
      </w:ins>
    </w:p>
    <w:p w14:paraId="346F0DEE" w14:textId="48D87ADE" w:rsidR="00DA3B27" w:rsidRPr="00791D37" w:rsidRDefault="00154AE0" w:rsidP="00FE1EC4">
      <w:pPr>
        <w:pStyle w:val="Ttulo4"/>
      </w:pPr>
      <w:bookmarkStart w:id="2160" w:name="_Toc82012089"/>
      <w:bookmarkStart w:id="2161" w:name="_Toc82024916"/>
      <w:bookmarkStart w:id="2162" w:name="_Toc82030760"/>
      <w:r w:rsidRPr="00791D37">
        <w:lastRenderedPageBreak/>
        <w:t>CAPA DE INTERFAZ</w:t>
      </w:r>
      <w:bookmarkEnd w:id="2158"/>
      <w:bookmarkEnd w:id="2160"/>
      <w:bookmarkEnd w:id="2161"/>
      <w:bookmarkEnd w:id="2162"/>
    </w:p>
    <w:p w14:paraId="2376324A" w14:textId="77777777" w:rsidR="00DA3B27" w:rsidRPr="00791D37" w:rsidRDefault="00DA3B27" w:rsidP="00791D37"/>
    <w:p w14:paraId="0873F7A9" w14:textId="6982709E" w:rsidR="00DA3B27" w:rsidRPr="00791D37" w:rsidRDefault="00DA3B27" w:rsidP="00791D37">
      <w:r w:rsidRPr="00791D37">
        <w:t xml:space="preserve">En </w:t>
      </w:r>
      <w:ins w:id="2163" w:author="JORGE CONTRERAS ORTIZ" w:date="2021-09-07T23:41:00Z">
        <w:r w:rsidR="00D5798D">
          <w:t xml:space="preserve">las redes </w:t>
        </w:r>
      </w:ins>
      <w:r w:rsidRPr="00791D37">
        <w:t>IoT</w:t>
      </w:r>
      <w:del w:id="2164" w:author="JORGE CONTRERAS ORTIZ" w:date="2021-09-07T23:41:00Z">
        <w:r w:rsidRPr="00791D37" w:rsidDel="00D5798D">
          <w:delText xml:space="preserve"> hay muchos dispositivos involucrados, </w:delText>
        </w:r>
      </w:del>
      <w:ins w:id="2165" w:author="JORGE CONTRERAS ORTIZ" w:date="2021-09-07T23:41:00Z">
        <w:r w:rsidR="00D5798D">
          <w:t xml:space="preserve"> </w:t>
        </w:r>
      </w:ins>
      <w:r w:rsidRPr="00791D37">
        <w:t xml:space="preserve">los </w:t>
      </w:r>
      <w:del w:id="2166" w:author="JORGE CONTRERAS ORTIZ" w:date="2021-09-07T23:41:00Z">
        <w:r w:rsidRPr="00791D37" w:rsidDel="00D5798D">
          <w:delText xml:space="preserve">cuáles </w:delText>
        </w:r>
      </w:del>
      <w:ins w:id="2167" w:author="JORGE CONTRERAS ORTIZ" w:date="2021-09-07T23:41:00Z">
        <w:r w:rsidR="00D5798D">
          <w:t>dispositivos conectados pueden ser de</w:t>
        </w:r>
      </w:ins>
      <w:del w:id="2168" w:author="JORGE CONTRERAS ORTIZ" w:date="2021-09-07T23:41:00Z">
        <w:r w:rsidRPr="00791D37" w:rsidDel="00D5798D">
          <w:delText xml:space="preserve">son de </w:delText>
        </w:r>
      </w:del>
      <w:ins w:id="2169" w:author="JORGE CONTRERAS ORTIZ" w:date="2021-09-07T23:41:00Z">
        <w:r w:rsidR="00D5798D">
          <w:t xml:space="preserve"> </w:t>
        </w:r>
      </w:ins>
      <w:r w:rsidRPr="00791D37">
        <w:t>diferentes proveedores y no siempre</w:t>
      </w:r>
      <w:ins w:id="2170" w:author="JORGE CONTRERAS ORTIZ" w:date="2021-09-08T13:04:00Z">
        <w:r w:rsidR="00617435">
          <w:t xml:space="preserve"> se</w:t>
        </w:r>
      </w:ins>
      <w:r w:rsidRPr="00791D37">
        <w:t xml:space="preserve"> usan los mismos estándares o protocolos, por lo que suele haber problemas en las comunicaciones e intercambios de información entre los dispositivos</w:t>
      </w:r>
      <w:del w:id="2171" w:author="JORGE CONTRERAS ORTIZ" w:date="2021-09-07T23:43:00Z">
        <w:r w:rsidRPr="00791D37" w:rsidDel="00D5798D">
          <w:delText xml:space="preserve">. </w:delText>
        </w:r>
      </w:del>
      <w:del w:id="2172" w:author="JORGE CONTRERAS ORTIZ" w:date="2021-09-07T23:42:00Z">
        <w:r w:rsidRPr="00791D37" w:rsidDel="00D5798D">
          <w:delText xml:space="preserve">Cómo el número de dispositivos sigue creciendo, este problema se incrementa y se hace más </w:delText>
        </w:r>
      </w:del>
      <w:del w:id="2173" w:author="JORGE CONTRERAS ORTIZ" w:date="2021-09-05T16:58:00Z">
        <w:r w:rsidRPr="00791D37" w:rsidDel="00EA0B9B">
          <w:delText>dificultoso</w:delText>
        </w:r>
      </w:del>
      <w:r w:rsidRPr="00791D37">
        <w:t xml:space="preserve">. Va </w:t>
      </w:r>
      <w:del w:id="2174" w:author="JORGE CONTRERAS ORTIZ" w:date="2021-09-05T16:58:00Z">
        <w:r w:rsidRPr="00791D37" w:rsidDel="00EA0B9B">
          <w:delText xml:space="preserve">apareciendo </w:delText>
        </w:r>
      </w:del>
      <w:ins w:id="2175" w:author="JORGE CONTRERAS ORTIZ" w:date="2021-09-05T16:58:00Z">
        <w:r w:rsidR="00EA0B9B">
          <w:t>surgiendo</w:t>
        </w:r>
        <w:r w:rsidR="00EA0B9B" w:rsidRPr="00791D37">
          <w:t xml:space="preserve"> </w:t>
        </w:r>
      </w:ins>
      <w:r w:rsidRPr="00791D37">
        <w:t>la necesidad de una capa de Interfaz que simplifique la gestión y la interconexión de los distintos dispositivos</w:t>
      </w:r>
      <w:ins w:id="2176" w:author="JORGE CONTRERAS ORTIZ" w:date="2021-09-07T23:43:00Z">
        <w:r w:rsidR="00D5798D">
          <w:t>, ya que el prob</w:t>
        </w:r>
      </w:ins>
      <w:ins w:id="2177" w:author="JORGE CONTRERAS ORTIZ" w:date="2021-09-07T23:44:00Z">
        <w:r w:rsidR="00D5798D">
          <w:t>lema se agrava al crecer de manera rápida la cantidad de dispositivos</w:t>
        </w:r>
      </w:ins>
      <w:r w:rsidRPr="00791D37">
        <w:t>. Un perfil de interfaz (</w:t>
      </w:r>
      <w:proofErr w:type="spellStart"/>
      <w:r w:rsidRPr="00791D37">
        <w:t>InterFace</w:t>
      </w:r>
      <w:proofErr w:type="spellEnd"/>
      <w:r w:rsidRPr="00791D37">
        <w:t xml:space="preserve"> </w:t>
      </w:r>
      <w:proofErr w:type="spellStart"/>
      <w:r w:rsidRPr="00791D37">
        <w:t>Profile</w:t>
      </w:r>
      <w:proofErr w:type="spellEnd"/>
      <w:r w:rsidRPr="00791D37">
        <w:t>, IFP) puede ser visto con un subconjunto de los estándares de servicios que ayudan a la interacción con aplicaciones dentro de la red. Los perfiles de interfaz son usados para describir las especificaciones entre las aplicaciones y los servicios. Los servicios, en su respectiva capa, corren en una limitada red de infraestructuras para encontrar eficientemente nuevos servicios para una aplicación y conectarlos a la red.</w:t>
      </w:r>
    </w:p>
    <w:p w14:paraId="63F0B967" w14:textId="06737C24" w:rsidR="00DA3B27" w:rsidRPr="00791D37" w:rsidRDefault="00DA3B27" w:rsidP="00791D37">
      <w:del w:id="2178" w:author="JORGE CONTRERAS ORTIZ" w:date="2021-09-07T23:45:00Z">
        <w:r w:rsidRPr="00791D37" w:rsidDel="00D5798D">
          <w:delText>Tradicionalmente, la capa de servicio daba una API universal a las aplicaciones. Sin embargo, c</w:delText>
        </w:r>
      </w:del>
      <w:ins w:id="2179" w:author="JORGE CONTRERAS ORTIZ" w:date="2021-09-07T23:45:00Z">
        <w:r w:rsidR="00D5798D">
          <w:t>Tras</w:t>
        </w:r>
      </w:ins>
      <w:del w:id="2180" w:author="JORGE CONTRERAS ORTIZ" w:date="2021-09-07T23:45:00Z">
        <w:r w:rsidRPr="00791D37" w:rsidDel="00D5798D">
          <w:delText>on</w:delText>
        </w:r>
      </w:del>
      <w:r w:rsidRPr="00791D37">
        <w:t xml:space="preserve"> los nuevos resultados de investigaciones sobre SOA-IoT, se ha visto que el Proceso de provisionamiento de servicios (SPP</w:t>
      </w:r>
      <w:del w:id="2181" w:author="JORGE CONTRERAS ORTIZ" w:date="2021-09-07T23:45:00Z">
        <w:r w:rsidRPr="00791D37" w:rsidDel="00D5798D">
          <w:delText xml:space="preserve"> de sus siglas en inglés</w:delText>
        </w:r>
      </w:del>
      <w:r w:rsidRPr="00791D37">
        <w:t xml:space="preserve">) puede también dar una interacción efectiva entre aplicaciones y servicios. El SPP empieza haciendo una “consulta de tipos” que envía una petición a los servicios con un formato WSDL genérico y usan un mecanismo de búsqueda para encontrar servicios potenciales. </w:t>
      </w:r>
      <w:ins w:id="2182" w:author="JORGE CONTRERAS ORTIZ" w:date="2021-09-07T23:48:00Z">
        <w:r w:rsidR="00D5798D">
          <w:t>T</w:t>
        </w:r>
      </w:ins>
      <w:del w:id="2183" w:author="JORGE CONTRERAS ORTIZ" w:date="2021-09-07T23:48:00Z">
        <w:r w:rsidRPr="00791D37" w:rsidDel="00D5798D">
          <w:delText>Basados en el contexto de aplicación y la información QoS, t</w:delText>
        </w:r>
      </w:del>
      <w:r w:rsidRPr="00791D37">
        <w:t>odas las instancias de servicios se clasifican y un mecanismo de provisionamiento</w:t>
      </w:r>
      <w:del w:id="2184" w:author="JORGE CONTRERAS ORTIZ" w:date="2021-09-07T23:47:00Z">
        <w:r w:rsidRPr="00791D37" w:rsidDel="00D5798D">
          <w:delText xml:space="preserve"> s</w:delText>
        </w:r>
      </w:del>
      <w:del w:id="2185" w:author="JORGE CONTRERAS ORTIZ" w:date="2021-09-07T23:46:00Z">
        <w:r w:rsidRPr="00791D37" w:rsidDel="00D5798D">
          <w:delText xml:space="preserve">egún demanda se usará </w:delText>
        </w:r>
      </w:del>
      <w:del w:id="2186" w:author="JORGE CONTRERAS ORTIZ" w:date="2021-09-07T23:47:00Z">
        <w:r w:rsidRPr="00791D37" w:rsidDel="00D5798D">
          <w:delText>para</w:delText>
        </w:r>
      </w:del>
      <w:r w:rsidRPr="00791D37">
        <w:t xml:space="preserve"> identificar</w:t>
      </w:r>
      <w:ins w:id="2187" w:author="JORGE CONTRERAS ORTIZ" w:date="2021-09-07T23:48:00Z">
        <w:r w:rsidR="00D5798D">
          <w:t>á</w:t>
        </w:r>
      </w:ins>
      <w:r w:rsidRPr="00791D37">
        <w:t xml:space="preserve"> los servicios que encajen con los </w:t>
      </w:r>
      <w:del w:id="2188" w:author="JORGE CONTRERAS ORTIZ" w:date="2021-09-08T13:07:00Z">
        <w:r w:rsidRPr="00791D37" w:rsidDel="00B86957">
          <w:delText xml:space="preserve">requerimientos </w:delText>
        </w:r>
      </w:del>
      <w:ins w:id="2189" w:author="JORGE CONTRERAS ORTIZ" w:date="2021-09-08T13:07:00Z">
        <w:r w:rsidR="00B86957">
          <w:t>requisito</w:t>
        </w:r>
      </w:ins>
      <w:ins w:id="2190" w:author="JORGE CONTRERAS ORTIZ" w:date="2021-09-08T13:08:00Z">
        <w:r w:rsidR="00B86957">
          <w:t>s</w:t>
        </w:r>
      </w:ins>
      <w:ins w:id="2191" w:author="JORGE CONTRERAS ORTIZ" w:date="2021-09-08T13:07:00Z">
        <w:r w:rsidR="00B86957" w:rsidRPr="00791D37">
          <w:t xml:space="preserve"> </w:t>
        </w:r>
      </w:ins>
      <w:r w:rsidRPr="00791D37">
        <w:t>de la aplicación</w:t>
      </w:r>
      <w:ins w:id="2192" w:author="JORGE CONTRERAS ORTIZ" w:date="2021-09-07T23:47:00Z">
        <w:r w:rsidR="00D5798D">
          <w:t>, basándose e</w:t>
        </w:r>
      </w:ins>
      <w:ins w:id="2193" w:author="JORGE CONTRERAS ORTIZ" w:date="2021-09-07T23:48:00Z">
        <w:r w:rsidR="00D5798D">
          <w:t xml:space="preserve">n el contexto de la aplicación y de la aplicación </w:t>
        </w:r>
        <w:proofErr w:type="spellStart"/>
        <w:r w:rsidR="00D5798D">
          <w:t>QoS</w:t>
        </w:r>
      </w:ins>
      <w:proofErr w:type="spellEnd"/>
      <w:r w:rsidRPr="00791D37">
        <w:t>. Finalmente se evalúa el proceso.</w:t>
      </w:r>
    </w:p>
    <w:p w14:paraId="2505884D" w14:textId="77777777" w:rsidR="00DA3B27" w:rsidRPr="00791D37" w:rsidRDefault="00DA3B27" w:rsidP="00791D37"/>
    <w:p w14:paraId="5D9A4678" w14:textId="77777777" w:rsidR="00CA64F2" w:rsidRDefault="00CA64F2">
      <w:pPr>
        <w:jc w:val="left"/>
        <w:rPr>
          <w:ins w:id="2194" w:author="JORGE CONTRERAS ORTIZ" w:date="2021-09-05T20:54:00Z"/>
          <w:rFonts w:eastAsiaTheme="majorEastAsia"/>
          <w:color w:val="2F5496" w:themeColor="accent1" w:themeShade="BF"/>
          <w:sz w:val="26"/>
          <w:szCs w:val="26"/>
        </w:rPr>
      </w:pPr>
      <w:bookmarkStart w:id="2195" w:name="_Toc81499344"/>
      <w:ins w:id="2196" w:author="JORGE CONTRERAS ORTIZ" w:date="2021-09-05T20:54:00Z">
        <w:r>
          <w:br w:type="page"/>
        </w:r>
      </w:ins>
    </w:p>
    <w:p w14:paraId="604AAA51" w14:textId="025DA547" w:rsidR="00DA3B27" w:rsidRPr="00791D37" w:rsidRDefault="00DA3B27" w:rsidP="00791D37">
      <w:pPr>
        <w:pStyle w:val="Ttulo2"/>
      </w:pPr>
      <w:bookmarkStart w:id="2197" w:name="_Toc82012090"/>
      <w:bookmarkStart w:id="2198" w:name="_Toc82024917"/>
      <w:bookmarkStart w:id="2199" w:name="_Toc82030761"/>
      <w:r w:rsidRPr="00791D37">
        <w:lastRenderedPageBreak/>
        <w:t xml:space="preserve">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2195"/>
      <w:r w:rsidR="00AD1498" w:rsidRPr="00791D37">
        <w:rPr>
          <w:noProof/>
        </w:rPr>
        <w:t>[4]</w:t>
      </w:r>
      <w:bookmarkEnd w:id="2197"/>
      <w:bookmarkEnd w:id="2198"/>
      <w:bookmarkEnd w:id="2199"/>
      <w:r w:rsidRPr="00791D37">
        <w:fldChar w:fldCharType="end"/>
      </w:r>
    </w:p>
    <w:p w14:paraId="2B74D60B" w14:textId="77777777" w:rsidR="00DA3B27" w:rsidRPr="00791D37" w:rsidRDefault="00DA3B27" w:rsidP="00791D37"/>
    <w:p w14:paraId="3C443E0F" w14:textId="454E9C45" w:rsidR="00DA3B27" w:rsidRPr="00791D37" w:rsidRDefault="00DA3B27" w:rsidP="00791D37">
      <w:r w:rsidRPr="00791D37">
        <w:t>Muchas de las soluciones patentadas, como ZigBee</w:t>
      </w:r>
      <w:ins w:id="2200" w:author="JORGE CONTRERAS ORTIZ" w:date="2021-09-07T23:49:00Z">
        <w:r w:rsidR="00D5798D">
          <w:t xml:space="preserve"> o Thread</w:t>
        </w:r>
      </w:ins>
      <w:r w:rsidRPr="00791D37">
        <w:t xml:space="preserve">, están vinculadas </w:t>
      </w:r>
      <w:del w:id="2201" w:author="JORGE CONTRERAS ORTIZ" w:date="2021-09-08T13:11:00Z">
        <w:r w:rsidRPr="00791D37" w:rsidDel="00B86957">
          <w:delText xml:space="preserve">verticalmente </w:delText>
        </w:r>
      </w:del>
      <w:del w:id="2202" w:author="JORGE CONTRERAS ORTIZ" w:date="2021-09-08T13:08:00Z">
        <w:r w:rsidRPr="00791D37" w:rsidDel="00B86957">
          <w:delText xml:space="preserve">o perpendicularmente </w:delText>
        </w:r>
      </w:del>
      <w:r w:rsidRPr="00791D37">
        <w:t>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210DAC07" w14:textId="63434B7F" w:rsidR="00DA3B27" w:rsidRPr="00791D37" w:rsidRDefault="00DA3B27" w:rsidP="00791D37">
      <w:r w:rsidRPr="00791D37">
        <w:rPr>
          <w:b/>
          <w:bCs/>
        </w:rPr>
        <w:t xml:space="preserve">6LoWPAN </w:t>
      </w:r>
      <w:r w:rsidRPr="00791D37">
        <w:t>consigue vencer estos problemas gracias al uso de IP</w:t>
      </w:r>
      <w:ins w:id="2203" w:author="JORGE CONTRERAS ORTIZ" w:date="2021-09-08T08:00:00Z">
        <w:r w:rsidR="003E2D24">
          <w:t>v</w:t>
        </w:r>
      </w:ins>
      <w:del w:id="2204" w:author="JORGE CONTRERAS ORTIZ" w:date="2021-09-08T08:00:00Z">
        <w:r w:rsidRPr="00791D37" w:rsidDel="003E2D24">
          <w:delText>V</w:delText>
        </w:r>
      </w:del>
      <w:r w:rsidRPr="00791D37">
        <w:t>6, en dispositivos integrados de bajo consumo y procesamiento limitado, sobre redes inalámbricas de bajo ancho de banda.</w:t>
      </w:r>
    </w:p>
    <w:p w14:paraId="248D5592" w14:textId="77777777" w:rsidR="00DA3B27" w:rsidRPr="00791D37" w:rsidRDefault="00DA3B27" w:rsidP="00791D37"/>
    <w:p w14:paraId="5D189163" w14:textId="55F3C740" w:rsidR="00DA3B27" w:rsidRPr="00791D37" w:rsidRDefault="00257A8F" w:rsidP="00791D37">
      <w:pPr>
        <w:pStyle w:val="Ttulo3"/>
      </w:pPr>
      <w:bookmarkStart w:id="2205" w:name="_Toc82012091"/>
      <w:bookmarkStart w:id="2206" w:name="_Toc81499345"/>
      <w:bookmarkStart w:id="2207" w:name="_Ref81655481"/>
      <w:bookmarkStart w:id="2208" w:name="_Toc82024918"/>
      <w:bookmarkStart w:id="2209" w:name="_Toc82030762"/>
      <w:r w:rsidRPr="00791D37">
        <w:t>SIGNIFICADO</w:t>
      </w:r>
      <w:r w:rsidR="00DA3B27" w:rsidRPr="00791D37">
        <w:t xml:space="preserve"> 6LoWPAN </w:t>
      </w:r>
      <w:r w:rsidR="00DA3B27"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00DA3B27" w:rsidRPr="00791D37">
        <w:fldChar w:fldCharType="separate"/>
      </w:r>
      <w:bookmarkEnd w:id="2206"/>
      <w:r w:rsidR="00AD1498" w:rsidRPr="00791D37">
        <w:rPr>
          <w:noProof/>
        </w:rPr>
        <w:t>[4]</w:t>
      </w:r>
      <w:bookmarkEnd w:id="2205"/>
      <w:bookmarkEnd w:id="2208"/>
      <w:bookmarkEnd w:id="2209"/>
      <w:r w:rsidR="00DA3B27" w:rsidRPr="00791D37">
        <w:fldChar w:fldCharType="end"/>
      </w:r>
      <w:bookmarkEnd w:id="2207"/>
    </w:p>
    <w:p w14:paraId="128E6A85" w14:textId="77777777" w:rsidR="00DA3B27" w:rsidRPr="00791D37" w:rsidRDefault="00DA3B27" w:rsidP="00791D37"/>
    <w:p w14:paraId="7C9924D6" w14:textId="6010D2D2" w:rsidR="00DA3B27" w:rsidRPr="00791D37" w:rsidDel="00E3005B" w:rsidRDefault="00DA3B27" w:rsidP="00791D37">
      <w:pPr>
        <w:rPr>
          <w:del w:id="2210" w:author="JORGE CONTRERAS ORTIZ" w:date="2021-09-08T17:33:00Z"/>
        </w:rPr>
      </w:pPr>
      <w:r w:rsidRPr="00791D37">
        <w:t xml:space="preserve">6LoWPAN es la abreviación de IPv6 </w:t>
      </w:r>
      <w:proofErr w:type="spellStart"/>
      <w:r w:rsidRPr="00791D37">
        <w:t>over</w:t>
      </w:r>
      <w:proofErr w:type="spellEnd"/>
      <w:r w:rsidRPr="00791D37">
        <w:t xml:space="preserve"> Low power Wireless Personal Area Networks</w:t>
      </w:r>
      <w:ins w:id="2211" w:author="JORGE CONTRERAS ORTIZ" w:date="2021-09-08T17:33:00Z">
        <w:r w:rsidR="00E3005B">
          <w:t>. Desglosando</w:t>
        </w:r>
      </w:ins>
    </w:p>
    <w:p w14:paraId="1A27329C" w14:textId="491A876A" w:rsidR="00DA3B27" w:rsidRPr="00791D37" w:rsidRDefault="00E3005B" w:rsidP="00791D37">
      <w:ins w:id="2212" w:author="JORGE CONTRERAS ORTIZ" w:date="2021-09-08T17:33:00Z">
        <w:r>
          <w:t xml:space="preserve"> </w:t>
        </w:r>
      </w:ins>
      <w:del w:id="2213" w:author="JORGE CONTRERAS ORTIZ" w:date="2021-09-08T17:33:00Z">
        <w:r w:rsidR="00DA3B27" w:rsidRPr="00791D37" w:rsidDel="00E3005B">
          <w:delText xml:space="preserve">Vayamos ahora a desglosar </w:delText>
        </w:r>
      </w:del>
      <w:r w:rsidR="00DA3B27" w:rsidRPr="00791D37">
        <w:t>por partes:</w:t>
      </w:r>
    </w:p>
    <w:p w14:paraId="6CCD50BA" w14:textId="77777777" w:rsidR="00DA3B27" w:rsidRPr="00791D37" w:rsidRDefault="00DA3B27" w:rsidP="00791D37">
      <w:pPr>
        <w:pStyle w:val="Prrafodelista"/>
        <w:numPr>
          <w:ilvl w:val="0"/>
          <w:numId w:val="6"/>
        </w:numPr>
      </w:pPr>
      <w:r w:rsidRPr="00791D37">
        <w:t>6 en 6LoWPAN</w:t>
      </w:r>
    </w:p>
    <w:p w14:paraId="1B9EE968" w14:textId="77777777" w:rsidR="00DA3B27" w:rsidRPr="00791D37" w:rsidRDefault="00DA3B27" w:rsidP="00791D37">
      <w:r w:rsidRPr="00791D37">
        <w:t xml:space="preserve">El </w:t>
      </w:r>
      <w:r w:rsidRPr="00791D37">
        <w:rPr>
          <w:b/>
          <w:bCs/>
        </w:rPr>
        <w:t>6</w:t>
      </w:r>
      <w:r w:rsidRPr="00791D37">
        <w:t xml:space="preserve"> se debe a que este sistema está basado en IPv6. IPv6 es el nuevo Protocolo de Internet, y será el que termine reemplazando a IPv4, debido a que este se está llegando al límite de su rango de direcciones IP posibles.</w:t>
      </w:r>
    </w:p>
    <w:p w14:paraId="3A6CFBBF" w14:textId="77777777" w:rsidR="00DA3B27" w:rsidRPr="00791D37" w:rsidRDefault="00DA3B27" w:rsidP="00791D37">
      <w:pPr>
        <w:rPr>
          <w:b/>
          <w:bCs/>
        </w:rPr>
      </w:pPr>
      <w:r w:rsidRPr="00791D37">
        <w:t xml:space="preserve">Mientras que </w:t>
      </w:r>
      <w:r w:rsidRPr="00791D37">
        <w:rPr>
          <w:b/>
          <w:bCs/>
        </w:rPr>
        <w:t>IPv4</w:t>
      </w:r>
      <w:r w:rsidRPr="00791D37">
        <w:t xml:space="preserve"> ofrece </w:t>
      </w:r>
      <w:r w:rsidRPr="00791D37">
        <w:rPr>
          <w:b/>
          <w:bCs/>
        </w:rPr>
        <w:t>2</w:t>
      </w:r>
      <w:r w:rsidRPr="00791D37">
        <w:rPr>
          <w:b/>
          <w:bCs/>
          <w:vertAlign w:val="superscript"/>
        </w:rPr>
        <w:t>32</w:t>
      </w:r>
      <w:r w:rsidRPr="00791D37">
        <w:t xml:space="preserve"> direcciones (4,294,967,296 direcciones posibles IP en Internet), </w:t>
      </w:r>
      <w:r w:rsidRPr="00791D37">
        <w:rPr>
          <w:b/>
          <w:bCs/>
        </w:rPr>
        <w:t>IPv6</w:t>
      </w:r>
      <w:r w:rsidRPr="00791D37">
        <w:t xml:space="preserve"> ofrece </w:t>
      </w:r>
      <w:r w:rsidRPr="00791D37">
        <w:rPr>
          <w:b/>
          <w:bCs/>
        </w:rPr>
        <w:t>2</w:t>
      </w:r>
      <w:r w:rsidRPr="00791D37">
        <w:rPr>
          <w:b/>
          <w:bCs/>
          <w:vertAlign w:val="superscript"/>
        </w:rPr>
        <w:t>128</w:t>
      </w:r>
      <w:r w:rsidRPr="00791D37">
        <w:t xml:space="preserve"> direcciones posibles (3.4x10</w:t>
      </w:r>
      <w:r w:rsidRPr="00791D37">
        <w:rPr>
          <w:vertAlign w:val="superscript"/>
        </w:rPr>
        <w:t>38</w:t>
      </w:r>
      <w:r w:rsidRPr="00791D37">
        <w:t xml:space="preserve"> direcciones).</w:t>
      </w:r>
    </w:p>
    <w:p w14:paraId="02029460" w14:textId="77777777" w:rsidR="00DA3B27" w:rsidRPr="00791D37" w:rsidRDefault="00DA3B27" w:rsidP="00791D37">
      <w:pPr>
        <w:pStyle w:val="Prrafodelista"/>
        <w:numPr>
          <w:ilvl w:val="0"/>
          <w:numId w:val="6"/>
        </w:numPr>
      </w:pPr>
      <w:r w:rsidRPr="00791D37">
        <w:t>Lo en 6LoWPAN</w:t>
      </w:r>
    </w:p>
    <w:p w14:paraId="3802CD04" w14:textId="77777777" w:rsidR="00DA3B27" w:rsidRPr="00791D37" w:rsidRDefault="00DA3B27" w:rsidP="00791D37">
      <w:r w:rsidRPr="00791D37">
        <w:rPr>
          <w:b/>
        </w:rPr>
        <w:t>Lo</w:t>
      </w:r>
      <w:r w:rsidRPr="00791D37">
        <w:t xml:space="preserve"> se debe a Low Power o baja potencia. Usualmente las comunicaciones IP van contrarias a un bajo consumo de potencia. Pero se ha logrado gracias a los sensores inalámbricos y un gran desarrollo, llegar a reducir bastante el consumo.</w:t>
      </w:r>
    </w:p>
    <w:p w14:paraId="5E7FD763" w14:textId="77777777" w:rsidR="00DA3B27" w:rsidRPr="00791D37" w:rsidRDefault="00DA3B27" w:rsidP="00791D37">
      <w:pPr>
        <w:pStyle w:val="Prrafodelista"/>
        <w:numPr>
          <w:ilvl w:val="0"/>
          <w:numId w:val="6"/>
        </w:numPr>
      </w:pPr>
      <w:r w:rsidRPr="00791D37">
        <w:t>WPAN en 6LoWPAN</w:t>
      </w:r>
    </w:p>
    <w:p w14:paraId="6976E600" w14:textId="4C24BA3C" w:rsidR="00DA3B27" w:rsidRPr="00791D37" w:rsidRDefault="00DA3B27" w:rsidP="00791D37">
      <w:r w:rsidRPr="00791D37">
        <w:rPr>
          <w:b/>
          <w:bCs/>
          <w:lang w:val="en-GB"/>
        </w:rPr>
        <w:t>WPAN</w:t>
      </w:r>
      <w:r w:rsidRPr="00791D37">
        <w:rPr>
          <w:lang w:val="en-GB"/>
        </w:rPr>
        <w:t xml:space="preserve"> </w:t>
      </w:r>
      <w:proofErr w:type="spellStart"/>
      <w:r w:rsidRPr="00791D37">
        <w:rPr>
          <w:lang w:val="en-GB"/>
        </w:rPr>
        <w:t>corresponde</w:t>
      </w:r>
      <w:proofErr w:type="spellEnd"/>
      <w:r w:rsidRPr="00791D37">
        <w:rPr>
          <w:lang w:val="en-GB"/>
        </w:rPr>
        <w:t xml:space="preserve"> a Wireless Personal Area Networks. </w:t>
      </w:r>
      <w:r w:rsidRPr="00791D37">
        <w:t>Una WPAN es la red personal en área que conecta los dispositivos</w:t>
      </w:r>
      <w:del w:id="2214" w:author="JORGE CONTRERAS ORTIZ" w:date="2021-09-08T08:07:00Z">
        <w:r w:rsidRPr="00791D37" w:rsidDel="009D7240">
          <w:delText xml:space="preserve"> </w:delText>
        </w:r>
      </w:del>
      <w:ins w:id="2215" w:author="JORGE CONTRERAS ORTIZ" w:date="2021-09-08T08:07:00Z">
        <w:r w:rsidR="009D7240">
          <w:t xml:space="preserve"> dentro de un rango de distancia </w:t>
        </w:r>
      </w:ins>
      <w:ins w:id="2216" w:author="JORGE CONTRERAS ORTIZ" w:date="2021-09-08T08:08:00Z">
        <w:r w:rsidR="009D7240">
          <w:t>muy limitada</w:t>
        </w:r>
      </w:ins>
      <w:del w:id="2217" w:author="JORGE CONTRERAS ORTIZ" w:date="2021-09-08T08:07:00Z">
        <w:r w:rsidRPr="00791D37" w:rsidDel="009D7240">
          <w:delText>de una persona</w:delText>
        </w:r>
      </w:del>
      <w:r w:rsidRPr="00791D37">
        <w:t>. Un ejemplo de este tipo de redes son las redes Bluetooth, usadas para conectar, por ejemplo, los smartphones con cascos o auriculares Bluetooth, o incluso con un sistema de manos libres.</w:t>
      </w:r>
    </w:p>
    <w:p w14:paraId="11628391" w14:textId="77777777" w:rsidR="00DA3B27" w:rsidRPr="00791D37" w:rsidRDefault="00DA3B27" w:rsidP="00791D37">
      <w:r w:rsidRPr="00791D37">
        <w:t>En 6LoWPAN se pueden crear redes en mallas, incluyendo una mayor distancia. Debido al uso de 868/915 MHz en vez de 2400 MHz, la cobertura dentro de edificios es mucho mayor.</w:t>
      </w:r>
    </w:p>
    <w:p w14:paraId="0B5E04EE" w14:textId="33D08062" w:rsidR="00DA3B27" w:rsidRDefault="00DA3B27" w:rsidP="00791D37">
      <w:pPr>
        <w:rPr>
          <w:ins w:id="2218" w:author="JORGE CONTRERAS ORTIZ" w:date="2021-09-05T20:56:00Z"/>
        </w:rPr>
      </w:pPr>
    </w:p>
    <w:p w14:paraId="60D9F49C" w14:textId="2489E9AD" w:rsidR="00CA64F2" w:rsidRDefault="00CA64F2" w:rsidP="00791D37">
      <w:pPr>
        <w:rPr>
          <w:ins w:id="2219" w:author="JORGE CONTRERAS ORTIZ" w:date="2021-09-05T20:56:00Z"/>
        </w:rPr>
      </w:pPr>
    </w:p>
    <w:p w14:paraId="59D665FE" w14:textId="11139A71" w:rsidR="00CA64F2" w:rsidRDefault="00CA64F2" w:rsidP="00791D37">
      <w:pPr>
        <w:rPr>
          <w:ins w:id="2220" w:author="JORGE CONTRERAS ORTIZ" w:date="2021-09-05T20:56:00Z"/>
        </w:rPr>
      </w:pPr>
    </w:p>
    <w:p w14:paraId="38189A5F" w14:textId="22E706A1" w:rsidR="00CA64F2" w:rsidRDefault="00CA64F2" w:rsidP="00791D37">
      <w:pPr>
        <w:rPr>
          <w:ins w:id="2221" w:author="JORGE CONTRERAS ORTIZ" w:date="2021-09-05T20:56:00Z"/>
        </w:rPr>
      </w:pPr>
    </w:p>
    <w:p w14:paraId="13F61958" w14:textId="63370A0D" w:rsidR="00CA64F2" w:rsidRDefault="00CA64F2" w:rsidP="00791D37">
      <w:pPr>
        <w:rPr>
          <w:ins w:id="2222" w:author="JORGE CONTRERAS ORTIZ" w:date="2021-09-05T20:56:00Z"/>
        </w:rPr>
      </w:pPr>
    </w:p>
    <w:p w14:paraId="518980B2" w14:textId="77777777" w:rsidR="00CA64F2" w:rsidRPr="00791D37" w:rsidRDefault="00CA64F2" w:rsidP="00791D37"/>
    <w:p w14:paraId="30EFDB3B" w14:textId="4D6FC66C" w:rsidR="00DA3B27" w:rsidRPr="00791D37" w:rsidRDefault="00DC6100" w:rsidP="00791D37">
      <w:pPr>
        <w:pStyle w:val="Ttulo3"/>
      </w:pPr>
      <w:bookmarkStart w:id="2223" w:name="_Toc82012092"/>
      <w:bookmarkStart w:id="2224" w:name="_Toc81499346"/>
      <w:bookmarkStart w:id="2225" w:name="_Toc82024919"/>
      <w:bookmarkStart w:id="2226" w:name="_Toc82030763"/>
      <w:r w:rsidRPr="00DC6100">
        <w:t xml:space="preserve">PILA DE PROTOCOLOS DE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00DA3B27" w:rsidRPr="00791D37">
        <w:fldChar w:fldCharType="separate"/>
      </w:r>
      <w:bookmarkEnd w:id="2224"/>
      <w:r w:rsidR="00AD1498" w:rsidRPr="00791D37">
        <w:rPr>
          <w:noProof/>
        </w:rPr>
        <w:t>[4]–[6]</w:t>
      </w:r>
      <w:bookmarkEnd w:id="2223"/>
      <w:bookmarkEnd w:id="2225"/>
      <w:bookmarkEnd w:id="2226"/>
      <w:r w:rsidR="00DA3B27" w:rsidRPr="00791D37">
        <w:fldChar w:fldCharType="end"/>
      </w:r>
    </w:p>
    <w:p w14:paraId="7CBA25D2" w14:textId="77777777" w:rsidR="00DA3B27" w:rsidRPr="00791D37" w:rsidRDefault="00DA3B27" w:rsidP="00791D37"/>
    <w:p w14:paraId="0C49DCC2" w14:textId="3B0E5217" w:rsidR="00DA3B27" w:rsidRPr="00791D37" w:rsidRDefault="00DA3B27" w:rsidP="00791D37">
      <w:r w:rsidRPr="00791D37">
        <w:lastRenderedPageBreak/>
        <w:t xml:space="preserve">El concepto básico de la pila del 6LoWPAN, </w:t>
      </w:r>
      <w:ins w:id="2227" w:author="JORGE CONTRERAS ORTIZ" w:date="2021-09-04T13:43:00Z">
        <w:r w:rsidR="00F92885">
          <w:t xml:space="preserve">se muestra a continuación en </w:t>
        </w:r>
        <w:r w:rsidR="00F92885">
          <w:fldChar w:fldCharType="begin"/>
        </w:r>
        <w:r w:rsidR="00F92885">
          <w:instrText xml:space="preserve"> REF _Ref81655480 \h </w:instrText>
        </w:r>
      </w:ins>
      <w:r w:rsidR="00F92885">
        <w:fldChar w:fldCharType="separate"/>
      </w:r>
      <w:ins w:id="2228" w:author="JORGE CONTRERAS ORTIZ" w:date="2021-09-08T21:58:00Z">
        <w:r w:rsidR="007865AB" w:rsidRPr="00791D37">
          <w:t xml:space="preserve">Ilustración </w:t>
        </w:r>
        <w:r w:rsidR="007865AB">
          <w:rPr>
            <w:noProof/>
          </w:rPr>
          <w:t>3</w:t>
        </w:r>
      </w:ins>
      <w:ins w:id="2229" w:author="JORGE CONTRERAS ORTIZ" w:date="2021-09-04T13:43:00Z">
        <w:r w:rsidR="00F92885">
          <w:fldChar w:fldCharType="end"/>
        </w:r>
      </w:ins>
      <w:del w:id="2230" w:author="JORGE CONTRERAS ORTIZ" w:date="2021-09-04T13:43:00Z">
        <w:r w:rsidRPr="00791D37" w:rsidDel="00F92885">
          <w:delText>lo ilustramos en la siguiente imagen</w:delText>
        </w:r>
      </w:del>
      <w:r w:rsidRPr="00791D37">
        <w:t>:</w:t>
      </w:r>
    </w:p>
    <w:p w14:paraId="08A6AE82" w14:textId="77777777" w:rsidR="00DA3B27" w:rsidRPr="00791D37" w:rsidRDefault="00DA3B27" w:rsidP="00791D37">
      <w:r w:rsidRPr="00791D37">
        <w:tab/>
      </w:r>
    </w:p>
    <w:p w14:paraId="7D817542" w14:textId="77777777" w:rsidR="00DA3B27" w:rsidRPr="00791D37" w:rsidRDefault="00DA3B27" w:rsidP="00F21168">
      <w:pPr>
        <w:jc w:val="center"/>
      </w:pPr>
      <w:r w:rsidRPr="00791D37">
        <w:rPr>
          <w:noProof/>
        </w:rPr>
        <w:drawing>
          <wp:inline distT="0" distB="0" distL="0" distR="0" wp14:anchorId="2FC331A5" wp14:editId="6F11CBAE">
            <wp:extent cx="3952875" cy="3246677"/>
            <wp:effectExtent l="0" t="0" r="0"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8157" cy="3251016"/>
                    </a:xfrm>
                    <a:prstGeom prst="rect">
                      <a:avLst/>
                    </a:prstGeom>
                    <a:noFill/>
                    <a:ln>
                      <a:noFill/>
                    </a:ln>
                  </pic:spPr>
                </pic:pic>
              </a:graphicData>
            </a:graphic>
          </wp:inline>
        </w:drawing>
      </w:r>
    </w:p>
    <w:p w14:paraId="6A7C627B" w14:textId="013B5460" w:rsidR="00DA3B27" w:rsidRPr="00F21168" w:rsidRDefault="00DA3B27" w:rsidP="00F21168">
      <w:pPr>
        <w:pStyle w:val="Descripcin"/>
        <w:jc w:val="center"/>
      </w:pPr>
      <w:bookmarkStart w:id="2231" w:name="_Ref81655480"/>
      <w:bookmarkStart w:id="2232" w:name="_Toc81499811"/>
      <w:bookmarkStart w:id="2233" w:name="_Toc81499576"/>
      <w:bookmarkStart w:id="2234" w:name="_Toc82030946"/>
      <w:r w:rsidRPr="00791D37">
        <w:t xml:space="preserve">Ilustración </w:t>
      </w:r>
      <w:r w:rsidRPr="00F21168">
        <w:fldChar w:fldCharType="begin"/>
      </w:r>
      <w:r w:rsidRPr="00791D37">
        <w:instrText xml:space="preserve"> SEQ Ilustración \* ARABIC </w:instrText>
      </w:r>
      <w:r w:rsidRPr="00F21168">
        <w:fldChar w:fldCharType="separate"/>
      </w:r>
      <w:ins w:id="2235" w:author="JORGE CONTRERAS ORTIZ" w:date="2021-09-08T21:58:00Z">
        <w:r w:rsidR="007865AB">
          <w:rPr>
            <w:noProof/>
          </w:rPr>
          <w:t>3</w:t>
        </w:r>
      </w:ins>
      <w:del w:id="2236" w:author="JORGE CONTRERAS ORTIZ" w:date="2021-09-08T20:14:00Z">
        <w:r w:rsidR="00770F63" w:rsidDel="00F73334">
          <w:rPr>
            <w:noProof/>
          </w:rPr>
          <w:delText>1</w:delText>
        </w:r>
      </w:del>
      <w:r w:rsidRPr="00F21168">
        <w:fldChar w:fldCharType="end"/>
      </w:r>
      <w:bookmarkEnd w:id="2231"/>
      <w:r w:rsidRPr="00791D37">
        <w:t xml:space="preserve"> Estructura Básica 6LoWPAN </w:t>
      </w:r>
      <w:r w:rsidRPr="00F21168">
        <w:fldChar w:fldCharType="begin" w:fldLock="1"/>
      </w:r>
      <w:r w:rsidR="00AD1498" w:rsidRPr="00791D37">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F21168">
        <w:fldChar w:fldCharType="separate"/>
      </w:r>
      <w:bookmarkEnd w:id="2232"/>
      <w:bookmarkEnd w:id="2233"/>
      <w:r w:rsidR="00AD1498" w:rsidRPr="00791D37">
        <w:rPr>
          <w:noProof/>
        </w:rPr>
        <w:t>[6]</w:t>
      </w:r>
      <w:bookmarkEnd w:id="2234"/>
      <w:r w:rsidRPr="00F21168">
        <w:fldChar w:fldCharType="end"/>
      </w:r>
    </w:p>
    <w:p w14:paraId="5DF5023A" w14:textId="77777777" w:rsidR="00032C7F" w:rsidRDefault="00032C7F" w:rsidP="00791D37">
      <w:pPr>
        <w:rPr>
          <w:ins w:id="2237" w:author="JORGE CONTRERAS ORTIZ" w:date="2021-09-05T22:23:00Z"/>
        </w:rPr>
      </w:pPr>
    </w:p>
    <w:p w14:paraId="4D318F78" w14:textId="77777777" w:rsidR="00032C7F" w:rsidRDefault="00032C7F" w:rsidP="00791D37">
      <w:pPr>
        <w:rPr>
          <w:ins w:id="2238" w:author="JORGE CONTRERAS ORTIZ" w:date="2021-09-05T22:23:00Z"/>
        </w:rPr>
      </w:pPr>
    </w:p>
    <w:p w14:paraId="40DAEC1D" w14:textId="1B6357F2" w:rsidR="00DA3B27" w:rsidRPr="00791D37" w:rsidRDefault="00DA3B27" w:rsidP="00791D37">
      <w:proofErr w:type="spellStart"/>
      <w:r w:rsidRPr="00791D37">
        <w:t>LoWPAN</w:t>
      </w:r>
      <w:proofErr w:type="spellEnd"/>
      <w:r w:rsidRPr="00791D37">
        <w:t xml:space="preserve"> es una capa de adaptación. Aquí el sistema operativo es una parte clave del desarrollo en 6LoWPAN, en términos de la huella en memoria y en funcionalidad.</w:t>
      </w:r>
    </w:p>
    <w:p w14:paraId="29A0EFCD" w14:textId="0FD419F8" w:rsidR="00DA3B27" w:rsidRPr="00791D37" w:rsidRDefault="00DA3B27" w:rsidP="00791D37">
      <w:r w:rsidRPr="00791D37">
        <w:t xml:space="preserve">Gracias a </w:t>
      </w:r>
      <w:del w:id="2239" w:author="JORGE CONTRERAS ORTIZ" w:date="2021-09-05T17:40:00Z">
        <w:r w:rsidRPr="00791D37" w:rsidDel="00257A8F">
          <w:delText xml:space="preserve">los esfuerzos de los diferentes equipos de trabajo en la investigación de la </w:delText>
        </w:r>
      </w:del>
      <w:ins w:id="2240" w:author="JORGE CONTRERAS ORTIZ" w:date="2021-09-05T17:40:00Z">
        <w:r w:rsidR="00257A8F">
          <w:t xml:space="preserve">desarrolladores de la </w:t>
        </w:r>
      </w:ins>
      <w:r w:rsidRPr="00791D37">
        <w:t>suite con el protocolo IPv6 basada en el estándar IEEE 802.15.4, se consigue crear una red 6LoWPAN autoorganizada con protocolo de enrutamiento.</w:t>
      </w:r>
    </w:p>
    <w:p w14:paraId="1E1C4818" w14:textId="75E16600" w:rsidR="00DA3B27" w:rsidRPr="00791D37" w:rsidDel="008951D5" w:rsidRDefault="00DA3B27" w:rsidP="00791D37">
      <w:pPr>
        <w:rPr>
          <w:del w:id="2241" w:author="JORGE CONTRERAS ORTIZ" w:date="2021-09-08T17:38:00Z"/>
        </w:rPr>
      </w:pPr>
      <w:r w:rsidRPr="00791D37">
        <w:t xml:space="preserve">La tecnología de las capas bajas de 6LoWPAN </w:t>
      </w:r>
      <w:ins w:id="2242" w:author="JORGE CONTRERAS ORTIZ" w:date="2021-09-05T17:44:00Z">
        <w:r w:rsidR="00DC6100">
          <w:t xml:space="preserve">se </w:t>
        </w:r>
      </w:ins>
      <w:r w:rsidRPr="00791D37">
        <w:t>apoya</w:t>
      </w:r>
      <w:ins w:id="2243" w:author="JORGE CONTRERAS ORTIZ" w:date="2021-09-05T17:44:00Z">
        <w:r w:rsidR="00DC6100">
          <w:t xml:space="preserve"> en</w:t>
        </w:r>
      </w:ins>
      <w:del w:id="2244" w:author="JORGE CONTRERAS ORTIZ" w:date="2021-09-05T17:44:00Z">
        <w:r w:rsidRPr="00791D37" w:rsidDel="00DC6100">
          <w:delText>n</w:delText>
        </w:r>
      </w:del>
      <w:r w:rsidRPr="00791D37">
        <w:t xml:space="preserve"> el estándar IEEE 802.15.4 de las capas física (PHY) y MAC. Uno de los problemas se encuentra en el tamaño de la Payload de la capa MAC en IPv6, </w:t>
      </w:r>
      <w:del w:id="2245" w:author="JORGE CONTRERAS ORTIZ" w:date="2021-09-08T08:13:00Z">
        <w:r w:rsidRPr="00791D37" w:rsidDel="009D7240">
          <w:delText>ya que esta</w:delText>
        </w:r>
      </w:del>
      <w:ins w:id="2246" w:author="JORGE CONTRERAS ORTIZ" w:date="2021-09-08T08:13:00Z">
        <w:r w:rsidR="009D7240">
          <w:t>puesto que</w:t>
        </w:r>
      </w:ins>
      <w:r w:rsidRPr="00791D37">
        <w:t xml:space="preserve"> es mayor de lo que la capa baja de 6LoWPAN puede soportar. Para una buena conectividad entre las capas MAC y de red se recomienda añadir una capa de adaptación (</w:t>
      </w:r>
      <w:proofErr w:type="spellStart"/>
      <w:r w:rsidRPr="00791D37">
        <w:t>LoWPAN</w:t>
      </w:r>
      <w:proofErr w:type="spellEnd"/>
      <w:r w:rsidRPr="00791D37">
        <w:t>) entre medias de las dos capas. Esta capa de adaptación se encargaría de la compresión de la cabecera, la fragmentación, el reensamblaje y el reenvío de la ruta de la red</w:t>
      </w:r>
      <w:del w:id="2247" w:author="JORGE CONTRERAS ORTIZ" w:date="2021-09-08T08:14:00Z">
        <w:r w:rsidRPr="00791D37" w:rsidDel="00E36372">
          <w:delText xml:space="preserve"> enmallada</w:delText>
        </w:r>
      </w:del>
      <w:r w:rsidRPr="00791D37">
        <w:t>.</w:t>
      </w:r>
    </w:p>
    <w:p w14:paraId="568179B0" w14:textId="402626AF" w:rsidR="00CA64F2" w:rsidRDefault="00CA64F2" w:rsidP="00791D37">
      <w:pPr>
        <w:rPr>
          <w:ins w:id="2248" w:author="JORGE CONTRERAS ORTIZ" w:date="2021-09-05T20:56:00Z"/>
        </w:rPr>
      </w:pPr>
    </w:p>
    <w:p w14:paraId="12A6E7EF" w14:textId="281C85EE" w:rsidR="00CA64F2" w:rsidRDefault="00CA64F2" w:rsidP="00791D37">
      <w:pPr>
        <w:rPr>
          <w:ins w:id="2249" w:author="JORGE CONTRERAS ORTIZ" w:date="2021-09-05T20:56:00Z"/>
        </w:rPr>
      </w:pPr>
    </w:p>
    <w:p w14:paraId="694AC796" w14:textId="407152DE" w:rsidR="008951D5" w:rsidRDefault="008951D5">
      <w:pPr>
        <w:jc w:val="left"/>
        <w:rPr>
          <w:ins w:id="2250" w:author="JORGE CONTRERAS ORTIZ" w:date="2021-09-08T17:38:00Z"/>
          <w:rFonts w:eastAsiaTheme="majorEastAsia"/>
          <w:color w:val="1F3763" w:themeColor="accent1" w:themeShade="7F"/>
          <w:sz w:val="24"/>
          <w:szCs w:val="24"/>
        </w:rPr>
      </w:pPr>
      <w:bookmarkStart w:id="2251" w:name="_Toc81776437"/>
      <w:bookmarkStart w:id="2252" w:name="_Toc81776633"/>
      <w:bookmarkStart w:id="2253" w:name="_Toc81776996"/>
      <w:bookmarkStart w:id="2254" w:name="_Toc81777281"/>
      <w:bookmarkStart w:id="2255" w:name="_Toc81777567"/>
      <w:bookmarkStart w:id="2256" w:name="_Toc81777867"/>
      <w:bookmarkStart w:id="2257" w:name="_Toc81778158"/>
      <w:bookmarkStart w:id="2258" w:name="_Toc81938463"/>
      <w:bookmarkStart w:id="2259" w:name="_Toc81941375"/>
      <w:bookmarkStart w:id="2260" w:name="_Toc81993037"/>
      <w:bookmarkStart w:id="2261" w:name="_Toc81994561"/>
      <w:bookmarkStart w:id="2262" w:name="_Toc81994767"/>
      <w:bookmarkStart w:id="2263" w:name="_Toc81995062"/>
      <w:bookmarkStart w:id="2264" w:name="_Toc82011671"/>
      <w:bookmarkStart w:id="2265" w:name="_Toc82011878"/>
      <w:bookmarkStart w:id="2266" w:name="_Toc82012093"/>
      <w:bookmarkStart w:id="2267" w:name="_Toc82012312"/>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ins w:id="2268" w:author="JORGE CONTRERAS ORTIZ" w:date="2021-09-08T17:38:00Z">
        <w:r>
          <w:br w:type="page"/>
        </w:r>
      </w:ins>
    </w:p>
    <w:p w14:paraId="5684F599" w14:textId="77777777" w:rsidR="00CA64F2" w:rsidRPr="00791D37" w:rsidDel="00032C7F" w:rsidRDefault="00CA64F2" w:rsidP="00791D37">
      <w:pPr>
        <w:rPr>
          <w:del w:id="2269" w:author="JORGE CONTRERAS ORTIZ" w:date="2021-09-05T22:23:00Z"/>
        </w:rPr>
      </w:pPr>
      <w:bookmarkStart w:id="2270" w:name="_Toc82024617"/>
      <w:bookmarkStart w:id="2271" w:name="_Toc82024920"/>
      <w:bookmarkStart w:id="2272" w:name="_Toc82025352"/>
      <w:bookmarkStart w:id="2273" w:name="_Toc82025562"/>
      <w:bookmarkStart w:id="2274" w:name="_Toc82025865"/>
      <w:bookmarkStart w:id="2275" w:name="_Toc82030764"/>
      <w:bookmarkEnd w:id="2270"/>
      <w:bookmarkEnd w:id="2271"/>
      <w:bookmarkEnd w:id="2272"/>
      <w:bookmarkEnd w:id="2273"/>
      <w:bookmarkEnd w:id="2274"/>
      <w:bookmarkEnd w:id="2275"/>
    </w:p>
    <w:p w14:paraId="1856D755" w14:textId="6C486C7F" w:rsidR="00DA3B27" w:rsidRPr="00791D37" w:rsidRDefault="00DC6100" w:rsidP="00791D37">
      <w:pPr>
        <w:pStyle w:val="Ttulo3"/>
      </w:pPr>
      <w:bookmarkStart w:id="2276" w:name="_Toc82012094"/>
      <w:bookmarkStart w:id="2277" w:name="_Toc81499347"/>
      <w:bookmarkStart w:id="2278" w:name="_Toc82024921"/>
      <w:bookmarkStart w:id="2279" w:name="_Toc82030765"/>
      <w:r w:rsidRPr="00791D37">
        <w:t xml:space="preserve">PRINCIPALES CARACTERÍSTICAS DE </w:t>
      </w:r>
      <w:r w:rsidR="00DA3B27" w:rsidRPr="00791D37">
        <w:t xml:space="preserve">6LoWPAN </w:t>
      </w:r>
      <w:r w:rsidR="00DA3B27"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DA3B27" w:rsidRPr="00791D37">
        <w:fldChar w:fldCharType="separate"/>
      </w:r>
      <w:bookmarkEnd w:id="2277"/>
      <w:r w:rsidR="00AD1498" w:rsidRPr="00791D37">
        <w:rPr>
          <w:noProof/>
        </w:rPr>
        <w:t>[7]</w:t>
      </w:r>
      <w:bookmarkEnd w:id="2276"/>
      <w:bookmarkEnd w:id="2278"/>
      <w:bookmarkEnd w:id="2279"/>
      <w:r w:rsidR="00DA3B27" w:rsidRPr="00791D37">
        <w:fldChar w:fldCharType="end"/>
      </w:r>
    </w:p>
    <w:p w14:paraId="568F8715" w14:textId="77777777" w:rsidR="00DA3B27" w:rsidRPr="00791D37" w:rsidRDefault="00DA3B27" w:rsidP="00791D37"/>
    <w:p w14:paraId="5B3E1B1A" w14:textId="25CA016D" w:rsidR="00DA3B27" w:rsidRPr="00791D37" w:rsidRDefault="00DA3B27" w:rsidP="00791D37">
      <w:r w:rsidRPr="00791D37">
        <w:t>Como se ha indicado tanto e</w:t>
      </w:r>
      <w:del w:id="2280" w:author="JORGE CONTRERAS ORTIZ" w:date="2021-09-04T13:44:00Z">
        <w:r w:rsidRPr="00791D37" w:rsidDel="00E915C0">
          <w:delText xml:space="preserve">n </w:delText>
        </w:r>
      </w:del>
      <w:ins w:id="2281" w:author="JORGE CONTRERAS ORTIZ" w:date="2021-09-04T13:44:00Z">
        <w:r w:rsidR="00E915C0">
          <w:t xml:space="preserve">n </w:t>
        </w:r>
        <w:r w:rsidR="00E915C0">
          <w:fldChar w:fldCharType="begin"/>
        </w:r>
        <w:r w:rsidR="00E915C0">
          <w:instrText xml:space="preserve"> REF _Ref81655481 \w \h </w:instrText>
        </w:r>
      </w:ins>
      <w:r w:rsidR="00E915C0">
        <w:fldChar w:fldCharType="separate"/>
      </w:r>
      <w:ins w:id="2282" w:author="JORGE CONTRERAS ORTIZ" w:date="2021-09-08T23:01:00Z">
        <w:r w:rsidR="00D3007A">
          <w:t>2.2.1</w:t>
        </w:r>
      </w:ins>
      <w:ins w:id="2283" w:author="JORGE CONTRERAS ORTIZ" w:date="2021-09-04T13:44:00Z">
        <w:r w:rsidR="00E915C0">
          <w:fldChar w:fldCharType="end"/>
        </w:r>
        <w:r w:rsidR="00E915C0">
          <w:t xml:space="preserve"> </w:t>
        </w:r>
      </w:ins>
      <w:del w:id="2284" w:author="JORGE CONTRERAS ORTIZ" w:date="2021-09-04T13:44:00Z">
        <w:r w:rsidRPr="00791D37" w:rsidDel="00F92885">
          <w:delText xml:space="preserve">el apartado anterior </w:delText>
        </w:r>
      </w:del>
      <w:r w:rsidRPr="00791D37">
        <w:t xml:space="preserve">como en </w:t>
      </w:r>
      <w:ins w:id="2285" w:author="JORGE CONTRERAS ORTIZ" w:date="2021-09-04T13:43:00Z">
        <w:r w:rsidR="00F92885">
          <w:fldChar w:fldCharType="begin"/>
        </w:r>
        <w:r w:rsidR="00F92885">
          <w:instrText xml:space="preserve"> REF _Ref81655480 \h </w:instrText>
        </w:r>
      </w:ins>
      <w:ins w:id="2286" w:author="JORGE CONTRERAS ORTIZ" w:date="2021-09-04T13:43:00Z">
        <w:r w:rsidR="00F92885">
          <w:fldChar w:fldCharType="separate"/>
        </w:r>
      </w:ins>
      <w:ins w:id="2287" w:author="JORGE CONTRERAS ORTIZ" w:date="2021-09-08T21:58:00Z">
        <w:r w:rsidR="007865AB" w:rsidRPr="00791D37">
          <w:t xml:space="preserve">Ilustración </w:t>
        </w:r>
        <w:r w:rsidR="007865AB">
          <w:rPr>
            <w:noProof/>
          </w:rPr>
          <w:t>3</w:t>
        </w:r>
      </w:ins>
      <w:ins w:id="2288" w:author="JORGE CONTRERAS ORTIZ" w:date="2021-09-04T13:43:00Z">
        <w:r w:rsidR="00F92885">
          <w:fldChar w:fldCharType="end"/>
        </w:r>
      </w:ins>
      <w:del w:id="2289" w:author="JORGE CONTRERAS ORTIZ" w:date="2021-09-04T13:43:00Z">
        <w:r w:rsidRPr="00791D37" w:rsidDel="00F92885">
          <w:rPr>
            <w:i/>
            <w:iCs/>
          </w:rPr>
          <w:delText>Ilustración 1</w:delText>
        </w:r>
      </w:del>
      <w:r w:rsidRPr="00791D37">
        <w:rPr>
          <w:i/>
          <w:iCs/>
        </w:rPr>
        <w:t>,</w:t>
      </w:r>
      <w:r w:rsidRPr="00791D37">
        <w:t xml:space="preserve"> 6LoWPAN es una capa de adaptación IoT IPv6, la </w:t>
      </w:r>
      <w:del w:id="2290" w:author="JORGE CONTRERAS ORTIZ" w:date="2021-09-04T13:44:00Z">
        <w:r w:rsidRPr="00791D37" w:rsidDel="00E915C0">
          <w:delText>cuál</w:delText>
        </w:r>
      </w:del>
      <w:ins w:id="2291" w:author="JORGE CONTRERAS ORTIZ" w:date="2021-09-04T13:44:00Z">
        <w:r w:rsidR="00E915C0" w:rsidRPr="00791D37">
          <w:t>cual</w:t>
        </w:r>
      </w:ins>
      <w:r w:rsidRPr="00791D37">
        <w:t xml:space="preserve"> está sobre el estándar IEEE 802.15.4. </w:t>
      </w:r>
    </w:p>
    <w:p w14:paraId="78A2928D" w14:textId="75325C97" w:rsidR="00DA3B27" w:rsidRPr="00791D37" w:rsidRDefault="00DA3B27" w:rsidP="00791D37">
      <w:del w:id="2292" w:author="JORGE CONTRERAS ORTIZ" w:date="2021-09-08T17:40:00Z">
        <w:r w:rsidRPr="00791D37" w:rsidDel="008951D5">
          <w:delText xml:space="preserve">Este estándar </w:delText>
        </w:r>
      </w:del>
      <w:ins w:id="2293" w:author="JORGE CONTRERAS ORTIZ" w:date="2021-09-08T17:40:00Z">
        <w:r w:rsidR="008951D5">
          <w:t xml:space="preserve">El estándar </w:t>
        </w:r>
        <w:r w:rsidR="008951D5" w:rsidRPr="00791D37">
          <w:t>IEEE 802.15.4</w:t>
        </w:r>
        <w:r w:rsidR="008951D5">
          <w:t xml:space="preserve"> </w:t>
        </w:r>
      </w:ins>
      <w:r w:rsidRPr="00791D37">
        <w:t xml:space="preserve">es un estándar de WPAN de baja potencia y baja velocidad que usa CSMA/CA y con una configuración típica con un rango de 10 a 100 m y una tasa de rango de datos sin procesar de 2 a 250 </w:t>
      </w:r>
      <w:proofErr w:type="spellStart"/>
      <w:r w:rsidRPr="00791D37">
        <w:t>KBits</w:t>
      </w:r>
      <w:proofErr w:type="spellEnd"/>
      <w:r w:rsidRPr="00791D37">
        <w:t xml:space="preserve">/s, estando en la banda de 2.4 GHz ISM. </w:t>
      </w:r>
      <w:del w:id="2294" w:author="JORGE CONTRERAS ORTIZ" w:date="2021-09-08T17:43:00Z">
        <w:r w:rsidRPr="00791D37" w:rsidDel="008951D5">
          <w:delText>Este estándar</w:delText>
        </w:r>
      </w:del>
      <w:ins w:id="2295" w:author="JORGE CONTRERAS ORTIZ" w:date="2021-09-08T17:43:00Z">
        <w:r w:rsidR="008951D5">
          <w:t xml:space="preserve">Por último, </w:t>
        </w:r>
        <w:r w:rsidR="008951D5" w:rsidRPr="00791D37">
          <w:t>IEEE 802.15.4</w:t>
        </w:r>
      </w:ins>
      <w:r w:rsidRPr="00791D37">
        <w:t xml:space="preserve"> también permite trabajar en la banda de 900MhHz (banda sub-G), aportando hasta unos pocos kilómetros de rango, pero bajando la tasa de datos.</w:t>
      </w:r>
    </w:p>
    <w:p w14:paraId="0FDD30D3" w14:textId="77777777" w:rsidR="00DA3B27" w:rsidRPr="00791D37" w:rsidRDefault="00DA3B27" w:rsidP="00791D37"/>
    <w:p w14:paraId="33A6BD09" w14:textId="2CE22825" w:rsidR="00DA3B27" w:rsidRPr="00791D37" w:rsidRDefault="00DC6100" w:rsidP="00FE1EC4">
      <w:pPr>
        <w:pStyle w:val="Ttulo4"/>
      </w:pPr>
      <w:bookmarkStart w:id="2296" w:name="_Toc81499348"/>
      <w:bookmarkStart w:id="2297" w:name="_Toc82012095"/>
      <w:bookmarkStart w:id="2298" w:name="_Toc82024922"/>
      <w:bookmarkStart w:id="2299" w:name="_Toc82030766"/>
      <w:r w:rsidRPr="00791D37">
        <w:t>COMPRESIÓN DE CABECERA</w:t>
      </w:r>
      <w:bookmarkEnd w:id="2296"/>
      <w:bookmarkEnd w:id="2297"/>
      <w:bookmarkEnd w:id="2298"/>
      <w:bookmarkEnd w:id="2299"/>
    </w:p>
    <w:p w14:paraId="1EAEC675" w14:textId="77777777" w:rsidR="00DA3B27" w:rsidRPr="00791D37" w:rsidRDefault="00DA3B27" w:rsidP="00791D37"/>
    <w:p w14:paraId="32003538" w14:textId="04892BBC" w:rsidR="00DA3B27" w:rsidRPr="00791D37" w:rsidRDefault="00DA3B27" w:rsidP="00791D37">
      <w:r w:rsidRPr="00791D37">
        <w:t xml:space="preserve">Para una transmisión eficiente de paquetes IPv6 a través de los enlaces IEEE 802.15.4, se necesitará una capa de adaptación, la cual comprimirá la cabecera de 40 a 7 bytes. </w:t>
      </w:r>
      <w:del w:id="2300" w:author="JORGE CONTRERAS ORTIZ" w:date="2021-09-08T17:43:00Z">
        <w:r w:rsidRPr="00791D37" w:rsidDel="008951D5">
          <w:delText>Cabeceras de extensión IPv6 se comprimirán de igual manera, como las cabeceras UDP</w:delText>
        </w:r>
      </w:del>
      <w:ins w:id="2301" w:author="JORGE CONTRERAS ORTIZ" w:date="2021-09-08T17:43:00Z">
        <w:r w:rsidR="008951D5">
          <w:t>Se comprimirán tanto cabeceras IPv6 como cabeceras UDP de la misma manera</w:t>
        </w:r>
      </w:ins>
      <w:r w:rsidRPr="00791D37">
        <w:t>.</w:t>
      </w:r>
    </w:p>
    <w:p w14:paraId="4D068075" w14:textId="77777777" w:rsidR="00DA3B27" w:rsidRPr="00791D37" w:rsidRDefault="00DA3B27" w:rsidP="00791D37"/>
    <w:p w14:paraId="0D7ADD8D" w14:textId="68D5EF02" w:rsidR="00DA3B27" w:rsidRPr="00791D37" w:rsidRDefault="00DC6100" w:rsidP="00FE1EC4">
      <w:pPr>
        <w:pStyle w:val="Ttulo4"/>
      </w:pPr>
      <w:bookmarkStart w:id="2302" w:name="_Toc81499349"/>
      <w:bookmarkStart w:id="2303" w:name="_Toc82012096"/>
      <w:bookmarkStart w:id="2304" w:name="_Toc82024923"/>
      <w:bookmarkStart w:id="2305" w:name="_Toc82030767"/>
      <w:r w:rsidRPr="00791D37">
        <w:t>ENRUTAMIENTO</w:t>
      </w:r>
      <w:bookmarkEnd w:id="2302"/>
      <w:bookmarkEnd w:id="2303"/>
      <w:bookmarkEnd w:id="2304"/>
      <w:bookmarkEnd w:id="2305"/>
    </w:p>
    <w:p w14:paraId="3D9223EB" w14:textId="77777777" w:rsidR="00DA3B27" w:rsidRPr="00791D37" w:rsidRDefault="00DA3B27" w:rsidP="00791D37"/>
    <w:p w14:paraId="2A78C2F7" w14:textId="77777777" w:rsidR="00DA3B27" w:rsidRPr="00791D37" w:rsidRDefault="00DA3B27" w:rsidP="00791D37">
      <w:r w:rsidRPr="00791D37">
        <w:t xml:space="preserve">Debido a las limitaciones de las redes 6LoWPAN, la mayoría de los protocolos de enrutamiento en IPv6 no son compatibles, por lo que se ha desarrollado un nuevo protocolo de enrutamiento para 6LoWPAN: </w:t>
      </w:r>
      <w:r w:rsidRPr="00791D37">
        <w:rPr>
          <w:b/>
          <w:bCs/>
        </w:rPr>
        <w:t xml:space="preserve">IPv6 </w:t>
      </w:r>
      <w:proofErr w:type="spellStart"/>
      <w:r w:rsidRPr="00791D37">
        <w:rPr>
          <w:b/>
          <w:bCs/>
        </w:rPr>
        <w:t>Routing</w:t>
      </w:r>
      <w:proofErr w:type="spellEnd"/>
      <w:r w:rsidRPr="00791D37">
        <w:rPr>
          <w:b/>
          <w:bCs/>
        </w:rPr>
        <w:t xml:space="preserve"> </w:t>
      </w:r>
      <w:proofErr w:type="spellStart"/>
      <w:r w:rsidRPr="00791D37">
        <w:rPr>
          <w:b/>
          <w:bCs/>
        </w:rPr>
        <w:t>Protocol</w:t>
      </w:r>
      <w:proofErr w:type="spellEnd"/>
      <w:r w:rsidRPr="00791D37">
        <w:rPr>
          <w:b/>
          <w:bCs/>
        </w:rPr>
        <w:t xml:space="preserve"> for Low Power and </w:t>
      </w:r>
      <w:proofErr w:type="spellStart"/>
      <w:r w:rsidRPr="00791D37">
        <w:rPr>
          <w:b/>
          <w:bCs/>
        </w:rPr>
        <w:t>Lossy</w:t>
      </w:r>
      <w:proofErr w:type="spellEnd"/>
      <w:r w:rsidRPr="00791D37">
        <w:rPr>
          <w:b/>
          <w:bCs/>
        </w:rPr>
        <w:t xml:space="preserve"> Networks (RPL).</w:t>
      </w:r>
    </w:p>
    <w:p w14:paraId="75DC5A57" w14:textId="33DB5782" w:rsidR="00DA3B27" w:rsidRPr="00791D37" w:rsidRDefault="00DA3B27" w:rsidP="00791D37">
      <w:r w:rsidRPr="00791D37">
        <w:t xml:space="preserve">Debido a que las redes con </w:t>
      </w:r>
      <w:del w:id="2306" w:author="JORGE CONTRERAS ORTIZ" w:date="2021-09-05T17:58:00Z">
        <w:r w:rsidRPr="00791D37" w:rsidDel="00FD2A2F">
          <w:delText>perdidas</w:delText>
        </w:r>
      </w:del>
      <w:ins w:id="2307" w:author="JORGE CONTRERAS ORTIZ" w:date="2021-09-05T17:58:00Z">
        <w:r w:rsidR="00FD2A2F" w:rsidRPr="00791D37">
          <w:t>pérdidas</w:t>
        </w:r>
      </w:ins>
      <w:r w:rsidRPr="00791D37">
        <w:t xml:space="preserve"> (</w:t>
      </w:r>
      <w:proofErr w:type="spellStart"/>
      <w:r w:rsidRPr="00791D37">
        <w:t>Lossy</w:t>
      </w:r>
      <w:proofErr w:type="spellEnd"/>
      <w:r w:rsidRPr="00791D37">
        <w:t xml:space="preserve"> Networks) no tienen topologías predefinidas, RPL organiza una topología como un Gráfico Acíclico Directo (DAG) particionado en uno o más </w:t>
      </w:r>
      <w:proofErr w:type="spellStart"/>
      <w:r w:rsidRPr="00791D37">
        <w:t>DAGs</w:t>
      </w:r>
      <w:proofErr w:type="spellEnd"/>
      <w:r w:rsidRPr="00791D37">
        <w:t xml:space="preserve"> Orientados a Destino (</w:t>
      </w:r>
      <w:proofErr w:type="spellStart"/>
      <w:r w:rsidRPr="00791D37">
        <w:t>DODAGs</w:t>
      </w:r>
      <w:proofErr w:type="spellEnd"/>
      <w:r w:rsidRPr="00791D37">
        <w:t>).</w:t>
      </w:r>
    </w:p>
    <w:p w14:paraId="2182A8EE" w14:textId="2BE23800" w:rsidR="00DA3B27" w:rsidRPr="00791D37" w:rsidRDefault="00DA3B27" w:rsidP="00791D37">
      <w:r w:rsidRPr="00791D37">
        <w:t xml:space="preserve">También, </w:t>
      </w:r>
      <w:commentRangeStart w:id="2308"/>
      <w:r w:rsidRPr="00791D37">
        <w:t>RPL está pensado para ser usado en redes con bastantes nodos</w:t>
      </w:r>
      <w:commentRangeEnd w:id="2308"/>
      <w:r w:rsidRPr="00791D37">
        <w:rPr>
          <w:rStyle w:val="Refdecomentario"/>
        </w:rPr>
        <w:commentReference w:id="2308"/>
      </w:r>
      <w:r w:rsidRPr="00791D37">
        <w:t>, los cuales tendrán recursos limitados y las redes estarán</w:t>
      </w:r>
      <w:del w:id="2309" w:author="JORGE CONTRERAS ORTIZ" w:date="2021-09-08T08:16:00Z">
        <w:r w:rsidRPr="00791D37" w:rsidDel="00E36372">
          <w:delText xml:space="preserve"> “manejadas”</w:delText>
        </w:r>
      </w:del>
      <w:ins w:id="2310" w:author="JORGE CONTRERAS ORTIZ" w:date="2021-09-08T08:16:00Z">
        <w:r w:rsidR="00E36372">
          <w:t xml:space="preserve"> gestionadas</w:t>
        </w:r>
      </w:ins>
      <w:r w:rsidRPr="00791D37">
        <w:t xml:space="preserve"> por uno o </w:t>
      </w:r>
      <w:ins w:id="2311" w:author="JORGE CONTRERAS ORTIZ" w:date="2021-09-08T17:44:00Z">
        <w:r w:rsidR="008951D5">
          <w:t xml:space="preserve">unos </w:t>
        </w:r>
      </w:ins>
      <w:r w:rsidRPr="00791D37">
        <w:t>pocos “</w:t>
      </w:r>
      <w:proofErr w:type="spellStart"/>
      <w:r w:rsidRPr="00791D37">
        <w:t>supernodos</w:t>
      </w:r>
      <w:proofErr w:type="spellEnd"/>
      <w:r w:rsidRPr="00791D37">
        <w:t xml:space="preserve">” o </w:t>
      </w:r>
      <w:ins w:id="2312" w:author="JORGE CONTRERAS ORTIZ" w:date="2021-09-05T17:59:00Z">
        <w:r w:rsidR="00FD2A2F">
          <w:t>B</w:t>
        </w:r>
      </w:ins>
      <w:del w:id="2313" w:author="JORGE CONTRERAS ORTIZ" w:date="2021-09-05T17:59:00Z">
        <w:r w:rsidRPr="00791D37" w:rsidDel="00FD2A2F">
          <w:delText>b</w:delText>
        </w:r>
      </w:del>
      <w:r w:rsidRPr="00791D37">
        <w:t xml:space="preserve">order </w:t>
      </w:r>
      <w:ins w:id="2314" w:author="JORGE CONTRERAS ORTIZ" w:date="2021-09-05T17:59:00Z">
        <w:r w:rsidR="00FD2A2F">
          <w:t>R</w:t>
        </w:r>
      </w:ins>
      <w:del w:id="2315" w:author="JORGE CONTRERAS ORTIZ" w:date="2021-09-05T17:59:00Z">
        <w:r w:rsidRPr="00791D37" w:rsidDel="00FD2A2F">
          <w:delText>r</w:delText>
        </w:r>
      </w:del>
      <w:r w:rsidRPr="00791D37">
        <w:t>outers en el caso de 6LoWPAN.</w:t>
      </w:r>
    </w:p>
    <w:p w14:paraId="2C97668A" w14:textId="06AA93E5" w:rsidR="00DA3B27" w:rsidRPr="00791D37" w:rsidDel="00FD2A2F" w:rsidRDefault="00DA3B27" w:rsidP="00791D37">
      <w:pPr>
        <w:rPr>
          <w:del w:id="2316" w:author="JORGE CONTRERAS ORTIZ" w:date="2021-09-05T17:59:00Z"/>
        </w:rPr>
      </w:pPr>
    </w:p>
    <w:p w14:paraId="474578D3" w14:textId="77777777" w:rsidR="00DA3B27" w:rsidRPr="00791D37" w:rsidRDefault="00DA3B27" w:rsidP="00791D37"/>
    <w:p w14:paraId="4F391570" w14:textId="6EEC9F5D" w:rsidR="00DA3B27" w:rsidRPr="00791D37" w:rsidRDefault="00FD2A2F" w:rsidP="00FE1EC4">
      <w:pPr>
        <w:pStyle w:val="Ttulo4"/>
      </w:pPr>
      <w:bookmarkStart w:id="2317" w:name="_Toc81499350"/>
      <w:bookmarkStart w:id="2318" w:name="_Toc82012097"/>
      <w:bookmarkStart w:id="2319" w:name="_Toc82024924"/>
      <w:bookmarkStart w:id="2320" w:name="_Toc82030768"/>
      <w:r w:rsidRPr="00791D37">
        <w:t>SEGURIDAD</w:t>
      </w:r>
      <w:bookmarkEnd w:id="2317"/>
      <w:bookmarkEnd w:id="2318"/>
      <w:bookmarkEnd w:id="2319"/>
      <w:bookmarkEnd w:id="2320"/>
    </w:p>
    <w:p w14:paraId="5BF83AE9" w14:textId="77777777" w:rsidR="00DA3B27" w:rsidRPr="00791D37" w:rsidRDefault="00DA3B27" w:rsidP="00791D37"/>
    <w:p w14:paraId="5CF8D296" w14:textId="4135A176" w:rsidR="00DA3B27" w:rsidRPr="00791D37" w:rsidRDefault="00DA3B27" w:rsidP="00791D37">
      <w:r w:rsidRPr="00791D37">
        <w:t>Al ser IEEE 802.15.4</w:t>
      </w:r>
      <w:ins w:id="2321" w:author="JORGE CONTRERAS ORTIZ" w:date="2021-09-08T13:20:00Z">
        <w:r w:rsidR="00207294">
          <w:t>,</w:t>
        </w:r>
      </w:ins>
      <w:r w:rsidRPr="00791D37">
        <w:t xml:space="preserve"> un protocolo de capas de enlace y física inalámbricas, </w:t>
      </w:r>
      <w:ins w:id="2322" w:author="JORGE CONTRERAS ORTIZ" w:date="2021-09-05T23:38:00Z">
        <w:r w:rsidR="001749E7">
          <w:t xml:space="preserve">convendrá </w:t>
        </w:r>
      </w:ins>
      <w:del w:id="2323" w:author="JORGE CONTRERAS ORTIZ" w:date="2021-09-05T23:38:00Z">
        <w:r w:rsidRPr="00791D37" w:rsidDel="001749E7">
          <w:delText xml:space="preserve">será conveniente </w:delText>
        </w:r>
      </w:del>
      <w:r w:rsidRPr="00791D37">
        <w:t xml:space="preserve">disponer de un protocolo de seguridad en la capa de enlace. IEEE 802.15.4 usa el Estándar de Encriptación Avanzado (AES por sus siglas en inglés) en el Contador con modo CBC-MAC. El problema está en que esto solo cubre el segmento del enlace que lo usa, pero no tiene seguridad </w:t>
      </w:r>
      <w:proofErr w:type="spellStart"/>
      <w:r w:rsidRPr="00791D37">
        <w:t>end</w:t>
      </w:r>
      <w:proofErr w:type="spellEnd"/>
      <w:r w:rsidRPr="00791D37">
        <w:t>-to-</w:t>
      </w:r>
      <w:proofErr w:type="spellStart"/>
      <w:r w:rsidRPr="00791D37">
        <w:t>end</w:t>
      </w:r>
      <w:proofErr w:type="spellEnd"/>
      <w:r w:rsidRPr="00791D37">
        <w:t xml:space="preserve">. </w:t>
      </w:r>
      <w:del w:id="2324" w:author="JORGE CONTRERAS ORTIZ" w:date="2021-09-08T23:03:00Z">
        <w:r w:rsidRPr="00791D37" w:rsidDel="00D3007A">
          <w:delText xml:space="preserve">Para </w:delText>
        </w:r>
      </w:del>
      <w:ins w:id="2325" w:author="JORGE CONTRERAS ORTIZ" w:date="2021-09-08T23:03:00Z">
        <w:r w:rsidR="00D3007A">
          <w:t>Por lo que, p</w:t>
        </w:r>
        <w:r w:rsidR="00D3007A" w:rsidRPr="00791D37">
          <w:t xml:space="preserve">ara </w:t>
        </w:r>
      </w:ins>
      <w:r w:rsidRPr="00791D37">
        <w:t xml:space="preserve">asegurar dicha seguridad </w:t>
      </w:r>
      <w:proofErr w:type="spellStart"/>
      <w:r w:rsidRPr="00791D37">
        <w:t>end</w:t>
      </w:r>
      <w:proofErr w:type="spellEnd"/>
      <w:r w:rsidRPr="00791D37">
        <w:t>-to-</w:t>
      </w:r>
      <w:proofErr w:type="spellStart"/>
      <w:r w:rsidRPr="00791D37">
        <w:t>end</w:t>
      </w:r>
      <w:proofErr w:type="spellEnd"/>
      <w:r w:rsidRPr="00791D37">
        <w:t xml:space="preserve">, como en Internet, </w:t>
      </w:r>
      <w:del w:id="2326" w:author="JORGE CONTRERAS ORTIZ" w:date="2021-09-08T23:04:00Z">
        <w:r w:rsidRPr="00791D37" w:rsidDel="00D3007A">
          <w:delText>se necesita</w:delText>
        </w:r>
      </w:del>
      <w:ins w:id="2327" w:author="JORGE CONTRERAS ORTIZ" w:date="2021-09-08T23:04:00Z">
        <w:r w:rsidR="00D3007A">
          <w:t xml:space="preserve">es </w:t>
        </w:r>
        <w:proofErr w:type="spellStart"/>
        <w:r w:rsidR="00D3007A">
          <w:t>neceario</w:t>
        </w:r>
      </w:ins>
      <w:proofErr w:type="spellEnd"/>
      <w:r w:rsidRPr="00791D37">
        <w:t xml:space="preserve"> añadir medidas en las capas altas como en las capas de red y de aplicación.</w:t>
      </w:r>
    </w:p>
    <w:p w14:paraId="50B3AB71" w14:textId="77777777" w:rsidR="00DA3B27" w:rsidRPr="00791D37" w:rsidRDefault="00DA3B27" w:rsidP="00791D37">
      <w:r w:rsidRPr="00791D37">
        <w:t xml:space="preserve">Para la capa de red, se ha propuesto el protocolo </w:t>
      </w:r>
      <w:proofErr w:type="spellStart"/>
      <w:r w:rsidRPr="00791D37">
        <w:t>IPSec</w:t>
      </w:r>
      <w:proofErr w:type="spellEnd"/>
      <w:r w:rsidRPr="00791D37">
        <w:t xml:space="preserve"> adaptado para soportar 6LoWPAN y prometiendo seguridad </w:t>
      </w:r>
      <w:proofErr w:type="spellStart"/>
      <w:r w:rsidRPr="00791D37">
        <w:t>end</w:t>
      </w:r>
      <w:proofErr w:type="spellEnd"/>
      <w:r w:rsidRPr="00791D37">
        <w:t>-to-</w:t>
      </w:r>
      <w:proofErr w:type="spellStart"/>
      <w:r w:rsidRPr="00791D37">
        <w:t>end</w:t>
      </w:r>
      <w:proofErr w:type="spellEnd"/>
      <w:r w:rsidRPr="00791D37">
        <w:t>.</w:t>
      </w:r>
    </w:p>
    <w:p w14:paraId="17C4FDEC" w14:textId="0D6CC3D6" w:rsidR="00DA3B27" w:rsidRDefault="00DA3B27" w:rsidP="00791D37">
      <w:pPr>
        <w:rPr>
          <w:ins w:id="2328" w:author="JORGE CONTRERAS ORTIZ" w:date="2021-09-08T23:04:00Z"/>
        </w:rPr>
      </w:pPr>
      <w:r w:rsidRPr="00791D37">
        <w:lastRenderedPageBreak/>
        <w:t xml:space="preserve">En la capa de aplicación, el protocolo principal como candidato es el DTLS o </w:t>
      </w:r>
      <w:proofErr w:type="spellStart"/>
      <w:r w:rsidRPr="00791D37">
        <w:rPr>
          <w:i/>
          <w:iCs/>
        </w:rPr>
        <w:t>Datagram</w:t>
      </w:r>
      <w:proofErr w:type="spellEnd"/>
      <w:r w:rsidRPr="00791D37">
        <w:rPr>
          <w:i/>
          <w:iCs/>
        </w:rPr>
        <w:t xml:space="preserve"> </w:t>
      </w:r>
      <w:proofErr w:type="spellStart"/>
      <w:r w:rsidRPr="00791D37">
        <w:rPr>
          <w:i/>
          <w:iCs/>
        </w:rPr>
        <w:t>Transport</w:t>
      </w:r>
      <w:proofErr w:type="spellEnd"/>
      <w:r w:rsidRPr="00791D37">
        <w:rPr>
          <w:i/>
          <w:iCs/>
        </w:rPr>
        <w:t xml:space="preserve"> </w:t>
      </w:r>
      <w:proofErr w:type="spellStart"/>
      <w:r w:rsidRPr="00791D37">
        <w:rPr>
          <w:i/>
          <w:iCs/>
        </w:rPr>
        <w:t>Layer</w:t>
      </w:r>
      <w:proofErr w:type="spellEnd"/>
      <w:r w:rsidRPr="00791D37">
        <w:rPr>
          <w:i/>
          <w:iCs/>
        </w:rPr>
        <w:t xml:space="preserve"> Security</w:t>
      </w:r>
      <w:r w:rsidRPr="00791D37">
        <w:t xml:space="preserve">. Al contrario de TLS, que trabaja en TCP, DTLS trabaja en UDP, </w:t>
      </w:r>
      <w:del w:id="2329" w:author="JORGE CONTRERAS ORTIZ" w:date="2021-09-08T17:46:00Z">
        <w:r w:rsidRPr="00791D37" w:rsidDel="008951D5">
          <w:delText>el cuál es</w:delText>
        </w:r>
      </w:del>
      <w:ins w:id="2330" w:author="JORGE CONTRERAS ORTIZ" w:date="2021-09-08T17:46:00Z">
        <w:r w:rsidR="008951D5">
          <w:t>protocolo</w:t>
        </w:r>
      </w:ins>
      <w:r w:rsidRPr="00791D37">
        <w:t xml:space="preserve"> adecuado para redes limitadas como es el caso de 6LoWPAN.</w:t>
      </w:r>
    </w:p>
    <w:p w14:paraId="20A19CE5" w14:textId="77777777" w:rsidR="00D3007A" w:rsidRPr="00791D37" w:rsidRDefault="00D3007A" w:rsidP="00791D37"/>
    <w:p w14:paraId="4F9D35E4" w14:textId="74D7B44F" w:rsidR="00FD2A2F" w:rsidRPr="00791D37" w:rsidDel="00CA64F2" w:rsidRDefault="00FD2A2F" w:rsidP="00791D37">
      <w:pPr>
        <w:rPr>
          <w:del w:id="2331" w:author="JORGE CONTRERAS ORTIZ" w:date="2021-09-05T20:56:00Z"/>
        </w:rPr>
      </w:pPr>
      <w:bookmarkStart w:id="2332" w:name="_Toc81772793"/>
      <w:bookmarkStart w:id="2333" w:name="_Toc81776442"/>
      <w:bookmarkStart w:id="2334" w:name="_Toc81776638"/>
      <w:bookmarkStart w:id="2335" w:name="_Toc81777001"/>
      <w:bookmarkStart w:id="2336" w:name="_Toc81777286"/>
      <w:bookmarkStart w:id="2337" w:name="_Toc81777572"/>
      <w:bookmarkStart w:id="2338" w:name="_Toc81777872"/>
      <w:bookmarkStart w:id="2339" w:name="_Toc81778163"/>
      <w:bookmarkStart w:id="2340" w:name="_Toc81938468"/>
      <w:bookmarkStart w:id="2341" w:name="_Toc81941380"/>
      <w:bookmarkStart w:id="2342" w:name="_Toc81993042"/>
      <w:bookmarkStart w:id="2343" w:name="_Toc81994566"/>
      <w:bookmarkStart w:id="2344" w:name="_Toc81994772"/>
      <w:bookmarkStart w:id="2345" w:name="_Toc81995067"/>
      <w:bookmarkStart w:id="2346" w:name="_Toc82011676"/>
      <w:bookmarkStart w:id="2347" w:name="_Toc82011883"/>
      <w:bookmarkStart w:id="2348" w:name="_Toc82012098"/>
      <w:bookmarkStart w:id="2349" w:name="_Toc82012317"/>
      <w:bookmarkStart w:id="2350" w:name="_Toc82024622"/>
      <w:bookmarkStart w:id="2351" w:name="_Toc82024925"/>
      <w:bookmarkStart w:id="2352" w:name="_Toc82025357"/>
      <w:bookmarkStart w:id="2353" w:name="_Toc82025567"/>
      <w:bookmarkStart w:id="2354" w:name="_Toc82025870"/>
      <w:bookmarkStart w:id="2355" w:name="_Toc82030769"/>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p>
    <w:p w14:paraId="7A9B8EBE" w14:textId="68439C38" w:rsidR="00DA3B27" w:rsidRPr="00791D37" w:rsidRDefault="00FD2A2F" w:rsidP="00FE1EC4">
      <w:pPr>
        <w:pStyle w:val="Ttulo4"/>
      </w:pPr>
      <w:bookmarkStart w:id="2356" w:name="_Toc81499351"/>
      <w:bookmarkStart w:id="2357" w:name="_Toc82012099"/>
      <w:bookmarkStart w:id="2358" w:name="_Toc82024926"/>
      <w:bookmarkStart w:id="2359" w:name="_Toc82030770"/>
      <w:r w:rsidRPr="00791D37">
        <w:t>PROTOCOLOS DE APLICACIÓN</w:t>
      </w:r>
      <w:bookmarkEnd w:id="2356"/>
      <w:bookmarkEnd w:id="2357"/>
      <w:bookmarkEnd w:id="2358"/>
      <w:bookmarkEnd w:id="2359"/>
    </w:p>
    <w:p w14:paraId="3CBFFEBE" w14:textId="77777777" w:rsidR="00DA3B27" w:rsidRPr="00791D37" w:rsidRDefault="00DA3B27" w:rsidP="00791D37"/>
    <w:p w14:paraId="2C9C9245" w14:textId="77C2A9E4" w:rsidR="00DA3B27" w:rsidRPr="00791D37" w:rsidRDefault="00DA3B27" w:rsidP="00791D37">
      <w:r w:rsidRPr="00791D37">
        <w:t xml:space="preserve">Actualmente </w:t>
      </w:r>
      <w:del w:id="2360" w:author="JORGE CONTRERAS ORTIZ" w:date="2021-09-08T17:47:00Z">
        <w:r w:rsidRPr="00791D37" w:rsidDel="008951D5">
          <w:delText xml:space="preserve">hay muchos protocolos de aplicación disponibles para 6LoWPAN, pero </w:delText>
        </w:r>
      </w:del>
      <w:r w:rsidRPr="00791D37">
        <w:t>los dos</w:t>
      </w:r>
      <w:ins w:id="2361" w:author="JORGE CONTRERAS ORTIZ" w:date="2021-09-08T17:47:00Z">
        <w:r w:rsidR="008951D5">
          <w:t xml:space="preserve"> protocolos de aplicación, para 6LoWPAN,</w:t>
        </w:r>
      </w:ins>
      <w:r w:rsidRPr="00791D37">
        <w:t xml:space="preserve"> más populares son </w:t>
      </w:r>
      <w:proofErr w:type="spellStart"/>
      <w:r w:rsidRPr="00791D37">
        <w:t>Constrained</w:t>
      </w:r>
      <w:proofErr w:type="spellEnd"/>
      <w:r w:rsidRPr="00791D37">
        <w:t xml:space="preserve"> </w:t>
      </w:r>
      <w:proofErr w:type="spellStart"/>
      <w:r w:rsidRPr="00791D37">
        <w:t>Applicacion</w:t>
      </w:r>
      <w:proofErr w:type="spellEnd"/>
      <w:r w:rsidRPr="00791D37">
        <w:t xml:space="preserve"> </w:t>
      </w:r>
      <w:proofErr w:type="spellStart"/>
      <w:r w:rsidRPr="00791D37">
        <w:t>Protocol</w:t>
      </w:r>
      <w:proofErr w:type="spellEnd"/>
      <w:r w:rsidRPr="00791D37">
        <w:t xml:space="preserve"> (</w:t>
      </w:r>
      <w:proofErr w:type="spellStart"/>
      <w:r w:rsidRPr="00791D37">
        <w:t>CoAP</w:t>
      </w:r>
      <w:proofErr w:type="spellEnd"/>
      <w:r w:rsidRPr="00791D37">
        <w:t xml:space="preserve">) y </w:t>
      </w:r>
      <w:proofErr w:type="spellStart"/>
      <w:r w:rsidRPr="00791D37">
        <w:t>Message</w:t>
      </w:r>
      <w:proofErr w:type="spellEnd"/>
      <w:r w:rsidRPr="00791D37">
        <w:t xml:space="preserve"> </w:t>
      </w:r>
      <w:proofErr w:type="spellStart"/>
      <w:r w:rsidRPr="00791D37">
        <w:t>Queuing</w:t>
      </w:r>
      <w:proofErr w:type="spellEnd"/>
      <w:r w:rsidRPr="00791D37">
        <w:t xml:space="preserve"> </w:t>
      </w:r>
      <w:proofErr w:type="spellStart"/>
      <w:r w:rsidRPr="00791D37">
        <w:t>Telemetry</w:t>
      </w:r>
      <w:proofErr w:type="spellEnd"/>
      <w:r w:rsidRPr="00791D37">
        <w:t xml:space="preserve"> </w:t>
      </w:r>
      <w:proofErr w:type="spellStart"/>
      <w:r w:rsidRPr="00791D37">
        <w:t>Transport</w:t>
      </w:r>
      <w:proofErr w:type="spellEnd"/>
      <w:r w:rsidRPr="00791D37">
        <w:t xml:space="preserve">-Sensor Network </w:t>
      </w:r>
      <w:ins w:id="2362" w:author="JORGE CONTRERAS ORTIZ" w:date="2021-09-08T13:22:00Z">
        <w:r w:rsidR="00207294">
          <w:t>(</w:t>
        </w:r>
      </w:ins>
      <w:r w:rsidRPr="00791D37">
        <w:t>MQTT-SN</w:t>
      </w:r>
      <w:ins w:id="2363" w:author="JORGE CONTRERAS ORTIZ" w:date="2021-09-08T13:22:00Z">
        <w:r w:rsidR="00207294">
          <w:t>).</w:t>
        </w:r>
      </w:ins>
      <w:del w:id="2364" w:author="JORGE CONTRERAS ORTIZ" w:date="2021-09-08T13:22:00Z">
        <w:r w:rsidRPr="00791D37" w:rsidDel="00207294">
          <w:delText>.</w:delText>
        </w:r>
      </w:del>
    </w:p>
    <w:p w14:paraId="0DA43357" w14:textId="27D61D78" w:rsidR="00DA3B27" w:rsidRPr="00791D37" w:rsidRDefault="00DA3B27" w:rsidP="00791D37">
      <w:r w:rsidRPr="00791D37">
        <w:t xml:space="preserve">Debido a la popularidad de los servicios web, se desarrolló </w:t>
      </w:r>
      <w:proofErr w:type="spellStart"/>
      <w:r w:rsidRPr="00791D37">
        <w:t>CoAP</w:t>
      </w:r>
      <w:proofErr w:type="spellEnd"/>
      <w:r w:rsidRPr="00791D37">
        <w:t xml:space="preserve"> como un HTTP ligero para 6LoWPAN. Al ser dispositivos </w:t>
      </w:r>
      <w:del w:id="2365" w:author="JORGE CONTRERAS ORTIZ" w:date="2021-09-08T13:22:00Z">
        <w:r w:rsidRPr="00791D37" w:rsidDel="00207294">
          <w:delText>con limitaciones</w:delText>
        </w:r>
      </w:del>
      <w:ins w:id="2366" w:author="JORGE CONTRERAS ORTIZ" w:date="2021-09-08T13:22:00Z">
        <w:r w:rsidR="00207294">
          <w:t>limitados</w:t>
        </w:r>
      </w:ins>
      <w:r w:rsidRPr="00791D37">
        <w:t xml:space="preserve">, se usa UDP con un sistema propio de retransmisión basado en mensajes.  Se usa UDP en vez de TCP debido al menos uso de recursos. </w:t>
      </w:r>
      <w:proofErr w:type="spellStart"/>
      <w:r w:rsidRPr="00791D37">
        <w:t>CoAP</w:t>
      </w:r>
      <w:proofErr w:type="spellEnd"/>
      <w:r w:rsidRPr="00791D37">
        <w:t xml:space="preserve"> tiene arquitectura REST, debido a que requiere muchos menos recursos y permite a los desarrolladores Web programar para IoT. Entre </w:t>
      </w:r>
      <w:proofErr w:type="spellStart"/>
      <w:r w:rsidRPr="00791D37">
        <w:t>CoAP</w:t>
      </w:r>
      <w:proofErr w:type="spellEnd"/>
      <w:r w:rsidRPr="00791D37">
        <w:t xml:space="preserve"> y HTTP es fácil traducir mediante dispositivos proxy. </w:t>
      </w:r>
      <w:proofErr w:type="spellStart"/>
      <w:r w:rsidRPr="00791D37">
        <w:t>CoAP</w:t>
      </w:r>
      <w:proofErr w:type="spellEnd"/>
      <w:r w:rsidRPr="00791D37">
        <w:t xml:space="preserve"> también permite trabajar con medidas de seguridad como DTLS.</w:t>
      </w:r>
    </w:p>
    <w:p w14:paraId="6F525503" w14:textId="77777777" w:rsidR="00DA3B27" w:rsidRPr="00791D37" w:rsidRDefault="00DA3B27" w:rsidP="00791D37">
      <w:r w:rsidRPr="00791D37">
        <w:t xml:space="preserve">MQTT-SN, usa igualmente UDP, pero al contrario que </w:t>
      </w:r>
      <w:proofErr w:type="spellStart"/>
      <w:r w:rsidRPr="00791D37">
        <w:t>CoAP</w:t>
      </w:r>
      <w:proofErr w:type="spellEnd"/>
      <w:r w:rsidRPr="00791D37">
        <w:t>, MQTT es un protocolo ligero de publicador-suscriptor. Este sistema desengancha productores y consumidores, por lo que es necesario un intermediario.</w:t>
      </w:r>
    </w:p>
    <w:p w14:paraId="44944E13" w14:textId="77777777" w:rsidR="00DA3B27" w:rsidRPr="00791D37" w:rsidRDefault="00DA3B27" w:rsidP="00791D37"/>
    <w:p w14:paraId="0883FDA8" w14:textId="787257F5" w:rsidR="00DA3B27" w:rsidRPr="00791D37" w:rsidRDefault="00387F22" w:rsidP="00791D37">
      <w:pPr>
        <w:pStyle w:val="Ttulo3"/>
      </w:pPr>
      <w:bookmarkStart w:id="2367" w:name="_Toc81499352"/>
      <w:bookmarkStart w:id="2368" w:name="_Toc82012100"/>
      <w:bookmarkStart w:id="2369" w:name="_Toc82024927"/>
      <w:bookmarkStart w:id="2370" w:name="_Toc82030771"/>
      <w:r w:rsidRPr="00791D37">
        <w:t>RETOS DE</w:t>
      </w:r>
      <w:r w:rsidR="00DA3B27" w:rsidRPr="00791D37">
        <w:t xml:space="preserve"> 6LoWPAN</w:t>
      </w:r>
      <w:bookmarkEnd w:id="2367"/>
      <w:bookmarkEnd w:id="2368"/>
      <w:bookmarkEnd w:id="2369"/>
      <w:bookmarkEnd w:id="2370"/>
    </w:p>
    <w:p w14:paraId="4AA6C5D6" w14:textId="77777777" w:rsidR="00DA3B27" w:rsidRPr="00791D37" w:rsidRDefault="00DA3B27" w:rsidP="00791D37"/>
    <w:p w14:paraId="78F1BA61" w14:textId="02F755F7" w:rsidR="00E36372" w:rsidRPr="00791D37" w:rsidRDefault="00DA3B27" w:rsidP="00791D37">
      <w:r w:rsidRPr="00791D37">
        <w:t>Debido a las limitaciones de recursos que tienen los nodos</w:t>
      </w:r>
      <w:ins w:id="2371" w:author="JORGE CONTRERAS ORTIZ" w:date="2021-09-08T08:31:00Z">
        <w:r w:rsidR="00A17A30">
          <w:t xml:space="preserve"> y a la implementación de IPv6</w:t>
        </w:r>
      </w:ins>
      <w:del w:id="2372" w:author="JORGE CONTRERAS ORTIZ" w:date="2021-09-08T08:31:00Z">
        <w:r w:rsidRPr="00791D37" w:rsidDel="00A17A30">
          <w:delText xml:space="preserve">, </w:delText>
        </w:r>
      </w:del>
      <w:del w:id="2373" w:author="JORGE CONTRERAS ORTIZ" w:date="2021-09-05T18:03:00Z">
        <w:r w:rsidRPr="00791D37" w:rsidDel="00387F22">
          <w:delText xml:space="preserve">como </w:delText>
        </w:r>
      </w:del>
      <w:del w:id="2374" w:author="JORGE CONTRERAS ORTIZ" w:date="2021-09-08T08:31:00Z">
        <w:r w:rsidRPr="00791D37" w:rsidDel="00A17A30">
          <w:delText xml:space="preserve">de energía, memoria </w:delText>
        </w:r>
      </w:del>
      <w:del w:id="2375" w:author="JORGE CONTRERAS ORTIZ" w:date="2021-09-05T18:03:00Z">
        <w:r w:rsidRPr="00791D37" w:rsidDel="00387F22">
          <w:delText xml:space="preserve">y </w:delText>
        </w:r>
      </w:del>
      <w:del w:id="2376" w:author="JORGE CONTRERAS ORTIZ" w:date="2021-09-08T08:31:00Z">
        <w:r w:rsidRPr="00791D37" w:rsidDel="00A17A30">
          <w:delText>potencia de procesamiento</w:delText>
        </w:r>
      </w:del>
      <w:r w:rsidRPr="00791D37">
        <w:t>, hay varios retos a la hora del diseño e implementación de 6LoWPAN</w:t>
      </w:r>
      <w:del w:id="2377" w:author="JORGE CONTRERAS ORTIZ" w:date="2021-09-08T08:31:00Z">
        <w:r w:rsidRPr="00791D37" w:rsidDel="00A17A30">
          <w:delText>, puesto que este implementa IPv6</w:delText>
        </w:r>
      </w:del>
      <w:r w:rsidRPr="00791D37">
        <w:t>. Algunos de los principales retos son:</w:t>
      </w:r>
    </w:p>
    <w:p w14:paraId="2ED8431A" w14:textId="6AEEA246" w:rsidR="00387F22" w:rsidRPr="00611C4B" w:rsidRDefault="00DA3B27" w:rsidP="00E94745">
      <w:pPr>
        <w:pStyle w:val="Prrafodelista"/>
        <w:numPr>
          <w:ilvl w:val="0"/>
          <w:numId w:val="7"/>
        </w:numPr>
        <w:rPr>
          <w:ins w:id="2378" w:author="JORGE CONTRERAS ORTIZ" w:date="2021-09-08T23:10:00Z"/>
          <w:b/>
          <w:bCs/>
          <w:rPrChange w:id="2379" w:author="JORGE CONTRERAS ORTIZ" w:date="2021-09-08T23:10:00Z">
            <w:rPr>
              <w:ins w:id="2380" w:author="JORGE CONTRERAS ORTIZ" w:date="2021-09-08T23:10:00Z"/>
            </w:rPr>
          </w:rPrChange>
        </w:rPr>
      </w:pPr>
      <w:r w:rsidRPr="00611C4B">
        <w:rPr>
          <w:b/>
          <w:bCs/>
          <w:rPrChange w:id="2381" w:author="JORGE CONTRERAS ORTIZ" w:date="2021-09-08T23:09:00Z">
            <w:rPr>
              <w:b/>
              <w:bCs/>
            </w:rPr>
          </w:rPrChange>
        </w:rPr>
        <w:t xml:space="preserve">Sobrecarga de cabecera: </w:t>
      </w:r>
      <w:r w:rsidRPr="00791D37">
        <w:t xml:space="preserve">La capa de enlace </w:t>
      </w:r>
      <w:del w:id="2382" w:author="JORGE CONTRERAS ORTIZ" w:date="2021-09-08T23:11:00Z">
        <w:r w:rsidRPr="00791D37" w:rsidDel="00611C4B">
          <w:delText xml:space="preserve">en 6LoWPAN </w:delText>
        </w:r>
      </w:del>
      <w:r w:rsidRPr="00791D37">
        <w:t xml:space="preserve">tiene una </w:t>
      </w:r>
      <w:del w:id="2383" w:author="JORGE CONTRERAS ORTIZ" w:date="2021-09-08T23:10:00Z">
        <w:r w:rsidRPr="00791D37" w:rsidDel="00611C4B">
          <w:delText xml:space="preserve">Unidad Máxima de Transferencia (MTU) </w:delText>
        </w:r>
      </w:del>
      <w:ins w:id="2384" w:author="JORGE CONTRERAS ORTIZ" w:date="2021-09-08T23:10:00Z">
        <w:r w:rsidR="00611C4B">
          <w:t xml:space="preserve">MTU </w:t>
        </w:r>
      </w:ins>
      <w:r w:rsidRPr="00791D37">
        <w:t xml:space="preserve">de 127 bytes, mientras que la MTU de IPv6 es de al menos 1280 bytes con una cabecera de 40 bytes. Esto implica que transmitir directamente los paquetes IPv6 es ineficiente </w:t>
      </w:r>
      <w:del w:id="2385" w:author="JORGE CONTRERAS ORTIZ" w:date="2021-09-08T23:10:00Z">
        <w:r w:rsidRPr="00791D37" w:rsidDel="00611C4B">
          <w:delText>debido al alto ratio cabecera/payload y</w:delText>
        </w:r>
      </w:del>
      <w:ins w:id="2386" w:author="JORGE CONTRERAS ORTIZ" w:date="2021-09-08T23:10:00Z">
        <w:r w:rsidR="00611C4B">
          <w:t>por lo que</w:t>
        </w:r>
      </w:ins>
      <w:r w:rsidRPr="00791D37">
        <w:t xml:space="preserve"> se generan frecuentes fragmentaciones y desfragmentaciones.</w:t>
      </w:r>
    </w:p>
    <w:p w14:paraId="32B6A657" w14:textId="77777777" w:rsidR="00611C4B" w:rsidRPr="00611C4B" w:rsidRDefault="00611C4B" w:rsidP="00611C4B">
      <w:pPr>
        <w:pStyle w:val="Prrafodelista"/>
        <w:rPr>
          <w:b/>
          <w:bCs/>
          <w:rPrChange w:id="2387" w:author="JORGE CONTRERAS ORTIZ" w:date="2021-09-08T23:09:00Z">
            <w:rPr>
              <w:b/>
              <w:bCs/>
            </w:rPr>
          </w:rPrChange>
        </w:rPr>
        <w:pPrChange w:id="2388" w:author="JORGE CONTRERAS ORTIZ" w:date="2021-09-08T23:11:00Z">
          <w:pPr>
            <w:pStyle w:val="Prrafodelista"/>
            <w:numPr>
              <w:numId w:val="7"/>
            </w:numPr>
            <w:ind w:hanging="360"/>
          </w:pPr>
        </w:pPrChange>
      </w:pPr>
    </w:p>
    <w:p w14:paraId="2EC68BFC" w14:textId="2C7BFC54" w:rsidR="00387F22" w:rsidRPr="00387F22" w:rsidRDefault="00DA3B27" w:rsidP="00387F22">
      <w:pPr>
        <w:pStyle w:val="Prrafodelista"/>
        <w:numPr>
          <w:ilvl w:val="0"/>
          <w:numId w:val="7"/>
        </w:numPr>
        <w:rPr>
          <w:ins w:id="2389" w:author="JORGE CONTRERAS ORTIZ" w:date="2021-09-05T18:04:00Z"/>
          <w:b/>
          <w:bCs/>
          <w:rPrChange w:id="2390" w:author="JORGE CONTRERAS ORTIZ" w:date="2021-09-05T18:04:00Z">
            <w:rPr>
              <w:ins w:id="2391" w:author="JORGE CONTRERAS ORTIZ" w:date="2021-09-05T18:04:00Z"/>
            </w:rPr>
          </w:rPrChange>
        </w:rPr>
      </w:pPr>
      <w:proofErr w:type="spellStart"/>
      <w:r w:rsidRPr="00791D37">
        <w:rPr>
          <w:b/>
          <w:bCs/>
        </w:rPr>
        <w:t>Neighbo</w:t>
      </w:r>
      <w:ins w:id="2392" w:author="JORGE CONTRERAS ORTIZ" w:date="2021-09-05T18:05:00Z">
        <w:r w:rsidR="00387F22">
          <w:rPr>
            <w:b/>
            <w:bCs/>
          </w:rPr>
          <w:t>u</w:t>
        </w:r>
      </w:ins>
      <w:r w:rsidRPr="00791D37">
        <w:rPr>
          <w:b/>
          <w:bCs/>
        </w:rPr>
        <w:t>r</w:t>
      </w:r>
      <w:proofErr w:type="spellEnd"/>
      <w:r w:rsidRPr="00791D37">
        <w:rPr>
          <w:b/>
          <w:bCs/>
        </w:rPr>
        <w:t xml:space="preserve"> Discovery </w:t>
      </w:r>
      <w:proofErr w:type="spellStart"/>
      <w:r w:rsidRPr="00791D37">
        <w:rPr>
          <w:b/>
          <w:bCs/>
        </w:rPr>
        <w:t>Protocol</w:t>
      </w:r>
      <w:proofErr w:type="spellEnd"/>
      <w:ins w:id="2393" w:author="JORGE CONTRERAS ORTIZ" w:date="2021-09-08T13:27:00Z">
        <w:r w:rsidR="00483AEA">
          <w:rPr>
            <w:b/>
            <w:bCs/>
          </w:rPr>
          <w:t xml:space="preserve"> (NDP)</w:t>
        </w:r>
      </w:ins>
      <w:r w:rsidRPr="00791D37">
        <w:rPr>
          <w:b/>
          <w:bCs/>
        </w:rPr>
        <w:t xml:space="preserve">: </w:t>
      </w:r>
      <w:r w:rsidRPr="00791D37">
        <w:t xml:space="preserve">IPv6 usa este protocolo NDP, </w:t>
      </w:r>
      <w:del w:id="2394" w:author="JORGE CONTRERAS ORTIZ" w:date="2021-09-08T23:09:00Z">
        <w:r w:rsidRPr="00791D37" w:rsidDel="00611C4B">
          <w:delText>el cual se encarga</w:delText>
        </w:r>
      </w:del>
      <w:ins w:id="2395" w:author="JORGE CONTRERAS ORTIZ" w:date="2021-09-08T23:09:00Z">
        <w:r w:rsidR="00611C4B">
          <w:t>encargado</w:t>
        </w:r>
      </w:ins>
      <w:r w:rsidRPr="00791D37">
        <w:t xml:space="preserve"> de reconocer a los diferentes </w:t>
      </w:r>
      <w:del w:id="2396" w:author="JORGE CONTRERAS ORTIZ" w:date="2021-09-05T18:05:00Z">
        <w:r w:rsidRPr="00791D37" w:rsidDel="00387F22">
          <w:delText xml:space="preserve">equipos </w:delText>
        </w:r>
      </w:del>
      <w:ins w:id="2397" w:author="JORGE CONTRERAS ORTIZ" w:date="2021-09-05T18:05:00Z">
        <w:r w:rsidR="00387F22">
          <w:t>dispositivos</w:t>
        </w:r>
        <w:r w:rsidR="00387F22" w:rsidRPr="00791D37">
          <w:t xml:space="preserve"> </w:t>
        </w:r>
      </w:ins>
      <w:r w:rsidRPr="00791D37">
        <w:t>cercanos en la red, para configurarse solo combinando la información del prefijo de la red con el mensaje de anuncio del router y el ID del host de la dirección de su capa de enlace</w:t>
      </w:r>
      <w:ins w:id="2398" w:author="JORGE CONTRERAS ORTIZ" w:date="2021-09-08T08:42:00Z">
        <w:r w:rsidR="00D663E2">
          <w:t xml:space="preserve">, formando así </w:t>
        </w:r>
      </w:ins>
      <w:del w:id="2399" w:author="JORGE CONTRERAS ORTIZ" w:date="2021-09-08T08:42:00Z">
        <w:r w:rsidRPr="00791D37" w:rsidDel="00D663E2">
          <w:delText xml:space="preserve">. Esto formará </w:delText>
        </w:r>
      </w:del>
      <w:r w:rsidRPr="00791D37">
        <w:t>una dirección de 128 bytes. NDP ayuda</w:t>
      </w:r>
      <w:ins w:id="2400" w:author="JORGE CONTRERAS ORTIZ" w:date="2021-09-08T17:48:00Z">
        <w:r w:rsidR="008951D5">
          <w:t xml:space="preserve">, en gran medida, </w:t>
        </w:r>
      </w:ins>
      <w:del w:id="2401" w:author="JORGE CONTRERAS ORTIZ" w:date="2021-09-08T17:48:00Z">
        <w:r w:rsidRPr="00791D37" w:rsidDel="008951D5">
          <w:delText xml:space="preserve"> bastante </w:delText>
        </w:r>
      </w:del>
      <w:r w:rsidRPr="00791D37">
        <w:t xml:space="preserve">en 6LoWPAN debido a que simplifica enormemente la asignación de direcciones IP a muchos dispositivos. A pesar de esto, el protocolo está aún en proceso de </w:t>
      </w:r>
      <w:del w:id="2402" w:author="JORGE CONTRERAS ORTIZ" w:date="2021-09-05T18:05:00Z">
        <w:r w:rsidRPr="00791D37" w:rsidDel="00387F22">
          <w:delText xml:space="preserve">adaptarse </w:delText>
        </w:r>
      </w:del>
      <w:ins w:id="2403" w:author="JORGE CONTRERAS ORTIZ" w:date="2021-09-05T18:05:00Z">
        <w:r w:rsidR="00387F22">
          <w:t>adaptación</w:t>
        </w:r>
        <w:r w:rsidR="00387F22" w:rsidRPr="00791D37">
          <w:t xml:space="preserve"> </w:t>
        </w:r>
      </w:ins>
      <w:r w:rsidRPr="00791D37">
        <w:t>para redes limitada</w:t>
      </w:r>
      <w:ins w:id="2404" w:author="JORGE CONTRERAS ORTIZ" w:date="2021-09-05T18:04:00Z">
        <w:r w:rsidR="00387F22">
          <w:t>s.</w:t>
        </w:r>
      </w:ins>
      <w:del w:id="2405" w:author="JORGE CONTRERAS ORTIZ" w:date="2021-09-05T18:04:00Z">
        <w:r w:rsidRPr="00791D37" w:rsidDel="00387F22">
          <w:delText>s.</w:delText>
        </w:r>
      </w:del>
    </w:p>
    <w:p w14:paraId="2A0CB1EA" w14:textId="77777777" w:rsidR="00387F22" w:rsidRPr="00387F22" w:rsidRDefault="00387F22">
      <w:pPr>
        <w:pStyle w:val="Prrafodelista"/>
        <w:rPr>
          <w:b/>
          <w:bCs/>
          <w:rPrChange w:id="2406" w:author="JORGE CONTRERAS ORTIZ" w:date="2021-09-05T18:03:00Z">
            <w:rPr/>
          </w:rPrChange>
        </w:rPr>
        <w:pPrChange w:id="2407" w:author="JORGE CONTRERAS ORTIZ" w:date="2021-09-05T18:04:00Z">
          <w:pPr>
            <w:pStyle w:val="Prrafodelista"/>
            <w:numPr>
              <w:numId w:val="7"/>
            </w:numPr>
            <w:ind w:hanging="360"/>
          </w:pPr>
        </w:pPrChange>
      </w:pPr>
    </w:p>
    <w:p w14:paraId="0A08E6C1" w14:textId="427C7D10" w:rsidR="00DA3B27" w:rsidRPr="00387F22" w:rsidRDefault="00DA3B27" w:rsidP="00791D37">
      <w:pPr>
        <w:pStyle w:val="Prrafodelista"/>
        <w:numPr>
          <w:ilvl w:val="0"/>
          <w:numId w:val="7"/>
        </w:numPr>
        <w:rPr>
          <w:ins w:id="2408" w:author="JORGE CONTRERAS ORTIZ" w:date="2021-09-05T18:03:00Z"/>
          <w:b/>
          <w:bCs/>
          <w:rPrChange w:id="2409" w:author="JORGE CONTRERAS ORTIZ" w:date="2021-09-05T18:03:00Z">
            <w:rPr>
              <w:ins w:id="2410" w:author="JORGE CONTRERAS ORTIZ" w:date="2021-09-05T18:03:00Z"/>
            </w:rPr>
          </w:rPrChange>
        </w:rPr>
      </w:pPr>
      <w:r w:rsidRPr="00791D37">
        <w:rPr>
          <w:b/>
          <w:bCs/>
        </w:rPr>
        <w:t xml:space="preserve">Redes con pérdidas: </w:t>
      </w:r>
      <w:r w:rsidRPr="00791D37">
        <w:t>Debido a la movilidad, las interferencias, etc, estas limitadas redes, con enlaces inalámbricos, no son muy fiables. Esto implica un reto en el enrutamiento debido a que se requiere una relativamente estable y lentamente variable topología de red.</w:t>
      </w:r>
    </w:p>
    <w:p w14:paraId="3CD6A594" w14:textId="77777777" w:rsidR="00387F22" w:rsidRPr="00791D37" w:rsidRDefault="00387F22">
      <w:pPr>
        <w:pStyle w:val="Prrafodelista"/>
        <w:rPr>
          <w:b/>
          <w:bCs/>
        </w:rPr>
        <w:pPrChange w:id="2411" w:author="JORGE CONTRERAS ORTIZ" w:date="2021-09-05T18:03:00Z">
          <w:pPr>
            <w:pStyle w:val="Prrafodelista"/>
            <w:numPr>
              <w:numId w:val="7"/>
            </w:numPr>
            <w:ind w:hanging="360"/>
          </w:pPr>
        </w:pPrChange>
      </w:pPr>
    </w:p>
    <w:p w14:paraId="12892BF2" w14:textId="088832F8" w:rsidR="00DA3B27" w:rsidRPr="00611C4B" w:rsidRDefault="00DA3B27" w:rsidP="00791D37">
      <w:pPr>
        <w:pStyle w:val="Prrafodelista"/>
        <w:numPr>
          <w:ilvl w:val="0"/>
          <w:numId w:val="7"/>
        </w:numPr>
        <w:rPr>
          <w:ins w:id="2412" w:author="JORGE CONTRERAS ORTIZ" w:date="2021-09-08T23:08:00Z"/>
          <w:b/>
          <w:bCs/>
          <w:rPrChange w:id="2413" w:author="JORGE CONTRERAS ORTIZ" w:date="2021-09-08T23:08:00Z">
            <w:rPr>
              <w:ins w:id="2414" w:author="JORGE CONTRERAS ORTIZ" w:date="2021-09-08T23:08:00Z"/>
            </w:rPr>
          </w:rPrChange>
        </w:rPr>
      </w:pPr>
      <w:r w:rsidRPr="00791D37">
        <w:rPr>
          <w:b/>
          <w:bCs/>
        </w:rPr>
        <w:t xml:space="preserve">Seguridad: </w:t>
      </w:r>
      <w:del w:id="2415" w:author="JORGE CONTRERAS ORTIZ" w:date="2021-09-08T08:43:00Z">
        <w:r w:rsidRPr="00791D37" w:rsidDel="00D663E2">
          <w:delText xml:space="preserve">En todo tipo de redes, la seguridad siempre es un asunto importante. </w:delText>
        </w:r>
      </w:del>
      <w:r w:rsidRPr="00791D37">
        <w:t xml:space="preserve">En redes estándar TCP/IP, se usa seguridad </w:t>
      </w:r>
      <w:proofErr w:type="spellStart"/>
      <w:r w:rsidRPr="00791D37">
        <w:t>end</w:t>
      </w:r>
      <w:proofErr w:type="spellEnd"/>
      <w:r w:rsidRPr="00791D37">
        <w:t>-to-</w:t>
      </w:r>
      <w:proofErr w:type="spellStart"/>
      <w:r w:rsidRPr="00791D37">
        <w:t>end</w:t>
      </w:r>
      <w:proofErr w:type="spellEnd"/>
      <w:r w:rsidRPr="00791D37">
        <w:t xml:space="preserve">, como es el caso de </w:t>
      </w:r>
      <w:proofErr w:type="spellStart"/>
      <w:r w:rsidRPr="00791D37">
        <w:t>IPSec</w:t>
      </w:r>
      <w:proofErr w:type="spellEnd"/>
      <w:r w:rsidRPr="00791D37">
        <w:t xml:space="preserve"> en la capa de red o en </w:t>
      </w:r>
      <w:proofErr w:type="spellStart"/>
      <w:r w:rsidRPr="00791D37">
        <w:t>Transport</w:t>
      </w:r>
      <w:proofErr w:type="spellEnd"/>
      <w:r w:rsidRPr="00791D37">
        <w:t xml:space="preserve"> </w:t>
      </w:r>
      <w:proofErr w:type="spellStart"/>
      <w:r w:rsidRPr="00791D37">
        <w:t>Layer</w:t>
      </w:r>
      <w:proofErr w:type="spellEnd"/>
      <w:r w:rsidRPr="00791D37">
        <w:t xml:space="preserve"> Security (TLS) en la capa de aplicación.</w:t>
      </w:r>
    </w:p>
    <w:p w14:paraId="6C18186D" w14:textId="497F7BC2" w:rsidR="00611C4B" w:rsidRPr="00791D37" w:rsidDel="00611C4B" w:rsidRDefault="00611C4B" w:rsidP="00611C4B">
      <w:pPr>
        <w:pStyle w:val="Prrafodelista"/>
        <w:rPr>
          <w:del w:id="2416" w:author="JORGE CONTRERAS ORTIZ" w:date="2021-09-08T23:11:00Z"/>
          <w:b/>
          <w:bCs/>
        </w:rPr>
        <w:pPrChange w:id="2417" w:author="JORGE CONTRERAS ORTIZ" w:date="2021-09-08T23:08:00Z">
          <w:pPr>
            <w:pStyle w:val="Prrafodelista"/>
            <w:numPr>
              <w:numId w:val="7"/>
            </w:numPr>
            <w:ind w:hanging="360"/>
          </w:pPr>
        </w:pPrChange>
      </w:pPr>
    </w:p>
    <w:p w14:paraId="33678E60" w14:textId="455B4466" w:rsidR="00DA3B27" w:rsidRPr="00791D37" w:rsidDel="00E36372" w:rsidRDefault="00DA3B27" w:rsidP="00791D37">
      <w:pPr>
        <w:rPr>
          <w:del w:id="2418" w:author="JORGE CONTRERAS ORTIZ" w:date="2021-09-08T08:23:00Z"/>
        </w:rPr>
      </w:pPr>
      <w:bookmarkStart w:id="2419" w:name="_Toc81993045"/>
      <w:bookmarkStart w:id="2420" w:name="_Toc81994569"/>
      <w:bookmarkStart w:id="2421" w:name="_Toc81994775"/>
      <w:bookmarkStart w:id="2422" w:name="_Toc81995070"/>
      <w:bookmarkStart w:id="2423" w:name="_Toc82011679"/>
      <w:bookmarkStart w:id="2424" w:name="_Toc82011886"/>
      <w:bookmarkStart w:id="2425" w:name="_Toc82012101"/>
      <w:bookmarkStart w:id="2426" w:name="_Toc82012320"/>
      <w:bookmarkStart w:id="2427" w:name="_Toc82024625"/>
      <w:bookmarkStart w:id="2428" w:name="_Toc82024928"/>
      <w:bookmarkStart w:id="2429" w:name="_Toc82025360"/>
      <w:bookmarkStart w:id="2430" w:name="_Toc82025570"/>
      <w:bookmarkStart w:id="2431" w:name="_Toc82025873"/>
      <w:bookmarkStart w:id="2432" w:name="_Toc82030772"/>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p>
    <w:p w14:paraId="26CDB9D7" w14:textId="78E69960" w:rsidR="00DA3B27" w:rsidRPr="00791D37" w:rsidRDefault="00387F22" w:rsidP="00791D37">
      <w:pPr>
        <w:pStyle w:val="Ttulo3"/>
      </w:pPr>
      <w:bookmarkStart w:id="2433" w:name="_Toc82012102"/>
      <w:bookmarkStart w:id="2434" w:name="_Toc81499353"/>
      <w:bookmarkStart w:id="2435" w:name="_Toc82024929"/>
      <w:bookmarkStart w:id="2436" w:name="_Toc82030773"/>
      <w:r w:rsidRPr="00791D37">
        <w:t xml:space="preserve">IMPLEMENTACIONES Y APLICACIONES PARA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00DA3B27" w:rsidRPr="00791D37">
        <w:fldChar w:fldCharType="separate"/>
      </w:r>
      <w:bookmarkEnd w:id="2434"/>
      <w:r w:rsidR="00AD1498" w:rsidRPr="00791D37">
        <w:rPr>
          <w:noProof/>
        </w:rPr>
        <w:t>[5], [7]</w:t>
      </w:r>
      <w:bookmarkEnd w:id="2433"/>
      <w:bookmarkEnd w:id="2435"/>
      <w:bookmarkEnd w:id="2436"/>
      <w:r w:rsidR="00DA3B27" w:rsidRPr="00791D37">
        <w:fldChar w:fldCharType="end"/>
      </w:r>
    </w:p>
    <w:p w14:paraId="3D5F3317" w14:textId="77777777" w:rsidR="00DA3B27" w:rsidRPr="00791D37" w:rsidRDefault="00DA3B27" w:rsidP="00791D37"/>
    <w:p w14:paraId="0837C5DC" w14:textId="77777777" w:rsidR="00DA3B27" w:rsidRPr="00791D37" w:rsidRDefault="00DA3B27" w:rsidP="00791D37">
      <w:r w:rsidRPr="00791D37">
        <w:t xml:space="preserve">Actualmente, hay numerosas implementaciones de código abierto para 6LoWPAN. Las más populares son: </w:t>
      </w:r>
      <w:proofErr w:type="spellStart"/>
      <w:r w:rsidRPr="00791D37">
        <w:t>Contiki</w:t>
      </w:r>
      <w:proofErr w:type="spellEnd"/>
      <w:r w:rsidRPr="00791D37">
        <w:t xml:space="preserve">, </w:t>
      </w:r>
      <w:proofErr w:type="spellStart"/>
      <w:r w:rsidRPr="00791D37">
        <w:t>TinyOs</w:t>
      </w:r>
      <w:proofErr w:type="spellEnd"/>
      <w:r w:rsidRPr="00791D37">
        <w:t xml:space="preserve">, Linux y Thread (en especial el software </w:t>
      </w:r>
      <w:proofErr w:type="spellStart"/>
      <w:r w:rsidRPr="00791D37">
        <w:t>OpenThread</w:t>
      </w:r>
      <w:proofErr w:type="spellEnd"/>
      <w:r w:rsidRPr="00791D37">
        <w:t xml:space="preserve"> desarrollado por Google).</w:t>
      </w:r>
    </w:p>
    <w:p w14:paraId="5EAE4DDB" w14:textId="77777777" w:rsidR="00DA3B27" w:rsidRPr="00791D37" w:rsidRDefault="00DA3B27" w:rsidP="00791D37"/>
    <w:p w14:paraId="5FEDA898" w14:textId="7CD97454" w:rsidR="00DA3B27" w:rsidRPr="00791D37" w:rsidRDefault="00CA64F2" w:rsidP="00FE1EC4">
      <w:pPr>
        <w:pStyle w:val="Ttulo4"/>
      </w:pPr>
      <w:bookmarkStart w:id="2437" w:name="_Toc81499354"/>
      <w:bookmarkStart w:id="2438" w:name="_Toc82012103"/>
      <w:bookmarkStart w:id="2439" w:name="_Toc82024930"/>
      <w:bookmarkStart w:id="2440" w:name="_Toc82030774"/>
      <w:r w:rsidRPr="00791D37">
        <w:t>CONTIKI</w:t>
      </w:r>
      <w:bookmarkEnd w:id="2437"/>
      <w:bookmarkEnd w:id="2438"/>
      <w:bookmarkEnd w:id="2439"/>
      <w:bookmarkEnd w:id="2440"/>
    </w:p>
    <w:p w14:paraId="3B69A77C" w14:textId="77777777" w:rsidR="00DA3B27" w:rsidRPr="00791D37" w:rsidRDefault="00DA3B27" w:rsidP="00791D37"/>
    <w:p w14:paraId="5F4B18D6" w14:textId="0E41CB63" w:rsidR="00DA3B27" w:rsidRPr="00791D37" w:rsidRDefault="00DA3B27" w:rsidP="00791D37">
      <w:proofErr w:type="spellStart"/>
      <w:r w:rsidRPr="00791D37">
        <w:t>Contiki</w:t>
      </w:r>
      <w:proofErr w:type="spellEnd"/>
      <w:r w:rsidRPr="00791D37">
        <w:t xml:space="preserve"> es un sistema operativo hibrido basado en Unix. </w:t>
      </w:r>
      <w:del w:id="2441" w:author="JORGE CONTRERAS ORTIZ" w:date="2021-09-05T18:06:00Z">
        <w:r w:rsidRPr="00791D37" w:rsidDel="00387F22">
          <w:delText>Contiki e</w:delText>
        </w:r>
      </w:del>
      <w:ins w:id="2442" w:author="JORGE CONTRERAS ORTIZ" w:date="2021-09-05T18:07:00Z">
        <w:r w:rsidR="00387F22">
          <w:t>E</w:t>
        </w:r>
      </w:ins>
      <w:r w:rsidRPr="00791D37">
        <w:t>s de código abierto, muy portable y con capacidad de multitarea y control de eventos</w:t>
      </w:r>
      <w:del w:id="2443" w:author="JORGE CONTRERAS ORTIZ" w:date="2021-09-05T18:12:00Z">
        <w:r w:rsidRPr="00791D37" w:rsidDel="00E558C7">
          <w:delText>, el cuál</w:delText>
        </w:r>
      </w:del>
      <w:ins w:id="2444" w:author="JORGE CONTRERAS ORTIZ" w:date="2021-09-05T18:12:00Z">
        <w:r w:rsidR="00E558C7">
          <w:t xml:space="preserve">. </w:t>
        </w:r>
      </w:ins>
      <w:del w:id="2445" w:author="JORGE CONTRERAS ORTIZ" w:date="2021-09-05T18:12:00Z">
        <w:r w:rsidRPr="00791D37" w:rsidDel="00E558C7">
          <w:delText xml:space="preserve"> fue pensado</w:delText>
        </w:r>
      </w:del>
      <w:ins w:id="2446" w:author="JORGE CONTRERAS ORTIZ" w:date="2021-09-05T18:12:00Z">
        <w:r w:rsidR="00E558C7">
          <w:t>Ha sido diseñado</w:t>
        </w:r>
      </w:ins>
      <w:r w:rsidRPr="00791D37">
        <w:t xml:space="preserve"> para una eficiencia en memoria en sistemas de redes embebidos y redes de sensores inalámbricos. Puede estar en nodos con capacidades de memoria tan baja como 20 KB en RAM y 100 KB en ROM. </w:t>
      </w:r>
      <w:del w:id="2447" w:author="JORGE CONTRERAS ORTIZ" w:date="2021-09-05T18:07:00Z">
        <w:r w:rsidRPr="00791D37" w:rsidDel="00387F22">
          <w:delText xml:space="preserve">Contiki </w:delText>
        </w:r>
      </w:del>
      <w:ins w:id="2448" w:author="JORGE CONTRERAS ORTIZ" w:date="2021-09-05T18:07:00Z">
        <w:r w:rsidR="00387F22">
          <w:t>También</w:t>
        </w:r>
        <w:r w:rsidR="00387F22" w:rsidRPr="00791D37">
          <w:t xml:space="preserve"> </w:t>
        </w:r>
      </w:ins>
      <w:r w:rsidRPr="00791D37">
        <w:t>permite comunicaciones IP, pudiendo tanto IPv4 e IPv6.</w:t>
      </w:r>
    </w:p>
    <w:p w14:paraId="2754A6C1" w14:textId="676DFB6F" w:rsidR="00032C7F" w:rsidRDefault="00DA3B27" w:rsidP="00791D37">
      <w:pPr>
        <w:rPr>
          <w:ins w:id="2449" w:author="JORGE CONTRERAS ORTIZ" w:date="2021-09-05T22:24:00Z"/>
        </w:rPr>
      </w:pPr>
      <w:r w:rsidRPr="00791D37">
        <w:t xml:space="preserve">Gracias a la multitarea y </w:t>
      </w:r>
      <w:del w:id="2450" w:author="JORGE CONTRERAS ORTIZ" w:date="2021-09-08T13:29:00Z">
        <w:r w:rsidRPr="00791D37" w:rsidDel="00483AEA">
          <w:delText xml:space="preserve">manejo </w:delText>
        </w:r>
      </w:del>
      <w:ins w:id="2451" w:author="JORGE CONTRERAS ORTIZ" w:date="2021-09-08T13:29:00Z">
        <w:r w:rsidR="00483AEA">
          <w:t>gestión</w:t>
        </w:r>
        <w:r w:rsidR="00483AEA" w:rsidRPr="00791D37">
          <w:t xml:space="preserve"> </w:t>
        </w:r>
      </w:ins>
      <w:r w:rsidRPr="00791D37">
        <w:t xml:space="preserve">de eventos, se soporta una carga dinámica y reemplazamiento de servicios o programas individualmente. La arquitectura utilizada </w:t>
      </w:r>
      <w:ins w:id="2452" w:author="JORGE CONTRERAS ORTIZ" w:date="2021-09-08T08:41:00Z">
        <w:r w:rsidR="00D663E2">
          <w:t xml:space="preserve">en </w:t>
        </w:r>
        <w:proofErr w:type="spellStart"/>
        <w:r w:rsidR="00D663E2">
          <w:t>Contiki</w:t>
        </w:r>
        <w:proofErr w:type="spellEnd"/>
        <w:r w:rsidR="00D663E2">
          <w:t xml:space="preserve"> </w:t>
        </w:r>
      </w:ins>
      <w:r w:rsidRPr="00791D37">
        <w:t xml:space="preserve">es la mostrada </w:t>
      </w:r>
      <w:del w:id="2453" w:author="JORGE CONTRERAS ORTIZ" w:date="2021-09-05T18:13:00Z">
        <w:r w:rsidRPr="00791D37" w:rsidDel="00E558C7">
          <w:delText>en la siguiente imagen</w:delText>
        </w:r>
      </w:del>
      <w:ins w:id="2454" w:author="JORGE CONTRERAS ORTIZ" w:date="2021-09-05T18:13:00Z">
        <w:r w:rsidR="00E558C7">
          <w:t xml:space="preserve">a continuación en </w:t>
        </w:r>
        <w:r w:rsidR="00E558C7">
          <w:fldChar w:fldCharType="begin"/>
        </w:r>
        <w:r w:rsidR="00E558C7">
          <w:instrText xml:space="preserve"> REF _Ref81758054 \h </w:instrText>
        </w:r>
      </w:ins>
      <w:r w:rsidR="00E558C7">
        <w:fldChar w:fldCharType="separate"/>
      </w:r>
      <w:ins w:id="2455" w:author="JORGE CONTRERAS ORTIZ" w:date="2021-09-08T21:58:00Z">
        <w:r w:rsidR="007865AB">
          <w:t xml:space="preserve">Ilustración </w:t>
        </w:r>
        <w:r w:rsidR="007865AB">
          <w:rPr>
            <w:noProof/>
          </w:rPr>
          <w:t>4</w:t>
        </w:r>
      </w:ins>
      <w:ins w:id="2456" w:author="JORGE CONTRERAS ORTIZ" w:date="2021-09-05T18:13:00Z">
        <w:r w:rsidR="00E558C7">
          <w:fldChar w:fldCharType="end"/>
        </w:r>
      </w:ins>
      <w:r w:rsidRPr="00791D37">
        <w:t xml:space="preserve">: </w:t>
      </w:r>
    </w:p>
    <w:p w14:paraId="7BDC661D" w14:textId="68F343A1" w:rsidR="00032C7F" w:rsidRDefault="00032C7F" w:rsidP="00791D37">
      <w:pPr>
        <w:rPr>
          <w:ins w:id="2457" w:author="JORGE CONTRERAS ORTIZ" w:date="2021-09-05T22:24:00Z"/>
        </w:rPr>
      </w:pPr>
    </w:p>
    <w:p w14:paraId="57765958" w14:textId="77777777" w:rsidR="00032C7F" w:rsidRDefault="00032C7F" w:rsidP="00791D37">
      <w:pPr>
        <w:rPr>
          <w:ins w:id="2458" w:author="JORGE CONTRERAS ORTIZ" w:date="2021-09-05T22:23:00Z"/>
        </w:rPr>
      </w:pPr>
    </w:p>
    <w:p w14:paraId="6A4EFFA5" w14:textId="77777777" w:rsidR="00032C7F" w:rsidRPr="00791D37" w:rsidRDefault="00032C7F" w:rsidP="00791D37"/>
    <w:p w14:paraId="1E54557E" w14:textId="77777777" w:rsidR="00F21168" w:rsidRDefault="00DA3B27" w:rsidP="00F21168">
      <w:pPr>
        <w:keepNext/>
        <w:jc w:val="center"/>
      </w:pPr>
      <w:r w:rsidRPr="00791D37">
        <w:rPr>
          <w:noProof/>
        </w:rPr>
        <w:drawing>
          <wp:inline distT="0" distB="0" distL="0" distR="0" wp14:anchorId="32D5CF93" wp14:editId="4F89118B">
            <wp:extent cx="2753960" cy="2924089"/>
            <wp:effectExtent l="0" t="0" r="8890" b="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23"/>
                    <a:stretch>
                      <a:fillRect/>
                    </a:stretch>
                  </pic:blipFill>
                  <pic:spPr>
                    <a:xfrm>
                      <a:off x="0" y="0"/>
                      <a:ext cx="2790854" cy="2963262"/>
                    </a:xfrm>
                    <a:prstGeom prst="rect">
                      <a:avLst/>
                    </a:prstGeom>
                  </pic:spPr>
                </pic:pic>
              </a:graphicData>
            </a:graphic>
          </wp:inline>
        </w:drawing>
      </w:r>
    </w:p>
    <w:p w14:paraId="516BACA2" w14:textId="279E175D" w:rsidR="00DA3B27" w:rsidRDefault="00F21168" w:rsidP="00F21168">
      <w:pPr>
        <w:pStyle w:val="Descripcin"/>
        <w:jc w:val="center"/>
        <w:rPr>
          <w:ins w:id="2459" w:author="JORGE CONTRERAS ORTIZ" w:date="2021-09-05T22:23:00Z"/>
        </w:rPr>
      </w:pPr>
      <w:bookmarkStart w:id="2460" w:name="_Ref81758054"/>
      <w:bookmarkStart w:id="2461" w:name="_Toc82030947"/>
      <w:r>
        <w:t xml:space="preserve">Ilustración </w:t>
      </w:r>
      <w:r w:rsidR="006675AD">
        <w:fldChar w:fldCharType="begin"/>
      </w:r>
      <w:r w:rsidR="006675AD">
        <w:instrText xml:space="preserve"> SEQ Ilustración \* ARABIC </w:instrText>
      </w:r>
      <w:r w:rsidR="006675AD">
        <w:fldChar w:fldCharType="separate"/>
      </w:r>
      <w:ins w:id="2462" w:author="JORGE CONTRERAS ORTIZ" w:date="2021-09-08T21:58:00Z">
        <w:r w:rsidR="007865AB">
          <w:rPr>
            <w:noProof/>
          </w:rPr>
          <w:t>4</w:t>
        </w:r>
      </w:ins>
      <w:del w:id="2463" w:author="JORGE CONTRERAS ORTIZ" w:date="2021-09-08T20:14:00Z">
        <w:r w:rsidR="00770F63" w:rsidDel="00F73334">
          <w:rPr>
            <w:noProof/>
          </w:rPr>
          <w:delText>2</w:delText>
        </w:r>
      </w:del>
      <w:r w:rsidR="006675AD">
        <w:rPr>
          <w:noProof/>
        </w:rPr>
        <w:fldChar w:fldCharType="end"/>
      </w:r>
      <w:bookmarkEnd w:id="2460"/>
      <w:r>
        <w:t xml:space="preserve"> </w:t>
      </w:r>
      <w:r w:rsidRPr="00B83026">
        <w:t xml:space="preserve">Arquitectura en </w:t>
      </w:r>
      <w:proofErr w:type="spellStart"/>
      <w:r w:rsidRPr="00B83026">
        <w:t>Contiki</w:t>
      </w:r>
      <w:proofErr w:type="spellEnd"/>
      <w:r>
        <w:t xml:space="preserve"> </w:t>
      </w:r>
      <w:r>
        <w:fldChar w:fldCharType="begin" w:fldLock="1"/>
      </w:r>
      <w:r w:rsidR="006242EF">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fldChar w:fldCharType="separate"/>
      </w:r>
      <w:r w:rsidRPr="00F21168">
        <w:rPr>
          <w:i w:val="0"/>
          <w:noProof/>
        </w:rPr>
        <w:t>[7]</w:t>
      </w:r>
      <w:bookmarkEnd w:id="2461"/>
      <w:r>
        <w:fldChar w:fldCharType="end"/>
      </w:r>
    </w:p>
    <w:p w14:paraId="19DD8673" w14:textId="3A6A5854" w:rsidR="00032C7F" w:rsidRDefault="00032C7F" w:rsidP="00032C7F">
      <w:pPr>
        <w:rPr>
          <w:ins w:id="2464" w:author="JORGE CONTRERAS ORTIZ" w:date="2021-09-08T23:11:00Z"/>
        </w:rPr>
      </w:pPr>
    </w:p>
    <w:p w14:paraId="1CCB53E7" w14:textId="18164450" w:rsidR="00611C4B" w:rsidRDefault="00611C4B" w:rsidP="00032C7F">
      <w:pPr>
        <w:rPr>
          <w:ins w:id="2465" w:author="JORGE CONTRERAS ORTIZ" w:date="2021-09-08T23:11:00Z"/>
        </w:rPr>
      </w:pPr>
    </w:p>
    <w:p w14:paraId="294765D0" w14:textId="799EF68C" w:rsidR="00611C4B" w:rsidRDefault="00611C4B" w:rsidP="00032C7F">
      <w:pPr>
        <w:rPr>
          <w:ins w:id="2466" w:author="JORGE CONTRERAS ORTIZ" w:date="2021-09-08T23:11:00Z"/>
        </w:rPr>
      </w:pPr>
    </w:p>
    <w:p w14:paraId="62654BCC" w14:textId="77777777" w:rsidR="00611C4B" w:rsidRDefault="00611C4B" w:rsidP="00032C7F">
      <w:pPr>
        <w:rPr>
          <w:ins w:id="2467" w:author="JORGE CONTRERAS ORTIZ" w:date="2021-09-05T22:24:00Z"/>
        </w:rPr>
      </w:pPr>
    </w:p>
    <w:p w14:paraId="1AC3E9F6" w14:textId="4DE37FAC" w:rsidR="00032C7F" w:rsidRPr="00030323" w:rsidDel="00611C4B" w:rsidRDefault="00032C7F">
      <w:pPr>
        <w:rPr>
          <w:del w:id="2468" w:author="JORGE CONTRERAS ORTIZ" w:date="2021-09-08T23:08:00Z"/>
        </w:rPr>
        <w:pPrChange w:id="2469" w:author="JORGE CONTRERAS ORTIZ" w:date="2021-09-05T22:23:00Z">
          <w:pPr>
            <w:pStyle w:val="Descripcin"/>
            <w:jc w:val="center"/>
          </w:pPr>
        </w:pPrChange>
      </w:pPr>
    </w:p>
    <w:p w14:paraId="2ACAB232" w14:textId="6B0785A4" w:rsidR="00DA3B27" w:rsidRPr="00791D37" w:rsidDel="00E558C7" w:rsidRDefault="00DA3B27" w:rsidP="006242EF">
      <w:pPr>
        <w:pStyle w:val="TDC3"/>
        <w:rPr>
          <w:del w:id="2470" w:author="JORGE CONTRERAS ORTIZ" w:date="2021-09-05T18:14:00Z"/>
          <w:rFonts w:eastAsiaTheme="minorHAnsi"/>
        </w:rPr>
      </w:pPr>
      <w:bookmarkStart w:id="2471" w:name="_Toc81772798"/>
      <w:bookmarkStart w:id="2472" w:name="_Toc81776447"/>
      <w:bookmarkStart w:id="2473" w:name="_Toc81776643"/>
      <w:bookmarkStart w:id="2474" w:name="_Toc81777006"/>
      <w:bookmarkStart w:id="2475" w:name="_Toc81777291"/>
      <w:bookmarkStart w:id="2476" w:name="_Toc81777577"/>
      <w:bookmarkStart w:id="2477" w:name="_Toc81777877"/>
      <w:bookmarkStart w:id="2478" w:name="_Toc81778168"/>
      <w:bookmarkStart w:id="2479" w:name="_Toc81938473"/>
      <w:bookmarkStart w:id="2480" w:name="_Toc81941385"/>
      <w:bookmarkStart w:id="2481" w:name="_Toc81993048"/>
      <w:bookmarkStart w:id="2482" w:name="_Toc81994572"/>
      <w:bookmarkStart w:id="2483" w:name="_Toc81994778"/>
      <w:bookmarkStart w:id="2484" w:name="_Toc81995073"/>
      <w:bookmarkStart w:id="2485" w:name="_Toc82011682"/>
      <w:bookmarkStart w:id="2486" w:name="_Toc82011889"/>
      <w:bookmarkStart w:id="2487" w:name="_Toc82012104"/>
      <w:bookmarkStart w:id="2488" w:name="_Toc82012323"/>
      <w:bookmarkStart w:id="2489" w:name="_Toc82024628"/>
      <w:bookmarkStart w:id="2490" w:name="_Toc82024931"/>
      <w:bookmarkStart w:id="2491" w:name="_Toc82025363"/>
      <w:bookmarkStart w:id="2492" w:name="_Toc82025573"/>
      <w:bookmarkStart w:id="2493" w:name="_Toc82025876"/>
      <w:bookmarkStart w:id="2494" w:name="_Toc82030775"/>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p>
    <w:p w14:paraId="3D22FEDB" w14:textId="60648467" w:rsidR="00DA3B27" w:rsidRPr="00791D37" w:rsidDel="00CA64F2" w:rsidRDefault="00DA3B27" w:rsidP="00791D37">
      <w:pPr>
        <w:rPr>
          <w:del w:id="2495" w:author="JORGE CONTRERAS ORTIZ" w:date="2021-09-05T20:52:00Z"/>
        </w:rPr>
      </w:pPr>
      <w:bookmarkStart w:id="2496" w:name="_Toc81772799"/>
      <w:bookmarkStart w:id="2497" w:name="_Toc81776448"/>
      <w:bookmarkStart w:id="2498" w:name="_Toc81776644"/>
      <w:bookmarkStart w:id="2499" w:name="_Toc81777007"/>
      <w:bookmarkStart w:id="2500" w:name="_Toc81777292"/>
      <w:bookmarkStart w:id="2501" w:name="_Toc81777578"/>
      <w:bookmarkStart w:id="2502" w:name="_Toc81777878"/>
      <w:bookmarkStart w:id="2503" w:name="_Toc81778169"/>
      <w:bookmarkStart w:id="2504" w:name="_Toc81938474"/>
      <w:bookmarkStart w:id="2505" w:name="_Toc81941386"/>
      <w:bookmarkStart w:id="2506" w:name="_Toc81993049"/>
      <w:bookmarkStart w:id="2507" w:name="_Toc81994573"/>
      <w:bookmarkStart w:id="2508" w:name="_Toc81994779"/>
      <w:bookmarkStart w:id="2509" w:name="_Toc81995074"/>
      <w:bookmarkStart w:id="2510" w:name="_Toc82011683"/>
      <w:bookmarkStart w:id="2511" w:name="_Toc82011890"/>
      <w:bookmarkStart w:id="2512" w:name="_Toc82012105"/>
      <w:bookmarkStart w:id="2513" w:name="_Toc82012324"/>
      <w:bookmarkStart w:id="2514" w:name="_Toc82024629"/>
      <w:bookmarkStart w:id="2515" w:name="_Toc82024932"/>
      <w:bookmarkStart w:id="2516" w:name="_Toc82025364"/>
      <w:bookmarkStart w:id="2517" w:name="_Toc82025574"/>
      <w:bookmarkStart w:id="2518" w:name="_Toc82025877"/>
      <w:bookmarkStart w:id="2519" w:name="_Toc82030776"/>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p>
    <w:p w14:paraId="0297F779" w14:textId="0B385670" w:rsidR="00DA3B27" w:rsidRPr="00791D37" w:rsidDel="00CA64F2" w:rsidRDefault="00DA3B27" w:rsidP="00791D37">
      <w:pPr>
        <w:rPr>
          <w:del w:id="2520" w:author="JORGE CONTRERAS ORTIZ" w:date="2021-09-05T20:52:00Z"/>
        </w:rPr>
      </w:pPr>
      <w:bookmarkStart w:id="2521" w:name="_Toc81772800"/>
      <w:bookmarkStart w:id="2522" w:name="_Toc81776449"/>
      <w:bookmarkStart w:id="2523" w:name="_Toc81776645"/>
      <w:bookmarkStart w:id="2524" w:name="_Toc81777008"/>
      <w:bookmarkStart w:id="2525" w:name="_Toc81777293"/>
      <w:bookmarkStart w:id="2526" w:name="_Toc81777579"/>
      <w:bookmarkStart w:id="2527" w:name="_Toc81777879"/>
      <w:bookmarkStart w:id="2528" w:name="_Toc81778170"/>
      <w:bookmarkStart w:id="2529" w:name="_Toc81938475"/>
      <w:bookmarkStart w:id="2530" w:name="_Toc81941387"/>
      <w:bookmarkStart w:id="2531" w:name="_Toc81993050"/>
      <w:bookmarkStart w:id="2532" w:name="_Toc81994574"/>
      <w:bookmarkStart w:id="2533" w:name="_Toc81994780"/>
      <w:bookmarkStart w:id="2534" w:name="_Toc81995075"/>
      <w:bookmarkStart w:id="2535" w:name="_Toc82011684"/>
      <w:bookmarkStart w:id="2536" w:name="_Toc82011891"/>
      <w:bookmarkStart w:id="2537" w:name="_Toc82012106"/>
      <w:bookmarkStart w:id="2538" w:name="_Toc82012325"/>
      <w:bookmarkStart w:id="2539" w:name="_Toc82024630"/>
      <w:bookmarkStart w:id="2540" w:name="_Toc82024933"/>
      <w:bookmarkStart w:id="2541" w:name="_Toc82025365"/>
      <w:bookmarkStart w:id="2542" w:name="_Toc82025575"/>
      <w:bookmarkStart w:id="2543" w:name="_Toc82025878"/>
      <w:bookmarkStart w:id="2544" w:name="_Toc82030777"/>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p>
    <w:p w14:paraId="1AFD7D41" w14:textId="78482533" w:rsidR="00DA3B27" w:rsidRPr="00791D37" w:rsidRDefault="00E558C7" w:rsidP="00FE1EC4">
      <w:pPr>
        <w:pStyle w:val="Ttulo4"/>
      </w:pPr>
      <w:bookmarkStart w:id="2545" w:name="_Toc81499355"/>
      <w:bookmarkStart w:id="2546" w:name="_Toc82012107"/>
      <w:bookmarkStart w:id="2547" w:name="_Toc82024934"/>
      <w:bookmarkStart w:id="2548" w:name="_Toc82030778"/>
      <w:r w:rsidRPr="00791D37">
        <w:t>TINY</w:t>
      </w:r>
      <w:r w:rsidR="00DA3B27" w:rsidRPr="00791D37">
        <w:t>OS</w:t>
      </w:r>
      <w:bookmarkEnd w:id="2545"/>
      <w:bookmarkEnd w:id="2546"/>
      <w:bookmarkEnd w:id="2547"/>
      <w:bookmarkEnd w:id="2548"/>
    </w:p>
    <w:p w14:paraId="09BAE51C" w14:textId="77777777" w:rsidR="00DA3B27" w:rsidRPr="00791D37" w:rsidRDefault="00DA3B27" w:rsidP="00791D37"/>
    <w:p w14:paraId="61F41A05" w14:textId="047F69A7" w:rsidR="00DA3B27" w:rsidRPr="00791D37" w:rsidDel="007F07E9" w:rsidRDefault="00D663E2" w:rsidP="00791D37">
      <w:pPr>
        <w:rPr>
          <w:del w:id="2549" w:author="JORGE CONTRERAS ORTIZ" w:date="2021-09-08T08:44:00Z"/>
        </w:rPr>
      </w:pPr>
      <w:proofErr w:type="spellStart"/>
      <w:ins w:id="2550" w:author="JORGE CONTRERAS ORTIZ" w:date="2021-09-08T08:43:00Z">
        <w:r>
          <w:t>TinyOS</w:t>
        </w:r>
        <w:proofErr w:type="spellEnd"/>
        <w:r>
          <w:t xml:space="preserve"> es otro</w:t>
        </w:r>
      </w:ins>
      <w:del w:id="2551" w:author="JORGE CONTRERAS ORTIZ" w:date="2021-09-08T08:43:00Z">
        <w:r w:rsidR="00DA3B27" w:rsidRPr="00791D37" w:rsidDel="00D663E2">
          <w:delText>Otro</w:delText>
        </w:r>
      </w:del>
      <w:r w:rsidR="00DA3B27" w:rsidRPr="00791D37">
        <w:t xml:space="preserve"> sistema basado en Unix</w:t>
      </w:r>
      <w:ins w:id="2552" w:author="JORGE CONTRERAS ORTIZ" w:date="2021-09-08T08:43:00Z">
        <w:r w:rsidR="007F07E9">
          <w:t>,</w:t>
        </w:r>
      </w:ins>
      <w:ins w:id="2553" w:author="JORGE CONTRERAS ORTIZ" w:date="2021-09-08T08:44:00Z">
        <w:r w:rsidR="007F07E9">
          <w:t xml:space="preserve"> como es </w:t>
        </w:r>
        <w:proofErr w:type="spellStart"/>
        <w:r w:rsidR="007F07E9">
          <w:t>Contiki</w:t>
        </w:r>
      </w:ins>
      <w:proofErr w:type="spellEnd"/>
      <w:r w:rsidR="00DA3B27" w:rsidRPr="00791D37">
        <w:t xml:space="preserve">, pensado para dispositivos limitados y de baja potencia. </w:t>
      </w:r>
      <w:proofErr w:type="spellStart"/>
      <w:r w:rsidR="00DA3B27" w:rsidRPr="006242EF">
        <w:rPr>
          <w:lang w:val="en-US"/>
        </w:rPr>
        <w:t>TinyOs</w:t>
      </w:r>
      <w:proofErr w:type="spellEnd"/>
      <w:r w:rsidR="00DA3B27" w:rsidRPr="006242EF">
        <w:rPr>
          <w:lang w:val="en-US"/>
        </w:rPr>
        <w:t xml:space="preserve"> 2.X </w:t>
      </w:r>
      <w:proofErr w:type="spellStart"/>
      <w:r w:rsidR="00DA3B27" w:rsidRPr="006242EF">
        <w:rPr>
          <w:lang w:val="en-US"/>
        </w:rPr>
        <w:t>soporta</w:t>
      </w:r>
      <w:proofErr w:type="spellEnd"/>
      <w:r w:rsidR="00DA3B27" w:rsidRPr="006242EF">
        <w:rPr>
          <w:lang w:val="en-US"/>
        </w:rPr>
        <w:t xml:space="preserve"> 6LoWPAN gracias a BLIP (</w:t>
      </w:r>
      <w:r w:rsidR="00DA3B27" w:rsidRPr="006242EF">
        <w:rPr>
          <w:i/>
          <w:iCs/>
          <w:lang w:val="en-US"/>
        </w:rPr>
        <w:t xml:space="preserve">Berkeley Low-power IP stack). </w:t>
      </w:r>
      <w:r w:rsidR="00DA3B27" w:rsidRPr="00791D37">
        <w:t xml:space="preserve">BLIP es la pila de 6LoWPAN más avanzada en cuanto a funcionalidades. Implementa las características básicas definidas en RFC4844, como compresión de la cabecera, fragmentación y direccionamiento, incluyendo también ICMPv6 y paquetes UDP. BLIP implementa también </w:t>
      </w:r>
      <w:r w:rsidR="00DA3B27" w:rsidRPr="00791D37">
        <w:rPr>
          <w:i/>
          <w:iCs/>
        </w:rPr>
        <w:t xml:space="preserve">Descubrimiento de vecinos o </w:t>
      </w:r>
      <w:del w:id="2554" w:author="JORGE CONTRERAS ORTIZ" w:date="2021-09-08T08:45:00Z">
        <w:r w:rsidR="00DA3B27" w:rsidRPr="00791D37" w:rsidDel="007F07E9">
          <w:rPr>
            <w:i/>
            <w:iCs/>
          </w:rPr>
          <w:delText>Neighbor Discovery</w:delText>
        </w:r>
      </w:del>
      <w:ins w:id="2555" w:author="JORGE CONTRERAS ORTIZ" w:date="2021-09-08T08:45:00Z">
        <w:r w:rsidR="007F07E9">
          <w:rPr>
            <w:i/>
            <w:iCs/>
          </w:rPr>
          <w:t>NDP</w:t>
        </w:r>
      </w:ins>
      <w:r w:rsidR="00DA3B27" w:rsidRPr="00791D37">
        <w:t>, en una versión reducida, configura</w:t>
      </w:r>
      <w:ins w:id="2556" w:author="JORGE CONTRERAS ORTIZ" w:date="2021-09-08T13:37:00Z">
        <w:r w:rsidR="003C0C21">
          <w:t>ndo</w:t>
        </w:r>
      </w:ins>
      <w:ins w:id="2557" w:author="JORGE CONTRERAS ORTIZ" w:date="2021-09-08T13:30:00Z">
        <w:r w:rsidR="00483AEA">
          <w:t xml:space="preserve"> </w:t>
        </w:r>
      </w:ins>
      <w:del w:id="2558" w:author="JORGE CONTRERAS ORTIZ" w:date="2021-09-08T13:30:00Z">
        <w:r w:rsidR="00DA3B27" w:rsidRPr="00791D37" w:rsidDel="00483AEA">
          <w:delText xml:space="preserve">r </w:delText>
        </w:r>
      </w:del>
      <w:r w:rsidR="00DA3B27" w:rsidRPr="00791D37">
        <w:t xml:space="preserve">una dirección local de enlace en el arranque de los nodos y una dirección global si se recibe el anuncio del enrutador. </w:t>
      </w:r>
    </w:p>
    <w:p w14:paraId="6C970A28" w14:textId="4A0B0807" w:rsidR="00DA3B27" w:rsidRDefault="00DA3B27" w:rsidP="00791D37">
      <w:pPr>
        <w:rPr>
          <w:ins w:id="2559" w:author="JORGE CONTRERAS ORTIZ" w:date="2021-09-05T23:38:00Z"/>
        </w:rPr>
      </w:pPr>
      <w:r w:rsidRPr="00791D37">
        <w:t>En comparación con versiones anteriores, BLIP soporta redes de malla.</w:t>
      </w:r>
    </w:p>
    <w:p w14:paraId="243FDAF9" w14:textId="77777777" w:rsidR="001749E7" w:rsidRPr="00791D37" w:rsidRDefault="001749E7" w:rsidP="00791D37"/>
    <w:p w14:paraId="796D8049" w14:textId="122D2D58" w:rsidR="00DA3B27" w:rsidRPr="00791D37" w:rsidDel="00CA64F2" w:rsidRDefault="00DA3B27" w:rsidP="00791D37">
      <w:pPr>
        <w:rPr>
          <w:del w:id="2560" w:author="JORGE CONTRERAS ORTIZ" w:date="2021-09-05T20:57:00Z"/>
        </w:rPr>
      </w:pPr>
      <w:bookmarkStart w:id="2561" w:name="_Toc81772802"/>
      <w:bookmarkStart w:id="2562" w:name="_Toc81776451"/>
      <w:bookmarkStart w:id="2563" w:name="_Toc81776647"/>
      <w:bookmarkStart w:id="2564" w:name="_Toc81777010"/>
      <w:bookmarkStart w:id="2565" w:name="_Toc81777295"/>
      <w:bookmarkStart w:id="2566" w:name="_Toc81777581"/>
      <w:bookmarkStart w:id="2567" w:name="_Toc81777881"/>
      <w:bookmarkStart w:id="2568" w:name="_Toc81778172"/>
      <w:bookmarkStart w:id="2569" w:name="_Toc81938477"/>
      <w:bookmarkStart w:id="2570" w:name="_Toc81941389"/>
      <w:bookmarkStart w:id="2571" w:name="_Toc81993052"/>
      <w:bookmarkStart w:id="2572" w:name="_Toc81994576"/>
      <w:bookmarkStart w:id="2573" w:name="_Toc81994782"/>
      <w:bookmarkStart w:id="2574" w:name="_Toc81995077"/>
      <w:bookmarkStart w:id="2575" w:name="_Toc82011686"/>
      <w:bookmarkStart w:id="2576" w:name="_Toc82011893"/>
      <w:bookmarkStart w:id="2577" w:name="_Toc82012108"/>
      <w:bookmarkStart w:id="2578" w:name="_Toc82012327"/>
      <w:bookmarkStart w:id="2579" w:name="_Toc82024632"/>
      <w:bookmarkStart w:id="2580" w:name="_Toc82024935"/>
      <w:bookmarkStart w:id="2581" w:name="_Toc82025367"/>
      <w:bookmarkStart w:id="2582" w:name="_Toc82025577"/>
      <w:bookmarkStart w:id="2583" w:name="_Toc82025880"/>
      <w:bookmarkStart w:id="2584" w:name="_Toc82030779"/>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p>
    <w:p w14:paraId="1D1EF8CE" w14:textId="1E3A6E5B" w:rsidR="007E2B99" w:rsidRPr="00791D37" w:rsidRDefault="00E558C7" w:rsidP="00FE1EC4">
      <w:pPr>
        <w:pStyle w:val="Ttulo4"/>
      </w:pPr>
      <w:bookmarkStart w:id="2585" w:name="_Toc81499356"/>
      <w:bookmarkStart w:id="2586" w:name="_Toc82012109"/>
      <w:bookmarkStart w:id="2587" w:name="_Toc82024936"/>
      <w:bookmarkStart w:id="2588" w:name="_Toc82030780"/>
      <w:r w:rsidRPr="00791D37">
        <w:t>THREAD</w:t>
      </w:r>
      <w:bookmarkEnd w:id="2585"/>
      <w:bookmarkEnd w:id="2586"/>
      <w:bookmarkEnd w:id="2587"/>
      <w:bookmarkEnd w:id="2588"/>
    </w:p>
    <w:p w14:paraId="459A8F96" w14:textId="4AC9D7D5" w:rsidR="00B62082" w:rsidRPr="00791D37" w:rsidRDefault="00B62082" w:rsidP="00791D37"/>
    <w:p w14:paraId="3C69D67A" w14:textId="5702BC4B" w:rsidR="00E42FF4" w:rsidRPr="00791D37" w:rsidRDefault="00E42FF4" w:rsidP="00791D37">
      <w:r w:rsidRPr="00791D37">
        <w:t>Este protocolo es un estándar abierto para las comunicaciones inalámbricas dispositivo a dispositivo</w:t>
      </w:r>
      <w:r w:rsidR="00D46385" w:rsidRPr="00791D37">
        <w:t xml:space="preserve"> desarrollado por empresas como Samsung, Google y otras empresas. Este protocolo se basa en 6LoWPAN y en IPv6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w:t>
      </w:r>
      <w:del w:id="2589" w:author="JORGE CONTRERAS ORTIZ" w:date="2021-09-05T18:14:00Z">
        <w:r w:rsidR="00D46385" w:rsidRPr="00791D37" w:rsidDel="00E558C7">
          <w:delText>.</w:delText>
        </w:r>
      </w:del>
    </w:p>
    <w:p w14:paraId="0BB7A1AA" w14:textId="1092E9DD" w:rsidR="00E558C7" w:rsidRDefault="00D46385">
      <w:pPr>
        <w:jc w:val="left"/>
        <w:rPr>
          <w:ins w:id="2590" w:author="JORGE CONTRERAS ORTIZ" w:date="2021-09-05T18:15:00Z"/>
        </w:rPr>
        <w:pPrChange w:id="2591" w:author="JORGE CONTRERAS ORTIZ" w:date="2021-09-05T23:30:00Z">
          <w:pPr/>
        </w:pPrChange>
      </w:pPr>
      <w:r w:rsidRPr="00791D37">
        <w:t>Al ser el protocolo elegido</w:t>
      </w:r>
      <w:ins w:id="2592" w:author="JORGE CONTRERAS ORTIZ" w:date="2021-09-08T13:38:00Z">
        <w:r w:rsidR="003C0C21">
          <w:t xml:space="preserve"> para el desarrollo de este proyecto,</w:t>
        </w:r>
      </w:ins>
      <w:r w:rsidRPr="00791D37">
        <w:t xml:space="preserve"> </w:t>
      </w:r>
      <w:del w:id="2593" w:author="JORGE CONTRERAS ORTIZ" w:date="2021-09-05T18:15:00Z">
        <w:r w:rsidRPr="00791D37" w:rsidDel="00E558C7">
          <w:delText xml:space="preserve">lo </w:delText>
        </w:r>
      </w:del>
      <w:del w:id="2594" w:author="JORGE CONTRERAS ORTIZ" w:date="2021-09-05T18:14:00Z">
        <w:r w:rsidRPr="00791D37" w:rsidDel="00E558C7">
          <w:delText xml:space="preserve">comentaremos </w:delText>
        </w:r>
      </w:del>
      <w:ins w:id="2595" w:author="JORGE CONTRERAS ORTIZ" w:date="2021-09-05T18:14:00Z">
        <w:r w:rsidR="00E558C7">
          <w:t>se explicará y analizará</w:t>
        </w:r>
        <w:r w:rsidR="00E558C7" w:rsidRPr="00791D37">
          <w:t xml:space="preserve"> </w:t>
        </w:r>
      </w:ins>
      <w:r w:rsidRPr="00791D37">
        <w:t>más en profundidad en</w:t>
      </w:r>
      <w:ins w:id="2596" w:author="JORGE CONTRERAS ORTIZ" w:date="2021-09-04T13:51:00Z">
        <w:r w:rsidR="00E915C0">
          <w:t xml:space="preserve"> </w:t>
        </w:r>
      </w:ins>
      <w:ins w:id="2597" w:author="JORGE CONTRERAS ORTIZ" w:date="2021-09-05T23:30:00Z">
        <w:r w:rsidR="00064572">
          <w:fldChar w:fldCharType="begin"/>
        </w:r>
        <w:r w:rsidR="00064572">
          <w:instrText xml:space="preserve"> REF _Ref81777825 \w \h </w:instrText>
        </w:r>
      </w:ins>
      <w:r w:rsidR="00064572">
        <w:fldChar w:fldCharType="separate"/>
      </w:r>
      <w:ins w:id="2598" w:author="JORGE CONTRERAS ORTIZ" w:date="2021-09-08T21:58:00Z">
        <w:r w:rsidR="007865AB">
          <w:t>2.3</w:t>
        </w:r>
      </w:ins>
      <w:ins w:id="2599" w:author="JORGE CONTRERAS ORTIZ" w:date="2021-09-05T23:30:00Z">
        <w:r w:rsidR="00064572">
          <w:fldChar w:fldCharType="end"/>
        </w:r>
      </w:ins>
      <w:ins w:id="2600" w:author="JORGE CONTRERAS ORTIZ" w:date="2021-09-05T23:41:00Z">
        <w:r w:rsidR="001749E7">
          <w:t xml:space="preserve"> </w:t>
        </w:r>
      </w:ins>
      <w:ins w:id="2601" w:author="JORGE CONTRERAS ORTIZ" w:date="2021-09-05T23:40:00Z">
        <w:r w:rsidR="001749E7">
          <w:fldChar w:fldCharType="begin"/>
        </w:r>
        <w:r w:rsidR="001749E7">
          <w:instrText xml:space="preserve"> REF _Ref81777825 \h </w:instrText>
        </w:r>
      </w:ins>
      <w:r w:rsidR="001749E7">
        <w:fldChar w:fldCharType="separate"/>
      </w:r>
      <w:ins w:id="2602" w:author="JORGE CONTRERAS ORTIZ" w:date="2021-09-08T21:58:00Z">
        <w:r w:rsidR="007865AB">
          <w:t>THREAD</w:t>
        </w:r>
      </w:ins>
      <w:ins w:id="2603" w:author="JORGE CONTRERAS ORTIZ" w:date="2021-09-05T23:40:00Z">
        <w:r w:rsidR="001749E7">
          <w:fldChar w:fldCharType="end"/>
        </w:r>
      </w:ins>
      <w:del w:id="2604" w:author="JORGE CONTRERAS ORTIZ" w:date="2021-09-05T23:40:00Z">
        <w:r w:rsidRPr="00791D37" w:rsidDel="001749E7">
          <w:delText xml:space="preserve"> </w:delText>
        </w:r>
        <w:r w:rsidR="00B62082" w:rsidRPr="00791D37" w:rsidDel="001749E7">
          <w:delText xml:space="preserve"> </w:delText>
        </w:r>
      </w:del>
    </w:p>
    <w:p w14:paraId="7E6D4B3E" w14:textId="0442A4C4" w:rsidR="00B62082" w:rsidDel="00E558C7" w:rsidRDefault="00B62082" w:rsidP="00791D37">
      <w:pPr>
        <w:rPr>
          <w:del w:id="2605" w:author="JORGE CONTRERAS ORTIZ" w:date="2021-09-04T13:47:00Z"/>
        </w:rPr>
      </w:pPr>
      <w:del w:id="2606" w:author="JORGE CONTRERAS ORTIZ" w:date="2021-09-04T13:50:00Z">
        <w:r w:rsidRPr="00791D37" w:rsidDel="00E915C0">
          <w:rPr>
            <w:rFonts w:eastAsiaTheme="majorEastAsia"/>
            <w:color w:val="2F5496" w:themeColor="accent1" w:themeShade="BF"/>
            <w:sz w:val="28"/>
            <w:szCs w:val="26"/>
          </w:rPr>
          <w:fldChar w:fldCharType="begin"/>
        </w:r>
        <w:r w:rsidRPr="00CA64F2" w:rsidDel="00E915C0">
          <w:rPr>
            <w:rFonts w:eastAsiaTheme="majorEastAsia"/>
            <w:color w:val="2F5496" w:themeColor="accent1" w:themeShade="BF"/>
            <w:sz w:val="28"/>
            <w:szCs w:val="26"/>
          </w:rPr>
          <w:delInstrText xml:space="preserve"> HYPERLINK  \l "_THREAD" </w:delInstrText>
        </w:r>
        <w:r w:rsidRPr="00791D37" w:rsidDel="00E915C0">
          <w:rPr>
            <w:rFonts w:eastAsiaTheme="majorEastAsia"/>
            <w:color w:val="2F5496" w:themeColor="accent1" w:themeShade="BF"/>
            <w:sz w:val="28"/>
            <w:szCs w:val="26"/>
          </w:rPr>
          <w:fldChar w:fldCharType="separate"/>
        </w:r>
        <w:r w:rsidRPr="00791D37" w:rsidDel="00E915C0">
          <w:rPr>
            <w:rFonts w:eastAsiaTheme="majorEastAsia"/>
            <w:color w:val="2F5496" w:themeColor="accent1" w:themeShade="BF"/>
          </w:rPr>
          <w:delText>aparta</w:delText>
        </w:r>
      </w:del>
      <w:ins w:id="2607" w:author="JORGE CONTRERAS ORTIZ" w:date="2021-09-05T18:15:00Z">
        <w:r w:rsidR="00E558C7">
          <w:t>dffd</w:t>
        </w:r>
      </w:ins>
      <w:del w:id="2608" w:author="JORGE CONTRERAS ORTIZ" w:date="2021-09-04T13:50:00Z">
        <w:r w:rsidRPr="00791D37" w:rsidDel="00E915C0">
          <w:rPr>
            <w:rFonts w:eastAsiaTheme="majorEastAsia"/>
            <w:color w:val="2F5496" w:themeColor="accent1" w:themeShade="BF"/>
          </w:rPr>
          <w:delText>do 2.3.</w:delText>
        </w:r>
      </w:del>
    </w:p>
    <w:p w14:paraId="5FED1FE2" w14:textId="77777777" w:rsidR="00E558C7" w:rsidRDefault="00E558C7" w:rsidP="00791D37">
      <w:pPr>
        <w:rPr>
          <w:ins w:id="2609" w:author="JORGE CONTRERAS ORTIZ" w:date="2021-09-05T18:15:00Z"/>
        </w:rPr>
      </w:pPr>
    </w:p>
    <w:p w14:paraId="2F26234A" w14:textId="77777777" w:rsidR="00E558C7" w:rsidRDefault="00E558C7" w:rsidP="00791D37">
      <w:pPr>
        <w:rPr>
          <w:ins w:id="2610" w:author="JORGE CONTRERAS ORTIZ" w:date="2021-09-05T18:15:00Z"/>
        </w:rPr>
      </w:pPr>
    </w:p>
    <w:p w14:paraId="1B8AF1C1" w14:textId="77777777" w:rsidR="00E558C7" w:rsidRDefault="00E558C7" w:rsidP="00791D37">
      <w:pPr>
        <w:rPr>
          <w:ins w:id="2611" w:author="JORGE CONTRERAS ORTIZ" w:date="2021-09-05T18:15:00Z"/>
        </w:rPr>
      </w:pPr>
    </w:p>
    <w:p w14:paraId="0217FA4F" w14:textId="77777777" w:rsidR="00E558C7" w:rsidRPr="00791D37" w:rsidRDefault="00E558C7" w:rsidP="00791D37">
      <w:pPr>
        <w:rPr>
          <w:ins w:id="2612" w:author="JORGE CONTRERAS ORTIZ" w:date="2021-09-05T18:15:00Z"/>
          <w:rFonts w:eastAsiaTheme="majorEastAsia"/>
          <w:color w:val="2F5496" w:themeColor="accent1" w:themeShade="BF"/>
          <w:sz w:val="28"/>
          <w:szCs w:val="26"/>
        </w:rPr>
      </w:pPr>
    </w:p>
    <w:p w14:paraId="41EC82E8" w14:textId="3BFD22F6" w:rsidR="00B62082" w:rsidRPr="00791D37" w:rsidDel="00E915C0" w:rsidRDefault="00B62082" w:rsidP="00791D37">
      <w:pPr>
        <w:rPr>
          <w:del w:id="2613" w:author="JORGE CONTRERAS ORTIZ" w:date="2021-09-04T13:50:00Z"/>
        </w:rPr>
      </w:pPr>
      <w:del w:id="2614" w:author="JORGE CONTRERAS ORTIZ" w:date="2021-09-04T13:47:00Z">
        <w:r w:rsidRPr="00791D37" w:rsidDel="00E915C0">
          <w:br w:type="page"/>
        </w:r>
      </w:del>
    </w:p>
    <w:p w14:paraId="5A7D5EB3" w14:textId="43B598C8" w:rsidR="00E915C0" w:rsidRPr="00791D37" w:rsidDel="00E915C0" w:rsidRDefault="00B62082" w:rsidP="00791D37">
      <w:pPr>
        <w:rPr>
          <w:ins w:id="2615" w:author="JORGE CONTRERAS ORTIZ" w:date="2021-09-04T13:50:00Z"/>
          <w:del w:id="2616" w:author="JORGE CONTRERAS ORTIZ" w:date="2021-09-04T13:47:00Z"/>
          <w:rFonts w:eastAsiaTheme="majorEastAsia"/>
          <w:color w:val="2F5496" w:themeColor="accent1" w:themeShade="BF"/>
          <w:sz w:val="28"/>
          <w:szCs w:val="26"/>
        </w:rPr>
      </w:pPr>
      <w:bookmarkStart w:id="2617" w:name="_THREAD"/>
      <w:bookmarkStart w:id="2618" w:name="_Toc81499357"/>
      <w:bookmarkEnd w:id="2617"/>
      <w:del w:id="2619" w:author="JORGE CONTRERAS ORTIZ" w:date="2021-09-04T13:50:00Z">
        <w:r w:rsidRPr="00791D37" w:rsidDel="00E915C0">
          <w:delText>TH</w:delText>
        </w:r>
        <w:r w:rsidRPr="00791D37" w:rsidDel="00E915C0">
          <w:fldChar w:fldCharType="end"/>
        </w:r>
      </w:del>
    </w:p>
    <w:p w14:paraId="6084B688" w14:textId="77777777" w:rsidR="00064572" w:rsidRDefault="00064572">
      <w:pPr>
        <w:jc w:val="left"/>
        <w:rPr>
          <w:ins w:id="2620" w:author="JORGE CONTRERAS ORTIZ" w:date="2021-09-05T23:30:00Z"/>
          <w:rFonts w:eastAsiaTheme="majorEastAsia"/>
          <w:color w:val="2F5496" w:themeColor="accent1" w:themeShade="BF"/>
          <w:sz w:val="26"/>
          <w:szCs w:val="26"/>
        </w:rPr>
      </w:pPr>
      <w:bookmarkStart w:id="2621" w:name="_Ref81655865"/>
      <w:ins w:id="2622" w:author="JORGE CONTRERAS ORTIZ" w:date="2021-09-05T23:30:00Z">
        <w:r>
          <w:br w:type="page"/>
        </w:r>
      </w:ins>
    </w:p>
    <w:p w14:paraId="2966E203" w14:textId="5C5C6B14" w:rsidR="00B62082" w:rsidRPr="00791D37" w:rsidRDefault="00E915C0">
      <w:pPr>
        <w:pStyle w:val="Ttulo2"/>
      </w:pPr>
      <w:bookmarkStart w:id="2623" w:name="_Ref81777825"/>
      <w:bookmarkStart w:id="2624" w:name="_Toc82012110"/>
      <w:bookmarkStart w:id="2625" w:name="_Toc82024937"/>
      <w:bookmarkStart w:id="2626" w:name="_Toc82030781"/>
      <w:ins w:id="2627" w:author="JORGE CONTRERAS ORTIZ" w:date="2021-09-04T13:50:00Z">
        <w:r>
          <w:lastRenderedPageBreak/>
          <w:t>THR</w:t>
        </w:r>
      </w:ins>
      <w:ins w:id="2628" w:author="JORGE CONTRERAS ORTIZ" w:date="2021-09-04T13:51:00Z">
        <w:r>
          <w:t>EAD</w:t>
        </w:r>
      </w:ins>
      <w:bookmarkEnd w:id="2623"/>
      <w:bookmarkEnd w:id="2624"/>
      <w:bookmarkEnd w:id="2625"/>
      <w:bookmarkEnd w:id="2626"/>
      <w:commentRangeStart w:id="2629"/>
      <w:commentRangeEnd w:id="2629"/>
      <w:del w:id="2630" w:author="JORGE CONTRERAS ORTIZ" w:date="2021-09-04T13:50:00Z">
        <w:r w:rsidR="00B62082" w:rsidRPr="00791D37" w:rsidDel="00E915C0">
          <w:rPr>
            <w:rStyle w:val="Refdecomentario"/>
            <w:rFonts w:eastAsiaTheme="minorHAnsi"/>
            <w:color w:val="auto"/>
          </w:rPr>
          <w:commentReference w:id="2629"/>
        </w:r>
        <w:r w:rsidR="00B62082" w:rsidRPr="00791D37" w:rsidDel="00E915C0">
          <w:delText>READ</w:delText>
        </w:r>
      </w:del>
      <w:bookmarkEnd w:id="2618"/>
      <w:bookmarkEnd w:id="2621"/>
      <w:r w:rsidR="00B62082" w:rsidRPr="00791D37">
        <w:t xml:space="preserve"> </w:t>
      </w:r>
    </w:p>
    <w:p w14:paraId="6AF95DDC" w14:textId="77777777" w:rsidR="00B62082" w:rsidRPr="00791D37" w:rsidRDefault="00B62082" w:rsidP="00791D37"/>
    <w:p w14:paraId="7B92B9C7" w14:textId="6A313925" w:rsidR="00B62082" w:rsidRDefault="00B62082" w:rsidP="00791D37">
      <w:pPr>
        <w:rPr>
          <w:ins w:id="2631" w:author="JORGE CONTRERAS ORTIZ" w:date="2021-09-05T20:57:00Z"/>
        </w:rPr>
      </w:pPr>
      <w:r w:rsidRPr="00791D37">
        <w:t>Thread es una especificación IoT gratuita, con redes en malla, basada en 6LoWPAN y en IPv6</w:t>
      </w:r>
      <w:r w:rsidR="00D46385" w:rsidRPr="00791D37">
        <w:t xml:space="preserve">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 xml:space="preserve">. </w:t>
      </w:r>
      <w:r w:rsidRPr="00791D37">
        <w:t xml:space="preserve">Esta ha sido desarrollada por empresas como Samsung, Google y muchas otras grandes compañías. Como se indica en la especificación THREAD </w:t>
      </w:r>
      <w:r w:rsidRPr="00791D37">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791D37">
        <w:fldChar w:fldCharType="separate"/>
      </w:r>
      <w:r w:rsidR="00AD1498" w:rsidRPr="00791D37">
        <w:rPr>
          <w:noProof/>
        </w:rPr>
        <w:t>[9]</w:t>
      </w:r>
      <w:r w:rsidRPr="00791D37">
        <w:fldChar w:fldCharType="end"/>
      </w:r>
      <w:r w:rsidRPr="00791D37">
        <w:t xml:space="preserve">, este protocolo es un estándar abierto para comunicaciones inalámbricas dispositivo a dispositivo, económico, de baja potencia y fiable.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r w:rsidR="00AD1498" w:rsidRPr="00791D37">
        <w:rPr>
          <w:noProof/>
        </w:rPr>
        <w:t>[7]</w:t>
      </w:r>
      <w:r w:rsidRPr="00791D37">
        <w:fldChar w:fldCharType="end"/>
      </w:r>
    </w:p>
    <w:p w14:paraId="7D6A38C6" w14:textId="77777777" w:rsidR="00CA64F2" w:rsidRPr="00791D37" w:rsidRDefault="00CA64F2" w:rsidP="00791D37"/>
    <w:p w14:paraId="46EE070C" w14:textId="122764E4" w:rsidR="00B62082" w:rsidRPr="00791D37" w:rsidRDefault="00E558C7" w:rsidP="00791D37">
      <w:pPr>
        <w:pStyle w:val="Ttulo3"/>
      </w:pPr>
      <w:bookmarkStart w:id="2632" w:name="_Toc82012111"/>
      <w:bookmarkStart w:id="2633" w:name="_Toc81499358"/>
      <w:bookmarkStart w:id="2634" w:name="_Toc82024938"/>
      <w:bookmarkStart w:id="2635" w:name="_Toc82030782"/>
      <w:r w:rsidRPr="00791D37">
        <w:t xml:space="preserve">INTRODUCCIÓN A REDES </w:t>
      </w:r>
      <w:r w:rsidR="00B62082" w:rsidRPr="00791D37">
        <w:t xml:space="preserve">THREAD </w:t>
      </w:r>
      <w:r w:rsidR="00B62082"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00B62082" w:rsidRPr="00791D37">
        <w:fldChar w:fldCharType="separate"/>
      </w:r>
      <w:bookmarkEnd w:id="2633"/>
      <w:r w:rsidR="00AD1498" w:rsidRPr="00791D37">
        <w:rPr>
          <w:noProof/>
        </w:rPr>
        <w:t>[8], [10]–[12]</w:t>
      </w:r>
      <w:bookmarkEnd w:id="2632"/>
      <w:bookmarkEnd w:id="2634"/>
      <w:bookmarkEnd w:id="2635"/>
      <w:r w:rsidR="00B62082" w:rsidRPr="00791D37">
        <w:fldChar w:fldCharType="end"/>
      </w:r>
    </w:p>
    <w:p w14:paraId="349125A9" w14:textId="77777777" w:rsidR="00B62082" w:rsidRPr="00791D37" w:rsidRDefault="00B62082" w:rsidP="00791D37"/>
    <w:p w14:paraId="3F5E971E" w14:textId="77777777" w:rsidR="00B62082" w:rsidRPr="00791D37" w:rsidRDefault="00B62082" w:rsidP="00791D37">
      <w:r w:rsidRPr="00791D37">
        <w:t>Thread está específicamente diseñado para ambientes donde es necesario o deseado una red basada en comunicaciones IP y, además, se permite una variedad de capas de aplicación a ser usadas.</w:t>
      </w:r>
    </w:p>
    <w:p w14:paraId="2AD821C2" w14:textId="65659941" w:rsidR="00B62082" w:rsidRPr="00791D37" w:rsidRDefault="00B62082" w:rsidP="00791D37">
      <w:r w:rsidRPr="00791D37">
        <w:t xml:space="preserve">Las características generales del protocolo y las redes Thread son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Pr="00791D37">
        <w:fldChar w:fldCharType="separate"/>
      </w:r>
      <w:r w:rsidR="00AD1498" w:rsidRPr="00791D37">
        <w:rPr>
          <w:noProof/>
        </w:rPr>
        <w:t>[10]</w:t>
      </w:r>
      <w:r w:rsidRPr="00791D37">
        <w:fldChar w:fldCharType="end"/>
      </w:r>
      <w:r w:rsidRPr="00791D37">
        <w:t>:</w:t>
      </w:r>
    </w:p>
    <w:p w14:paraId="4093CA5F" w14:textId="0AA3A71E" w:rsidR="00B62082" w:rsidRDefault="00B62082" w:rsidP="00791D37">
      <w:pPr>
        <w:pStyle w:val="Prrafodelista"/>
        <w:numPr>
          <w:ilvl w:val="0"/>
          <w:numId w:val="9"/>
        </w:numPr>
        <w:rPr>
          <w:ins w:id="2636" w:author="JORGE CONTRERAS ORTIZ" w:date="2021-09-08T08:46:00Z"/>
        </w:rPr>
      </w:pPr>
      <w:r w:rsidRPr="00791D37">
        <w:rPr>
          <w:b/>
          <w:bCs/>
        </w:rPr>
        <w:t xml:space="preserve">Simplicidad. </w:t>
      </w:r>
      <w:r w:rsidRPr="00791D37">
        <w:t xml:space="preserve">La instalación de la red, la puesta en marcha y la operativa son muy simples. Esto se debe a que los protocolos </w:t>
      </w:r>
      <w:del w:id="2637" w:author="JORGE CONTRERAS ORTIZ" w:date="2021-09-08T23:12:00Z">
        <w:r w:rsidRPr="00791D37" w:rsidDel="00611C4B">
          <w:delText xml:space="preserve">fluidos </w:delText>
        </w:r>
      </w:del>
      <w:r w:rsidRPr="00791D37">
        <w:t xml:space="preserve">para formar, unir y mantener una red Thread permiten una autoconfiguración y arreglar problemas de enrutado </w:t>
      </w:r>
      <w:del w:id="2638" w:author="JORGE CONTRERAS ORTIZ" w:date="2021-09-05T18:18:00Z">
        <w:r w:rsidRPr="00791D37" w:rsidDel="00E558C7">
          <w:delText>a la vez que ocurren</w:delText>
        </w:r>
      </w:del>
      <w:ins w:id="2639" w:author="JORGE CONTRERAS ORTIZ" w:date="2021-09-05T18:18:00Z">
        <w:r w:rsidR="00E558C7">
          <w:t>en tiempo real</w:t>
        </w:r>
      </w:ins>
      <w:r w:rsidRPr="00791D37">
        <w:t>.</w:t>
      </w:r>
    </w:p>
    <w:p w14:paraId="089DDC6C" w14:textId="77777777" w:rsidR="00EC0BA0" w:rsidRPr="00791D37" w:rsidRDefault="00EC0BA0">
      <w:pPr>
        <w:pStyle w:val="Prrafodelista"/>
        <w:pPrChange w:id="2640" w:author="JORGE CONTRERAS ORTIZ" w:date="2021-09-08T08:46:00Z">
          <w:pPr>
            <w:pStyle w:val="Prrafodelista"/>
            <w:numPr>
              <w:numId w:val="9"/>
            </w:numPr>
            <w:ind w:hanging="360"/>
          </w:pPr>
        </w:pPrChange>
      </w:pPr>
    </w:p>
    <w:p w14:paraId="2AA0255D" w14:textId="72280C4D" w:rsidR="00EC0BA0" w:rsidRDefault="00B62082">
      <w:pPr>
        <w:pStyle w:val="Prrafodelista"/>
        <w:numPr>
          <w:ilvl w:val="0"/>
          <w:numId w:val="9"/>
        </w:numPr>
        <w:rPr>
          <w:ins w:id="2641" w:author="JORGE CONTRERAS ORTIZ" w:date="2021-09-08T08:46:00Z"/>
        </w:rPr>
      </w:pPr>
      <w:r w:rsidRPr="00791D37">
        <w:rPr>
          <w:b/>
          <w:bCs/>
        </w:rPr>
        <w:t>Seguridad.</w:t>
      </w:r>
      <w:r w:rsidRPr="00791D37">
        <w:t xml:space="preserve"> No se permite unirse a dispositivos a una red Thread si no están autorizados. Todas las comunicaciones están encriptadas y seguras.</w:t>
      </w:r>
    </w:p>
    <w:p w14:paraId="3E264011" w14:textId="47F92867" w:rsidR="00EC0BA0" w:rsidRPr="00791D37" w:rsidDel="00EC0BA0" w:rsidRDefault="00EC0BA0">
      <w:pPr>
        <w:ind w:left="720"/>
        <w:rPr>
          <w:del w:id="2642" w:author="JORGE CONTRERAS ORTIZ" w:date="2021-09-08T08:46:00Z"/>
        </w:rPr>
        <w:pPrChange w:id="2643" w:author="JORGE CONTRERAS ORTIZ" w:date="2021-09-08T08:46:00Z">
          <w:pPr>
            <w:pStyle w:val="Prrafodelista"/>
            <w:numPr>
              <w:numId w:val="9"/>
            </w:numPr>
            <w:ind w:hanging="360"/>
          </w:pPr>
        </w:pPrChange>
      </w:pPr>
    </w:p>
    <w:p w14:paraId="3F88E28C" w14:textId="77777777" w:rsidR="00EC0BA0" w:rsidRPr="00EC0BA0" w:rsidRDefault="00EC0BA0">
      <w:pPr>
        <w:pStyle w:val="Prrafodelista"/>
        <w:rPr>
          <w:ins w:id="2644" w:author="JORGE CONTRERAS ORTIZ" w:date="2021-09-08T08:46:00Z"/>
          <w:rPrChange w:id="2645" w:author="JORGE CONTRERAS ORTIZ" w:date="2021-09-08T08:46:00Z">
            <w:rPr>
              <w:ins w:id="2646" w:author="JORGE CONTRERAS ORTIZ" w:date="2021-09-08T08:46:00Z"/>
              <w:b/>
              <w:bCs/>
            </w:rPr>
          </w:rPrChange>
        </w:rPr>
        <w:pPrChange w:id="2647" w:author="JORGE CONTRERAS ORTIZ" w:date="2021-09-08T08:46:00Z">
          <w:pPr>
            <w:pStyle w:val="Prrafodelista"/>
            <w:numPr>
              <w:numId w:val="9"/>
            </w:numPr>
            <w:ind w:hanging="360"/>
          </w:pPr>
        </w:pPrChange>
      </w:pPr>
    </w:p>
    <w:p w14:paraId="7E0DB5A0" w14:textId="6A38922B" w:rsidR="00B62082" w:rsidRDefault="00B62082" w:rsidP="00791D37">
      <w:pPr>
        <w:pStyle w:val="Prrafodelista"/>
        <w:numPr>
          <w:ilvl w:val="0"/>
          <w:numId w:val="9"/>
        </w:numPr>
        <w:rPr>
          <w:ins w:id="2648" w:author="JORGE CONTRERAS ORTIZ" w:date="2021-09-08T08:46:00Z"/>
        </w:rPr>
      </w:pPr>
      <w:r w:rsidRPr="00791D37">
        <w:rPr>
          <w:b/>
          <w:bCs/>
        </w:rPr>
        <w:t xml:space="preserve">Redes pequeñas y grandes. </w:t>
      </w:r>
      <w:r w:rsidRPr="00791D37">
        <w:t>La cantidad de nodos conectados puede variar entre unos pocos y cientos de dispositivos comunicándose sin problemas. Esto se debe a que la capa de red está diseñada para optimizar el uso de la red en función del uso esperado.</w:t>
      </w:r>
    </w:p>
    <w:p w14:paraId="174C6B91" w14:textId="77777777" w:rsidR="00EC0BA0" w:rsidRPr="00791D37" w:rsidRDefault="00EC0BA0">
      <w:pPr>
        <w:pStyle w:val="Prrafodelista"/>
        <w:pPrChange w:id="2649" w:author="JORGE CONTRERAS ORTIZ" w:date="2021-09-08T08:46:00Z">
          <w:pPr>
            <w:pStyle w:val="Prrafodelista"/>
            <w:numPr>
              <w:numId w:val="9"/>
            </w:numPr>
            <w:ind w:hanging="360"/>
          </w:pPr>
        </w:pPrChange>
      </w:pPr>
    </w:p>
    <w:p w14:paraId="509BB00E" w14:textId="77777777" w:rsidR="00EC0BA0" w:rsidRDefault="00B62082" w:rsidP="00EC0BA0">
      <w:pPr>
        <w:pStyle w:val="Prrafodelista"/>
        <w:numPr>
          <w:ilvl w:val="0"/>
          <w:numId w:val="9"/>
        </w:numPr>
        <w:rPr>
          <w:ins w:id="2650" w:author="JORGE CONTRERAS ORTIZ" w:date="2021-09-08T08:47:00Z"/>
        </w:rPr>
      </w:pPr>
      <w:r w:rsidRPr="00791D37">
        <w:rPr>
          <w:b/>
          <w:bCs/>
        </w:rPr>
        <w:t>Rango.</w:t>
      </w:r>
      <w:r w:rsidRPr="00791D37">
        <w:t xml:space="preserve"> Los </w:t>
      </w:r>
      <w:del w:id="2651" w:author="JORGE CONTRERAS ORTIZ" w:date="2021-09-05T18:17:00Z">
        <w:r w:rsidRPr="00791D37" w:rsidDel="00E558C7">
          <w:delText xml:space="preserve">típicos </w:delText>
        </w:r>
      </w:del>
      <w:r w:rsidRPr="00791D37">
        <w:t xml:space="preserve">dispositivos </w:t>
      </w:r>
      <w:ins w:id="2652" w:author="JORGE CONTRERAS ORTIZ" w:date="2021-09-05T18:17:00Z">
        <w:r w:rsidR="00E558C7">
          <w:t xml:space="preserve">comunes dispuestos </w:t>
        </w:r>
      </w:ins>
      <w:del w:id="2653" w:author="JORGE CONTRERAS ORTIZ" w:date="2021-09-05T18:17:00Z">
        <w:r w:rsidRPr="00791D37" w:rsidDel="00E558C7">
          <w:delText>junto con</w:delText>
        </w:r>
      </w:del>
      <w:ins w:id="2654" w:author="JORGE CONTRERAS ORTIZ" w:date="2021-09-05T18:17:00Z">
        <w:r w:rsidR="00E558C7">
          <w:t>en</w:t>
        </w:r>
      </w:ins>
      <w:r w:rsidRPr="00791D37">
        <w:t xml:space="preserve"> una red en malla pueden dar rango suficiente para cubrir una casa. La tecnología de propagación del espectro, se usa en la capa física para tener una buena inmunidad a interferencias.</w:t>
      </w:r>
    </w:p>
    <w:p w14:paraId="7FBDE8C4" w14:textId="77777777" w:rsidR="00EC0BA0" w:rsidRPr="00791D37" w:rsidRDefault="00EC0BA0" w:rsidP="00EC0BA0">
      <w:pPr>
        <w:pStyle w:val="Prrafodelista"/>
        <w:rPr>
          <w:ins w:id="2655" w:author="JORGE CONTRERAS ORTIZ" w:date="2021-09-08T08:47:00Z"/>
        </w:rPr>
      </w:pPr>
    </w:p>
    <w:p w14:paraId="096618BB" w14:textId="07FAA796" w:rsidR="00EC0BA0" w:rsidRPr="00791D37" w:rsidDel="00EC0BA0" w:rsidRDefault="00EC0BA0">
      <w:pPr>
        <w:pStyle w:val="Prrafodelista"/>
        <w:numPr>
          <w:ilvl w:val="0"/>
          <w:numId w:val="9"/>
        </w:numPr>
        <w:rPr>
          <w:del w:id="2656" w:author="JORGE CONTRERAS ORTIZ" w:date="2021-09-08T08:47:00Z"/>
        </w:rPr>
      </w:pPr>
    </w:p>
    <w:p w14:paraId="1519F90C" w14:textId="7A709D5C" w:rsidR="00B62082" w:rsidRDefault="00B62082" w:rsidP="00791D37">
      <w:pPr>
        <w:pStyle w:val="Prrafodelista"/>
        <w:numPr>
          <w:ilvl w:val="0"/>
          <w:numId w:val="9"/>
        </w:numPr>
        <w:rPr>
          <w:ins w:id="2657" w:author="JORGE CONTRERAS ORTIZ" w:date="2021-09-08T08:46:00Z"/>
        </w:rPr>
      </w:pPr>
      <w:r w:rsidRPr="00791D37">
        <w:rPr>
          <w:b/>
          <w:bCs/>
        </w:rPr>
        <w:t>Sin fallos.</w:t>
      </w:r>
      <w:r w:rsidRPr="00791D37">
        <w:t xml:space="preserve"> La pila del protocolo está diseñada para </w:t>
      </w:r>
      <w:del w:id="2658" w:author="JORGE CONTRERAS ORTIZ" w:date="2021-09-08T13:52:00Z">
        <w:r w:rsidRPr="00791D37" w:rsidDel="000F1731">
          <w:delText>dar operar</w:delText>
        </w:r>
      </w:del>
      <w:ins w:id="2659" w:author="JORGE CONTRERAS ORTIZ" w:date="2021-09-08T13:52:00Z">
        <w:r w:rsidR="000F1731">
          <w:t>operar</w:t>
        </w:r>
      </w:ins>
      <w:r w:rsidRPr="00791D37">
        <w:t xml:space="preserve"> segura y fiablemente incluso con fallos o perdidas en dispositivos </w:t>
      </w:r>
      <w:ins w:id="2660" w:author="JORGE CONTRERAS ORTIZ" w:date="2021-09-08T13:51:00Z">
        <w:r w:rsidR="000F1731">
          <w:t xml:space="preserve">de manera </w:t>
        </w:r>
      </w:ins>
      <w:r w:rsidRPr="00791D37">
        <w:t>individual</w:t>
      </w:r>
      <w:del w:id="2661" w:author="JORGE CONTRERAS ORTIZ" w:date="2021-09-08T13:51:00Z">
        <w:r w:rsidRPr="00791D37" w:rsidDel="000F1731">
          <w:delText>mente</w:delText>
        </w:r>
      </w:del>
      <w:r w:rsidRPr="00791D37">
        <w:t>.</w:t>
      </w:r>
    </w:p>
    <w:p w14:paraId="69AD1A28" w14:textId="77777777" w:rsidR="00EC0BA0" w:rsidRPr="00791D37" w:rsidRDefault="00EC0BA0">
      <w:pPr>
        <w:pStyle w:val="Prrafodelista"/>
        <w:pPrChange w:id="2662" w:author="JORGE CONTRERAS ORTIZ" w:date="2021-09-08T08:46:00Z">
          <w:pPr>
            <w:pStyle w:val="Prrafodelista"/>
            <w:numPr>
              <w:numId w:val="9"/>
            </w:numPr>
            <w:ind w:hanging="360"/>
          </w:pPr>
        </w:pPrChange>
      </w:pPr>
    </w:p>
    <w:p w14:paraId="20740CAA" w14:textId="77777777" w:rsidR="00B62082" w:rsidRPr="00791D37" w:rsidRDefault="00B62082" w:rsidP="00791D37">
      <w:pPr>
        <w:pStyle w:val="Prrafodelista"/>
        <w:numPr>
          <w:ilvl w:val="0"/>
          <w:numId w:val="9"/>
        </w:numPr>
      </w:pPr>
      <w:r w:rsidRPr="00791D37">
        <w:rPr>
          <w:b/>
          <w:bCs/>
        </w:rPr>
        <w:t>Baja potencia.</w:t>
      </w:r>
      <w:r w:rsidRPr="00791D37">
        <w:t xml:space="preserve"> Los dispositivos suelen operar durante años con baterías tipo AA gracias al uso de un ciclo </w:t>
      </w:r>
      <w:proofErr w:type="spellStart"/>
      <w:r w:rsidRPr="00791D37">
        <w:t>duty</w:t>
      </w:r>
      <w:proofErr w:type="spellEnd"/>
      <w:r w:rsidRPr="00791D37">
        <w:t xml:space="preserve"> ajustado.</w:t>
      </w:r>
    </w:p>
    <w:p w14:paraId="1F169E4A" w14:textId="77777777" w:rsidR="00B62082" w:rsidRPr="00791D37" w:rsidRDefault="00B62082" w:rsidP="00791D37">
      <w:r w:rsidRPr="00791D37">
        <w:br w:type="page"/>
      </w:r>
    </w:p>
    <w:p w14:paraId="41C35021" w14:textId="6D5F9065" w:rsidR="00B62082" w:rsidRDefault="00F547F4" w:rsidP="00791D37">
      <w:pPr>
        <w:pStyle w:val="Ttulo3"/>
        <w:rPr>
          <w:ins w:id="2663" w:author="JORGE CONTRERAS ORTIZ" w:date="2021-09-04T13:51:00Z"/>
          <w:noProof/>
        </w:rPr>
      </w:pPr>
      <w:bookmarkStart w:id="2664" w:name="_Tipos_de_dispositivos"/>
      <w:bookmarkStart w:id="2665" w:name="_Toc81499359"/>
      <w:bookmarkStart w:id="2666" w:name="_Toc82012112"/>
      <w:bookmarkStart w:id="2667" w:name="_Toc82024939"/>
      <w:bookmarkStart w:id="2668" w:name="_Toc82030783"/>
      <w:bookmarkEnd w:id="2664"/>
      <w:r w:rsidRPr="00791D37">
        <w:rPr>
          <w:noProof/>
        </w:rPr>
        <w:lastRenderedPageBreak/>
        <w:t>TIPOS DE DISPOSITIVOS</w:t>
      </w:r>
      <w:commentRangeStart w:id="2669"/>
      <w:commentRangeEnd w:id="2669"/>
      <w:r w:rsidR="00B62082" w:rsidRPr="00791D37">
        <w:rPr>
          <w:rStyle w:val="Refdecomentario"/>
          <w:rFonts w:eastAsiaTheme="minorHAnsi"/>
          <w:color w:val="auto"/>
        </w:rPr>
        <w:commentReference w:id="2669"/>
      </w:r>
      <w:bookmarkEnd w:id="2665"/>
      <w:bookmarkEnd w:id="2666"/>
      <w:bookmarkEnd w:id="2667"/>
      <w:bookmarkEnd w:id="2668"/>
    </w:p>
    <w:p w14:paraId="3A21969E" w14:textId="77777777" w:rsidR="00E915C0" w:rsidRPr="00E915C0" w:rsidRDefault="00E915C0">
      <w:pPr>
        <w:rPr>
          <w:rPrChange w:id="2670" w:author="JORGE CONTRERAS ORTIZ" w:date="2021-09-04T13:51:00Z">
            <w:rPr>
              <w:noProof/>
            </w:rPr>
          </w:rPrChange>
        </w:rPr>
        <w:pPrChange w:id="2671" w:author="JORGE CONTRERAS ORTIZ" w:date="2021-09-04T13:51:00Z">
          <w:pPr>
            <w:pStyle w:val="Ttulo3"/>
          </w:pPr>
        </w:pPrChange>
      </w:pPr>
    </w:p>
    <w:p w14:paraId="29CB4442" w14:textId="421A431E" w:rsidR="00F547F4" w:rsidDel="00F547F4" w:rsidRDefault="00B62082">
      <w:pPr>
        <w:rPr>
          <w:del w:id="2672" w:author="JORGE CONTRERAS ORTIZ" w:date="2021-09-05T18:23:00Z"/>
          <w:noProof/>
        </w:rPr>
      </w:pPr>
      <w:r w:rsidRPr="00791D37">
        <w:rPr>
          <w:noProof/>
        </w:rPr>
        <w:t xml:space="preserve">En estas redes, hay 2 clasificaciones </w:t>
      </w:r>
      <w:del w:id="2673" w:author="JORGE CONTRERAS ORTIZ" w:date="2021-09-05T18:19:00Z">
        <w:r w:rsidRPr="00791D37" w:rsidDel="00E558C7">
          <w:rPr>
            <w:noProof/>
          </w:rPr>
          <w:delText>para los posibles</w:delText>
        </w:r>
      </w:del>
      <w:ins w:id="2674" w:author="JORGE CONTRERAS ORTIZ" w:date="2021-09-05T18:19:00Z">
        <w:r w:rsidR="00E558C7">
          <w:rPr>
            <w:noProof/>
          </w:rPr>
          <w:t>de</w:t>
        </w:r>
      </w:ins>
      <w:r w:rsidRPr="00791D37">
        <w:rPr>
          <w:noProof/>
        </w:rPr>
        <w:t xml:space="preserve"> tipos de nodos que puede haber en la propia red</w:t>
      </w:r>
      <w:ins w:id="2675" w:author="JORGE CONTRERAS ORTIZ" w:date="2021-09-05T18:19:00Z">
        <w:r w:rsidR="00E558C7">
          <w:rPr>
            <w:noProof/>
          </w:rPr>
          <w:t xml:space="preserve"> según veamos por topología o por funcionalidad</w:t>
        </w:r>
      </w:ins>
      <w:r w:rsidRPr="00791D37">
        <w:rPr>
          <w:noProof/>
        </w:rPr>
        <w:t>.</w:t>
      </w:r>
    </w:p>
    <w:p w14:paraId="7296B258" w14:textId="77777777" w:rsidR="00F547F4" w:rsidRDefault="00F547F4" w:rsidP="00791D37">
      <w:pPr>
        <w:rPr>
          <w:ins w:id="2676" w:author="JORGE CONTRERAS ORTIZ" w:date="2021-09-05T18:24:00Z"/>
          <w:noProof/>
        </w:rPr>
      </w:pPr>
    </w:p>
    <w:p w14:paraId="180CD2C1" w14:textId="30AF9721" w:rsidR="00B62082" w:rsidRPr="00791D37" w:rsidDel="008951D5" w:rsidRDefault="00B62082" w:rsidP="00791D37">
      <w:pPr>
        <w:rPr>
          <w:del w:id="2677" w:author="JORGE CONTRERAS ORTIZ" w:date="2021-09-08T17:51:00Z"/>
          <w:noProof/>
        </w:rPr>
      </w:pPr>
      <w:r w:rsidRPr="00791D37">
        <w:rPr>
          <w:noProof/>
        </w:rPr>
        <w:t xml:space="preserve">Para una topología básica tendríamos los siguientes tipos de dispositivos: </w:t>
      </w:r>
      <w:r w:rsidRPr="00791D37">
        <w:rPr>
          <w:noProof/>
        </w:rPr>
        <w:fldChar w:fldCharType="begin" w:fldLock="1"/>
      </w:r>
      <w:r w:rsidR="00AD1498" w:rsidRPr="00791D37">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Pr="00791D37">
        <w:rPr>
          <w:noProof/>
        </w:rPr>
        <w:fldChar w:fldCharType="separate"/>
      </w:r>
      <w:r w:rsidR="00AD1498" w:rsidRPr="00791D37">
        <w:rPr>
          <w:noProof/>
        </w:rPr>
        <w:t>[8], [10]</w:t>
      </w:r>
      <w:r w:rsidRPr="00791D37">
        <w:rPr>
          <w:noProof/>
        </w:rPr>
        <w:fldChar w:fldCharType="end"/>
      </w:r>
    </w:p>
    <w:p w14:paraId="409B0818" w14:textId="7DF2A953" w:rsidR="00BD51E1" w:rsidRPr="00791D37" w:rsidRDefault="00B62082">
      <w:pPr>
        <w:pPrChange w:id="2678" w:author="JORGE CONTRERAS ORTIZ" w:date="2021-09-08T17:51:00Z">
          <w:pPr>
            <w:pStyle w:val="Prrafodelista"/>
            <w:numPr>
              <w:numId w:val="10"/>
            </w:numPr>
            <w:ind w:hanging="360"/>
          </w:pPr>
        </w:pPrChange>
      </w:pPr>
      <w:del w:id="2679" w:author="JORGE CONTRERAS ORTIZ" w:date="2021-09-08T17:51:00Z">
        <w:r w:rsidRPr="00791D37" w:rsidDel="008951D5">
          <w:rPr>
            <w:b/>
            <w:bCs/>
          </w:rPr>
          <w:delText xml:space="preserve">Border Routers. </w:delText>
        </w:r>
      </w:del>
      <w:del w:id="2680" w:author="JORGE CONTRERAS ORTIZ" w:date="2021-09-08T17:50:00Z">
        <w:r w:rsidRPr="00791D37" w:rsidDel="008951D5">
          <w:delText>Es un router específico que da</w:delText>
        </w:r>
      </w:del>
      <w:del w:id="2681" w:author="JORGE CONTRERAS ORTIZ" w:date="2021-09-08T17:51:00Z">
        <w:r w:rsidRPr="00791D37" w:rsidDel="008951D5">
          <w:delText xml:space="preserve"> conectividad </w:delText>
        </w:r>
      </w:del>
      <w:del w:id="2682" w:author="JORGE CONTRERAS ORTIZ" w:date="2021-09-08T17:50:00Z">
        <w:r w:rsidRPr="00791D37" w:rsidDel="008951D5">
          <w:delText xml:space="preserve">desde </w:delText>
        </w:r>
      </w:del>
      <w:del w:id="2683" w:author="JORGE CONTRERAS ORTIZ" w:date="2021-09-08T17:51:00Z">
        <w:r w:rsidRPr="00791D37" w:rsidDel="008951D5">
          <w:delText>redes 802.15.4 a redes adyacentes en otras capas físicas, como Wi-Fi o Ethernet. Da servicio a los dispositivos dentro de la red, incluyendo servicio de enrutamiento para operaciones fuera de red.</w:delText>
        </w:r>
      </w:del>
    </w:p>
    <w:p w14:paraId="2D0B6222" w14:textId="5B033169" w:rsidR="00B62082" w:rsidRDefault="00B62082" w:rsidP="00791D37">
      <w:pPr>
        <w:pStyle w:val="Prrafodelista"/>
        <w:numPr>
          <w:ilvl w:val="0"/>
          <w:numId w:val="10"/>
        </w:numPr>
        <w:rPr>
          <w:ins w:id="2684" w:author="JORGE CONTRERAS ORTIZ" w:date="2021-09-08T17:51:00Z"/>
        </w:rPr>
      </w:pPr>
      <w:bookmarkStart w:id="2685" w:name="R"/>
      <w:r w:rsidRPr="00791D37">
        <w:rPr>
          <w:b/>
          <w:bCs/>
        </w:rPr>
        <w:t>Routers</w:t>
      </w:r>
      <w:bookmarkEnd w:id="2685"/>
      <w:r w:rsidRPr="00791D37">
        <w:rPr>
          <w:b/>
          <w:bCs/>
        </w:rPr>
        <w:t>.</w:t>
      </w:r>
      <w:r w:rsidRPr="00791D37">
        <w:t xml:space="preserve"> Estos se encargan de dar servicios de enrutamiento a los distintos dispositivos de red</w:t>
      </w:r>
      <w:ins w:id="2686" w:author="JORGE CONTRERAS ORTIZ" w:date="2021-09-04T11:21:00Z">
        <w:r w:rsidR="00B83329">
          <w:t xml:space="preserve"> y de proporcionar los </w:t>
        </w:r>
      </w:ins>
      <w:del w:id="2687" w:author="JORGE CONTRERAS ORTIZ" w:date="2021-09-04T11:21:00Z">
        <w:r w:rsidRPr="00791D37" w:rsidDel="00B83329">
          <w:delText xml:space="preserve">. También se encargan de </w:delText>
        </w:r>
      </w:del>
      <w:r w:rsidRPr="00791D37">
        <w:t>servicios de seguridad</w:t>
      </w:r>
      <w:del w:id="2688" w:author="JORGE CONTRERAS ORTIZ" w:date="2021-09-04T11:21:00Z">
        <w:r w:rsidRPr="00791D37" w:rsidDel="00B83329">
          <w:delText xml:space="preserve"> y de unión a los diferentes dispositivos que quieran unirse a la red</w:delText>
        </w:r>
      </w:del>
      <w:r w:rsidRPr="00791D37">
        <w:t xml:space="preserve">. Estos routers, no están pensados para un modo </w:t>
      </w:r>
      <w:del w:id="2689" w:author="JORGE CONTRERAS ORTIZ" w:date="2021-09-04T11:20:00Z">
        <w:r w:rsidRPr="00791D37" w:rsidDel="00B83329">
          <w:delText>“dormido”</w:delText>
        </w:r>
        <w:r w:rsidR="00363231" w:rsidRPr="00791D37" w:rsidDel="00B83329">
          <w:delText xml:space="preserve"> o </w:delText>
        </w:r>
      </w:del>
      <w:r w:rsidR="00363231" w:rsidRPr="00791D37">
        <w:t>de bajo consumo</w:t>
      </w:r>
      <w:r w:rsidRPr="00791D37">
        <w:t xml:space="preserve">. </w:t>
      </w:r>
      <w:r w:rsidR="00363231" w:rsidRPr="00791D37">
        <w:t>A su vez, p</w:t>
      </w:r>
      <w:r w:rsidRPr="00791D37">
        <w:t>ueden degradar su funcionalidad y convertirse en REEDs (Router-Eligible End Devices).</w:t>
      </w:r>
    </w:p>
    <w:p w14:paraId="248B745E" w14:textId="77777777" w:rsidR="008951D5" w:rsidRDefault="008951D5">
      <w:pPr>
        <w:pStyle w:val="Prrafodelista"/>
        <w:rPr>
          <w:ins w:id="2690" w:author="JORGE CONTRERAS ORTIZ" w:date="2021-09-08T17:51:00Z"/>
        </w:rPr>
        <w:pPrChange w:id="2691" w:author="JORGE CONTRERAS ORTIZ" w:date="2021-09-08T17:51:00Z">
          <w:pPr>
            <w:pStyle w:val="Prrafodelista"/>
            <w:numPr>
              <w:numId w:val="10"/>
            </w:numPr>
            <w:ind w:hanging="360"/>
          </w:pPr>
        </w:pPrChange>
      </w:pPr>
    </w:p>
    <w:p w14:paraId="3A8D7747" w14:textId="08D79E0E" w:rsidR="008951D5" w:rsidRDefault="008951D5">
      <w:pPr>
        <w:pStyle w:val="Prrafodelista"/>
        <w:numPr>
          <w:ilvl w:val="0"/>
          <w:numId w:val="10"/>
        </w:numPr>
        <w:rPr>
          <w:ins w:id="2692" w:author="JORGE CONTRERAS ORTIZ" w:date="2021-09-05T18:36:00Z"/>
        </w:rPr>
      </w:pPr>
      <w:bookmarkStart w:id="2693" w:name="BR"/>
      <w:ins w:id="2694" w:author="JORGE CONTRERAS ORTIZ" w:date="2021-09-08T17:51:00Z">
        <w:r w:rsidRPr="00791D37">
          <w:rPr>
            <w:b/>
            <w:bCs/>
          </w:rPr>
          <w:t>Border Routers</w:t>
        </w:r>
        <w:bookmarkEnd w:id="2693"/>
        <w:r w:rsidRPr="00791D37">
          <w:rPr>
            <w:b/>
            <w:bCs/>
          </w:rPr>
          <w:t xml:space="preserve">. </w:t>
        </w:r>
        <w:r>
          <w:t>Aparte de tener las funcionalidades de un router, da</w:t>
        </w:r>
        <w:r w:rsidRPr="00791D37">
          <w:t xml:space="preserve"> conectividad </w:t>
        </w:r>
        <w:r>
          <w:t>a las</w:t>
        </w:r>
        <w:r w:rsidRPr="00791D37">
          <w:t xml:space="preserve"> redes 802.15.4 a redes adyacentes en otras capas físicas, como </w:t>
        </w:r>
        <w:proofErr w:type="spellStart"/>
        <w:r w:rsidRPr="00791D37">
          <w:t>Wi</w:t>
        </w:r>
        <w:proofErr w:type="spellEnd"/>
        <w:r w:rsidRPr="00791D37">
          <w:t>-Fi o Ethernet</w:t>
        </w:r>
        <w:r>
          <w:t>, pudiendo dotar de conectividad a Internet a la red Thread creada</w:t>
        </w:r>
        <w:r w:rsidRPr="00791D37">
          <w:t>. Da servicio a los dispositivos dentro de la red, incluyendo servicio de enrutamiento para operaciones fuera de red.</w:t>
        </w:r>
      </w:ins>
    </w:p>
    <w:p w14:paraId="0724B793" w14:textId="77777777" w:rsidR="00BD51E1" w:rsidRPr="00791D37" w:rsidRDefault="00BD51E1">
      <w:pPr>
        <w:pStyle w:val="Prrafodelista"/>
        <w:pPrChange w:id="2695" w:author="JORGE CONTRERAS ORTIZ" w:date="2021-09-05T18:36:00Z">
          <w:pPr>
            <w:pStyle w:val="Prrafodelista"/>
            <w:numPr>
              <w:numId w:val="10"/>
            </w:numPr>
            <w:ind w:hanging="360"/>
          </w:pPr>
        </w:pPrChange>
      </w:pPr>
    </w:p>
    <w:p w14:paraId="28C08466" w14:textId="677F2DAF" w:rsidR="00B62082" w:rsidRDefault="00B62082" w:rsidP="00791D37">
      <w:pPr>
        <w:pStyle w:val="Prrafodelista"/>
        <w:numPr>
          <w:ilvl w:val="0"/>
          <w:numId w:val="10"/>
        </w:numPr>
        <w:rPr>
          <w:ins w:id="2696" w:author="JORGE CONTRERAS ORTIZ" w:date="2021-09-05T18:36:00Z"/>
        </w:rPr>
      </w:pPr>
      <w:bookmarkStart w:id="2697" w:name="REEDs"/>
      <w:r w:rsidRPr="00791D37">
        <w:rPr>
          <w:b/>
          <w:bCs/>
        </w:rPr>
        <w:t>Router-Eligible End Devices</w:t>
      </w:r>
      <w:bookmarkEnd w:id="2697"/>
      <w:r w:rsidRPr="00791D37">
        <w:rPr>
          <w:b/>
          <w:bCs/>
        </w:rPr>
        <w:t xml:space="preserve">. </w:t>
      </w:r>
      <w:r w:rsidRPr="00791D37">
        <w:t xml:space="preserve">Estos </w:t>
      </w:r>
      <w:r w:rsidR="00363231" w:rsidRPr="00791D37">
        <w:t>dispositivos</w:t>
      </w:r>
      <w:r w:rsidRPr="00791D37">
        <w:t xml:space="preserve"> pueden convertirse en Routers</w:t>
      </w:r>
      <w:del w:id="2698" w:author="JORGE CONTRERAS ORTIZ" w:date="2021-09-08T08:54:00Z">
        <w:r w:rsidR="00363231" w:rsidRPr="00791D37" w:rsidDel="00AD4F36">
          <w:delText xml:space="preserve"> </w:delText>
        </w:r>
        <w:r w:rsidRPr="00791D37" w:rsidDel="00AD4F36">
          <w:delText xml:space="preserve">acorde a la topología o condiciones de la red, </w:delText>
        </w:r>
      </w:del>
      <w:del w:id="2699" w:author="JORGE CONTRERAS ORTIZ" w:date="2021-09-08T09:00:00Z">
        <w:r w:rsidR="00363231" w:rsidRPr="00791D37" w:rsidDel="00AD4F36">
          <w:delText xml:space="preserve">pero </w:delText>
        </w:r>
        <w:r w:rsidRPr="00791D37" w:rsidDel="00AD4F36">
          <w:delText>no actúan como Routers</w:delText>
        </w:r>
      </w:del>
      <w:r w:rsidRPr="00791D37">
        <w:t>. Estos dispositivos, por lo general, no reenvían mensajes ni dan servicios de unión y seguridad para otros dispositivos dentro de la red Thread</w:t>
      </w:r>
      <w:r w:rsidR="00363231" w:rsidRPr="00791D37">
        <w:t xml:space="preserve"> mientras no se conviertan a routers</w:t>
      </w:r>
      <w:r w:rsidRPr="00791D37">
        <w:t xml:space="preserve">. </w:t>
      </w:r>
      <w:r w:rsidR="00363231" w:rsidRPr="00791D37">
        <w:t>Este</w:t>
      </w:r>
      <w:r w:rsidRPr="00791D37">
        <w:t xml:space="preserve"> cambió a Routers es manejado por la propia red automáticamente sin necesidad de </w:t>
      </w:r>
      <w:r w:rsidR="00363231" w:rsidRPr="00791D37">
        <w:t>ser manejado por ningún usuario</w:t>
      </w:r>
      <w:r w:rsidRPr="00791D37">
        <w:t>.</w:t>
      </w:r>
    </w:p>
    <w:p w14:paraId="0E0D0BCF" w14:textId="77777777" w:rsidR="00BD51E1" w:rsidRPr="00791D37" w:rsidRDefault="00BD51E1">
      <w:pPr>
        <w:pStyle w:val="Prrafodelista"/>
        <w:pPrChange w:id="2700" w:author="JORGE CONTRERAS ORTIZ" w:date="2021-09-05T18:36:00Z">
          <w:pPr>
            <w:pStyle w:val="Prrafodelista"/>
            <w:numPr>
              <w:numId w:val="10"/>
            </w:numPr>
            <w:ind w:hanging="360"/>
          </w:pPr>
        </w:pPrChange>
      </w:pPr>
    </w:p>
    <w:p w14:paraId="7CA412EB" w14:textId="01B2A353" w:rsidR="00B62082" w:rsidDel="00AD4F36" w:rsidRDefault="00B62082">
      <w:pPr>
        <w:pStyle w:val="Prrafodelista"/>
        <w:numPr>
          <w:ilvl w:val="0"/>
          <w:numId w:val="10"/>
        </w:numPr>
        <w:rPr>
          <w:del w:id="2701" w:author="JORGE CONTRERAS ORTIZ" w:date="2021-09-05T18:21:00Z"/>
        </w:rPr>
      </w:pPr>
      <w:bookmarkStart w:id="2702" w:name="SED"/>
      <w:r w:rsidRPr="00E558C7">
        <w:rPr>
          <w:b/>
          <w:bCs/>
        </w:rPr>
        <w:t>Sleepy End Devices</w:t>
      </w:r>
      <w:bookmarkEnd w:id="2702"/>
      <w:r w:rsidRPr="00E558C7">
        <w:rPr>
          <w:b/>
          <w:bCs/>
        </w:rPr>
        <w:t xml:space="preserve">. </w:t>
      </w:r>
      <w:r w:rsidRPr="00791D37">
        <w:t xml:space="preserve">Son </w:t>
      </w:r>
      <w:del w:id="2703" w:author="JORGE CONTRERAS ORTIZ" w:date="2021-09-05T18:21:00Z">
        <w:r w:rsidRPr="00791D37" w:rsidDel="00E558C7">
          <w:delText xml:space="preserve">dispositivos </w:delText>
        </w:r>
      </w:del>
      <w:del w:id="2704" w:author="JORGE CONTRERAS ORTIZ" w:date="2021-09-05T18:20:00Z">
        <w:r w:rsidRPr="00791D37" w:rsidDel="00E558C7">
          <w:delText>anfitriones o Host de la red</w:delText>
        </w:r>
      </w:del>
      <w:del w:id="2705" w:author="JORGE CONTRERAS ORTIZ" w:date="2021-09-05T18:21:00Z">
        <w:r w:rsidRPr="00791D37" w:rsidDel="00E558C7">
          <w:delText>.</w:delText>
        </w:r>
      </w:del>
      <w:ins w:id="2706" w:author="JORGE CONTRERAS ORTIZ" w:date="2021-09-08T17:52:00Z">
        <w:r w:rsidR="002C4272">
          <w:t>los dispositivos más sencillos, ya que</w:t>
        </w:r>
      </w:ins>
      <w:del w:id="2707" w:author="JORGE CONTRERAS ORTIZ" w:date="2021-09-08T17:52:00Z">
        <w:r w:rsidRPr="00791D37" w:rsidDel="002C4272">
          <w:delText xml:space="preserve"> S</w:delText>
        </w:r>
      </w:del>
      <w:ins w:id="2708" w:author="JORGE CONTRERAS ORTIZ" w:date="2021-09-08T17:52:00Z">
        <w:r w:rsidR="002C4272">
          <w:t xml:space="preserve"> s</w:t>
        </w:r>
      </w:ins>
      <w:r w:rsidRPr="00791D37">
        <w:t xml:space="preserve">olo se pueden comunicar a través de su </w:t>
      </w:r>
      <w:del w:id="2709" w:author="JORGE CONTRERAS ORTIZ" w:date="2021-09-05T18:21:00Z">
        <w:r w:rsidRPr="00791D37" w:rsidDel="00E558C7">
          <w:delText xml:space="preserve">Router </w:delText>
        </w:r>
      </w:del>
      <w:ins w:id="2710" w:author="JORGE CONTRERAS ORTIZ" w:date="2021-09-05T18:21:00Z">
        <w:r w:rsidR="00E558C7">
          <w:t>nodo o router</w:t>
        </w:r>
        <w:r w:rsidR="00E558C7" w:rsidRPr="00791D37">
          <w:t xml:space="preserve"> </w:t>
        </w:r>
      </w:ins>
      <w:r w:rsidRPr="00791D37">
        <w:t xml:space="preserve">Padre, y no pueden reenviar mensajes para otros dispositivos. Pueden operar con muy bajo consumo </w:t>
      </w:r>
      <w:del w:id="2711" w:author="JORGE CONTRERAS ORTIZ" w:date="2021-09-08T23:14:00Z">
        <w:r w:rsidRPr="00791D37" w:rsidDel="00611C4B">
          <w:delText xml:space="preserve">ya </w:delText>
        </w:r>
      </w:del>
      <w:ins w:id="2712" w:author="JORGE CONTRERAS ORTIZ" w:date="2021-09-08T23:14:00Z">
        <w:r w:rsidR="00611C4B">
          <w:t>debido a</w:t>
        </w:r>
        <w:r w:rsidR="00611C4B" w:rsidRPr="00791D37">
          <w:t xml:space="preserve"> </w:t>
        </w:r>
      </w:ins>
      <w:r w:rsidRPr="00791D37">
        <w:t>que receptor está desactivado y solo se despierta periódicamente para comunicarse con su padre.</w:t>
      </w:r>
    </w:p>
    <w:p w14:paraId="3983E914" w14:textId="77777777" w:rsidR="00AD4F36" w:rsidRPr="00791D37" w:rsidRDefault="00AD4F36" w:rsidP="00791D37">
      <w:pPr>
        <w:pStyle w:val="Prrafodelista"/>
        <w:numPr>
          <w:ilvl w:val="0"/>
          <w:numId w:val="10"/>
        </w:numPr>
        <w:rPr>
          <w:ins w:id="2713" w:author="JORGE CONTRERAS ORTIZ" w:date="2021-09-08T09:00:00Z"/>
        </w:rPr>
      </w:pPr>
    </w:p>
    <w:p w14:paraId="3D76C7B8" w14:textId="77777777" w:rsidR="00B62082" w:rsidRPr="00791D37" w:rsidRDefault="00B62082">
      <w:pPr>
        <w:pStyle w:val="Prrafodelista"/>
        <w:pPrChange w:id="2714" w:author="JORGE CONTRERAS ORTIZ" w:date="2021-09-08T09:02:00Z">
          <w:pPr/>
        </w:pPrChange>
      </w:pPr>
    </w:p>
    <w:p w14:paraId="6CF34EDE" w14:textId="47326776" w:rsidR="00AD4F36" w:rsidRPr="00791D37" w:rsidRDefault="00B62082" w:rsidP="00791D37">
      <w:r w:rsidRPr="00791D37">
        <w:t>Desde el punto de vista de funcionalidad, se podrían agrupar los dispositivos Thread en dos diferentes tipos, y dentro de cada tipo, cada dispositivo puede adoptar ciertos roles. Estos dos principales tipos son:</w:t>
      </w:r>
    </w:p>
    <w:p w14:paraId="6339DB32" w14:textId="68CE9F9E" w:rsidR="00B62082" w:rsidRDefault="00B62082" w:rsidP="00791D37">
      <w:pPr>
        <w:pStyle w:val="Prrafodelista"/>
        <w:numPr>
          <w:ilvl w:val="0"/>
          <w:numId w:val="11"/>
        </w:numPr>
        <w:rPr>
          <w:ins w:id="2715" w:author="JORGE CONTRERAS ORTIZ" w:date="2021-09-05T18:36:00Z"/>
        </w:rPr>
      </w:pPr>
      <w:r w:rsidRPr="00791D37">
        <w:rPr>
          <w:b/>
          <w:bCs/>
        </w:rPr>
        <w:t xml:space="preserve">Full Thread Device (FTD). </w:t>
      </w:r>
      <w:r w:rsidRPr="00791D37">
        <w:t>Puede comunicarse con otros dispositivos bidireccionalmente y con los nodos hijos (MTD) unidos a él. Estos dispositivos pueden adquirir los siguientes roles:</w:t>
      </w:r>
    </w:p>
    <w:p w14:paraId="59CE4DE8" w14:textId="77777777" w:rsidR="00BD51E1" w:rsidRPr="00791D37" w:rsidRDefault="00BD51E1">
      <w:pPr>
        <w:pStyle w:val="Prrafodelista"/>
        <w:pPrChange w:id="2716" w:author="JORGE CONTRERAS ORTIZ" w:date="2021-09-05T18:36:00Z">
          <w:pPr>
            <w:pStyle w:val="Prrafodelista"/>
            <w:numPr>
              <w:numId w:val="11"/>
            </w:numPr>
            <w:ind w:hanging="360"/>
          </w:pPr>
        </w:pPrChange>
      </w:pPr>
    </w:p>
    <w:p w14:paraId="3D9AF5FD" w14:textId="6F16B0B9" w:rsidR="00B62082" w:rsidRDefault="00B62082" w:rsidP="00791D37">
      <w:pPr>
        <w:pStyle w:val="Prrafodelista"/>
        <w:numPr>
          <w:ilvl w:val="1"/>
          <w:numId w:val="11"/>
        </w:numPr>
        <w:rPr>
          <w:ins w:id="2717" w:author="JORGE CONTRERAS ORTIZ" w:date="2021-09-05T18:36:00Z"/>
        </w:rPr>
      </w:pPr>
      <w:r w:rsidRPr="00791D37">
        <w:rPr>
          <w:b/>
          <w:bCs/>
        </w:rPr>
        <w:t>Leader:</w:t>
      </w:r>
      <w:r w:rsidRPr="00791D37">
        <w:t xml:space="preserve"> Es el dispositivo Thread responsable del manejo de la asignación de ID de router. Es el único dispositivo en una partición de red Thread que actúa como árbitro central y distribuidor del estado de configuración de la red.</w:t>
      </w:r>
    </w:p>
    <w:p w14:paraId="5486AE94" w14:textId="77777777" w:rsidR="00BD51E1" w:rsidRPr="00791D37" w:rsidRDefault="00BD51E1">
      <w:pPr>
        <w:pStyle w:val="Prrafodelista"/>
        <w:ind w:left="1440"/>
        <w:pPrChange w:id="2718" w:author="JORGE CONTRERAS ORTIZ" w:date="2021-09-05T18:36:00Z">
          <w:pPr>
            <w:pStyle w:val="Prrafodelista"/>
            <w:numPr>
              <w:ilvl w:val="1"/>
              <w:numId w:val="11"/>
            </w:numPr>
            <w:ind w:left="1440" w:hanging="360"/>
          </w:pPr>
        </w:pPrChange>
      </w:pPr>
    </w:p>
    <w:p w14:paraId="7CDBC92B" w14:textId="1EEE7386" w:rsidR="00B62082" w:rsidRDefault="00B62082" w:rsidP="00791D37">
      <w:pPr>
        <w:pStyle w:val="Prrafodelista"/>
        <w:numPr>
          <w:ilvl w:val="1"/>
          <w:numId w:val="11"/>
        </w:numPr>
        <w:rPr>
          <w:ins w:id="2719" w:author="JORGE CONTRERAS ORTIZ" w:date="2021-09-05T18:36:00Z"/>
        </w:rPr>
      </w:pPr>
      <w:r w:rsidRPr="00791D37">
        <w:rPr>
          <w:b/>
          <w:bCs/>
        </w:rPr>
        <w:t>Border Router.</w:t>
      </w:r>
      <w:ins w:id="2720" w:author="JORGE CONTRERAS ORTIZ" w:date="2021-09-08T09:02:00Z">
        <w:r w:rsidR="00AD4F36">
          <w:rPr>
            <w:b/>
            <w:bCs/>
          </w:rPr>
          <w:t xml:space="preserve"> </w:t>
        </w:r>
        <w:r w:rsidR="00AD4F36">
          <w:t xml:space="preserve">Misma </w:t>
        </w:r>
      </w:ins>
      <w:del w:id="2721" w:author="JORGE CONTRERAS ORTIZ" w:date="2021-09-08T09:02:00Z">
        <w:r w:rsidRPr="00791D37" w:rsidDel="00AD4F36">
          <w:rPr>
            <w:b/>
            <w:bCs/>
          </w:rPr>
          <w:delText xml:space="preserve"> </w:delText>
        </w:r>
      </w:del>
      <w:del w:id="2722" w:author="JORGE CONTRERAS ORTIZ" w:date="2021-09-05T18:22:00Z">
        <w:r w:rsidRPr="00791D37" w:rsidDel="00E558C7">
          <w:rPr>
            <w:b/>
            <w:bCs/>
          </w:rPr>
          <w:delText>(</w:delText>
        </w:r>
        <w:r w:rsidRPr="00791D37" w:rsidDel="00E558C7">
          <w:delText>Misma funcionalidad comentada en la primera clasificación.)</w:delText>
        </w:r>
      </w:del>
      <w:ins w:id="2723" w:author="JORGE CONTRERAS ORTIZ" w:date="2021-09-08T09:02:00Z">
        <w:r w:rsidR="00AD4F36">
          <w:t>f</w:t>
        </w:r>
      </w:ins>
      <w:ins w:id="2724" w:author="JORGE CONTRERAS ORTIZ" w:date="2021-09-05T18:27:00Z">
        <w:r w:rsidR="00F547F4">
          <w:t>uncionalidad descrita en</w:t>
        </w:r>
      </w:ins>
      <w:ins w:id="2725" w:author="JORGE CONTRERAS ORTIZ" w:date="2021-09-08T23:15:00Z">
        <w:r w:rsidR="00611C4B">
          <w:t xml:space="preserve"> </w:t>
        </w:r>
      </w:ins>
      <w:ins w:id="2726" w:author="JORGE CONTRERAS ORTIZ" w:date="2021-09-08T23:16:00Z">
        <w:r w:rsidR="00611C4B">
          <w:fldChar w:fldCharType="begin"/>
        </w:r>
        <w:r w:rsidR="00611C4B">
          <w:instrText xml:space="preserve"> REF BR \h </w:instrText>
        </w:r>
      </w:ins>
      <w:r w:rsidR="00611C4B">
        <w:fldChar w:fldCharType="separate"/>
      </w:r>
      <w:ins w:id="2727" w:author="JORGE CONTRERAS ORTIZ" w:date="2021-09-08T23:16:00Z">
        <w:r w:rsidR="00611C4B" w:rsidRPr="00791D37">
          <w:rPr>
            <w:b/>
            <w:bCs/>
          </w:rPr>
          <w:t>Border Routers</w:t>
        </w:r>
        <w:r w:rsidR="00611C4B">
          <w:fldChar w:fldCharType="end"/>
        </w:r>
      </w:ins>
      <w:ins w:id="2728" w:author="JORGE CONTRERAS ORTIZ" w:date="2021-09-08T23:15:00Z">
        <w:r w:rsidR="00611C4B">
          <w:fldChar w:fldCharType="begin"/>
        </w:r>
        <w:r w:rsidR="00611C4B">
          <w:instrText xml:space="preserve"> REF BR \h </w:instrText>
        </w:r>
        <w:r w:rsidR="00611C4B">
          <w:fldChar w:fldCharType="end"/>
        </w:r>
        <w:r w:rsidR="00611C4B">
          <w:fldChar w:fldCharType="begin"/>
        </w:r>
        <w:r w:rsidR="00611C4B">
          <w:instrText xml:space="preserve"> REF BR \h </w:instrText>
        </w:r>
        <w:r w:rsidR="00611C4B">
          <w:fldChar w:fldCharType="end"/>
        </w:r>
        <w:r w:rsidR="00611C4B">
          <w:fldChar w:fldCharType="begin"/>
        </w:r>
        <w:r w:rsidR="00611C4B">
          <w:instrText xml:space="preserve"> REF BR \h </w:instrText>
        </w:r>
        <w:r w:rsidR="00611C4B">
          <w:fldChar w:fldCharType="end"/>
        </w:r>
        <w:r w:rsidR="00611C4B">
          <w:fldChar w:fldCharType="begin"/>
        </w:r>
        <w:r w:rsidR="00611C4B">
          <w:instrText xml:space="preserve"> REF BR \h </w:instrText>
        </w:r>
        <w:r w:rsidR="00611C4B">
          <w:fldChar w:fldCharType="end"/>
        </w:r>
        <w:r w:rsidR="00611C4B">
          <w:fldChar w:fldCharType="begin"/>
        </w:r>
        <w:r w:rsidR="00611C4B">
          <w:instrText xml:space="preserve"> REF BR \h </w:instrText>
        </w:r>
        <w:r w:rsidR="00611C4B">
          <w:fldChar w:fldCharType="end"/>
        </w:r>
      </w:ins>
      <w:ins w:id="2729" w:author="JORGE CONTRERAS ORTIZ" w:date="2021-09-05T18:27:00Z">
        <w:r w:rsidR="00F547F4">
          <w:t xml:space="preserve"> </w:t>
        </w:r>
      </w:ins>
      <w:ins w:id="2730" w:author="JORGE CONTRERAS ORTIZ" w:date="2021-09-05T18:26:00Z">
        <w:r w:rsidR="00F547F4">
          <w:fldChar w:fldCharType="begin"/>
        </w:r>
        <w:r w:rsidR="00F547F4">
          <w:instrText xml:space="preserve"> REF BR \h </w:instrText>
        </w:r>
      </w:ins>
      <w:ins w:id="2731" w:author="JORGE CONTRERAS ORTIZ" w:date="2021-09-05T18:26:00Z">
        <w:r w:rsidR="00F547F4">
          <w:fldChar w:fldCharType="end"/>
        </w:r>
      </w:ins>
      <w:ins w:id="2732" w:author="JORGE CONTRERAS ORTIZ" w:date="2021-09-08T09:01:00Z">
        <w:r w:rsidR="00AD4F36">
          <w:t xml:space="preserve"> </w:t>
        </w:r>
      </w:ins>
      <w:ins w:id="2733" w:author="JORGE CONTRERAS ORTIZ" w:date="2021-09-08T09:02:00Z">
        <w:r w:rsidR="00AD4F36">
          <w:t xml:space="preserve">en la </w:t>
        </w:r>
      </w:ins>
      <w:ins w:id="2734" w:author="JORGE CONTRERAS ORTIZ" w:date="2021-09-08T09:03:00Z">
        <w:r w:rsidR="00AD4F36">
          <w:t>clasificación</w:t>
        </w:r>
      </w:ins>
      <w:ins w:id="2735" w:author="JORGE CONTRERAS ORTIZ" w:date="2021-09-08T09:02:00Z">
        <w:r w:rsidR="00AD4F36">
          <w:t xml:space="preserve"> anterior</w:t>
        </w:r>
      </w:ins>
      <w:ins w:id="2736" w:author="JORGE CONTRERAS ORTIZ" w:date="2021-09-05T18:27:00Z">
        <w:r w:rsidR="00F547F4">
          <w:t>.</w:t>
        </w:r>
      </w:ins>
    </w:p>
    <w:p w14:paraId="49F39FC5" w14:textId="77777777" w:rsidR="00BD51E1" w:rsidRPr="00791D37" w:rsidRDefault="00BD51E1">
      <w:pPr>
        <w:pStyle w:val="Prrafodelista"/>
        <w:ind w:left="1440"/>
        <w:pPrChange w:id="2737" w:author="JORGE CONTRERAS ORTIZ" w:date="2021-09-05T18:36:00Z">
          <w:pPr>
            <w:pStyle w:val="Prrafodelista"/>
            <w:numPr>
              <w:ilvl w:val="1"/>
              <w:numId w:val="11"/>
            </w:numPr>
            <w:ind w:left="1440" w:hanging="360"/>
          </w:pPr>
        </w:pPrChange>
      </w:pPr>
    </w:p>
    <w:p w14:paraId="16C163CB" w14:textId="78DD3C24" w:rsidR="00B62082" w:rsidRDefault="00B62082" w:rsidP="00791D37">
      <w:pPr>
        <w:pStyle w:val="Prrafodelista"/>
        <w:numPr>
          <w:ilvl w:val="1"/>
          <w:numId w:val="11"/>
        </w:numPr>
        <w:rPr>
          <w:ins w:id="2738" w:author="JORGE CONTRERAS ORTIZ" w:date="2021-09-05T18:37:00Z"/>
        </w:rPr>
      </w:pPr>
      <w:r w:rsidRPr="00791D37">
        <w:rPr>
          <w:b/>
          <w:bCs/>
        </w:rPr>
        <w:t>Active Router.</w:t>
      </w:r>
      <w:r w:rsidRPr="00791D37">
        <w:t xml:space="preserve"> </w:t>
      </w:r>
      <w:ins w:id="2739" w:author="JORGE CONTRERAS ORTIZ" w:date="2021-09-08T09:02:00Z">
        <w:r w:rsidR="00AD4F36">
          <w:t>Misma f</w:t>
        </w:r>
      </w:ins>
      <w:ins w:id="2740" w:author="JORGE CONTRERAS ORTIZ" w:date="2021-09-05T18:27:00Z">
        <w:r w:rsidR="00F547F4">
          <w:t xml:space="preserve">uncionalidad descrita en </w:t>
        </w:r>
        <w:r w:rsidR="00F547F4">
          <w:fldChar w:fldCharType="begin"/>
        </w:r>
        <w:r w:rsidR="00F547F4">
          <w:instrText xml:space="preserve"> REF R \h </w:instrText>
        </w:r>
      </w:ins>
      <w:r w:rsidR="00F547F4">
        <w:fldChar w:fldCharType="separate"/>
      </w:r>
      <w:ins w:id="2741" w:author="JORGE CONTRERAS ORTIZ" w:date="2021-09-08T21:58:00Z">
        <w:r w:rsidR="007865AB" w:rsidRPr="00791D37">
          <w:rPr>
            <w:b/>
            <w:bCs/>
          </w:rPr>
          <w:t>Routers</w:t>
        </w:r>
      </w:ins>
      <w:ins w:id="2742" w:author="JORGE CONTRERAS ORTIZ" w:date="2021-09-05T18:27:00Z">
        <w:r w:rsidR="00F547F4">
          <w:fldChar w:fldCharType="end"/>
        </w:r>
      </w:ins>
      <w:ins w:id="2743" w:author="JORGE CONTRERAS ORTIZ" w:date="2021-09-08T09:02:00Z">
        <w:r w:rsidR="00AD4F36">
          <w:t xml:space="preserve"> en la clasificación anterior</w:t>
        </w:r>
      </w:ins>
      <w:ins w:id="2744" w:author="JORGE CONTRERAS ORTIZ" w:date="2021-09-05T18:27:00Z">
        <w:r w:rsidR="00F547F4">
          <w:t>.</w:t>
        </w:r>
      </w:ins>
      <w:del w:id="2745" w:author="JORGE CONTRERAS ORTIZ" w:date="2021-09-05T18:26:00Z">
        <w:r w:rsidRPr="00791D37" w:rsidDel="00F547F4">
          <w:delText>(Misma funcionalidad comentada en la primera clasificación.)</w:delText>
        </w:r>
      </w:del>
    </w:p>
    <w:p w14:paraId="5B226F67" w14:textId="77777777" w:rsidR="00BD51E1" w:rsidRPr="00791D37" w:rsidRDefault="00BD51E1">
      <w:pPr>
        <w:pStyle w:val="Prrafodelista"/>
        <w:ind w:left="1440"/>
        <w:pPrChange w:id="2746" w:author="JORGE CONTRERAS ORTIZ" w:date="2021-09-05T18:37:00Z">
          <w:pPr>
            <w:pStyle w:val="Prrafodelista"/>
            <w:numPr>
              <w:ilvl w:val="1"/>
              <w:numId w:val="11"/>
            </w:numPr>
            <w:ind w:left="1440" w:hanging="360"/>
          </w:pPr>
        </w:pPrChange>
      </w:pPr>
    </w:p>
    <w:p w14:paraId="141E2F40" w14:textId="64D18A99" w:rsidR="00B62082" w:rsidRDefault="00B62082" w:rsidP="00791D37">
      <w:pPr>
        <w:pStyle w:val="Prrafodelista"/>
        <w:numPr>
          <w:ilvl w:val="1"/>
          <w:numId w:val="11"/>
        </w:numPr>
        <w:rPr>
          <w:ins w:id="2747" w:author="JORGE CONTRERAS ORTIZ" w:date="2021-09-05T18:37:00Z"/>
        </w:rPr>
      </w:pPr>
      <w:r w:rsidRPr="00791D37">
        <w:rPr>
          <w:b/>
          <w:bCs/>
        </w:rPr>
        <w:t>REEDs.</w:t>
      </w:r>
      <w:r w:rsidRPr="00791D37">
        <w:t xml:space="preserve"> </w:t>
      </w:r>
      <w:del w:id="2748" w:author="JORGE CONTRERAS ORTIZ" w:date="2021-09-05T18:27:00Z">
        <w:r w:rsidRPr="00791D37" w:rsidDel="00F547F4">
          <w:delText>(Misma funcionalidad comentada en la primera clasificación.)</w:delText>
        </w:r>
      </w:del>
      <w:ins w:id="2749" w:author="JORGE CONTRERAS ORTIZ" w:date="2021-09-08T09:03:00Z">
        <w:r w:rsidR="00AD4F36">
          <w:t>Misma f</w:t>
        </w:r>
      </w:ins>
      <w:ins w:id="2750" w:author="JORGE CONTRERAS ORTIZ" w:date="2021-09-05T18:27:00Z">
        <w:r w:rsidR="00F547F4">
          <w:t xml:space="preserve">uncionalidad descrita en </w:t>
        </w:r>
        <w:r w:rsidR="00F547F4">
          <w:fldChar w:fldCharType="begin"/>
        </w:r>
        <w:r w:rsidR="00F547F4">
          <w:instrText xml:space="preserve"> REF REEDs \h </w:instrText>
        </w:r>
      </w:ins>
      <w:r w:rsidR="00F547F4">
        <w:fldChar w:fldCharType="separate"/>
      </w:r>
      <w:ins w:id="2751" w:author="JORGE CONTRERAS ORTIZ" w:date="2021-09-08T21:58:00Z">
        <w:r w:rsidR="007865AB" w:rsidRPr="00791D37">
          <w:rPr>
            <w:b/>
            <w:bCs/>
          </w:rPr>
          <w:t>Router-Eligible End Devices</w:t>
        </w:r>
      </w:ins>
      <w:ins w:id="2752" w:author="JORGE CONTRERAS ORTIZ" w:date="2021-09-05T18:27:00Z">
        <w:r w:rsidR="00F547F4">
          <w:fldChar w:fldCharType="end"/>
        </w:r>
      </w:ins>
      <w:ins w:id="2753" w:author="JORGE CONTRERAS ORTIZ" w:date="2021-09-08T09:03:00Z">
        <w:r w:rsidR="00AD4F36">
          <w:t xml:space="preserve"> en la clasificación</w:t>
        </w:r>
      </w:ins>
      <w:ins w:id="2754" w:author="JORGE CONTRERAS ORTIZ" w:date="2021-09-05T18:27:00Z">
        <w:r w:rsidR="00F547F4">
          <w:t xml:space="preserve">. </w:t>
        </w:r>
      </w:ins>
      <w:del w:id="2755" w:author="JORGE CONTRERAS ORTIZ" w:date="2021-09-05T18:27:00Z">
        <w:r w:rsidRPr="00791D37" w:rsidDel="00F547F4">
          <w:delText xml:space="preserve"> </w:delText>
        </w:r>
      </w:del>
      <w:r w:rsidRPr="00791D37">
        <w:t>Pueden tener varios nodos hijos y mantener enlaces con los Routers vecinos.</w:t>
      </w:r>
    </w:p>
    <w:p w14:paraId="2C2742F6" w14:textId="77777777" w:rsidR="00BD51E1" w:rsidRPr="00791D37" w:rsidRDefault="00BD51E1">
      <w:pPr>
        <w:pStyle w:val="Prrafodelista"/>
        <w:ind w:left="1440"/>
        <w:pPrChange w:id="2756" w:author="JORGE CONTRERAS ORTIZ" w:date="2021-09-05T18:37:00Z">
          <w:pPr>
            <w:pStyle w:val="Prrafodelista"/>
            <w:numPr>
              <w:ilvl w:val="1"/>
              <w:numId w:val="11"/>
            </w:numPr>
            <w:ind w:left="1440" w:hanging="360"/>
          </w:pPr>
        </w:pPrChange>
      </w:pPr>
    </w:p>
    <w:p w14:paraId="65076F2F" w14:textId="657BD8AC" w:rsidR="00B62082" w:rsidRDefault="00B62082" w:rsidP="00791D37">
      <w:pPr>
        <w:pStyle w:val="Prrafodelista"/>
        <w:numPr>
          <w:ilvl w:val="1"/>
          <w:numId w:val="11"/>
        </w:numPr>
        <w:rPr>
          <w:ins w:id="2757" w:author="JORGE CONTRERAS ORTIZ" w:date="2021-09-05T18:37:00Z"/>
        </w:rPr>
      </w:pPr>
      <w:r w:rsidRPr="00791D37">
        <w:rPr>
          <w:b/>
          <w:bCs/>
        </w:rPr>
        <w:t>Full End Device (FED).</w:t>
      </w:r>
      <w:r w:rsidRPr="00791D37">
        <w:t xml:space="preserve"> Es un FTD normal, que siempre actuará como un Dispositivo Final (End Device – ED). Un dispositivo FED nunca pedirá convertirse en Router, como haría un REED.</w:t>
      </w:r>
    </w:p>
    <w:p w14:paraId="5B341A58" w14:textId="77777777" w:rsidR="00BD51E1" w:rsidRPr="00791D37" w:rsidRDefault="00BD51E1">
      <w:pPr>
        <w:pStyle w:val="Prrafodelista"/>
        <w:ind w:left="1440"/>
        <w:pPrChange w:id="2758" w:author="JORGE CONTRERAS ORTIZ" w:date="2021-09-05T18:37:00Z">
          <w:pPr>
            <w:pStyle w:val="Prrafodelista"/>
            <w:numPr>
              <w:ilvl w:val="1"/>
              <w:numId w:val="11"/>
            </w:numPr>
            <w:ind w:left="1440" w:hanging="360"/>
          </w:pPr>
        </w:pPrChange>
      </w:pPr>
    </w:p>
    <w:p w14:paraId="69413C1B" w14:textId="78E39654" w:rsidR="00B62082" w:rsidRDefault="00B62082" w:rsidP="00791D37">
      <w:pPr>
        <w:pStyle w:val="Prrafodelista"/>
        <w:numPr>
          <w:ilvl w:val="0"/>
          <w:numId w:val="11"/>
        </w:numPr>
        <w:rPr>
          <w:ins w:id="2759" w:author="JORGE CONTRERAS ORTIZ" w:date="2021-09-05T18:37:00Z"/>
        </w:rPr>
      </w:pPr>
      <w:r w:rsidRPr="00791D37">
        <w:rPr>
          <w:b/>
          <w:bCs/>
        </w:rPr>
        <w:t>Minimal Thread Device (MTD).</w:t>
      </w:r>
      <w:r w:rsidRPr="00791D37">
        <w:t xml:space="preserve"> Estos dispositivos solo pueden comunicar con el padre FTD al que están unidos. Los roles que pueden adquirir son:</w:t>
      </w:r>
    </w:p>
    <w:p w14:paraId="4E0B1817" w14:textId="77777777" w:rsidR="00BD51E1" w:rsidRPr="00791D37" w:rsidRDefault="00BD51E1">
      <w:pPr>
        <w:pStyle w:val="Prrafodelista"/>
        <w:pPrChange w:id="2760" w:author="JORGE CONTRERAS ORTIZ" w:date="2021-09-05T18:37:00Z">
          <w:pPr>
            <w:pStyle w:val="Prrafodelista"/>
            <w:numPr>
              <w:numId w:val="11"/>
            </w:numPr>
            <w:ind w:hanging="360"/>
          </w:pPr>
        </w:pPrChange>
      </w:pPr>
    </w:p>
    <w:p w14:paraId="06ABD671" w14:textId="1AA802B3" w:rsidR="00B62082" w:rsidRDefault="00B62082" w:rsidP="00791D37">
      <w:pPr>
        <w:pStyle w:val="Prrafodelista"/>
        <w:numPr>
          <w:ilvl w:val="1"/>
          <w:numId w:val="11"/>
        </w:numPr>
        <w:rPr>
          <w:ins w:id="2761" w:author="JORGE CONTRERAS ORTIZ" w:date="2021-09-05T18:37:00Z"/>
        </w:rPr>
      </w:pPr>
      <w:r w:rsidRPr="00791D37">
        <w:rPr>
          <w:b/>
          <w:bCs/>
        </w:rPr>
        <w:t>Minimal End Device (MED).</w:t>
      </w:r>
      <w:r w:rsidRPr="00791D37">
        <w:t xml:space="preserve"> Es un dispositivo MTD cuyo receptor está habilitado todo el tiempo y puede comunicarse con su nodo padre en cualquier momento.</w:t>
      </w:r>
    </w:p>
    <w:p w14:paraId="3A7C466C" w14:textId="77777777" w:rsidR="00BD51E1" w:rsidRPr="00791D37" w:rsidRDefault="00BD51E1">
      <w:pPr>
        <w:pStyle w:val="Prrafodelista"/>
        <w:ind w:left="1440"/>
        <w:pPrChange w:id="2762" w:author="JORGE CONTRERAS ORTIZ" w:date="2021-09-05T18:37:00Z">
          <w:pPr>
            <w:pStyle w:val="Prrafodelista"/>
            <w:numPr>
              <w:ilvl w:val="1"/>
              <w:numId w:val="11"/>
            </w:numPr>
            <w:ind w:left="1440" w:hanging="360"/>
          </w:pPr>
        </w:pPrChange>
      </w:pPr>
    </w:p>
    <w:p w14:paraId="094E5F7B" w14:textId="77950FFF" w:rsidR="00B62082" w:rsidDel="00F87EA8" w:rsidRDefault="00B62082" w:rsidP="00791D37">
      <w:pPr>
        <w:pStyle w:val="Prrafodelista"/>
        <w:numPr>
          <w:ilvl w:val="1"/>
          <w:numId w:val="11"/>
        </w:numPr>
        <w:rPr>
          <w:del w:id="2763" w:author="JORGE CONTRERAS ORTIZ" w:date="2021-09-05T18:28:00Z"/>
        </w:rPr>
      </w:pPr>
      <w:r w:rsidRPr="00F547F4">
        <w:rPr>
          <w:b/>
          <w:bCs/>
        </w:rPr>
        <w:t>Sleepy End Device.</w:t>
      </w:r>
      <w:r w:rsidRPr="00791D37">
        <w:t xml:space="preserve"> </w:t>
      </w:r>
      <w:ins w:id="2764" w:author="JORGE CONTRERAS ORTIZ" w:date="2021-09-05T18:28:00Z">
        <w:r w:rsidR="00F547F4">
          <w:t xml:space="preserve">Funcionalidad descrita en </w:t>
        </w:r>
        <w:r w:rsidR="00F547F4">
          <w:fldChar w:fldCharType="begin"/>
        </w:r>
        <w:r w:rsidR="00F547F4">
          <w:instrText xml:space="preserve"> REF SED \h </w:instrText>
        </w:r>
      </w:ins>
      <w:r w:rsidR="00F547F4">
        <w:fldChar w:fldCharType="separate"/>
      </w:r>
      <w:ins w:id="2765" w:author="JORGE CONTRERAS ORTIZ" w:date="2021-09-08T21:58:00Z">
        <w:r w:rsidR="007865AB" w:rsidRPr="00E558C7">
          <w:rPr>
            <w:b/>
            <w:bCs/>
          </w:rPr>
          <w:t>Sleepy End Devices</w:t>
        </w:r>
      </w:ins>
      <w:ins w:id="2766" w:author="JORGE CONTRERAS ORTIZ" w:date="2021-09-05T18:28:00Z">
        <w:r w:rsidR="00F547F4">
          <w:fldChar w:fldCharType="end"/>
        </w:r>
        <w:r w:rsidR="00F547F4">
          <w:t>.</w:t>
        </w:r>
      </w:ins>
      <w:del w:id="2767" w:author="JORGE CONTRERAS ORTIZ" w:date="2021-09-05T18:28:00Z">
        <w:r w:rsidRPr="00791D37" w:rsidDel="00F547F4">
          <w:rPr>
            <w:b/>
            <w:bCs/>
          </w:rPr>
          <w:delText>(</w:delText>
        </w:r>
        <w:r w:rsidRPr="00791D37" w:rsidDel="00F547F4">
          <w:delText xml:space="preserve">Misma funcionalidad comentada en la primera clasificación.) </w:delText>
        </w:r>
      </w:del>
    </w:p>
    <w:p w14:paraId="63A36BD8" w14:textId="77777777" w:rsidR="00F87EA8" w:rsidRDefault="00F87EA8" w:rsidP="00791D37">
      <w:pPr>
        <w:pStyle w:val="Prrafodelista"/>
        <w:numPr>
          <w:ilvl w:val="1"/>
          <w:numId w:val="11"/>
        </w:numPr>
        <w:rPr>
          <w:ins w:id="2768" w:author="JORGE CONTRERAS ORTIZ" w:date="2021-09-08T09:06:00Z"/>
        </w:rPr>
      </w:pPr>
    </w:p>
    <w:p w14:paraId="05FCC2A8" w14:textId="145DBE94" w:rsidR="00F87EA8" w:rsidRDefault="00F87EA8" w:rsidP="00F87EA8">
      <w:pPr>
        <w:rPr>
          <w:ins w:id="2769" w:author="JORGE CONTRERAS ORTIZ" w:date="2021-09-08T09:06:00Z"/>
        </w:rPr>
      </w:pPr>
    </w:p>
    <w:p w14:paraId="6B64EF08" w14:textId="77777777" w:rsidR="00F87EA8" w:rsidRDefault="00F87EA8">
      <w:pPr>
        <w:rPr>
          <w:ins w:id="2770" w:author="JORGE CONTRERAS ORTIZ" w:date="2021-09-08T09:05:00Z"/>
        </w:rPr>
        <w:pPrChange w:id="2771" w:author="JORGE CONTRERAS ORTIZ" w:date="2021-09-08T09:06:00Z">
          <w:pPr>
            <w:pStyle w:val="Prrafodelista"/>
            <w:numPr>
              <w:ilvl w:val="1"/>
              <w:numId w:val="11"/>
            </w:numPr>
            <w:ind w:left="1440" w:hanging="360"/>
          </w:pPr>
        </w:pPrChange>
      </w:pPr>
    </w:p>
    <w:p w14:paraId="7AC589F9" w14:textId="21C4DD66" w:rsidR="00032C7F" w:rsidRDefault="00F87EA8" w:rsidP="00F87EA8">
      <w:pPr>
        <w:rPr>
          <w:ins w:id="2772" w:author="JORGE CONTRERAS ORTIZ" w:date="2021-09-08T09:06:00Z"/>
        </w:rPr>
      </w:pPr>
      <w:ins w:id="2773" w:author="JORGE CONTRERAS ORTIZ" w:date="2021-09-08T09:05:00Z">
        <w:r>
          <w:t>Un ejemplo de topología básica es la mo</w:t>
        </w:r>
      </w:ins>
      <w:ins w:id="2774" w:author="JORGE CONTRERAS ORTIZ" w:date="2021-09-08T09:06:00Z">
        <w:r>
          <w:t xml:space="preserve">strada en </w:t>
        </w:r>
        <w:r>
          <w:fldChar w:fldCharType="begin"/>
        </w:r>
        <w:r>
          <w:instrText xml:space="preserve"> REF _Ref81984394 \h </w:instrText>
        </w:r>
      </w:ins>
      <w:r>
        <w:fldChar w:fldCharType="separate"/>
      </w:r>
      <w:ins w:id="2775" w:author="JORGE CONTRERAS ORTIZ" w:date="2021-09-08T21:58:00Z">
        <w:r w:rsidR="007865AB" w:rsidRPr="00791D37">
          <w:t xml:space="preserve">Ilustración </w:t>
        </w:r>
        <w:r w:rsidR="007865AB">
          <w:rPr>
            <w:noProof/>
          </w:rPr>
          <w:t>5</w:t>
        </w:r>
      </w:ins>
      <w:ins w:id="2776" w:author="JORGE CONTRERAS ORTIZ" w:date="2021-09-08T09:06:00Z">
        <w:r>
          <w:fldChar w:fldCharType="end"/>
        </w:r>
        <w:r>
          <w:t>.</w:t>
        </w:r>
      </w:ins>
    </w:p>
    <w:p w14:paraId="068AA379" w14:textId="27306686" w:rsidR="00F87EA8" w:rsidRDefault="00F87EA8" w:rsidP="00F87EA8">
      <w:pPr>
        <w:rPr>
          <w:ins w:id="2777" w:author="JORGE CONTRERAS ORTIZ" w:date="2021-09-08T09:06:00Z"/>
        </w:rPr>
      </w:pPr>
    </w:p>
    <w:p w14:paraId="06D9E897" w14:textId="77777777" w:rsidR="00F87EA8" w:rsidRPr="00791D37" w:rsidRDefault="00F87EA8">
      <w:pPr>
        <w:pPrChange w:id="2778" w:author="JORGE CONTRERAS ORTIZ" w:date="2021-09-08T09:06:00Z">
          <w:pPr>
            <w:pStyle w:val="Prrafodelista"/>
            <w:numPr>
              <w:ilvl w:val="1"/>
              <w:numId w:val="11"/>
            </w:numPr>
            <w:ind w:left="1440" w:hanging="360"/>
          </w:pPr>
        </w:pPrChange>
      </w:pPr>
    </w:p>
    <w:p w14:paraId="21813767" w14:textId="77777777" w:rsidR="00B62082" w:rsidRPr="00791D37" w:rsidRDefault="00B62082" w:rsidP="00F21168">
      <w:pPr>
        <w:jc w:val="center"/>
      </w:pPr>
      <w:r w:rsidRPr="00791D37">
        <w:rPr>
          <w:noProof/>
        </w:rPr>
        <w:drawing>
          <wp:inline distT="0" distB="0" distL="0" distR="0" wp14:anchorId="0DBDB4CB" wp14:editId="41CD84CC">
            <wp:extent cx="2622164" cy="2702560"/>
            <wp:effectExtent l="0" t="0" r="6985" b="2540"/>
            <wp:docPr id="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Gráfico&#10;&#10;Descripción generada automáticamente"/>
                    <pic:cNvPicPr/>
                  </pic:nvPicPr>
                  <pic:blipFill>
                    <a:blip r:embed="rId24"/>
                    <a:stretch>
                      <a:fillRect/>
                    </a:stretch>
                  </pic:blipFill>
                  <pic:spPr>
                    <a:xfrm>
                      <a:off x="0" y="0"/>
                      <a:ext cx="2669087" cy="2750922"/>
                    </a:xfrm>
                    <a:prstGeom prst="rect">
                      <a:avLst/>
                    </a:prstGeom>
                  </pic:spPr>
                </pic:pic>
              </a:graphicData>
            </a:graphic>
          </wp:inline>
        </w:drawing>
      </w:r>
    </w:p>
    <w:p w14:paraId="75373365" w14:textId="180F9432" w:rsidR="00B62082" w:rsidRDefault="00B62082" w:rsidP="00F21168">
      <w:pPr>
        <w:pStyle w:val="Descripcin"/>
        <w:jc w:val="center"/>
        <w:rPr>
          <w:ins w:id="2779" w:author="JORGE CONTRERAS ORTIZ" w:date="2021-09-05T22:25:00Z"/>
        </w:rPr>
      </w:pPr>
      <w:bookmarkStart w:id="2780" w:name="_Ref81984394"/>
      <w:bookmarkStart w:id="2781" w:name="_Toc81499813"/>
      <w:bookmarkStart w:id="2782" w:name="_Toc81499578"/>
      <w:bookmarkStart w:id="2783" w:name="_Toc82030948"/>
      <w:r w:rsidRPr="00791D37">
        <w:t xml:space="preserve">Ilustración </w:t>
      </w:r>
      <w:r w:rsidRPr="00F21168">
        <w:fldChar w:fldCharType="begin"/>
      </w:r>
      <w:r w:rsidRPr="00791D37">
        <w:instrText xml:space="preserve"> SEQ Ilustración \* ARABIC </w:instrText>
      </w:r>
      <w:r w:rsidRPr="00F21168">
        <w:fldChar w:fldCharType="separate"/>
      </w:r>
      <w:ins w:id="2784" w:author="JORGE CONTRERAS ORTIZ" w:date="2021-09-08T21:58:00Z">
        <w:r w:rsidR="007865AB">
          <w:rPr>
            <w:noProof/>
          </w:rPr>
          <w:t>5</w:t>
        </w:r>
      </w:ins>
      <w:del w:id="2785" w:author="JORGE CONTRERAS ORTIZ" w:date="2021-09-08T20:14:00Z">
        <w:r w:rsidR="00770F63" w:rsidDel="00F73334">
          <w:rPr>
            <w:noProof/>
          </w:rPr>
          <w:delText>3</w:delText>
        </w:r>
      </w:del>
      <w:r w:rsidRPr="00F21168">
        <w:fldChar w:fldCharType="end"/>
      </w:r>
      <w:bookmarkEnd w:id="2780"/>
      <w:r w:rsidRPr="00791D37">
        <w:t xml:space="preserve"> Ejemplo de una topología de Red Thread en malla </w:t>
      </w:r>
      <w:r w:rsidRPr="00F21168">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F21168">
        <w:fldChar w:fldCharType="separate"/>
      </w:r>
      <w:bookmarkEnd w:id="2781"/>
      <w:bookmarkEnd w:id="2782"/>
      <w:r w:rsidR="00AD1498" w:rsidRPr="00791D37">
        <w:rPr>
          <w:noProof/>
        </w:rPr>
        <w:t>[9]</w:t>
      </w:r>
      <w:bookmarkEnd w:id="2783"/>
      <w:r w:rsidRPr="00F21168">
        <w:fldChar w:fldCharType="end"/>
      </w:r>
      <w:r w:rsidRPr="00791D37">
        <w:t xml:space="preserve"> </w:t>
      </w:r>
    </w:p>
    <w:p w14:paraId="651AD6B1" w14:textId="77777777" w:rsidR="00032C7F" w:rsidRPr="00030323" w:rsidRDefault="00032C7F">
      <w:pPr>
        <w:pPrChange w:id="2786" w:author="JORGE CONTRERAS ORTIZ" w:date="2021-09-05T22:25:00Z">
          <w:pPr>
            <w:pStyle w:val="Descripcin"/>
            <w:jc w:val="center"/>
          </w:pPr>
        </w:pPrChange>
      </w:pPr>
    </w:p>
    <w:p w14:paraId="61BBA6BF" w14:textId="77777777" w:rsidR="00B62082" w:rsidRPr="00791D37" w:rsidRDefault="00B62082" w:rsidP="00791D37"/>
    <w:p w14:paraId="76F8CD5E" w14:textId="05C907C6" w:rsidR="00B62082" w:rsidRPr="00791D37" w:rsidRDefault="00B62082" w:rsidP="00791D37">
      <w:r w:rsidRPr="00791D37">
        <w:t xml:space="preserve">Un Router o un Border Router </w:t>
      </w:r>
      <w:del w:id="2787" w:author="JORGE CONTRERAS ORTIZ" w:date="2021-09-05T18:30:00Z">
        <w:r w:rsidRPr="00791D37" w:rsidDel="00F547F4">
          <w:delText xml:space="preserve">puede </w:delText>
        </w:r>
      </w:del>
      <w:ins w:id="2788" w:author="JORGE CONTRERAS ORTIZ" w:date="2021-09-05T18:30:00Z">
        <w:r w:rsidR="00F547F4">
          <w:t>podrá</w:t>
        </w:r>
        <w:r w:rsidR="00F547F4" w:rsidRPr="00791D37">
          <w:t xml:space="preserve"> </w:t>
        </w:r>
      </w:ins>
      <w:r w:rsidRPr="00791D37">
        <w:t xml:space="preserve">asumir el rol de líder para ciertas funciones dentro de la red Thread. Este líder </w:t>
      </w:r>
      <w:del w:id="2789" w:author="JORGE CONTRERAS ORTIZ" w:date="2021-09-05T18:29:00Z">
        <w:r w:rsidRPr="00791D37" w:rsidDel="00F547F4">
          <w:delText xml:space="preserve">tendrá </w:delText>
        </w:r>
      </w:del>
      <w:ins w:id="2790" w:author="JORGE CONTRERAS ORTIZ" w:date="2021-09-05T18:29:00Z">
        <w:r w:rsidR="00F547F4">
          <w:t>deberá</w:t>
        </w:r>
      </w:ins>
      <w:del w:id="2791" w:author="JORGE CONTRERAS ORTIZ" w:date="2021-09-05T18:29:00Z">
        <w:r w:rsidRPr="00791D37" w:rsidDel="00F547F4">
          <w:delText>que</w:delText>
        </w:r>
      </w:del>
      <w:ins w:id="2792" w:author="JORGE CONTRERAS ORTIZ" w:date="2021-09-05T18:29:00Z">
        <w:r w:rsidR="00F547F4">
          <w:t xml:space="preserve"> </w:t>
        </w:r>
      </w:ins>
      <w:del w:id="2793" w:author="JORGE CONTRERAS ORTIZ" w:date="2021-09-05T18:29:00Z">
        <w:r w:rsidRPr="00791D37" w:rsidDel="00F547F4">
          <w:delText xml:space="preserve"> </w:delText>
        </w:r>
      </w:del>
      <w:r w:rsidRPr="00791D37">
        <w:t xml:space="preserve">tomar decisiones dentro de la red, como asignar las direcciones de los Routers y permitir nuevas solicitudes de Routers. Si el nodo Líder </w:t>
      </w:r>
      <w:del w:id="2794" w:author="JORGE CONTRERAS ORTIZ" w:date="2021-09-05T18:30:00Z">
        <w:r w:rsidRPr="00791D37" w:rsidDel="00F547F4">
          <w:delText xml:space="preserve">se </w:delText>
        </w:r>
      </w:del>
      <w:r w:rsidRPr="00791D37">
        <w:t>falla</w:t>
      </w:r>
      <w:ins w:id="2795" w:author="JORGE CONTRERAS ORTIZ" w:date="2021-09-05T18:30:00Z">
        <w:r w:rsidR="00F547F4">
          <w:t>ra</w:t>
        </w:r>
      </w:ins>
      <w:r w:rsidRPr="00791D37">
        <w:t>, un nodo Router o Border Router asumirá ese rol de manera automática, asegurando así ningún punto singular de fallo.</w:t>
      </w:r>
    </w:p>
    <w:p w14:paraId="41EB8323" w14:textId="7576617A" w:rsidR="00B62082" w:rsidRDefault="00B62082" w:rsidP="00791D37">
      <w:pPr>
        <w:rPr>
          <w:ins w:id="2796" w:author="JORGE CONTRERAS ORTIZ" w:date="2021-09-05T20:57:00Z"/>
        </w:rPr>
      </w:pPr>
    </w:p>
    <w:p w14:paraId="59866C7F" w14:textId="14FD22A0" w:rsidR="00CA64F2" w:rsidRDefault="00CA64F2" w:rsidP="00791D37">
      <w:pPr>
        <w:rPr>
          <w:ins w:id="2797" w:author="JORGE CONTRERAS ORTIZ" w:date="2021-09-05T20:57:00Z"/>
        </w:rPr>
      </w:pPr>
    </w:p>
    <w:p w14:paraId="204F0A4C" w14:textId="51AB416E" w:rsidR="00CA64F2" w:rsidRPr="00791D37" w:rsidDel="00032C7F" w:rsidRDefault="00CA64F2" w:rsidP="00791D37">
      <w:pPr>
        <w:rPr>
          <w:del w:id="2798" w:author="JORGE CONTRERAS ORTIZ" w:date="2021-09-05T22:25:00Z"/>
        </w:rPr>
      </w:pPr>
      <w:bookmarkStart w:id="2799" w:name="_Toc81776456"/>
      <w:bookmarkStart w:id="2800" w:name="_Toc81776652"/>
      <w:bookmarkStart w:id="2801" w:name="_Toc81777015"/>
      <w:bookmarkStart w:id="2802" w:name="_Toc81777300"/>
      <w:bookmarkStart w:id="2803" w:name="_Toc81777586"/>
      <w:bookmarkStart w:id="2804" w:name="_Toc81777886"/>
      <w:bookmarkStart w:id="2805" w:name="_Toc81778177"/>
      <w:bookmarkStart w:id="2806" w:name="_Toc81938482"/>
      <w:bookmarkStart w:id="2807" w:name="_Toc81941394"/>
      <w:bookmarkStart w:id="2808" w:name="_Toc81993057"/>
      <w:bookmarkStart w:id="2809" w:name="_Toc81994581"/>
      <w:bookmarkStart w:id="2810" w:name="_Toc81994787"/>
      <w:bookmarkStart w:id="2811" w:name="_Toc81995082"/>
      <w:bookmarkStart w:id="2812" w:name="_Toc82011691"/>
      <w:bookmarkStart w:id="2813" w:name="_Toc82011898"/>
      <w:bookmarkStart w:id="2814" w:name="_Toc82012113"/>
      <w:bookmarkStart w:id="2815" w:name="_Toc82012332"/>
      <w:bookmarkStart w:id="2816" w:name="_Toc82024637"/>
      <w:bookmarkStart w:id="2817" w:name="_Toc82024940"/>
      <w:bookmarkStart w:id="2818" w:name="_Toc82025372"/>
      <w:bookmarkStart w:id="2819" w:name="_Toc82025582"/>
      <w:bookmarkStart w:id="2820" w:name="_Toc82025885"/>
      <w:bookmarkStart w:id="2821" w:name="_Toc82030784"/>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p>
    <w:p w14:paraId="0312B674" w14:textId="625A04D3" w:rsidR="00B62082" w:rsidRPr="00791D37" w:rsidRDefault="00F547F4" w:rsidP="00791D37">
      <w:pPr>
        <w:pStyle w:val="Ttulo3"/>
      </w:pPr>
      <w:bookmarkStart w:id="2822" w:name="_Toc81499360"/>
      <w:bookmarkStart w:id="2823" w:name="_Toc82012114"/>
      <w:bookmarkStart w:id="2824" w:name="_Toc82024941"/>
      <w:bookmarkStart w:id="2825" w:name="_Toc82030785"/>
      <w:r w:rsidRPr="00791D37">
        <w:t>PROTOCOLO THREAD</w:t>
      </w:r>
      <w:bookmarkEnd w:id="2822"/>
      <w:bookmarkEnd w:id="2823"/>
      <w:bookmarkEnd w:id="2824"/>
      <w:bookmarkEnd w:id="2825"/>
      <w:r w:rsidRPr="00791D37">
        <w:t xml:space="preserve"> </w:t>
      </w:r>
    </w:p>
    <w:p w14:paraId="7FEE205B" w14:textId="77777777" w:rsidR="00B62082" w:rsidRPr="00791D37" w:rsidRDefault="00B62082" w:rsidP="00791D37"/>
    <w:p w14:paraId="6D5C474F" w14:textId="0FE6DEF7" w:rsidR="00B62082" w:rsidRDefault="00B62082" w:rsidP="00791D37">
      <w:pPr>
        <w:rPr>
          <w:ins w:id="2826" w:author="JORGE CONTRERAS ORTIZ" w:date="2021-09-05T22:25:00Z"/>
        </w:rPr>
      </w:pPr>
      <w:r w:rsidRPr="00791D37">
        <w:t xml:space="preserve">En este apartado </w:t>
      </w:r>
      <w:del w:id="2827" w:author="JORGE CONTRERAS ORTIZ" w:date="2021-09-05T18:30:00Z">
        <w:r w:rsidRPr="00791D37" w:rsidDel="00F547F4">
          <w:delText xml:space="preserve">describiremos </w:delText>
        </w:r>
      </w:del>
      <w:ins w:id="2828" w:author="JORGE CONTRERAS ORTIZ" w:date="2021-09-05T18:30:00Z">
        <w:r w:rsidR="00F547F4">
          <w:t>se describirá</w:t>
        </w:r>
        <w:r w:rsidR="00F547F4" w:rsidRPr="00791D37">
          <w:t xml:space="preserve"> </w:t>
        </w:r>
      </w:ins>
      <w:r w:rsidRPr="00791D37">
        <w:t>la pila del protocolo Thread</w:t>
      </w:r>
      <w:ins w:id="2829" w:author="JORGE CONTRERAS ORTIZ" w:date="2021-09-08T17:53:00Z">
        <w:r w:rsidR="002C4272">
          <w:t xml:space="preserve">, detallando </w:t>
        </w:r>
      </w:ins>
      <w:del w:id="2830" w:author="JORGE CONTRERAS ORTIZ" w:date="2021-09-08T17:53:00Z">
        <w:r w:rsidRPr="00791D37" w:rsidDel="002C4272">
          <w:delText xml:space="preserve"> con </w:delText>
        </w:r>
      </w:del>
      <w:r w:rsidRPr="00791D37">
        <w:t xml:space="preserve">las diferentes capas que la integran, las cuales </w:t>
      </w:r>
      <w:del w:id="2831" w:author="JORGE CONTRERAS ORTIZ" w:date="2021-09-08T09:04:00Z">
        <w:r w:rsidRPr="00791D37" w:rsidDel="00F87EA8">
          <w:delText xml:space="preserve">podemos </w:delText>
        </w:r>
      </w:del>
      <w:ins w:id="2832" w:author="JORGE CONTRERAS ORTIZ" w:date="2021-09-08T09:04:00Z">
        <w:r w:rsidR="00F87EA8">
          <w:t>se muestran en</w:t>
        </w:r>
      </w:ins>
      <w:del w:id="2833" w:author="JORGE CONTRERAS ORTIZ" w:date="2021-09-08T09:04:00Z">
        <w:r w:rsidRPr="00791D37" w:rsidDel="00F87EA8">
          <w:delText>ver en</w:delText>
        </w:r>
      </w:del>
      <w:ins w:id="2834" w:author="JORGE CONTRERAS ORTIZ" w:date="2021-09-08T09:04:00Z">
        <w:r w:rsidR="00F87EA8">
          <w:t xml:space="preserve"> la</w:t>
        </w:r>
      </w:ins>
      <w:ins w:id="2835" w:author="JORGE CONTRERAS ORTIZ" w:date="2021-09-05T18:29:00Z">
        <w:r w:rsidR="00F547F4">
          <w:t xml:space="preserve"> </w:t>
        </w:r>
        <w:r w:rsidR="00F547F4">
          <w:fldChar w:fldCharType="begin"/>
        </w:r>
        <w:r w:rsidR="00F547F4">
          <w:instrText xml:space="preserve"> REF _Ref81758997 \h </w:instrText>
        </w:r>
      </w:ins>
      <w:r w:rsidR="00F547F4">
        <w:fldChar w:fldCharType="separate"/>
      </w:r>
      <w:ins w:id="2836" w:author="JORGE CONTRERAS ORTIZ" w:date="2021-09-08T21:58:00Z">
        <w:r w:rsidR="007865AB">
          <w:t xml:space="preserve">Ilustración </w:t>
        </w:r>
        <w:r w:rsidR="007865AB">
          <w:rPr>
            <w:noProof/>
          </w:rPr>
          <w:t>6</w:t>
        </w:r>
      </w:ins>
      <w:ins w:id="2837" w:author="JORGE CONTRERAS ORTIZ" w:date="2021-09-05T18:29:00Z">
        <w:r w:rsidR="00F547F4">
          <w:fldChar w:fldCharType="end"/>
        </w:r>
      </w:ins>
      <w:del w:id="2838" w:author="JORGE CONTRERAS ORTIZ" w:date="2021-09-05T18:29:00Z">
        <w:r w:rsidRPr="00791D37" w:rsidDel="00F547F4">
          <w:delText xml:space="preserve"> </w:delText>
        </w:r>
        <w:r w:rsidRPr="00791D37" w:rsidDel="00F547F4">
          <w:rPr>
            <w:i/>
            <w:iCs/>
          </w:rPr>
          <w:delText>Ilustración 4</w:delText>
        </w:r>
      </w:del>
      <w:r w:rsidRPr="00791D37">
        <w:t>:</w:t>
      </w:r>
    </w:p>
    <w:p w14:paraId="71124FAD" w14:textId="77777777" w:rsidR="00032C7F" w:rsidRDefault="00032C7F" w:rsidP="00791D37">
      <w:pPr>
        <w:rPr>
          <w:ins w:id="2839" w:author="JORGE CONTRERAS ORTIZ" w:date="2021-09-05T22:25:00Z"/>
        </w:rPr>
      </w:pPr>
    </w:p>
    <w:p w14:paraId="79E7C282" w14:textId="77777777" w:rsidR="00032C7F" w:rsidRPr="00791D37" w:rsidRDefault="00032C7F" w:rsidP="00791D37"/>
    <w:p w14:paraId="08288309" w14:textId="77777777" w:rsidR="00B62082" w:rsidRPr="00791D37" w:rsidRDefault="00B62082" w:rsidP="00791D37"/>
    <w:p w14:paraId="7A910E1E" w14:textId="77777777" w:rsidR="009C65A7" w:rsidRDefault="00B62082">
      <w:pPr>
        <w:keepNext/>
        <w:jc w:val="center"/>
        <w:rPr>
          <w:ins w:id="2840" w:author="JORGE CONTRERAS ORTIZ" w:date="2021-09-04T14:50:00Z"/>
        </w:rPr>
      </w:pPr>
      <w:commentRangeStart w:id="2841"/>
      <w:commentRangeStart w:id="2842"/>
      <w:del w:id="2843" w:author="JORGE CONTRERAS ORTIZ" w:date="2021-09-04T14:49:00Z">
        <w:r w:rsidRPr="00791D37" w:rsidDel="009C65A7">
          <w:rPr>
            <w:noProof/>
          </w:rPr>
          <w:drawing>
            <wp:inline distT="0" distB="0" distL="0" distR="0" wp14:anchorId="046C50AB" wp14:editId="4670E3A2">
              <wp:extent cx="4444409" cy="2359407"/>
              <wp:effectExtent l="0" t="0" r="0" b="317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5"/>
                      <a:stretch>
                        <a:fillRect/>
                      </a:stretch>
                    </pic:blipFill>
                    <pic:spPr>
                      <a:xfrm>
                        <a:off x="0" y="0"/>
                        <a:ext cx="4543653" cy="2412093"/>
                      </a:xfrm>
                      <a:prstGeom prst="rect">
                        <a:avLst/>
                      </a:prstGeom>
                    </pic:spPr>
                  </pic:pic>
                </a:graphicData>
              </a:graphic>
            </wp:inline>
          </w:drawing>
        </w:r>
      </w:del>
      <w:commentRangeEnd w:id="2841"/>
      <w:commentRangeEnd w:id="2842"/>
      <w:ins w:id="2844" w:author="JORGE CONTRERAS ORTIZ" w:date="2021-09-04T14:49:00Z">
        <w:r w:rsidR="009C65A7">
          <w:rPr>
            <w:noProof/>
          </w:rPr>
          <w:drawing>
            <wp:inline distT="0" distB="0" distL="0" distR="0" wp14:anchorId="63AE648F" wp14:editId="2F3FF572">
              <wp:extent cx="5230635" cy="2968832"/>
              <wp:effectExtent l="0" t="0" r="8255" b="3175"/>
              <wp:docPr id="54" name="Imagen 5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 Esquemático&#10;&#10;Descripción generada automáticamente"/>
                      <pic:cNvPicPr/>
                    </pic:nvPicPr>
                    <pic:blipFill>
                      <a:blip r:embed="rId26"/>
                      <a:stretch>
                        <a:fillRect/>
                      </a:stretch>
                    </pic:blipFill>
                    <pic:spPr>
                      <a:xfrm>
                        <a:off x="0" y="0"/>
                        <a:ext cx="5310019" cy="3013889"/>
                      </a:xfrm>
                      <a:prstGeom prst="rect">
                        <a:avLst/>
                      </a:prstGeom>
                    </pic:spPr>
                  </pic:pic>
                </a:graphicData>
              </a:graphic>
            </wp:inline>
          </w:drawing>
        </w:r>
      </w:ins>
    </w:p>
    <w:p w14:paraId="5B999FE6" w14:textId="74BB2375" w:rsidR="00F21168" w:rsidRDefault="009C65A7">
      <w:pPr>
        <w:pStyle w:val="Descripcin"/>
        <w:jc w:val="center"/>
        <w:rPr>
          <w:ins w:id="2845" w:author="JORGE CONTRERAS ORTIZ" w:date="2021-09-05T22:25:00Z"/>
        </w:rPr>
      </w:pPr>
      <w:bookmarkStart w:id="2846" w:name="_Ref81758997"/>
      <w:bookmarkStart w:id="2847" w:name="_Toc82030949"/>
      <w:ins w:id="2848" w:author="JORGE CONTRERAS ORTIZ" w:date="2021-09-04T14:50:00Z">
        <w:r>
          <w:t xml:space="preserve">Ilustración </w:t>
        </w:r>
        <w:r>
          <w:fldChar w:fldCharType="begin"/>
        </w:r>
        <w:r>
          <w:instrText xml:space="preserve"> SEQ Ilustración \* ARABIC </w:instrText>
        </w:r>
      </w:ins>
      <w:r>
        <w:fldChar w:fldCharType="separate"/>
      </w:r>
      <w:ins w:id="2849" w:author="JORGE CONTRERAS ORTIZ" w:date="2021-09-08T21:58:00Z">
        <w:r w:rsidR="007865AB">
          <w:rPr>
            <w:noProof/>
          </w:rPr>
          <w:t>6</w:t>
        </w:r>
      </w:ins>
      <w:ins w:id="2850" w:author="JORGE CONTRERAS ORTIZ" w:date="2021-09-04T14:50:00Z">
        <w:r>
          <w:fldChar w:fldCharType="end"/>
        </w:r>
        <w:bookmarkEnd w:id="2846"/>
        <w:r>
          <w:t xml:space="preserve"> </w:t>
        </w:r>
        <w:r w:rsidRPr="006D1E1A">
          <w:t xml:space="preserve"> Pila de Protocolo Thread en un sistema IoT</w:t>
        </w:r>
      </w:ins>
      <w:bookmarkEnd w:id="2847"/>
    </w:p>
    <w:p w14:paraId="15B3246E" w14:textId="6404EE26" w:rsidR="00032C7F" w:rsidRDefault="00032C7F" w:rsidP="00032C7F">
      <w:pPr>
        <w:rPr>
          <w:ins w:id="2851" w:author="JORGE CONTRERAS ORTIZ" w:date="2021-09-08T23:16:00Z"/>
        </w:rPr>
      </w:pPr>
    </w:p>
    <w:p w14:paraId="2C311FD7" w14:textId="77777777" w:rsidR="00611C4B" w:rsidRDefault="00611C4B" w:rsidP="00032C7F">
      <w:pPr>
        <w:rPr>
          <w:ins w:id="2852" w:author="JORGE CONTRERAS ORTIZ" w:date="2021-09-05T22:25:00Z"/>
        </w:rPr>
      </w:pPr>
    </w:p>
    <w:p w14:paraId="0E94A4E4" w14:textId="77777777" w:rsidR="00032C7F" w:rsidRPr="00032C7F" w:rsidRDefault="00032C7F">
      <w:pPr>
        <w:pPrChange w:id="2853" w:author="JORGE CONTRERAS ORTIZ" w:date="2021-09-05T22:25:00Z">
          <w:pPr>
            <w:keepNext/>
          </w:pPr>
        </w:pPrChange>
      </w:pPr>
    </w:p>
    <w:p w14:paraId="2F982B9F" w14:textId="359C8DCB" w:rsidR="00F21168" w:rsidDel="00B83329" w:rsidRDefault="00F21168" w:rsidP="00F21168">
      <w:pPr>
        <w:pStyle w:val="Descripcin"/>
        <w:jc w:val="center"/>
        <w:rPr>
          <w:del w:id="2854" w:author="JORGE CONTRERAS ORTIZ" w:date="2021-09-04T11:19:00Z"/>
        </w:rPr>
      </w:pPr>
      <w:del w:id="2855" w:author="JORGE CONTRERAS ORTIZ" w:date="2021-09-04T14:50:00Z">
        <w:r w:rsidDel="009C65A7">
          <w:delText xml:space="preserve">Ilustración </w:delText>
        </w:r>
        <w:r w:rsidR="00807E1A" w:rsidDel="009C65A7">
          <w:rPr>
            <w:i w:val="0"/>
            <w:iCs w:val="0"/>
          </w:rPr>
          <w:fldChar w:fldCharType="begin"/>
        </w:r>
        <w:r w:rsidR="00807E1A" w:rsidDel="009C65A7">
          <w:rPr>
            <w:i w:val="0"/>
            <w:iCs w:val="0"/>
          </w:rPr>
          <w:delInstrText xml:space="preserve"> SEQ Ilustración \* ARABIC </w:delInstrText>
        </w:r>
        <w:r w:rsidR="00807E1A" w:rsidDel="009C65A7">
          <w:rPr>
            <w:i w:val="0"/>
            <w:iCs w:val="0"/>
          </w:rPr>
          <w:fldChar w:fldCharType="separate"/>
        </w:r>
        <w:r w:rsidR="003E5AE5" w:rsidDel="009C65A7">
          <w:rPr>
            <w:noProof/>
          </w:rPr>
          <w:delText>4</w:delText>
        </w:r>
        <w:r w:rsidR="00807E1A" w:rsidDel="009C65A7">
          <w:rPr>
            <w:i w:val="0"/>
            <w:iCs w:val="0"/>
            <w:noProof/>
          </w:rPr>
          <w:fldChar w:fldCharType="end"/>
        </w:r>
        <w:r w:rsidDel="009C65A7">
          <w:delText xml:space="preserve"> </w:delText>
        </w:r>
        <w:r w:rsidRPr="005C1943" w:rsidDel="009C65A7">
          <w:delText xml:space="preserve">Pila de Protocolo Thread en un sistema IoT </w:delText>
        </w:r>
        <w:r w:rsidRPr="00791D37" w:rsidDel="009C65A7">
          <w:fldChar w:fldCharType="begin" w:fldLock="1"/>
        </w:r>
        <w:r w:rsidR="006242EF" w:rsidDel="009C65A7">
          <w:del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[13]","previouslyFormattedCitation":"[12]"},"properties":{"noteIndex":0},"schema":"https://github.com/citation-style-language/schema/raw/master/csl-citation.json"}</w:delInstrText>
        </w:r>
        <w:r w:rsidRPr="00791D37" w:rsidDel="009C65A7">
          <w:fldChar w:fldCharType="separate"/>
        </w:r>
        <w:r w:rsidR="006242EF" w:rsidRPr="006242EF" w:rsidDel="009C65A7">
          <w:rPr>
            <w:i w:val="0"/>
            <w:noProof/>
          </w:rPr>
          <w:delText>[12], [13]</w:delText>
        </w:r>
        <w:r w:rsidRPr="00791D37" w:rsidDel="009C65A7">
          <w:fldChar w:fldCharType="end"/>
        </w:r>
      </w:del>
    </w:p>
    <w:p w14:paraId="224F3377" w14:textId="4B88D67F" w:rsidR="00B62082" w:rsidRPr="00791D37" w:rsidRDefault="00B62082">
      <w:pPr>
        <w:pStyle w:val="Descripcin"/>
        <w:jc w:val="center"/>
        <w:pPrChange w:id="2856" w:author="JORGE CONTRERAS ORTIZ" w:date="2021-09-04T11:19:00Z">
          <w:pPr/>
        </w:pPrChange>
      </w:pPr>
      <w:r w:rsidRPr="00791D37">
        <w:rPr>
          <w:rStyle w:val="Refdecomentario"/>
        </w:rPr>
        <w:commentReference w:id="2841"/>
      </w:r>
      <w:r w:rsidR="008807DC">
        <w:rPr>
          <w:rStyle w:val="Refdecomentario"/>
          <w:i w:val="0"/>
          <w:iCs w:val="0"/>
          <w:color w:val="auto"/>
        </w:rPr>
        <w:commentReference w:id="2842"/>
      </w:r>
    </w:p>
    <w:p w14:paraId="53762177" w14:textId="08B226AD" w:rsidR="00B62082" w:rsidRPr="00791D37" w:rsidRDefault="00F547F4" w:rsidP="00FE1EC4">
      <w:pPr>
        <w:pStyle w:val="Ttulo4"/>
      </w:pPr>
      <w:bookmarkStart w:id="2857" w:name="_Toc82012115"/>
      <w:bookmarkStart w:id="2858" w:name="_Toc81499361"/>
      <w:bookmarkStart w:id="2859" w:name="_Toc82024942"/>
      <w:bookmarkStart w:id="2860" w:name="_Toc82030786"/>
      <w:r w:rsidRPr="00791D37">
        <w:t xml:space="preserve">REDES DE ÁREA PRIVADA </w:t>
      </w:r>
      <w:del w:id="2861" w:author="JORGE CONTRERAS ORTIZ" w:date="2021-09-05T19:15:00Z">
        <w:r w:rsidRPr="00791D37" w:rsidDel="00257E99">
          <w:delText xml:space="preserve">- PRIVATE AREA NETWORK </w:delText>
        </w:r>
      </w:del>
      <w:r w:rsidRPr="00791D37">
        <w:t xml:space="preserve">(PAN)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858"/>
      <w:r w:rsidR="00AD1498" w:rsidRPr="00791D37">
        <w:rPr>
          <w:noProof/>
        </w:rPr>
        <w:t>[12]</w:t>
      </w:r>
      <w:bookmarkEnd w:id="2857"/>
      <w:bookmarkEnd w:id="2859"/>
      <w:bookmarkEnd w:id="2860"/>
      <w:r w:rsidR="00B62082" w:rsidRPr="00791D37">
        <w:fldChar w:fldCharType="end"/>
      </w:r>
    </w:p>
    <w:p w14:paraId="75EEA5C6" w14:textId="77777777" w:rsidR="00B62082" w:rsidRPr="00791D37" w:rsidRDefault="00B62082" w:rsidP="00791D37"/>
    <w:p w14:paraId="5F5A8B13" w14:textId="37FF428A" w:rsidR="00B62082" w:rsidRPr="00791D37" w:rsidRDefault="00B62082" w:rsidP="00791D37">
      <w:r w:rsidRPr="00791D37">
        <w:t>Las redes de área privada (PAN) son redes de área local, las cuales incluyen hardware de comunicaciones y de computación, junto con sensores y actuadores. Estas redes se conectan al resto de Internet gracias a los Gateways</w:t>
      </w:r>
      <w:del w:id="2862" w:author="JORGE CONTRERAS ORTIZ" w:date="2021-09-08T09:08:00Z">
        <w:r w:rsidRPr="00791D37" w:rsidDel="00F87EA8">
          <w:delText xml:space="preserve"> o puertas</w:delText>
        </w:r>
      </w:del>
      <w:ins w:id="2863" w:author="JORGE CONTRERAS ORTIZ" w:date="2021-09-05T18:35:00Z">
        <w:r w:rsidR="00BD51E1">
          <w:t>, también conocidos como Border Routers</w:t>
        </w:r>
      </w:ins>
      <w:r w:rsidRPr="00791D37">
        <w:t>.</w:t>
      </w:r>
    </w:p>
    <w:p w14:paraId="2F963258" w14:textId="289EFCC2" w:rsidR="00B62082" w:rsidRDefault="00B62082" w:rsidP="00791D37">
      <w:pPr>
        <w:rPr>
          <w:ins w:id="2864" w:author="JORGE CONTRERAS ORTIZ" w:date="2021-09-05T22:25:00Z"/>
        </w:rPr>
      </w:pPr>
      <w:r w:rsidRPr="00791D37">
        <w:t>Antes de que un dispositivo pueda unirse a una PAN, este debe</w:t>
      </w:r>
      <w:del w:id="2865" w:author="JORGE CONTRERAS ORTIZ" w:date="2021-09-05T18:31:00Z">
        <w:r w:rsidRPr="00791D37" w:rsidDel="00F547F4">
          <w:delText xml:space="preserve"> ser</w:delText>
        </w:r>
      </w:del>
      <w:ins w:id="2866" w:author="JORGE CONTRERAS ORTIZ" w:date="2021-09-05T18:31:00Z">
        <w:r w:rsidR="00F547F4">
          <w:t xml:space="preserve">rá </w:t>
        </w:r>
      </w:ins>
      <w:ins w:id="2867" w:author="JORGE CONTRERAS ORTIZ" w:date="2021-09-08T09:09:00Z">
        <w:r w:rsidR="00F87EA8">
          <w:t>estar previsto</w:t>
        </w:r>
      </w:ins>
      <w:del w:id="2868" w:author="JORGE CONTRERAS ORTIZ" w:date="2021-09-05T18:31:00Z">
        <w:r w:rsidRPr="00791D37" w:rsidDel="00F547F4">
          <w:delText xml:space="preserve"> puesto</w:delText>
        </w:r>
      </w:del>
      <w:r w:rsidRPr="00791D37">
        <w:t xml:space="preserve"> dentro del servicio o ser “oficial” dentro de la red. En caso del protocolo Thread, para este proceso de puesta en servicio o </w:t>
      </w:r>
      <w:r w:rsidRPr="00791D37">
        <w:rPr>
          <w:i/>
          <w:iCs/>
        </w:rPr>
        <w:t>commissioning,</w:t>
      </w:r>
      <w:r w:rsidRPr="00791D37">
        <w:t xml:space="preserve"> se usa </w:t>
      </w:r>
      <w:proofErr w:type="spellStart"/>
      <w:r w:rsidRPr="00791D37">
        <w:rPr>
          <w:i/>
          <w:iCs/>
        </w:rPr>
        <w:t>MeshCoP</w:t>
      </w:r>
      <w:proofErr w:type="spellEnd"/>
      <w:r w:rsidRPr="00791D37">
        <w:rPr>
          <w:i/>
          <w:iCs/>
        </w:rPr>
        <w:t xml:space="preserve"> </w:t>
      </w:r>
      <w:r w:rsidRPr="00791D37">
        <w:t>(</w:t>
      </w:r>
      <w:proofErr w:type="spellStart"/>
      <w:r w:rsidRPr="00791D37">
        <w:t>Mesh</w:t>
      </w:r>
      <w:proofErr w:type="spellEnd"/>
      <w:r w:rsidRPr="00791D37">
        <w:t xml:space="preserve"> Commissioning </w:t>
      </w:r>
      <w:proofErr w:type="spellStart"/>
      <w:r w:rsidRPr="00791D37">
        <w:t>Protocol</w:t>
      </w:r>
      <w:proofErr w:type="spellEnd"/>
      <w:r w:rsidRPr="00791D37">
        <w:t xml:space="preserve">). Este protocolo </w:t>
      </w:r>
      <w:proofErr w:type="spellStart"/>
      <w:r w:rsidRPr="00791D37">
        <w:t>MeshCoP</w:t>
      </w:r>
      <w:proofErr w:type="spellEnd"/>
      <w:r w:rsidRPr="00791D37">
        <w:t xml:space="preserve"> permite a una red de malla una segura autenticación, </w:t>
      </w:r>
      <w:ins w:id="2869" w:author="JORGE CONTRERAS ORTIZ" w:date="2021-09-05T18:31:00Z">
        <w:r w:rsidR="00F547F4">
          <w:t xml:space="preserve">una </w:t>
        </w:r>
      </w:ins>
      <w:r w:rsidRPr="00791D37">
        <w:t>puesta en servicio y la unión de nuevos dispositivos desconocidos. Más adelante se entrará más en detalle de este protocolo.</w:t>
      </w:r>
    </w:p>
    <w:p w14:paraId="5585E3EB" w14:textId="0C85800C" w:rsidR="00032C7F" w:rsidRDefault="00032C7F" w:rsidP="00791D37">
      <w:pPr>
        <w:rPr>
          <w:ins w:id="2870" w:author="JORGE CONTRERAS ORTIZ" w:date="2021-09-05T22:25:00Z"/>
        </w:rPr>
      </w:pPr>
    </w:p>
    <w:p w14:paraId="788DFF62" w14:textId="4CD16CBE" w:rsidR="00032C7F" w:rsidRDefault="00032C7F" w:rsidP="00791D37">
      <w:pPr>
        <w:rPr>
          <w:ins w:id="2871" w:author="JORGE CONTRERAS ORTIZ" w:date="2021-09-08T09:08:00Z"/>
        </w:rPr>
      </w:pPr>
    </w:p>
    <w:p w14:paraId="6492733C" w14:textId="1AB71CAD" w:rsidR="00032C7F" w:rsidRPr="00791D37" w:rsidDel="00032C7F" w:rsidRDefault="00032C7F" w:rsidP="00791D37">
      <w:pPr>
        <w:rPr>
          <w:del w:id="2872" w:author="JORGE CONTRERAS ORTIZ" w:date="2021-09-05T22:25:00Z"/>
        </w:rPr>
      </w:pPr>
    </w:p>
    <w:p w14:paraId="301616A9" w14:textId="6767D13F" w:rsidR="00B62082" w:rsidRDefault="00B62082" w:rsidP="00791D37">
      <w:pPr>
        <w:rPr>
          <w:ins w:id="2873" w:author="JORGE CONTRERAS ORTIZ" w:date="2021-09-05T22:25:00Z"/>
        </w:rPr>
      </w:pPr>
      <w:r w:rsidRPr="00791D37">
        <w:t xml:space="preserve">Un ejemplo de una PAN Thread se muestra </w:t>
      </w:r>
      <w:ins w:id="2874" w:author="JORGE CONTRERAS ORTIZ" w:date="2021-09-05T18:32:00Z">
        <w:r w:rsidR="00F547F4">
          <w:t xml:space="preserve">a continuación en </w:t>
        </w:r>
        <w:r w:rsidR="00F547F4">
          <w:fldChar w:fldCharType="begin"/>
        </w:r>
        <w:r w:rsidR="00F547F4">
          <w:instrText xml:space="preserve"> REF _Ref81759169 \h </w:instrText>
        </w:r>
      </w:ins>
      <w:r w:rsidR="00F547F4">
        <w:fldChar w:fldCharType="separate"/>
      </w:r>
      <w:ins w:id="2875" w:author="JORGE CONTRERAS ORTIZ" w:date="2021-09-08T21:58:00Z">
        <w:r w:rsidR="007865AB" w:rsidRPr="00791D37">
          <w:t xml:space="preserve">Ilustración </w:t>
        </w:r>
        <w:r w:rsidR="007865AB">
          <w:rPr>
            <w:noProof/>
          </w:rPr>
          <w:t>7</w:t>
        </w:r>
      </w:ins>
      <w:ins w:id="2876" w:author="JORGE CONTRERAS ORTIZ" w:date="2021-09-05T18:32:00Z">
        <w:r w:rsidR="00F547F4">
          <w:fldChar w:fldCharType="end"/>
        </w:r>
      </w:ins>
      <w:del w:id="2877" w:author="JORGE CONTRERAS ORTIZ" w:date="2021-09-05T18:32:00Z">
        <w:r w:rsidRPr="00791D37" w:rsidDel="00F547F4">
          <w:delText>en la Ilustración 5</w:delText>
        </w:r>
      </w:del>
      <w:r w:rsidRPr="00791D37">
        <w:t>:</w:t>
      </w:r>
    </w:p>
    <w:p w14:paraId="79BB1F92" w14:textId="77777777" w:rsidR="00032C7F" w:rsidRPr="00791D37" w:rsidRDefault="00032C7F" w:rsidP="00791D37"/>
    <w:p w14:paraId="5A70302D" w14:textId="77777777" w:rsidR="00B62082" w:rsidRPr="00791D37" w:rsidRDefault="00B62082" w:rsidP="00F21168">
      <w:pPr>
        <w:jc w:val="center"/>
      </w:pPr>
      <w:r w:rsidRPr="00791D37">
        <w:rPr>
          <w:noProof/>
        </w:rPr>
        <w:drawing>
          <wp:inline distT="0" distB="0" distL="0" distR="0" wp14:anchorId="46F2E7F9" wp14:editId="6FBA09FB">
            <wp:extent cx="3235182" cy="2733675"/>
            <wp:effectExtent l="0" t="0" r="3810" b="0"/>
            <wp:docPr id="5" name="Imagen 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media"/>
                    <pic:cNvPicPr/>
                  </pic:nvPicPr>
                  <pic:blipFill>
                    <a:blip r:embed="rId27"/>
                    <a:stretch>
                      <a:fillRect/>
                    </a:stretch>
                  </pic:blipFill>
                  <pic:spPr>
                    <a:xfrm>
                      <a:off x="0" y="0"/>
                      <a:ext cx="3281379" cy="2772711"/>
                    </a:xfrm>
                    <a:prstGeom prst="rect">
                      <a:avLst/>
                    </a:prstGeom>
                  </pic:spPr>
                </pic:pic>
              </a:graphicData>
            </a:graphic>
          </wp:inline>
        </w:drawing>
      </w:r>
    </w:p>
    <w:p w14:paraId="1CF525F0" w14:textId="40E61C9B" w:rsidR="00B62082" w:rsidRDefault="00B62082" w:rsidP="006242EF">
      <w:pPr>
        <w:pStyle w:val="Descripcin"/>
        <w:jc w:val="center"/>
        <w:rPr>
          <w:ins w:id="2878" w:author="JORGE CONTRERAS ORTIZ" w:date="2021-09-05T20:57:00Z"/>
        </w:rPr>
      </w:pPr>
      <w:bookmarkStart w:id="2879" w:name="_Ref81759169"/>
      <w:bookmarkStart w:id="2880" w:name="_Toc81499815"/>
      <w:bookmarkStart w:id="2881" w:name="_Toc81499580"/>
      <w:bookmarkStart w:id="2882" w:name="_Toc82030950"/>
      <w:r w:rsidRPr="00791D37">
        <w:t xml:space="preserve">Ilustración </w:t>
      </w:r>
      <w:r w:rsidRPr="006242EF">
        <w:fldChar w:fldCharType="begin"/>
      </w:r>
      <w:r w:rsidRPr="00791D37">
        <w:instrText xml:space="preserve"> SEQ Ilustración \* ARABIC </w:instrText>
      </w:r>
      <w:r w:rsidRPr="006242EF">
        <w:fldChar w:fldCharType="separate"/>
      </w:r>
      <w:ins w:id="2883" w:author="JORGE CONTRERAS ORTIZ" w:date="2021-09-08T21:58:00Z">
        <w:r w:rsidR="007865AB">
          <w:rPr>
            <w:noProof/>
          </w:rPr>
          <w:t>7</w:t>
        </w:r>
      </w:ins>
      <w:del w:id="2884" w:author="JORGE CONTRERAS ORTIZ" w:date="2021-09-08T20:16:00Z">
        <w:r w:rsidR="00770F63" w:rsidDel="00782941">
          <w:rPr>
            <w:noProof/>
          </w:rPr>
          <w:delText>5</w:delText>
        </w:r>
      </w:del>
      <w:r w:rsidRPr="006242EF">
        <w:fldChar w:fldCharType="end"/>
      </w:r>
      <w:bookmarkEnd w:id="2879"/>
      <w:r w:rsidRPr="00791D37">
        <w:t xml:space="preserve"> </w:t>
      </w:r>
      <w:r w:rsidRPr="006242EF">
        <w:t xml:space="preserve">Ejemplo PAN Thread </w:t>
      </w:r>
      <w:r w:rsidRPr="006242EF">
        <w:fldChar w:fldCharType="begin" w:fldLock="1"/>
      </w:r>
      <w:r w:rsidR="00AD1498" w:rsidRPr="006242E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6242EF">
        <w:fldChar w:fldCharType="separate"/>
      </w:r>
      <w:bookmarkEnd w:id="2880"/>
      <w:bookmarkEnd w:id="2881"/>
      <w:r w:rsidR="00AD1498" w:rsidRPr="006242EF">
        <w:t>[12], [13]</w:t>
      </w:r>
      <w:bookmarkEnd w:id="2882"/>
      <w:r w:rsidRPr="006242EF">
        <w:fldChar w:fldCharType="end"/>
      </w:r>
    </w:p>
    <w:p w14:paraId="0473D546" w14:textId="77777777" w:rsidR="00CA64F2" w:rsidRPr="00030323" w:rsidRDefault="00CA64F2">
      <w:pPr>
        <w:pPrChange w:id="2885" w:author="JORGE CONTRERAS ORTIZ" w:date="2021-09-05T20:57:00Z">
          <w:pPr>
            <w:pStyle w:val="Descripcin"/>
            <w:jc w:val="center"/>
          </w:pPr>
        </w:pPrChange>
      </w:pPr>
    </w:p>
    <w:p w14:paraId="03BD17C5" w14:textId="443C01CA" w:rsidR="00B62082" w:rsidRDefault="00B62082" w:rsidP="00791D37">
      <w:pPr>
        <w:rPr>
          <w:ins w:id="2886" w:author="JORGE CONTRERAS ORTIZ" w:date="2021-09-05T18:40:00Z"/>
        </w:rPr>
      </w:pPr>
      <w:r w:rsidRPr="00791D37">
        <w:t>Las redes PAN que usen el protocolo Thread tendrán las siguientes características:</w:t>
      </w:r>
    </w:p>
    <w:p w14:paraId="4D1D7361" w14:textId="0F4C3378" w:rsidR="00BD51E1" w:rsidRPr="00791D37" w:rsidDel="00BD51E1" w:rsidRDefault="00BD51E1" w:rsidP="00791D37">
      <w:pPr>
        <w:rPr>
          <w:del w:id="2887" w:author="JORGE CONTRERAS ORTIZ" w:date="2021-09-05T18:40:00Z"/>
        </w:rPr>
      </w:pPr>
      <w:moveToRangeStart w:id="2888" w:author="JORGE CONTRERAS ORTIZ" w:date="2021-09-05T18:41:00Z" w:name="move81759685"/>
      <w:moveTo w:id="2889" w:author="JORGE CONTRERAS ORTIZ" w:date="2021-09-05T18:41:00Z">
        <w:r w:rsidRPr="001F032F">
          <w:rPr>
            <w:b/>
            <w:bCs/>
          </w:rPr>
          <w:t xml:space="preserve">Nodos. </w:t>
        </w:r>
        <w:del w:id="2890" w:author="JORGE CONTRERAS ORTIZ" w:date="2021-09-08T09:10:00Z">
          <w:r w:rsidRPr="00791D37" w:rsidDel="00F87EA8">
            <w:delText xml:space="preserve">Las redes Thread se componen de nodos. </w:delText>
          </w:r>
        </w:del>
        <w:r w:rsidRPr="00791D37">
          <w:t xml:space="preserve">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fldChar w:fldCharType="begin"/>
        </w:r>
        <w:r>
          <w:instrText xml:space="preserve"> HYPERLINK \l "_Tipos_de_dispositivos" </w:instrText>
        </w:r>
        <w:ins w:id="2891" w:author="JORGE CONTRERAS ORTIZ" w:date="2021-09-08T20:16:00Z"/>
        <w:r>
          <w:fldChar w:fldCharType="separate"/>
        </w:r>
        <w:r w:rsidRPr="00791D37">
          <w:rPr>
            <w:rStyle w:val="SinespaciadoCar"/>
          </w:rPr>
          <w:t>2.3.2. Tipos de dispositivos</w:t>
        </w:r>
        <w:r>
          <w:rPr>
            <w:rStyle w:val="SinespaciadoCar"/>
          </w:rPr>
          <w:fldChar w:fldCharType="end"/>
        </w:r>
        <w:r>
          <w:t>.</w:t>
        </w:r>
      </w:moveTo>
      <w:moveToRangeEnd w:id="2888"/>
    </w:p>
    <w:p w14:paraId="0845A129" w14:textId="6587473C" w:rsidR="00B62082" w:rsidDel="00BD51E1" w:rsidRDefault="00B62082">
      <w:pPr>
        <w:pStyle w:val="Prrafodelista"/>
        <w:numPr>
          <w:ilvl w:val="0"/>
          <w:numId w:val="2"/>
        </w:numPr>
        <w:rPr>
          <w:moveFrom w:id="2892" w:author="JORGE CONTRERAS ORTIZ" w:date="2021-09-05T18:41:00Z"/>
        </w:rPr>
        <w:pPrChange w:id="2893" w:author="JORGE CONTRERAS ORTIZ" w:date="2021-09-05T18:40:00Z">
          <w:pPr>
            <w:pStyle w:val="Prrafodelista"/>
          </w:pPr>
        </w:pPrChange>
      </w:pPr>
      <w:moveFromRangeStart w:id="2894" w:author="JORGE CONTRERAS ORTIZ" w:date="2021-09-05T18:41:00Z" w:name="move81759685"/>
      <w:moveFrom w:id="2895" w:author="JORGE CONTRERAS ORTIZ" w:date="2021-09-05T18:41:00Z">
        <w:r w:rsidRPr="00BD51E1" w:rsidDel="00BD51E1">
          <w:rPr>
            <w:b/>
            <w:bCs/>
          </w:rPr>
          <w:t xml:space="preserve">Nodos. </w:t>
        </w:r>
        <w:r w:rsidRPr="00791D37" w:rsidDel="00BD51E1">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rsidR="007279BC" w:rsidDel="00BD51E1">
          <w:fldChar w:fldCharType="begin"/>
        </w:r>
        <w:r w:rsidR="007279BC" w:rsidDel="00BD51E1">
          <w:instrText xml:space="preserve"> HYPERLINK \l "_Tipos_de_dispositivos" </w:instrText>
        </w:r>
        <w:r w:rsidR="007279BC" w:rsidDel="00BD51E1">
          <w:fldChar w:fldCharType="separate"/>
        </w:r>
        <w:r w:rsidRPr="00791D37" w:rsidDel="00BD51E1">
          <w:rPr>
            <w:rStyle w:val="SinespaciadoCar"/>
          </w:rPr>
          <w:t>2.3.2. Tipos de dispositivos</w:t>
        </w:r>
        <w:r w:rsidR="007279BC" w:rsidDel="00BD51E1">
          <w:rPr>
            <w:rStyle w:val="SinespaciadoCar"/>
          </w:rPr>
          <w:fldChar w:fldCharType="end"/>
        </w:r>
        <w:r w:rsidRPr="00791D37" w:rsidDel="00BD51E1">
          <w:t xml:space="preserve">. </w:t>
        </w:r>
      </w:moveFrom>
    </w:p>
    <w:moveFromRangeEnd w:id="2894"/>
    <w:p w14:paraId="602BFBFE" w14:textId="50102C39" w:rsidR="00BD51E1" w:rsidRDefault="00BD51E1">
      <w:pPr>
        <w:pStyle w:val="Prrafodelista"/>
        <w:numPr>
          <w:ilvl w:val="0"/>
          <w:numId w:val="2"/>
        </w:numPr>
        <w:rPr>
          <w:ins w:id="2896" w:author="JORGE CONTRERAS ORTIZ" w:date="2021-09-05T18:38:00Z"/>
        </w:rPr>
        <w:pPrChange w:id="2897" w:author="JORGE CONTRERAS ORTIZ" w:date="2021-09-05T18:40:00Z">
          <w:pPr>
            <w:pStyle w:val="Prrafodelista"/>
          </w:pPr>
        </w:pPrChange>
      </w:pPr>
    </w:p>
    <w:p w14:paraId="4B1A9F98" w14:textId="4AD50A45" w:rsidR="00BD51E1" w:rsidRDefault="00BD51E1" w:rsidP="00BD51E1">
      <w:pPr>
        <w:pStyle w:val="Prrafodelista"/>
        <w:rPr>
          <w:ins w:id="2898" w:author="JORGE CONTRERAS ORTIZ" w:date="2021-09-05T18:38:00Z"/>
        </w:rPr>
      </w:pPr>
    </w:p>
    <w:p w14:paraId="65D863A1" w14:textId="7541C4F3" w:rsidR="00BD51E1" w:rsidRPr="00845295" w:rsidRDefault="00BD51E1" w:rsidP="00BD51E1">
      <w:pPr>
        <w:pStyle w:val="Prrafodelista"/>
        <w:numPr>
          <w:ilvl w:val="0"/>
          <w:numId w:val="12"/>
        </w:numPr>
        <w:rPr>
          <w:ins w:id="2899" w:author="JORGE CONTRERAS ORTIZ" w:date="2021-09-05T18:43:00Z"/>
          <w:b/>
          <w:bCs/>
          <w:rPrChange w:id="2900" w:author="JORGE CONTRERAS ORTIZ" w:date="2021-09-05T18:43:00Z">
            <w:rPr>
              <w:ins w:id="2901" w:author="JORGE CONTRERAS ORTIZ" w:date="2021-09-05T18:43:00Z"/>
            </w:rPr>
          </w:rPrChange>
        </w:rPr>
      </w:pPr>
      <w:ins w:id="2902" w:author="JORGE CONTRERAS ORTIZ" w:date="2021-09-05T18:38:00Z">
        <w:r w:rsidRPr="001F032F">
          <w:rPr>
            <w:b/>
            <w:bCs/>
          </w:rPr>
          <w:t>Topología.</w:t>
        </w:r>
        <w:r w:rsidRPr="00791D37">
          <w: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w:t>
        </w:r>
        <w:r>
          <w:t>e.</w:t>
        </w:r>
      </w:ins>
      <w:ins w:id="2903" w:author="JORGE CONTRERAS ORTIZ" w:date="2021-09-05T18:43:00Z">
        <w:r w:rsidR="00845295">
          <w:t xml:space="preserve">  </w:t>
        </w:r>
      </w:ins>
    </w:p>
    <w:p w14:paraId="772DA046" w14:textId="77777777" w:rsidR="00845295" w:rsidRPr="00845295" w:rsidRDefault="00845295">
      <w:pPr>
        <w:pStyle w:val="Prrafodelista"/>
        <w:rPr>
          <w:ins w:id="2904" w:author="JORGE CONTRERAS ORTIZ" w:date="2021-09-05T18:43:00Z"/>
          <w:b/>
          <w:bCs/>
          <w:rPrChange w:id="2905" w:author="JORGE CONTRERAS ORTIZ" w:date="2021-09-05T18:43:00Z">
            <w:rPr>
              <w:ins w:id="2906" w:author="JORGE CONTRERAS ORTIZ" w:date="2021-09-05T18:43:00Z"/>
            </w:rPr>
          </w:rPrChange>
        </w:rPr>
        <w:pPrChange w:id="2907" w:author="JORGE CONTRERAS ORTIZ" w:date="2021-09-05T18:43:00Z">
          <w:pPr>
            <w:pStyle w:val="Prrafodelista"/>
            <w:numPr>
              <w:numId w:val="12"/>
            </w:numPr>
            <w:ind w:hanging="360"/>
          </w:pPr>
        </w:pPrChange>
      </w:pPr>
    </w:p>
    <w:p w14:paraId="4E36E13B" w14:textId="57BE335A" w:rsidR="00845295" w:rsidRPr="00845295" w:rsidRDefault="00845295">
      <w:pPr>
        <w:pStyle w:val="Prrafodelista"/>
        <w:numPr>
          <w:ilvl w:val="0"/>
          <w:numId w:val="12"/>
        </w:numPr>
        <w:rPr>
          <w:ins w:id="2908" w:author="JORGE CONTRERAS ORTIZ" w:date="2021-09-05T18:43:00Z"/>
        </w:rPr>
      </w:pPr>
      <w:ins w:id="2909" w:author="JORGE CONTRERAS ORTIZ" w:date="2021-09-05T18:43:00Z">
        <w:r w:rsidRPr="001F032F">
          <w:rPr>
            <w:b/>
            <w:bCs/>
          </w:rPr>
          <w:t>Enlaces de comunicación.</w:t>
        </w:r>
        <w:r w:rsidRPr="00791D37">
          <w:t xml:space="preserve"> Para estos enlaces de la red, las redes PAN Thread usan radios inalámbricas</w:t>
        </w:r>
      </w:ins>
      <w:ins w:id="2910" w:author="JORGE CONTRERAS ORTIZ" w:date="2021-09-08T23:16:00Z">
        <w:r w:rsidR="009F57D4">
          <w:t>, las cuáles</w:t>
        </w:r>
      </w:ins>
      <w:ins w:id="2911" w:author="JORGE CONTRERAS ORTIZ" w:date="2021-09-05T18:43:00Z">
        <w:r w:rsidRPr="00791D37">
          <w:t xml:space="preserve"> trabajan en la frecuencia de 2450 MHZ y se basan en el estándar IEEE 802.15.4. Se detallará más en profundidad posteriormente</w:t>
        </w:r>
        <w:r>
          <w:t>.</w:t>
        </w:r>
      </w:ins>
    </w:p>
    <w:p w14:paraId="72444508" w14:textId="0EFF0DDA" w:rsidR="00B62082" w:rsidRPr="00791D37" w:rsidDel="00BD51E1" w:rsidRDefault="00B62082">
      <w:pPr>
        <w:pStyle w:val="Prrafodelista"/>
        <w:rPr>
          <w:del w:id="2912" w:author="JORGE CONTRERAS ORTIZ" w:date="2021-09-05T18:38:00Z"/>
        </w:rPr>
        <w:pPrChange w:id="2913" w:author="JORGE CONTRERAS ORTIZ" w:date="2021-09-05T18:37:00Z">
          <w:pPr/>
        </w:pPrChange>
      </w:pPr>
    </w:p>
    <w:p w14:paraId="40194B60" w14:textId="39A1CB3F" w:rsidR="00B62082" w:rsidDel="00BD51E1" w:rsidRDefault="00B62082" w:rsidP="00791D37">
      <w:pPr>
        <w:pStyle w:val="Prrafodelista"/>
        <w:numPr>
          <w:ilvl w:val="0"/>
          <w:numId w:val="12"/>
        </w:numPr>
        <w:rPr>
          <w:del w:id="2914" w:author="JORGE CONTRERAS ORTIZ" w:date="2021-09-05T18:37:00Z"/>
        </w:rPr>
      </w:pPr>
      <w:del w:id="2915" w:author="JORGE CONTRERAS ORTIZ" w:date="2021-09-05T18:38:00Z">
        <w:r w:rsidRPr="00BD51E1" w:rsidDel="00BD51E1">
          <w:rPr>
            <w:b/>
            <w:bCs/>
          </w:rPr>
          <w:delText>Topología.</w:delText>
        </w:r>
        <w:r w:rsidRPr="00791D37" w:rsidDel="00BD51E1">
          <w:delTex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componente.</w:delText>
        </w:r>
      </w:del>
    </w:p>
    <w:p w14:paraId="256D8B4D" w14:textId="69C30F21" w:rsidR="00B62082" w:rsidRPr="00791D37" w:rsidDel="00BD51E1" w:rsidRDefault="00B62082">
      <w:pPr>
        <w:pStyle w:val="Prrafodelista"/>
        <w:numPr>
          <w:ilvl w:val="0"/>
          <w:numId w:val="12"/>
        </w:numPr>
        <w:rPr>
          <w:del w:id="2916" w:author="JORGE CONTRERAS ORTIZ" w:date="2021-09-05T18:38:00Z"/>
        </w:rPr>
        <w:pPrChange w:id="2917" w:author="JORGE CONTRERAS ORTIZ" w:date="2021-09-05T18:37:00Z">
          <w:pPr/>
        </w:pPrChange>
      </w:pPr>
    </w:p>
    <w:p w14:paraId="35D25197" w14:textId="26CFE6AE" w:rsidR="00BD51E1" w:rsidRPr="00BD51E1" w:rsidDel="00BD51E1" w:rsidRDefault="00B62082">
      <w:pPr>
        <w:pStyle w:val="Prrafodelista"/>
        <w:rPr>
          <w:del w:id="2918" w:author="JORGE CONTRERAS ORTIZ" w:date="2021-09-05T18:38:00Z"/>
          <w:b/>
          <w:bCs/>
          <w:rPrChange w:id="2919" w:author="JORGE CONTRERAS ORTIZ" w:date="2021-09-05T18:39:00Z">
            <w:rPr>
              <w:del w:id="2920" w:author="JORGE CONTRERAS ORTIZ" w:date="2021-09-05T18:38:00Z"/>
            </w:rPr>
          </w:rPrChange>
        </w:rPr>
        <w:pPrChange w:id="2921" w:author="JORGE CONTRERAS ORTIZ" w:date="2021-09-05T18:39:00Z">
          <w:pPr>
            <w:pStyle w:val="Prrafodelista"/>
            <w:numPr>
              <w:numId w:val="12"/>
            </w:numPr>
            <w:ind w:hanging="360"/>
          </w:pPr>
        </w:pPrChange>
      </w:pPr>
      <w:del w:id="2922" w:author="JORGE CONTRERAS ORTIZ" w:date="2021-09-05T18:43:00Z">
        <w:r w:rsidRPr="00BD51E1" w:rsidDel="00845295">
          <w:rPr>
            <w:b/>
            <w:bCs/>
          </w:rPr>
          <w:delText>Enlaces de comunicación.</w:delText>
        </w:r>
        <w:r w:rsidRPr="00791D37" w:rsidDel="00845295">
          <w:delText xml:space="preserve"> Para estos enlaces de la red, las redes PAN Thread usan radios inalámbricas. Estas radios inalámbricas trabajan en la frecuencia de 2450 MHZ y se basan en el estándar IEEE 802.15.4. Se detallará más en profundidad posteriormente</w:delText>
        </w:r>
      </w:del>
      <w:del w:id="2923" w:author="JORGE CONTRERAS ORTIZ" w:date="2021-09-05T18:39:00Z">
        <w:r w:rsidRPr="00791D37" w:rsidDel="00BD51E1">
          <w:delText>.</w:delText>
        </w:r>
      </w:del>
    </w:p>
    <w:p w14:paraId="5AB57744" w14:textId="77777777" w:rsidR="00BD51E1" w:rsidRPr="00BD51E1" w:rsidRDefault="00BD51E1">
      <w:pPr>
        <w:pStyle w:val="Prrafodelista"/>
        <w:rPr>
          <w:ins w:id="2924" w:author="JORGE CONTRERAS ORTIZ" w:date="2021-09-05T18:39:00Z"/>
          <w:b/>
          <w:bCs/>
        </w:rPr>
        <w:pPrChange w:id="2925" w:author="JORGE CONTRERAS ORTIZ" w:date="2021-09-05T18:39:00Z">
          <w:pPr>
            <w:pStyle w:val="Prrafodelista"/>
            <w:numPr>
              <w:numId w:val="12"/>
            </w:numPr>
            <w:ind w:hanging="360"/>
          </w:pPr>
        </w:pPrChange>
      </w:pPr>
    </w:p>
    <w:p w14:paraId="06DFD3D2" w14:textId="7C9239AE" w:rsidR="00B62082" w:rsidRPr="00791D37" w:rsidDel="00BD51E1" w:rsidRDefault="00B62082" w:rsidP="00791D37">
      <w:pPr>
        <w:rPr>
          <w:del w:id="2926" w:author="JORGE CONTRERAS ORTIZ" w:date="2021-09-05T18:39:00Z"/>
        </w:rPr>
      </w:pPr>
    </w:p>
    <w:p w14:paraId="53CDC86C" w14:textId="539F408D" w:rsidR="00B62082" w:rsidRPr="00BD51E1" w:rsidDel="00BD51E1" w:rsidRDefault="00B62082" w:rsidP="00791D37">
      <w:pPr>
        <w:pStyle w:val="Prrafodelista"/>
        <w:numPr>
          <w:ilvl w:val="0"/>
          <w:numId w:val="12"/>
        </w:numPr>
        <w:rPr>
          <w:del w:id="2927" w:author="JORGE CONTRERAS ORTIZ" w:date="2021-09-05T18:39:00Z"/>
          <w:b/>
          <w:bCs/>
          <w:rPrChange w:id="2928" w:author="JORGE CONTRERAS ORTIZ" w:date="2021-09-05T18:39:00Z">
            <w:rPr>
              <w:del w:id="2929" w:author="JORGE CONTRERAS ORTIZ" w:date="2021-09-05T18:39:00Z"/>
            </w:rPr>
          </w:rPrChange>
        </w:rPr>
      </w:pPr>
      <w:r w:rsidRPr="00BD51E1">
        <w:rPr>
          <w:b/>
          <w:bCs/>
        </w:rPr>
        <w:t xml:space="preserve">Enrutamiento. </w:t>
      </w:r>
      <w:r w:rsidRPr="00791D37">
        <w:t>Cada nodo puede transmitir al nodo vecino más cercano, por lo que, si el destinatario no es ese nodo cercano, se enviarán los datos a través de múltiples nodos. Estos enlaces se configuran automáticamente por el software Thread. Se detallará más en profundidad posteriormente.</w:t>
      </w:r>
      <w:ins w:id="2930" w:author="JORGE CONTRERAS ORTIZ" w:date="2021-09-05T18:39:00Z">
        <w:r w:rsidR="00BD51E1">
          <w:t xml:space="preserve"> </w:t>
        </w:r>
      </w:ins>
    </w:p>
    <w:p w14:paraId="1F7C4448" w14:textId="77777777" w:rsidR="00BD51E1" w:rsidRPr="00791D37" w:rsidRDefault="00BD51E1" w:rsidP="00791D37">
      <w:pPr>
        <w:pStyle w:val="Prrafodelista"/>
        <w:numPr>
          <w:ilvl w:val="0"/>
          <w:numId w:val="12"/>
        </w:numPr>
        <w:rPr>
          <w:ins w:id="2931" w:author="JORGE CONTRERAS ORTIZ" w:date="2021-09-05T18:39:00Z"/>
          <w:b/>
          <w:bCs/>
        </w:rPr>
      </w:pPr>
    </w:p>
    <w:p w14:paraId="188ECCBA" w14:textId="77777777" w:rsidR="00B62082" w:rsidRPr="00791D37" w:rsidRDefault="00B62082">
      <w:pPr>
        <w:pStyle w:val="Prrafodelista"/>
        <w:pPrChange w:id="2932" w:author="JORGE CONTRERAS ORTIZ" w:date="2021-09-05T18:39:00Z">
          <w:pPr/>
        </w:pPrChange>
      </w:pPr>
    </w:p>
    <w:p w14:paraId="3950A7DB" w14:textId="09D937E6" w:rsidR="00B62082" w:rsidRPr="00791D37" w:rsidDel="00BD51E1" w:rsidRDefault="00B62082" w:rsidP="00791D37">
      <w:pPr>
        <w:pStyle w:val="Prrafodelista"/>
        <w:numPr>
          <w:ilvl w:val="0"/>
          <w:numId w:val="12"/>
        </w:numPr>
        <w:rPr>
          <w:del w:id="2933" w:author="JORGE CONTRERAS ORTIZ" w:date="2021-09-05T18:39:00Z"/>
          <w:b/>
          <w:bCs/>
        </w:rPr>
      </w:pPr>
      <w:r w:rsidRPr="00BD51E1">
        <w:rPr>
          <w:b/>
          <w:bCs/>
        </w:rPr>
        <w:t xml:space="preserve">Identificación de dispositivos. </w:t>
      </w:r>
      <w:r w:rsidRPr="00791D37">
        <w:t>Cada nodo en una red PAN Thread tiene una dirección IPv6, la cual es comprimida con 6LoWPAN. Se detallará más en profundidad posteriormente.</w:t>
      </w:r>
      <w:ins w:id="2934" w:author="JORGE CONTRERAS ORTIZ" w:date="2021-09-05T18:39:00Z">
        <w:r w:rsidR="00BD51E1">
          <w:t xml:space="preserve"> </w:t>
        </w:r>
      </w:ins>
    </w:p>
    <w:p w14:paraId="592FC4F5" w14:textId="77777777" w:rsidR="00BD51E1" w:rsidRDefault="00BD51E1" w:rsidP="00BD51E1">
      <w:pPr>
        <w:pStyle w:val="Prrafodelista"/>
        <w:numPr>
          <w:ilvl w:val="0"/>
          <w:numId w:val="12"/>
        </w:numPr>
        <w:rPr>
          <w:ins w:id="2935" w:author="JORGE CONTRERAS ORTIZ" w:date="2021-09-05T18:39:00Z"/>
        </w:rPr>
      </w:pPr>
    </w:p>
    <w:p w14:paraId="66443D72" w14:textId="77777777" w:rsidR="00B62082" w:rsidRPr="00791D37" w:rsidRDefault="00B62082">
      <w:pPr>
        <w:pStyle w:val="Prrafodelista"/>
        <w:pPrChange w:id="2936" w:author="JORGE CONTRERAS ORTIZ" w:date="2021-09-05T18:39:00Z">
          <w:pPr/>
        </w:pPrChange>
      </w:pPr>
    </w:p>
    <w:p w14:paraId="62F623CA" w14:textId="6F7860E8" w:rsidR="00B62082" w:rsidRPr="00791D37" w:rsidDel="00BD51E1" w:rsidRDefault="00B62082" w:rsidP="00791D37">
      <w:pPr>
        <w:pStyle w:val="Prrafodelista"/>
        <w:numPr>
          <w:ilvl w:val="0"/>
          <w:numId w:val="12"/>
        </w:numPr>
        <w:rPr>
          <w:del w:id="2937" w:author="JORGE CONTRERAS ORTIZ" w:date="2021-09-05T18:39:00Z"/>
          <w:b/>
          <w:bCs/>
        </w:rPr>
      </w:pPr>
      <w:r w:rsidRPr="00BD51E1">
        <w:rPr>
          <w:b/>
          <w:bCs/>
        </w:rPr>
        <w:t xml:space="preserve">Transmisión de datos. </w:t>
      </w:r>
      <w:r w:rsidRPr="00791D37">
        <w:t>Todos los enlaces de datos son encriptados en la capa de Enlace y/o en la capa de Transporte.</w:t>
      </w:r>
    </w:p>
    <w:p w14:paraId="782A9113" w14:textId="77777777" w:rsidR="00BD51E1" w:rsidRDefault="00BD51E1" w:rsidP="00BD51E1">
      <w:pPr>
        <w:pStyle w:val="Prrafodelista"/>
        <w:numPr>
          <w:ilvl w:val="0"/>
          <w:numId w:val="12"/>
        </w:numPr>
        <w:rPr>
          <w:ins w:id="2938" w:author="JORGE CONTRERAS ORTIZ" w:date="2021-09-05T18:39:00Z"/>
        </w:rPr>
      </w:pPr>
    </w:p>
    <w:p w14:paraId="17C7F35F" w14:textId="77777777" w:rsidR="00B62082" w:rsidRPr="00791D37" w:rsidRDefault="00B62082">
      <w:pPr>
        <w:pStyle w:val="Prrafodelista"/>
        <w:pPrChange w:id="2939" w:author="JORGE CONTRERAS ORTIZ" w:date="2021-09-05T18:39:00Z">
          <w:pPr/>
        </w:pPrChange>
      </w:pPr>
    </w:p>
    <w:p w14:paraId="6CD04812" w14:textId="0FDD5532" w:rsidR="00B62082" w:rsidRPr="00791D37" w:rsidDel="00BD51E1" w:rsidRDefault="00B62082" w:rsidP="00791D37">
      <w:pPr>
        <w:pStyle w:val="Prrafodelista"/>
        <w:numPr>
          <w:ilvl w:val="0"/>
          <w:numId w:val="12"/>
        </w:numPr>
        <w:rPr>
          <w:del w:id="2940" w:author="JORGE CONTRERAS ORTIZ" w:date="2021-09-05T18:39:00Z"/>
          <w:b/>
          <w:bCs/>
        </w:rPr>
      </w:pPr>
      <w:r w:rsidRPr="00BD51E1">
        <w:rPr>
          <w:b/>
          <w:bCs/>
        </w:rPr>
        <w:t xml:space="preserve">Recursos informáticos. </w:t>
      </w:r>
      <w:r w:rsidRPr="00791D37">
        <w:t>Todos los nodos necesitan alguna forma de computación, para formar los paquetes de datos, encriptación/desencriptación de datos, realizar la transmisión, etc.</w:t>
      </w:r>
      <w:ins w:id="2941" w:author="JORGE CONTRERAS ORTIZ" w:date="2021-09-05T18:39:00Z">
        <w:r w:rsidR="00BD51E1">
          <w:t xml:space="preserve"> </w:t>
        </w:r>
      </w:ins>
    </w:p>
    <w:p w14:paraId="391A1F4E" w14:textId="77777777" w:rsidR="00BD51E1" w:rsidRDefault="00BD51E1" w:rsidP="00BD51E1">
      <w:pPr>
        <w:pStyle w:val="Prrafodelista"/>
        <w:numPr>
          <w:ilvl w:val="0"/>
          <w:numId w:val="12"/>
        </w:numPr>
        <w:rPr>
          <w:ins w:id="2942" w:author="JORGE CONTRERAS ORTIZ" w:date="2021-09-05T18:40:00Z"/>
        </w:rPr>
      </w:pPr>
    </w:p>
    <w:p w14:paraId="0D69BC19" w14:textId="77777777" w:rsidR="00B62082" w:rsidRPr="00791D37" w:rsidRDefault="00B62082">
      <w:pPr>
        <w:pStyle w:val="Prrafodelista"/>
        <w:pPrChange w:id="2943" w:author="JORGE CONTRERAS ORTIZ" w:date="2021-09-05T18:40:00Z">
          <w:pPr/>
        </w:pPrChange>
      </w:pPr>
    </w:p>
    <w:p w14:paraId="2C61D1BE" w14:textId="3CB1FC55" w:rsidR="00B62082" w:rsidRPr="00791D37" w:rsidDel="00BD51E1" w:rsidRDefault="00B62082" w:rsidP="00791D37">
      <w:pPr>
        <w:pStyle w:val="Prrafodelista"/>
        <w:numPr>
          <w:ilvl w:val="0"/>
          <w:numId w:val="12"/>
        </w:numPr>
        <w:rPr>
          <w:del w:id="2944" w:author="JORGE CONTRERAS ORTIZ" w:date="2021-09-05T18:41:00Z"/>
          <w:b/>
          <w:bCs/>
        </w:rPr>
      </w:pPr>
      <w:r w:rsidRPr="00BD51E1">
        <w:rPr>
          <w:b/>
          <w:bCs/>
        </w:rPr>
        <w:t xml:space="preserve">Servicio ubicuo. </w:t>
      </w:r>
      <w:r w:rsidRPr="00791D37">
        <w:t>Se ofrece a sus usuarios un servicio</w:t>
      </w:r>
      <w:del w:id="2945" w:author="JORGE CONTRERAS ORTIZ" w:date="2021-09-06T00:03:00Z">
        <w:r w:rsidRPr="00791D37" w:rsidDel="0046525E">
          <w:delText>s</w:delText>
        </w:r>
      </w:del>
      <w:r w:rsidRPr="00791D37">
        <w:t xml:space="preserve"> siempre disponible.</w:t>
      </w:r>
    </w:p>
    <w:p w14:paraId="3FB82484" w14:textId="3C6B8085" w:rsidR="00B62082" w:rsidRDefault="00BD51E1" w:rsidP="00791D37">
      <w:pPr>
        <w:pStyle w:val="Prrafodelista"/>
        <w:numPr>
          <w:ilvl w:val="0"/>
          <w:numId w:val="12"/>
        </w:numPr>
        <w:rPr>
          <w:ins w:id="2946" w:author="JORGE CONTRERAS ORTIZ" w:date="2021-09-05T18:41:00Z"/>
        </w:rPr>
      </w:pPr>
      <w:ins w:id="2947" w:author="JORGE CONTRERAS ORTIZ" w:date="2021-09-05T18:41:00Z">
        <w:r>
          <w:t xml:space="preserve"> </w:t>
        </w:r>
      </w:ins>
    </w:p>
    <w:p w14:paraId="032E4430" w14:textId="77777777" w:rsidR="00BD51E1" w:rsidRPr="00791D37" w:rsidRDefault="00BD51E1">
      <w:pPr>
        <w:pStyle w:val="Prrafodelista"/>
        <w:pPrChange w:id="2948" w:author="JORGE CONTRERAS ORTIZ" w:date="2021-09-05T18:41:00Z">
          <w:pPr/>
        </w:pPrChange>
      </w:pPr>
    </w:p>
    <w:p w14:paraId="165DA22A" w14:textId="49A3EA0B" w:rsidR="00B62082" w:rsidRPr="00BD51E1" w:rsidRDefault="00B62082" w:rsidP="00791D37">
      <w:pPr>
        <w:pStyle w:val="Prrafodelista"/>
        <w:numPr>
          <w:ilvl w:val="0"/>
          <w:numId w:val="12"/>
        </w:numPr>
        <w:rPr>
          <w:ins w:id="2949" w:author="JORGE CONTRERAS ORTIZ" w:date="2021-09-05T18:41:00Z"/>
          <w:b/>
          <w:bCs/>
          <w:rPrChange w:id="2950" w:author="JORGE CONTRERAS ORTIZ" w:date="2021-09-05T18:41:00Z">
            <w:rPr>
              <w:ins w:id="2951" w:author="JORGE CONTRERAS ORTIZ" w:date="2021-09-05T18:41:00Z"/>
            </w:rPr>
          </w:rPrChange>
        </w:rPr>
      </w:pPr>
      <w:r w:rsidRPr="00791D37">
        <w:rPr>
          <w:b/>
          <w:bCs/>
        </w:rPr>
        <w:t xml:space="preserve">Semántica. </w:t>
      </w:r>
      <w:r w:rsidRPr="00791D37">
        <w:t>Se analiza vía software, en la nube, los sensores y los datos de entrada, junto con el resto de información y se da una respuesta basada en contexto para el sistema IoT.</w:t>
      </w:r>
      <w:ins w:id="2952" w:author="JORGE CONTRERAS ORTIZ" w:date="2021-09-05T18:41:00Z">
        <w:r w:rsidR="00BD51E1">
          <w:t xml:space="preserve">  </w:t>
        </w:r>
      </w:ins>
    </w:p>
    <w:p w14:paraId="30568EB9" w14:textId="77777777" w:rsidR="00BD51E1" w:rsidRPr="00BD51E1" w:rsidRDefault="00BD51E1">
      <w:pPr>
        <w:pStyle w:val="Prrafodelista"/>
        <w:rPr>
          <w:ins w:id="2953" w:author="JORGE CONTRERAS ORTIZ" w:date="2021-09-05T18:41:00Z"/>
          <w:b/>
          <w:bCs/>
          <w:rPrChange w:id="2954" w:author="JORGE CONTRERAS ORTIZ" w:date="2021-09-05T18:41:00Z">
            <w:rPr>
              <w:ins w:id="2955" w:author="JORGE CONTRERAS ORTIZ" w:date="2021-09-05T18:41:00Z"/>
            </w:rPr>
          </w:rPrChange>
        </w:rPr>
        <w:pPrChange w:id="2956" w:author="JORGE CONTRERAS ORTIZ" w:date="2021-09-05T18:41:00Z">
          <w:pPr>
            <w:pStyle w:val="Prrafodelista"/>
            <w:numPr>
              <w:numId w:val="12"/>
            </w:numPr>
            <w:ind w:hanging="360"/>
          </w:pPr>
        </w:pPrChange>
      </w:pPr>
    </w:p>
    <w:p w14:paraId="554B3118" w14:textId="40A7446E" w:rsidR="00BD51E1" w:rsidRPr="00791D37" w:rsidDel="00BD51E1" w:rsidRDefault="00BD51E1" w:rsidP="00791D37">
      <w:pPr>
        <w:pStyle w:val="Prrafodelista"/>
        <w:numPr>
          <w:ilvl w:val="0"/>
          <w:numId w:val="12"/>
        </w:numPr>
        <w:rPr>
          <w:del w:id="2957" w:author="JORGE CONTRERAS ORTIZ" w:date="2021-09-05T18:41:00Z"/>
          <w:b/>
          <w:bCs/>
        </w:rPr>
      </w:pPr>
    </w:p>
    <w:p w14:paraId="2122E04E" w14:textId="6BF8FA36" w:rsidR="00B62082" w:rsidRPr="00791D37" w:rsidDel="00BD51E1" w:rsidRDefault="00B62082" w:rsidP="00791D37">
      <w:pPr>
        <w:rPr>
          <w:del w:id="2958" w:author="JORGE CONTRERAS ORTIZ" w:date="2021-09-05T18:41:00Z"/>
        </w:rPr>
      </w:pPr>
    </w:p>
    <w:p w14:paraId="5203C8E8" w14:textId="07543A31" w:rsidR="00B62082" w:rsidRPr="00BD51E1" w:rsidRDefault="00B62082" w:rsidP="00791D37">
      <w:pPr>
        <w:pStyle w:val="Prrafodelista"/>
        <w:numPr>
          <w:ilvl w:val="0"/>
          <w:numId w:val="12"/>
        </w:numPr>
        <w:rPr>
          <w:ins w:id="2959" w:author="JORGE CONTRERAS ORTIZ" w:date="2021-09-05T18:41:00Z"/>
          <w:b/>
          <w:bCs/>
          <w:rPrChange w:id="2960" w:author="JORGE CONTRERAS ORTIZ" w:date="2021-09-05T18:41:00Z">
            <w:rPr>
              <w:ins w:id="2961" w:author="JORGE CONTRERAS ORTIZ" w:date="2021-09-05T18:41:00Z"/>
            </w:rPr>
          </w:rPrChange>
        </w:rPr>
      </w:pPr>
      <w:r w:rsidRPr="00791D37">
        <w:rPr>
          <w:b/>
          <w:bCs/>
        </w:rPr>
        <w:t xml:space="preserve">Gateways. </w:t>
      </w:r>
      <w:r w:rsidRPr="00791D37">
        <w:t xml:space="preserve">Las redes PAN Thread, pueden disponer de múltiples </w:t>
      </w:r>
      <w:del w:id="2962" w:author="JORGE CONTRERAS ORTIZ" w:date="2021-09-08T09:11:00Z">
        <w:r w:rsidRPr="00791D37" w:rsidDel="00F87EA8">
          <w:delText>gateways</w:delText>
        </w:r>
      </w:del>
      <w:ins w:id="2963" w:author="JORGE CONTRERAS ORTIZ" w:date="2021-09-08T09:11:00Z">
        <w:r w:rsidR="00F87EA8" w:rsidRPr="00791D37">
          <w:t>Gateways</w:t>
        </w:r>
      </w:ins>
      <w:r w:rsidRPr="00791D37">
        <w:t xml:space="preserve">, como los </w:t>
      </w:r>
      <w:del w:id="2964" w:author="JORGE CONTRERAS ORTIZ" w:date="2021-09-05T18:42:00Z">
        <w:r w:rsidRPr="00791D37" w:rsidDel="00BD51E1">
          <w:delText xml:space="preserve">border </w:delText>
        </w:r>
      </w:del>
      <w:ins w:id="2965" w:author="JORGE CONTRERAS ORTIZ" w:date="2021-09-05T18:42:00Z">
        <w:r w:rsidR="00BD51E1">
          <w:t>Bo</w:t>
        </w:r>
        <w:r w:rsidR="00BD51E1" w:rsidRPr="00791D37">
          <w:t xml:space="preserve">rder </w:t>
        </w:r>
      </w:ins>
      <w:del w:id="2966" w:author="JORGE CONTRERAS ORTIZ" w:date="2021-09-05T18:42:00Z">
        <w:r w:rsidRPr="00791D37" w:rsidDel="00BD51E1">
          <w:delText>routers</w:delText>
        </w:r>
      </w:del>
      <w:ins w:id="2967" w:author="JORGE CONTRERAS ORTIZ" w:date="2021-09-05T18:42:00Z">
        <w:r w:rsidR="00BD51E1">
          <w:t>Ro</w:t>
        </w:r>
        <w:r w:rsidR="00BD51E1" w:rsidRPr="00791D37">
          <w:t>uters</w:t>
        </w:r>
      </w:ins>
      <w:r w:rsidRPr="00791D37">
        <w:t xml:space="preserve">, para conectarse a Internet. Añaden redundancia y eliminan puntos de fallo. Estos Border Routers pueden conectarse tanto vía radio al resto de nodos como vía cable o inalámbrica a Internet o al servidor en la nube. </w:t>
      </w:r>
    </w:p>
    <w:p w14:paraId="4B94A117" w14:textId="3DCF613D" w:rsidR="00BD51E1" w:rsidRDefault="00BD51E1" w:rsidP="00BD51E1">
      <w:pPr>
        <w:rPr>
          <w:ins w:id="2968" w:author="JORGE CONTRERAS ORTIZ" w:date="2021-09-05T18:41:00Z"/>
          <w:b/>
          <w:bCs/>
        </w:rPr>
      </w:pPr>
    </w:p>
    <w:p w14:paraId="6F2ABBD9" w14:textId="6AC99666" w:rsidR="00BD51E1" w:rsidRPr="00BD51E1" w:rsidDel="00CA64F2" w:rsidRDefault="00BD51E1">
      <w:pPr>
        <w:rPr>
          <w:del w:id="2969" w:author="JORGE CONTRERAS ORTIZ" w:date="2021-09-05T20:57:00Z"/>
          <w:b/>
          <w:bCs/>
          <w:rPrChange w:id="2970" w:author="JORGE CONTRERAS ORTIZ" w:date="2021-09-05T18:41:00Z">
            <w:rPr>
              <w:del w:id="2971" w:author="JORGE CONTRERAS ORTIZ" w:date="2021-09-05T20:57:00Z"/>
            </w:rPr>
          </w:rPrChange>
        </w:rPr>
        <w:pPrChange w:id="2972" w:author="JORGE CONTRERAS ORTIZ" w:date="2021-09-05T18:41:00Z">
          <w:pPr>
            <w:pStyle w:val="Prrafodelista"/>
            <w:numPr>
              <w:numId w:val="12"/>
            </w:numPr>
            <w:ind w:hanging="360"/>
          </w:pPr>
        </w:pPrChange>
      </w:pPr>
    </w:p>
    <w:p w14:paraId="763F4B70" w14:textId="3F1032B7" w:rsidR="00B62082" w:rsidRPr="00791D37" w:rsidRDefault="00B62082" w:rsidP="00791D37">
      <w:r w:rsidRPr="00791D37">
        <w:t xml:space="preserve">Todas estas características están diseñadas bajo </w:t>
      </w:r>
      <w:del w:id="2973" w:author="JORGE CONTRERAS ORTIZ" w:date="2021-09-08T09:13:00Z">
        <w:r w:rsidRPr="00791D37" w:rsidDel="00F87EA8">
          <w:delText xml:space="preserve">estas </w:delText>
        </w:r>
      </w:del>
      <w:ins w:id="2974" w:author="JORGE CONTRERAS ORTIZ" w:date="2021-09-08T09:13:00Z">
        <w:r w:rsidR="00F87EA8">
          <w:t>las siguientes</w:t>
        </w:r>
        <w:r w:rsidR="00F87EA8" w:rsidRPr="00791D37">
          <w:t xml:space="preserve"> </w:t>
        </w:r>
      </w:ins>
      <w:r w:rsidRPr="00791D37">
        <w:t>cinco restricciones:</w:t>
      </w:r>
    </w:p>
    <w:p w14:paraId="753DFBC0" w14:textId="421C3574" w:rsidR="00B62082" w:rsidRDefault="00B62082" w:rsidP="00791D37">
      <w:pPr>
        <w:pStyle w:val="Prrafodelista"/>
        <w:numPr>
          <w:ilvl w:val="0"/>
          <w:numId w:val="13"/>
        </w:numPr>
        <w:rPr>
          <w:ins w:id="2975" w:author="JORGE CONTRERAS ORTIZ" w:date="2021-09-08T18:01:00Z"/>
        </w:rPr>
      </w:pPr>
      <w:r w:rsidRPr="00791D37">
        <w:rPr>
          <w:b/>
          <w:bCs/>
        </w:rPr>
        <w:t xml:space="preserve">Bajo consumo. </w:t>
      </w:r>
      <w:del w:id="2976" w:author="JORGE CONTRERAS ORTIZ" w:date="2021-09-08T17:59:00Z">
        <w:r w:rsidRPr="00791D37" w:rsidDel="002C4272">
          <w:delText xml:space="preserve">Debido a que mucho de los dispositivos están conectados a baterías, y el alargar la vida de dicha batería es un </w:delText>
        </w:r>
      </w:del>
      <w:del w:id="2977" w:author="JORGE CONTRERAS ORTIZ" w:date="2021-09-05T18:44:00Z">
        <w:r w:rsidRPr="00791D37" w:rsidDel="00845295">
          <w:delText>deber</w:delText>
        </w:r>
      </w:del>
      <w:ins w:id="2978" w:author="JORGE CONTRERAS ORTIZ" w:date="2021-09-08T17:59:00Z">
        <w:r w:rsidR="002C4272">
          <w:t>La mayor parte de los di</w:t>
        </w:r>
      </w:ins>
      <w:ins w:id="2979" w:author="JORGE CONTRERAS ORTIZ" w:date="2021-09-08T18:00:00Z">
        <w:r w:rsidR="002C4272">
          <w:t>spositivos están conectados a baterías, por lo que, para evitar un mantenimiento de batería cada poco tiempo, un bajo consumo será importante para alargar la duración de dicha batería</w:t>
        </w:r>
      </w:ins>
      <w:r w:rsidRPr="00791D37">
        <w:t>. Incluso si estuvieran conectados a la red eléctrica, si no son de bajo consumo, puede generarse un considerable gasto debido a la gran cantidad de componentes.</w:t>
      </w:r>
      <w:ins w:id="2980" w:author="JORGE CONTRERAS ORTIZ" w:date="2021-09-05T18:41:00Z">
        <w:r w:rsidR="00BD51E1">
          <w:t xml:space="preserve"> </w:t>
        </w:r>
      </w:ins>
    </w:p>
    <w:p w14:paraId="4F3B8B37" w14:textId="2C178D57" w:rsidR="002C4272" w:rsidRDefault="002C4272" w:rsidP="002C4272">
      <w:pPr>
        <w:pStyle w:val="Prrafodelista"/>
        <w:rPr>
          <w:ins w:id="2981" w:author="JORGE CONTRERAS ORTIZ" w:date="2021-09-08T18:01:00Z"/>
        </w:rPr>
        <w:pPrChange w:id="2982" w:author="JORGE CONTRERAS ORTIZ" w:date="2021-09-08T18:01:00Z">
          <w:pPr>
            <w:pStyle w:val="Prrafodelista"/>
            <w:numPr>
              <w:numId w:val="13"/>
            </w:numPr>
            <w:ind w:hanging="360"/>
          </w:pPr>
        </w:pPrChange>
      </w:pPr>
    </w:p>
    <w:p w14:paraId="2A7BB325" w14:textId="2A12473B" w:rsidR="002C4272" w:rsidRDefault="002C4272" w:rsidP="00791D37">
      <w:pPr>
        <w:pStyle w:val="Prrafodelista"/>
        <w:numPr>
          <w:ilvl w:val="0"/>
          <w:numId w:val="13"/>
        </w:numPr>
        <w:rPr>
          <w:ins w:id="2983" w:author="JORGE CONTRERAS ORTIZ" w:date="2021-09-08T18:00:00Z"/>
        </w:rPr>
      </w:pPr>
      <w:ins w:id="2984" w:author="JORGE CONTRERAS ORTIZ" w:date="2021-09-08T18:01:00Z">
        <w:r w:rsidRPr="002C4272">
          <w:rPr>
            <w:b/>
            <w:bCs/>
            <w:rPrChange w:id="2985" w:author="JORGE CONTRERAS ORTIZ" w:date="2021-09-08T18:01:00Z">
              <w:rPr>
                <w:b/>
                <w:bCs/>
              </w:rPr>
            </w:rPrChange>
          </w:rPr>
          <w:t>Bajo coste.</w:t>
        </w:r>
        <w:r w:rsidRPr="00791D37">
          <w:t xml:space="preserve"> Es importante que el sistema tenga dispositivos bajo coste y de bajo coste de mantenimiento, si lo que se quiere es un sistema ubicuo.</w:t>
        </w:r>
      </w:ins>
    </w:p>
    <w:p w14:paraId="5008EBAE" w14:textId="714AA108" w:rsidR="00BD51E1" w:rsidRPr="00791D37" w:rsidDel="00BD51E1" w:rsidRDefault="002C4272" w:rsidP="00E65BFE">
      <w:pPr>
        <w:pStyle w:val="Prrafodelista"/>
        <w:numPr>
          <w:ilvl w:val="0"/>
          <w:numId w:val="13"/>
        </w:numPr>
        <w:rPr>
          <w:del w:id="2986" w:author="JORGE CONTRERAS ORTIZ" w:date="2021-09-05T18:41:00Z"/>
        </w:rPr>
        <w:pPrChange w:id="2987" w:author="JORGE CONTRERAS ORTIZ" w:date="2021-09-08T18:01:00Z">
          <w:pPr>
            <w:pStyle w:val="Prrafodelista"/>
            <w:numPr>
              <w:numId w:val="13"/>
            </w:numPr>
            <w:ind w:hanging="360"/>
          </w:pPr>
        </w:pPrChange>
      </w:pPr>
      <w:moveToRangeStart w:id="2988" w:author="JORGE CONTRERAS ORTIZ" w:date="2021-09-08T18:01:00Z" w:name="move82016476"/>
      <w:moveTo w:id="2989" w:author="JORGE CONTRERAS ORTIZ" w:date="2021-09-08T18:01:00Z">
        <w:del w:id="2990" w:author="JORGE CONTRERAS ORTIZ" w:date="2021-09-08T18:01:00Z">
          <w:r w:rsidRPr="002C4272" w:rsidDel="002C4272">
            <w:rPr>
              <w:b/>
              <w:bCs/>
              <w:rPrChange w:id="2991" w:author="JORGE CONTRERAS ORTIZ" w:date="2021-09-08T18:01:00Z">
                <w:rPr>
                  <w:b/>
                  <w:bCs/>
                </w:rPr>
              </w:rPrChange>
            </w:rPr>
            <w:delText>Bajo coste.</w:delText>
          </w:r>
          <w:r w:rsidRPr="00791D37" w:rsidDel="002C4272">
            <w:delText xml:space="preserve"> Es importante que el sistema tenga dispositivos bajo coste y de bajo coste de mantenimiento, si lo que se quiere es un sistema ubicuo.</w:delText>
          </w:r>
        </w:del>
      </w:moveTo>
      <w:moveToRangeEnd w:id="2988"/>
    </w:p>
    <w:p w14:paraId="65EFDC86" w14:textId="02618F12" w:rsidR="00B62082" w:rsidRPr="00791D37" w:rsidDel="00BD51E1" w:rsidRDefault="00B62082" w:rsidP="00791D37">
      <w:pPr>
        <w:rPr>
          <w:del w:id="2992" w:author="JORGE CONTRERAS ORTIZ" w:date="2021-09-05T18:41:00Z"/>
        </w:rPr>
      </w:pPr>
    </w:p>
    <w:p w14:paraId="565353BD" w14:textId="05F69363" w:rsidR="00BD51E1" w:rsidDel="00845295" w:rsidRDefault="00B62082" w:rsidP="00791D37">
      <w:pPr>
        <w:pStyle w:val="Prrafodelista"/>
        <w:numPr>
          <w:ilvl w:val="0"/>
          <w:numId w:val="13"/>
        </w:numPr>
        <w:rPr>
          <w:moveFrom w:id="2993" w:author="JORGE CONTRERAS ORTIZ" w:date="2021-09-08T18:01:00Z"/>
        </w:rPr>
      </w:pPr>
      <w:moveFromRangeStart w:id="2994" w:author="JORGE CONTRERAS ORTIZ" w:date="2021-09-08T18:01:00Z" w:name="move82016476"/>
      <w:moveFrom w:id="2995" w:author="JORGE CONTRERAS ORTIZ" w:date="2021-09-08T18:01:00Z">
        <w:r w:rsidRPr="00845295" w:rsidDel="002C4272">
          <w:rPr>
            <w:b/>
            <w:bCs/>
          </w:rPr>
          <w:t>Bajo coste.</w:t>
        </w:r>
        <w:r w:rsidRPr="00791D37" w:rsidDel="002C4272">
          <w:t xml:space="preserve"> Es importante que el sistema tenga dispositivos bajo coste y de bajo coste de mantenimiento, si lo que se quiere es un sistema ubicuo.</w:t>
        </w:r>
      </w:moveFrom>
    </w:p>
    <w:moveFromRangeEnd w:id="2994"/>
    <w:p w14:paraId="7BAC63A8" w14:textId="77777777" w:rsidR="00845295" w:rsidRPr="00845295" w:rsidRDefault="00845295">
      <w:pPr>
        <w:pStyle w:val="Prrafodelista"/>
        <w:rPr>
          <w:ins w:id="2996" w:author="JORGE CONTRERAS ORTIZ" w:date="2021-09-05T18:45:00Z"/>
          <w:rPrChange w:id="2997" w:author="JORGE CONTRERAS ORTIZ" w:date="2021-09-05T18:45:00Z">
            <w:rPr>
              <w:ins w:id="2998" w:author="JORGE CONTRERAS ORTIZ" w:date="2021-09-05T18:45:00Z"/>
              <w:b/>
              <w:bCs/>
            </w:rPr>
          </w:rPrChange>
        </w:rPr>
        <w:pPrChange w:id="2999" w:author="JORGE CONTRERAS ORTIZ" w:date="2021-09-05T18:45:00Z">
          <w:pPr>
            <w:pStyle w:val="Prrafodelista"/>
            <w:numPr>
              <w:numId w:val="13"/>
            </w:numPr>
            <w:ind w:hanging="360"/>
          </w:pPr>
        </w:pPrChange>
      </w:pPr>
    </w:p>
    <w:p w14:paraId="1F780BF8" w14:textId="54E54C49" w:rsidR="00B62082" w:rsidRPr="00791D37" w:rsidDel="00BD51E1" w:rsidRDefault="00B62082" w:rsidP="00DD7017">
      <w:pPr>
        <w:pStyle w:val="Prrafodelista"/>
        <w:numPr>
          <w:ilvl w:val="0"/>
          <w:numId w:val="13"/>
        </w:numPr>
        <w:rPr>
          <w:del w:id="3000" w:author="JORGE CONTRERAS ORTIZ" w:date="2021-09-05T18:42:00Z"/>
        </w:rPr>
      </w:pPr>
      <w:r w:rsidRPr="00845295">
        <w:rPr>
          <w:b/>
          <w:bCs/>
        </w:rPr>
        <w:t>Seguridad.</w:t>
      </w:r>
      <w:r w:rsidRPr="00791D37">
        <w:t xml:space="preserve"> Es importante mantener la seguridad de la PAN y de la nube.</w:t>
      </w:r>
      <w:ins w:id="3001" w:author="JORGE CONTRERAS ORTIZ" w:date="2021-09-05T18:42:00Z">
        <w:r w:rsidR="00BD51E1">
          <w:t xml:space="preserve"> </w:t>
        </w:r>
      </w:ins>
    </w:p>
    <w:p w14:paraId="5B6FEC27" w14:textId="36021464" w:rsidR="00B62082" w:rsidRDefault="00BD51E1" w:rsidP="00791D37">
      <w:pPr>
        <w:pStyle w:val="Prrafodelista"/>
        <w:numPr>
          <w:ilvl w:val="0"/>
          <w:numId w:val="13"/>
        </w:numPr>
        <w:rPr>
          <w:ins w:id="3002" w:author="JORGE CONTRERAS ORTIZ" w:date="2021-09-05T18:42:00Z"/>
        </w:rPr>
      </w:pPr>
      <w:ins w:id="3003" w:author="JORGE CONTRERAS ORTIZ" w:date="2021-09-05T18:42:00Z">
        <w:r>
          <w:t xml:space="preserve"> </w:t>
        </w:r>
      </w:ins>
    </w:p>
    <w:p w14:paraId="08D517C6" w14:textId="77777777" w:rsidR="00BD51E1" w:rsidRPr="00791D37" w:rsidRDefault="00BD51E1">
      <w:pPr>
        <w:pStyle w:val="Prrafodelista"/>
        <w:pPrChange w:id="3004" w:author="JORGE CONTRERAS ORTIZ" w:date="2021-09-05T18:42:00Z">
          <w:pPr/>
        </w:pPrChange>
      </w:pPr>
    </w:p>
    <w:p w14:paraId="6FC383CF" w14:textId="5869D49D" w:rsidR="00B62082" w:rsidRPr="00791D37" w:rsidDel="00BD51E1" w:rsidRDefault="00B62082" w:rsidP="00791D37">
      <w:pPr>
        <w:pStyle w:val="Prrafodelista"/>
        <w:numPr>
          <w:ilvl w:val="0"/>
          <w:numId w:val="13"/>
        </w:numPr>
        <w:rPr>
          <w:del w:id="3005" w:author="JORGE CONTRERAS ORTIZ" w:date="2021-09-05T18:42:00Z"/>
        </w:rPr>
      </w:pPr>
      <w:r w:rsidRPr="00BD51E1">
        <w:rPr>
          <w:b/>
          <w:bCs/>
        </w:rPr>
        <w:t>Interfaz de usuario.</w:t>
      </w:r>
      <w:r w:rsidRPr="00791D37">
        <w:t xml:space="preserve"> Los dispositivos IoT suelen carecer de interfaz de usuario, por lo que será de gran utilidad que estos dispositivos tengan la facilidad de conectarse a dispositivos con una buena GUI, como un ordenador.</w:t>
      </w:r>
    </w:p>
    <w:p w14:paraId="3AA48EC4" w14:textId="6B4167CE" w:rsidR="00B62082" w:rsidRDefault="00BD51E1" w:rsidP="00791D37">
      <w:pPr>
        <w:pStyle w:val="Prrafodelista"/>
        <w:numPr>
          <w:ilvl w:val="0"/>
          <w:numId w:val="13"/>
        </w:numPr>
        <w:rPr>
          <w:ins w:id="3006" w:author="JORGE CONTRERAS ORTIZ" w:date="2021-09-05T18:42:00Z"/>
        </w:rPr>
      </w:pPr>
      <w:ins w:id="3007" w:author="JORGE CONTRERAS ORTIZ" w:date="2021-09-05T18:42:00Z">
        <w:r>
          <w:t xml:space="preserve">  </w:t>
        </w:r>
      </w:ins>
    </w:p>
    <w:p w14:paraId="47384205" w14:textId="77777777" w:rsidR="00BD51E1" w:rsidRPr="00791D37" w:rsidRDefault="00BD51E1">
      <w:pPr>
        <w:pStyle w:val="Prrafodelista"/>
        <w:pPrChange w:id="3008" w:author="JORGE CONTRERAS ORTIZ" w:date="2021-09-05T18:42:00Z">
          <w:pPr/>
        </w:pPrChange>
      </w:pPr>
    </w:p>
    <w:p w14:paraId="5605C4B3" w14:textId="5CECBCB7" w:rsidR="00B62082" w:rsidRDefault="00B62082" w:rsidP="00791D37">
      <w:pPr>
        <w:pStyle w:val="Prrafodelista"/>
        <w:numPr>
          <w:ilvl w:val="0"/>
          <w:numId w:val="13"/>
        </w:numPr>
        <w:rPr>
          <w:ins w:id="3009" w:author="JORGE CONTRERAS ORTIZ" w:date="2021-09-05T22:25:00Z"/>
        </w:rPr>
      </w:pPr>
      <w:r w:rsidRPr="00791D37">
        <w:rPr>
          <w:b/>
          <w:bCs/>
        </w:rPr>
        <w:t>Retos de comunicación.</w:t>
      </w:r>
      <w:r w:rsidRPr="00791D37">
        <w:t xml:space="preserve"> </w:t>
      </w:r>
      <w:del w:id="3010" w:author="JORGE CONTRERAS ORTIZ" w:date="2021-09-08T19:03:00Z">
        <w:r w:rsidRPr="00791D37" w:rsidDel="003F04A5">
          <w:delText>Estas redes PAN</w:delText>
        </w:r>
      </w:del>
      <w:ins w:id="3011" w:author="JORGE CONTRERAS ORTIZ" w:date="2021-09-08T19:03:00Z">
        <w:r w:rsidR="003F04A5">
          <w:t>Las redes PAN</w:t>
        </w:r>
      </w:ins>
      <w:del w:id="3012" w:author="JORGE CONTRERAS ORTIZ" w:date="2021-09-08T19:03:00Z">
        <w:r w:rsidRPr="00791D37" w:rsidDel="003F04A5">
          <w:delText>,</w:delText>
        </w:r>
      </w:del>
      <w:ins w:id="3013" w:author="JORGE CONTRERAS ORTIZ" w:date="2021-09-08T19:03:00Z">
        <w:r w:rsidR="003F04A5">
          <w:t xml:space="preserve"> suelen</w:t>
        </w:r>
      </w:ins>
      <w:r w:rsidRPr="00791D37">
        <w:t xml:space="preserve"> trabaja</w:t>
      </w:r>
      <w:ins w:id="3014" w:author="JORGE CONTRERAS ORTIZ" w:date="2021-09-08T19:03:00Z">
        <w:r w:rsidR="003F04A5">
          <w:t>r</w:t>
        </w:r>
      </w:ins>
      <w:del w:id="3015" w:author="JORGE CONTRERAS ORTIZ" w:date="2021-09-08T19:03:00Z">
        <w:r w:rsidRPr="00791D37" w:rsidDel="003F04A5">
          <w:delText>n</w:delText>
        </w:r>
      </w:del>
      <w:r w:rsidRPr="00791D37">
        <w:t xml:space="preserve"> en interiores, donde suele haber bastantes obstáculos para la </w:t>
      </w:r>
      <w:del w:id="3016" w:author="JORGE CONTRERAS ORTIZ" w:date="2021-09-08T19:03:00Z">
        <w:r w:rsidRPr="00791D37" w:rsidDel="003F04A5">
          <w:delText>comunicació</w:delText>
        </w:r>
      </w:del>
      <w:ins w:id="3017" w:author="JORGE CONTRERAS ORTIZ" w:date="2021-09-08T19:03:00Z">
        <w:r w:rsidR="003F04A5">
          <w:t>comunicación, como paredes</w:t>
        </w:r>
      </w:ins>
      <w:ins w:id="3018" w:author="JORGE CONTRERAS ORTIZ" w:date="2021-09-08T19:04:00Z">
        <w:r w:rsidR="003F04A5">
          <w:t>, otros equipos electrónicos, etc</w:t>
        </w:r>
      </w:ins>
      <w:del w:id="3019" w:author="JORGE CONTRERAS ORTIZ" w:date="2021-09-08T19:03:00Z">
        <w:r w:rsidRPr="00791D37" w:rsidDel="003F04A5">
          <w:delText>n</w:delText>
        </w:r>
      </w:del>
      <w:del w:id="3020" w:author="JORGE CONTRERAS ORTIZ" w:date="2021-09-08T18:02:00Z">
        <w:r w:rsidRPr="00791D37" w:rsidDel="00AD6798">
          <w:delText>. Aparte, esos obstáculos,</w:delText>
        </w:r>
      </w:del>
      <w:ins w:id="3021" w:author="JORGE CONTRERAS ORTIZ" w:date="2021-09-08T18:02:00Z">
        <w:r w:rsidR="00AD6798">
          <w:t>.</w:t>
        </w:r>
      </w:ins>
      <w:ins w:id="3022" w:author="JORGE CONTRERAS ORTIZ" w:date="2021-09-08T18:03:00Z">
        <w:r w:rsidR="00AD6798">
          <w:t xml:space="preserve"> Tanto los obstáculos como los dispositivos</w:t>
        </w:r>
      </w:ins>
      <w:ins w:id="3023" w:author="JORGE CONTRERAS ORTIZ" w:date="2021-09-08T18:02:00Z">
        <w:r w:rsidR="00AD6798">
          <w:t xml:space="preserve"> </w:t>
        </w:r>
      </w:ins>
      <w:del w:id="3024" w:author="JORGE CONTRERAS ORTIZ" w:date="2021-09-08T18:03:00Z">
        <w:r w:rsidRPr="00791D37" w:rsidDel="00AD6798">
          <w:delText xml:space="preserve"> </w:delText>
        </w:r>
      </w:del>
      <w:r w:rsidRPr="00791D37">
        <w:t>pueden variar su posición</w:t>
      </w:r>
      <w:del w:id="3025" w:author="JORGE CONTRERAS ORTIZ" w:date="2021-09-08T18:03:00Z">
        <w:r w:rsidRPr="00791D37" w:rsidDel="00AD6798">
          <w:delText>, al igual que pueden hacerlo los dispositivos</w:delText>
        </w:r>
      </w:del>
      <w:r w:rsidRPr="00791D37">
        <w:t>,</w:t>
      </w:r>
      <w:ins w:id="3026" w:author="JORGE CONTRERAS ORTIZ" w:date="2021-09-08T18:03:00Z">
        <w:r w:rsidR="00AD6798">
          <w:t xml:space="preserve"> al igual que pueden</w:t>
        </w:r>
      </w:ins>
      <w:r w:rsidRPr="00791D37">
        <w:t xml:space="preserve"> aparece</w:t>
      </w:r>
      <w:ins w:id="3027" w:author="JORGE CONTRERAS ORTIZ" w:date="2021-09-08T18:03:00Z">
        <w:r w:rsidR="00AD6798">
          <w:t>r</w:t>
        </w:r>
      </w:ins>
      <w:del w:id="3028" w:author="JORGE CONTRERAS ORTIZ" w:date="2021-09-08T18:03:00Z">
        <w:r w:rsidRPr="00791D37" w:rsidDel="00AD6798">
          <w:delText>n</w:delText>
        </w:r>
      </w:del>
      <w:r w:rsidRPr="00791D37">
        <w:t xml:space="preserve"> nuevos dispositivos y los viejos desaparecen</w:t>
      </w:r>
      <w:ins w:id="3029" w:author="JORGE CONTRERAS ORTIZ" w:date="2021-09-08T18:04:00Z">
        <w:r w:rsidR="00AD6798">
          <w:t>. Los</w:t>
        </w:r>
      </w:ins>
      <w:del w:id="3030" w:author="JORGE CONTRERAS ORTIZ" w:date="2021-09-08T18:04:00Z">
        <w:r w:rsidRPr="00791D37" w:rsidDel="00AD6798">
          <w:delText>. Varios</w:delText>
        </w:r>
      </w:del>
      <w:r w:rsidRPr="00791D37">
        <w:t xml:space="preserve"> dispositivos </w:t>
      </w:r>
      <w:del w:id="3031" w:author="JORGE CONTRERAS ORTIZ" w:date="2021-09-08T18:04:00Z">
        <w:r w:rsidRPr="00791D37" w:rsidDel="00AD6798">
          <w:delText xml:space="preserve">móviles </w:delText>
        </w:r>
      </w:del>
      <w:r w:rsidRPr="00791D37">
        <w:t xml:space="preserve">pueden </w:t>
      </w:r>
      <w:del w:id="3032" w:author="JORGE CONTRERAS ORTIZ" w:date="2021-09-08T09:16:00Z">
        <w:r w:rsidRPr="00791D37" w:rsidDel="006247F3">
          <w:delText xml:space="preserve">salir </w:delText>
        </w:r>
      </w:del>
      <w:ins w:id="3033" w:author="JORGE CONTRERAS ORTIZ" w:date="2021-09-08T09:16:00Z">
        <w:r w:rsidR="006247F3">
          <w:t>desconectarse</w:t>
        </w:r>
        <w:r w:rsidR="006247F3" w:rsidRPr="00791D37">
          <w:t xml:space="preserve"> </w:t>
        </w:r>
      </w:ins>
      <w:r w:rsidRPr="00791D37">
        <w:t xml:space="preserve">y </w:t>
      </w:r>
      <w:del w:id="3034" w:author="JORGE CONTRERAS ORTIZ" w:date="2021-09-08T09:16:00Z">
        <w:r w:rsidRPr="00791D37" w:rsidDel="006247F3">
          <w:delText xml:space="preserve">reunirse </w:delText>
        </w:r>
      </w:del>
      <w:ins w:id="3035" w:author="JORGE CONTRERAS ORTIZ" w:date="2021-09-08T09:16:00Z">
        <w:r w:rsidR="006247F3">
          <w:t>reconectarse</w:t>
        </w:r>
        <w:r w:rsidR="006247F3" w:rsidRPr="00791D37">
          <w:t xml:space="preserve"> </w:t>
        </w:r>
      </w:ins>
      <w:r w:rsidRPr="00791D37">
        <w:t xml:space="preserve">a la red sin ser notificados. </w:t>
      </w:r>
      <w:ins w:id="3036" w:author="JORGE CONTRERAS ORTIZ" w:date="2021-09-08T18:05:00Z">
        <w:r w:rsidR="00AD6798">
          <w:t xml:space="preserve">Para </w:t>
        </w:r>
      </w:ins>
      <w:del w:id="3037" w:author="JORGE CONTRERAS ORTIZ" w:date="2021-09-08T18:05:00Z">
        <w:r w:rsidRPr="00791D37" w:rsidDel="00AD6798">
          <w:delText xml:space="preserve">Thread usa DTLS para poder </w:delText>
        </w:r>
      </w:del>
      <w:del w:id="3038" w:author="JORGE CONTRERAS ORTIZ" w:date="2021-09-05T18:45:00Z">
        <w:r w:rsidRPr="00791D37" w:rsidDel="00845295">
          <w:delText>solventa</w:delText>
        </w:r>
      </w:del>
      <w:ins w:id="3039" w:author="JORGE CONTRERAS ORTIZ" w:date="2021-09-08T18:05:00Z">
        <w:r w:rsidR="00AD6798">
          <w:t>solucionar</w:t>
        </w:r>
      </w:ins>
      <w:r w:rsidRPr="00791D37">
        <w:t xml:space="preserve"> este tipo de comunicaciones poco fiables</w:t>
      </w:r>
      <w:ins w:id="3040" w:author="JORGE CONTRERAS ORTIZ" w:date="2021-09-08T18:06:00Z">
        <w:r w:rsidR="00AD6798">
          <w:t>, Thread usa DTLS debido a</w:t>
        </w:r>
      </w:ins>
      <w:ins w:id="3041" w:author="JORGE CONTRERAS ORTIZ" w:date="2021-09-08T09:15:00Z">
        <w:r w:rsidR="006247F3">
          <w:t xml:space="preserve"> que DTLS</w:t>
        </w:r>
      </w:ins>
      <w:del w:id="3042" w:author="JORGE CONTRERAS ORTIZ" w:date="2021-09-08T09:15:00Z">
        <w:r w:rsidRPr="00791D37" w:rsidDel="006247F3">
          <w:delText>. DTLS</w:delText>
        </w:r>
      </w:del>
      <w:r w:rsidRPr="00791D37">
        <w:t xml:space="preserve"> asume una capa de Transporte poco fiable. Debido al bajo consumo, la señal de comunicaciones es débil, </w:t>
      </w:r>
      <w:ins w:id="3043" w:author="JORGE CONTRERAS ORTIZ" w:date="2021-09-08T18:06:00Z">
        <w:r w:rsidR="00AD6798">
          <w:t xml:space="preserve">complicando más las </w:t>
        </w:r>
      </w:ins>
      <w:ins w:id="3044" w:author="JORGE CONTRERAS ORTIZ" w:date="2021-09-08T18:07:00Z">
        <w:r w:rsidR="00AD6798">
          <w:t>comunicaciones</w:t>
        </w:r>
      </w:ins>
      <w:del w:id="3045" w:author="JORGE CONTRERAS ORTIZ" w:date="2021-09-08T18:06:00Z">
        <w:r w:rsidRPr="00791D37" w:rsidDel="00AD6798">
          <w:delText>por lo que lo complica más</w:delText>
        </w:r>
      </w:del>
      <w:r w:rsidRPr="00791D37">
        <w:t xml:space="preserve">, por lo que una de las medidas tomadas es </w:t>
      </w:r>
      <w:del w:id="3046" w:author="JORGE CONTRERAS ORTIZ" w:date="2021-09-05T18:46:00Z">
        <w:r w:rsidRPr="00791D37" w:rsidDel="00845295">
          <w:delText>el envío</w:delText>
        </w:r>
      </w:del>
      <w:ins w:id="3047" w:author="JORGE CONTRERAS ORTIZ" w:date="2021-09-05T18:46:00Z">
        <w:r w:rsidR="00845295">
          <w:t>la transmisión</w:t>
        </w:r>
      </w:ins>
      <w:r w:rsidRPr="00791D37">
        <w:t xml:space="preserve"> de paquetes pequeños y con redundancia para tener cierta tolerancia a errores.</w:t>
      </w:r>
    </w:p>
    <w:p w14:paraId="43E1C057" w14:textId="55E67F62" w:rsidR="00032C7F" w:rsidRDefault="00032C7F" w:rsidP="00032C7F">
      <w:pPr>
        <w:rPr>
          <w:ins w:id="3048" w:author="JORGE CONTRERAS ORTIZ" w:date="2021-09-05T22:25:00Z"/>
        </w:rPr>
      </w:pPr>
    </w:p>
    <w:p w14:paraId="06B1C70C" w14:textId="77777777" w:rsidR="00032C7F" w:rsidRPr="00791D37" w:rsidRDefault="00032C7F">
      <w:pPr>
        <w:pPrChange w:id="3049" w:author="JORGE CONTRERAS ORTIZ" w:date="2021-09-05T22:25:00Z">
          <w:pPr>
            <w:pStyle w:val="Prrafodelista"/>
            <w:numPr>
              <w:numId w:val="13"/>
            </w:numPr>
            <w:ind w:hanging="360"/>
          </w:pPr>
        </w:pPrChange>
      </w:pPr>
    </w:p>
    <w:p w14:paraId="3657FC84" w14:textId="77777777" w:rsidR="00B62082" w:rsidRPr="00791D37" w:rsidRDefault="00B62082" w:rsidP="00791D37"/>
    <w:p w14:paraId="687F2699" w14:textId="27E8E190" w:rsidR="00B62082" w:rsidRPr="00791D37" w:rsidRDefault="00845295" w:rsidP="00FE1EC4">
      <w:pPr>
        <w:pStyle w:val="Ttulo4"/>
      </w:pPr>
      <w:bookmarkStart w:id="3050" w:name="_Toc82012116"/>
      <w:bookmarkStart w:id="3051" w:name="_Toc81499362"/>
      <w:bookmarkStart w:id="3052" w:name="_Toc82024943"/>
      <w:bookmarkStart w:id="3053" w:name="_Toc82030787"/>
      <w:r w:rsidRPr="00791D37">
        <w:lastRenderedPageBreak/>
        <w:t xml:space="preserve">CAPA FÍSICA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3051"/>
      <w:r w:rsidR="00AD1498" w:rsidRPr="00791D37">
        <w:rPr>
          <w:noProof/>
        </w:rPr>
        <w:t>[12], [14]</w:t>
      </w:r>
      <w:bookmarkEnd w:id="3050"/>
      <w:bookmarkEnd w:id="3052"/>
      <w:bookmarkEnd w:id="3053"/>
      <w:r w:rsidR="00B62082" w:rsidRPr="00791D37">
        <w:fldChar w:fldCharType="end"/>
      </w:r>
    </w:p>
    <w:p w14:paraId="70F8A2D5" w14:textId="77777777" w:rsidR="00B62082" w:rsidRPr="00791D37" w:rsidRDefault="00B62082" w:rsidP="00791D37"/>
    <w:p w14:paraId="0D8BAAC3" w14:textId="7AFA0F6B" w:rsidR="00B62082" w:rsidRDefault="00B62082" w:rsidP="00791D37">
      <w:pPr>
        <w:rPr>
          <w:ins w:id="3054" w:author="JORGE CONTRERAS ORTIZ" w:date="2021-09-05T22:25:00Z"/>
        </w:rPr>
      </w:pPr>
      <w:r w:rsidRPr="00791D37">
        <w:t>Los dispositivos Thread soportan una interfaz cumpliendo las especificaciones definidas en IEEE 802.15.4 relativos a los 2450 MHz. Thread también usa modulación O-QPSK y tiene una tasa de datos de 250 kbps. Las señales de radio de Thread pueden alcanzar un salto máximo de 30 metros entre nodo y nodo, pudiendo dar hasta un máximo de 36</w:t>
      </w:r>
      <w:ins w:id="3055" w:author="JORGE CONTRERAS ORTIZ" w:date="2021-09-08T18:07:00Z">
        <w:r w:rsidR="00AD6798">
          <w:t xml:space="preserve"> saltos</w:t>
        </w:r>
      </w:ins>
      <w:r w:rsidRPr="00791D37">
        <w:t xml:space="preserve"> y conectando hasta más de 250 dispositivos en una PAN.</w:t>
      </w:r>
    </w:p>
    <w:p w14:paraId="100AAE15" w14:textId="77777777" w:rsidR="00032C7F" w:rsidRPr="00791D37" w:rsidRDefault="00032C7F" w:rsidP="00791D37"/>
    <w:p w14:paraId="4222A52D" w14:textId="529BBB31" w:rsidR="00B62082" w:rsidRPr="00791D37" w:rsidDel="00CA64F2" w:rsidRDefault="00B62082" w:rsidP="00791D37">
      <w:pPr>
        <w:rPr>
          <w:del w:id="3056" w:author="JORGE CONTRERAS ORTIZ" w:date="2021-09-05T20:57:00Z"/>
        </w:rPr>
      </w:pPr>
      <w:bookmarkStart w:id="3057" w:name="_Toc81772810"/>
      <w:bookmarkStart w:id="3058" w:name="_Toc81776460"/>
      <w:bookmarkStart w:id="3059" w:name="_Toc81776656"/>
      <w:bookmarkStart w:id="3060" w:name="_Toc81777019"/>
      <w:bookmarkStart w:id="3061" w:name="_Toc81777304"/>
      <w:bookmarkStart w:id="3062" w:name="_Toc81777590"/>
      <w:bookmarkStart w:id="3063" w:name="_Toc81777890"/>
      <w:bookmarkStart w:id="3064" w:name="_Toc81778181"/>
      <w:bookmarkStart w:id="3065" w:name="_Toc81938486"/>
      <w:bookmarkStart w:id="3066" w:name="_Toc81941398"/>
      <w:bookmarkStart w:id="3067" w:name="_Toc81993061"/>
      <w:bookmarkStart w:id="3068" w:name="_Toc81994585"/>
      <w:bookmarkStart w:id="3069" w:name="_Toc81994791"/>
      <w:bookmarkStart w:id="3070" w:name="_Toc81995086"/>
      <w:bookmarkStart w:id="3071" w:name="_Toc82011695"/>
      <w:bookmarkStart w:id="3072" w:name="_Toc82011902"/>
      <w:bookmarkStart w:id="3073" w:name="_Toc82012117"/>
      <w:bookmarkStart w:id="3074" w:name="_Toc82012336"/>
      <w:bookmarkStart w:id="3075" w:name="_Toc82024641"/>
      <w:bookmarkStart w:id="3076" w:name="_Toc82024944"/>
      <w:bookmarkStart w:id="3077" w:name="_Toc82025376"/>
      <w:bookmarkStart w:id="3078" w:name="_Toc82025586"/>
      <w:bookmarkStart w:id="3079" w:name="_Toc82025889"/>
      <w:bookmarkStart w:id="3080" w:name="_Toc82030788"/>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p>
    <w:p w14:paraId="46277AE0" w14:textId="522015CF" w:rsidR="00B62082" w:rsidRPr="00791D37" w:rsidRDefault="00845295" w:rsidP="00FE1EC4">
      <w:pPr>
        <w:pStyle w:val="Ttulo4"/>
      </w:pPr>
      <w:bookmarkStart w:id="3081" w:name="_Toc82012118"/>
      <w:bookmarkStart w:id="3082" w:name="_Toc81499363"/>
      <w:bookmarkStart w:id="3083" w:name="_Toc82024945"/>
      <w:bookmarkStart w:id="3084" w:name="_Toc82030789"/>
      <w:r w:rsidRPr="00791D37">
        <w:t>CAPA MAC (O ENLACE DE DATOS</w:t>
      </w:r>
      <w:r w:rsidR="00B62082" w:rsidRPr="00791D37">
        <w:t xml:space="preserv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3082"/>
      <w:r w:rsidR="00AD1498" w:rsidRPr="00791D37">
        <w:rPr>
          <w:noProof/>
        </w:rPr>
        <w:t>[12], [14]</w:t>
      </w:r>
      <w:bookmarkEnd w:id="3081"/>
      <w:bookmarkEnd w:id="3083"/>
      <w:bookmarkEnd w:id="3084"/>
      <w:r w:rsidR="00B62082" w:rsidRPr="00791D37">
        <w:fldChar w:fldCharType="end"/>
      </w:r>
    </w:p>
    <w:p w14:paraId="73A1C0CF" w14:textId="77777777" w:rsidR="00B62082" w:rsidRPr="00791D37" w:rsidRDefault="00B62082" w:rsidP="00791D37"/>
    <w:p w14:paraId="1F6EB272" w14:textId="7207E60A" w:rsidR="00B62082" w:rsidRDefault="00B62082" w:rsidP="00791D37">
      <w:pPr>
        <w:rPr>
          <w:ins w:id="3085" w:author="JORGE CONTRERAS ORTIZ" w:date="2021-09-05T18:47:00Z"/>
        </w:rPr>
      </w:pPr>
      <w:del w:id="3086" w:author="JORGE CONTRERAS ORTIZ" w:date="2021-09-08T18:08:00Z">
        <w:r w:rsidRPr="00791D37" w:rsidDel="00AD6798">
          <w:delText>Otra parte</w:delText>
        </w:r>
      </w:del>
      <w:ins w:id="3087" w:author="JORGE CONTRERAS ORTIZ" w:date="2021-09-08T18:08:00Z">
        <w:r w:rsidR="00AD6798">
          <w:t>La siguiente capa</w:t>
        </w:r>
      </w:ins>
      <w:r w:rsidRPr="00791D37">
        <w:t xml:space="preserve"> por implementar de la especificación IEEE 802.15.4 en los dispositivos Thread es </w:t>
      </w:r>
      <w:del w:id="3088" w:author="JORGE CONTRERAS ORTIZ" w:date="2021-09-08T18:08:00Z">
        <w:r w:rsidRPr="00791D37" w:rsidDel="00AD6798">
          <w:delText xml:space="preserve">un </w:delText>
        </w:r>
      </w:del>
      <w:ins w:id="3089" w:author="JORGE CONTRERAS ORTIZ" w:date="2021-09-08T18:08:00Z">
        <w:r w:rsidR="00AD6798">
          <w:t>el</w:t>
        </w:r>
        <w:r w:rsidR="00AD6798" w:rsidRPr="00791D37">
          <w:t xml:space="preserve"> </w:t>
        </w:r>
      </w:ins>
      <w:r w:rsidRPr="00791D37">
        <w:t>conjunto de Control de Acceso a los Medios (</w:t>
      </w:r>
      <w:del w:id="3090" w:author="JORGE CONTRERAS ORTIZ" w:date="2021-09-08T18:09:00Z">
        <w:r w:rsidRPr="00791D37" w:rsidDel="00AD6798">
          <w:delText>Media Access Control –</w:delText>
        </w:r>
      </w:del>
      <w:ins w:id="3091" w:author="JORGE CONTRERAS ORTIZ" w:date="2021-09-08T18:09:00Z">
        <w:r w:rsidR="00AD6798">
          <w:t>capa</w:t>
        </w:r>
      </w:ins>
      <w:r w:rsidRPr="00791D37">
        <w:t xml:space="preserve"> MAC). Dependiendo de si el dispositivo tiene o no capacidad de enrutamiento, los dispositivos tendrán que funcionar como un dispositivo MAC co</w:t>
      </w:r>
      <w:del w:id="3092" w:author="JORGE CONTRERAS ORTIZ" w:date="2021-09-08T18:09:00Z">
        <w:r w:rsidRPr="00791D37" w:rsidDel="00AD6798">
          <w:delText>n</w:delText>
        </w:r>
      </w:del>
      <w:r w:rsidRPr="00791D37">
        <w:t xml:space="preserve">mpleto (MAC Full </w:t>
      </w:r>
      <w:proofErr w:type="spellStart"/>
      <w:r w:rsidRPr="00791D37">
        <w:t>Function</w:t>
      </w:r>
      <w:proofErr w:type="spellEnd"/>
      <w:r w:rsidRPr="00791D37">
        <w:t xml:space="preserve"> Device – FFD) o como un dispositivo MAC reducido (MAC </w:t>
      </w:r>
      <w:proofErr w:type="spellStart"/>
      <w:r w:rsidRPr="00791D37">
        <w:t>Reduced</w:t>
      </w:r>
      <w:proofErr w:type="spellEnd"/>
      <w:r w:rsidRPr="00791D37">
        <w:t xml:space="preserve"> </w:t>
      </w:r>
      <w:proofErr w:type="spellStart"/>
      <w:r w:rsidRPr="00791D37">
        <w:t>Function</w:t>
      </w:r>
      <w:proofErr w:type="spellEnd"/>
      <w:r w:rsidRPr="00791D37">
        <w:t xml:space="preserve"> Device – RFD).</w:t>
      </w:r>
    </w:p>
    <w:p w14:paraId="2F3A2A86" w14:textId="77777777" w:rsidR="00845295" w:rsidRPr="00791D37" w:rsidRDefault="00845295" w:rsidP="00791D37"/>
    <w:p w14:paraId="74C092F5" w14:textId="77777777" w:rsidR="00B62082" w:rsidRPr="00791D37" w:rsidRDefault="00B62082" w:rsidP="00791D37">
      <w:r w:rsidRPr="00791D37">
        <w:t>Las capacidades MAC que debe de tener un dispositivo Thread son:</w:t>
      </w:r>
    </w:p>
    <w:p w14:paraId="1AD2AF27" w14:textId="77777777" w:rsidR="00B62082" w:rsidRPr="00257E99" w:rsidRDefault="00B62082" w:rsidP="00791D37">
      <w:pPr>
        <w:pStyle w:val="Prrafodelista"/>
        <w:numPr>
          <w:ilvl w:val="0"/>
          <w:numId w:val="2"/>
        </w:numPr>
      </w:pPr>
      <w:del w:id="3093" w:author="JORGE CONTRERAS ORTIZ" w:date="2021-09-08T18:09:00Z">
        <w:r w:rsidRPr="00257E99" w:rsidDel="00AD6798">
          <w:delText xml:space="preserve"> </w:delText>
        </w:r>
      </w:del>
      <w:r w:rsidRPr="00257E99">
        <w:t xml:space="preserve">Uso de Carrier </w:t>
      </w:r>
      <w:proofErr w:type="spellStart"/>
      <w:r w:rsidRPr="00257E99">
        <w:t>Sense</w:t>
      </w:r>
      <w:proofErr w:type="spellEnd"/>
      <w:r w:rsidRPr="00257E99">
        <w:t xml:space="preserve"> Multiple Access </w:t>
      </w:r>
      <w:proofErr w:type="spellStart"/>
      <w:r w:rsidRPr="00257E99">
        <w:t>with</w:t>
      </w:r>
      <w:proofErr w:type="spellEnd"/>
      <w:r w:rsidRPr="00257E99">
        <w:t xml:space="preserve"> </w:t>
      </w:r>
      <w:proofErr w:type="spellStart"/>
      <w:r w:rsidRPr="00257E99">
        <w:t>Collision</w:t>
      </w:r>
      <w:proofErr w:type="spellEnd"/>
      <w:r w:rsidRPr="00257E99">
        <w:t xml:space="preserve"> </w:t>
      </w:r>
      <w:proofErr w:type="spellStart"/>
      <w:r w:rsidRPr="00257E99">
        <w:t>Avoidance</w:t>
      </w:r>
      <w:proofErr w:type="spellEnd"/>
      <w:r w:rsidRPr="00257E99">
        <w:t xml:space="preserve"> (CSMA-CA).</w:t>
      </w:r>
    </w:p>
    <w:p w14:paraId="1F961F3F" w14:textId="77777777" w:rsidR="00B62082" w:rsidRPr="00791D37" w:rsidRDefault="00B62082" w:rsidP="00791D37">
      <w:pPr>
        <w:pStyle w:val="Prrafodelista"/>
        <w:numPr>
          <w:ilvl w:val="0"/>
          <w:numId w:val="2"/>
        </w:numPr>
      </w:pPr>
      <w:r w:rsidRPr="00791D37">
        <w:t>Tener tipos de escaneo activo y de detección de Detección de Energía (ED).</w:t>
      </w:r>
    </w:p>
    <w:p w14:paraId="5D397094" w14:textId="77777777" w:rsidR="00B62082" w:rsidRPr="00791D37" w:rsidRDefault="00B62082" w:rsidP="00791D37">
      <w:pPr>
        <w:pStyle w:val="Prrafodelista"/>
        <w:numPr>
          <w:ilvl w:val="0"/>
          <w:numId w:val="2"/>
        </w:numPr>
      </w:pPr>
      <w:r w:rsidRPr="00791D37">
        <w:t>Ser capaz de generar y recibir los siguientes paquetes / Frames MAC.</w:t>
      </w:r>
    </w:p>
    <w:p w14:paraId="7FA0BC8C" w14:textId="77777777" w:rsidR="00B62082" w:rsidRPr="00791D37" w:rsidRDefault="00B62082" w:rsidP="00791D37">
      <w:pPr>
        <w:pStyle w:val="Prrafodelista"/>
        <w:numPr>
          <w:ilvl w:val="1"/>
          <w:numId w:val="2"/>
        </w:numPr>
      </w:pPr>
      <w:r w:rsidRPr="00791D37">
        <w:t xml:space="preserve">Paquetes de datos MAC y de </w:t>
      </w:r>
      <w:proofErr w:type="spellStart"/>
      <w:r w:rsidRPr="00791D37">
        <w:t>Acknowledgement</w:t>
      </w:r>
      <w:proofErr w:type="spellEnd"/>
      <w:r w:rsidRPr="00791D37">
        <w:t>.</w:t>
      </w:r>
    </w:p>
    <w:p w14:paraId="546E3E72" w14:textId="77777777" w:rsidR="00B62082" w:rsidRPr="00791D37" w:rsidRDefault="00B62082" w:rsidP="00791D37">
      <w:pPr>
        <w:pStyle w:val="Prrafodelista"/>
        <w:numPr>
          <w:ilvl w:val="1"/>
          <w:numId w:val="2"/>
        </w:numPr>
      </w:pPr>
      <w:r w:rsidRPr="00791D37">
        <w:t>Paquetes de solicitud de datos y de solicitud del Beacon.</w:t>
      </w:r>
    </w:p>
    <w:p w14:paraId="245E715C" w14:textId="77777777" w:rsidR="00B62082" w:rsidRPr="00791D37" w:rsidRDefault="00B62082" w:rsidP="00791D37">
      <w:pPr>
        <w:pStyle w:val="Prrafodelista"/>
        <w:numPr>
          <w:ilvl w:val="1"/>
          <w:numId w:val="2"/>
        </w:numPr>
      </w:pPr>
      <w:r w:rsidRPr="00791D37">
        <w:t>Paquete Beacon cuando se recibe solicitud de FFD.</w:t>
      </w:r>
    </w:p>
    <w:p w14:paraId="562F9702" w14:textId="77777777" w:rsidR="00B62082" w:rsidRPr="00791D37" w:rsidRDefault="00B62082" w:rsidP="00791D37">
      <w:pPr>
        <w:pStyle w:val="Prrafodelista"/>
        <w:numPr>
          <w:ilvl w:val="0"/>
          <w:numId w:val="2"/>
        </w:numPr>
      </w:pPr>
      <w:r w:rsidRPr="00791D37">
        <w:t>Dar un enlace fiable entre dos entidades MAC.</w:t>
      </w:r>
    </w:p>
    <w:p w14:paraId="7AC11797" w14:textId="77777777" w:rsidR="00B62082" w:rsidRPr="00791D37" w:rsidRDefault="00B62082" w:rsidP="00791D37">
      <w:pPr>
        <w:pStyle w:val="Prrafodelista"/>
        <w:numPr>
          <w:ilvl w:val="0"/>
          <w:numId w:val="2"/>
        </w:numPr>
      </w:pPr>
      <w:r w:rsidRPr="00791D37">
        <w:t>Implementar paquete de seguridad MAC basado en la configuración de la PAN.</w:t>
      </w:r>
    </w:p>
    <w:p w14:paraId="5CB30353" w14:textId="77777777" w:rsidR="00B62082" w:rsidRPr="00791D37" w:rsidRDefault="00B62082" w:rsidP="00791D37">
      <w:r w:rsidRPr="00791D37">
        <w:t>Por otro lado, los dispositivos Thread MAC no se les permite:</w:t>
      </w:r>
    </w:p>
    <w:p w14:paraId="5A937093" w14:textId="77777777" w:rsidR="00B62082" w:rsidRPr="00791D37" w:rsidRDefault="00B62082" w:rsidP="00791D37">
      <w:pPr>
        <w:pStyle w:val="Prrafodelista"/>
        <w:numPr>
          <w:ilvl w:val="0"/>
          <w:numId w:val="2"/>
        </w:numPr>
      </w:pPr>
      <w:r w:rsidRPr="00791D37">
        <w:t>Operar con un modo periódico de Beacon activado.</w:t>
      </w:r>
    </w:p>
    <w:p w14:paraId="6552A70B" w14:textId="77777777" w:rsidR="00B62082" w:rsidRPr="00791D37" w:rsidRDefault="00B62082" w:rsidP="00791D37">
      <w:pPr>
        <w:pStyle w:val="Prrafodelista"/>
        <w:numPr>
          <w:ilvl w:val="0"/>
          <w:numId w:val="2"/>
        </w:numPr>
      </w:pPr>
      <w:r w:rsidRPr="00791D37">
        <w:t>Garantizar mecanismos de espacios de tiempo.</w:t>
      </w:r>
    </w:p>
    <w:p w14:paraId="2EDF4390" w14:textId="77777777" w:rsidR="00B62082" w:rsidRPr="00791D37" w:rsidRDefault="00B62082" w:rsidP="00791D37">
      <w:pPr>
        <w:pStyle w:val="Prrafodelista"/>
        <w:numPr>
          <w:ilvl w:val="0"/>
          <w:numId w:val="2"/>
        </w:numPr>
      </w:pPr>
      <w:r w:rsidRPr="00791D37">
        <w:t>Generar o implementar los siguientes paquetes de comandos:</w:t>
      </w:r>
    </w:p>
    <w:p w14:paraId="462FBABD" w14:textId="77777777" w:rsidR="00B62082" w:rsidRPr="00791D37" w:rsidRDefault="00B62082" w:rsidP="00791D37">
      <w:pPr>
        <w:pStyle w:val="Prrafodelista"/>
        <w:numPr>
          <w:ilvl w:val="1"/>
          <w:numId w:val="2"/>
        </w:numPr>
      </w:pPr>
      <w:r w:rsidRPr="00791D37">
        <w:t>Solicitud de Asociación.</w:t>
      </w:r>
    </w:p>
    <w:p w14:paraId="301BACD1" w14:textId="77777777" w:rsidR="00B62082" w:rsidRPr="00791D37" w:rsidRDefault="00B62082" w:rsidP="00791D37">
      <w:pPr>
        <w:pStyle w:val="Prrafodelista"/>
        <w:numPr>
          <w:ilvl w:val="1"/>
          <w:numId w:val="2"/>
        </w:numPr>
      </w:pPr>
      <w:r w:rsidRPr="00791D37">
        <w:t>Respuesta a Asociación.</w:t>
      </w:r>
    </w:p>
    <w:p w14:paraId="30C1A4B2" w14:textId="77777777" w:rsidR="00B62082" w:rsidRPr="00791D37" w:rsidRDefault="00B62082" w:rsidP="00791D37">
      <w:pPr>
        <w:pStyle w:val="Prrafodelista"/>
        <w:numPr>
          <w:ilvl w:val="1"/>
          <w:numId w:val="2"/>
        </w:numPr>
      </w:pPr>
      <w:r w:rsidRPr="00791D37">
        <w:t xml:space="preserve">Solicitud de </w:t>
      </w:r>
      <w:proofErr w:type="spellStart"/>
      <w:r w:rsidRPr="00791D37">
        <w:t>Desasociación</w:t>
      </w:r>
      <w:proofErr w:type="spellEnd"/>
      <w:r w:rsidRPr="00791D37">
        <w:t>, conflicto con PAD ID.</w:t>
      </w:r>
    </w:p>
    <w:p w14:paraId="0FD8012E" w14:textId="77777777" w:rsidR="00B62082" w:rsidRPr="00791D37" w:rsidRDefault="00B62082" w:rsidP="00791D37">
      <w:pPr>
        <w:pStyle w:val="Prrafodelista"/>
        <w:numPr>
          <w:ilvl w:val="1"/>
          <w:numId w:val="2"/>
        </w:numPr>
      </w:pPr>
      <w:r w:rsidRPr="00791D37">
        <w:t>Notificación de huérfanos.</w:t>
      </w:r>
    </w:p>
    <w:p w14:paraId="6CB2043F" w14:textId="77777777" w:rsidR="00B62082" w:rsidRPr="00791D37" w:rsidRDefault="00B62082" w:rsidP="00791D37">
      <w:pPr>
        <w:pStyle w:val="Prrafodelista"/>
        <w:numPr>
          <w:ilvl w:val="1"/>
          <w:numId w:val="2"/>
        </w:numPr>
      </w:pPr>
      <w:r w:rsidRPr="00791D37">
        <w:t>Realineación de Coordinadores.</w:t>
      </w:r>
    </w:p>
    <w:p w14:paraId="0459CA1E" w14:textId="77777777" w:rsidR="00B62082" w:rsidRPr="00791D37" w:rsidRDefault="00B62082" w:rsidP="00791D37">
      <w:pPr>
        <w:pStyle w:val="Prrafodelista"/>
        <w:numPr>
          <w:ilvl w:val="1"/>
          <w:numId w:val="2"/>
        </w:numPr>
      </w:pPr>
      <w:r w:rsidRPr="00791D37">
        <w:t>Modo Coordinador de PAN FDD.</w:t>
      </w:r>
    </w:p>
    <w:p w14:paraId="03ABA3AA" w14:textId="77777777" w:rsidR="00B62082" w:rsidRPr="00791D37" w:rsidRDefault="00B62082" w:rsidP="00791D37">
      <w:pPr>
        <w:pStyle w:val="Prrafodelista"/>
        <w:numPr>
          <w:ilvl w:val="0"/>
          <w:numId w:val="2"/>
        </w:numPr>
      </w:pPr>
      <w:r w:rsidRPr="00791D37">
        <w:t>Direccionamiento 00 para paquetes de Datos o comandos MAC.</w:t>
      </w:r>
    </w:p>
    <w:p w14:paraId="6AB25E29" w14:textId="77777777" w:rsidR="00B62082" w:rsidRPr="00791D37" w:rsidRDefault="00B62082" w:rsidP="00791D37">
      <w:pPr>
        <w:pStyle w:val="Prrafodelista"/>
        <w:numPr>
          <w:ilvl w:val="0"/>
          <w:numId w:val="2"/>
        </w:numPr>
      </w:pPr>
      <w:r w:rsidRPr="00791D37">
        <w:t>Cualquier otro paquete de opciones de seguridad, excepto las mencionadas en la configuración de la PAN.</w:t>
      </w:r>
    </w:p>
    <w:p w14:paraId="57D34DF1" w14:textId="77777777" w:rsidR="00B62082" w:rsidRPr="00791D37" w:rsidRDefault="00B62082" w:rsidP="00791D37">
      <w:r w:rsidRPr="00791D37">
        <w:t>El datagrama que hace el Establecimiento del Enlace MAC (MLE) puede ser o no seguro. Para un MLE seguro, se indica con un byte inicial de valor 0, seguido de un byte de cabecera auxiliar, mientras que cuando no es seguro, el valor del byte inicial es 255 y no tiene ningún byte de cabecera auxiliar.</w:t>
      </w:r>
    </w:p>
    <w:p w14:paraId="60620AD6" w14:textId="77777777" w:rsidR="00B62082" w:rsidRPr="00791D37" w:rsidRDefault="00B62082" w:rsidP="00791D37">
      <w:r w:rsidRPr="00791D37">
        <w:lastRenderedPageBreak/>
        <w:t>En Thread hay 18 MLE datagramas de comandos genéricos disponibles, los cuales tratan varios aspectos de establecer enlaces, solicitudes de datos, enrutamiento y descubrimiento de nodos vecinos. Estos comandos MLE pueden ser secuenciados para tareas de alto nivel.</w:t>
      </w:r>
    </w:p>
    <w:p w14:paraId="2C46B059" w14:textId="063CD1DB" w:rsidR="00B62082" w:rsidRPr="00791D37" w:rsidDel="003F04A5" w:rsidRDefault="00B62082" w:rsidP="00791D37">
      <w:pPr>
        <w:rPr>
          <w:del w:id="3094" w:author="JORGE CONTRERAS ORTIZ" w:date="2021-09-08T19:05:00Z"/>
        </w:rPr>
      </w:pPr>
      <w:r w:rsidRPr="00791D37">
        <w:t xml:space="preserve">La estructura del paquete MAC de IEEE 802.15.4-2006 (sección 7.2.1) </w:t>
      </w:r>
      <w:r w:rsidRPr="00791D37">
        <w:fldChar w:fldCharType="begin" w:fldLock="1"/>
      </w:r>
      <w:r w:rsidR="00AD1498" w:rsidRPr="00791D37">
        <w:instrText>ADDIN CSL_CITATION {"citationItems":[{"id":"ITEM-1","itemData":{"author":[{"dropping-particle":"","family":"IEEE Std 802.15.4","given":"","non-dropping-particle":"","parse-names":false,"suffix":""}],"id":"ITEM-1","issued":{"date-parts":[["2006"]]},"title":"IEEE Standards, Part 15.4: Wireless Medium Access Control (MAC) and Physical Layer (PHY) Specifications for Low- Rate Wireless Personal Area Networks (WPANs),","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Pr="00791D37">
        <w:fldChar w:fldCharType="separate"/>
      </w:r>
      <w:r w:rsidR="00AD1498" w:rsidRPr="00791D37">
        <w:rPr>
          <w:noProof/>
        </w:rPr>
        <w:t>[15]</w:t>
      </w:r>
      <w:r w:rsidRPr="00791D37">
        <w:fldChar w:fldCharType="end"/>
      </w:r>
      <w:r w:rsidRPr="00791D37">
        <w:t xml:space="preserve"> es la </w:t>
      </w:r>
      <w:del w:id="3095" w:author="JORGE CONTRERAS ORTIZ" w:date="2021-09-08T19:02:00Z">
        <w:r w:rsidRPr="00791D37" w:rsidDel="003F04A5">
          <w:delText>siguiente</w:delText>
        </w:r>
      </w:del>
      <w:ins w:id="3096" w:author="JORGE CONTRERAS ORTIZ" w:date="2021-09-08T19:02:00Z">
        <w:r w:rsidR="003F04A5">
          <w:t xml:space="preserve">mostrada en </w:t>
        </w:r>
      </w:ins>
      <w:ins w:id="3097" w:author="JORGE CONTRERAS ORTIZ" w:date="2021-09-08T19:03:00Z">
        <w:r w:rsidR="003F04A5">
          <w:fldChar w:fldCharType="begin"/>
        </w:r>
        <w:r w:rsidR="003F04A5">
          <w:instrText xml:space="preserve"> REF _Ref82020205 \h </w:instrText>
        </w:r>
      </w:ins>
      <w:r w:rsidR="003F04A5">
        <w:fldChar w:fldCharType="separate"/>
      </w:r>
      <w:ins w:id="3098" w:author="JORGE CONTRERAS ORTIZ" w:date="2021-09-08T21:58:00Z">
        <w:r w:rsidR="007865AB">
          <w:t xml:space="preserve">Tabla </w:t>
        </w:r>
        <w:r w:rsidR="007865AB">
          <w:rPr>
            <w:noProof/>
          </w:rPr>
          <w:t>3</w:t>
        </w:r>
      </w:ins>
      <w:ins w:id="3099" w:author="JORGE CONTRERAS ORTIZ" w:date="2021-09-08T19:03:00Z">
        <w:r w:rsidR="003F04A5">
          <w:fldChar w:fldCharType="end"/>
        </w:r>
      </w:ins>
      <w:r w:rsidRPr="00791D37">
        <w:t>:</w:t>
      </w:r>
    </w:p>
    <w:p w14:paraId="2EE822CB" w14:textId="442680B6" w:rsidR="00B62082" w:rsidRDefault="00B62082" w:rsidP="00791D37">
      <w:pPr>
        <w:rPr>
          <w:ins w:id="3100" w:author="JORGE CONTRERAS ORTIZ" w:date="2021-09-05T22:26:00Z"/>
        </w:rPr>
      </w:pPr>
    </w:p>
    <w:p w14:paraId="1424983E" w14:textId="77777777" w:rsidR="00032C7F" w:rsidRPr="00791D37" w:rsidRDefault="00032C7F"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B62082" w:rsidRPr="00791D37" w14:paraId="62DDDAFD" w14:textId="77777777" w:rsidTr="008F166F">
        <w:trPr>
          <w:jc w:val="center"/>
        </w:trPr>
        <w:tc>
          <w:tcPr>
            <w:tcW w:w="632" w:type="dxa"/>
          </w:tcPr>
          <w:p w14:paraId="1A8BA522" w14:textId="77777777" w:rsidR="00B62082" w:rsidRPr="00791D37" w:rsidRDefault="00B62082" w:rsidP="006242EF">
            <w:pPr>
              <w:jc w:val="center"/>
            </w:pPr>
            <w:r w:rsidRPr="00791D37">
              <w:t>FC</w:t>
            </w:r>
          </w:p>
        </w:tc>
        <w:tc>
          <w:tcPr>
            <w:tcW w:w="657" w:type="dxa"/>
          </w:tcPr>
          <w:p w14:paraId="7A4AC597" w14:textId="77777777" w:rsidR="00B62082" w:rsidRPr="00791D37" w:rsidRDefault="00B62082" w:rsidP="006242EF">
            <w:pPr>
              <w:jc w:val="center"/>
            </w:pPr>
            <w:r w:rsidRPr="00791D37">
              <w:t>SQ</w:t>
            </w:r>
          </w:p>
        </w:tc>
        <w:tc>
          <w:tcPr>
            <w:tcW w:w="1036" w:type="dxa"/>
          </w:tcPr>
          <w:p w14:paraId="218B338F" w14:textId="77777777" w:rsidR="00B62082" w:rsidRPr="00791D37" w:rsidRDefault="00B62082" w:rsidP="006242EF">
            <w:pPr>
              <w:jc w:val="center"/>
            </w:pPr>
            <w:proofErr w:type="spellStart"/>
            <w:r w:rsidRPr="00791D37">
              <w:t>DstPID</w:t>
            </w:r>
            <w:proofErr w:type="spellEnd"/>
          </w:p>
        </w:tc>
        <w:tc>
          <w:tcPr>
            <w:tcW w:w="669" w:type="dxa"/>
          </w:tcPr>
          <w:p w14:paraId="7445B89B" w14:textId="77777777" w:rsidR="00B62082" w:rsidRPr="00791D37" w:rsidRDefault="00B62082" w:rsidP="006242EF">
            <w:pPr>
              <w:jc w:val="center"/>
            </w:pPr>
            <w:proofErr w:type="spellStart"/>
            <w:r w:rsidRPr="00791D37">
              <w:t>Dst</w:t>
            </w:r>
            <w:proofErr w:type="spellEnd"/>
          </w:p>
        </w:tc>
        <w:tc>
          <w:tcPr>
            <w:tcW w:w="1036" w:type="dxa"/>
          </w:tcPr>
          <w:p w14:paraId="31C81356" w14:textId="77777777" w:rsidR="00B62082" w:rsidRPr="00791D37" w:rsidRDefault="00B62082" w:rsidP="006242EF">
            <w:pPr>
              <w:jc w:val="center"/>
            </w:pPr>
            <w:proofErr w:type="spellStart"/>
            <w:r w:rsidRPr="00791D37">
              <w:t>SrcPID</w:t>
            </w:r>
            <w:proofErr w:type="spellEnd"/>
          </w:p>
        </w:tc>
        <w:tc>
          <w:tcPr>
            <w:tcW w:w="669" w:type="dxa"/>
          </w:tcPr>
          <w:p w14:paraId="639A9BFD" w14:textId="77777777" w:rsidR="00B62082" w:rsidRPr="00791D37" w:rsidRDefault="00B62082" w:rsidP="006242EF">
            <w:pPr>
              <w:jc w:val="center"/>
            </w:pPr>
            <w:proofErr w:type="spellStart"/>
            <w:r w:rsidRPr="00791D37">
              <w:t>Src</w:t>
            </w:r>
            <w:proofErr w:type="spellEnd"/>
          </w:p>
        </w:tc>
        <w:tc>
          <w:tcPr>
            <w:tcW w:w="1093" w:type="dxa"/>
          </w:tcPr>
          <w:p w14:paraId="3D5F1945" w14:textId="77777777" w:rsidR="00B62082" w:rsidRPr="00791D37" w:rsidRDefault="00B62082" w:rsidP="006242EF">
            <w:pPr>
              <w:jc w:val="center"/>
            </w:pPr>
            <w:proofErr w:type="spellStart"/>
            <w:r w:rsidRPr="00791D37">
              <w:t>AuxSec</w:t>
            </w:r>
            <w:proofErr w:type="spellEnd"/>
          </w:p>
        </w:tc>
        <w:tc>
          <w:tcPr>
            <w:tcW w:w="657" w:type="dxa"/>
          </w:tcPr>
          <w:p w14:paraId="0459362D" w14:textId="77777777" w:rsidR="00B62082" w:rsidRPr="00791D37" w:rsidRDefault="00B62082" w:rsidP="006242EF">
            <w:pPr>
              <w:jc w:val="center"/>
            </w:pPr>
            <w:r w:rsidRPr="00791D37">
              <w:t>UD</w:t>
            </w:r>
          </w:p>
        </w:tc>
        <w:tc>
          <w:tcPr>
            <w:tcW w:w="779" w:type="dxa"/>
          </w:tcPr>
          <w:p w14:paraId="6D80021C" w14:textId="77777777" w:rsidR="00B62082" w:rsidRPr="00791D37" w:rsidRDefault="00B62082" w:rsidP="006242EF">
            <w:pPr>
              <w:keepNext/>
              <w:jc w:val="center"/>
            </w:pPr>
            <w:r w:rsidRPr="00791D37">
              <w:t>FCS</w:t>
            </w:r>
          </w:p>
        </w:tc>
      </w:tr>
    </w:tbl>
    <w:p w14:paraId="35F9CBCF" w14:textId="44522F3F" w:rsidR="006242EF" w:rsidRDefault="006242EF" w:rsidP="006242EF">
      <w:pPr>
        <w:pStyle w:val="Descripcin"/>
        <w:jc w:val="center"/>
      </w:pPr>
      <w:bookmarkStart w:id="3101" w:name="_Ref82020205"/>
      <w:bookmarkStart w:id="3102" w:name="_Toc82031023"/>
      <w:r>
        <w:t xml:space="preserve">Tabla </w:t>
      </w:r>
      <w:ins w:id="3103" w:author="JORGE CONTRERAS ORTIZ" w:date="2021-09-05T23:24:00Z">
        <w:r w:rsidR="004C5F01">
          <w:fldChar w:fldCharType="begin"/>
        </w:r>
        <w:r w:rsidR="004C5F01">
          <w:instrText xml:space="preserve"> SEQ Tabla \* ARABIC </w:instrText>
        </w:r>
      </w:ins>
      <w:r w:rsidR="004C5F01">
        <w:fldChar w:fldCharType="separate"/>
      </w:r>
      <w:ins w:id="3104" w:author="JORGE CONTRERAS ORTIZ" w:date="2021-09-08T21:58:00Z">
        <w:r w:rsidR="007865AB">
          <w:rPr>
            <w:noProof/>
          </w:rPr>
          <w:t>3</w:t>
        </w:r>
      </w:ins>
      <w:ins w:id="3105" w:author="JORGE CONTRERAS ORTIZ" w:date="2021-09-05T23:24:00Z">
        <w:r w:rsidR="004C5F01">
          <w:fldChar w:fldCharType="end"/>
        </w:r>
      </w:ins>
      <w:bookmarkEnd w:id="3101"/>
      <w:del w:id="3106"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3</w:delText>
        </w:r>
        <w:r w:rsidR="004A7EC7" w:rsidDel="004C5F01">
          <w:rPr>
            <w:noProof/>
          </w:rPr>
          <w:fldChar w:fldCharType="end"/>
        </w:r>
      </w:del>
      <w:r>
        <w:t xml:space="preserve"> </w:t>
      </w:r>
      <w:r w:rsidRPr="00F365E2">
        <w:t xml:space="preserve">MAC </w:t>
      </w:r>
      <w:proofErr w:type="spellStart"/>
      <w:r w:rsidRPr="00F365E2">
        <w:t>Layer</w:t>
      </w:r>
      <w:proofErr w:type="spellEnd"/>
      <w:r w:rsidRPr="00F365E2">
        <w:t xml:space="preserve"> Frame</w:t>
      </w:r>
      <w:bookmarkEnd w:id="3102"/>
    </w:p>
    <w:p w14:paraId="66A43020" w14:textId="26D05D76" w:rsidR="006242EF" w:rsidRDefault="006242EF" w:rsidP="006242EF">
      <w:pPr>
        <w:rPr>
          <w:ins w:id="3107" w:author="JORGE CONTRERAS ORTIZ" w:date="2021-09-08T19:05:00Z"/>
        </w:rPr>
      </w:pPr>
    </w:p>
    <w:p w14:paraId="229E506F" w14:textId="4F101949" w:rsidR="003F04A5" w:rsidRPr="006242EF" w:rsidRDefault="003F04A5" w:rsidP="006242EF">
      <w:ins w:id="3108" w:author="JORGE CONTRERAS ORTIZ" w:date="2021-09-08T19:06:00Z">
        <w:r>
          <w:t>Las diferentes partes que forman el paquete son:</w:t>
        </w:r>
      </w:ins>
    </w:p>
    <w:p w14:paraId="1968ED7D" w14:textId="77777777" w:rsidR="00B62082" w:rsidRPr="00791D37" w:rsidRDefault="00B62082" w:rsidP="00791D37">
      <w:pPr>
        <w:pStyle w:val="Prrafodelista"/>
        <w:numPr>
          <w:ilvl w:val="0"/>
          <w:numId w:val="2"/>
        </w:numPr>
      </w:pPr>
      <w:r w:rsidRPr="00791D37">
        <w:rPr>
          <w:b/>
          <w:bCs/>
        </w:rPr>
        <w:t xml:space="preserve">FC </w:t>
      </w:r>
      <w:r w:rsidRPr="00791D37">
        <w:sym w:font="Wingdings" w:char="F0E0"/>
      </w:r>
      <w:r w:rsidRPr="00791D37">
        <w:t xml:space="preserve"> Frame Control (2 bytes).</w:t>
      </w:r>
    </w:p>
    <w:p w14:paraId="696B9479" w14:textId="77777777" w:rsidR="00B62082" w:rsidRPr="00791D37" w:rsidRDefault="00B62082" w:rsidP="00791D37">
      <w:pPr>
        <w:pStyle w:val="Prrafodelista"/>
        <w:numPr>
          <w:ilvl w:val="0"/>
          <w:numId w:val="2"/>
        </w:numPr>
      </w:pPr>
      <w:r w:rsidRPr="00791D37">
        <w:rPr>
          <w:b/>
          <w:bCs/>
        </w:rPr>
        <w:t>SQ</w:t>
      </w:r>
      <w:r w:rsidRPr="00791D37">
        <w:t xml:space="preserve"> </w:t>
      </w:r>
      <w:r w:rsidRPr="00791D37">
        <w:sym w:font="Wingdings" w:char="F0E0"/>
      </w:r>
      <w:r w:rsidRPr="00791D37">
        <w:t xml:space="preserve"> </w:t>
      </w:r>
      <w:proofErr w:type="spellStart"/>
      <w:r w:rsidRPr="00791D37">
        <w:t>Sequence</w:t>
      </w:r>
      <w:proofErr w:type="spellEnd"/>
      <w:r w:rsidRPr="00791D37">
        <w:t xml:space="preserve"> </w:t>
      </w:r>
      <w:proofErr w:type="spellStart"/>
      <w:r w:rsidRPr="00791D37">
        <w:t>number</w:t>
      </w:r>
      <w:proofErr w:type="spellEnd"/>
      <w:r w:rsidRPr="00791D37">
        <w:t xml:space="preserve"> (1 byte).</w:t>
      </w:r>
    </w:p>
    <w:p w14:paraId="5F2BCB69" w14:textId="77777777" w:rsidR="00B62082" w:rsidRPr="00791D37" w:rsidRDefault="00B62082" w:rsidP="00791D37">
      <w:pPr>
        <w:pStyle w:val="Prrafodelista"/>
        <w:numPr>
          <w:ilvl w:val="0"/>
          <w:numId w:val="2"/>
        </w:numPr>
      </w:pPr>
      <w:proofErr w:type="spellStart"/>
      <w:r w:rsidRPr="00791D37">
        <w:rPr>
          <w:b/>
          <w:bCs/>
        </w:rPr>
        <w:t>DstPID</w:t>
      </w:r>
      <w:proofErr w:type="spellEnd"/>
      <w:r w:rsidRPr="00791D37">
        <w:rPr>
          <w:b/>
          <w:bCs/>
        </w:rPr>
        <w:t xml:space="preserve"> </w:t>
      </w:r>
      <w:r w:rsidRPr="00791D37">
        <w:rPr>
          <w:b/>
          <w:bCs/>
        </w:rPr>
        <w:sym w:font="Wingdings" w:char="F0E0"/>
      </w:r>
      <w:r w:rsidRPr="00791D37">
        <w:rPr>
          <w:b/>
          <w:bCs/>
        </w:rPr>
        <w:t xml:space="preserve"> </w:t>
      </w:r>
      <w:proofErr w:type="spellStart"/>
      <w:r w:rsidRPr="00791D37">
        <w:t>Destination</w:t>
      </w:r>
      <w:proofErr w:type="spellEnd"/>
      <w:r w:rsidRPr="00791D37">
        <w:t xml:space="preserve"> PID (0/2 bytes).</w:t>
      </w:r>
    </w:p>
    <w:p w14:paraId="2E2752BD" w14:textId="77777777" w:rsidR="00B62082" w:rsidRPr="00791D37" w:rsidRDefault="00B62082" w:rsidP="00791D37">
      <w:pPr>
        <w:pStyle w:val="Prrafodelista"/>
        <w:numPr>
          <w:ilvl w:val="0"/>
          <w:numId w:val="2"/>
        </w:numPr>
      </w:pPr>
      <w:proofErr w:type="spellStart"/>
      <w:r w:rsidRPr="00791D37">
        <w:rPr>
          <w:b/>
          <w:bCs/>
        </w:rPr>
        <w:t>Dst</w:t>
      </w:r>
      <w:proofErr w:type="spellEnd"/>
      <w:r w:rsidRPr="00791D37">
        <w:rPr>
          <w:b/>
          <w:bCs/>
        </w:rPr>
        <w:t xml:space="preserve"> </w:t>
      </w:r>
      <w:r w:rsidRPr="00791D37">
        <w:rPr>
          <w:b/>
          <w:bCs/>
        </w:rPr>
        <w:sym w:font="Wingdings" w:char="F0E0"/>
      </w:r>
      <w:r w:rsidRPr="00791D37">
        <w:rPr>
          <w:b/>
          <w:bCs/>
        </w:rPr>
        <w:t xml:space="preserve"> </w:t>
      </w:r>
      <w:proofErr w:type="spellStart"/>
      <w:r w:rsidRPr="00791D37">
        <w:t>Destination</w:t>
      </w:r>
      <w:proofErr w:type="spellEnd"/>
      <w:r w:rsidRPr="00791D37">
        <w:t xml:space="preserve"> </w:t>
      </w:r>
      <w:proofErr w:type="spellStart"/>
      <w:r w:rsidRPr="00791D37">
        <w:t>Address</w:t>
      </w:r>
      <w:proofErr w:type="spellEnd"/>
      <w:r w:rsidRPr="00791D37">
        <w:t xml:space="preserve"> (0/2/8 bytes).</w:t>
      </w:r>
    </w:p>
    <w:p w14:paraId="359DDD19" w14:textId="77777777" w:rsidR="00B62082" w:rsidRPr="00791D37" w:rsidRDefault="00B62082" w:rsidP="00791D37">
      <w:pPr>
        <w:pStyle w:val="Prrafodelista"/>
        <w:numPr>
          <w:ilvl w:val="0"/>
          <w:numId w:val="2"/>
        </w:numPr>
        <w:rPr>
          <w:lang w:val="en-GB"/>
        </w:rPr>
      </w:pPr>
      <w:proofErr w:type="spellStart"/>
      <w:r w:rsidRPr="00791D37">
        <w:rPr>
          <w:b/>
          <w:bCs/>
          <w:lang w:val="en-GB"/>
        </w:rPr>
        <w:t>SrcPID</w:t>
      </w:r>
      <w:proofErr w:type="spellEnd"/>
      <w:r w:rsidRPr="00791D37">
        <w:rPr>
          <w:b/>
          <w:bCs/>
          <w:lang w:val="en-GB"/>
        </w:rPr>
        <w:t xml:space="preserve"> </w:t>
      </w:r>
      <w:r w:rsidRPr="00791D37">
        <w:rPr>
          <w:b/>
          <w:bCs/>
        </w:rPr>
        <w:sym w:font="Wingdings" w:char="F0E0"/>
      </w:r>
      <w:r w:rsidRPr="00791D37">
        <w:rPr>
          <w:b/>
          <w:bCs/>
          <w:lang w:val="en-GB"/>
        </w:rPr>
        <w:t xml:space="preserve"> </w:t>
      </w:r>
      <w:r w:rsidRPr="00791D37">
        <w:rPr>
          <w:lang w:val="en-GB"/>
        </w:rPr>
        <w:t xml:space="preserve"> Source PAN ID (0/2 bytes).</w:t>
      </w:r>
    </w:p>
    <w:p w14:paraId="0437EA04" w14:textId="77777777" w:rsidR="00B62082" w:rsidRPr="00791D37" w:rsidRDefault="00B62082" w:rsidP="00791D37">
      <w:pPr>
        <w:pStyle w:val="Prrafodelista"/>
        <w:numPr>
          <w:ilvl w:val="0"/>
          <w:numId w:val="2"/>
        </w:numPr>
        <w:rPr>
          <w:lang w:val="en-GB"/>
        </w:rPr>
      </w:pPr>
      <w:proofErr w:type="spellStart"/>
      <w:r w:rsidRPr="00791D37">
        <w:rPr>
          <w:b/>
          <w:bCs/>
          <w:lang w:val="en-GB"/>
        </w:rPr>
        <w:t>Src</w:t>
      </w:r>
      <w:proofErr w:type="spellEnd"/>
      <w:r w:rsidRPr="00791D37">
        <w:rPr>
          <w:b/>
          <w:bCs/>
          <w:lang w:val="en-GB"/>
        </w:rPr>
        <w:t xml:space="preserve"> </w:t>
      </w:r>
      <w:r w:rsidRPr="00791D37">
        <w:rPr>
          <w:b/>
          <w:bCs/>
          <w:lang w:val="en-GB"/>
        </w:rPr>
        <w:sym w:font="Wingdings" w:char="F0E0"/>
      </w:r>
      <w:r w:rsidRPr="00791D37">
        <w:rPr>
          <w:b/>
          <w:bCs/>
          <w:lang w:val="en-GB"/>
        </w:rPr>
        <w:t xml:space="preserve"> </w:t>
      </w:r>
      <w:r w:rsidRPr="00791D37">
        <w:rPr>
          <w:lang w:val="en-GB"/>
        </w:rPr>
        <w:t>Source Address (0/2/8 bytes).</w:t>
      </w:r>
    </w:p>
    <w:p w14:paraId="70195E70" w14:textId="77777777" w:rsidR="00B62082" w:rsidRPr="00791D37" w:rsidRDefault="00B62082" w:rsidP="00791D37">
      <w:pPr>
        <w:pStyle w:val="Prrafodelista"/>
        <w:numPr>
          <w:ilvl w:val="0"/>
          <w:numId w:val="2"/>
        </w:numPr>
      </w:pPr>
      <w:proofErr w:type="spellStart"/>
      <w:r w:rsidRPr="00791D37">
        <w:rPr>
          <w:b/>
          <w:bCs/>
          <w:lang w:val="en-GB"/>
        </w:rPr>
        <w:t>AuxSec</w:t>
      </w:r>
      <w:proofErr w:type="spellEnd"/>
      <w:r w:rsidRPr="00791D37">
        <w:rPr>
          <w:b/>
          <w:bCs/>
          <w:lang w:val="en-GB"/>
        </w:rPr>
        <w:t xml:space="preserve"> </w:t>
      </w:r>
      <w:r w:rsidRPr="00791D37">
        <w:rPr>
          <w:b/>
          <w:bCs/>
          <w:lang w:val="en-GB"/>
        </w:rPr>
        <w:sym w:font="Wingdings" w:char="F0E0"/>
      </w:r>
      <w:r w:rsidRPr="00791D37">
        <w:rPr>
          <w:b/>
          <w:bCs/>
          <w:lang w:val="en-GB"/>
        </w:rPr>
        <w:t xml:space="preserve"> </w:t>
      </w:r>
      <w:r w:rsidRPr="00791D37">
        <w:rPr>
          <w:lang w:val="en-GB"/>
        </w:rPr>
        <w:t xml:space="preserve">Auxiliary Security Header (0/5/6/10/14 bytes). </w:t>
      </w:r>
      <w:r w:rsidRPr="00791D37">
        <w:t xml:space="preserve">Contiene también los campos de Control de Seguridad (Security Control), un contador de paquete (Frame </w:t>
      </w:r>
      <w:proofErr w:type="spellStart"/>
      <w:r w:rsidRPr="00791D37">
        <w:t>Counter</w:t>
      </w:r>
      <w:proofErr w:type="spellEnd"/>
      <w:r w:rsidRPr="00791D37">
        <w:t xml:space="preserve">) y un Identificador de Clave (Key </w:t>
      </w:r>
      <w:proofErr w:type="spellStart"/>
      <w:r w:rsidRPr="00791D37">
        <w:t>Identifier</w:t>
      </w:r>
      <w:proofErr w:type="spellEnd"/>
      <w:r w:rsidRPr="00791D37">
        <w:t>).</w:t>
      </w:r>
    </w:p>
    <w:p w14:paraId="1848D75D" w14:textId="77777777" w:rsidR="00B62082" w:rsidRPr="00791D37" w:rsidRDefault="00B62082" w:rsidP="00791D37">
      <w:pPr>
        <w:pStyle w:val="Prrafodelista"/>
        <w:numPr>
          <w:ilvl w:val="0"/>
          <w:numId w:val="2"/>
        </w:numPr>
        <w:rPr>
          <w:lang w:val="en-GB"/>
        </w:rPr>
      </w:pPr>
      <w:r w:rsidRPr="00791D37">
        <w:rPr>
          <w:b/>
          <w:bCs/>
          <w:lang w:val="en-GB"/>
        </w:rPr>
        <w:t xml:space="preserve">UD </w:t>
      </w:r>
      <w:r w:rsidRPr="00791D37">
        <w:rPr>
          <w:b/>
          <w:bCs/>
          <w:lang w:val="en-GB"/>
        </w:rPr>
        <w:sym w:font="Wingdings" w:char="F0E0"/>
      </w:r>
      <w:r w:rsidRPr="00791D37">
        <w:rPr>
          <w:b/>
          <w:bCs/>
          <w:lang w:val="en-GB"/>
        </w:rPr>
        <w:t xml:space="preserve"> </w:t>
      </w:r>
      <w:r w:rsidRPr="00791D37">
        <w:rPr>
          <w:lang w:val="en-GB"/>
        </w:rPr>
        <w:t>User data (variable bytes).</w:t>
      </w:r>
    </w:p>
    <w:p w14:paraId="3D7ADB2F" w14:textId="5AF138FF" w:rsidR="00B62082" w:rsidRDefault="00B62082" w:rsidP="00791D37">
      <w:pPr>
        <w:pStyle w:val="Prrafodelista"/>
        <w:numPr>
          <w:ilvl w:val="0"/>
          <w:numId w:val="2"/>
        </w:numPr>
        <w:rPr>
          <w:ins w:id="3109" w:author="JORGE CONTRERAS ORTIZ" w:date="2021-09-05T22:26:00Z"/>
          <w:lang w:val="en-GB"/>
        </w:rPr>
      </w:pPr>
      <w:r w:rsidRPr="00791D37">
        <w:rPr>
          <w:b/>
          <w:bCs/>
          <w:lang w:val="en-GB"/>
        </w:rPr>
        <w:t xml:space="preserve">FCS </w:t>
      </w:r>
      <w:r w:rsidRPr="00791D37">
        <w:rPr>
          <w:b/>
          <w:bCs/>
          <w:lang w:val="en-GB"/>
        </w:rPr>
        <w:sym w:font="Wingdings" w:char="F0E0"/>
      </w:r>
      <w:r w:rsidRPr="00791D37">
        <w:rPr>
          <w:b/>
          <w:bCs/>
          <w:lang w:val="en-GB"/>
        </w:rPr>
        <w:t xml:space="preserve"> </w:t>
      </w:r>
      <w:r w:rsidRPr="00791D37">
        <w:rPr>
          <w:lang w:val="en-GB"/>
        </w:rPr>
        <w:t>ITU-T-CRC-16 (2 bytes).</w:t>
      </w:r>
    </w:p>
    <w:p w14:paraId="73246A7F" w14:textId="77777777" w:rsidR="00032C7F" w:rsidRPr="00791D37" w:rsidRDefault="00032C7F">
      <w:pPr>
        <w:pStyle w:val="Prrafodelista"/>
        <w:rPr>
          <w:lang w:val="en-GB"/>
        </w:rPr>
        <w:pPrChange w:id="3110" w:author="JORGE CONTRERAS ORTIZ" w:date="2021-09-05T22:26:00Z">
          <w:pPr>
            <w:pStyle w:val="Prrafodelista"/>
            <w:numPr>
              <w:numId w:val="2"/>
            </w:numPr>
            <w:ind w:hanging="360"/>
          </w:pPr>
        </w:pPrChange>
      </w:pPr>
    </w:p>
    <w:p w14:paraId="2D377018" w14:textId="77777777" w:rsidR="00B62082" w:rsidRPr="00791D37" w:rsidRDefault="00B62082" w:rsidP="00791D37">
      <w:pPr>
        <w:rPr>
          <w:lang w:val="en-GB"/>
        </w:rPr>
      </w:pPr>
    </w:p>
    <w:p w14:paraId="42D41047" w14:textId="55A3F074" w:rsidR="00B62082" w:rsidRPr="00791D37" w:rsidRDefault="00845295" w:rsidP="00FE1EC4">
      <w:pPr>
        <w:pStyle w:val="Ttulo4"/>
      </w:pPr>
      <w:bookmarkStart w:id="3111" w:name="_Toc82012119"/>
      <w:bookmarkStart w:id="3112" w:name="_Toc81499364"/>
      <w:bookmarkStart w:id="3113" w:name="_Toc82024946"/>
      <w:bookmarkStart w:id="3114" w:name="_Toc82030790"/>
      <w:r w:rsidRPr="00791D37">
        <w:t xml:space="preserve">CAPA DE ADAPTACIÓN </w:t>
      </w:r>
      <w:r w:rsidR="00B62082" w:rsidRPr="00791D37">
        <w:t xml:space="preserve">6LoWPAN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112"/>
      <w:r w:rsidR="00AD1498" w:rsidRPr="00791D37">
        <w:rPr>
          <w:noProof/>
        </w:rPr>
        <w:t>[12]</w:t>
      </w:r>
      <w:bookmarkEnd w:id="3111"/>
      <w:bookmarkEnd w:id="3113"/>
      <w:bookmarkEnd w:id="3114"/>
      <w:r w:rsidR="00B62082" w:rsidRPr="00791D37">
        <w:fldChar w:fldCharType="end"/>
      </w:r>
    </w:p>
    <w:p w14:paraId="5C81392D" w14:textId="77777777" w:rsidR="00B62082" w:rsidRPr="00791D37" w:rsidRDefault="00B62082" w:rsidP="00791D37"/>
    <w:p w14:paraId="647B54D4" w14:textId="75A98F99" w:rsidR="00B62082" w:rsidRPr="00791D37" w:rsidRDefault="00B62082" w:rsidP="00791D37">
      <w:r w:rsidRPr="00791D37">
        <w:t xml:space="preserve">Thread usa </w:t>
      </w:r>
      <w:del w:id="3115" w:author="JORGE CONTRERAS ORTIZ" w:date="2021-09-08T19:10:00Z">
        <w:r w:rsidRPr="00791D37" w:rsidDel="003F04A5">
          <w:delText xml:space="preserve">IPv6 over Low-power Wireless Personal Area Network o </w:delText>
        </w:r>
      </w:del>
      <w:r w:rsidRPr="00791D37">
        <w:t xml:space="preserve">6LoWPAN, según se especifica en RFC 4944 </w:t>
      </w:r>
      <w:r w:rsidRPr="00791D37">
        <w:fldChar w:fldCharType="begin" w:fldLock="1"/>
      </w:r>
      <w:r w:rsidR="00AD1498" w:rsidRPr="00791D37">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791D37">
        <w:fldChar w:fldCharType="separate"/>
      </w:r>
      <w:r w:rsidR="00AD1498" w:rsidRPr="00791D37">
        <w:rPr>
          <w:noProof/>
        </w:rPr>
        <w:t>[16]</w:t>
      </w:r>
      <w:r w:rsidRPr="00791D37">
        <w:fldChar w:fldCharType="end"/>
      </w:r>
      <w:r w:rsidRPr="00791D37">
        <w:t xml:space="preserve"> y RFC 6282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ins w:id="3116" w:author="JORGE CONTRERAS ORTIZ" w:date="2021-09-08T19:11:00Z">
        <w:r w:rsidR="003F04A5">
          <w:t xml:space="preserve">, por lo que </w:t>
        </w:r>
      </w:ins>
      <w:del w:id="3117" w:author="JORGE CONTRERAS ORTIZ" w:date="2021-09-08T19:11:00Z">
        <w:r w:rsidRPr="00791D37" w:rsidDel="003F04A5">
          <w:delText>. 6LoWPAN permite</w:delText>
        </w:r>
      </w:del>
      <w:ins w:id="3118" w:author="JORGE CONTRERAS ORTIZ" w:date="2021-09-08T19:11:00Z">
        <w:r w:rsidR="003F04A5">
          <w:t>es pos</w:t>
        </w:r>
      </w:ins>
      <w:ins w:id="3119" w:author="JORGE CONTRERAS ORTIZ" w:date="2021-09-08T19:12:00Z">
        <w:r w:rsidR="003F04A5">
          <w:t>ible</w:t>
        </w:r>
      </w:ins>
      <w:r w:rsidRPr="00791D37">
        <w:t xml:space="preserve"> el uso de IPv6 dentro de las PAN, a pesar de </w:t>
      </w:r>
      <w:del w:id="3120" w:author="JORGE CONTRERAS ORTIZ" w:date="2021-09-08T23:18:00Z">
        <w:r w:rsidRPr="00791D37" w:rsidDel="009F57D4">
          <w:delText>que Thread las implementa</w:delText>
        </w:r>
      </w:del>
      <w:ins w:id="3121" w:author="JORGE CONTRERAS ORTIZ" w:date="2021-09-08T23:18:00Z">
        <w:r w:rsidR="009F57D4">
          <w:t>una implementación menos restrictiva</w:t>
        </w:r>
      </w:ins>
      <w:ins w:id="3122" w:author="JORGE CONTRERAS ORTIZ" w:date="2021-09-08T23:19:00Z">
        <w:r w:rsidR="009F57D4">
          <w:t xml:space="preserve">. </w:t>
        </w:r>
      </w:ins>
      <w:del w:id="3123" w:author="JORGE CONTRERAS ORTIZ" w:date="2021-09-08T23:19:00Z">
        <w:r w:rsidRPr="00791D37" w:rsidDel="009F57D4">
          <w:delText xml:space="preserve"> con unas restricciones</w:delText>
        </w:r>
      </w:del>
      <w:del w:id="3124" w:author="JORGE CONTRERAS ORTIZ" w:date="2021-09-08T18:10:00Z">
        <w:r w:rsidRPr="00791D37" w:rsidDel="00AD6798">
          <w:delText xml:space="preserve"> menores</w:delText>
        </w:r>
      </w:del>
      <w:del w:id="3125" w:author="JORGE CONTRERAS ORTIZ" w:date="2021-09-08T23:19:00Z">
        <w:r w:rsidRPr="00791D37" w:rsidDel="009F57D4">
          <w:delText xml:space="preserve">. </w:delText>
        </w:r>
      </w:del>
      <w:r w:rsidRPr="00791D37">
        <w:t xml:space="preserve">Esta capa permite la fragmentación y el reensamblaje de los paquetes IPv6 procedentes y destinados a la capa MAC. </w:t>
      </w:r>
    </w:p>
    <w:p w14:paraId="6A722EEA" w14:textId="77777777" w:rsidR="00B62082" w:rsidRPr="00791D37" w:rsidRDefault="00B62082" w:rsidP="00791D37">
      <w:r w:rsidRPr="00791D37">
        <w:t>Esta capa está diseñada para llevar el datagrama con enlaces restringidos, como el estándar IEEE 802.15.4, con anchos de banda limitados, pequeñas memorias, bajas potencias de consumo y transmisiones de un máximo de 250 kbps.</w:t>
      </w:r>
    </w:p>
    <w:p w14:paraId="397EC869" w14:textId="77777777" w:rsidR="00B62082" w:rsidRPr="00791D37" w:rsidRDefault="00B62082" w:rsidP="00791D37">
      <w:r w:rsidRPr="00791D37">
        <w:t>IEEE 802.15.4 especifica una MTU, unidad máxima de transmisión, de 127 bytes, de los cuales 80 octetos de los habilitados en la payload de la MAC están disponibles. 6LoWPAN también permite un encabezado de dirección de la malla admitiendo el reenvío sub-IP.</w:t>
      </w:r>
    </w:p>
    <w:p w14:paraId="4FDB3238" w14:textId="1CD8A717" w:rsidR="00B62082" w:rsidRPr="00791D37" w:rsidRDefault="00B62082" w:rsidP="00791D37">
      <w:r w:rsidRPr="00791D37">
        <w:t xml:space="preserve">Debido a la compresión de cabecera en datagramas IPv6, 6LoWPAN reduce bastante las cabeceras IPv6 y UDP a tan solo unos bytes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w:t>
      </w:r>
    </w:p>
    <w:p w14:paraId="27227286" w14:textId="04C5164D" w:rsidR="00B62082" w:rsidRDefault="00B62082" w:rsidP="00791D37">
      <w:pPr>
        <w:rPr>
          <w:ins w:id="3126" w:author="JORGE CONTRERAS ORTIZ" w:date="2021-09-05T22:26:00Z"/>
        </w:rPr>
      </w:pPr>
    </w:p>
    <w:p w14:paraId="17F54411" w14:textId="37410D94" w:rsidR="00032C7F" w:rsidRDefault="00032C7F" w:rsidP="00791D37">
      <w:pPr>
        <w:rPr>
          <w:ins w:id="3127" w:author="JORGE CONTRERAS ORTIZ" w:date="2021-09-05T22:26:00Z"/>
        </w:rPr>
      </w:pPr>
    </w:p>
    <w:p w14:paraId="55B2B298" w14:textId="437A442A" w:rsidR="00032C7F" w:rsidRDefault="00032C7F" w:rsidP="00791D37">
      <w:pPr>
        <w:rPr>
          <w:ins w:id="3128" w:author="JORGE CONTRERAS ORTIZ" w:date="2021-09-05T22:26:00Z"/>
        </w:rPr>
      </w:pPr>
    </w:p>
    <w:p w14:paraId="4495DC05" w14:textId="57167E80" w:rsidR="00032C7F" w:rsidRPr="00791D37" w:rsidDel="00032C7F" w:rsidRDefault="00032C7F" w:rsidP="00791D37">
      <w:pPr>
        <w:rPr>
          <w:del w:id="3129" w:author="JORGE CONTRERAS ORTIZ" w:date="2021-09-05T22:26:00Z"/>
        </w:rPr>
      </w:pPr>
      <w:bookmarkStart w:id="3130" w:name="_Toc81776463"/>
      <w:bookmarkStart w:id="3131" w:name="_Toc81776659"/>
      <w:bookmarkStart w:id="3132" w:name="_Toc81777022"/>
      <w:bookmarkStart w:id="3133" w:name="_Toc81777307"/>
      <w:bookmarkStart w:id="3134" w:name="_Toc81777593"/>
      <w:bookmarkStart w:id="3135" w:name="_Toc81777893"/>
      <w:bookmarkStart w:id="3136" w:name="_Toc81778184"/>
      <w:bookmarkStart w:id="3137" w:name="_Toc81938489"/>
      <w:bookmarkStart w:id="3138" w:name="_Toc81941401"/>
      <w:bookmarkStart w:id="3139" w:name="_Toc81993064"/>
      <w:bookmarkStart w:id="3140" w:name="_Toc81994588"/>
      <w:bookmarkStart w:id="3141" w:name="_Toc81994794"/>
      <w:bookmarkStart w:id="3142" w:name="_Toc81995089"/>
      <w:bookmarkStart w:id="3143" w:name="_Toc82011698"/>
      <w:bookmarkStart w:id="3144" w:name="_Toc82011905"/>
      <w:bookmarkStart w:id="3145" w:name="_Toc82012120"/>
      <w:bookmarkStart w:id="3146" w:name="_Toc82012339"/>
      <w:bookmarkStart w:id="3147" w:name="_Toc82024644"/>
      <w:bookmarkStart w:id="3148" w:name="_Toc82024947"/>
      <w:bookmarkStart w:id="3149" w:name="_Toc82025379"/>
      <w:bookmarkStart w:id="3150" w:name="_Toc82025589"/>
      <w:bookmarkStart w:id="3151" w:name="_Toc82025892"/>
      <w:bookmarkStart w:id="3152" w:name="_Toc82030791"/>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p>
    <w:p w14:paraId="6F9052E6" w14:textId="4BE21F4C" w:rsidR="00B62082" w:rsidRPr="00791D37" w:rsidRDefault="00845295" w:rsidP="00FE1EC4">
      <w:pPr>
        <w:pStyle w:val="Ttulo4"/>
      </w:pPr>
      <w:bookmarkStart w:id="3153" w:name="_Toc82012121"/>
      <w:bookmarkStart w:id="3154" w:name="_Toc81499365"/>
      <w:bookmarkStart w:id="3155" w:name="_Toc82024948"/>
      <w:bookmarkStart w:id="3156" w:name="_Toc82030792"/>
      <w:r w:rsidRPr="00791D37">
        <w:t xml:space="preserve">CAPA DE RED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154"/>
      <w:r w:rsidR="00AD1498" w:rsidRPr="00791D37">
        <w:rPr>
          <w:noProof/>
        </w:rPr>
        <w:t>[12]</w:t>
      </w:r>
      <w:bookmarkEnd w:id="3153"/>
      <w:bookmarkEnd w:id="3155"/>
      <w:bookmarkEnd w:id="3156"/>
      <w:r w:rsidR="00B62082" w:rsidRPr="00791D37">
        <w:fldChar w:fldCharType="end"/>
      </w:r>
    </w:p>
    <w:p w14:paraId="0EC921B1" w14:textId="77777777" w:rsidR="00B62082" w:rsidRPr="00791D37" w:rsidRDefault="00B62082" w:rsidP="00791D37"/>
    <w:p w14:paraId="551E3893" w14:textId="0AFBDE9C" w:rsidR="00B62082" w:rsidRPr="00791D37" w:rsidRDefault="00B62082" w:rsidP="00791D37">
      <w:r w:rsidRPr="00791D37">
        <w:t xml:space="preserve">Los dispositivos Thread deben implementar la especificación IPv6, RFC 2460 </w:t>
      </w:r>
      <w:r w:rsidRPr="00791D37">
        <w:fldChar w:fldCharType="begin" w:fldLock="1"/>
      </w:r>
      <w:r w:rsidR="00AD1498" w:rsidRPr="00791D37">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Pr="00791D37">
        <w:fldChar w:fldCharType="separate"/>
      </w:r>
      <w:r w:rsidR="00AD1498" w:rsidRPr="00791D37">
        <w:rPr>
          <w:noProof/>
        </w:rPr>
        <w:t>[18]</w:t>
      </w:r>
      <w:r w:rsidRPr="00791D37">
        <w:fldChar w:fldCharType="end"/>
      </w:r>
      <w:r w:rsidRPr="00791D37">
        <w:t xml:space="preserve">, al igual que la arquitectura de direccionamiento IPv6, RFC 4291 </w:t>
      </w:r>
      <w:r w:rsidRPr="00791D37">
        <w:fldChar w:fldCharType="begin" w:fldLock="1"/>
      </w:r>
      <w:r w:rsidR="00AD1498" w:rsidRPr="00791D37">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Pr="00791D37">
        <w:fldChar w:fldCharType="separate"/>
      </w:r>
      <w:r w:rsidR="00AD1498" w:rsidRPr="00791D37">
        <w:rPr>
          <w:noProof/>
        </w:rPr>
        <w:t>[19]</w:t>
      </w:r>
      <w:r w:rsidRPr="00791D37">
        <w:fldChar w:fldCharType="end"/>
      </w:r>
      <w:r w:rsidRPr="00791D37">
        <w:t>. Thread usa dos campos para el direccionamiento.</w:t>
      </w:r>
    </w:p>
    <w:p w14:paraId="036D3EDD" w14:textId="77777777" w:rsidR="00B62082" w:rsidRPr="00791D37" w:rsidRDefault="00B62082" w:rsidP="00791D37">
      <w:pPr>
        <w:pStyle w:val="Prrafodelista"/>
        <w:numPr>
          <w:ilvl w:val="0"/>
          <w:numId w:val="2"/>
        </w:numPr>
      </w:pPr>
      <w:r w:rsidRPr="00791D37">
        <w:t>Enlace Local, el cuál es accesible en una transmisión de radio.</w:t>
      </w:r>
    </w:p>
    <w:p w14:paraId="11116780" w14:textId="77777777" w:rsidR="00B62082" w:rsidRPr="00791D37" w:rsidRDefault="00B62082" w:rsidP="00791D37">
      <w:pPr>
        <w:pStyle w:val="Prrafodelista"/>
        <w:numPr>
          <w:ilvl w:val="0"/>
          <w:numId w:val="2"/>
        </w:numPr>
      </w:pPr>
      <w:r w:rsidRPr="00791D37">
        <w:t>Ámbito Local, el cuál es accesible dentro de la PAN mediante saltos.</w:t>
      </w:r>
    </w:p>
    <w:p w14:paraId="63BC4A5A" w14:textId="1108E32A" w:rsidR="00B62082" w:rsidRPr="00791D37" w:rsidRDefault="00B62082" w:rsidP="00791D37">
      <w:r w:rsidRPr="00791D37">
        <w:t xml:space="preserve">Los dispositivos Thread deben admitir una dirección de enlace local y al menos dos direcciones de Ámbito Local para uso de comunicaciones internas a la PAN. Si hay disponibilidad de recursos, los dispositivos Thread podrían admitir direcciones IPv6 adicionales como la </w:t>
      </w:r>
      <w:proofErr w:type="spellStart"/>
      <w:r w:rsidRPr="00791D37">
        <w:t>Unique</w:t>
      </w:r>
      <w:proofErr w:type="spellEnd"/>
      <w:r w:rsidRPr="00791D37">
        <w:t xml:space="preserve"> Local </w:t>
      </w:r>
      <w:proofErr w:type="spellStart"/>
      <w:r w:rsidRPr="00791D37">
        <w:t>Address</w:t>
      </w:r>
      <w:proofErr w:type="spellEnd"/>
      <w:r w:rsidRPr="00791D37">
        <w:t xml:space="preserve"> (ULA) y la Global </w:t>
      </w:r>
      <w:proofErr w:type="spellStart"/>
      <w:r w:rsidRPr="00791D37">
        <w:t>Unique</w:t>
      </w:r>
      <w:proofErr w:type="spellEnd"/>
      <w:r w:rsidRPr="00791D37">
        <w:t xml:space="preserve"> </w:t>
      </w:r>
      <w:proofErr w:type="spellStart"/>
      <w:r w:rsidRPr="00791D37">
        <w:t>Address</w:t>
      </w:r>
      <w:proofErr w:type="spellEnd"/>
      <w:r w:rsidRPr="00791D37">
        <w:t xml:space="preserve"> (GUA). También deberán soportarse también direcciones </w:t>
      </w:r>
      <w:proofErr w:type="spellStart"/>
      <w:r w:rsidRPr="00791D37">
        <w:t>Multicast</w:t>
      </w:r>
      <w:proofErr w:type="spellEnd"/>
      <w:r w:rsidRPr="00791D37">
        <w:t xml:space="preserve"> de Enlace Local y de internas de la </w:t>
      </w:r>
      <w:del w:id="3157" w:author="JORGE CONTRERAS ORTIZ" w:date="2021-09-05T18:53:00Z">
        <w:r w:rsidRPr="00791D37" w:rsidDel="008C2FD4">
          <w:delText>malla</w:delText>
        </w:r>
      </w:del>
      <w:ins w:id="3158" w:author="JORGE CONTRERAS ORTIZ" w:date="2021-09-05T18:53:00Z">
        <w:r w:rsidR="008C2FD4">
          <w:t>red</w:t>
        </w:r>
      </w:ins>
      <w:r w:rsidRPr="00791D37">
        <w:t>.</w:t>
      </w:r>
    </w:p>
    <w:p w14:paraId="497D4905" w14:textId="636A67E7" w:rsidR="00B62082" w:rsidRPr="00791D37" w:rsidRDefault="00B62082" w:rsidP="00791D37">
      <w:r w:rsidRPr="00791D37">
        <w:t xml:space="preserve">Las direcciones Unicast IPv6 son usadas para el uso interno de la </w:t>
      </w:r>
      <w:del w:id="3159" w:author="JORGE CONTRERAS ORTIZ" w:date="2021-09-05T18:53:00Z">
        <w:r w:rsidRPr="00791D37" w:rsidDel="008C2FD4">
          <w:delText>malla</w:delText>
        </w:r>
      </w:del>
      <w:ins w:id="3160" w:author="JORGE CONTRERAS ORTIZ" w:date="2021-09-05T18:53:00Z">
        <w:r w:rsidR="008C2FD4">
          <w:t>red</w:t>
        </w:r>
      </w:ins>
      <w:r w:rsidRPr="00791D37">
        <w:t>. Las Unicast pueden ser localizadores de enrutamientos, localizador de cualquier tipo (L</w:t>
      </w:r>
      <w:ins w:id="3161" w:author="JORGE CONTRERAS ORTIZ" w:date="2021-09-08T09:25:00Z">
        <w:r w:rsidR="003B5DB6">
          <w:t>ea</w:t>
        </w:r>
      </w:ins>
      <w:del w:id="3162" w:author="JORGE CONTRERAS ORTIZ" w:date="2021-09-08T09:25:00Z">
        <w:r w:rsidRPr="00791D37" w:rsidDel="003B5DB6">
          <w:delText>í</w:delText>
        </w:r>
      </w:del>
      <w:r w:rsidRPr="00791D37">
        <w:t xml:space="preserve">der, DHCPv6, Servicio, </w:t>
      </w:r>
      <w:ins w:id="3163" w:author="JORGE CONTRERAS ORTIZ" w:date="2021-09-05T19:04:00Z">
        <w:r w:rsidR="006E3638" w:rsidRPr="00791D37">
          <w:t>Commission</w:t>
        </w:r>
        <w:r w:rsidR="006E3638">
          <w:t>ing</w:t>
        </w:r>
      </w:ins>
      <w:del w:id="3164" w:author="JORGE CONTRERAS ORTIZ" w:date="2021-09-05T19:04:00Z">
        <w:r w:rsidRPr="00791D37" w:rsidDel="006E3638">
          <w:delText>Commision</w:delText>
        </w:r>
      </w:del>
      <w:r w:rsidRPr="00791D37">
        <w:t xml:space="preserve">, </w:t>
      </w:r>
      <w:del w:id="3165" w:author="JORGE CONTRERAS ORTIZ" w:date="2021-09-08T09:24:00Z">
        <w:r w:rsidRPr="00791D37" w:rsidDel="003B5DB6">
          <w:delText>Descubrimiento de Vecinos</w:delText>
        </w:r>
      </w:del>
      <w:ins w:id="3166" w:author="JORGE CONTRERAS ORTIZ" w:date="2021-09-08T09:24:00Z">
        <w:r w:rsidR="003B5DB6">
          <w:t>NDP</w:t>
        </w:r>
      </w:ins>
      <w:r w:rsidRPr="00791D37">
        <w:t xml:space="preserve">) o incluso </w:t>
      </w:r>
      <w:proofErr w:type="spellStart"/>
      <w:r w:rsidRPr="00791D37">
        <w:t>Identifcador</w:t>
      </w:r>
      <w:proofErr w:type="spellEnd"/>
      <w:r w:rsidRPr="00791D37">
        <w:t xml:space="preserve"> de Punto Final (EID – </w:t>
      </w:r>
      <w:proofErr w:type="spellStart"/>
      <w:r w:rsidRPr="00791D37">
        <w:t>Endpoint</w:t>
      </w:r>
      <w:proofErr w:type="spellEnd"/>
      <w:r w:rsidRPr="00791D37">
        <w:t xml:space="preserve"> </w:t>
      </w:r>
      <w:proofErr w:type="spellStart"/>
      <w:r w:rsidRPr="00791D37">
        <w:t>Identifier</w:t>
      </w:r>
      <w:proofErr w:type="spellEnd"/>
      <w:r w:rsidRPr="00791D37">
        <w:t>).</w:t>
      </w:r>
    </w:p>
    <w:p w14:paraId="666714FD" w14:textId="3D9900D0" w:rsidR="00B62082" w:rsidRPr="00791D37" w:rsidRDefault="00B62082" w:rsidP="00791D37">
      <w:r w:rsidRPr="00791D37">
        <w:t>Las redes Thread no depende</w:t>
      </w:r>
      <w:ins w:id="3167" w:author="JORGE CONTRERAS ORTIZ" w:date="2021-09-08T09:25:00Z">
        <w:r w:rsidR="003B5DB6">
          <w:t>n</w:t>
        </w:r>
      </w:ins>
      <w:r w:rsidRPr="00791D37">
        <w:t xml:space="preserve"> del </w:t>
      </w:r>
      <w:del w:id="3168" w:author="JORGE CONTRERAS ORTIZ" w:date="2021-09-08T23:20:00Z">
        <w:r w:rsidRPr="00791D37" w:rsidDel="009F57D4">
          <w:delText xml:space="preserve">Protocolo de Configuración de Host Dinámico v6 </w:delText>
        </w:r>
      </w:del>
      <w:ins w:id="3169" w:author="JORGE CONTRERAS ORTIZ" w:date="2021-09-08T23:20:00Z">
        <w:r w:rsidR="009F57D4">
          <w:t xml:space="preserve">protocolo </w:t>
        </w:r>
      </w:ins>
      <w:del w:id="3170" w:author="JORGE CONTRERAS ORTIZ" w:date="2021-09-08T23:20:00Z">
        <w:r w:rsidRPr="00791D37" w:rsidDel="009F57D4">
          <w:delText>(</w:delText>
        </w:r>
      </w:del>
      <w:r w:rsidRPr="00791D37">
        <w:t>DHCPv6</w:t>
      </w:r>
      <w:ins w:id="3171" w:author="JORGE CONTRERAS ORTIZ" w:date="2021-09-08T23:20:00Z">
        <w:r w:rsidR="009F57D4">
          <w:t>,</w:t>
        </w:r>
      </w:ins>
      <w:del w:id="3172" w:author="JORGE CONTRERAS ORTIZ" w:date="2021-09-08T23:20:00Z">
        <w:r w:rsidRPr="00791D37" w:rsidDel="009F57D4">
          <w:delText>),</w:delText>
        </w:r>
      </w:del>
      <w:r w:rsidRPr="00791D37">
        <w:t xml:space="preserve"> por lo que los dispositivos no tendrán que implementarlo. Lo que </w:t>
      </w:r>
      <w:del w:id="3173" w:author="JORGE CONTRERAS ORTIZ" w:date="2021-09-05T18:54:00Z">
        <w:r w:rsidRPr="00791D37" w:rsidDel="008C2FD4">
          <w:delText>si</w:delText>
        </w:r>
      </w:del>
      <w:ins w:id="3174" w:author="JORGE CONTRERAS ORTIZ" w:date="2021-09-05T18:54:00Z">
        <w:r w:rsidR="008C2FD4" w:rsidRPr="00791D37">
          <w:t>sí</w:t>
        </w:r>
      </w:ins>
      <w:r w:rsidRPr="00791D37">
        <w:t xml:space="preserve"> que deberán implementar es el </w:t>
      </w:r>
      <w:del w:id="3175" w:author="JORGE CONTRERAS ORTIZ" w:date="2021-09-08T23:21:00Z">
        <w:r w:rsidRPr="00791D37" w:rsidDel="009F57D4">
          <w:delText xml:space="preserve">Protocolo para Control de Mensajes Internet </w:delText>
        </w:r>
      </w:del>
      <w:ins w:id="3176" w:author="JORGE CONTRERAS ORTIZ" w:date="2021-09-08T23:21:00Z">
        <w:r w:rsidR="009F57D4">
          <w:t xml:space="preserve">protocolo </w:t>
        </w:r>
      </w:ins>
      <w:del w:id="3177" w:author="JORGE CONTRERAS ORTIZ" w:date="2021-09-08T23:21:00Z">
        <w:r w:rsidRPr="00791D37" w:rsidDel="009F57D4">
          <w:delText>(</w:delText>
        </w:r>
      </w:del>
      <w:r w:rsidRPr="00791D37">
        <w:t>ICMPv6</w:t>
      </w:r>
      <w:del w:id="3178" w:author="JORGE CONTRERAS ORTIZ" w:date="2021-09-08T23:21:00Z">
        <w:r w:rsidRPr="00791D37" w:rsidDel="009F57D4">
          <w:delText>)</w:delText>
        </w:r>
      </w:del>
      <w:r w:rsidRPr="00791D37">
        <w:t xml:space="preserve">, RFC 4443 </w:t>
      </w:r>
      <w:r w:rsidRPr="00791D37">
        <w:fldChar w:fldCharType="begin" w:fldLock="1"/>
      </w:r>
      <w:r w:rsidR="00AD1498" w:rsidRPr="00791D37">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Pr="00791D37">
        <w:fldChar w:fldCharType="separate"/>
      </w:r>
      <w:r w:rsidR="00AD1498" w:rsidRPr="00791D37">
        <w:rPr>
          <w:noProof/>
        </w:rPr>
        <w:t>[20]</w:t>
      </w:r>
      <w:r w:rsidRPr="00791D37">
        <w:fldChar w:fldCharType="end"/>
      </w:r>
      <w:r w:rsidRPr="00791D37">
        <w:t>.</w:t>
      </w:r>
    </w:p>
    <w:p w14:paraId="1B9D1564" w14:textId="04548432" w:rsidR="00B62082" w:rsidRDefault="00B62082" w:rsidP="00791D37">
      <w:pPr>
        <w:rPr>
          <w:ins w:id="3179" w:author="JORGE CONTRERAS ORTIZ" w:date="2021-09-05T18:54:00Z"/>
        </w:rPr>
      </w:pPr>
    </w:p>
    <w:p w14:paraId="39603094" w14:textId="3B69359F" w:rsidR="008C2FD4" w:rsidRPr="00791D37" w:rsidDel="00CA64F2" w:rsidRDefault="008C2FD4" w:rsidP="00791D37">
      <w:pPr>
        <w:rPr>
          <w:del w:id="3180" w:author="JORGE CONTRERAS ORTIZ" w:date="2021-09-05T20:58:00Z"/>
        </w:rPr>
      </w:pPr>
      <w:bookmarkStart w:id="3181" w:name="_Toc81772814"/>
      <w:bookmarkStart w:id="3182" w:name="_Toc81776465"/>
      <w:bookmarkStart w:id="3183" w:name="_Toc81776661"/>
      <w:bookmarkStart w:id="3184" w:name="_Toc81777024"/>
      <w:bookmarkStart w:id="3185" w:name="_Toc81777309"/>
      <w:bookmarkStart w:id="3186" w:name="_Toc81777595"/>
      <w:bookmarkStart w:id="3187" w:name="_Toc81777895"/>
      <w:bookmarkStart w:id="3188" w:name="_Toc81778186"/>
      <w:bookmarkStart w:id="3189" w:name="_Toc81938491"/>
      <w:bookmarkStart w:id="3190" w:name="_Toc81941403"/>
      <w:bookmarkStart w:id="3191" w:name="_Toc81993066"/>
      <w:bookmarkStart w:id="3192" w:name="_Toc81994590"/>
      <w:bookmarkStart w:id="3193" w:name="_Toc81994796"/>
      <w:bookmarkStart w:id="3194" w:name="_Toc81995091"/>
      <w:bookmarkStart w:id="3195" w:name="_Toc82011700"/>
      <w:bookmarkStart w:id="3196" w:name="_Toc82011907"/>
      <w:bookmarkStart w:id="3197" w:name="_Toc82012122"/>
      <w:bookmarkStart w:id="3198" w:name="_Toc82012341"/>
      <w:bookmarkStart w:id="3199" w:name="_Toc82024646"/>
      <w:bookmarkStart w:id="3200" w:name="_Toc82024949"/>
      <w:bookmarkStart w:id="3201" w:name="_Toc82025381"/>
      <w:bookmarkStart w:id="3202" w:name="_Toc82025591"/>
      <w:bookmarkStart w:id="3203" w:name="_Toc82025894"/>
      <w:bookmarkStart w:id="3204" w:name="_Toc82030793"/>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p>
    <w:p w14:paraId="744A4AE2" w14:textId="1ACD662D" w:rsidR="00B62082" w:rsidRPr="00791D37" w:rsidRDefault="00B62082" w:rsidP="00FE1EC4">
      <w:pPr>
        <w:pStyle w:val="Ttulo4"/>
      </w:pPr>
      <w:r w:rsidRPr="00791D37">
        <w:t xml:space="preserve"> </w:t>
      </w:r>
      <w:bookmarkStart w:id="3205" w:name="_Toc81499366"/>
      <w:bookmarkStart w:id="3206" w:name="_Toc82012123"/>
      <w:bookmarkStart w:id="3207" w:name="_Toc82024950"/>
      <w:bookmarkStart w:id="3208" w:name="_Toc82030794"/>
      <w:r w:rsidR="008C2FD4" w:rsidRPr="00791D37">
        <w:t>PROTOCOLO DE ENRUTAMIENTO</w:t>
      </w:r>
      <w:bookmarkEnd w:id="3205"/>
      <w:bookmarkEnd w:id="3206"/>
      <w:bookmarkEnd w:id="3207"/>
      <w:bookmarkEnd w:id="3208"/>
    </w:p>
    <w:p w14:paraId="6127AAB9" w14:textId="77777777" w:rsidR="00B62082" w:rsidRPr="00791D37" w:rsidRDefault="00B62082" w:rsidP="00791D37"/>
    <w:p w14:paraId="49CD6754" w14:textId="26A0AC2B" w:rsidR="00B62082" w:rsidRPr="00791D37" w:rsidRDefault="00B62082" w:rsidP="00791D37">
      <w:r w:rsidRPr="00791D37">
        <w:t xml:space="preserve">Para el enrutamiento, Thread usa un simple protocolo de enrutamiento por vector de distancia. El enrutamiento dentro de la PAN está basado en </w:t>
      </w:r>
      <w:proofErr w:type="spellStart"/>
      <w:r w:rsidRPr="00791D37">
        <w:t>RIPng</w:t>
      </w:r>
      <w:proofErr w:type="spellEnd"/>
      <w:r w:rsidRPr="00791D37">
        <w:t xml:space="preserve"> (estándares RFC 2080 y RFC 1058). Los </w:t>
      </w:r>
      <w:del w:id="3209" w:author="JORGE CONTRERAS ORTIZ" w:date="2021-09-05T18:54:00Z">
        <w:r w:rsidRPr="00791D37" w:rsidDel="008C2FD4">
          <w:delText xml:space="preserve">rúters </w:delText>
        </w:r>
      </w:del>
      <w:ins w:id="3210" w:author="JORGE CONTRERAS ORTIZ" w:date="2021-09-05T18:54:00Z">
        <w:r w:rsidR="008C2FD4">
          <w:t>routers</w:t>
        </w:r>
        <w:r w:rsidR="008C2FD4" w:rsidRPr="00791D37">
          <w:t xml:space="preserve"> </w:t>
        </w:r>
      </w:ins>
      <w:r w:rsidRPr="00791D37">
        <w:t xml:space="preserve">de la PAN envían periódicamente sus “costes” de enrutamiento a todos los demás </w:t>
      </w:r>
      <w:ins w:id="3211" w:author="JORGE CONTRERAS ORTIZ" w:date="2021-09-05T18:54:00Z">
        <w:r w:rsidR="008C2FD4">
          <w:t>routers</w:t>
        </w:r>
        <w:r w:rsidR="008C2FD4" w:rsidRPr="00791D37">
          <w:t xml:space="preserve"> </w:t>
        </w:r>
      </w:ins>
      <w:del w:id="3212" w:author="JORGE CONTRERAS ORTIZ" w:date="2021-09-05T18:54:00Z">
        <w:r w:rsidRPr="00791D37" w:rsidDel="008C2FD4">
          <w:delText xml:space="preserve">rúters </w:delText>
        </w:r>
      </w:del>
      <w:r w:rsidRPr="00791D37">
        <w:t>junto con la calidad de enlace de un salto. Los costes de enrutamiento para un mensaje se sacarán de este último dato.</w:t>
      </w:r>
    </w:p>
    <w:p w14:paraId="6801DF79" w14:textId="0660E7D7" w:rsidR="00B62082" w:rsidRPr="00791D37" w:rsidRDefault="00B62082" w:rsidP="00791D37">
      <w:r w:rsidRPr="00791D37">
        <w:t xml:space="preserve">Cada </w:t>
      </w:r>
      <w:ins w:id="3213" w:author="JORGE CONTRERAS ORTIZ" w:date="2021-09-05T18:54:00Z">
        <w:r w:rsidR="008C2FD4">
          <w:t xml:space="preserve">router </w:t>
        </w:r>
      </w:ins>
      <w:del w:id="3214" w:author="JORGE CONTRERAS ORTIZ" w:date="2021-09-05T18:54:00Z">
        <w:r w:rsidRPr="00791D37" w:rsidDel="008C2FD4">
          <w:delText xml:space="preserve">rúter </w:delText>
        </w:r>
      </w:del>
      <w:r w:rsidRPr="00791D37">
        <w:t>crea y mantiene una base de datos con los enrutamientos por cada interfaz que usa enrutamientos por distancias. Estas bases contienen:</w:t>
      </w:r>
    </w:p>
    <w:p w14:paraId="2AE71C9E" w14:textId="77777777" w:rsidR="00B62082" w:rsidRPr="00791D37" w:rsidRDefault="00B62082" w:rsidP="00791D37">
      <w:pPr>
        <w:pStyle w:val="Prrafodelista"/>
        <w:numPr>
          <w:ilvl w:val="0"/>
          <w:numId w:val="2"/>
        </w:numPr>
      </w:pPr>
      <w:r w:rsidRPr="00791D37">
        <w:t>Id del rúter.</w:t>
      </w:r>
    </w:p>
    <w:p w14:paraId="7F41B64E" w14:textId="3BC4EEED" w:rsidR="00B62082" w:rsidRPr="00791D37" w:rsidRDefault="00B62082" w:rsidP="00791D37">
      <w:pPr>
        <w:pStyle w:val="Prrafodelista"/>
        <w:numPr>
          <w:ilvl w:val="0"/>
          <w:numId w:val="2"/>
        </w:numPr>
      </w:pPr>
      <w:r w:rsidRPr="00791D37">
        <w:t>Enlace</w:t>
      </w:r>
      <w:ins w:id="3215" w:author="JORGE CONTRERAS ORTIZ" w:date="2021-09-08T09:29:00Z">
        <w:r w:rsidR="003B5DB6">
          <w:t>s</w:t>
        </w:r>
      </w:ins>
    </w:p>
    <w:p w14:paraId="16FBD788" w14:textId="1238E1C9" w:rsidR="00B62082" w:rsidRPr="00791D37" w:rsidRDefault="00B62082" w:rsidP="00791D37">
      <w:pPr>
        <w:pStyle w:val="Prrafodelista"/>
        <w:numPr>
          <w:ilvl w:val="0"/>
          <w:numId w:val="2"/>
        </w:numPr>
      </w:pPr>
      <w:r w:rsidRPr="00791D37">
        <w:t>Ruta</w:t>
      </w:r>
      <w:ins w:id="3216" w:author="JORGE CONTRERAS ORTIZ" w:date="2021-09-08T09:29:00Z">
        <w:r w:rsidR="003B5DB6">
          <w:t>s</w:t>
        </w:r>
      </w:ins>
    </w:p>
    <w:p w14:paraId="5688465C" w14:textId="3E583294" w:rsidR="00B62082" w:rsidRPr="00791D37" w:rsidRDefault="00B62082" w:rsidP="00791D37">
      <w:r w:rsidRPr="00791D37">
        <w:t xml:space="preserve">Los </w:t>
      </w:r>
      <w:ins w:id="3217" w:author="JORGE CONTRERAS ORTIZ" w:date="2021-09-05T18:55:00Z">
        <w:r w:rsidR="008C2FD4">
          <w:t>routers</w:t>
        </w:r>
        <w:r w:rsidR="008C2FD4" w:rsidRPr="00791D37">
          <w:t xml:space="preserve"> </w:t>
        </w:r>
      </w:ins>
      <w:del w:id="3218" w:author="JORGE CONTRERAS ORTIZ" w:date="2021-09-05T18:55:00Z">
        <w:r w:rsidRPr="00791D37" w:rsidDel="008C2FD4">
          <w:delText xml:space="preserve">rúters </w:delText>
        </w:r>
      </w:del>
      <w:r w:rsidRPr="00791D37">
        <w:t xml:space="preserve">de la PAN </w:t>
      </w:r>
      <w:del w:id="3219" w:author="JORGE CONTRERAS ORTIZ" w:date="2021-09-05T18:55:00Z">
        <w:r w:rsidRPr="00791D37" w:rsidDel="008C2FD4">
          <w:delText xml:space="preserve">mantienen </w:delText>
        </w:r>
      </w:del>
      <w:ins w:id="3220" w:author="JORGE CONTRERAS ORTIZ" w:date="2021-09-05T18:55:00Z">
        <w:r w:rsidR="008C2FD4">
          <w:t>realizan</w:t>
        </w:r>
        <w:r w:rsidR="008C2FD4" w:rsidRPr="00791D37">
          <w:t xml:space="preserve"> </w:t>
        </w:r>
      </w:ins>
      <w:r w:rsidRPr="00791D37">
        <w:t xml:space="preserve">un seguimiento de la versión Thread de los enlaces de sus </w:t>
      </w:r>
      <w:ins w:id="3221" w:author="JORGE CONTRERAS ORTIZ" w:date="2021-09-05T18:56:00Z">
        <w:r w:rsidR="008C2FD4">
          <w:t xml:space="preserve">nodos </w:t>
        </w:r>
      </w:ins>
      <w:r w:rsidRPr="00791D37">
        <w:t xml:space="preserve">hijos y, de manera proactiva, manda actualizaciones de versiones más nuevas. Además, si el </w:t>
      </w:r>
      <w:ins w:id="3222" w:author="JORGE CONTRERAS ORTIZ" w:date="2021-09-05T18:55:00Z">
        <w:r w:rsidR="008C2FD4">
          <w:t xml:space="preserve">router </w:t>
        </w:r>
      </w:ins>
      <w:del w:id="3223" w:author="JORGE CONTRERAS ORTIZ" w:date="2021-09-05T18:55:00Z">
        <w:r w:rsidRPr="00791D37" w:rsidDel="008C2FD4">
          <w:delText xml:space="preserve">rúter </w:delText>
        </w:r>
      </w:del>
      <w:r w:rsidRPr="00791D37">
        <w:t xml:space="preserve">es un nodo Leader, este tiene una base de datos con las asignaciones de id. Los </w:t>
      </w:r>
      <w:ins w:id="3224" w:author="JORGE CONTRERAS ORTIZ" w:date="2021-09-05T18:55:00Z">
        <w:r w:rsidR="008C2FD4">
          <w:t>routers</w:t>
        </w:r>
        <w:r w:rsidR="008C2FD4" w:rsidRPr="00791D37">
          <w:t xml:space="preserve"> </w:t>
        </w:r>
      </w:ins>
      <w:del w:id="3225" w:author="JORGE CONTRERAS ORTIZ" w:date="2021-09-05T18:55:00Z">
        <w:r w:rsidRPr="00791D37" w:rsidDel="008C2FD4">
          <w:delText xml:space="preserve">rúters </w:delText>
        </w:r>
      </w:del>
      <w:r w:rsidRPr="00791D37">
        <w:t>Lideres recogen, comparan y distribuyen la información sobre los Border Routers y otros servidores disponibles para la red Thread vía MLE.</w:t>
      </w:r>
    </w:p>
    <w:p w14:paraId="45001BFA" w14:textId="77777777" w:rsidR="00B62082" w:rsidRPr="00791D37" w:rsidRDefault="00B62082" w:rsidP="00791D37">
      <w:r w:rsidRPr="00791D37">
        <w:t>Thread tiene el concepto de set completo y de set estable de nodos de red. Las redes Thread se pueden dividir en diferentes sets para romper las comunicaciones. Por lo tanto, se incluye una provisión para que cada set actúe como una red diferente, pudiendo unirse luego como una sola red. Si no hay un nodo Líder alcanzable o disponible, un REED o un Border Router pueden generar una nueva partición en la red.</w:t>
      </w:r>
    </w:p>
    <w:p w14:paraId="303E1685" w14:textId="77777777" w:rsidR="00B62082" w:rsidRPr="00791D37" w:rsidRDefault="00B62082" w:rsidP="00791D37"/>
    <w:p w14:paraId="58F2B7D8" w14:textId="076A207C" w:rsidR="00B62082" w:rsidRPr="00791D37" w:rsidRDefault="008C2FD4" w:rsidP="00FE1EC4">
      <w:pPr>
        <w:pStyle w:val="Ttulo4"/>
      </w:pPr>
      <w:bookmarkStart w:id="3226" w:name="_Toc82012124"/>
      <w:bookmarkStart w:id="3227" w:name="_Toc81499367"/>
      <w:bookmarkStart w:id="3228" w:name="_Toc82024951"/>
      <w:bookmarkStart w:id="3229" w:name="_Toc82030795"/>
      <w:r w:rsidRPr="00791D37">
        <w:lastRenderedPageBreak/>
        <w:t xml:space="preserve">CAPA DE TRANSPORTE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227"/>
      <w:r w:rsidR="00AD1498" w:rsidRPr="00791D37">
        <w:rPr>
          <w:noProof/>
        </w:rPr>
        <w:t>[12]</w:t>
      </w:r>
      <w:bookmarkEnd w:id="3226"/>
      <w:bookmarkEnd w:id="3228"/>
      <w:bookmarkEnd w:id="3229"/>
      <w:r w:rsidR="00B62082" w:rsidRPr="00791D37">
        <w:fldChar w:fldCharType="end"/>
      </w:r>
      <w:r w:rsidR="00B62082" w:rsidRPr="00791D37">
        <w:t xml:space="preserve"> </w:t>
      </w:r>
    </w:p>
    <w:p w14:paraId="7283B6E7" w14:textId="77777777" w:rsidR="00B62082" w:rsidRPr="00791D37" w:rsidRDefault="00B62082" w:rsidP="00791D37"/>
    <w:p w14:paraId="420CA92A" w14:textId="5EAD47F3" w:rsidR="00B62082" w:rsidRPr="00791D37" w:rsidRDefault="00B62082" w:rsidP="00791D37">
      <w:r w:rsidRPr="00791D37">
        <w:t xml:space="preserve">Esta capa de transporte en Thread está basada en User </w:t>
      </w:r>
      <w:proofErr w:type="spellStart"/>
      <w:r w:rsidRPr="00791D37">
        <w:t>Datagram</w:t>
      </w:r>
      <w:proofErr w:type="spellEnd"/>
      <w:r w:rsidRPr="00791D37">
        <w:t xml:space="preserve"> </w:t>
      </w:r>
      <w:proofErr w:type="spellStart"/>
      <w:r w:rsidRPr="00791D37">
        <w:t>Protocol</w:t>
      </w:r>
      <w:proofErr w:type="spellEnd"/>
      <w:r w:rsidRPr="00791D37">
        <w:t xml:space="preserve"> (UDP), descrito en RFC 768 </w:t>
      </w:r>
      <w:r w:rsidRPr="00791D37">
        <w:fldChar w:fldCharType="begin" w:fldLock="1"/>
      </w:r>
      <w:r w:rsidR="00AD1498" w:rsidRPr="00791D37">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Pr="00791D37">
        <w:fldChar w:fldCharType="separate"/>
      </w:r>
      <w:r w:rsidR="00AD1498" w:rsidRPr="00791D37">
        <w:rPr>
          <w:noProof/>
        </w:rPr>
        <w:t>[21]</w:t>
      </w:r>
      <w:r w:rsidRPr="00791D37">
        <w:fldChar w:fldCharType="end"/>
      </w:r>
      <w:r w:rsidRPr="00791D37">
        <w:t xml:space="preserve">, y en Requerimientos para Host De Internet, RFC 1122 </w:t>
      </w:r>
      <w:r w:rsidRPr="00791D37">
        <w:fldChar w:fldCharType="begin" w:fldLock="1"/>
      </w:r>
      <w:r w:rsidR="00AD1498" w:rsidRPr="00791D37">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Pr="00791D37">
        <w:fldChar w:fldCharType="separate"/>
      </w:r>
      <w:r w:rsidR="00AD1498" w:rsidRPr="00791D37">
        <w:rPr>
          <w:noProof/>
        </w:rPr>
        <w:t>[22]</w:t>
      </w:r>
      <w:r w:rsidRPr="00791D37">
        <w:fldChar w:fldCharType="end"/>
      </w:r>
      <w:r w:rsidRPr="00791D37">
        <w:t>.</w:t>
      </w:r>
    </w:p>
    <w:p w14:paraId="7AC283CD" w14:textId="10B70391" w:rsidR="00B62082" w:rsidRPr="00791D37" w:rsidRDefault="00B62082" w:rsidP="00791D37">
      <w:r w:rsidRPr="00791D37">
        <w:t xml:space="preserve">Para el protocolo de mensajería, Thread usa </w:t>
      </w:r>
      <w:proofErr w:type="spellStart"/>
      <w:r w:rsidRPr="00791D37">
        <w:t>Constrained</w:t>
      </w:r>
      <w:proofErr w:type="spellEnd"/>
      <w:r w:rsidRPr="00791D37">
        <w:t xml:space="preserve"> Application </w:t>
      </w:r>
      <w:proofErr w:type="spellStart"/>
      <w:r w:rsidRPr="00791D37">
        <w:t>Protocol</w:t>
      </w:r>
      <w:proofErr w:type="spellEnd"/>
      <w:r w:rsidRPr="00791D37">
        <w:t xml:space="preserve"> (</w:t>
      </w:r>
      <w:proofErr w:type="spellStart"/>
      <w:r w:rsidRPr="00791D37">
        <w:t>CoAP</w:t>
      </w:r>
      <w:proofErr w:type="spellEnd"/>
      <w:r w:rsidRPr="00791D37">
        <w:t xml:space="preserve">) </w:t>
      </w:r>
      <w:r w:rsidRPr="00791D37">
        <w:fldChar w:fldCharType="begin" w:fldLock="1"/>
      </w:r>
      <w:r w:rsidR="00AD1498" w:rsidRPr="00791D37">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Pr="00791D37">
        <w:fldChar w:fldCharType="separate"/>
      </w:r>
      <w:r w:rsidR="00AD1498" w:rsidRPr="00791D37">
        <w:rPr>
          <w:noProof/>
        </w:rPr>
        <w:t>[23], [24]</w:t>
      </w:r>
      <w:r w:rsidRPr="00791D37">
        <w:fldChar w:fldCharType="end"/>
      </w:r>
      <w:r w:rsidRPr="00791D37">
        <w:t xml:space="preserve"> debido a las limitaciones de baja memoria y de baja capacidad de procesamiento. El protocolo usado por </w:t>
      </w:r>
      <w:proofErr w:type="spellStart"/>
      <w:r w:rsidRPr="00791D37">
        <w:t>CoAP</w:t>
      </w:r>
      <w:proofErr w:type="spellEnd"/>
      <w:r w:rsidRPr="00791D37">
        <w:t xml:space="preserve"> es un UDP, que obliga a usar DTLS (</w:t>
      </w:r>
      <w:proofErr w:type="spellStart"/>
      <w:r w:rsidRPr="00791D37">
        <w:t>Datagram</w:t>
      </w:r>
      <w:proofErr w:type="spellEnd"/>
      <w:r w:rsidRPr="00791D37">
        <w:t xml:space="preserve"> </w:t>
      </w:r>
      <w:proofErr w:type="spellStart"/>
      <w:r w:rsidRPr="00791D37">
        <w:t>Transport</w:t>
      </w:r>
      <w:proofErr w:type="spellEnd"/>
      <w:r w:rsidRPr="00791D37">
        <w:t xml:space="preserve"> </w:t>
      </w:r>
      <w:proofErr w:type="spellStart"/>
      <w:r w:rsidRPr="00791D37">
        <w:t>Layer</w:t>
      </w:r>
      <w:proofErr w:type="spellEnd"/>
      <w:r w:rsidRPr="00791D37">
        <w:t xml:space="preserve"> Security).,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w:t>
      </w:r>
    </w:p>
    <w:p w14:paraId="73B57FE8" w14:textId="2A7C5BD8" w:rsidR="00CA64F2" w:rsidRDefault="00B62082" w:rsidP="00791D37">
      <w:pPr>
        <w:rPr>
          <w:ins w:id="3230" w:author="JORGE CONTRERAS ORTIZ" w:date="2021-09-08T23:21:00Z"/>
        </w:rPr>
      </w:pPr>
      <w:proofErr w:type="spellStart"/>
      <w:r w:rsidRPr="00791D37">
        <w:t>CoAP</w:t>
      </w:r>
      <w:proofErr w:type="spellEnd"/>
      <w:r w:rsidRPr="00791D37">
        <w:t xml:space="preserve"> tiene un conjunto de modos de seguridad y de </w:t>
      </w:r>
      <w:ins w:id="3231" w:author="JORGE CONTRERAS ORTIZ" w:date="2021-09-05T18:57:00Z">
        <w:r w:rsidR="008C2FD4">
          <w:t>cifrados de</w:t>
        </w:r>
      </w:ins>
      <w:ins w:id="3232" w:author="JORGE CONTRERAS ORTIZ" w:date="2021-09-05T18:58:00Z">
        <w:r w:rsidR="008C2FD4">
          <w:t xml:space="preserve"> </w:t>
        </w:r>
      </w:ins>
      <w:r w:rsidRPr="00791D37">
        <w:t>implementación obligatoria</w:t>
      </w:r>
      <w:del w:id="3233" w:author="JORGE CONTRERAS ORTIZ" w:date="2021-09-05T18:58:00Z">
        <w:r w:rsidRPr="00791D37" w:rsidDel="008C2FD4">
          <w:delText xml:space="preserve"> cifrados</w:delText>
        </w:r>
      </w:del>
      <w:r w:rsidRPr="00791D37">
        <w:t xml:space="preserve">. </w:t>
      </w:r>
      <w:proofErr w:type="spellStart"/>
      <w:r w:rsidRPr="00791D37">
        <w:t>CoAP</w:t>
      </w:r>
      <w:proofErr w:type="spellEnd"/>
      <w:r w:rsidRPr="00791D37">
        <w:t xml:space="preserve"> toma prestado algunos conceptos del protocolo </w:t>
      </w:r>
      <w:proofErr w:type="spellStart"/>
      <w:r w:rsidRPr="00791D37">
        <w:t>Representational</w:t>
      </w:r>
      <w:proofErr w:type="spellEnd"/>
      <w:r w:rsidRPr="00791D37">
        <w:t xml:space="preserve"> </w:t>
      </w:r>
      <w:proofErr w:type="spellStart"/>
      <w:r w:rsidRPr="00791D37">
        <w:t>State</w:t>
      </w:r>
      <w:proofErr w:type="spellEnd"/>
      <w:r w:rsidRPr="00791D37">
        <w:t xml:space="preserve"> Transfer (REST). </w:t>
      </w:r>
    </w:p>
    <w:p w14:paraId="2782A3A9" w14:textId="77777777" w:rsidR="00CA64F2" w:rsidRDefault="00CA64F2" w:rsidP="00791D37">
      <w:pPr>
        <w:rPr>
          <w:ins w:id="3234" w:author="JORGE CONTRERAS ORTIZ" w:date="2021-09-05T20:58:00Z"/>
        </w:rPr>
      </w:pPr>
    </w:p>
    <w:p w14:paraId="13473D9F" w14:textId="14F8CAA4" w:rsidR="00B62082" w:rsidRPr="00791D37" w:rsidRDefault="00B62082" w:rsidP="00791D37">
      <w:r w:rsidRPr="00791D37">
        <w:t xml:space="preserve">Los modos en los que opera </w:t>
      </w:r>
      <w:proofErr w:type="spellStart"/>
      <w:r w:rsidRPr="00791D37">
        <w:t>CoAP</w:t>
      </w:r>
      <w:proofErr w:type="spellEnd"/>
      <w:r w:rsidRPr="00791D37">
        <w:t xml:space="preserve"> son:</w:t>
      </w:r>
    </w:p>
    <w:p w14:paraId="2F13B0D7" w14:textId="77777777" w:rsidR="00B62082" w:rsidRPr="00791D37" w:rsidRDefault="00B62082" w:rsidP="00791D37">
      <w:pPr>
        <w:pStyle w:val="Prrafodelista"/>
        <w:numPr>
          <w:ilvl w:val="0"/>
          <w:numId w:val="2"/>
        </w:numPr>
      </w:pPr>
      <w:r w:rsidRPr="00791D37">
        <w:t xml:space="preserve">Modo sin seguridad (“no </w:t>
      </w:r>
      <w:proofErr w:type="spellStart"/>
      <w:r w:rsidRPr="00791D37">
        <w:t>security</w:t>
      </w:r>
      <w:proofErr w:type="spellEnd"/>
      <w:r w:rsidRPr="00791D37">
        <w:t>”).</w:t>
      </w:r>
    </w:p>
    <w:p w14:paraId="2173E4CD" w14:textId="77777777" w:rsidR="00B62082" w:rsidRPr="00791D37" w:rsidRDefault="00B62082" w:rsidP="00791D37">
      <w:pPr>
        <w:pStyle w:val="Prrafodelista"/>
        <w:numPr>
          <w:ilvl w:val="0"/>
          <w:numId w:val="2"/>
        </w:numPr>
      </w:pPr>
      <w:r w:rsidRPr="00791D37">
        <w:t>Modo Clave Pre-Compartida (“</w:t>
      </w:r>
      <w:proofErr w:type="spellStart"/>
      <w:r w:rsidRPr="00791D37">
        <w:t>Pre-shared</w:t>
      </w:r>
      <w:proofErr w:type="spellEnd"/>
      <w:r w:rsidRPr="00791D37">
        <w:t xml:space="preserve"> </w:t>
      </w:r>
      <w:proofErr w:type="spellStart"/>
      <w:r w:rsidRPr="00791D37">
        <w:t>key</w:t>
      </w:r>
      <w:proofErr w:type="spellEnd"/>
      <w:r w:rsidRPr="00791D37">
        <w:t>”).</w:t>
      </w:r>
    </w:p>
    <w:p w14:paraId="761D44E4" w14:textId="59CD5911" w:rsidR="00B62082" w:rsidRDefault="00B62082" w:rsidP="00791D37">
      <w:pPr>
        <w:pStyle w:val="Prrafodelista"/>
        <w:numPr>
          <w:ilvl w:val="0"/>
          <w:numId w:val="2"/>
        </w:numPr>
        <w:rPr>
          <w:ins w:id="3235" w:author="JORGE CONTRERAS ORTIZ" w:date="2021-09-05T20:58:00Z"/>
        </w:rPr>
      </w:pPr>
      <w:r w:rsidRPr="00791D37">
        <w:t>Modo Certificado (“</w:t>
      </w:r>
      <w:proofErr w:type="spellStart"/>
      <w:r w:rsidRPr="00791D37">
        <w:t>certificate</w:t>
      </w:r>
      <w:proofErr w:type="spellEnd"/>
      <w:r w:rsidRPr="00791D37">
        <w:t>”).</w:t>
      </w:r>
    </w:p>
    <w:p w14:paraId="0F886290" w14:textId="77777777" w:rsidR="00CA64F2" w:rsidRPr="00791D37" w:rsidRDefault="00CA64F2">
      <w:pPr>
        <w:pStyle w:val="Prrafodelista"/>
        <w:pPrChange w:id="3236" w:author="JORGE CONTRERAS ORTIZ" w:date="2021-09-05T20:58:00Z">
          <w:pPr>
            <w:pStyle w:val="Prrafodelista"/>
            <w:numPr>
              <w:numId w:val="2"/>
            </w:numPr>
            <w:ind w:hanging="360"/>
          </w:pPr>
        </w:pPrChange>
      </w:pPr>
    </w:p>
    <w:p w14:paraId="5BE8D66A" w14:textId="74E0AB1E" w:rsidR="00B62082" w:rsidRPr="00791D37" w:rsidRDefault="00B62082" w:rsidP="00791D37">
      <w:proofErr w:type="spellStart"/>
      <w:r w:rsidRPr="00791D37">
        <w:t>CoAPs</w:t>
      </w:r>
      <w:proofErr w:type="spellEnd"/>
      <w:r w:rsidRPr="00791D37">
        <w:t xml:space="preserve"> (</w:t>
      </w:r>
      <w:proofErr w:type="spellStart"/>
      <w:r w:rsidRPr="00791D37">
        <w:t>CoAP</w:t>
      </w:r>
      <w:proofErr w:type="spellEnd"/>
      <w:r w:rsidRPr="00791D37">
        <w:t xml:space="preserve"> seguro) puede también configurarse en el modo “raw </w:t>
      </w:r>
      <w:proofErr w:type="spellStart"/>
      <w:r w:rsidRPr="00791D37">
        <w:t>public</w:t>
      </w:r>
      <w:proofErr w:type="spellEnd"/>
      <w:r w:rsidRPr="00791D37">
        <w:t xml:space="preserve"> </w:t>
      </w:r>
      <w:proofErr w:type="spellStart"/>
      <w:r w:rsidRPr="00791D37">
        <w:t>key</w:t>
      </w:r>
      <w:proofErr w:type="spellEnd"/>
      <w:r w:rsidRPr="00791D37">
        <w:t xml:space="preserve">”, definido en RFC 7250 </w:t>
      </w:r>
      <w:r w:rsidRPr="00791D37">
        <w:fldChar w:fldCharType="begin" w:fldLock="1"/>
      </w:r>
      <w:r w:rsidR="00AD1498" w:rsidRPr="00791D37">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Pr="00791D37">
        <w:fldChar w:fldCharType="separate"/>
      </w:r>
      <w:r w:rsidR="00AD1498" w:rsidRPr="00791D37">
        <w:rPr>
          <w:noProof/>
        </w:rPr>
        <w:t>[26]</w:t>
      </w:r>
      <w:r w:rsidRPr="00791D37">
        <w:fldChar w:fldCharType="end"/>
      </w:r>
      <w:r w:rsidRPr="00791D37">
        <w:t xml:space="preserve">. En el modo de Clave Pre-Compartida, </w:t>
      </w:r>
      <w:proofErr w:type="spellStart"/>
      <w:r w:rsidRPr="00791D37">
        <w:t>CoAP</w:t>
      </w:r>
      <w:proofErr w:type="spellEnd"/>
      <w:r w:rsidRPr="00791D37">
        <w:t xml:space="preserve"> junta claves Pre-Compartidas con una lista de los correspondientes nodos de comunicación. En cuanto al modo Certificado, </w:t>
      </w:r>
      <w:del w:id="3237" w:author="JORGE CONTRERAS ORTIZ" w:date="2021-09-06T00:05:00Z">
        <w:r w:rsidRPr="00791D37" w:rsidDel="0046525E">
          <w:delText>esta</w:delText>
        </w:r>
      </w:del>
      <w:ins w:id="3238" w:author="JORGE CONTRERAS ORTIZ" w:date="2021-09-06T00:05:00Z">
        <w:r w:rsidR="0046525E" w:rsidRPr="00791D37">
          <w:t>está</w:t>
        </w:r>
      </w:ins>
      <w:r w:rsidRPr="00791D37">
        <w:t xml:space="preserve"> muy bien establecido, pero se desaconseja su uso debido a las limitaciones de recursos.</w:t>
      </w:r>
    </w:p>
    <w:p w14:paraId="0E767674" w14:textId="77777777" w:rsidR="00B62082" w:rsidRPr="00791D37" w:rsidRDefault="00B62082" w:rsidP="00791D37">
      <w:r w:rsidRPr="00791D37">
        <w:t>El modo sin seguridad es solo recomendable cuando en la capa de Enlace de Datos hay encriptación disponible y en uso.</w:t>
      </w:r>
    </w:p>
    <w:p w14:paraId="71AB00BA" w14:textId="57E7A3C6" w:rsidR="00B62082" w:rsidRPr="00791D37" w:rsidRDefault="00B62082" w:rsidP="00791D37">
      <w:r w:rsidRPr="00791D37">
        <w:t>Thread usa encriptación DTLS en la capa de Transporte en caso de que el hardware no soporte la encriptación de los datos. Otra posibilidad es una doble encriptación, tanto en la capa de transporte como en la de enlace de datos</w:t>
      </w:r>
      <w:ins w:id="3239" w:author="JORGE CONTRERAS ORTIZ" w:date="2021-09-05T18:58:00Z">
        <w:r w:rsidR="008C2FD4">
          <w:t xml:space="preserve"> (capa MAC)</w:t>
        </w:r>
      </w:ins>
      <w:r w:rsidRPr="00791D37">
        <w:t>, lo cual reduce el ratio de compresión, dejando paso a su vez a más transmisiones de paquetes y potencias consumidas mayores</w:t>
      </w:r>
      <w:ins w:id="3240" w:author="JORGE CONTRERAS ORTIZ" w:date="2021-09-05T18:58:00Z">
        <w:r w:rsidR="008C2FD4">
          <w:t>.</w:t>
        </w:r>
      </w:ins>
      <w:del w:id="3241" w:author="JORGE CONTRERAS ORTIZ" w:date="2021-09-05T18:58:00Z">
        <w:r w:rsidRPr="00791D37" w:rsidDel="008C2FD4">
          <w:delText>-</w:delText>
        </w:r>
      </w:del>
    </w:p>
    <w:p w14:paraId="4847CF70" w14:textId="77777777" w:rsidR="00B62082" w:rsidRPr="00791D37" w:rsidRDefault="00B62082" w:rsidP="00791D37"/>
    <w:p w14:paraId="05EDDCE0" w14:textId="7360C0C7" w:rsidR="00B62082" w:rsidRPr="00791D37" w:rsidRDefault="008C2FD4" w:rsidP="00FE1EC4">
      <w:pPr>
        <w:pStyle w:val="Ttulo4"/>
      </w:pPr>
      <w:bookmarkStart w:id="3242" w:name="_Toc82012125"/>
      <w:bookmarkStart w:id="3243" w:name="_Toc81499368"/>
      <w:bookmarkStart w:id="3244" w:name="_Ref81935316"/>
      <w:bookmarkStart w:id="3245" w:name="_Toc82024952"/>
      <w:bookmarkStart w:id="3246" w:name="_Toc82030796"/>
      <w:r w:rsidRPr="00791D37">
        <w:t xml:space="preserve">SEGURIDAD Y </w:t>
      </w:r>
      <w:ins w:id="3247" w:author="JORGE CONTRERAS ORTIZ" w:date="2021-09-05T19:00:00Z">
        <w:r>
          <w:t>COMMISSIONING</w:t>
        </w:r>
        <w:r w:rsidRPr="00791D37">
          <w:t xml:space="preserve"> </w:t>
        </w:r>
      </w:ins>
      <w:del w:id="3248" w:author="JORGE CONTRERAS ORTIZ" w:date="2021-09-05T19:00:00Z">
        <w:r w:rsidRPr="00791D37" w:rsidDel="008C2FD4">
          <w:delText xml:space="preserve">COMISIÓN </w:delText>
        </w:r>
      </w:del>
      <w:r w:rsidRPr="00791D37">
        <w:t xml:space="preserve">DE DISPOSITIVOS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00B62082" w:rsidRPr="00791D37">
        <w:fldChar w:fldCharType="separate"/>
      </w:r>
      <w:bookmarkEnd w:id="3243"/>
      <w:r w:rsidR="00AD1498" w:rsidRPr="00791D37">
        <w:rPr>
          <w:noProof/>
        </w:rPr>
        <w:t>[10], [12]</w:t>
      </w:r>
      <w:bookmarkEnd w:id="3242"/>
      <w:bookmarkEnd w:id="3245"/>
      <w:bookmarkEnd w:id="3246"/>
      <w:r w:rsidR="00B62082" w:rsidRPr="00791D37">
        <w:fldChar w:fldCharType="end"/>
      </w:r>
      <w:bookmarkEnd w:id="3244"/>
    </w:p>
    <w:p w14:paraId="113F210B" w14:textId="77777777" w:rsidR="00B62082" w:rsidRPr="00791D37" w:rsidRDefault="00B62082" w:rsidP="00791D37"/>
    <w:p w14:paraId="3DE36828" w14:textId="06638681" w:rsidR="00B62082" w:rsidRPr="00791D37" w:rsidRDefault="00B62082" w:rsidP="00791D37">
      <w:r w:rsidRPr="00791D37">
        <w:t xml:space="preserve">Para dicho Commissioning </w:t>
      </w:r>
      <w:commentRangeStart w:id="3249"/>
      <w:commentRangeEnd w:id="3249"/>
      <w:r w:rsidRPr="00791D37">
        <w:rPr>
          <w:rStyle w:val="Refdecomentario"/>
        </w:rPr>
        <w:commentReference w:id="3249"/>
      </w:r>
      <w:r w:rsidRPr="00791D37">
        <w:t xml:space="preserve">Thread usa </w:t>
      </w:r>
      <w:proofErr w:type="spellStart"/>
      <w:r w:rsidRPr="00791D37">
        <w:t>MeshCoP</w:t>
      </w:r>
      <w:proofErr w:type="spellEnd"/>
      <w:r w:rsidRPr="00791D37">
        <w:t xml:space="preserve"> (</w:t>
      </w:r>
      <w:proofErr w:type="spellStart"/>
      <w:r w:rsidRPr="00791D37">
        <w:t>Mesh</w:t>
      </w:r>
      <w:proofErr w:type="spellEnd"/>
      <w:r w:rsidRPr="00791D37">
        <w:t xml:space="preserve"> Commissioning </w:t>
      </w:r>
      <w:proofErr w:type="spellStart"/>
      <w:r w:rsidRPr="00791D37">
        <w:t>Protocol</w:t>
      </w:r>
      <w:proofErr w:type="spellEnd"/>
      <w:r w:rsidRPr="00791D37">
        <w:t xml:space="preserve">), el cual permite una autenticación, </w:t>
      </w:r>
      <w:del w:id="3250" w:author="JORGE CONTRERAS ORTIZ" w:date="2021-09-08T09:42:00Z">
        <w:r w:rsidRPr="00791D37" w:rsidDel="009373D8">
          <w:delText xml:space="preserve">una </w:delText>
        </w:r>
      </w:del>
      <w:ins w:id="3251" w:author="JORGE CONTRERAS ORTIZ" w:date="2021-09-08T09:42:00Z">
        <w:r w:rsidR="009373D8">
          <w:t>un control</w:t>
        </w:r>
        <w:r w:rsidR="009373D8" w:rsidRPr="00791D37" w:rsidDel="009373D8">
          <w:t xml:space="preserve"> </w:t>
        </w:r>
      </w:ins>
      <w:del w:id="3252" w:author="JORGE CONTRERAS ORTIZ" w:date="2021-09-08T09:42:00Z">
        <w:r w:rsidRPr="00791D37" w:rsidDel="009373D8">
          <w:delText xml:space="preserve">comisión </w:delText>
        </w:r>
      </w:del>
      <w:r w:rsidRPr="00791D37">
        <w:t>y una unión a la red de nuevos dispositivos desconocidos a la red de manera segura.</w:t>
      </w:r>
    </w:p>
    <w:p w14:paraId="581F931B" w14:textId="77777777" w:rsidR="00B62082" w:rsidRPr="00791D37" w:rsidRDefault="00B62082" w:rsidP="00791D37">
      <w:r w:rsidRPr="00791D37">
        <w:t xml:space="preserve">Una PAN Thread es una malla de dispositivos autónoma que se autoconfigura con la interfaz y la capa de enlace a nivel de seguridad de IEEE 802.15.4. Cada dispositivo de la PAN debe poseer una clave maestra secreta compartida y actualizada. </w:t>
      </w:r>
    </w:p>
    <w:p w14:paraId="4E5B6513" w14:textId="11F48C6B" w:rsidR="00B62082" w:rsidRDefault="00B62082" w:rsidP="00791D37">
      <w:pPr>
        <w:rPr>
          <w:ins w:id="3253" w:author="JORGE CONTRERAS ORTIZ" w:date="2021-09-08T23:22:00Z"/>
        </w:rPr>
      </w:pPr>
      <w:r w:rsidRPr="00791D37">
        <w:t xml:space="preserve">Para añadir a la PAN un dispositivo, primero habrá que autenticarlo manualmente como un dispositivo </w:t>
      </w:r>
      <w:ins w:id="3254" w:author="JORGE CONTRERAS ORTIZ" w:date="2021-09-08T09:47:00Z">
        <w:r w:rsidR="00916534">
          <w:t xml:space="preserve">aceptado </w:t>
        </w:r>
      </w:ins>
      <w:del w:id="3255" w:author="JORGE CONTRERAS ORTIZ" w:date="2021-09-08T09:47:00Z">
        <w:r w:rsidRPr="00791D37" w:rsidDel="00916534">
          <w:delText xml:space="preserve">elegible </w:delText>
        </w:r>
      </w:del>
      <w:r w:rsidRPr="00791D37">
        <w:t xml:space="preserve">para unirse a la red, prosiguiendo con </w:t>
      </w:r>
      <w:ins w:id="3256" w:author="JORGE CONTRERAS ORTIZ" w:date="2021-09-05T18:59:00Z">
        <w:r w:rsidR="008C2FD4">
          <w:t xml:space="preserve">el proceso de </w:t>
        </w:r>
      </w:ins>
      <w:ins w:id="3257" w:author="JORGE CONTRERAS ORTIZ" w:date="2021-09-05T19:00:00Z">
        <w:r w:rsidR="008C2FD4">
          <w:t>commissioning</w:t>
        </w:r>
      </w:ins>
      <w:del w:id="3258" w:author="JORGE CONTRERAS ORTIZ" w:date="2021-09-05T18:59:00Z">
        <w:r w:rsidRPr="00791D37" w:rsidDel="008C2FD4">
          <w:delText>la comisión</w:delText>
        </w:r>
      </w:del>
      <w:r w:rsidRPr="00791D37">
        <w:t xml:space="preserve"> del dispositivo y compartiéndole la clave maestra de la PAN a través de un canal seguro. </w:t>
      </w:r>
    </w:p>
    <w:p w14:paraId="6DBBAA07" w14:textId="77777777" w:rsidR="009F57D4" w:rsidRPr="00791D37" w:rsidRDefault="009F57D4" w:rsidP="00791D37"/>
    <w:p w14:paraId="234163D2" w14:textId="5FC36824" w:rsidR="00B62082" w:rsidRPr="00791D37" w:rsidRDefault="00B62082" w:rsidP="00791D37">
      <w:r w:rsidRPr="00791D37">
        <w:lastRenderedPageBreak/>
        <w:t xml:space="preserve">Los dos principales métodos </w:t>
      </w:r>
      <w:ins w:id="3259" w:author="JORGE CONTRERAS ORTIZ" w:date="2021-09-05T23:43:00Z">
        <w:r w:rsidR="001749E7">
          <w:t xml:space="preserve">de </w:t>
        </w:r>
      </w:ins>
      <w:ins w:id="3260" w:author="JORGE CONTRERAS ORTIZ" w:date="2021-09-05T23:44:00Z">
        <w:r w:rsidR="001749E7">
          <w:t>commissioning</w:t>
        </w:r>
        <w:r w:rsidR="001749E7" w:rsidRPr="00791D37">
          <w:t xml:space="preserve"> </w:t>
        </w:r>
        <w:r w:rsidR="001749E7">
          <w:t xml:space="preserve"> </w:t>
        </w:r>
      </w:ins>
      <w:del w:id="3261" w:author="JORGE CONTRERAS ORTIZ" w:date="2021-09-05T23:43:00Z">
        <w:r w:rsidRPr="00791D37" w:rsidDel="001749E7">
          <w:delText xml:space="preserve">para la comisión </w:delText>
        </w:r>
      </w:del>
      <w:del w:id="3262" w:author="JORGE CONTRERAS ORTIZ" w:date="2021-09-05T23:44:00Z">
        <w:r w:rsidRPr="00791D37" w:rsidDel="001749E7">
          <w:delText>que tiene</w:delText>
        </w:r>
      </w:del>
      <w:ins w:id="3263" w:author="JORGE CONTRERAS ORTIZ" w:date="2021-09-05T23:44:00Z">
        <w:r w:rsidR="001749E7">
          <w:t>disponibles en</w:t>
        </w:r>
      </w:ins>
      <w:r w:rsidRPr="00791D37">
        <w:t xml:space="preserve"> Thread son:</w:t>
      </w:r>
    </w:p>
    <w:p w14:paraId="1E9F2191" w14:textId="375AA22D" w:rsidR="00B62082" w:rsidRDefault="00B62082" w:rsidP="00791D37">
      <w:pPr>
        <w:pStyle w:val="Prrafodelista"/>
        <w:numPr>
          <w:ilvl w:val="0"/>
          <w:numId w:val="2"/>
        </w:numPr>
        <w:rPr>
          <w:ins w:id="3264" w:author="JORGE CONTRERAS ORTIZ" w:date="2021-09-05T19:01:00Z"/>
        </w:rPr>
      </w:pPr>
      <w:r w:rsidRPr="00791D37">
        <w:t xml:space="preserve">Usando el método Out-of-band, configurar directamente sobre el dispositivo toda la información necesaria para </w:t>
      </w:r>
      <w:del w:id="3265" w:author="JORGE CONTRERAS ORTIZ" w:date="2021-09-05T23:44:00Z">
        <w:r w:rsidRPr="00791D37" w:rsidDel="00FE4769">
          <w:delText>la comisión</w:delText>
        </w:r>
      </w:del>
      <w:ins w:id="3266" w:author="JORGE CONTRERAS ORTIZ" w:date="2021-09-05T23:44:00Z">
        <w:r w:rsidR="00FE4769">
          <w:t>el proceso de commissioning</w:t>
        </w:r>
      </w:ins>
      <w:r w:rsidRPr="00791D37">
        <w:t>. Esta información permitirá a los dispositivos que quieran unirse, que se unan a la red Thread correcta.</w:t>
      </w:r>
      <w:ins w:id="3267" w:author="JORGE CONTRERAS ORTIZ" w:date="2021-09-08T09:40:00Z">
        <w:r w:rsidR="009373D8">
          <w:t xml:space="preserve"> Este método se desarrollará más detalladamente en </w:t>
        </w:r>
      </w:ins>
      <w:ins w:id="3268" w:author="JORGE CONTRERAS ORTIZ" w:date="2021-09-08T09:41:00Z">
        <w:r w:rsidR="009373D8">
          <w:fldChar w:fldCharType="begin"/>
        </w:r>
        <w:r w:rsidR="009373D8">
          <w:instrText xml:space="preserve"> REF _Ref81986492 \w \h </w:instrText>
        </w:r>
      </w:ins>
      <w:r w:rsidR="009373D8">
        <w:fldChar w:fldCharType="separate"/>
      </w:r>
      <w:ins w:id="3269" w:author="JORGE CONTRERAS ORTIZ" w:date="2021-09-08T21:58:00Z">
        <w:r w:rsidR="007865AB">
          <w:t>3.3.3</w:t>
        </w:r>
      </w:ins>
      <w:ins w:id="3270" w:author="JORGE CONTRERAS ORTIZ" w:date="2021-09-08T09:41:00Z">
        <w:r w:rsidR="009373D8">
          <w:fldChar w:fldCharType="end"/>
        </w:r>
        <w:r w:rsidR="009373D8">
          <w:t xml:space="preserve"> </w:t>
        </w:r>
        <w:r w:rsidR="009373D8">
          <w:fldChar w:fldCharType="begin"/>
        </w:r>
        <w:r w:rsidR="009373D8">
          <w:instrText xml:space="preserve"> REF _Ref81986502 \h </w:instrText>
        </w:r>
      </w:ins>
      <w:r w:rsidR="009373D8">
        <w:fldChar w:fldCharType="separate"/>
      </w:r>
      <w:ins w:id="3271" w:author="JORGE CONTRERAS ORTIZ" w:date="2021-09-08T21:58:00Z">
        <w:r w:rsidR="007865AB" w:rsidRPr="00791D37">
          <w:t>CONFIGURACIÓN DE RED</w:t>
        </w:r>
      </w:ins>
      <w:ins w:id="3272" w:author="JORGE CONTRERAS ORTIZ" w:date="2021-09-08T09:41:00Z">
        <w:r w:rsidR="009373D8">
          <w:fldChar w:fldCharType="end"/>
        </w:r>
        <w:r w:rsidR="009373D8">
          <w:t xml:space="preserve"> de manera aplicada a nuestro proyecto.</w:t>
        </w:r>
      </w:ins>
    </w:p>
    <w:p w14:paraId="3F0011C0" w14:textId="77777777" w:rsidR="008C2FD4" w:rsidRPr="00791D37" w:rsidRDefault="008C2FD4">
      <w:pPr>
        <w:pStyle w:val="Prrafodelista"/>
        <w:pPrChange w:id="3273" w:author="JORGE CONTRERAS ORTIZ" w:date="2021-09-05T19:01:00Z">
          <w:pPr>
            <w:pStyle w:val="Prrafodelista"/>
            <w:numPr>
              <w:numId w:val="2"/>
            </w:numPr>
            <w:ind w:hanging="360"/>
          </w:pPr>
        </w:pPrChange>
      </w:pPr>
    </w:p>
    <w:p w14:paraId="59D78CF1" w14:textId="593F1392" w:rsidR="00B62082" w:rsidRPr="00791D37" w:rsidRDefault="00B62082" w:rsidP="00791D37">
      <w:pPr>
        <w:pStyle w:val="Prrafodelista"/>
        <w:numPr>
          <w:ilvl w:val="0"/>
          <w:numId w:val="2"/>
        </w:numPr>
      </w:pPr>
      <w:r w:rsidRPr="00791D37">
        <w:t xml:space="preserve">Establece una sesión de </w:t>
      </w:r>
      <w:ins w:id="3274" w:author="JORGE CONTRERAS ORTIZ" w:date="2021-09-05T19:00:00Z">
        <w:r w:rsidR="008C2FD4">
          <w:t>commissioning</w:t>
        </w:r>
        <w:r w:rsidR="008C2FD4" w:rsidRPr="00791D37">
          <w:t xml:space="preserve"> </w:t>
        </w:r>
      </w:ins>
      <w:del w:id="3275" w:author="JORGE CONTRERAS ORTIZ" w:date="2021-09-05T19:00:00Z">
        <w:r w:rsidRPr="00791D37" w:rsidDel="008C2FD4">
          <w:delText xml:space="preserve">comisión </w:delText>
        </w:r>
      </w:del>
      <w:r w:rsidRPr="00791D37">
        <w:t>entre un</w:t>
      </w:r>
      <w:ins w:id="3276" w:author="JORGE CONTRERAS ORTIZ" w:date="2021-09-05T19:00:00Z">
        <w:r w:rsidR="008C2FD4">
          <w:t>a</w:t>
        </w:r>
      </w:ins>
      <w:r w:rsidRPr="00791D37">
        <w:t xml:space="preserve"> aplicación</w:t>
      </w:r>
      <w:ins w:id="3277" w:author="JORGE CONTRERAS ORTIZ" w:date="2021-09-05T19:01:00Z">
        <w:r w:rsidR="008C2FD4">
          <w:t xml:space="preserve"> propia</w:t>
        </w:r>
      </w:ins>
      <w:r w:rsidRPr="00791D37">
        <w:t xml:space="preserve"> de </w:t>
      </w:r>
      <w:ins w:id="3278" w:author="JORGE CONTRERAS ORTIZ" w:date="2021-09-05T19:00:00Z">
        <w:r w:rsidR="008C2FD4">
          <w:t>commissioning</w:t>
        </w:r>
      </w:ins>
      <w:del w:id="3279" w:author="JORGE CONTRERAS ORTIZ" w:date="2021-09-05T19:00:00Z">
        <w:r w:rsidRPr="00791D37" w:rsidDel="008C2FD4">
          <w:delText>comisión</w:delText>
        </w:r>
      </w:del>
      <w:r w:rsidRPr="00791D37">
        <w:t>, ya sea en web, teléfono móvil, etc y el dispositivo que se quiere unir. Esta aplicación de comisión le da la información necesaria al dispositivo para que se conecte a la red adecuada.</w:t>
      </w:r>
    </w:p>
    <w:p w14:paraId="3D46EE84" w14:textId="37E01929" w:rsidR="00B62082" w:rsidRPr="00791D37" w:rsidRDefault="00B62082" w:rsidP="00791D37">
      <w:r w:rsidRPr="00791D37">
        <w:t xml:space="preserve">Antes de que un dispositivo sea autenticado, el propio </w:t>
      </w:r>
      <w:ins w:id="3280" w:author="JORGE CONTRERAS ORTIZ" w:date="2021-09-05T19:02:00Z">
        <w:r w:rsidR="008C2FD4" w:rsidRPr="00791D37">
          <w:t>Commissioner</w:t>
        </w:r>
        <w:r w:rsidR="008C2FD4" w:rsidRPr="00791D37" w:rsidDel="008C2FD4">
          <w:t xml:space="preserve"> </w:t>
        </w:r>
      </w:ins>
      <w:del w:id="3281" w:author="JORGE CONTRERAS ORTIZ" w:date="2021-09-05T19:02:00Z">
        <w:r w:rsidRPr="00791D37" w:rsidDel="008C2FD4">
          <w:delText xml:space="preserve">Comisario </w:delText>
        </w:r>
      </w:del>
      <w:r w:rsidRPr="00791D37">
        <w:t xml:space="preserve">deberá autenticarse también. Para ello se establece una conexión socket cliente/servidor, la </w:t>
      </w:r>
      <w:del w:id="3282" w:author="JORGE CONTRERAS ORTIZ" w:date="2021-09-05T19:01:00Z">
        <w:r w:rsidRPr="00791D37" w:rsidDel="008C2FD4">
          <w:delText>cuál</w:delText>
        </w:r>
      </w:del>
      <w:ins w:id="3283" w:author="JORGE CONTRERAS ORTIZ" w:date="2021-09-05T19:01:00Z">
        <w:r w:rsidR="008C2FD4" w:rsidRPr="00791D37">
          <w:t>cual</w:t>
        </w:r>
      </w:ins>
      <w:r w:rsidRPr="00791D37">
        <w:t xml:space="preserve"> se le llamará Sesió</w:t>
      </w:r>
      <w:ins w:id="3284" w:author="JORGE CONTRERAS ORTIZ" w:date="2021-09-05T19:02:00Z">
        <w:r w:rsidR="008C2FD4">
          <w:t>n d</w:t>
        </w:r>
      </w:ins>
      <w:del w:id="3285" w:author="JORGE CONTRERAS ORTIZ" w:date="2021-09-05T19:02:00Z">
        <w:r w:rsidRPr="00791D37" w:rsidDel="008C2FD4">
          <w:delText>n d</w:delText>
        </w:r>
      </w:del>
      <w:r w:rsidRPr="00791D37">
        <w:t>e</w:t>
      </w:r>
      <w:del w:id="3286" w:author="JORGE CONTRERAS ORTIZ" w:date="2021-09-05T19:02:00Z">
        <w:r w:rsidRPr="00791D37" w:rsidDel="008C2FD4">
          <w:delText xml:space="preserve"> </w:delText>
        </w:r>
      </w:del>
      <w:ins w:id="3287" w:author="JORGE CONTRERAS ORTIZ" w:date="2021-09-05T19:02:00Z">
        <w:r w:rsidR="008C2FD4">
          <w:t xml:space="preserve"> </w:t>
        </w:r>
      </w:ins>
      <w:ins w:id="3288" w:author="JORGE CONTRERAS ORTIZ" w:date="2021-09-05T19:01:00Z">
        <w:r w:rsidR="008C2FD4">
          <w:t>Commissioning</w:t>
        </w:r>
        <w:r w:rsidR="008C2FD4" w:rsidRPr="00791D37">
          <w:t xml:space="preserve"> </w:t>
        </w:r>
      </w:ins>
      <w:del w:id="3289" w:author="JORGE CONTRERAS ORTIZ" w:date="2021-09-05T19:01:00Z">
        <w:r w:rsidRPr="00791D37" w:rsidDel="008C2FD4">
          <w:delText xml:space="preserve">Comisión </w:delText>
        </w:r>
      </w:del>
      <w:r w:rsidRPr="00791D37">
        <w:t xml:space="preserve">y sucede entre el </w:t>
      </w:r>
      <w:del w:id="3290" w:author="JORGE CONTRERAS ORTIZ" w:date="2021-09-05T19:01:00Z">
        <w:r w:rsidRPr="00791D37" w:rsidDel="008C2FD4">
          <w:delText xml:space="preserve">Comisario </w:delText>
        </w:r>
      </w:del>
      <w:ins w:id="3291" w:author="JORGE CONTRERAS ORTIZ" w:date="2021-09-05T19:02:00Z">
        <w:r w:rsidR="008C2FD4" w:rsidRPr="00791D37">
          <w:t xml:space="preserve">Commissioner </w:t>
        </w:r>
      </w:ins>
      <w:r w:rsidRPr="00791D37">
        <w:t xml:space="preserve">y el propio Border Router (BR) usando DTLS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 xml:space="preserve">) o TLS (RFC 5246 </w:t>
      </w:r>
      <w:r w:rsidRPr="00791D37">
        <w:fldChar w:fldCharType="begin" w:fldLock="1"/>
      </w:r>
      <w:r w:rsidR="00AD1498" w:rsidRPr="00791D37">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Pr="00791D37">
        <w:fldChar w:fldCharType="separate"/>
      </w:r>
      <w:r w:rsidR="00AD1498" w:rsidRPr="00791D37">
        <w:rPr>
          <w:noProof/>
        </w:rPr>
        <w:t>[27]</w:t>
      </w:r>
      <w:r w:rsidRPr="00791D37">
        <w:fldChar w:fldCharType="end"/>
      </w:r>
      <w:r w:rsidRPr="00791D37">
        <w:t xml:space="preserve">). Esta sesión abierta usa un determinado puerto UDP y se usa una credencial conocida como Pre-Shared Key for Commissioner. Tras terminar esta autenticación, el </w:t>
      </w:r>
      <w:ins w:id="3292" w:author="JORGE CONTRERAS ORTIZ" w:date="2021-09-05T19:02:00Z">
        <w:r w:rsidR="008C2FD4" w:rsidRPr="00791D37">
          <w:t>Commissioner</w:t>
        </w:r>
        <w:r w:rsidR="008C2FD4" w:rsidRPr="00791D37" w:rsidDel="008C2FD4">
          <w:t xml:space="preserve"> </w:t>
        </w:r>
      </w:ins>
      <w:del w:id="3293" w:author="JORGE CONTRERAS ORTIZ" w:date="2021-09-05T19:02:00Z">
        <w:r w:rsidRPr="00791D37" w:rsidDel="008C2FD4">
          <w:delText xml:space="preserve">Comisario </w:delText>
        </w:r>
      </w:del>
      <w:r w:rsidRPr="00791D37">
        <w:t xml:space="preserve">se registra con el BR, y este último comparte la información del </w:t>
      </w:r>
      <w:ins w:id="3294" w:author="JORGE CONTRERAS ORTIZ" w:date="2021-09-05T19:02:00Z">
        <w:r w:rsidR="006E3638" w:rsidRPr="00791D37">
          <w:t>Commissioner</w:t>
        </w:r>
        <w:r w:rsidR="006E3638" w:rsidRPr="00791D37" w:rsidDel="006E3638">
          <w:t xml:space="preserve"> </w:t>
        </w:r>
      </w:ins>
      <w:del w:id="3295" w:author="JORGE CONTRERAS ORTIZ" w:date="2021-09-05T19:02:00Z">
        <w:r w:rsidRPr="00791D37" w:rsidDel="006E3638">
          <w:delText xml:space="preserve">Comisario </w:delText>
        </w:r>
      </w:del>
      <w:r w:rsidRPr="00791D37">
        <w:t xml:space="preserve">al Nodo Leader, el cuál procederá a aceptar o rechazar al </w:t>
      </w:r>
      <w:ins w:id="3296" w:author="JORGE CONTRERAS ORTIZ" w:date="2021-09-05T20:58:00Z">
        <w:r w:rsidR="00CA64F2" w:rsidRPr="00791D37">
          <w:t>Commissioner</w:t>
        </w:r>
      </w:ins>
      <w:del w:id="3297" w:author="JORGE CONTRERAS ORTIZ" w:date="2021-09-05T19:03:00Z">
        <w:r w:rsidRPr="00791D37" w:rsidDel="006E3638">
          <w:delText>Comisario</w:delText>
        </w:r>
      </w:del>
      <w:r w:rsidRPr="00791D37">
        <w:t xml:space="preserve">. En caso de ser aceptado el </w:t>
      </w:r>
      <w:ins w:id="3298" w:author="JORGE CONTRERAS ORTIZ" w:date="2021-09-05T19:03:00Z">
        <w:r w:rsidR="006E3638" w:rsidRPr="00791D37">
          <w:t>Commissioner</w:t>
        </w:r>
      </w:ins>
      <w:del w:id="3299" w:author="JORGE CONTRERAS ORTIZ" w:date="2021-09-05T19:03:00Z">
        <w:r w:rsidRPr="00791D37" w:rsidDel="006E3638">
          <w:delText>Comisario</w:delText>
        </w:r>
      </w:del>
      <w:r w:rsidRPr="00791D37">
        <w:t>, el L</w:t>
      </w:r>
      <w:ins w:id="3300" w:author="JORGE CONTRERAS ORTIZ" w:date="2021-09-05T19:03:00Z">
        <w:r w:rsidR="006E3638">
          <w:t>ea</w:t>
        </w:r>
      </w:ins>
      <w:del w:id="3301" w:author="JORGE CONTRERAS ORTIZ" w:date="2021-09-05T19:03:00Z">
        <w:r w:rsidRPr="00791D37" w:rsidDel="006E3638">
          <w:delText>í</w:delText>
        </w:r>
      </w:del>
      <w:r w:rsidRPr="00791D37">
        <w:t>der manda su información a los Joiner Routers (JR) de la PAN.</w:t>
      </w:r>
    </w:p>
    <w:p w14:paraId="6539062F" w14:textId="77777777" w:rsidR="00B62082" w:rsidRPr="00791D37" w:rsidRDefault="00B62082" w:rsidP="00791D37">
      <w:r w:rsidRPr="00791D37">
        <w:t>Cuando un dispositivo desea unirse a la PAN, se le llama Joiner Device (JD). Para unirse a la PAN, el JD debe enviar mensajes de Descubrimiento Solicitud/Respuesta usando MLE en modo inseguro a un JR.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57AF16CF" w14:textId="0A110363" w:rsidR="00B62082" w:rsidRPr="00791D37" w:rsidRDefault="00B62082" w:rsidP="00791D37">
      <w:r w:rsidRPr="00791D37">
        <w:t xml:space="preserve">Una vez en la red, el JD mandará un saludo vía DTLS al JR, estableciendo con él una Joiner </w:t>
      </w:r>
      <w:proofErr w:type="spellStart"/>
      <w:r w:rsidRPr="00791D37">
        <w:t>Session</w:t>
      </w:r>
      <w:proofErr w:type="spellEnd"/>
      <w:r w:rsidRPr="00791D37">
        <w:t xml:space="preserve"> (JS). El JR mandará mensajes UDP al BR, el </w:t>
      </w:r>
      <w:del w:id="3302" w:author="JORGE CONTRERAS ORTIZ" w:date="2021-09-05T19:05:00Z">
        <w:r w:rsidRPr="00791D37" w:rsidDel="006E3638">
          <w:delText>cuál</w:delText>
        </w:r>
      </w:del>
      <w:ins w:id="3303" w:author="JORGE CONTRERAS ORTIZ" w:date="2021-09-05T19:05:00Z">
        <w:r w:rsidR="006E3638" w:rsidRPr="00791D37">
          <w:t>cual</w:t>
        </w:r>
      </w:ins>
      <w:r w:rsidRPr="00791D37">
        <w:t xml:space="preserve"> los transmitirá al </w:t>
      </w:r>
      <w:ins w:id="3304" w:author="JORGE CONTRERAS ORTIZ" w:date="2021-09-05T19:05:00Z">
        <w:r w:rsidR="006E3638" w:rsidRPr="00791D37">
          <w:t>Commissioner</w:t>
        </w:r>
      </w:ins>
      <w:del w:id="3305" w:author="JORGE CONTRERAS ORTIZ" w:date="2021-09-05T19:05:00Z">
        <w:r w:rsidRPr="00791D37" w:rsidDel="006E3638">
          <w:delText>Comisario</w:delText>
        </w:r>
      </w:del>
      <w:r w:rsidRPr="00791D37">
        <w:t xml:space="preserve">. A pesar de manejar estos mensajes, ni el BR ni el JR tienen acceso al contenido de los mensajes, solo los transmiten al puerto UDP indicado. Para afianzar una confianza entre dispositivos, hay un intercambio de mensajes entre el JD y el </w:t>
      </w:r>
      <w:ins w:id="3306" w:author="JORGE CONTRERAS ORTIZ" w:date="2021-09-05T19:05:00Z">
        <w:r w:rsidR="006E3638" w:rsidRPr="00791D37">
          <w:t>Commissioner</w:t>
        </w:r>
      </w:ins>
      <w:del w:id="3307" w:author="JORGE CONTRERAS ORTIZ" w:date="2021-09-05T19:05:00Z">
        <w:r w:rsidRPr="00791D37" w:rsidDel="006E3638">
          <w:delText>Comisario</w:delText>
        </w:r>
      </w:del>
      <w:r w:rsidRPr="00791D37">
        <w:t xml:space="preserve">. </w:t>
      </w:r>
    </w:p>
    <w:p w14:paraId="730AE5F4" w14:textId="05049F06" w:rsidR="00B62082" w:rsidRPr="00791D37" w:rsidRDefault="00B62082" w:rsidP="00791D37">
      <w:r w:rsidRPr="00791D37">
        <w:t xml:space="preserve">El </w:t>
      </w:r>
      <w:ins w:id="3308" w:author="JORGE CONTRERAS ORTIZ" w:date="2021-09-05T19:05:00Z">
        <w:r w:rsidR="006E3638" w:rsidRPr="00791D37">
          <w:t>Commissioner</w:t>
        </w:r>
        <w:r w:rsidR="006E3638" w:rsidRPr="00791D37" w:rsidDel="006E3638">
          <w:t xml:space="preserve"> </w:t>
        </w:r>
      </w:ins>
      <w:del w:id="3309" w:author="JORGE CONTRERAS ORTIZ" w:date="2021-09-05T19:05:00Z">
        <w:r w:rsidRPr="00791D37" w:rsidDel="006E3638">
          <w:delText xml:space="preserve">Comisario </w:delText>
        </w:r>
      </w:del>
      <w:del w:id="3310" w:author="JORGE CONTRERAS ORTIZ" w:date="2021-09-08T09:47:00Z">
        <w:r w:rsidRPr="00791D37" w:rsidDel="00916534">
          <w:delText>chequea</w:delText>
        </w:r>
      </w:del>
      <w:ins w:id="3311" w:author="JORGE CONTRERAS ORTIZ" w:date="2021-09-08T09:47:00Z">
        <w:r w:rsidR="00916534">
          <w:t>revisa</w:t>
        </w:r>
      </w:ins>
      <w:r w:rsidRPr="00791D37">
        <w:t xml:space="preserve"> el Identificador de Interfaz del JD (IID) y sus credenciales y si todo está correcto, el JD recibirá con los datos y los servicios apropiados, a la vez que comparte su Key </w:t>
      </w:r>
      <w:proofErr w:type="spellStart"/>
      <w:r w:rsidRPr="00791D37">
        <w:t>Encryption</w:t>
      </w:r>
      <w:proofErr w:type="spellEnd"/>
      <w:r w:rsidRPr="00791D37">
        <w:t xml:space="preserve"> Key (KEK) y finalmente se cierra la JS.</w:t>
      </w:r>
    </w:p>
    <w:p w14:paraId="5F062372" w14:textId="4F3BB493" w:rsidR="00571788" w:rsidRPr="00791D37" w:rsidRDefault="00B62082" w:rsidP="00791D37">
      <w:r w:rsidRPr="00791D37">
        <w:t xml:space="preserve">Finalmente, el </w:t>
      </w:r>
      <w:ins w:id="3312" w:author="JORGE CONTRERAS ORTIZ" w:date="2021-09-05T19:05:00Z">
        <w:r w:rsidR="006E3638" w:rsidRPr="00791D37">
          <w:t>Commissioner</w:t>
        </w:r>
        <w:r w:rsidR="006E3638" w:rsidRPr="00791D37" w:rsidDel="006E3638">
          <w:t xml:space="preserve"> </w:t>
        </w:r>
      </w:ins>
      <w:del w:id="3313" w:author="JORGE CONTRERAS ORTIZ" w:date="2021-09-05T19:05:00Z">
        <w:r w:rsidRPr="00791D37" w:rsidDel="006E3638">
          <w:delText xml:space="preserve">Comisario </w:delText>
        </w:r>
      </w:del>
      <w:r w:rsidRPr="00791D37">
        <w:t xml:space="preserve">enviará una señal al JR que al JD se le compartirán las credenciales de la red. Finalmente, el </w:t>
      </w:r>
      <w:ins w:id="3314" w:author="JORGE CONTRERAS ORTIZ" w:date="2021-09-05T20:58:00Z">
        <w:r w:rsidR="00CA64F2" w:rsidRPr="00791D37">
          <w:t>Commissioner</w:t>
        </w:r>
        <w:r w:rsidR="00CA64F2">
          <w:t xml:space="preserve"> </w:t>
        </w:r>
      </w:ins>
      <w:del w:id="3315" w:author="JORGE CONTRERAS ORTIZ" w:date="2021-09-05T20:58:00Z">
        <w:r w:rsidRPr="00791D37" w:rsidDel="00CA64F2">
          <w:delText xml:space="preserve">Comisario </w:delText>
        </w:r>
      </w:del>
      <w:r w:rsidRPr="00791D37">
        <w:t>le proporciona un secreto compartido entre JD y JR, completando así la unión del JD.</w:t>
      </w:r>
    </w:p>
    <w:p w14:paraId="2AF5B547" w14:textId="77777777" w:rsidR="00571788" w:rsidRPr="00791D37" w:rsidRDefault="00571788" w:rsidP="00791D37">
      <w:r w:rsidRPr="00791D37">
        <w:br w:type="page"/>
      </w:r>
    </w:p>
    <w:p w14:paraId="0F3A0190" w14:textId="77777777" w:rsidR="00DE32D3" w:rsidRDefault="00DE32D3">
      <w:pPr>
        <w:jc w:val="left"/>
        <w:rPr>
          <w:ins w:id="3316" w:author="JORGE CONTRERAS ORTIZ" w:date="2021-09-08T23:39:00Z"/>
          <w:rFonts w:eastAsiaTheme="majorEastAsia"/>
          <w:color w:val="2F5496" w:themeColor="accent1" w:themeShade="BF"/>
          <w:sz w:val="36"/>
          <w:szCs w:val="36"/>
        </w:rPr>
      </w:pPr>
      <w:bookmarkStart w:id="3317" w:name="_Toc81499399"/>
      <w:bookmarkStart w:id="3318" w:name="_Toc82012126"/>
      <w:bookmarkStart w:id="3319" w:name="_Toc82024953"/>
      <w:bookmarkStart w:id="3320" w:name="_Toc82030797"/>
      <w:ins w:id="3321" w:author="JORGE CONTRERAS ORTIZ" w:date="2021-09-08T23:39:00Z">
        <w:r>
          <w:lastRenderedPageBreak/>
          <w:br w:type="page"/>
        </w:r>
      </w:ins>
    </w:p>
    <w:p w14:paraId="7AADAB98" w14:textId="44E48E75" w:rsidR="00363231" w:rsidRDefault="00571788" w:rsidP="00791D37">
      <w:pPr>
        <w:pStyle w:val="Ttulo1"/>
        <w:numPr>
          <w:ilvl w:val="0"/>
          <w:numId w:val="1"/>
        </w:numPr>
      </w:pPr>
      <w:r w:rsidRPr="00791D37">
        <w:lastRenderedPageBreak/>
        <w:t>AN</w:t>
      </w:r>
      <w:ins w:id="3322" w:author="JORGE CONTRERAS ORTIZ" w:date="2021-09-05T22:26:00Z">
        <w:r w:rsidR="00032C7F">
          <w:t>Á</w:t>
        </w:r>
      </w:ins>
      <w:commentRangeStart w:id="3323"/>
      <w:commentRangeStart w:id="3324"/>
      <w:del w:id="3325" w:author="JORGE CONTRERAS ORTIZ" w:date="2021-09-05T22:26:00Z">
        <w:r w:rsidRPr="00791D37" w:rsidDel="00032C7F">
          <w:delText>A</w:delText>
        </w:r>
      </w:del>
      <w:r w:rsidRPr="00791D37">
        <w:t>LISIS</w:t>
      </w:r>
      <w:commentRangeEnd w:id="3323"/>
      <w:commentRangeEnd w:id="3324"/>
      <w:r w:rsidRPr="00791D37">
        <w:t xml:space="preserve"> DE LA TECNOLOGÍA THREAD</w:t>
      </w:r>
      <w:r w:rsidRPr="00791D37">
        <w:rPr>
          <w:rStyle w:val="Refdecomentario"/>
          <w:rFonts w:eastAsiaTheme="minorHAnsi"/>
          <w:color w:val="auto"/>
        </w:rPr>
        <w:commentReference w:id="3323"/>
      </w:r>
      <w:bookmarkEnd w:id="3317"/>
      <w:r w:rsidR="00890963">
        <w:rPr>
          <w:rStyle w:val="Refdecomentario"/>
          <w:rFonts w:eastAsiaTheme="minorHAnsi"/>
          <w:color w:val="auto"/>
        </w:rPr>
        <w:commentReference w:id="3324"/>
      </w:r>
      <w:bookmarkEnd w:id="3318"/>
      <w:bookmarkEnd w:id="3319"/>
      <w:bookmarkEnd w:id="3320"/>
    </w:p>
    <w:p w14:paraId="131FB54F" w14:textId="427B4F85" w:rsidR="00F21168" w:rsidRDefault="00F21168" w:rsidP="00F21168"/>
    <w:p w14:paraId="0FA68786" w14:textId="0D1074BC" w:rsidR="00F21168" w:rsidRDefault="00F21168" w:rsidP="00F21168">
      <w:pPr>
        <w:pStyle w:val="Ttulo2"/>
      </w:pPr>
      <w:bookmarkStart w:id="3326" w:name="_ANÁLISIS_INICIAL_"/>
      <w:bookmarkStart w:id="3327" w:name="_Ref81640651"/>
      <w:bookmarkStart w:id="3328" w:name="_Ref81779393"/>
      <w:bookmarkStart w:id="3329" w:name="_Ref81779400"/>
      <w:bookmarkStart w:id="3330" w:name="_Toc82012127"/>
      <w:bookmarkStart w:id="3331" w:name="_Toc82024954"/>
      <w:bookmarkStart w:id="3332" w:name="_Toc82030798"/>
      <w:bookmarkEnd w:id="3326"/>
      <w:commentRangeStart w:id="3333"/>
      <w:r>
        <w:t>ANÁLISIS INICIAL</w:t>
      </w:r>
      <w:r w:rsidR="00BA0D46">
        <w:t xml:space="preserve"> </w:t>
      </w:r>
      <w:commentRangeEnd w:id="3333"/>
      <w:r w:rsidR="006F13B4">
        <w:rPr>
          <w:rStyle w:val="Refdecomentario"/>
          <w:rFonts w:eastAsiaTheme="minorHAnsi"/>
          <w:color w:val="auto"/>
        </w:rPr>
        <w:commentReference w:id="3333"/>
      </w:r>
      <w:r w:rsidR="00BA0D46">
        <w:t>DE LA TECNOLOGÍA</w:t>
      </w:r>
      <w:bookmarkEnd w:id="3327"/>
      <w:ins w:id="3334" w:author="JORGE CONTRERAS ORTIZ" w:date="2021-09-04T09:37:00Z">
        <w:r w:rsidR="008E3912">
          <w:t xml:space="preserve"> THREAD</w:t>
        </w:r>
      </w:ins>
      <w:bookmarkEnd w:id="3328"/>
      <w:bookmarkEnd w:id="3329"/>
      <w:bookmarkEnd w:id="3330"/>
      <w:bookmarkEnd w:id="3331"/>
      <w:bookmarkEnd w:id="3332"/>
    </w:p>
    <w:p w14:paraId="285E8E52" w14:textId="32C94549" w:rsidR="00F21168" w:rsidRDefault="00F21168" w:rsidP="00F21168"/>
    <w:p w14:paraId="6E73BD3C" w14:textId="10AAF19A" w:rsidR="00BA0D46" w:rsidRDefault="00BA0D46" w:rsidP="00F21168">
      <w:r>
        <w:t>A la hora de realizar la selección de los módulos, se ha realizado un primer análisis de todos los fabricantes de dispositivos de tecnología THREAD. Se ha vis</w:t>
      </w:r>
      <w:r w:rsidR="00890963">
        <w:t xml:space="preserve">to que hay bastantes desarrolladores en los diferentes ámbitos, ya sean módulos, hardware o entornos de desarrollo, etc, siendo alguno de los más destacados Texas Instruments, Kirale, Google con </w:t>
      </w:r>
      <w:proofErr w:type="spellStart"/>
      <w:r w:rsidR="00890963">
        <w:t>Openthread</w:t>
      </w:r>
      <w:proofErr w:type="spellEnd"/>
      <w:r w:rsidR="00890963">
        <w:t xml:space="preserve"> y Qualcomm.</w:t>
      </w:r>
    </w:p>
    <w:p w14:paraId="090356D3" w14:textId="5CEFC180" w:rsidR="00890963" w:rsidRDefault="00890963" w:rsidP="00F21168">
      <w:r>
        <w:t>Entre las diferentes empresas que desarrollan tecnología THREAD, se ha visto que Kirale Technologies es la única entidad certificada Thread con módulos, hardware de desarrollo y Border Router disponibles</w:t>
      </w:r>
      <w:r w:rsidR="00CD0C5B">
        <w:t>, por lo que se vio como potencial elección para los dispositivos a ad</w:t>
      </w:r>
      <w:ins w:id="3335" w:author="JORGE CONTRERAS ORTIZ" w:date="2021-09-04T09:58:00Z">
        <w:r w:rsidR="000A0AF3">
          <w:t>quirir</w:t>
        </w:r>
      </w:ins>
      <w:del w:id="3336" w:author="JORGE CONTRERAS ORTIZ" w:date="2021-09-04T09:58:00Z">
        <w:r w:rsidR="00CD0C5B" w:rsidDel="000A0AF3">
          <w:delText>quirir</w:delText>
        </w:r>
      </w:del>
      <w:ins w:id="3337" w:author="JORGE CONTRERAS ORTIZ" w:date="2021-09-04T10:03:00Z">
        <w:r w:rsidR="007B782F">
          <w:t>, a pesar de no contar con un entorno de desarrollo software.</w:t>
        </w:r>
      </w:ins>
      <w:del w:id="3338" w:author="JORGE CONTRERAS ORTIZ" w:date="2021-09-04T10:03:00Z">
        <w:r w:rsidR="00CD0C5B" w:rsidDel="007B782F">
          <w:delText>.</w:delText>
        </w:r>
      </w:del>
    </w:p>
    <w:p w14:paraId="68EEF5A5" w14:textId="73B0E5A3" w:rsidR="00AF4313" w:rsidRDefault="00AF4313" w:rsidP="00F21168">
      <w:r>
        <w:t>Otras ventajas que se han visto en la tecnología de Kirale son:</w:t>
      </w:r>
    </w:p>
    <w:p w14:paraId="07F62085" w14:textId="23D2D5CC" w:rsidR="00AF4313" w:rsidRDefault="00AF4313" w:rsidP="00AF4313">
      <w:pPr>
        <w:pStyle w:val="Prrafodelista"/>
        <w:numPr>
          <w:ilvl w:val="0"/>
          <w:numId w:val="2"/>
        </w:numPr>
      </w:pPr>
      <w:r w:rsidRPr="00AF4313">
        <w:rPr>
          <w:b/>
          <w:bCs/>
        </w:rPr>
        <w:t>Módulos RF</w:t>
      </w:r>
      <w:r>
        <w:t xml:space="preserve"> con una huella de PCB optimizada para un pequeño tamaño y con una alta eficiencia energética. También permiten todos los roles de Thread.</w:t>
      </w:r>
    </w:p>
    <w:p w14:paraId="6A60AAB4" w14:textId="77777777" w:rsidR="00AF4313" w:rsidRDefault="00AF4313" w:rsidP="00AF4313">
      <w:pPr>
        <w:pStyle w:val="Prrafodelista"/>
      </w:pPr>
    </w:p>
    <w:p w14:paraId="6466A289" w14:textId="1A23071A" w:rsidR="00AF4313" w:rsidRPr="00AF4313" w:rsidRDefault="00AF4313" w:rsidP="00AF4313">
      <w:pPr>
        <w:pStyle w:val="Prrafodelista"/>
        <w:numPr>
          <w:ilvl w:val="0"/>
          <w:numId w:val="2"/>
        </w:numPr>
        <w:rPr>
          <w:b/>
          <w:bCs/>
        </w:rPr>
      </w:pPr>
      <w:r w:rsidRPr="00797426">
        <w:rPr>
          <w:b/>
          <w:bCs/>
          <w:rPrChange w:id="3339" w:author="JORGE CONTRERAS ORTIZ" w:date="2021-09-04T08:32:00Z">
            <w:rPr>
              <w:b/>
              <w:bCs/>
              <w:lang w:val="en-US"/>
            </w:rPr>
          </w:rPrChange>
        </w:rPr>
        <w:t xml:space="preserve">Primer </w:t>
      </w:r>
      <w:proofErr w:type="spellStart"/>
      <w:r w:rsidRPr="00797426">
        <w:rPr>
          <w:b/>
          <w:bCs/>
          <w:rPrChange w:id="3340" w:author="JORGE CONTRERAS ORTIZ" w:date="2021-09-04T08:32:00Z">
            <w:rPr>
              <w:b/>
              <w:bCs/>
              <w:lang w:val="en-US"/>
            </w:rPr>
          </w:rPrChange>
        </w:rPr>
        <w:t>Backbone</w:t>
      </w:r>
      <w:proofErr w:type="spellEnd"/>
      <w:r w:rsidRPr="00797426">
        <w:rPr>
          <w:b/>
          <w:bCs/>
          <w:rPrChange w:id="3341" w:author="JORGE CONTRERAS ORTIZ" w:date="2021-09-04T08:32:00Z">
            <w:rPr>
              <w:b/>
              <w:bCs/>
              <w:lang w:val="en-US"/>
            </w:rPr>
          </w:rPrChange>
        </w:rPr>
        <w:t xml:space="preserve"> Border Router. </w:t>
      </w:r>
      <w:r w:rsidRPr="00AF4313">
        <w:t>Tan solo Kirale ha c</w:t>
      </w:r>
      <w:r>
        <w:t xml:space="preserve">onseguido desarrollar un dispositivo Border Router, capaz de enlazar las redes Thread con otras redes IPv4 o IPv6. La única alternativa es la ofrecida por </w:t>
      </w:r>
      <w:proofErr w:type="spellStart"/>
      <w:r>
        <w:t>OpenThread</w:t>
      </w:r>
      <w:proofErr w:type="spellEnd"/>
      <w:r>
        <w:t xml:space="preserve">, con un Border Router vía Software con Raspberry Pi 3B o </w:t>
      </w:r>
      <w:proofErr w:type="spellStart"/>
      <w:r>
        <w:t>BeagleBone</w:t>
      </w:r>
      <w:proofErr w:type="spellEnd"/>
      <w:r w:rsidR="00151189">
        <w:t xml:space="preserve">. Esto sería interesante en caso de querer aprovechar las diferentes entradas del hardware para diferentes tipos de sensorizados. En el caso de este proyecto, el hardware de sensorizado está integrado en la plataforma </w:t>
      </w:r>
      <w:del w:id="3342" w:author="JORGE CONTRERAS ORTIZ" w:date="2021-09-05T20:12:00Z">
        <w:r w:rsidR="00151189" w:rsidDel="004E60C8">
          <w:delText>Coockie</w:delText>
        </w:r>
      </w:del>
      <w:ins w:id="3343" w:author="JORGE CONTRERAS ORTIZ" w:date="2021-09-05T20:12:00Z">
        <w:r w:rsidR="004E60C8">
          <w:t>Cookie</w:t>
        </w:r>
      </w:ins>
      <w:r w:rsidR="00151189">
        <w:t xml:space="preserve"> donde irán integrados los módulos RF.</w:t>
      </w:r>
    </w:p>
    <w:p w14:paraId="5DDA9CB7" w14:textId="77777777" w:rsidR="00AF4313" w:rsidRPr="00AF4313" w:rsidRDefault="00AF4313" w:rsidP="00AF4313">
      <w:pPr>
        <w:pStyle w:val="Prrafodelista"/>
        <w:rPr>
          <w:b/>
          <w:bCs/>
        </w:rPr>
      </w:pPr>
    </w:p>
    <w:p w14:paraId="26C139FE" w14:textId="0B295839" w:rsidR="00AF4313" w:rsidRPr="00C55CDD" w:rsidRDefault="00C55CDD" w:rsidP="00AF4313">
      <w:pPr>
        <w:pStyle w:val="Prrafodelista"/>
        <w:numPr>
          <w:ilvl w:val="0"/>
          <w:numId w:val="2"/>
        </w:numPr>
        <w:rPr>
          <w:b/>
          <w:bCs/>
        </w:rPr>
      </w:pPr>
      <w:r>
        <w:rPr>
          <w:b/>
          <w:bCs/>
        </w:rPr>
        <w:t xml:space="preserve">Dongle de Evaluación. </w:t>
      </w:r>
      <w:r>
        <w:t xml:space="preserve">Dispositivo de evaluación que permite un prototipado rápido y a bajo coste. </w:t>
      </w:r>
      <w:r w:rsidR="00151189">
        <w:t>También destaca por ser de los kit de evaluación Thread de menor tamaño.</w:t>
      </w:r>
    </w:p>
    <w:p w14:paraId="1CB693BC" w14:textId="77777777" w:rsidR="00C55CDD" w:rsidRPr="00C55CDD" w:rsidRDefault="00C55CDD" w:rsidP="00C55CDD">
      <w:pPr>
        <w:pStyle w:val="Prrafodelista"/>
        <w:rPr>
          <w:b/>
          <w:bCs/>
        </w:rPr>
      </w:pPr>
    </w:p>
    <w:p w14:paraId="1A8C4108" w14:textId="04015C4B" w:rsidR="006F13B4" w:rsidRPr="006F13B4" w:rsidRDefault="00C55CDD" w:rsidP="006F13B4">
      <w:pPr>
        <w:pStyle w:val="Prrafodelista"/>
        <w:numPr>
          <w:ilvl w:val="0"/>
          <w:numId w:val="2"/>
        </w:numPr>
        <w:rPr>
          <w:ins w:id="3344" w:author="JORGE CONTRERAS ORTIZ" w:date="2021-09-04T00:17:00Z"/>
          <w:b/>
          <w:bCs/>
          <w:rPrChange w:id="3345" w:author="JORGE CONTRERAS ORTIZ" w:date="2021-09-04T00:17:00Z">
            <w:rPr>
              <w:ins w:id="3346" w:author="JORGE CONTRERAS ORTIZ" w:date="2021-09-04T00:17:00Z"/>
            </w:rPr>
          </w:rPrChange>
        </w:rPr>
      </w:pPr>
      <w:proofErr w:type="spellStart"/>
      <w:r>
        <w:rPr>
          <w:b/>
          <w:bCs/>
        </w:rPr>
        <w:t>KiNOS</w:t>
      </w:r>
      <w:proofErr w:type="spellEnd"/>
      <w:r>
        <w:rPr>
          <w:b/>
          <w:bCs/>
        </w:rPr>
        <w:t xml:space="preserve">. </w:t>
      </w:r>
      <w:proofErr w:type="spellStart"/>
      <w:r>
        <w:t>Stack</w:t>
      </w:r>
      <w:proofErr w:type="spellEnd"/>
      <w:r>
        <w:t xml:space="preserve"> con Certificación Thread que se caracteriza por </w:t>
      </w:r>
      <w:r w:rsidR="00151189">
        <w:t>versatilidad al soportar todos los roles Thread y por habilitar diferentes interfaces para una fácil integración y un bajo consumo.</w:t>
      </w:r>
    </w:p>
    <w:p w14:paraId="5CD49CB0" w14:textId="1ED9357D" w:rsidR="006F13B4" w:rsidRDefault="006F13B4" w:rsidP="006F13B4">
      <w:pPr>
        <w:ind w:left="360"/>
        <w:rPr>
          <w:ins w:id="3347" w:author="JORGE CONTRERAS ORTIZ" w:date="2021-09-04T00:20:00Z"/>
        </w:rPr>
      </w:pPr>
      <w:ins w:id="3348" w:author="JORGE CONTRERAS ORTIZ" w:date="2021-09-04T00:17:00Z">
        <w:r>
          <w:t xml:space="preserve">Una posible desventaja es la falta de sensorizado o de entradas Analógicas y/o Digitales para </w:t>
        </w:r>
      </w:ins>
      <w:ins w:id="3349" w:author="JORGE CONTRERAS ORTIZ" w:date="2021-09-04T00:18:00Z">
        <w:r>
          <w:t>la integración de sensores, de cara a posibles pruebas de envíos de datos que se estén leyendo en tiempo real</w:t>
        </w:r>
      </w:ins>
      <w:ins w:id="3350" w:author="JORGE CONTRERAS ORTIZ" w:date="2021-09-04T00:19:00Z">
        <w:r>
          <w:t xml:space="preserve">. Esto obliga a elaborar una plataforma integrando los sensores a un microcontrolador que se encargue tanto de la lectura de los sensores como </w:t>
        </w:r>
      </w:ins>
      <w:ins w:id="3351" w:author="JORGE CONTRERAS ORTIZ" w:date="2021-09-04T00:20:00Z">
        <w:r>
          <w:t>del control del Dongle de evaluación vía UART.</w:t>
        </w:r>
      </w:ins>
    </w:p>
    <w:p w14:paraId="349DF474" w14:textId="78EB42E9" w:rsidR="006F13B4" w:rsidRDefault="000A0AF3" w:rsidP="006F13B4">
      <w:pPr>
        <w:ind w:left="360"/>
        <w:rPr>
          <w:ins w:id="3352" w:author="JORGE CONTRERAS ORTIZ" w:date="2021-09-04T00:20:00Z"/>
        </w:rPr>
      </w:pPr>
      <w:ins w:id="3353" w:author="JORGE CONTRERAS ORTIZ" w:date="2021-09-04T09:59:00Z">
        <w:r>
          <w:t>Tras el primer análisis realizado, se ha elegido la tecnología de Kirale, debido a que en este pro</w:t>
        </w:r>
      </w:ins>
      <w:ins w:id="3354" w:author="JORGE CONTRERAS ORTIZ" w:date="2021-09-04T10:00:00Z">
        <w:r>
          <w:t>yecto la implementación de tecnología THREAD será hardware y la plataforma final integra un pequeño sistema de sensorizado, por lo que</w:t>
        </w:r>
      </w:ins>
      <w:ins w:id="3355" w:author="JORGE CONTRERAS ORTIZ" w:date="2021-09-04T10:01:00Z">
        <w:r>
          <w:t xml:space="preserve"> </w:t>
        </w:r>
      </w:ins>
      <w:ins w:id="3356" w:author="JORGE CONTRERAS ORTIZ" w:date="2021-09-04T10:04:00Z">
        <w:r w:rsidR="007B782F">
          <w:t xml:space="preserve">las principales desventajas no afectarían al desarrollo del </w:t>
        </w:r>
      </w:ins>
      <w:ins w:id="3357" w:author="JORGE CONTRERAS ORTIZ" w:date="2021-09-04T10:05:00Z">
        <w:r w:rsidR="007B782F">
          <w:t>proyecto.</w:t>
        </w:r>
      </w:ins>
    </w:p>
    <w:p w14:paraId="0685D12F" w14:textId="77777777" w:rsidR="006F13B4" w:rsidRPr="006F13B4" w:rsidRDefault="006F13B4">
      <w:pPr>
        <w:ind w:left="360"/>
        <w:pPrChange w:id="3358" w:author="JORGE CONTRERAS ORTIZ" w:date="2021-09-04T00:17:00Z">
          <w:pPr>
            <w:pStyle w:val="Prrafodelista"/>
            <w:numPr>
              <w:numId w:val="2"/>
            </w:numPr>
            <w:ind w:hanging="360"/>
          </w:pPr>
        </w:pPrChange>
      </w:pPr>
    </w:p>
    <w:p w14:paraId="1B08341B" w14:textId="77777777" w:rsidR="00791D37" w:rsidRPr="00AF4313" w:rsidRDefault="00791D37" w:rsidP="00791D37"/>
    <w:p w14:paraId="0D2F6E7B" w14:textId="70A9ED19" w:rsidR="00363231" w:rsidRDefault="00363231">
      <w:pPr>
        <w:pStyle w:val="Ttulo3"/>
        <w:pPrChange w:id="3359" w:author="JORGE CONTRERAS ORTIZ" w:date="2021-09-05T23:45:00Z">
          <w:pPr>
            <w:pStyle w:val="Ttulo2"/>
          </w:pPr>
        </w:pPrChange>
      </w:pPr>
      <w:bookmarkStart w:id="3360" w:name="_Toc82012128"/>
      <w:bookmarkStart w:id="3361" w:name="_Toc82024955"/>
      <w:bookmarkStart w:id="3362" w:name="_Toc82030799"/>
      <w:r w:rsidRPr="00791D37">
        <w:lastRenderedPageBreak/>
        <w:t xml:space="preserve">CARACTERÍSTICAS </w:t>
      </w:r>
      <w:r w:rsidR="004272D2" w:rsidRPr="00791D37">
        <w:t>TÉCNOLOGIC</w:t>
      </w:r>
      <w:r w:rsidR="00933E5F" w:rsidRPr="00791D37">
        <w:t>AS</w:t>
      </w:r>
      <w:r w:rsidRPr="00791D37">
        <w:t xml:space="preserve"> DE </w:t>
      </w:r>
      <w:r w:rsidR="00AF4313">
        <w:t xml:space="preserve"> LOS MÓDULOS KIRALE</w:t>
      </w:r>
      <w:bookmarkEnd w:id="3360"/>
      <w:bookmarkEnd w:id="3361"/>
      <w:bookmarkEnd w:id="3362"/>
    </w:p>
    <w:p w14:paraId="38A9E63D" w14:textId="68F29344" w:rsidR="00ED1700" w:rsidRDefault="00ED1700" w:rsidP="00ED1700"/>
    <w:p w14:paraId="3D088121" w14:textId="1F8D4601" w:rsidR="00ED1700" w:rsidRDefault="00B83329">
      <w:pPr>
        <w:pStyle w:val="Ttulo4"/>
        <w:pPrChange w:id="3363" w:author="JORGE CONTRERAS ORTIZ" w:date="2021-09-04T11:25:00Z">
          <w:pPr>
            <w:pStyle w:val="Ttulo3"/>
          </w:pPr>
        </w:pPrChange>
      </w:pPr>
      <w:bookmarkStart w:id="3364" w:name="_Características_módulo_RF"/>
      <w:bookmarkStart w:id="3365" w:name="_Ref81655939"/>
      <w:bookmarkStart w:id="3366" w:name="_Ref81655947"/>
      <w:bookmarkStart w:id="3367" w:name="_Toc82012129"/>
      <w:bookmarkStart w:id="3368" w:name="_Toc82024956"/>
      <w:bookmarkStart w:id="3369" w:name="_Toc82030800"/>
      <w:bookmarkEnd w:id="3364"/>
      <w:r>
        <w:t>CARACTERÍSTICAS MÓDULO RF KTWM102</w:t>
      </w:r>
      <w:bookmarkEnd w:id="3365"/>
      <w:bookmarkEnd w:id="3366"/>
      <w:bookmarkEnd w:id="3367"/>
      <w:bookmarkEnd w:id="3368"/>
      <w:bookmarkEnd w:id="3369"/>
    </w:p>
    <w:p w14:paraId="5AFA63CD" w14:textId="52D3A3B0" w:rsidR="00ED1700" w:rsidRDefault="00ED1700" w:rsidP="00ED1700"/>
    <w:p w14:paraId="1C3B6637" w14:textId="0D24A560" w:rsidR="00ED1700" w:rsidRDefault="009979DA" w:rsidP="00ED1700">
      <w:r>
        <w:t>Los</w:t>
      </w:r>
      <w:r w:rsidR="00ED1700">
        <w:t xml:space="preserve"> módulo</w:t>
      </w:r>
      <w:r>
        <w:t>s</w:t>
      </w:r>
      <w:r w:rsidR="00ED1700">
        <w:t xml:space="preserve"> RF KTWM102 es un Co-Procesador que integra en su totalidad el protocolo de red IEEE 802.15.4</w:t>
      </w:r>
      <w:r w:rsidR="002330D3">
        <w:t>. El KTWM102</w:t>
      </w:r>
      <w:r w:rsidR="00ED1700">
        <w:t xml:space="preserve"> permite integrar en distintos dispositivos </w:t>
      </w:r>
      <w:r w:rsidR="002330D3">
        <w:t xml:space="preserve">la conectividad Thread de manera sencilla y a bajo coste. Cuenta con el sistema </w:t>
      </w:r>
      <w:proofErr w:type="spellStart"/>
      <w:r w:rsidR="002330D3">
        <w:t>KiNOS</w:t>
      </w:r>
      <w:proofErr w:type="spellEnd"/>
      <w:r w:rsidR="002330D3">
        <w:t xml:space="preserve">, una </w:t>
      </w:r>
      <w:proofErr w:type="spellStart"/>
      <w:r w:rsidR="002330D3">
        <w:t>Stack</w:t>
      </w:r>
      <w:proofErr w:type="spellEnd"/>
      <w:r w:rsidR="002330D3">
        <w:t xml:space="preserve"> con Certificado Thread, segura, robusta y de altas prestaciones. </w:t>
      </w:r>
      <w:proofErr w:type="spellStart"/>
      <w:r w:rsidR="002330D3">
        <w:t>KiNOS</w:t>
      </w:r>
      <w:proofErr w:type="spellEnd"/>
      <w:r w:rsidR="002330D3">
        <w:t xml:space="preserve"> puede ejecutarse tanto de manera autónoma como bajo la acción de un host que se comunique con el módulo KTWM102.</w:t>
      </w:r>
    </w:p>
    <w:p w14:paraId="37DF9C74" w14:textId="540113BD" w:rsidR="002330D3" w:rsidRDefault="002330D3" w:rsidP="00ED1700">
      <w:r>
        <w:t xml:space="preserve">KTWM102 ofrece una conectividad serie de alta velocidad a Thread a través de una interfaz UART, permitiendo así una </w:t>
      </w:r>
      <w:r w:rsidR="009979DA">
        <w:t xml:space="preserve">integración de las comunicaciones con un </w:t>
      </w:r>
      <w:proofErr w:type="spellStart"/>
      <w:r w:rsidR="009979DA">
        <w:t>hot</w:t>
      </w:r>
      <w:proofErr w:type="spellEnd"/>
      <w:r w:rsidR="009979DA">
        <w:t xml:space="preserve"> con un microcontrolador. A su vez, integra conectividad nativa USB 2.0 para cumplir con los requisitos de diseño del Border Router.</w:t>
      </w:r>
    </w:p>
    <w:p w14:paraId="485F10F4" w14:textId="15507E5D" w:rsidR="009979DA" w:rsidRPr="00ED1700" w:rsidRDefault="009979DA" w:rsidP="00ED1700">
      <w:r>
        <w:t xml:space="preserve">Finalmente, KTWM102 combina una arquitectura de microprocesador de gran eficiencia energética con técnicas de ahorro energético integradas en el sistema </w:t>
      </w:r>
      <w:proofErr w:type="spellStart"/>
      <w:r>
        <w:t>KiNOS</w:t>
      </w:r>
      <w:proofErr w:type="spellEnd"/>
      <w:r>
        <w:t>.</w:t>
      </w:r>
    </w:p>
    <w:p w14:paraId="4E5573AB" w14:textId="3F434A2D" w:rsidR="00ED1700" w:rsidRDefault="00ED1700" w:rsidP="00ED1700"/>
    <w:p w14:paraId="45AA3958" w14:textId="74261304" w:rsidR="00ED1700" w:rsidRDefault="00B83329">
      <w:pPr>
        <w:pStyle w:val="Ttulo4"/>
        <w:pPrChange w:id="3370" w:author="JORGE CONTRERAS ORTIZ" w:date="2021-09-04T11:25:00Z">
          <w:pPr>
            <w:pStyle w:val="Ttulo3"/>
          </w:pPr>
        </w:pPrChange>
      </w:pPr>
      <w:bookmarkStart w:id="3371" w:name="_Ref81941547"/>
      <w:bookmarkStart w:id="3372" w:name="_Ref81941548"/>
      <w:bookmarkStart w:id="3373" w:name="_Toc82012130"/>
      <w:bookmarkStart w:id="3374" w:name="_Toc82024957"/>
      <w:bookmarkStart w:id="3375" w:name="_Toc82030801"/>
      <w:r>
        <w:t>CARACTERÍSTICAS KTDG102 EVALUATION DONGLE</w:t>
      </w:r>
      <w:bookmarkEnd w:id="3371"/>
      <w:bookmarkEnd w:id="3372"/>
      <w:bookmarkEnd w:id="3373"/>
      <w:bookmarkEnd w:id="3374"/>
      <w:bookmarkEnd w:id="3375"/>
    </w:p>
    <w:p w14:paraId="3B1DCDA7" w14:textId="016763ED" w:rsidR="00EF2EE1" w:rsidRDefault="00EF2EE1" w:rsidP="00EF2EE1"/>
    <w:p w14:paraId="76712FEB" w14:textId="46DA0EC9" w:rsidR="00EF2EE1" w:rsidRDefault="00EF2EE1" w:rsidP="00EF2EE1">
      <w:r>
        <w:t xml:space="preserve">En primera instancia, el módulo KTDG102 integra el módulo RF KTWM102 comentado en </w:t>
      </w:r>
      <w:ins w:id="3376" w:author="JORGE CONTRERAS ORTIZ" w:date="2021-09-04T13:52:00Z">
        <w:r w:rsidR="00E915C0">
          <w:fldChar w:fldCharType="begin"/>
        </w:r>
        <w:r w:rsidR="00E915C0">
          <w:instrText xml:space="preserve"> REF _Ref81655939 \w \h </w:instrText>
        </w:r>
      </w:ins>
      <w:r w:rsidR="00E915C0">
        <w:fldChar w:fldCharType="separate"/>
      </w:r>
      <w:ins w:id="3377" w:author="JORGE CONTRERAS ORTIZ" w:date="2021-09-08T21:58:00Z">
        <w:r w:rsidR="007865AB">
          <w:t>3.1.1.1</w:t>
        </w:r>
      </w:ins>
      <w:ins w:id="3378" w:author="JORGE CONTRERAS ORTIZ" w:date="2021-09-04T13:52:00Z">
        <w:r w:rsidR="00E915C0">
          <w:fldChar w:fldCharType="end"/>
        </w:r>
      </w:ins>
      <w:ins w:id="3379" w:author="JORGE CONTRERAS ORTIZ" w:date="2021-09-05T23:44:00Z">
        <w:r w:rsidR="00FE4769">
          <w:t xml:space="preserve"> </w:t>
        </w:r>
      </w:ins>
      <w:ins w:id="3380" w:author="JORGE CONTRERAS ORTIZ" w:date="2021-09-04T13:52:00Z">
        <w:r w:rsidR="00E915C0">
          <w:fldChar w:fldCharType="begin"/>
        </w:r>
        <w:r w:rsidR="00E915C0">
          <w:instrText xml:space="preserve"> REF _Ref81655947 \h </w:instrText>
        </w:r>
      </w:ins>
      <w:r w:rsidR="00E915C0">
        <w:fldChar w:fldCharType="separate"/>
      </w:r>
      <w:ins w:id="3381" w:author="JORGE CONTRERAS ORTIZ" w:date="2021-09-08T21:58:00Z">
        <w:r w:rsidR="007865AB">
          <w:t>CARACTERÍSTICAS MÓDULO RF KTWM102</w:t>
        </w:r>
      </w:ins>
      <w:ins w:id="3382" w:author="JORGE CONTRERAS ORTIZ" w:date="2021-09-04T13:52:00Z">
        <w:r w:rsidR="00E915C0">
          <w:fldChar w:fldCharType="end"/>
        </w:r>
        <w:r w:rsidR="00E915C0">
          <w:t xml:space="preserve"> </w:t>
        </w:r>
      </w:ins>
      <w:del w:id="3383" w:author="JORGE CONTRERAS ORTIZ" w:date="2021-09-04T13:51:00Z">
        <w:r w:rsidR="009449CB" w:rsidDel="00E915C0">
          <w:fldChar w:fldCharType="begin"/>
        </w:r>
        <w:r w:rsidR="009449CB" w:rsidDel="00E915C0">
          <w:delInstrText xml:space="preserve"> HYPERLINK \l "_Características_módulo_RF" </w:delInstrText>
        </w:r>
        <w:r w:rsidR="009449CB" w:rsidDel="00E915C0">
          <w:fldChar w:fldCharType="separate"/>
        </w:r>
        <w:r w:rsidRPr="00EF2EE1" w:rsidDel="00E915C0">
          <w:rPr>
            <w:rStyle w:val="Hipervnculo"/>
          </w:rPr>
          <w:delText>Características KTWM102</w:delText>
        </w:r>
        <w:r w:rsidR="009449CB" w:rsidDel="00E915C0">
          <w:rPr>
            <w:rStyle w:val="Hipervnculo"/>
          </w:rPr>
          <w:fldChar w:fldCharType="end"/>
        </w:r>
        <w:r w:rsidDel="00E915C0">
          <w:delText xml:space="preserve"> </w:delText>
        </w:r>
      </w:del>
      <w:r>
        <w:t>incluyendo todas sus características y tecnologías.</w:t>
      </w:r>
    </w:p>
    <w:p w14:paraId="0755C242" w14:textId="214A1A38" w:rsidR="00EF2EE1" w:rsidRDefault="00EF2EE1" w:rsidP="00EF2EE1">
      <w:r>
        <w:t>Dispone de un conector UART permitiendo así enlazar con cualquier host, como un microcontrolador</w:t>
      </w:r>
      <w:r w:rsidR="00DF2718">
        <w:t>. A la vez dispone de un conector USB, permitiendo así ser conectado a un PC.</w:t>
      </w:r>
    </w:p>
    <w:p w14:paraId="3588D53C" w14:textId="28B49C0F" w:rsidR="00DF2718" w:rsidRDefault="00DF2718" w:rsidP="00EF2EE1">
      <w:r>
        <w:t>Dispone de un multiplexor de alimentación de dos entradas, permitiendo que el Dongle sea alimentado tanto por el conector USB como por el conector UART a través de un host.</w:t>
      </w:r>
    </w:p>
    <w:p w14:paraId="33D3B87A" w14:textId="74E4B214" w:rsidR="00DF2718" w:rsidRDefault="00DF2718" w:rsidP="00EF2EE1">
      <w:r>
        <w:t>Integra una señalización lumínica para conocer el estado del dispositivo en todo momento.</w:t>
      </w:r>
    </w:p>
    <w:p w14:paraId="049092EB" w14:textId="32DCA9D1" w:rsidR="00DF2718" w:rsidRDefault="00DF2718" w:rsidP="00EF2EE1">
      <w:r>
        <w:t>El Dongle KTDG102 tienen una gran versatilidad, puesto que permite ser configurado como cualquiera de los tipos de nodos posibles dentro de una red Thread, pudiendo así analizar los comportamientos de todos los tipos de nodos dentro de la red.</w:t>
      </w:r>
    </w:p>
    <w:p w14:paraId="3D36B6AC" w14:textId="4B857C24" w:rsidR="003D660C" w:rsidRDefault="003D660C" w:rsidP="00EF2EE1">
      <w:r>
        <w:t xml:space="preserve">El sistema </w:t>
      </w:r>
      <w:proofErr w:type="spellStart"/>
      <w:r w:rsidR="00DF2718">
        <w:t>KiNOS</w:t>
      </w:r>
      <w:proofErr w:type="spellEnd"/>
      <w:r w:rsidR="00DF2718">
        <w:t xml:space="preserve"> proporciona la interfaz KSH, una interfaz </w:t>
      </w:r>
      <w:r>
        <w:t xml:space="preserve">sencilla y con breve curva de aprendizaje, a través de la cual el usuario puede control sobre los dispositivos. </w:t>
      </w:r>
    </w:p>
    <w:p w14:paraId="5AF84CCA" w14:textId="19F5BCA8" w:rsidR="003D660C" w:rsidRDefault="003D660C" w:rsidP="00EF2EE1">
      <w:r>
        <w:t xml:space="preserve">El KTDG102 permite actualizar el firmware a los usuarios, pudiendo así cambiar incluso la funcionalidad del dispositivo, ya sea a un nodo Thread, un </w:t>
      </w:r>
      <w:proofErr w:type="spellStart"/>
      <w:r>
        <w:t>sniffer</w:t>
      </w:r>
      <w:proofErr w:type="spellEnd"/>
      <w:r>
        <w:t xml:space="preserve"> 802.15.4 o un dispositivo Golden Reference, el cuál ejecutar la certificación Thread interna.</w:t>
      </w:r>
    </w:p>
    <w:p w14:paraId="33B38147" w14:textId="408B5C3F" w:rsidR="00DF2718" w:rsidRDefault="00DF2718" w:rsidP="00EF2EE1">
      <w:pPr>
        <w:rPr>
          <w:ins w:id="3384" w:author="JORGE CONTRERAS ORTIZ" w:date="2021-09-05T20:59:00Z"/>
        </w:rPr>
      </w:pPr>
    </w:p>
    <w:p w14:paraId="3D5EA57E" w14:textId="72FFACFC" w:rsidR="00CA64F2" w:rsidRDefault="00CA64F2" w:rsidP="00EF2EE1">
      <w:pPr>
        <w:rPr>
          <w:ins w:id="3385" w:author="JORGE CONTRERAS ORTIZ" w:date="2021-09-05T20:59:00Z"/>
        </w:rPr>
      </w:pPr>
    </w:p>
    <w:p w14:paraId="559C340F" w14:textId="0B0E049D" w:rsidR="00CA64F2" w:rsidRDefault="00CA64F2" w:rsidP="00EF2EE1">
      <w:pPr>
        <w:rPr>
          <w:ins w:id="3386" w:author="JORGE CONTRERAS ORTIZ" w:date="2021-09-05T20:59:00Z"/>
        </w:rPr>
      </w:pPr>
    </w:p>
    <w:p w14:paraId="33D3AD17" w14:textId="77777777" w:rsidR="00CA64F2" w:rsidRPr="00EF2EE1" w:rsidRDefault="00CA64F2" w:rsidP="00EF2EE1"/>
    <w:p w14:paraId="03801E7A" w14:textId="126043F9" w:rsidR="00363231" w:rsidRPr="00791D37" w:rsidRDefault="00B83329">
      <w:pPr>
        <w:pStyle w:val="Ttulo4"/>
        <w:pPrChange w:id="3387" w:author="JORGE CONTRERAS ORTIZ" w:date="2021-09-04T11:25:00Z">
          <w:pPr>
            <w:pStyle w:val="Ttulo3"/>
          </w:pPr>
        </w:pPrChange>
      </w:pPr>
      <w:bookmarkStart w:id="3388" w:name="_Ref81927823"/>
      <w:bookmarkStart w:id="3389" w:name="_Ref81927833"/>
      <w:bookmarkStart w:id="3390" w:name="_Toc82012131"/>
      <w:bookmarkStart w:id="3391" w:name="_Toc82024958"/>
      <w:bookmarkStart w:id="3392" w:name="_Toc82030802"/>
      <w:r w:rsidRPr="00791D37">
        <w:lastRenderedPageBreak/>
        <w:t>CARACTERÍSTICAS DEL BORDER ROUTER KTBRN1</w:t>
      </w:r>
      <w:bookmarkEnd w:id="3388"/>
      <w:bookmarkEnd w:id="3389"/>
      <w:bookmarkEnd w:id="3390"/>
      <w:bookmarkEnd w:id="3391"/>
      <w:bookmarkEnd w:id="3392"/>
    </w:p>
    <w:p w14:paraId="4724DC4F" w14:textId="2BAA2E8C" w:rsidR="00363231" w:rsidRPr="00791D37" w:rsidRDefault="00363231" w:rsidP="00791D37"/>
    <w:p w14:paraId="3AC87891" w14:textId="238F240B" w:rsidR="004272D2" w:rsidRPr="00791D37" w:rsidRDefault="004272D2" w:rsidP="00791D37">
      <w:r w:rsidRPr="00791D37">
        <w:t xml:space="preserve">El módulo Border Router, tal como se ha explicado, es el módulo que proporcionará la conectividad a la red THREAD con otras capas físicas como Ethernet o </w:t>
      </w:r>
      <w:proofErr w:type="spellStart"/>
      <w:r w:rsidRPr="00791D37">
        <w:t>Wi</w:t>
      </w:r>
      <w:proofErr w:type="spellEnd"/>
      <w:r w:rsidRPr="00791D37">
        <w:t>-Fi.</w:t>
      </w:r>
      <w:r w:rsidR="00933E5F" w:rsidRPr="00791D37">
        <w:t xml:space="preserve"> El KTBRN1 es el primer Border Router que incluye el servicio de Thread </w:t>
      </w:r>
      <w:proofErr w:type="spellStart"/>
      <w:r w:rsidR="00933E5F" w:rsidRPr="00791D37">
        <w:t>Backbone</w:t>
      </w:r>
      <w:proofErr w:type="spellEnd"/>
      <w:r w:rsidR="00933E5F" w:rsidRPr="00791D37">
        <w:t xml:space="preserve"> Border Router. A su vez, implementa la mayoría de las funcionalidades y características indicadas en la especificación v1.2 del protocolo Thread.</w:t>
      </w:r>
    </w:p>
    <w:p w14:paraId="5FCEBB52" w14:textId="56A5E692" w:rsidR="00571788" w:rsidRPr="00791D37" w:rsidRDefault="00537564" w:rsidP="00791D37">
      <w:r w:rsidRPr="00791D37">
        <w:t xml:space="preserve">El Border Router es un equipo basado en la placa </w:t>
      </w:r>
      <w:proofErr w:type="spellStart"/>
      <w:r w:rsidRPr="00791D37">
        <w:t>NanoPi</w:t>
      </w:r>
      <w:proofErr w:type="spellEnd"/>
      <w:r w:rsidRPr="00791D37">
        <w:t xml:space="preserve"> NEO, al que se le ha añadido una placa HAT incorporando el módulo RF KTWM102. Se incorpora un procesador ARM </w:t>
      </w:r>
      <w:proofErr w:type="spellStart"/>
      <w:r w:rsidRPr="00791D37">
        <w:t>Cortex</w:t>
      </w:r>
      <w:proofErr w:type="spellEnd"/>
      <w:r w:rsidRPr="00791D37">
        <w:t xml:space="preserve"> A7 de cuatro núcleos con 512 MB de RAM.</w:t>
      </w:r>
    </w:p>
    <w:p w14:paraId="358B5A1D" w14:textId="066C8C1A" w:rsidR="00537564" w:rsidRDefault="00537564" w:rsidP="00791D37">
      <w:r w:rsidRPr="00791D37">
        <w:t>KBRN1 admite</w:t>
      </w:r>
      <w:r w:rsidR="00791D37" w:rsidRPr="00791D37">
        <w:t xml:space="preserve"> tanto protocolo IPv4 como IPv6, enrutando el tráfico según sea necesario. Aparte de este enrutamiento, KTBRN1, ofrece servicios como servicios DNS, DHCP, NAT, etc.</w:t>
      </w:r>
    </w:p>
    <w:p w14:paraId="68836E81" w14:textId="60B98D30" w:rsidR="00ED1700" w:rsidRPr="00791D37" w:rsidRDefault="00791D37" w:rsidP="00791D37">
      <w:r>
        <w:t xml:space="preserve">KTBRN1, incluye un paquete software formado por un conjunto de Scripts en Python, llamado </w:t>
      </w:r>
      <w:proofErr w:type="spellStart"/>
      <w:r>
        <w:t>KiBRA</w:t>
      </w:r>
      <w:proofErr w:type="spellEnd"/>
      <w:r>
        <w:t>, a la vez que un sistema operativo</w:t>
      </w:r>
      <w:r w:rsidR="00ED1700">
        <w:t xml:space="preserve"> basado en Debian y Ubuntu, </w:t>
      </w:r>
      <w:proofErr w:type="spellStart"/>
      <w:r w:rsidR="00ED1700">
        <w:t>Armbian</w:t>
      </w:r>
      <w:proofErr w:type="spellEnd"/>
      <w:r w:rsidR="00ED1700">
        <w:t xml:space="preserve">, sobre el que corre el paquete de </w:t>
      </w:r>
      <w:proofErr w:type="spellStart"/>
      <w:r w:rsidR="00ED1700">
        <w:t>KiBRA</w:t>
      </w:r>
      <w:proofErr w:type="spellEnd"/>
      <w:r w:rsidR="00ED1700">
        <w:t xml:space="preserve">. </w:t>
      </w:r>
      <w:proofErr w:type="spellStart"/>
      <w:r w:rsidR="00ED1700">
        <w:t>KiBRA</w:t>
      </w:r>
      <w:proofErr w:type="spellEnd"/>
      <w:r w:rsidR="00ED1700">
        <w:t xml:space="preserve"> se encarga de las tareas necesarias para proporcionar los servicios del Border Router KTBRN1, con la ventaja de ser de código abierto y </w:t>
      </w:r>
      <w:proofErr w:type="spellStart"/>
      <w:r w:rsidR="00ED1700">
        <w:t>customizable</w:t>
      </w:r>
      <w:proofErr w:type="spellEnd"/>
      <w:r w:rsidR="00ED1700">
        <w:t>.</w:t>
      </w:r>
    </w:p>
    <w:p w14:paraId="579CDD3D" w14:textId="5C729420" w:rsidR="00791D37" w:rsidRDefault="00ED1700" w:rsidP="00791D37">
      <w:r>
        <w:t xml:space="preserve">Por último, KTBN1 incluye, gracias a </w:t>
      </w:r>
      <w:proofErr w:type="spellStart"/>
      <w:r>
        <w:t>KiBRA</w:t>
      </w:r>
      <w:proofErr w:type="spellEnd"/>
      <w:r>
        <w:t>, un servicio de Administración Web desde el que manejar y configurar la red Thread del nodo KTBRN1 y todos los servicios proporcionados.</w:t>
      </w:r>
    </w:p>
    <w:p w14:paraId="32A977DA" w14:textId="27B6EAF7" w:rsidR="00ED1700" w:rsidRDefault="00ED1700" w:rsidP="00791D37">
      <w:pPr>
        <w:rPr>
          <w:ins w:id="3393" w:author="JORGE CONTRERAS ORTIZ" w:date="2021-09-04T00:20:00Z"/>
        </w:rPr>
      </w:pPr>
    </w:p>
    <w:p w14:paraId="2F60D229" w14:textId="78A12678" w:rsidR="006F13B4" w:rsidRPr="00FE1EC4" w:rsidRDefault="00B83329">
      <w:pPr>
        <w:pStyle w:val="Ttulo4"/>
        <w:rPr>
          <w:ins w:id="3394" w:author="JORGE CONTRERAS ORTIZ" w:date="2021-09-04T00:21:00Z"/>
        </w:rPr>
        <w:pPrChange w:id="3395" w:author="JORGE CONTRERAS ORTIZ" w:date="2021-09-04T11:25:00Z">
          <w:pPr>
            <w:pStyle w:val="Ttulo3"/>
          </w:pPr>
        </w:pPrChange>
      </w:pPr>
      <w:bookmarkStart w:id="3396" w:name="_Toc82012132"/>
      <w:bookmarkStart w:id="3397" w:name="_Toc82024959"/>
      <w:bookmarkStart w:id="3398" w:name="_Toc82030803"/>
      <w:ins w:id="3399" w:author="JORGE CONTRERAS ORTIZ" w:date="2021-09-04T00:20:00Z">
        <w:r w:rsidRPr="00FE1EC4">
          <w:t xml:space="preserve">CARACTERÍSTICAS KINOS </w:t>
        </w:r>
      </w:ins>
      <w:ins w:id="3400" w:author="JORGE CONTRERAS ORTIZ" w:date="2021-09-04T00:21:00Z">
        <w:r w:rsidRPr="00FE1EC4">
          <w:t>–</w:t>
        </w:r>
      </w:ins>
      <w:ins w:id="3401" w:author="JORGE CONTRERAS ORTIZ" w:date="2021-09-04T00:20:00Z">
        <w:r w:rsidRPr="00FE1EC4">
          <w:t xml:space="preserve"> N</w:t>
        </w:r>
      </w:ins>
      <w:ins w:id="3402" w:author="JORGE CONTRERAS ORTIZ" w:date="2021-09-04T00:21:00Z">
        <w:r w:rsidRPr="00FE1EC4">
          <w:t>ETWORK OS</w:t>
        </w:r>
        <w:bookmarkEnd w:id="3396"/>
        <w:bookmarkEnd w:id="3397"/>
        <w:bookmarkEnd w:id="3398"/>
      </w:ins>
    </w:p>
    <w:p w14:paraId="5921BB1C" w14:textId="03494F31" w:rsidR="006F13B4" w:rsidRDefault="006F13B4" w:rsidP="006F13B4">
      <w:pPr>
        <w:rPr>
          <w:ins w:id="3403" w:author="JORGE CONTRERAS ORTIZ" w:date="2021-09-04T00:21:00Z"/>
        </w:rPr>
      </w:pPr>
    </w:p>
    <w:p w14:paraId="2E6FCE50" w14:textId="78441D3C" w:rsidR="006F13B4" w:rsidRDefault="006F13B4" w:rsidP="006F13B4">
      <w:pPr>
        <w:rPr>
          <w:ins w:id="3404" w:author="JORGE CONTRERAS ORTIZ" w:date="2021-09-04T00:22:00Z"/>
        </w:rPr>
      </w:pPr>
      <w:proofErr w:type="spellStart"/>
      <w:ins w:id="3405" w:author="JORGE CONTRERAS ORTIZ" w:date="2021-09-04T00:21:00Z">
        <w:r w:rsidRPr="006F13B4">
          <w:t>KiNOS</w:t>
        </w:r>
        <w:proofErr w:type="spellEnd"/>
        <w:r w:rsidRPr="006F13B4">
          <w:t xml:space="preserve"> proviene de las siglas Kirale Real-Time Network </w:t>
        </w:r>
        <w:proofErr w:type="spellStart"/>
        <w:r w:rsidRPr="006F13B4">
          <w:t>Operating</w:t>
        </w:r>
        <w:proofErr w:type="spellEnd"/>
        <w:r w:rsidRPr="006F13B4">
          <w:t xml:space="preserve"> System</w:t>
        </w:r>
        <w:r w:rsidRPr="006F13B4">
          <w:rPr>
            <w:rPrChange w:id="3406" w:author="JORGE CONTRERAS ORTIZ" w:date="2021-09-04T00:21:00Z">
              <w:rPr>
                <w:lang w:val="en-US"/>
              </w:rPr>
            </w:rPrChange>
          </w:rPr>
          <w:t xml:space="preserve"> y es </w:t>
        </w:r>
        <w:r>
          <w:t xml:space="preserve">un </w:t>
        </w:r>
      </w:ins>
      <w:proofErr w:type="spellStart"/>
      <w:ins w:id="3407" w:author="JORGE CONTRERAS ORTIZ" w:date="2021-09-04T00:22:00Z">
        <w:r>
          <w:t>Stack</w:t>
        </w:r>
        <w:proofErr w:type="spellEnd"/>
        <w:r>
          <w:t xml:space="preserve"> Certificado Thread que se caracteriza por sus altas prestaciones, seguridad y </w:t>
        </w:r>
        <w:proofErr w:type="spellStart"/>
        <w:r>
          <w:t>robusted</w:t>
        </w:r>
        <w:proofErr w:type="spellEnd"/>
        <w:r>
          <w:t xml:space="preserve"> para comunicaciones inalámbricas de bajo consumo.</w:t>
        </w:r>
      </w:ins>
    </w:p>
    <w:p w14:paraId="682280EE" w14:textId="452675FE" w:rsidR="006F13B4" w:rsidRDefault="006F13B4" w:rsidP="006F13B4">
      <w:pPr>
        <w:rPr>
          <w:ins w:id="3408" w:author="JORGE CONTRERAS ORTIZ" w:date="2021-09-04T00:24:00Z"/>
        </w:rPr>
      </w:pPr>
      <w:ins w:id="3409" w:author="JORGE CONTRERAS ORTIZ" w:date="2021-09-04T00:22:00Z">
        <w:r>
          <w:t>P</w:t>
        </w:r>
      </w:ins>
      <w:ins w:id="3410" w:author="JORGE CONTRERAS ORTIZ" w:date="2021-09-04T00:23:00Z">
        <w:r>
          <w:t>ermite actualizar el firmware a través USB-DFU y gracias a una encriptación punto a punto AES-EAX</w:t>
        </w:r>
      </w:ins>
      <w:ins w:id="3411" w:author="JORGE CONTRERAS ORTIZ" w:date="2021-09-04T00:24:00Z">
        <w:r>
          <w:t>. A su vez, protege al dispositivo de firmware no oficial.</w:t>
        </w:r>
      </w:ins>
    </w:p>
    <w:p w14:paraId="6F8975F9" w14:textId="47569BCB" w:rsidR="006F13B4" w:rsidRDefault="006F13B4" w:rsidP="006F13B4">
      <w:pPr>
        <w:rPr>
          <w:ins w:id="3412" w:author="JORGE CONTRERAS ORTIZ" w:date="2021-09-04T09:34:00Z"/>
        </w:rPr>
      </w:pPr>
      <w:ins w:id="3413" w:author="JORGE CONTRERAS ORTIZ" w:date="2021-09-04T00:24:00Z">
        <w:r>
          <w:t xml:space="preserve">Por lo </w:t>
        </w:r>
      </w:ins>
      <w:ins w:id="3414" w:author="JORGE CONTRERAS ORTIZ" w:date="2021-09-04T00:25:00Z">
        <w:r>
          <w:t xml:space="preserve">que más se destaca </w:t>
        </w:r>
        <w:proofErr w:type="spellStart"/>
        <w:r>
          <w:t>KiNOS</w:t>
        </w:r>
        <w:proofErr w:type="spellEnd"/>
        <w:r>
          <w:t xml:space="preserve"> es por el soporte de todos los roles de Thread y por las interfaces que permiten una fácil integración y desplegar modos de b</w:t>
        </w:r>
      </w:ins>
      <w:ins w:id="3415" w:author="JORGE CONTRERAS ORTIZ" w:date="2021-09-04T00:26:00Z">
        <w:r>
          <w:t>ajo consumo o de ahorro de batería.</w:t>
        </w:r>
      </w:ins>
    </w:p>
    <w:p w14:paraId="60A3A777" w14:textId="55CBA4A0" w:rsidR="008E3912" w:rsidRDefault="008E3912" w:rsidP="006F13B4">
      <w:pPr>
        <w:rPr>
          <w:ins w:id="3416" w:author="JORGE CONTRERAS ORTIZ" w:date="2021-09-05T22:27:00Z"/>
        </w:rPr>
      </w:pPr>
    </w:p>
    <w:p w14:paraId="007777B4" w14:textId="0237E53F" w:rsidR="00032C7F" w:rsidRDefault="00032C7F" w:rsidP="006F13B4">
      <w:pPr>
        <w:rPr>
          <w:ins w:id="3417" w:author="JORGE CONTRERAS ORTIZ" w:date="2021-09-05T22:27:00Z"/>
        </w:rPr>
      </w:pPr>
    </w:p>
    <w:p w14:paraId="356265D9" w14:textId="5CCCF0E1" w:rsidR="00032C7F" w:rsidRDefault="00032C7F" w:rsidP="006F13B4">
      <w:pPr>
        <w:rPr>
          <w:ins w:id="3418" w:author="JORGE CONTRERAS ORTIZ" w:date="2021-09-05T22:27:00Z"/>
        </w:rPr>
      </w:pPr>
    </w:p>
    <w:p w14:paraId="3D41CF71" w14:textId="46D39901" w:rsidR="00032C7F" w:rsidRDefault="00032C7F" w:rsidP="006F13B4">
      <w:pPr>
        <w:rPr>
          <w:ins w:id="3419" w:author="JORGE CONTRERAS ORTIZ" w:date="2021-09-05T22:27:00Z"/>
        </w:rPr>
      </w:pPr>
    </w:p>
    <w:p w14:paraId="3EA187DE" w14:textId="6AB20185" w:rsidR="00032C7F" w:rsidRDefault="00032C7F" w:rsidP="006F13B4">
      <w:pPr>
        <w:rPr>
          <w:ins w:id="3420" w:author="JORGE CONTRERAS ORTIZ" w:date="2021-09-05T22:27:00Z"/>
        </w:rPr>
      </w:pPr>
    </w:p>
    <w:p w14:paraId="49F14A9F" w14:textId="1DEEDAC4" w:rsidR="00032C7F" w:rsidRDefault="00032C7F" w:rsidP="006F13B4">
      <w:pPr>
        <w:rPr>
          <w:ins w:id="3421" w:author="JORGE CONTRERAS ORTIZ" w:date="2021-09-05T22:27:00Z"/>
        </w:rPr>
      </w:pPr>
    </w:p>
    <w:p w14:paraId="6F4B60D9" w14:textId="6BD30EFA" w:rsidR="00032C7F" w:rsidRDefault="00032C7F" w:rsidP="006F13B4">
      <w:pPr>
        <w:rPr>
          <w:ins w:id="3422" w:author="JORGE CONTRERAS ORTIZ" w:date="2021-09-05T22:27:00Z"/>
        </w:rPr>
      </w:pPr>
    </w:p>
    <w:p w14:paraId="1AF28947" w14:textId="28676C79" w:rsidR="00032C7F" w:rsidRDefault="00032C7F" w:rsidP="006F13B4">
      <w:pPr>
        <w:rPr>
          <w:ins w:id="3423" w:author="JORGE CONTRERAS ORTIZ" w:date="2021-09-05T22:27:00Z"/>
        </w:rPr>
      </w:pPr>
    </w:p>
    <w:p w14:paraId="22B91A5A" w14:textId="77777777" w:rsidR="00032C7F" w:rsidRPr="006F13B4" w:rsidRDefault="00032C7F" w:rsidP="006F13B4"/>
    <w:p w14:paraId="0D210564" w14:textId="443545A1" w:rsidR="00537564" w:rsidRDefault="008E3912" w:rsidP="008E3912">
      <w:pPr>
        <w:pStyle w:val="Ttulo3"/>
        <w:rPr>
          <w:ins w:id="3424" w:author="JORGE CONTRERAS ORTIZ" w:date="2021-09-04T09:35:00Z"/>
        </w:rPr>
      </w:pPr>
      <w:bookmarkStart w:id="3425" w:name="_Toc82012133"/>
      <w:bookmarkStart w:id="3426" w:name="_Toc82024960"/>
      <w:bookmarkStart w:id="3427" w:name="_Toc82030804"/>
      <w:ins w:id="3428" w:author="JORGE CONTRERAS ORTIZ" w:date="2021-09-04T09:34:00Z">
        <w:r>
          <w:lastRenderedPageBreak/>
          <w:t>EJEMPLOS DE OTROS DISPOSITIVOS</w:t>
        </w:r>
      </w:ins>
      <w:bookmarkEnd w:id="3425"/>
      <w:bookmarkEnd w:id="3426"/>
      <w:bookmarkEnd w:id="3427"/>
    </w:p>
    <w:p w14:paraId="4ABD039C" w14:textId="50405482" w:rsidR="008E3912" w:rsidRDefault="008E3912" w:rsidP="008E3912">
      <w:pPr>
        <w:rPr>
          <w:ins w:id="3429" w:author="JORGE CONTRERAS ORTIZ" w:date="2021-09-04T09:35:00Z"/>
        </w:rPr>
      </w:pPr>
    </w:p>
    <w:p w14:paraId="4EF6DB17" w14:textId="725EC97E" w:rsidR="008E3912" w:rsidRDefault="008E3912" w:rsidP="008E3912">
      <w:pPr>
        <w:rPr>
          <w:ins w:id="3430" w:author="JORGE CONTRERAS ORTIZ" w:date="2021-09-04T09:41:00Z"/>
        </w:rPr>
      </w:pPr>
      <w:ins w:id="3431" w:author="JORGE CONTRERAS ORTIZ" w:date="2021-09-04T09:36:00Z">
        <w:r>
          <w:t xml:space="preserve">Como ya se ha mencionado en el análisis realizado en </w:t>
        </w:r>
      </w:ins>
      <w:ins w:id="3432" w:author="JORGE CONTRERAS ORTIZ" w:date="2021-09-06T00:09:00Z">
        <w:r w:rsidR="0046525E">
          <w:fldChar w:fldCharType="begin"/>
        </w:r>
        <w:r w:rsidR="0046525E">
          <w:instrText xml:space="preserve"> REF _Ref81779393 \w \h </w:instrText>
        </w:r>
      </w:ins>
      <w:r w:rsidR="0046525E">
        <w:fldChar w:fldCharType="separate"/>
      </w:r>
      <w:ins w:id="3433" w:author="JORGE CONTRERAS ORTIZ" w:date="2021-09-08T21:58:00Z">
        <w:r w:rsidR="007865AB">
          <w:t>3.1</w:t>
        </w:r>
      </w:ins>
      <w:ins w:id="3434" w:author="JORGE CONTRERAS ORTIZ" w:date="2021-09-06T00:09:00Z">
        <w:r w:rsidR="0046525E">
          <w:fldChar w:fldCharType="end"/>
        </w:r>
        <w:r w:rsidR="0046525E">
          <w:t xml:space="preserve"> </w:t>
        </w:r>
        <w:r w:rsidR="0046525E">
          <w:fldChar w:fldCharType="begin"/>
        </w:r>
        <w:r w:rsidR="0046525E">
          <w:instrText xml:space="preserve"> REF _Ref81779400 \h </w:instrText>
        </w:r>
      </w:ins>
      <w:r w:rsidR="0046525E">
        <w:fldChar w:fldCharType="separate"/>
      </w:r>
      <w:ins w:id="3435" w:author="JORGE CONTRERAS ORTIZ" w:date="2021-09-08T21:58:00Z">
        <w:r w:rsidR="007865AB">
          <w:t>ANÁLISIS INICIAL DE LA TECNOLOGÍA THREAD</w:t>
        </w:r>
      </w:ins>
      <w:ins w:id="3436" w:author="JORGE CONTRERAS ORTIZ" w:date="2021-09-06T00:09:00Z">
        <w:r w:rsidR="0046525E">
          <w:fldChar w:fldCharType="end"/>
        </w:r>
        <w:r w:rsidR="0046525E">
          <w:t xml:space="preserve">, </w:t>
        </w:r>
      </w:ins>
      <w:ins w:id="3437" w:author="JORGE CONTRERAS ORTIZ" w:date="2021-09-04T09:39:00Z">
        <w:r>
          <w:t>existe una gran variedad de desarrolladores</w:t>
        </w:r>
      </w:ins>
      <w:ins w:id="3438" w:author="JORGE CONTRERAS ORTIZ" w:date="2021-09-04T09:40:00Z">
        <w:r>
          <w:t xml:space="preserve"> en la tecnología Thread. A continuación se hará mención de algun</w:t>
        </w:r>
      </w:ins>
      <w:ins w:id="3439" w:author="JORGE CONTRERAS ORTIZ" w:date="2021-09-04T09:41:00Z">
        <w:r>
          <w:t>a</w:t>
        </w:r>
      </w:ins>
      <w:ins w:id="3440" w:author="JORGE CONTRERAS ORTIZ" w:date="2021-09-04T09:40:00Z">
        <w:r>
          <w:t>s de l</w:t>
        </w:r>
      </w:ins>
      <w:ins w:id="3441" w:author="JORGE CONTRERAS ORTIZ" w:date="2021-09-04T09:41:00Z">
        <w:r>
          <w:t>as diferentes alternativas con certificación Thread que existen actualmente.</w:t>
        </w:r>
      </w:ins>
    </w:p>
    <w:p w14:paraId="5A2E7FC1" w14:textId="74F5084E" w:rsidR="008E3912" w:rsidRDefault="00A73883" w:rsidP="008E3912">
      <w:pPr>
        <w:rPr>
          <w:ins w:id="3442" w:author="JORGE CONTRERAS ORTIZ" w:date="2021-09-05T20:59:00Z"/>
        </w:rPr>
      </w:pPr>
      <w:ins w:id="3443" w:author="JORGE CONTRERAS ORTIZ" w:date="2021-09-04T09:48:00Z">
        <w:r>
          <w:t>En cuanto a Border Routers, como ya</w:t>
        </w:r>
      </w:ins>
      <w:ins w:id="3444" w:author="JORGE CONTRERAS ORTIZ" w:date="2021-09-04T09:50:00Z">
        <w:r>
          <w:t xml:space="preserve"> se ha mencionado, solo se dispone de la alternativa ofrecida por </w:t>
        </w:r>
      </w:ins>
      <w:proofErr w:type="spellStart"/>
      <w:ins w:id="3445" w:author="JORGE CONTRERAS ORTIZ" w:date="2021-09-04T09:51:00Z">
        <w:r>
          <w:t>OpenThread</w:t>
        </w:r>
        <w:proofErr w:type="spellEnd"/>
        <w:r>
          <w:t xml:space="preserve">, el </w:t>
        </w:r>
        <w:proofErr w:type="spellStart"/>
        <w:r>
          <w:t>cuál</w:t>
        </w:r>
        <w:proofErr w:type="spellEnd"/>
        <w:r>
          <w:t xml:space="preserve"> consiste en una implementación en </w:t>
        </w:r>
      </w:ins>
      <w:ins w:id="3446" w:author="JORGE CONTRERAS ORTIZ" w:date="2021-09-04T09:52:00Z">
        <w:r>
          <w:t>sistemas basados en Linux o en Raspberry Pi 3B</w:t>
        </w:r>
      </w:ins>
      <w:ins w:id="3447" w:author="JORGE CONTRERAS ORTIZ" w:date="2021-09-04T09:57:00Z">
        <w:r w:rsidR="000A0AF3">
          <w:t>.</w:t>
        </w:r>
      </w:ins>
    </w:p>
    <w:p w14:paraId="774C80A2" w14:textId="77777777" w:rsidR="00CA64F2" w:rsidRDefault="00CA64F2" w:rsidP="008E3912">
      <w:pPr>
        <w:rPr>
          <w:ins w:id="3448" w:author="JORGE CONTRERAS ORTIZ" w:date="2021-09-04T10:14:00Z"/>
        </w:rPr>
      </w:pPr>
    </w:p>
    <w:p w14:paraId="34F27794" w14:textId="55F39929" w:rsidR="004A3A88" w:rsidRDefault="004A3A88" w:rsidP="008E3912">
      <w:pPr>
        <w:rPr>
          <w:ins w:id="3449" w:author="JORGE CONTRERAS ORTIZ" w:date="2021-09-04T10:19:00Z"/>
        </w:rPr>
      </w:pPr>
      <w:ins w:id="3450" w:author="JORGE CONTRERAS ORTIZ" w:date="2021-09-04T10:14:00Z">
        <w:r>
          <w:t>En caso de necesitar un entorno de desarrollo software, existen entornos desarrollados por NXP</w:t>
        </w:r>
      </w:ins>
      <w:ins w:id="3451" w:author="JORGE CONTRERAS ORTIZ" w:date="2021-09-04T10:25:00Z">
        <w:r w:rsidR="00247D58">
          <w:t xml:space="preserve"> (</w:t>
        </w:r>
        <w:proofErr w:type="spellStart"/>
        <w:r w:rsidR="00247D58" w:rsidRPr="00247D58">
          <w:rPr>
            <w:rStyle w:val="Hipervnculo"/>
            <w:rPrChange w:id="3452" w:author="JORGE CONTRERAS ORTIZ" w:date="2021-09-04T10:25:00Z">
              <w:rPr/>
            </w:rPrChange>
          </w:rPr>
          <w:fldChar w:fldCharType="begin"/>
        </w:r>
        <w:r w:rsidR="00247D58" w:rsidRPr="00247D58">
          <w:rPr>
            <w:rStyle w:val="Hipervnculo"/>
            <w:rPrChange w:id="3453" w:author="JORGE CONTRERAS ORTIZ" w:date="2021-09-04T10:25:00Z">
              <w:rPr/>
            </w:rPrChange>
          </w:rPr>
          <w:instrText xml:space="preserve"> HYPERLINK "https://www.nxp.com/support/developer-resources/software-development-tools/mcuxpresso-software-and-tools:MCUXPRESSO" \t "new" </w:instrText>
        </w:r>
      </w:ins>
      <w:ins w:id="3454" w:author="JORGE CONTRERAS ORTIZ" w:date="2021-09-08T20:16:00Z">
        <w:r w:rsidR="00782941" w:rsidRPr="00247D58">
          <w:rPr>
            <w:rStyle w:val="Hipervnculo"/>
            <w:rPrChange w:id="3455" w:author="JORGE CONTRERAS ORTIZ" w:date="2021-09-04T10:25:00Z">
              <w:rPr>
                <w:rStyle w:val="Hipervnculo"/>
              </w:rPr>
            </w:rPrChange>
          </w:rPr>
        </w:r>
      </w:ins>
      <w:ins w:id="3456" w:author="JORGE CONTRERAS ORTIZ" w:date="2021-09-04T10:25:00Z">
        <w:r w:rsidR="00247D58" w:rsidRPr="00247D58">
          <w:rPr>
            <w:rStyle w:val="Hipervnculo"/>
            <w:rPrChange w:id="3457" w:author="JORGE CONTRERAS ORTIZ" w:date="2021-09-04T10:25:00Z">
              <w:rPr/>
            </w:rPrChange>
          </w:rPr>
          <w:fldChar w:fldCharType="separate"/>
        </w:r>
        <w:r w:rsidR="00247D58" w:rsidRPr="00247D58">
          <w:rPr>
            <w:rStyle w:val="Hipervnculo"/>
            <w:rPrChange w:id="3458" w:author="JORGE CONTRERAS ORTIZ" w:date="2021-09-04T10:25:00Z">
              <w:rPr>
                <w:rStyle w:val="Hipervnculo"/>
                <w:color w:val="666666"/>
                <w:sz w:val="21"/>
                <w:szCs w:val="21"/>
                <w:bdr w:val="none" w:sz="0" w:space="0" w:color="auto" w:frame="1"/>
                <w:shd w:val="clear" w:color="auto" w:fill="FFFFFF"/>
              </w:rPr>
            </w:rPrChange>
          </w:rPr>
          <w:t>MCUXpresso</w:t>
        </w:r>
        <w:proofErr w:type="spellEnd"/>
        <w:r w:rsidR="00247D58" w:rsidRPr="00247D58">
          <w:rPr>
            <w:rStyle w:val="Hipervnculo"/>
            <w:rPrChange w:id="3459" w:author="JORGE CONTRERAS ORTIZ" w:date="2021-09-04T10:25:00Z">
              <w:rPr>
                <w:rStyle w:val="Hipervnculo"/>
                <w:color w:val="666666"/>
                <w:sz w:val="21"/>
                <w:szCs w:val="21"/>
                <w:bdr w:val="none" w:sz="0" w:space="0" w:color="auto" w:frame="1"/>
                <w:shd w:val="clear" w:color="auto" w:fill="FFFFFF"/>
              </w:rPr>
            </w:rPrChange>
          </w:rPr>
          <w:t xml:space="preserve"> SDK, IDE, and </w:t>
        </w:r>
        <w:proofErr w:type="spellStart"/>
        <w:r w:rsidR="00247D58" w:rsidRPr="00247D58">
          <w:rPr>
            <w:rStyle w:val="Hipervnculo"/>
            <w:rPrChange w:id="3460" w:author="JORGE CONTRERAS ORTIZ" w:date="2021-09-04T10:25:00Z">
              <w:rPr>
                <w:rStyle w:val="Hipervnculo"/>
                <w:color w:val="666666"/>
                <w:sz w:val="21"/>
                <w:szCs w:val="21"/>
                <w:bdr w:val="none" w:sz="0" w:space="0" w:color="auto" w:frame="1"/>
                <w:shd w:val="clear" w:color="auto" w:fill="FFFFFF"/>
              </w:rPr>
            </w:rPrChange>
          </w:rPr>
          <w:t>Configuration</w:t>
        </w:r>
        <w:proofErr w:type="spellEnd"/>
        <w:r w:rsidR="00247D58" w:rsidRPr="00247D58">
          <w:rPr>
            <w:rStyle w:val="Hipervnculo"/>
            <w:rPrChange w:id="3461" w:author="JORGE CONTRERAS ORTIZ" w:date="2021-09-04T10:25:00Z">
              <w:rPr>
                <w:rStyle w:val="Hipervnculo"/>
                <w:color w:val="666666"/>
                <w:sz w:val="21"/>
                <w:szCs w:val="21"/>
                <w:bdr w:val="none" w:sz="0" w:space="0" w:color="auto" w:frame="1"/>
                <w:shd w:val="clear" w:color="auto" w:fill="FFFFFF"/>
              </w:rPr>
            </w:rPrChange>
          </w:rPr>
          <w:t xml:space="preserve"> </w:t>
        </w:r>
        <w:proofErr w:type="spellStart"/>
        <w:r w:rsidR="00247D58" w:rsidRPr="00247D58">
          <w:rPr>
            <w:rStyle w:val="Hipervnculo"/>
            <w:rPrChange w:id="3462" w:author="JORGE CONTRERAS ORTIZ" w:date="2021-09-04T10:25:00Z">
              <w:rPr>
                <w:rStyle w:val="Hipervnculo"/>
                <w:color w:val="666666"/>
                <w:sz w:val="21"/>
                <w:szCs w:val="21"/>
                <w:bdr w:val="none" w:sz="0" w:space="0" w:color="auto" w:frame="1"/>
                <w:shd w:val="clear" w:color="auto" w:fill="FFFFFF"/>
              </w:rPr>
            </w:rPrChange>
          </w:rPr>
          <w:t>tools</w:t>
        </w:r>
        <w:proofErr w:type="spellEnd"/>
        <w:r w:rsidR="00247D58" w:rsidRPr="00247D58">
          <w:rPr>
            <w:rStyle w:val="Hipervnculo"/>
            <w:rPrChange w:id="3463" w:author="JORGE CONTRERAS ORTIZ" w:date="2021-09-04T10:25:00Z">
              <w:rPr/>
            </w:rPrChange>
          </w:rPr>
          <w:fldChar w:fldCharType="end"/>
        </w:r>
        <w:r w:rsidR="00247D58">
          <w:t>)</w:t>
        </w:r>
      </w:ins>
      <w:ins w:id="3464" w:author="JORGE CONTRERAS ORTIZ" w:date="2021-09-04T10:16:00Z">
        <w:r>
          <w:t xml:space="preserve">, </w:t>
        </w:r>
        <w:proofErr w:type="spellStart"/>
        <w:r>
          <w:t>Nordic</w:t>
        </w:r>
        <w:proofErr w:type="spellEnd"/>
        <w:r>
          <w:t xml:space="preserve"> Semiconductor</w:t>
        </w:r>
      </w:ins>
      <w:ins w:id="3465" w:author="JORGE CONTRERAS ORTIZ" w:date="2021-09-04T10:25:00Z">
        <w:r w:rsidR="00247D58">
          <w:t xml:space="preserve"> (</w:t>
        </w:r>
        <w:proofErr w:type="spellStart"/>
        <w:r w:rsidR="00247D58">
          <w:fldChar w:fldCharType="begin"/>
        </w:r>
        <w:r w:rsidR="00247D58">
          <w:instrText xml:space="preserve"> HYPERLINK "https://www.nordicsemi.com/Software-and-tools/Software/nRF-Connect-SDK" \t "_blank" </w:instrText>
        </w:r>
      </w:ins>
      <w:ins w:id="3466" w:author="JORGE CONTRERAS ORTIZ" w:date="2021-09-08T20:16:00Z"/>
      <w:ins w:id="3467" w:author="JORGE CONTRERAS ORTIZ" w:date="2021-09-04T10:25:00Z">
        <w:r w:rsidR="00247D58">
          <w:fldChar w:fldCharType="separate"/>
        </w:r>
        <w:r w:rsidR="00247D58" w:rsidRPr="00247D58">
          <w:rPr>
            <w:rStyle w:val="Hipervnculo"/>
            <w:rPrChange w:id="3468" w:author="JORGE CONTRERAS ORTIZ" w:date="2021-09-04T10:26:00Z">
              <w:rPr>
                <w:rStyle w:val="Hipervnculo"/>
                <w:color w:val="666666"/>
                <w:sz w:val="21"/>
                <w:szCs w:val="21"/>
                <w:bdr w:val="none" w:sz="0" w:space="0" w:color="auto" w:frame="1"/>
                <w:shd w:val="clear" w:color="auto" w:fill="FFFFFF"/>
              </w:rPr>
            </w:rPrChange>
          </w:rPr>
          <w:t>nRF</w:t>
        </w:r>
        <w:proofErr w:type="spellEnd"/>
        <w:r w:rsidR="00247D58" w:rsidRPr="00247D58">
          <w:rPr>
            <w:rStyle w:val="Hipervnculo"/>
            <w:rPrChange w:id="3469" w:author="JORGE CONTRERAS ORTIZ" w:date="2021-09-04T10:26:00Z">
              <w:rPr>
                <w:rStyle w:val="Hipervnculo"/>
                <w:color w:val="666666"/>
                <w:sz w:val="21"/>
                <w:szCs w:val="21"/>
                <w:bdr w:val="none" w:sz="0" w:space="0" w:color="auto" w:frame="1"/>
                <w:shd w:val="clear" w:color="auto" w:fill="FFFFFF"/>
              </w:rPr>
            </w:rPrChange>
          </w:rPr>
          <w:t xml:space="preserve"> </w:t>
        </w:r>
        <w:proofErr w:type="spellStart"/>
        <w:r w:rsidR="00247D58" w:rsidRPr="00247D58">
          <w:rPr>
            <w:rStyle w:val="Hipervnculo"/>
            <w:rPrChange w:id="3470" w:author="JORGE CONTRERAS ORTIZ" w:date="2021-09-04T10:26:00Z">
              <w:rPr>
                <w:rStyle w:val="Hipervnculo"/>
                <w:color w:val="666666"/>
                <w:sz w:val="21"/>
                <w:szCs w:val="21"/>
                <w:bdr w:val="none" w:sz="0" w:space="0" w:color="auto" w:frame="1"/>
                <w:shd w:val="clear" w:color="auto" w:fill="FFFFFF"/>
              </w:rPr>
            </w:rPrChange>
          </w:rPr>
          <w:t>Connect</w:t>
        </w:r>
        <w:proofErr w:type="spellEnd"/>
        <w:r w:rsidR="00247D58">
          <w:rPr>
            <w:rStyle w:val="Hipervnculo"/>
            <w:color w:val="666666"/>
            <w:sz w:val="21"/>
            <w:szCs w:val="21"/>
            <w:bdr w:val="none" w:sz="0" w:space="0" w:color="auto" w:frame="1"/>
            <w:shd w:val="clear" w:color="auto" w:fill="FFFFFF"/>
          </w:rPr>
          <w:t xml:space="preserve"> </w:t>
        </w:r>
        <w:r w:rsidR="00247D58" w:rsidRPr="00247D58">
          <w:rPr>
            <w:rStyle w:val="Hipervnculo"/>
            <w:rPrChange w:id="3471" w:author="JORGE CONTRERAS ORTIZ" w:date="2021-09-04T10:26:00Z">
              <w:rPr>
                <w:rStyle w:val="Hipervnculo"/>
                <w:color w:val="666666"/>
                <w:sz w:val="21"/>
                <w:szCs w:val="21"/>
                <w:bdr w:val="none" w:sz="0" w:space="0" w:color="auto" w:frame="1"/>
                <w:shd w:val="clear" w:color="auto" w:fill="FFFFFF"/>
              </w:rPr>
            </w:rPrChange>
          </w:rPr>
          <w:t>SDK</w:t>
        </w:r>
        <w:r w:rsidR="00247D58">
          <w:fldChar w:fldCharType="end"/>
        </w:r>
        <w:r w:rsidR="00247D58">
          <w:t>)</w:t>
        </w:r>
      </w:ins>
      <w:ins w:id="3472" w:author="JORGE CONTRERAS ORTIZ" w:date="2021-09-04T10:16:00Z">
        <w:r>
          <w:t xml:space="preserve">, Silicon </w:t>
        </w:r>
        <w:proofErr w:type="spellStart"/>
        <w:r>
          <w:t>Labs</w:t>
        </w:r>
      </w:ins>
      <w:proofErr w:type="spellEnd"/>
      <w:ins w:id="3473" w:author="JORGE CONTRERAS ORTIZ" w:date="2021-09-04T10:25:00Z">
        <w:r w:rsidR="00247D58">
          <w:t xml:space="preserve"> (</w:t>
        </w:r>
        <w:proofErr w:type="spellStart"/>
        <w:r w:rsidR="00247D58" w:rsidRPr="00247D58">
          <w:rPr>
            <w:rStyle w:val="Hipervnculo"/>
            <w:rPrChange w:id="3474" w:author="JORGE CONTRERAS ORTIZ" w:date="2021-09-04T10:26:00Z">
              <w:rPr/>
            </w:rPrChange>
          </w:rPr>
          <w:fldChar w:fldCharType="begin"/>
        </w:r>
        <w:r w:rsidR="00247D58" w:rsidRPr="00247D58">
          <w:rPr>
            <w:rStyle w:val="Hipervnculo"/>
            <w:rPrChange w:id="3475" w:author="JORGE CONTRERAS ORTIZ" w:date="2021-09-04T10:26:00Z">
              <w:rPr/>
            </w:rPrChange>
          </w:rPr>
          <w:instrText xml:space="preserve"> HYPERLINK "https://www.silabs.com/products/development-tools/software/simplicity-studio" \t "_blank" </w:instrText>
        </w:r>
      </w:ins>
      <w:ins w:id="3476" w:author="JORGE CONTRERAS ORTIZ" w:date="2021-09-08T20:16:00Z">
        <w:r w:rsidR="00782941" w:rsidRPr="00247D58">
          <w:rPr>
            <w:rStyle w:val="Hipervnculo"/>
            <w:rPrChange w:id="3477" w:author="JORGE CONTRERAS ORTIZ" w:date="2021-09-04T10:26:00Z">
              <w:rPr>
                <w:rStyle w:val="Hipervnculo"/>
              </w:rPr>
            </w:rPrChange>
          </w:rPr>
        </w:r>
      </w:ins>
      <w:ins w:id="3478" w:author="JORGE CONTRERAS ORTIZ" w:date="2021-09-04T10:25:00Z">
        <w:r w:rsidR="00247D58" w:rsidRPr="00247D58">
          <w:rPr>
            <w:rStyle w:val="Hipervnculo"/>
            <w:rPrChange w:id="3479" w:author="JORGE CONTRERAS ORTIZ" w:date="2021-09-04T10:26:00Z">
              <w:rPr/>
            </w:rPrChange>
          </w:rPr>
          <w:fldChar w:fldCharType="separate"/>
        </w:r>
        <w:r w:rsidR="00247D58" w:rsidRPr="00247D58">
          <w:rPr>
            <w:rStyle w:val="Hipervnculo"/>
            <w:rPrChange w:id="3480" w:author="JORGE CONTRERAS ORTIZ" w:date="2021-09-04T10:26:00Z">
              <w:rPr>
                <w:rStyle w:val="Hipervnculo"/>
                <w:color w:val="666666"/>
                <w:sz w:val="21"/>
                <w:szCs w:val="21"/>
                <w:bdr w:val="none" w:sz="0" w:space="0" w:color="auto" w:frame="1"/>
                <w:shd w:val="clear" w:color="auto" w:fill="FFFFFF"/>
              </w:rPr>
            </w:rPrChange>
          </w:rPr>
          <w:t>Simplicity</w:t>
        </w:r>
        <w:proofErr w:type="spellEnd"/>
        <w:r w:rsidR="00247D58" w:rsidRPr="00247D58">
          <w:rPr>
            <w:rStyle w:val="Hipervnculo"/>
            <w:rPrChange w:id="3481" w:author="JORGE CONTRERAS ORTIZ" w:date="2021-09-04T10:26:00Z">
              <w:rPr>
                <w:rStyle w:val="Hipervnculo"/>
                <w:color w:val="666666"/>
                <w:sz w:val="21"/>
                <w:szCs w:val="21"/>
                <w:bdr w:val="none" w:sz="0" w:space="0" w:color="auto" w:frame="1"/>
                <w:shd w:val="clear" w:color="auto" w:fill="FFFFFF"/>
              </w:rPr>
            </w:rPrChange>
          </w:rPr>
          <w:t xml:space="preserve"> Studio</w:t>
        </w:r>
        <w:r w:rsidR="00247D58" w:rsidRPr="00247D58">
          <w:rPr>
            <w:rStyle w:val="Hipervnculo"/>
            <w:rPrChange w:id="3482" w:author="JORGE CONTRERAS ORTIZ" w:date="2021-09-04T10:26:00Z">
              <w:rPr/>
            </w:rPrChange>
          </w:rPr>
          <w:fldChar w:fldCharType="end"/>
        </w:r>
        <w:r w:rsidR="00247D58">
          <w:t>)</w:t>
        </w:r>
      </w:ins>
      <w:ins w:id="3483" w:author="JORGE CONTRERAS ORTIZ" w:date="2021-09-04T10:17:00Z">
        <w:r>
          <w:t xml:space="preserve"> y MMB Networks</w:t>
        </w:r>
      </w:ins>
      <w:ins w:id="3484" w:author="JORGE CONTRERAS ORTIZ" w:date="2021-09-04T10:25:00Z">
        <w:r w:rsidR="00247D58">
          <w:t xml:space="preserve"> (</w:t>
        </w:r>
        <w:proofErr w:type="spellStart"/>
        <w:r w:rsidR="00247D58" w:rsidRPr="00247D58">
          <w:rPr>
            <w:rStyle w:val="Hipervnculo"/>
            <w:rPrChange w:id="3485" w:author="JORGE CONTRERAS ORTIZ" w:date="2021-09-04T10:25:00Z">
              <w:rPr/>
            </w:rPrChange>
          </w:rPr>
          <w:fldChar w:fldCharType="begin"/>
        </w:r>
        <w:r w:rsidR="00247D58" w:rsidRPr="00247D58">
          <w:rPr>
            <w:rStyle w:val="Hipervnculo"/>
            <w:rPrChange w:id="3486" w:author="JORGE CONTRERAS ORTIZ" w:date="2021-09-04T10:25:00Z">
              <w:rPr/>
            </w:rPrChange>
          </w:rPr>
          <w:instrText xml:space="preserve"> HYPERLINK "http://mmbnetworks.com/rapidconnect" \t "_blank" </w:instrText>
        </w:r>
      </w:ins>
      <w:ins w:id="3487" w:author="JORGE CONTRERAS ORTIZ" w:date="2021-09-08T20:16:00Z">
        <w:r w:rsidR="00782941" w:rsidRPr="00247D58">
          <w:rPr>
            <w:rStyle w:val="Hipervnculo"/>
            <w:rPrChange w:id="3488" w:author="JORGE CONTRERAS ORTIZ" w:date="2021-09-04T10:25:00Z">
              <w:rPr>
                <w:rStyle w:val="Hipervnculo"/>
              </w:rPr>
            </w:rPrChange>
          </w:rPr>
        </w:r>
      </w:ins>
      <w:ins w:id="3489" w:author="JORGE CONTRERAS ORTIZ" w:date="2021-09-04T10:25:00Z">
        <w:r w:rsidR="00247D58" w:rsidRPr="00247D58">
          <w:rPr>
            <w:rStyle w:val="Hipervnculo"/>
            <w:rPrChange w:id="3490" w:author="JORGE CONTRERAS ORTIZ" w:date="2021-09-04T10:25:00Z">
              <w:rPr/>
            </w:rPrChange>
          </w:rPr>
          <w:fldChar w:fldCharType="separate"/>
        </w:r>
        <w:r w:rsidR="00247D58" w:rsidRPr="00247D58">
          <w:rPr>
            <w:rStyle w:val="Hipervnculo"/>
            <w:rPrChange w:id="3491" w:author="JORGE CONTRERAS ORTIZ" w:date="2021-09-04T10:25:00Z">
              <w:rPr>
                <w:rStyle w:val="Hipervnculo"/>
                <w:color w:val="000000"/>
                <w:sz w:val="21"/>
                <w:szCs w:val="21"/>
                <w:bdr w:val="none" w:sz="0" w:space="0" w:color="auto" w:frame="1"/>
                <w:shd w:val="clear" w:color="auto" w:fill="FFFFFF"/>
              </w:rPr>
            </w:rPrChange>
          </w:rPr>
          <w:t>RapidConnect</w:t>
        </w:r>
        <w:proofErr w:type="spellEnd"/>
        <w:r w:rsidR="00247D58" w:rsidRPr="00247D58">
          <w:rPr>
            <w:rStyle w:val="Hipervnculo"/>
            <w:rPrChange w:id="3492" w:author="JORGE CONTRERAS ORTIZ" w:date="2021-09-04T10:25:00Z">
              <w:rPr>
                <w:rStyle w:val="Hipervnculo"/>
                <w:color w:val="000000"/>
                <w:sz w:val="21"/>
                <w:szCs w:val="21"/>
                <w:bdr w:val="none" w:sz="0" w:space="0" w:color="auto" w:frame="1"/>
                <w:shd w:val="clear" w:color="auto" w:fill="FFFFFF"/>
              </w:rPr>
            </w:rPrChange>
          </w:rPr>
          <w:t xml:space="preserve"> Desktop</w:t>
        </w:r>
        <w:r w:rsidR="00247D58" w:rsidRPr="00247D58">
          <w:rPr>
            <w:rStyle w:val="Hipervnculo"/>
            <w:rPrChange w:id="3493" w:author="JORGE CONTRERAS ORTIZ" w:date="2021-09-04T10:25:00Z">
              <w:rPr/>
            </w:rPrChange>
          </w:rPr>
          <w:fldChar w:fldCharType="end"/>
        </w:r>
        <w:r w:rsidR="00247D58">
          <w:t>)</w:t>
        </w:r>
      </w:ins>
      <w:ins w:id="3494" w:author="JORGE CONTRERAS ORTIZ" w:date="2021-09-04T10:18:00Z">
        <w:r>
          <w:t xml:space="preserve">, por lo que </w:t>
        </w:r>
      </w:ins>
      <w:ins w:id="3495" w:author="JORGE CONTRERAS ORTIZ" w:date="2021-09-04T10:19:00Z">
        <w:r>
          <w:t xml:space="preserve">habría que ver cual se adapta más a </w:t>
        </w:r>
      </w:ins>
      <w:ins w:id="3496" w:author="JORGE CONTRERAS ORTIZ" w:date="2021-09-04T10:18:00Z">
        <w:r>
          <w:t>los requerimientos del proyecto</w:t>
        </w:r>
      </w:ins>
      <w:ins w:id="3497" w:author="JORGE CONTRERAS ORTIZ" w:date="2021-09-04T10:19:00Z">
        <w:r>
          <w:t>.</w:t>
        </w:r>
      </w:ins>
    </w:p>
    <w:p w14:paraId="76B316B1" w14:textId="0A8B5A1C" w:rsidR="004A3A88" w:rsidRPr="00FE1EC4" w:rsidRDefault="004A3A88">
      <w:pPr>
        <w:rPr>
          <w:ins w:id="3498" w:author="JORGE CONTRERAS ORTIZ" w:date="2021-09-04T09:34:00Z"/>
        </w:rPr>
        <w:pPrChange w:id="3499" w:author="JORGE CONTRERAS ORTIZ" w:date="2021-09-04T09:35:00Z">
          <w:pPr>
            <w:pStyle w:val="Ttulo3"/>
          </w:pPr>
        </w:pPrChange>
      </w:pPr>
      <w:ins w:id="3500" w:author="JORGE CONTRERAS ORTIZ" w:date="2021-09-04T10:19:00Z">
        <w:r>
          <w:t xml:space="preserve">En cuanto a </w:t>
        </w:r>
      </w:ins>
      <w:ins w:id="3501" w:author="JORGE CONTRERAS ORTIZ" w:date="2021-09-04T10:20:00Z">
        <w:r>
          <w:t>hardware de desarrollo</w:t>
        </w:r>
      </w:ins>
      <w:ins w:id="3502" w:author="JORGE CONTRERAS ORTIZ" w:date="2021-09-04T10:21:00Z">
        <w:r>
          <w:t xml:space="preserve">, </w:t>
        </w:r>
        <w:proofErr w:type="spellStart"/>
        <w:r>
          <w:t>Nordic</w:t>
        </w:r>
        <w:proofErr w:type="spellEnd"/>
        <w:r>
          <w:t xml:space="preserve"> Semiconductor</w:t>
        </w:r>
      </w:ins>
      <w:ins w:id="3503" w:author="JORGE CONTRERAS ORTIZ" w:date="2021-09-04T10:31:00Z">
        <w:r w:rsidR="007127DD">
          <w:t xml:space="preserve"> (</w:t>
        </w:r>
      </w:ins>
      <w:ins w:id="3504" w:author="JORGE CONTRERAS ORTIZ" w:date="2021-09-04T10:34:00Z">
        <w:r w:rsidR="007127DD">
          <w:t xml:space="preserve">el equivalente al Dongle de Kirale sería: </w:t>
        </w:r>
      </w:ins>
      <w:ins w:id="3505" w:author="JORGE CONTRERAS ORTIZ" w:date="2021-09-04T10:31:00Z">
        <w:r w:rsidR="007127DD" w:rsidRPr="007127DD">
          <w:rPr>
            <w:rStyle w:val="Hipervnculo"/>
            <w:rPrChange w:id="3506" w:author="JORGE CONTRERAS ORTIZ" w:date="2021-09-04T10:32:00Z">
              <w:rPr/>
            </w:rPrChange>
          </w:rPr>
          <w:fldChar w:fldCharType="begin"/>
        </w:r>
        <w:r w:rsidR="007127DD" w:rsidRPr="007127DD">
          <w:rPr>
            <w:rStyle w:val="Hipervnculo"/>
            <w:rPrChange w:id="3507" w:author="JORGE CONTRERAS ORTIZ" w:date="2021-09-04T10:32:00Z">
              <w:rPr/>
            </w:rPrChange>
          </w:rPr>
          <w:instrText xml:space="preserve"> HYPERLINK "https://www.nordicsemi.com/Software-and-tools/Development-Kits/nRF52840-Dongle" \t "_blank" </w:instrText>
        </w:r>
      </w:ins>
      <w:ins w:id="3508" w:author="JORGE CONTRERAS ORTIZ" w:date="2021-09-08T20:16:00Z">
        <w:r w:rsidR="00782941" w:rsidRPr="007127DD">
          <w:rPr>
            <w:rStyle w:val="Hipervnculo"/>
            <w:rPrChange w:id="3509" w:author="JORGE CONTRERAS ORTIZ" w:date="2021-09-04T10:32:00Z">
              <w:rPr>
                <w:rStyle w:val="Hipervnculo"/>
              </w:rPr>
            </w:rPrChange>
          </w:rPr>
        </w:r>
      </w:ins>
      <w:ins w:id="3510" w:author="JORGE CONTRERAS ORTIZ" w:date="2021-09-04T10:31:00Z">
        <w:r w:rsidR="007127DD" w:rsidRPr="007127DD">
          <w:rPr>
            <w:rStyle w:val="Hipervnculo"/>
            <w:rPrChange w:id="3511" w:author="JORGE CONTRERAS ORTIZ" w:date="2021-09-04T10:32:00Z">
              <w:rPr/>
            </w:rPrChange>
          </w:rPr>
          <w:fldChar w:fldCharType="separate"/>
        </w:r>
        <w:r w:rsidR="007127DD" w:rsidRPr="007127DD">
          <w:rPr>
            <w:rStyle w:val="Hipervnculo"/>
            <w:rPrChange w:id="3512" w:author="JORGE CONTRERAS ORTIZ" w:date="2021-09-04T10:32:00Z">
              <w:rPr>
                <w:rStyle w:val="Hipervnculo"/>
                <w:color w:val="000000"/>
                <w:sz w:val="21"/>
                <w:szCs w:val="21"/>
                <w:bdr w:val="none" w:sz="0" w:space="0" w:color="auto" w:frame="1"/>
                <w:shd w:val="clear" w:color="auto" w:fill="FFFFFF"/>
              </w:rPr>
            </w:rPrChange>
          </w:rPr>
          <w:t>nRF52840 Dongle</w:t>
        </w:r>
        <w:r w:rsidR="007127DD" w:rsidRPr="007127DD">
          <w:rPr>
            <w:rStyle w:val="Hipervnculo"/>
            <w:rPrChange w:id="3513" w:author="JORGE CONTRERAS ORTIZ" w:date="2021-09-04T10:32:00Z">
              <w:rPr/>
            </w:rPrChange>
          </w:rPr>
          <w:fldChar w:fldCharType="end"/>
        </w:r>
        <w:r w:rsidR="007127DD" w:rsidRPr="007127DD">
          <w:rPr>
            <w:rStyle w:val="Hipervnculo"/>
            <w:rPrChange w:id="3514" w:author="JORGE CONTRERAS ORTIZ" w:date="2021-09-04T10:32:00Z">
              <w:rPr/>
            </w:rPrChange>
          </w:rPr>
          <w:t>)</w:t>
        </w:r>
      </w:ins>
      <w:ins w:id="3515" w:author="JORGE CONTRERAS ORTIZ" w:date="2021-09-04T10:21:00Z">
        <w:r>
          <w:t xml:space="preserve"> y NXP </w:t>
        </w:r>
      </w:ins>
      <w:ins w:id="3516" w:author="JORGE CONTRERAS ORTIZ" w:date="2021-09-04T10:32:00Z">
        <w:r w:rsidR="007127DD">
          <w:t>(</w:t>
        </w:r>
        <w:r w:rsidR="007127DD" w:rsidRPr="007127DD">
          <w:rPr>
            <w:rStyle w:val="Hipervnculo"/>
            <w:rPrChange w:id="3517" w:author="JORGE CONTRERAS ORTIZ" w:date="2021-09-04T10:32:00Z">
              <w:rPr/>
            </w:rPrChange>
          </w:rPr>
          <w:fldChar w:fldCharType="begin"/>
        </w:r>
        <w:r w:rsidR="007127DD" w:rsidRPr="007127DD">
          <w:rPr>
            <w:rStyle w:val="Hipervnculo"/>
            <w:rPrChange w:id="3518" w:author="JORGE CONTRERAS ORTIZ" w:date="2021-09-04T10:32:00Z">
              <w:rPr/>
            </w:rPrChange>
          </w:rPr>
          <w:instrText xml:space="preserve"> HYPERLINK "https://www.nxp.com/products/wireless/bluetooth-low-energy/om15080-k32w-k32w-usb-dongle-for-bluetooth-le-zigbee-and-thread-networks:OM15080-K32W" \t "_blank" </w:instrText>
        </w:r>
      </w:ins>
      <w:ins w:id="3519" w:author="JORGE CONTRERAS ORTIZ" w:date="2021-09-08T20:16:00Z">
        <w:r w:rsidR="00782941" w:rsidRPr="007127DD">
          <w:rPr>
            <w:rStyle w:val="Hipervnculo"/>
            <w:rPrChange w:id="3520" w:author="JORGE CONTRERAS ORTIZ" w:date="2021-09-04T10:32:00Z">
              <w:rPr>
                <w:rStyle w:val="Hipervnculo"/>
              </w:rPr>
            </w:rPrChange>
          </w:rPr>
        </w:r>
      </w:ins>
      <w:ins w:id="3521" w:author="JORGE CONTRERAS ORTIZ" w:date="2021-09-04T10:32:00Z">
        <w:r w:rsidR="007127DD" w:rsidRPr="007127DD">
          <w:rPr>
            <w:rStyle w:val="Hipervnculo"/>
            <w:rPrChange w:id="3522" w:author="JORGE CONTRERAS ORTIZ" w:date="2021-09-04T10:32:00Z">
              <w:rPr/>
            </w:rPrChange>
          </w:rPr>
          <w:fldChar w:fldCharType="separate"/>
        </w:r>
        <w:r w:rsidR="007127DD" w:rsidRPr="007127DD">
          <w:rPr>
            <w:rStyle w:val="Hipervnculo"/>
            <w:rPrChange w:id="3523" w:author="JORGE CONTRERAS ORTIZ" w:date="2021-09-04T10:32:00Z">
              <w:rPr>
                <w:rStyle w:val="Hipervnculo"/>
                <w:color w:val="000000"/>
                <w:sz w:val="21"/>
                <w:szCs w:val="21"/>
                <w:bdr w:val="none" w:sz="0" w:space="0" w:color="auto" w:frame="1"/>
                <w:shd w:val="clear" w:color="auto" w:fill="FFFFFF"/>
              </w:rPr>
            </w:rPrChange>
          </w:rPr>
          <w:t>OM15080-K32W</w:t>
        </w:r>
        <w:r w:rsidR="007127DD" w:rsidRPr="007127DD">
          <w:rPr>
            <w:rStyle w:val="Hipervnculo"/>
            <w:rPrChange w:id="3524" w:author="JORGE CONTRERAS ORTIZ" w:date="2021-09-04T10:32:00Z">
              <w:rPr/>
            </w:rPrChange>
          </w:rPr>
          <w:fldChar w:fldCharType="end"/>
        </w:r>
        <w:r w:rsidR="007127DD">
          <w:t xml:space="preserve">) </w:t>
        </w:r>
      </w:ins>
      <w:ins w:id="3525" w:author="JORGE CONTRERAS ORTIZ" w:date="2021-09-04T10:21:00Z">
        <w:r>
          <w:t>cuentan con mayor variedad de dispositivos hardware</w:t>
        </w:r>
      </w:ins>
      <w:ins w:id="3526" w:author="JORGE CONTRERAS ORTIZ" w:date="2021-09-04T10:22:00Z">
        <w:r>
          <w:t>, pero también existen otros dispositivos desarrolla</w:t>
        </w:r>
      </w:ins>
      <w:ins w:id="3527" w:author="JORGE CONTRERAS ORTIZ" w:date="2021-09-04T10:23:00Z">
        <w:r>
          <w:t>dos por e</w:t>
        </w:r>
        <w:r w:rsidR="00247D58">
          <w:t>mpresas tecnológicas como Qualcomm</w:t>
        </w:r>
      </w:ins>
      <w:ins w:id="3528" w:author="JORGE CONTRERAS ORTIZ" w:date="2021-09-04T10:32:00Z">
        <w:r w:rsidR="007127DD">
          <w:t xml:space="preserve"> (</w:t>
        </w:r>
        <w:r w:rsidR="007127DD" w:rsidRPr="007127DD">
          <w:rPr>
            <w:rStyle w:val="Hipervnculo"/>
            <w:rPrChange w:id="3529" w:author="JORGE CONTRERAS ORTIZ" w:date="2021-09-04T10:32:00Z">
              <w:rPr/>
            </w:rPrChange>
          </w:rPr>
          <w:fldChar w:fldCharType="begin"/>
        </w:r>
        <w:r w:rsidR="007127DD" w:rsidRPr="007127DD">
          <w:rPr>
            <w:rStyle w:val="Hipervnculo"/>
            <w:rPrChange w:id="3530" w:author="JORGE CONTRERAS ORTIZ" w:date="2021-09-04T10:32:00Z">
              <w:rPr/>
            </w:rPrChange>
          </w:rPr>
          <w:instrText xml:space="preserve"> HYPERLINK "https://developer.qualcomm.com/hardware/qca4020-qca4024" \t "_blank" </w:instrText>
        </w:r>
      </w:ins>
      <w:ins w:id="3531" w:author="JORGE CONTRERAS ORTIZ" w:date="2021-09-08T20:16:00Z">
        <w:r w:rsidR="00782941" w:rsidRPr="007127DD">
          <w:rPr>
            <w:rStyle w:val="Hipervnculo"/>
            <w:rPrChange w:id="3532" w:author="JORGE CONTRERAS ORTIZ" w:date="2021-09-04T10:32:00Z">
              <w:rPr>
                <w:rStyle w:val="Hipervnculo"/>
              </w:rPr>
            </w:rPrChange>
          </w:rPr>
        </w:r>
      </w:ins>
      <w:ins w:id="3533" w:author="JORGE CONTRERAS ORTIZ" w:date="2021-09-04T10:32:00Z">
        <w:r w:rsidR="007127DD" w:rsidRPr="007127DD">
          <w:rPr>
            <w:rStyle w:val="Hipervnculo"/>
            <w:rPrChange w:id="3534" w:author="JORGE CONTRERAS ORTIZ" w:date="2021-09-04T10:32:00Z">
              <w:rPr/>
            </w:rPrChange>
          </w:rPr>
          <w:fldChar w:fldCharType="separate"/>
        </w:r>
        <w:r w:rsidR="007127DD" w:rsidRPr="007127DD">
          <w:rPr>
            <w:rStyle w:val="Hipervnculo"/>
            <w:rPrChange w:id="3535" w:author="JORGE CONTRERAS ORTIZ" w:date="2021-09-04T10:32:00Z">
              <w:rPr>
                <w:rStyle w:val="Hipervnculo"/>
                <w:color w:val="666666"/>
                <w:sz w:val="21"/>
                <w:szCs w:val="21"/>
                <w:bdr w:val="none" w:sz="0" w:space="0" w:color="auto" w:frame="1"/>
                <w:shd w:val="clear" w:color="auto" w:fill="FFFFFF"/>
              </w:rPr>
            </w:rPrChange>
          </w:rPr>
          <w:t>QCA 4020/ 4024/ 4025</w:t>
        </w:r>
        <w:r w:rsidR="007127DD" w:rsidRPr="007127DD">
          <w:rPr>
            <w:rStyle w:val="Hipervnculo"/>
            <w:rPrChange w:id="3536" w:author="JORGE CONTRERAS ORTIZ" w:date="2021-09-04T10:32:00Z">
              <w:rPr/>
            </w:rPrChange>
          </w:rPr>
          <w:fldChar w:fldCharType="end"/>
        </w:r>
        <w:r w:rsidR="007127DD">
          <w:t>)</w:t>
        </w:r>
      </w:ins>
      <w:ins w:id="3537" w:author="JORGE CONTRERAS ORTIZ" w:date="2021-09-04T10:23:00Z">
        <w:r w:rsidR="00247D58">
          <w:t xml:space="preserve"> o Texas </w:t>
        </w:r>
        <w:proofErr w:type="spellStart"/>
        <w:r w:rsidR="00247D58">
          <w:t>Instuments</w:t>
        </w:r>
      </w:ins>
      <w:proofErr w:type="spellEnd"/>
      <w:ins w:id="3538" w:author="JORGE CONTRERAS ORTIZ" w:date="2021-09-04T10:32:00Z">
        <w:r w:rsidR="007127DD">
          <w:t xml:space="preserve"> (</w:t>
        </w:r>
        <w:proofErr w:type="spellStart"/>
        <w:r w:rsidR="007127DD" w:rsidRPr="007127DD">
          <w:rPr>
            <w:rStyle w:val="Hipervnculo"/>
            <w:rPrChange w:id="3539" w:author="JORGE CONTRERAS ORTIZ" w:date="2021-09-04T10:32:00Z">
              <w:rPr/>
            </w:rPrChange>
          </w:rPr>
          <w:fldChar w:fldCharType="begin"/>
        </w:r>
        <w:r w:rsidR="007127DD" w:rsidRPr="007127DD">
          <w:rPr>
            <w:rStyle w:val="Hipervnculo"/>
            <w:rPrChange w:id="3540" w:author="JORGE CONTRERAS ORTIZ" w:date="2021-09-04T10:32:00Z">
              <w:rPr/>
            </w:rPrChange>
          </w:rPr>
          <w:instrText xml:space="preserve"> HYPERLINK "https://www.ti.com/wireless-connectivity/simplelink-solutions/thread/design-development.html" \t "_blank" </w:instrText>
        </w:r>
      </w:ins>
      <w:ins w:id="3541" w:author="JORGE CONTRERAS ORTIZ" w:date="2021-09-08T20:16:00Z">
        <w:r w:rsidR="00782941" w:rsidRPr="007127DD">
          <w:rPr>
            <w:rStyle w:val="Hipervnculo"/>
            <w:rPrChange w:id="3542" w:author="JORGE CONTRERAS ORTIZ" w:date="2021-09-04T10:32:00Z">
              <w:rPr>
                <w:rStyle w:val="Hipervnculo"/>
              </w:rPr>
            </w:rPrChange>
          </w:rPr>
        </w:r>
      </w:ins>
      <w:ins w:id="3543" w:author="JORGE CONTRERAS ORTIZ" w:date="2021-09-04T10:32:00Z">
        <w:r w:rsidR="007127DD" w:rsidRPr="007127DD">
          <w:rPr>
            <w:rStyle w:val="Hipervnculo"/>
            <w:rPrChange w:id="3544" w:author="JORGE CONTRERAS ORTIZ" w:date="2021-09-04T10:32:00Z">
              <w:rPr/>
            </w:rPrChange>
          </w:rPr>
          <w:fldChar w:fldCharType="separate"/>
        </w:r>
        <w:r w:rsidR="007127DD" w:rsidRPr="007127DD">
          <w:rPr>
            <w:rStyle w:val="Hipervnculo"/>
            <w:rPrChange w:id="3545" w:author="JORGE CONTRERAS ORTIZ" w:date="2021-09-04T10:32:00Z">
              <w:rPr>
                <w:rStyle w:val="Hipervnculo"/>
                <w:color w:val="666666"/>
                <w:sz w:val="21"/>
                <w:szCs w:val="21"/>
                <w:bdr w:val="none" w:sz="0" w:space="0" w:color="auto" w:frame="1"/>
                <w:shd w:val="clear" w:color="auto" w:fill="FFFFFF"/>
              </w:rPr>
            </w:rPrChange>
          </w:rPr>
          <w:t>SimpleLink</w:t>
        </w:r>
        <w:proofErr w:type="spellEnd"/>
        <w:r w:rsidR="007127DD" w:rsidRPr="007127DD">
          <w:rPr>
            <w:rStyle w:val="Hipervnculo"/>
            <w:rPrChange w:id="3546" w:author="JORGE CONTRERAS ORTIZ" w:date="2021-09-04T10:32:00Z">
              <w:rPr>
                <w:rStyle w:val="Hipervnculo"/>
                <w:color w:val="666666"/>
                <w:sz w:val="21"/>
                <w:szCs w:val="21"/>
                <w:bdr w:val="none" w:sz="0" w:space="0" w:color="auto" w:frame="1"/>
                <w:shd w:val="clear" w:color="auto" w:fill="FFFFFF"/>
              </w:rPr>
            </w:rPrChange>
          </w:rPr>
          <w:t xml:space="preserve"> </w:t>
        </w:r>
        <w:proofErr w:type="spellStart"/>
        <w:r w:rsidR="007127DD" w:rsidRPr="007127DD">
          <w:rPr>
            <w:rStyle w:val="Hipervnculo"/>
            <w:rPrChange w:id="3547" w:author="JORGE CONTRERAS ORTIZ" w:date="2021-09-04T10:32:00Z">
              <w:rPr>
                <w:rStyle w:val="Hipervnculo"/>
                <w:color w:val="666666"/>
                <w:sz w:val="21"/>
                <w:szCs w:val="21"/>
                <w:bdr w:val="none" w:sz="0" w:space="0" w:color="auto" w:frame="1"/>
                <w:shd w:val="clear" w:color="auto" w:fill="FFFFFF"/>
              </w:rPr>
            </w:rPrChange>
          </w:rPr>
          <w:t>LaunchPad</w:t>
        </w:r>
        <w:proofErr w:type="spellEnd"/>
        <w:r w:rsidR="007127DD" w:rsidRPr="007127DD">
          <w:rPr>
            <w:rStyle w:val="Hipervnculo"/>
            <w:rPrChange w:id="3548" w:author="JORGE CONTRERAS ORTIZ" w:date="2021-09-04T10:32:00Z">
              <w:rPr>
                <w:rStyle w:val="Hipervnculo"/>
                <w:color w:val="666666"/>
                <w:sz w:val="21"/>
                <w:szCs w:val="21"/>
                <w:bdr w:val="none" w:sz="0" w:space="0" w:color="auto" w:frame="1"/>
                <w:shd w:val="clear" w:color="auto" w:fill="FFFFFF"/>
              </w:rPr>
            </w:rPrChange>
          </w:rPr>
          <w:t xml:space="preserve">™ </w:t>
        </w:r>
        <w:proofErr w:type="spellStart"/>
        <w:r w:rsidR="007127DD" w:rsidRPr="007127DD">
          <w:rPr>
            <w:rStyle w:val="Hipervnculo"/>
            <w:rPrChange w:id="3549" w:author="JORGE CONTRERAS ORTIZ" w:date="2021-09-04T10:32:00Z">
              <w:rPr>
                <w:rStyle w:val="Hipervnculo"/>
                <w:color w:val="666666"/>
                <w:sz w:val="21"/>
                <w:szCs w:val="21"/>
                <w:bdr w:val="none" w:sz="0" w:space="0" w:color="auto" w:frame="1"/>
                <w:shd w:val="clear" w:color="auto" w:fill="FFFFFF"/>
              </w:rPr>
            </w:rPrChange>
          </w:rPr>
          <w:t>Development</w:t>
        </w:r>
        <w:proofErr w:type="spellEnd"/>
        <w:r w:rsidR="007127DD" w:rsidRPr="007127DD">
          <w:rPr>
            <w:rStyle w:val="Hipervnculo"/>
            <w:rPrChange w:id="3550" w:author="JORGE CONTRERAS ORTIZ" w:date="2021-09-04T10:32:00Z">
              <w:rPr>
                <w:rStyle w:val="Hipervnculo"/>
                <w:color w:val="666666"/>
                <w:sz w:val="21"/>
                <w:szCs w:val="21"/>
                <w:bdr w:val="none" w:sz="0" w:space="0" w:color="auto" w:frame="1"/>
                <w:shd w:val="clear" w:color="auto" w:fill="FFFFFF"/>
              </w:rPr>
            </w:rPrChange>
          </w:rPr>
          <w:t xml:space="preserve"> Kits</w:t>
        </w:r>
        <w:r w:rsidR="007127DD" w:rsidRPr="007127DD">
          <w:rPr>
            <w:rStyle w:val="Hipervnculo"/>
            <w:rPrChange w:id="3551" w:author="JORGE CONTRERAS ORTIZ" w:date="2021-09-04T10:32:00Z">
              <w:rPr/>
            </w:rPrChange>
          </w:rPr>
          <w:fldChar w:fldCharType="end"/>
        </w:r>
        <w:r w:rsidR="007127DD">
          <w:t>)</w:t>
        </w:r>
      </w:ins>
      <w:ins w:id="3552" w:author="JORGE CONTRERAS ORTIZ" w:date="2021-09-04T10:30:00Z">
        <w:r w:rsidR="007127DD">
          <w:t>.</w:t>
        </w:r>
      </w:ins>
    </w:p>
    <w:p w14:paraId="389F0383" w14:textId="04EE5617" w:rsidR="008E3912" w:rsidRDefault="007127DD" w:rsidP="00B234ED">
      <w:pPr>
        <w:rPr>
          <w:ins w:id="3553" w:author="JORGE CONTRERAS ORTIZ" w:date="2021-09-04T11:13:00Z"/>
        </w:rPr>
      </w:pPr>
      <w:ins w:id="3554" w:author="JORGE CONTRERAS ORTIZ" w:date="2021-09-04T10:33:00Z">
        <w:r>
          <w:t>En módulos RF con certificado Thread, el</w:t>
        </w:r>
      </w:ins>
      <w:ins w:id="3555" w:author="JORGE CONTRERAS ORTIZ" w:date="2021-09-04T10:34:00Z">
        <w:r>
          <w:t xml:space="preserve"> desarrollador con mayor variedad es Silicon </w:t>
        </w:r>
        <w:proofErr w:type="spellStart"/>
        <w:r>
          <w:t>Labs</w:t>
        </w:r>
        <w:proofErr w:type="spellEnd"/>
        <w:r>
          <w:t xml:space="preserve"> (teniendo un equiv</w:t>
        </w:r>
      </w:ins>
      <w:ins w:id="3556" w:author="JORGE CONTRERAS ORTIZ" w:date="2021-09-04T10:35:00Z">
        <w:r>
          <w:t xml:space="preserve">alente al módulo de Kirale: </w:t>
        </w:r>
        <w:r w:rsidRPr="007127DD">
          <w:rPr>
            <w:rStyle w:val="Hipervnculo"/>
            <w:rPrChange w:id="3557" w:author="JORGE CONTRERAS ORTIZ" w:date="2021-09-04T10:35:00Z">
              <w:rPr/>
            </w:rPrChange>
          </w:rPr>
          <w:fldChar w:fldCharType="begin"/>
        </w:r>
        <w:r w:rsidRPr="007127DD">
          <w:rPr>
            <w:rStyle w:val="Hipervnculo"/>
            <w:rPrChange w:id="3558" w:author="JORGE CONTRERAS ORTIZ" w:date="2021-09-04T10:35:00Z">
              <w:rPr/>
            </w:rPrChange>
          </w:rPr>
          <w:instrText xml:space="preserve"> HYPERLINK "https://www.silabs.com/wireless/zigbee/efr32mg21-series-2-modules" \t "_blank" </w:instrText>
        </w:r>
      </w:ins>
      <w:ins w:id="3559" w:author="JORGE CONTRERAS ORTIZ" w:date="2021-09-08T20:16:00Z">
        <w:r w:rsidR="00782941" w:rsidRPr="007127DD">
          <w:rPr>
            <w:rStyle w:val="Hipervnculo"/>
            <w:rPrChange w:id="3560" w:author="JORGE CONTRERAS ORTIZ" w:date="2021-09-04T10:35:00Z">
              <w:rPr>
                <w:rStyle w:val="Hipervnculo"/>
              </w:rPr>
            </w:rPrChange>
          </w:rPr>
        </w:r>
      </w:ins>
      <w:ins w:id="3561" w:author="JORGE CONTRERAS ORTIZ" w:date="2021-09-04T10:35:00Z">
        <w:r w:rsidRPr="007127DD">
          <w:rPr>
            <w:rStyle w:val="Hipervnculo"/>
            <w:rPrChange w:id="3562" w:author="JORGE CONTRERAS ORTIZ" w:date="2021-09-04T10:35:00Z">
              <w:rPr/>
            </w:rPrChange>
          </w:rPr>
          <w:fldChar w:fldCharType="separate"/>
        </w:r>
        <w:r w:rsidRPr="007127DD">
          <w:rPr>
            <w:rStyle w:val="Hipervnculo"/>
            <w:rPrChange w:id="3563" w:author="JORGE CONTRERAS ORTIZ" w:date="2021-09-04T10:35:00Z">
              <w:rPr>
                <w:rStyle w:val="Hipervnculo"/>
                <w:color w:val="000000"/>
                <w:sz w:val="21"/>
                <w:szCs w:val="21"/>
                <w:bdr w:val="none" w:sz="0" w:space="0" w:color="auto" w:frame="1"/>
                <w:shd w:val="clear" w:color="auto" w:fill="FFFFFF"/>
              </w:rPr>
            </w:rPrChange>
          </w:rPr>
          <w:t>MGM210L / MGM210P</w:t>
        </w:r>
        <w:r w:rsidRPr="007127DD">
          <w:rPr>
            <w:rStyle w:val="Hipervnculo"/>
            <w:rPrChange w:id="3564" w:author="JORGE CONTRERAS ORTIZ" w:date="2021-09-04T10:35:00Z">
              <w:rPr/>
            </w:rPrChange>
          </w:rPr>
          <w:fldChar w:fldCharType="end"/>
        </w:r>
        <w:r>
          <w:t>), pero también se cuenta con desarrolladores como MMB Networks</w:t>
        </w:r>
      </w:ins>
      <w:ins w:id="3565" w:author="JORGE CONTRERAS ORTIZ" w:date="2021-09-04T11:09:00Z">
        <w:r w:rsidR="00B234ED">
          <w:t xml:space="preserve"> (</w:t>
        </w:r>
        <w:proofErr w:type="spellStart"/>
        <w:r w:rsidR="00B234ED" w:rsidRPr="00B234ED">
          <w:rPr>
            <w:rStyle w:val="Hipervnculo"/>
            <w:rPrChange w:id="3566" w:author="JORGE CONTRERAS ORTIZ" w:date="2021-09-04T11:09:00Z">
              <w:rPr/>
            </w:rPrChange>
          </w:rPr>
          <w:fldChar w:fldCharType="begin"/>
        </w:r>
        <w:r w:rsidR="00B234ED" w:rsidRPr="00B234ED">
          <w:rPr>
            <w:rStyle w:val="Hipervnculo"/>
            <w:rPrChange w:id="3567" w:author="JORGE CONTRERAS ORTIZ" w:date="2021-09-04T11:09:00Z">
              <w:rPr/>
            </w:rPrChange>
          </w:rPr>
          <w:instrText xml:space="preserve"> HYPERLINK "http://mmbnetworks.com/rapidconnect-module" \t "_blank" </w:instrText>
        </w:r>
      </w:ins>
      <w:ins w:id="3568" w:author="JORGE CONTRERAS ORTIZ" w:date="2021-09-08T20:16:00Z">
        <w:r w:rsidR="00782941" w:rsidRPr="00B234ED">
          <w:rPr>
            <w:rStyle w:val="Hipervnculo"/>
            <w:rPrChange w:id="3569" w:author="JORGE CONTRERAS ORTIZ" w:date="2021-09-04T11:09:00Z">
              <w:rPr>
                <w:rStyle w:val="Hipervnculo"/>
              </w:rPr>
            </w:rPrChange>
          </w:rPr>
        </w:r>
      </w:ins>
      <w:ins w:id="3570" w:author="JORGE CONTRERAS ORTIZ" w:date="2021-09-04T11:09:00Z">
        <w:r w:rsidR="00B234ED" w:rsidRPr="00B234ED">
          <w:rPr>
            <w:rStyle w:val="Hipervnculo"/>
            <w:rPrChange w:id="3571" w:author="JORGE CONTRERAS ORTIZ" w:date="2021-09-04T11:09:00Z">
              <w:rPr/>
            </w:rPrChange>
          </w:rPr>
          <w:fldChar w:fldCharType="separate"/>
        </w:r>
        <w:r w:rsidR="00B234ED" w:rsidRPr="00B234ED">
          <w:rPr>
            <w:rStyle w:val="Hipervnculo"/>
            <w:rPrChange w:id="3572" w:author="JORGE CONTRERAS ORTIZ" w:date="2021-09-04T11:09:00Z">
              <w:rPr>
                <w:rStyle w:val="Hipervnculo"/>
                <w:color w:val="666666"/>
                <w:sz w:val="21"/>
                <w:szCs w:val="21"/>
                <w:bdr w:val="none" w:sz="0" w:space="0" w:color="auto" w:frame="1"/>
                <w:shd w:val="clear" w:color="auto" w:fill="FFFFFF"/>
              </w:rPr>
            </w:rPrChange>
          </w:rPr>
          <w:t>RapidConnect</w:t>
        </w:r>
      </w:ins>
      <w:proofErr w:type="spellEnd"/>
      <w:ins w:id="3573" w:author="JORGE CONTRERAS ORTIZ" w:date="2021-09-04T11:10:00Z">
        <w:r w:rsidR="00B234ED">
          <w:rPr>
            <w:rStyle w:val="Hipervnculo"/>
          </w:rPr>
          <w:t xml:space="preserve"> </w:t>
        </w:r>
      </w:ins>
      <w:ins w:id="3574" w:author="JORGE CONTRERAS ORTIZ" w:date="2021-09-04T11:09:00Z">
        <w:r w:rsidR="00B234ED" w:rsidRPr="00B234ED">
          <w:rPr>
            <w:rStyle w:val="Hipervnculo"/>
            <w:rPrChange w:id="3575" w:author="JORGE CONTRERAS ORTIZ" w:date="2021-09-04T11:09:00Z">
              <w:rPr>
                <w:rStyle w:val="Hipervnculo"/>
                <w:color w:val="666666"/>
                <w:sz w:val="21"/>
                <w:szCs w:val="21"/>
                <w:bdr w:val="none" w:sz="0" w:space="0" w:color="auto" w:frame="1"/>
                <w:shd w:val="clear" w:color="auto" w:fill="FFFFFF"/>
              </w:rPr>
            </w:rPrChange>
          </w:rPr>
          <w:t>Module</w:t>
        </w:r>
        <w:r w:rsidR="00B234ED" w:rsidRPr="00B234ED">
          <w:rPr>
            <w:rStyle w:val="Hipervnculo"/>
            <w:rPrChange w:id="3576" w:author="JORGE CONTRERAS ORTIZ" w:date="2021-09-04T11:09:00Z">
              <w:rPr/>
            </w:rPrChange>
          </w:rPr>
          <w:fldChar w:fldCharType="end"/>
        </w:r>
      </w:ins>
      <w:ins w:id="3577" w:author="JORGE CONTRERAS ORTIZ" w:date="2021-09-04T11:10:00Z">
        <w:r w:rsidR="00B234ED" w:rsidRPr="00B234ED">
          <w:rPr>
            <w:rPrChange w:id="3578" w:author="JORGE CONTRERAS ORTIZ" w:date="2021-09-04T11:10:00Z">
              <w:rPr>
                <w:rStyle w:val="Hipervnculo"/>
              </w:rPr>
            </w:rPrChange>
          </w:rPr>
          <w:t xml:space="preserve">) </w:t>
        </w:r>
      </w:ins>
      <w:ins w:id="3579" w:author="JORGE CONTRERAS ORTIZ" w:date="2021-09-04T10:35:00Z">
        <w:r>
          <w:t>y NXP</w:t>
        </w:r>
      </w:ins>
      <w:ins w:id="3580" w:author="JORGE CONTRERAS ORTIZ" w:date="2021-09-04T11:11:00Z">
        <w:r w:rsidR="00B234ED">
          <w:t xml:space="preserve"> (</w:t>
        </w:r>
        <w:proofErr w:type="spellStart"/>
        <w:r w:rsidR="00B234ED" w:rsidRPr="00B234ED">
          <w:rPr>
            <w:rStyle w:val="Hipervnculo"/>
            <w:rPrChange w:id="3581" w:author="JORGE CONTRERAS ORTIZ" w:date="2021-09-04T11:11:00Z">
              <w:rPr/>
            </w:rPrChange>
          </w:rPr>
          <w:fldChar w:fldCharType="begin"/>
        </w:r>
        <w:r w:rsidR="00B234ED" w:rsidRPr="00B234ED">
          <w:rPr>
            <w:rStyle w:val="Hipervnculo"/>
            <w:rPrChange w:id="3582" w:author="JORGE CONTRERAS ORTIZ" w:date="2021-09-04T11:11:00Z">
              <w:rPr/>
            </w:rPrChange>
          </w:rPr>
          <w:instrText xml:space="preserve"> HYPERLINK "https://www.azurewave.com/wireless-modules-nxp.html" \t "_blank" </w:instrText>
        </w:r>
      </w:ins>
      <w:ins w:id="3583" w:author="JORGE CONTRERAS ORTIZ" w:date="2021-09-08T20:16:00Z">
        <w:r w:rsidR="00782941" w:rsidRPr="00B234ED">
          <w:rPr>
            <w:rStyle w:val="Hipervnculo"/>
            <w:rPrChange w:id="3584" w:author="JORGE CONTRERAS ORTIZ" w:date="2021-09-04T11:11:00Z">
              <w:rPr>
                <w:rStyle w:val="Hipervnculo"/>
              </w:rPr>
            </w:rPrChange>
          </w:rPr>
        </w:r>
      </w:ins>
      <w:ins w:id="3585" w:author="JORGE CONTRERAS ORTIZ" w:date="2021-09-04T11:11:00Z">
        <w:r w:rsidR="00B234ED" w:rsidRPr="00B234ED">
          <w:rPr>
            <w:rStyle w:val="Hipervnculo"/>
            <w:rPrChange w:id="3586" w:author="JORGE CONTRERAS ORTIZ" w:date="2021-09-04T11:11:00Z">
              <w:rPr/>
            </w:rPrChange>
          </w:rPr>
          <w:fldChar w:fldCharType="separate"/>
        </w:r>
        <w:r w:rsidR="00B234ED" w:rsidRPr="00B234ED">
          <w:rPr>
            <w:rStyle w:val="Hipervnculo"/>
            <w:rPrChange w:id="3587" w:author="JORGE CONTRERAS ORTIZ" w:date="2021-09-04T11:11:00Z">
              <w:rPr>
                <w:rStyle w:val="Hipervnculo"/>
                <w:color w:val="000000"/>
                <w:sz w:val="21"/>
                <w:szCs w:val="21"/>
                <w:bdr w:val="none" w:sz="0" w:space="0" w:color="auto" w:frame="1"/>
                <w:shd w:val="clear" w:color="auto" w:fill="FFFFFF"/>
              </w:rPr>
            </w:rPrChange>
          </w:rPr>
          <w:t>Azurewave</w:t>
        </w:r>
        <w:proofErr w:type="spellEnd"/>
        <w:r w:rsidR="00B234ED" w:rsidRPr="00B234ED">
          <w:rPr>
            <w:rStyle w:val="Hipervnculo"/>
            <w:rPrChange w:id="3588" w:author="JORGE CONTRERAS ORTIZ" w:date="2021-09-04T11:11:00Z">
              <w:rPr>
                <w:rStyle w:val="Hipervnculo"/>
                <w:color w:val="000000"/>
                <w:sz w:val="21"/>
                <w:szCs w:val="21"/>
                <w:bdr w:val="none" w:sz="0" w:space="0" w:color="auto" w:frame="1"/>
                <w:shd w:val="clear" w:color="auto" w:fill="FFFFFF"/>
              </w:rPr>
            </w:rPrChange>
          </w:rPr>
          <w:t xml:space="preserve"> NXP </w:t>
        </w:r>
        <w:proofErr w:type="spellStart"/>
        <w:r w:rsidR="00B234ED" w:rsidRPr="00B234ED">
          <w:rPr>
            <w:rStyle w:val="Hipervnculo"/>
            <w:rPrChange w:id="3589" w:author="JORGE CONTRERAS ORTIZ" w:date="2021-09-04T11:11:00Z">
              <w:rPr>
                <w:rStyle w:val="Hipervnculo"/>
                <w:color w:val="000000"/>
                <w:sz w:val="21"/>
                <w:szCs w:val="21"/>
                <w:bdr w:val="none" w:sz="0" w:space="0" w:color="auto" w:frame="1"/>
                <w:shd w:val="clear" w:color="auto" w:fill="FFFFFF"/>
              </w:rPr>
            </w:rPrChange>
          </w:rPr>
          <w:t>Platform</w:t>
        </w:r>
        <w:proofErr w:type="spellEnd"/>
        <w:r w:rsidR="00B234ED" w:rsidRPr="00B234ED">
          <w:rPr>
            <w:rStyle w:val="Hipervnculo"/>
            <w:rPrChange w:id="3590" w:author="JORGE CONTRERAS ORTIZ" w:date="2021-09-04T11:11:00Z">
              <w:rPr>
                <w:rStyle w:val="Hipervnculo"/>
                <w:color w:val="000000"/>
                <w:sz w:val="21"/>
                <w:szCs w:val="21"/>
                <w:bdr w:val="none" w:sz="0" w:space="0" w:color="auto" w:frame="1"/>
                <w:shd w:val="clear" w:color="auto" w:fill="FFFFFF"/>
              </w:rPr>
            </w:rPrChange>
          </w:rPr>
          <w:t xml:space="preserve"> Wireless Modules</w:t>
        </w:r>
        <w:r w:rsidR="00B234ED" w:rsidRPr="00B234ED">
          <w:rPr>
            <w:rStyle w:val="Hipervnculo"/>
            <w:rPrChange w:id="3591" w:author="JORGE CONTRERAS ORTIZ" w:date="2021-09-04T11:11:00Z">
              <w:rPr/>
            </w:rPrChange>
          </w:rPr>
          <w:fldChar w:fldCharType="end"/>
        </w:r>
        <w:r w:rsidR="00B234ED">
          <w:t>)</w:t>
        </w:r>
      </w:ins>
      <w:ins w:id="3592" w:author="JORGE CONTRERAS ORTIZ" w:date="2021-09-04T11:13:00Z">
        <w:r w:rsidR="00B234ED">
          <w:t>.</w:t>
        </w:r>
      </w:ins>
    </w:p>
    <w:p w14:paraId="22B602E2" w14:textId="558F03E2" w:rsidR="00B234ED" w:rsidRDefault="00B234ED" w:rsidP="00B234ED">
      <w:pPr>
        <w:rPr>
          <w:ins w:id="3593" w:author="JORGE CONTRERAS ORTIZ" w:date="2021-09-04T11:16:00Z"/>
        </w:rPr>
      </w:pPr>
      <w:ins w:id="3594" w:author="JORGE CONTRERAS ORTIZ" w:date="2021-09-04T11:13:00Z">
        <w:r>
          <w:t>Para sistemas operativos, tenemos desarrolladores como</w:t>
        </w:r>
      </w:ins>
      <w:ins w:id="3595" w:author="JORGE CONTRERAS ORTIZ" w:date="2021-09-04T11:14:00Z">
        <w:r>
          <w:t xml:space="preserve"> </w:t>
        </w:r>
      </w:ins>
      <w:ins w:id="3596" w:author="JORGE CONTRERAS ORTIZ" w:date="2021-09-04T11:15:00Z">
        <w:r>
          <w:t xml:space="preserve">Silicon </w:t>
        </w:r>
        <w:proofErr w:type="spellStart"/>
        <w:r>
          <w:t>Labs</w:t>
        </w:r>
      </w:ins>
      <w:proofErr w:type="spellEnd"/>
      <w:ins w:id="3597" w:author="JORGE CONTRERAS ORTIZ" w:date="2021-09-04T11:14:00Z">
        <w:r>
          <w:t xml:space="preserve"> (</w:t>
        </w:r>
      </w:ins>
      <w:proofErr w:type="spellStart"/>
      <w:ins w:id="3598" w:author="JORGE CONTRERAS ORTIZ" w:date="2021-09-04T11:16:00Z">
        <w:r w:rsidRPr="00B234ED">
          <w:rPr>
            <w:rStyle w:val="Hipervnculo"/>
            <w:rPrChange w:id="3599" w:author="JORGE CONTRERAS ORTIZ" w:date="2021-09-04T11:16:00Z">
              <w:rPr/>
            </w:rPrChange>
          </w:rPr>
          <w:fldChar w:fldCharType="begin"/>
        </w:r>
        <w:r w:rsidRPr="00B234ED">
          <w:rPr>
            <w:rStyle w:val="Hipervnculo"/>
            <w:rPrChange w:id="3600" w:author="JORGE CONTRERAS ORTIZ" w:date="2021-09-04T11:16:00Z">
              <w:rPr/>
            </w:rPrChange>
          </w:rPr>
          <w:instrText xml:space="preserve"> HYPERLINK "https://www.silabs.com/products/development-tools/software/micrium-os" \t "_blank" </w:instrText>
        </w:r>
      </w:ins>
      <w:ins w:id="3601" w:author="JORGE CONTRERAS ORTIZ" w:date="2021-09-08T20:16:00Z">
        <w:r w:rsidR="00782941" w:rsidRPr="00B234ED">
          <w:rPr>
            <w:rStyle w:val="Hipervnculo"/>
            <w:rPrChange w:id="3602" w:author="JORGE CONTRERAS ORTIZ" w:date="2021-09-04T11:16:00Z">
              <w:rPr>
                <w:rStyle w:val="Hipervnculo"/>
              </w:rPr>
            </w:rPrChange>
          </w:rPr>
        </w:r>
      </w:ins>
      <w:ins w:id="3603" w:author="JORGE CONTRERAS ORTIZ" w:date="2021-09-04T11:16:00Z">
        <w:r w:rsidRPr="00B234ED">
          <w:rPr>
            <w:rStyle w:val="Hipervnculo"/>
            <w:rPrChange w:id="3604" w:author="JORGE CONTRERAS ORTIZ" w:date="2021-09-04T11:16:00Z">
              <w:rPr/>
            </w:rPrChange>
          </w:rPr>
          <w:fldChar w:fldCharType="separate"/>
        </w:r>
        <w:r w:rsidRPr="00B234ED">
          <w:rPr>
            <w:rStyle w:val="Hipervnculo"/>
            <w:rPrChange w:id="3605" w:author="JORGE CONTRERAS ORTIZ" w:date="2021-09-04T11:16:00Z">
              <w:rPr>
                <w:rStyle w:val="Hipervnculo"/>
                <w:color w:val="666666"/>
                <w:sz w:val="21"/>
                <w:szCs w:val="21"/>
                <w:bdr w:val="none" w:sz="0" w:space="0" w:color="auto" w:frame="1"/>
                <w:shd w:val="clear" w:color="auto" w:fill="FFFFFF"/>
              </w:rPr>
            </w:rPrChange>
          </w:rPr>
          <w:t>Micrium</w:t>
        </w:r>
        <w:proofErr w:type="spellEnd"/>
        <w:r w:rsidRPr="00B234ED">
          <w:rPr>
            <w:rStyle w:val="Hipervnculo"/>
            <w:rPrChange w:id="3606" w:author="JORGE CONTRERAS ORTIZ" w:date="2021-09-04T11:16:00Z">
              <w:rPr>
                <w:rStyle w:val="Hipervnculo"/>
                <w:color w:val="666666"/>
                <w:sz w:val="21"/>
                <w:szCs w:val="21"/>
                <w:bdr w:val="none" w:sz="0" w:space="0" w:color="auto" w:frame="1"/>
                <w:shd w:val="clear" w:color="auto" w:fill="FFFFFF"/>
              </w:rPr>
            </w:rPrChange>
          </w:rPr>
          <w:t xml:space="preserve"> OS</w:t>
        </w:r>
        <w:r w:rsidRPr="00B234ED">
          <w:rPr>
            <w:rStyle w:val="Hipervnculo"/>
            <w:rPrChange w:id="3607" w:author="JORGE CONTRERAS ORTIZ" w:date="2021-09-04T11:16:00Z">
              <w:rPr/>
            </w:rPrChange>
          </w:rPr>
          <w:fldChar w:fldCharType="end"/>
        </w:r>
      </w:ins>
      <w:ins w:id="3608" w:author="JORGE CONTRERAS ORTIZ" w:date="2021-09-04T11:14:00Z">
        <w:r>
          <w:t xml:space="preserve">) o </w:t>
        </w:r>
        <w:proofErr w:type="spellStart"/>
        <w:r>
          <w:t>Zephyr</w:t>
        </w:r>
        <w:proofErr w:type="spellEnd"/>
        <w:r>
          <w:t xml:space="preserve"> (</w:t>
        </w:r>
        <w:proofErr w:type="spellStart"/>
        <w:r w:rsidRPr="00B234ED">
          <w:rPr>
            <w:rStyle w:val="Hipervnculo"/>
            <w:rPrChange w:id="3609" w:author="JORGE CONTRERAS ORTIZ" w:date="2021-09-04T11:16:00Z">
              <w:rPr/>
            </w:rPrChange>
          </w:rPr>
          <w:fldChar w:fldCharType="begin"/>
        </w:r>
        <w:r w:rsidRPr="00B234ED">
          <w:rPr>
            <w:rStyle w:val="Hipervnculo"/>
            <w:rPrChange w:id="3610" w:author="JORGE CONTRERAS ORTIZ" w:date="2021-09-04T11:16:00Z">
              <w:rPr/>
            </w:rPrChange>
          </w:rPr>
          <w:instrText xml:space="preserve"> HYPERLINK "https://docs.zephyrproject.org/latest/reference/networking/thread.html?highlight=thread" \t "_blank" </w:instrText>
        </w:r>
      </w:ins>
      <w:ins w:id="3611" w:author="JORGE CONTRERAS ORTIZ" w:date="2021-09-08T20:16:00Z">
        <w:r w:rsidR="00782941" w:rsidRPr="00B234ED">
          <w:rPr>
            <w:rStyle w:val="Hipervnculo"/>
            <w:rPrChange w:id="3612" w:author="JORGE CONTRERAS ORTIZ" w:date="2021-09-04T11:16:00Z">
              <w:rPr>
                <w:rStyle w:val="Hipervnculo"/>
              </w:rPr>
            </w:rPrChange>
          </w:rPr>
        </w:r>
      </w:ins>
      <w:ins w:id="3613" w:author="JORGE CONTRERAS ORTIZ" w:date="2021-09-04T11:14:00Z">
        <w:r w:rsidRPr="00B234ED">
          <w:rPr>
            <w:rStyle w:val="Hipervnculo"/>
            <w:rPrChange w:id="3614" w:author="JORGE CONTRERAS ORTIZ" w:date="2021-09-04T11:16:00Z">
              <w:rPr/>
            </w:rPrChange>
          </w:rPr>
          <w:fldChar w:fldCharType="separate"/>
        </w:r>
        <w:r w:rsidRPr="00B234ED">
          <w:rPr>
            <w:rStyle w:val="Hipervnculo"/>
            <w:rPrChange w:id="3615" w:author="JORGE CONTRERAS ORTIZ" w:date="2021-09-04T11:16:00Z">
              <w:rPr>
                <w:rStyle w:val="Hipervnculo"/>
                <w:color w:val="666666"/>
                <w:sz w:val="21"/>
                <w:szCs w:val="21"/>
                <w:bdr w:val="none" w:sz="0" w:space="0" w:color="auto" w:frame="1"/>
                <w:shd w:val="clear" w:color="auto" w:fill="FFFFFF"/>
              </w:rPr>
            </w:rPrChange>
          </w:rPr>
          <w:t>Zephyr</w:t>
        </w:r>
        <w:proofErr w:type="spellEnd"/>
        <w:r w:rsidRPr="00B234ED">
          <w:rPr>
            <w:rStyle w:val="Hipervnculo"/>
            <w:rPrChange w:id="3616" w:author="JORGE CONTRERAS ORTIZ" w:date="2021-09-04T11:16:00Z">
              <w:rPr>
                <w:rStyle w:val="Hipervnculo"/>
                <w:color w:val="666666"/>
                <w:sz w:val="21"/>
                <w:szCs w:val="21"/>
                <w:bdr w:val="none" w:sz="0" w:space="0" w:color="auto" w:frame="1"/>
                <w:shd w:val="clear" w:color="auto" w:fill="FFFFFF"/>
              </w:rPr>
            </w:rPrChange>
          </w:rPr>
          <w:t xml:space="preserve"> RTOS</w:t>
        </w:r>
        <w:r w:rsidRPr="00B234ED">
          <w:rPr>
            <w:rStyle w:val="Hipervnculo"/>
            <w:rPrChange w:id="3617" w:author="JORGE CONTRERAS ORTIZ" w:date="2021-09-04T11:16:00Z">
              <w:rPr/>
            </w:rPrChange>
          </w:rPr>
          <w:fldChar w:fldCharType="end"/>
        </w:r>
        <w:r>
          <w:t>)</w:t>
        </w:r>
      </w:ins>
      <w:ins w:id="3618" w:author="JORGE CONTRERAS ORTIZ" w:date="2021-09-04T11:16:00Z">
        <w:r>
          <w:t>.</w:t>
        </w:r>
      </w:ins>
    </w:p>
    <w:p w14:paraId="79C38093" w14:textId="6D0CC01B" w:rsidR="00B83329" w:rsidRPr="008E3912" w:rsidRDefault="00B234ED" w:rsidP="00FE1EC4">
      <w:ins w:id="3619" w:author="JORGE CONTRERAS ORTIZ" w:date="2021-09-04T11:16:00Z">
        <w:r>
          <w:t>Finalmente</w:t>
        </w:r>
      </w:ins>
      <w:ins w:id="3620" w:author="JORGE CONTRERAS ORTIZ" w:date="2021-09-04T11:17:00Z">
        <w:r>
          <w:t xml:space="preserve">, aparte de Kirale, hay también más desarrolladores de </w:t>
        </w:r>
        <w:proofErr w:type="spellStart"/>
        <w:r>
          <w:t>Stack</w:t>
        </w:r>
        <w:proofErr w:type="spellEnd"/>
        <w:r>
          <w:t xml:space="preserve"> Software, como son </w:t>
        </w:r>
        <w:proofErr w:type="spellStart"/>
        <w:r>
          <w:t>OpenThread</w:t>
        </w:r>
      </w:ins>
      <w:proofErr w:type="spellEnd"/>
      <w:ins w:id="3621" w:author="JORGE CONTRERAS ORTIZ" w:date="2021-09-04T11:18:00Z">
        <w:r w:rsidR="00B83329">
          <w:t xml:space="preserve"> (</w:t>
        </w:r>
        <w:proofErr w:type="spellStart"/>
        <w:r w:rsidR="00B83329" w:rsidRPr="00B83329">
          <w:rPr>
            <w:rStyle w:val="Hipervnculo"/>
            <w:rPrChange w:id="3622" w:author="JORGE CONTRERAS ORTIZ" w:date="2021-09-04T11:18:00Z">
              <w:rPr/>
            </w:rPrChange>
          </w:rPr>
          <w:fldChar w:fldCharType="begin"/>
        </w:r>
        <w:r w:rsidR="00B83329" w:rsidRPr="00B83329">
          <w:rPr>
            <w:rStyle w:val="Hipervnculo"/>
            <w:rPrChange w:id="3623" w:author="JORGE CONTRERAS ORTIZ" w:date="2021-09-04T11:18:00Z">
              <w:rPr/>
            </w:rPrChange>
          </w:rPr>
          <w:instrText xml:space="preserve"> HYPERLINK "https://openthread.io/" \t "_blank" </w:instrText>
        </w:r>
      </w:ins>
      <w:ins w:id="3624" w:author="JORGE CONTRERAS ORTIZ" w:date="2021-09-08T20:16:00Z">
        <w:r w:rsidR="00782941" w:rsidRPr="00B83329">
          <w:rPr>
            <w:rStyle w:val="Hipervnculo"/>
            <w:rPrChange w:id="3625" w:author="JORGE CONTRERAS ORTIZ" w:date="2021-09-04T11:18:00Z">
              <w:rPr>
                <w:rStyle w:val="Hipervnculo"/>
              </w:rPr>
            </w:rPrChange>
          </w:rPr>
        </w:r>
      </w:ins>
      <w:ins w:id="3626" w:author="JORGE CONTRERAS ORTIZ" w:date="2021-09-04T11:18:00Z">
        <w:r w:rsidR="00B83329" w:rsidRPr="00B83329">
          <w:rPr>
            <w:rStyle w:val="Hipervnculo"/>
            <w:rPrChange w:id="3627" w:author="JORGE CONTRERAS ORTIZ" w:date="2021-09-04T11:18:00Z">
              <w:rPr/>
            </w:rPrChange>
          </w:rPr>
          <w:fldChar w:fldCharType="separate"/>
        </w:r>
        <w:r w:rsidR="00B83329" w:rsidRPr="00B83329">
          <w:rPr>
            <w:rStyle w:val="Hipervnculo"/>
            <w:rPrChange w:id="3628" w:author="JORGE CONTRERAS ORTIZ" w:date="2021-09-04T11:18:00Z">
              <w:rPr>
                <w:rStyle w:val="Hipervnculo"/>
                <w:color w:val="666666"/>
                <w:sz w:val="21"/>
                <w:szCs w:val="21"/>
                <w:bdr w:val="none" w:sz="0" w:space="0" w:color="auto" w:frame="1"/>
                <w:shd w:val="clear" w:color="auto" w:fill="FFFFFF"/>
              </w:rPr>
            </w:rPrChange>
          </w:rPr>
          <w:t>OpenThread</w:t>
        </w:r>
        <w:proofErr w:type="spellEnd"/>
        <w:r w:rsidR="00B83329" w:rsidRPr="00B83329">
          <w:rPr>
            <w:rStyle w:val="Hipervnculo"/>
            <w:rPrChange w:id="3629" w:author="JORGE CONTRERAS ORTIZ" w:date="2021-09-04T11:18:00Z">
              <w:rPr/>
            </w:rPrChange>
          </w:rPr>
          <w:fldChar w:fldCharType="end"/>
        </w:r>
        <w:r w:rsidR="00B83329">
          <w:t>) y</w:t>
        </w:r>
        <w:r>
          <w:t xml:space="preserve">  Silicon </w:t>
        </w:r>
        <w:proofErr w:type="spellStart"/>
        <w:r>
          <w:t>LAbs</w:t>
        </w:r>
        <w:proofErr w:type="spellEnd"/>
        <w:r>
          <w:t xml:space="preserve"> (</w:t>
        </w:r>
        <w:r w:rsidRPr="00B83329">
          <w:rPr>
            <w:rStyle w:val="Hipervnculo"/>
            <w:rPrChange w:id="3630" w:author="JORGE CONTRERAS ORTIZ" w:date="2021-09-04T11:18:00Z">
              <w:rPr/>
            </w:rPrChange>
          </w:rPr>
          <w:fldChar w:fldCharType="begin"/>
        </w:r>
        <w:r w:rsidRPr="00B83329">
          <w:rPr>
            <w:rStyle w:val="Hipervnculo"/>
            <w:rPrChange w:id="3631" w:author="JORGE CONTRERAS ORTIZ" w:date="2021-09-04T11:18:00Z">
              <w:rPr/>
            </w:rPrChange>
          </w:rPr>
          <w:instrText xml:space="preserve"> HYPERLINK "https://www.silabs.com/products/wireless/mesh-networking/thread" \t "_blank" </w:instrText>
        </w:r>
      </w:ins>
      <w:ins w:id="3632" w:author="JORGE CONTRERAS ORTIZ" w:date="2021-09-08T20:16:00Z">
        <w:r w:rsidR="00782941" w:rsidRPr="00B83329">
          <w:rPr>
            <w:rStyle w:val="Hipervnculo"/>
            <w:rPrChange w:id="3633" w:author="JORGE CONTRERAS ORTIZ" w:date="2021-09-04T11:18:00Z">
              <w:rPr>
                <w:rStyle w:val="Hipervnculo"/>
              </w:rPr>
            </w:rPrChange>
          </w:rPr>
        </w:r>
      </w:ins>
      <w:ins w:id="3634" w:author="JORGE CONTRERAS ORTIZ" w:date="2021-09-04T11:18:00Z">
        <w:r w:rsidRPr="00B83329">
          <w:rPr>
            <w:rStyle w:val="Hipervnculo"/>
            <w:rPrChange w:id="3635" w:author="JORGE CONTRERAS ORTIZ" w:date="2021-09-04T11:18:00Z">
              <w:rPr/>
            </w:rPrChange>
          </w:rPr>
          <w:fldChar w:fldCharType="separate"/>
        </w:r>
        <w:r w:rsidRPr="00B83329">
          <w:rPr>
            <w:rStyle w:val="Hipervnculo"/>
            <w:rPrChange w:id="3636" w:author="JORGE CONTRERAS ORTIZ" w:date="2021-09-04T11:18:00Z">
              <w:rPr>
                <w:rStyle w:val="Hipervnculo"/>
                <w:color w:val="666666"/>
                <w:sz w:val="21"/>
                <w:szCs w:val="21"/>
                <w:bdr w:val="none" w:sz="0" w:space="0" w:color="auto" w:frame="1"/>
                <w:shd w:val="clear" w:color="auto" w:fill="FFFFFF"/>
              </w:rPr>
            </w:rPrChange>
          </w:rPr>
          <w:t xml:space="preserve">Silicon </w:t>
        </w:r>
        <w:proofErr w:type="spellStart"/>
        <w:r w:rsidRPr="00B83329">
          <w:rPr>
            <w:rStyle w:val="Hipervnculo"/>
            <w:rPrChange w:id="3637" w:author="JORGE CONTRERAS ORTIZ" w:date="2021-09-04T11:18:00Z">
              <w:rPr>
                <w:rStyle w:val="Hipervnculo"/>
                <w:color w:val="666666"/>
                <w:sz w:val="21"/>
                <w:szCs w:val="21"/>
                <w:bdr w:val="none" w:sz="0" w:space="0" w:color="auto" w:frame="1"/>
                <w:shd w:val="clear" w:color="auto" w:fill="FFFFFF"/>
              </w:rPr>
            </w:rPrChange>
          </w:rPr>
          <w:t>Labs</w:t>
        </w:r>
        <w:proofErr w:type="spellEnd"/>
        <w:r w:rsidRPr="00B83329">
          <w:rPr>
            <w:rStyle w:val="Hipervnculo"/>
            <w:rPrChange w:id="3638" w:author="JORGE CONTRERAS ORTIZ" w:date="2021-09-04T11:18:00Z">
              <w:rPr>
                <w:rStyle w:val="Hipervnculo"/>
                <w:color w:val="666666"/>
                <w:sz w:val="21"/>
                <w:szCs w:val="21"/>
                <w:bdr w:val="none" w:sz="0" w:space="0" w:color="auto" w:frame="1"/>
                <w:shd w:val="clear" w:color="auto" w:fill="FFFFFF"/>
              </w:rPr>
            </w:rPrChange>
          </w:rPr>
          <w:t xml:space="preserve"> Thread </w:t>
        </w:r>
        <w:proofErr w:type="spellStart"/>
        <w:r w:rsidRPr="00B83329">
          <w:rPr>
            <w:rStyle w:val="Hipervnculo"/>
            <w:rPrChange w:id="3639" w:author="JORGE CONTRERAS ORTIZ" w:date="2021-09-04T11:18:00Z">
              <w:rPr>
                <w:rStyle w:val="Hipervnculo"/>
                <w:color w:val="666666"/>
                <w:sz w:val="21"/>
                <w:szCs w:val="21"/>
                <w:bdr w:val="none" w:sz="0" w:space="0" w:color="auto" w:frame="1"/>
                <w:shd w:val="clear" w:color="auto" w:fill="FFFFFF"/>
              </w:rPr>
            </w:rPrChange>
          </w:rPr>
          <w:t>Stack</w:t>
        </w:r>
        <w:proofErr w:type="spellEnd"/>
        <w:r w:rsidRPr="00B83329">
          <w:rPr>
            <w:rStyle w:val="Hipervnculo"/>
            <w:rPrChange w:id="3640" w:author="JORGE CONTRERAS ORTIZ" w:date="2021-09-04T11:18:00Z">
              <w:rPr/>
            </w:rPrChange>
          </w:rPr>
          <w:fldChar w:fldCharType="end"/>
        </w:r>
        <w:r>
          <w:t>)</w:t>
        </w:r>
        <w:r w:rsidR="00B83329">
          <w:t>.</w:t>
        </w:r>
      </w:ins>
    </w:p>
    <w:p w14:paraId="12F575D0" w14:textId="77777777" w:rsidR="00CA64F2" w:rsidRDefault="00CA64F2">
      <w:pPr>
        <w:jc w:val="left"/>
        <w:rPr>
          <w:ins w:id="3641" w:author="JORGE CONTRERAS ORTIZ" w:date="2021-09-05T20:59:00Z"/>
          <w:rFonts w:eastAsiaTheme="majorEastAsia"/>
          <w:color w:val="2F5496" w:themeColor="accent1" w:themeShade="BF"/>
          <w:sz w:val="26"/>
          <w:szCs w:val="26"/>
        </w:rPr>
      </w:pPr>
      <w:bookmarkStart w:id="3642" w:name="_Toc81499400"/>
      <w:ins w:id="3643" w:author="JORGE CONTRERAS ORTIZ" w:date="2021-09-05T20:59:00Z">
        <w:r>
          <w:br w:type="page"/>
        </w:r>
      </w:ins>
    </w:p>
    <w:p w14:paraId="18F534A6" w14:textId="4956688B" w:rsidR="00571788" w:rsidRPr="00791D37" w:rsidRDefault="00571788" w:rsidP="00791D37">
      <w:pPr>
        <w:pStyle w:val="Ttulo2"/>
      </w:pPr>
      <w:bookmarkStart w:id="3644" w:name="_Toc82012134"/>
      <w:bookmarkStart w:id="3645" w:name="_Toc82024961"/>
      <w:bookmarkStart w:id="3646" w:name="_Toc82030805"/>
      <w:r w:rsidRPr="00791D37">
        <w:lastRenderedPageBreak/>
        <w:t>CONFIGURACIONES INICIALES</w:t>
      </w:r>
      <w:bookmarkEnd w:id="3642"/>
      <w:bookmarkEnd w:id="3644"/>
      <w:bookmarkEnd w:id="3645"/>
      <w:bookmarkEnd w:id="3646"/>
    </w:p>
    <w:p w14:paraId="11F18173" w14:textId="77777777" w:rsidR="00571788" w:rsidRPr="00791D37" w:rsidRDefault="00571788" w:rsidP="00791D37"/>
    <w:p w14:paraId="78FFD4A4" w14:textId="457681B8" w:rsidR="00571788" w:rsidRPr="00791D37" w:rsidRDefault="00B83329" w:rsidP="00791D37">
      <w:pPr>
        <w:pStyle w:val="Ttulo3"/>
      </w:pPr>
      <w:bookmarkStart w:id="3647" w:name="_Toc81499401"/>
      <w:bookmarkStart w:id="3648" w:name="_Toc82012135"/>
      <w:bookmarkStart w:id="3649" w:name="_Toc82024962"/>
      <w:bookmarkStart w:id="3650" w:name="_Toc82030806"/>
      <w:r w:rsidRPr="00791D37">
        <w:t>CONFIGURACIÓN DEL BORDER ROUTER</w:t>
      </w:r>
      <w:commentRangeStart w:id="3651"/>
      <w:commentRangeStart w:id="3652"/>
      <w:commentRangeEnd w:id="3651"/>
      <w:r w:rsidR="00571788" w:rsidRPr="00791D37">
        <w:rPr>
          <w:rStyle w:val="Refdecomentario"/>
          <w:rFonts w:eastAsiaTheme="minorHAnsi"/>
          <w:color w:val="auto"/>
        </w:rPr>
        <w:commentReference w:id="3651"/>
      </w:r>
      <w:bookmarkEnd w:id="3647"/>
      <w:commentRangeEnd w:id="3652"/>
      <w:r w:rsidR="00537564" w:rsidRPr="00791D37">
        <w:rPr>
          <w:rStyle w:val="Refdecomentario"/>
          <w:rFonts w:eastAsiaTheme="minorHAnsi"/>
          <w:color w:val="auto"/>
        </w:rPr>
        <w:commentReference w:id="3652"/>
      </w:r>
      <w:bookmarkEnd w:id="3648"/>
      <w:bookmarkEnd w:id="3649"/>
      <w:bookmarkEnd w:id="3650"/>
    </w:p>
    <w:p w14:paraId="098D9CCE" w14:textId="77777777" w:rsidR="00571788" w:rsidRPr="00791D37" w:rsidRDefault="00571788" w:rsidP="00791D37"/>
    <w:p w14:paraId="18C53CD1" w14:textId="6EA321F1" w:rsidR="00571788" w:rsidRPr="00791D37" w:rsidRDefault="00B83329" w:rsidP="00FE1EC4">
      <w:pPr>
        <w:pStyle w:val="Ttulo4"/>
      </w:pPr>
      <w:bookmarkStart w:id="3653" w:name="_Toc81499402"/>
      <w:bookmarkStart w:id="3654" w:name="_Toc82012136"/>
      <w:bookmarkStart w:id="3655" w:name="_Toc82024963"/>
      <w:del w:id="3656" w:author="JORGE CONTRERAS ORTIZ" w:date="2021-09-08T20:35:00Z">
        <w:r w:rsidRPr="00791D37" w:rsidDel="002E2A49">
          <w:delText>REQUERIMIENTOS</w:delText>
        </w:r>
      </w:del>
      <w:bookmarkStart w:id="3657" w:name="_Toc82030807"/>
      <w:bookmarkEnd w:id="3653"/>
      <w:bookmarkEnd w:id="3654"/>
      <w:bookmarkEnd w:id="3655"/>
      <w:ins w:id="3658" w:author="JORGE CONTRERAS ORTIZ" w:date="2021-09-08T20:35:00Z">
        <w:r w:rsidR="002E2A49">
          <w:t>REQUISITOS</w:t>
        </w:r>
      </w:ins>
      <w:bookmarkEnd w:id="3657"/>
    </w:p>
    <w:p w14:paraId="61BAD752" w14:textId="77777777" w:rsidR="00571788" w:rsidRPr="00791D37" w:rsidRDefault="00571788" w:rsidP="00791D37"/>
    <w:p w14:paraId="57E343DF" w14:textId="77777777" w:rsidR="00571788" w:rsidRPr="00791D37" w:rsidRDefault="00571788" w:rsidP="00791D37">
      <w:r w:rsidRPr="00791D37">
        <w:t>Para la instalación inicial se necesitarán los siguientes componentes o elementos:</w:t>
      </w:r>
    </w:p>
    <w:p w14:paraId="44AFAF1B" w14:textId="77777777" w:rsidR="00571788" w:rsidRPr="00791D37" w:rsidRDefault="00571788" w:rsidP="00791D37">
      <w:pPr>
        <w:pStyle w:val="Prrafodelista"/>
        <w:numPr>
          <w:ilvl w:val="0"/>
          <w:numId w:val="2"/>
        </w:numPr>
      </w:pPr>
      <w:r w:rsidRPr="00791D37">
        <w:t>Un dispositivo Border Router KTBRN1.</w:t>
      </w:r>
    </w:p>
    <w:p w14:paraId="22DD8AA2" w14:textId="77777777" w:rsidR="00571788" w:rsidRPr="00791D37" w:rsidRDefault="00571788" w:rsidP="00791D37">
      <w:pPr>
        <w:pStyle w:val="Prrafodelista"/>
        <w:numPr>
          <w:ilvl w:val="0"/>
          <w:numId w:val="2"/>
        </w:numPr>
      </w:pPr>
      <w:r w:rsidRPr="00791D37">
        <w:t>Una tarjeta micro SD, de al menos 2GB y de clase 10 A1.</w:t>
      </w:r>
    </w:p>
    <w:p w14:paraId="281C2AF1" w14:textId="3059644A" w:rsidR="00571788" w:rsidRPr="00791D37" w:rsidRDefault="00571788" w:rsidP="00791D37">
      <w:pPr>
        <w:pStyle w:val="Prrafodelista"/>
        <w:numPr>
          <w:ilvl w:val="0"/>
          <w:numId w:val="2"/>
        </w:numPr>
      </w:pPr>
      <w:r w:rsidRPr="00791D37">
        <w:t xml:space="preserve">Cable USB de tipo A </w:t>
      </w:r>
      <w:proofErr w:type="spellStart"/>
      <w:r w:rsidRPr="00791D37">
        <w:t>a</w:t>
      </w:r>
      <w:proofErr w:type="spellEnd"/>
      <w:r w:rsidRPr="00791D37">
        <w:t xml:space="preserve"> micro USB tipo B.</w:t>
      </w:r>
    </w:p>
    <w:p w14:paraId="5BA81AF8" w14:textId="77777777" w:rsidR="00571788" w:rsidRPr="00791D37" w:rsidRDefault="00571788" w:rsidP="00791D37">
      <w:pPr>
        <w:pStyle w:val="Prrafodelista"/>
        <w:numPr>
          <w:ilvl w:val="0"/>
          <w:numId w:val="2"/>
        </w:numPr>
      </w:pPr>
      <w:r w:rsidRPr="00791D37">
        <w:t>Cable Ethernet.</w:t>
      </w:r>
    </w:p>
    <w:p w14:paraId="5B1F7781" w14:textId="77777777" w:rsidR="00571788" w:rsidRPr="00791D37" w:rsidRDefault="00571788" w:rsidP="00791D37">
      <w:pPr>
        <w:pStyle w:val="Prrafodelista"/>
        <w:numPr>
          <w:ilvl w:val="0"/>
          <w:numId w:val="2"/>
        </w:numPr>
      </w:pPr>
      <w:r w:rsidRPr="00791D37">
        <w:t>Un ordenador personal</w:t>
      </w:r>
    </w:p>
    <w:p w14:paraId="613880C7" w14:textId="77777777" w:rsidR="00571788" w:rsidRPr="00791D37" w:rsidRDefault="00571788" w:rsidP="00791D37"/>
    <w:p w14:paraId="4FB1483B" w14:textId="0B4B6092" w:rsidR="00571788" w:rsidRPr="00791D37" w:rsidRDefault="00B83329" w:rsidP="00FE1EC4">
      <w:pPr>
        <w:pStyle w:val="Ttulo4"/>
      </w:pPr>
      <w:bookmarkStart w:id="3659" w:name="_Toc81499403"/>
      <w:bookmarkStart w:id="3660" w:name="_Toc82012137"/>
      <w:bookmarkStart w:id="3661" w:name="_Toc82024964"/>
      <w:del w:id="3662" w:author="JORGE CONTRERAS ORTIZ" w:date="2021-09-08T20:37:00Z">
        <w:r w:rsidRPr="00791D37" w:rsidDel="002E2A49">
          <w:delText xml:space="preserve">GUÍA DE </w:delText>
        </w:r>
      </w:del>
      <w:bookmarkStart w:id="3663" w:name="_Toc82030808"/>
      <w:r w:rsidRPr="00791D37">
        <w:t>INSTALACIÓN</w:t>
      </w:r>
      <w:bookmarkEnd w:id="3659"/>
      <w:bookmarkEnd w:id="3660"/>
      <w:bookmarkEnd w:id="3661"/>
      <w:ins w:id="3664" w:author="JORGE CONTRERAS ORTIZ" w:date="2021-09-08T20:37:00Z">
        <w:r w:rsidR="002E2A49">
          <w:t xml:space="preserve"> DEL SW</w:t>
        </w:r>
      </w:ins>
      <w:bookmarkEnd w:id="3663"/>
    </w:p>
    <w:p w14:paraId="5F2CD586" w14:textId="77777777" w:rsidR="00571788" w:rsidRPr="00791D37" w:rsidRDefault="00571788" w:rsidP="00791D37"/>
    <w:p w14:paraId="79F1EAD1" w14:textId="59F5C790" w:rsidR="00B83329" w:rsidRDefault="004D28E0" w:rsidP="00791D37">
      <w:pPr>
        <w:pStyle w:val="Textoindependiente"/>
        <w:rPr>
          <w:ins w:id="3665" w:author="JORGE CONTRERAS ORTIZ" w:date="2021-09-07T18:36:00Z"/>
        </w:rPr>
      </w:pPr>
      <w:ins w:id="3666" w:author="JORGE CONTRERAS ORTIZ" w:date="2021-09-07T18:36:00Z">
        <w:r>
          <w:t xml:space="preserve">Para la instalación del software es necesario descargar varios ficheros, algunos de los cuales pueden no ser necesarios si ya se disponen de ellos en el PC. </w:t>
        </w:r>
      </w:ins>
      <w:ins w:id="3667" w:author="JORGE CONTRERAS ORTIZ" w:date="2021-09-08T20:38:00Z">
        <w:r w:rsidR="002E2A49">
          <w:t>Para instalar y configurar todo el e</w:t>
        </w:r>
      </w:ins>
      <w:ins w:id="3668" w:author="JORGE CONTRERAS ORTIZ" w:date="2021-09-08T20:39:00Z">
        <w:r w:rsidR="002E2A49">
          <w:t xml:space="preserve">ntorno se deben de seguir los pasos descritos a continuación. Dependiendo de si ya se disponen, instaladas, de algunas de las herramientas requeridas, no </w:t>
        </w:r>
      </w:ins>
      <w:ins w:id="3669" w:author="JORGE CONTRERAS ORTIZ" w:date="2021-09-08T20:40:00Z">
        <w:r w:rsidR="002E2A49">
          <w:t>será necesario realizar el paso correspondiente.</w:t>
        </w:r>
      </w:ins>
      <w:del w:id="3670" w:author="JORGE CONTRERAS ORTIZ" w:date="2021-09-07T18:36:00Z">
        <w:r w:rsidR="00571788" w:rsidRPr="00791D37" w:rsidDel="004D28E0">
          <w:delText xml:space="preserve">Para la instalación del Software del Border Router </w:delText>
        </w:r>
      </w:del>
      <w:del w:id="3671" w:author="JORGE CONTRERAS ORTIZ" w:date="2021-09-04T11:26:00Z">
        <w:r w:rsidR="00571788" w:rsidRPr="00791D37" w:rsidDel="00B83329">
          <w:delText xml:space="preserve">debemos </w:delText>
        </w:r>
      </w:del>
      <w:del w:id="3672" w:author="JORGE CONTRERAS ORTIZ" w:date="2021-09-07T18:36:00Z">
        <w:r w:rsidR="00571788" w:rsidRPr="00791D37" w:rsidDel="004D28E0">
          <w:delText>seguir los siguientes pasos.</w:delText>
        </w:r>
      </w:del>
    </w:p>
    <w:p w14:paraId="3815ED46" w14:textId="77777777" w:rsidR="004D28E0" w:rsidRPr="00791D37" w:rsidRDefault="004D28E0" w:rsidP="00791D37">
      <w:pPr>
        <w:pStyle w:val="Textoindependiente"/>
      </w:pPr>
    </w:p>
    <w:p w14:paraId="1BED244E" w14:textId="174F958B" w:rsidR="00571788" w:rsidRPr="00FE1EC4" w:rsidRDefault="002C3A3D" w:rsidP="00FE1EC4">
      <w:pPr>
        <w:pStyle w:val="Ttulo5"/>
        <w:rPr>
          <w:ins w:id="3673" w:author="JORGE CONTRERAS ORTIZ" w:date="2021-09-04T11:26:00Z"/>
        </w:rPr>
      </w:pPr>
      <w:bookmarkStart w:id="3674" w:name="_Toc81499404"/>
      <w:bookmarkStart w:id="3675" w:name="_Toc82012138"/>
      <w:bookmarkStart w:id="3676" w:name="_Toc82024965"/>
      <w:bookmarkStart w:id="3677" w:name="_Toc82030809"/>
      <w:r w:rsidRPr="00FE1EC4">
        <w:t xml:space="preserve">DESCARGA DEL </w:t>
      </w:r>
      <w:del w:id="3678" w:author="JORGE CONTRERAS ORTIZ" w:date="2021-09-08T20:37:00Z">
        <w:r w:rsidRPr="00FE1EC4" w:rsidDel="002E2A49">
          <w:delText xml:space="preserve">SOFTWARE </w:delText>
        </w:r>
      </w:del>
      <w:ins w:id="3679" w:author="JORGE CONTRERAS ORTIZ" w:date="2021-09-08T20:37:00Z">
        <w:r w:rsidR="002E2A49">
          <w:t>SW</w:t>
        </w:r>
        <w:r w:rsidR="002E2A49" w:rsidRPr="00FE1EC4">
          <w:t xml:space="preserve"> </w:t>
        </w:r>
      </w:ins>
      <w:r w:rsidRPr="00FE1EC4">
        <w:t>REQUERIDO</w:t>
      </w:r>
      <w:bookmarkEnd w:id="3674"/>
      <w:bookmarkEnd w:id="3675"/>
      <w:bookmarkEnd w:id="3676"/>
      <w:bookmarkEnd w:id="3677"/>
    </w:p>
    <w:p w14:paraId="1A4C77FD" w14:textId="77777777" w:rsidR="00B83329" w:rsidRPr="00FE1EC4" w:rsidRDefault="00B83329">
      <w:pPr>
        <w:pPrChange w:id="3680" w:author="JORGE CONTRERAS ORTIZ" w:date="2021-09-04T11:26:00Z">
          <w:pPr>
            <w:pStyle w:val="Ttulo5"/>
          </w:pPr>
        </w:pPrChange>
      </w:pPr>
    </w:p>
    <w:p w14:paraId="781D71E4" w14:textId="52917450" w:rsidR="004D28E0" w:rsidRDefault="004D28E0" w:rsidP="00791D37">
      <w:pPr>
        <w:rPr>
          <w:ins w:id="3681" w:author="JORGE CONTRERAS ORTIZ" w:date="2021-09-07T18:37:00Z"/>
        </w:rPr>
      </w:pPr>
      <w:ins w:id="3682" w:author="JORGE CONTRERAS ORTIZ" w:date="2021-09-07T18:36:00Z">
        <w:r>
          <w:t>El software necesario se divide en dos partes</w:t>
        </w:r>
      </w:ins>
      <w:ins w:id="3683" w:author="JORGE CONTRERAS ORTIZ" w:date="2021-09-07T18:37:00Z">
        <w:r>
          <w:t xml:space="preserve">. Por un lado el software </w:t>
        </w:r>
      </w:ins>
      <w:ins w:id="3684" w:author="JORGE CONTRERAS ORTIZ" w:date="2021-09-08T20:41:00Z">
        <w:r w:rsidR="002E2A49">
          <w:t xml:space="preserve">que se debe de instalar en el PC y por otro el SW que se instalará en el dispositivo </w:t>
        </w:r>
      </w:ins>
      <w:ins w:id="3685" w:author="JORGE CONTRERAS ORTIZ" w:date="2021-09-07T18:37:00Z">
        <w:r>
          <w:t>KTBRN1</w:t>
        </w:r>
      </w:ins>
      <w:ins w:id="3686" w:author="JORGE CONTRERAS ORTIZ" w:date="2021-09-08T20:42:00Z">
        <w:r w:rsidR="002E2A49">
          <w:t>.</w:t>
        </w:r>
      </w:ins>
    </w:p>
    <w:p w14:paraId="27D27149" w14:textId="36E0E214" w:rsidR="00D3795C" w:rsidRPr="00D3795C" w:rsidRDefault="002E2A49" w:rsidP="00D3795C">
      <w:pPr>
        <w:pStyle w:val="Prrafodelista"/>
        <w:numPr>
          <w:ilvl w:val="0"/>
          <w:numId w:val="33"/>
        </w:numPr>
        <w:ind w:left="567" w:hanging="567"/>
        <w:rPr>
          <w:ins w:id="3687" w:author="JORGE CONTRERAS ORTIZ" w:date="2021-09-08T21:06:00Z"/>
          <w:rStyle w:val="SinespaciadoCar"/>
          <w:rFonts w:eastAsiaTheme="minorHAnsi"/>
          <w:lang w:eastAsia="en-US"/>
          <w:rPrChange w:id="3688" w:author="JORGE CONTRERAS ORTIZ" w:date="2021-09-08T21:07:00Z">
            <w:rPr>
              <w:ins w:id="3689" w:author="JORGE CONTRERAS ORTIZ" w:date="2021-09-08T21:06:00Z"/>
              <w:rStyle w:val="SinespaciadoCar"/>
            </w:rPr>
          </w:rPrChange>
        </w:rPr>
        <w:pPrChange w:id="3690" w:author="JORGE CONTRERAS ORTIZ" w:date="2021-09-08T21:07:00Z">
          <w:pPr>
            <w:pStyle w:val="Prrafodelista"/>
            <w:numPr>
              <w:numId w:val="33"/>
            </w:numPr>
            <w:ind w:left="1068" w:hanging="360"/>
          </w:pPr>
        </w:pPrChange>
      </w:pPr>
      <w:ins w:id="3691" w:author="JORGE CONTRERAS ORTIZ" w:date="2021-09-08T20:44:00Z">
        <w:r w:rsidRPr="002E2A49">
          <w:rPr>
            <w:b/>
            <w:bCs/>
            <w:rPrChange w:id="3692" w:author="JORGE CONTRERAS ORTIZ" w:date="2021-09-08T20:45:00Z">
              <w:rPr>
                <w:b/>
                <w:bCs/>
              </w:rPr>
            </w:rPrChange>
          </w:rPr>
          <w:t xml:space="preserve">Software KTBRN1: </w:t>
        </w:r>
        <w:r w:rsidRPr="002E2A49">
          <w:rPr>
            <w:rPrChange w:id="3693" w:author="JORGE CONTRERAS ORTIZ" w:date="2021-09-08T20:45:00Z">
              <w:rPr/>
            </w:rPrChange>
          </w:rPr>
          <w:t xml:space="preserve">Este </w:t>
        </w:r>
      </w:ins>
      <w:ins w:id="3694" w:author="JORGE CONTRERAS ORTIZ" w:date="2021-09-08T20:45:00Z">
        <w:r w:rsidRPr="002E2A49">
          <w:rPr>
            <w:rPrChange w:id="3695" w:author="JORGE CONTRERAS ORTIZ" w:date="2021-09-08T20:45:00Z">
              <w:rPr/>
            </w:rPrChange>
          </w:rPr>
          <w:t>SW será i</w:t>
        </w:r>
        <w:r w:rsidRPr="002E2A49">
          <w:rPr>
            <w:rPrChange w:id="3696" w:author="JORGE CONTRERAS ORTIZ" w:date="2021-09-08T20:45:00Z">
              <w:rPr>
                <w:lang w:val="en-US"/>
              </w:rPr>
            </w:rPrChange>
          </w:rPr>
          <w:t>ns</w:t>
        </w:r>
        <w:r>
          <w:t>talado en el módulo KTBRN1</w:t>
        </w:r>
        <w:r w:rsidR="00AB6053">
          <w:t>.</w:t>
        </w:r>
      </w:ins>
      <w:ins w:id="3697" w:author="JORGE CONTRERAS ORTIZ" w:date="2021-09-08T20:46:00Z">
        <w:r w:rsidR="00AB6053">
          <w:t xml:space="preserve"> </w:t>
        </w:r>
      </w:ins>
      <w:ins w:id="3698" w:author="JORGE CONTRERAS ORTIZ" w:date="2021-09-08T20:48:00Z">
        <w:r w:rsidR="00AB6053">
          <w:t>Dicho SW se puede encontrar en la página oficial de Kirale.</w:t>
        </w:r>
      </w:ins>
      <w:ins w:id="3699" w:author="JORGE CONTRERAS ORTIZ" w:date="2021-09-08T20:46:00Z">
        <w:r w:rsidR="00AB6053">
          <w:t xml:space="preserve"> </w:t>
        </w:r>
      </w:ins>
      <w:ins w:id="3700" w:author="JORGE CONTRERAS ORTIZ" w:date="2021-09-08T20:59:00Z">
        <w:r w:rsidR="00824D2F">
          <w:t>Siguiendo el siguiente</w:t>
        </w:r>
      </w:ins>
      <w:ins w:id="3701" w:author="JORGE CONTRERAS ORTIZ" w:date="2021-09-08T20:47:00Z">
        <w:r w:rsidR="00AB6053">
          <w:t xml:space="preserve"> enlace se podrá descargar el SW necesario. </w:t>
        </w:r>
        <w:r w:rsidR="00AB6053" w:rsidRPr="00791D37">
          <w:rPr>
            <w:rStyle w:val="SinespaciadoCar"/>
          </w:rPr>
          <w:fldChar w:fldCharType="begin"/>
        </w:r>
        <w:r w:rsidR="00AB6053" w:rsidRPr="00791D37">
          <w:rPr>
            <w:rStyle w:val="SinespaciadoCar"/>
          </w:rPr>
          <w:instrText xml:space="preserve"> HYPERLINK "https://www.kirale.com/products/ktbrn1/" \l "resources" </w:instrText>
        </w:r>
        <w:r w:rsidR="00AB6053" w:rsidRPr="00791D37">
          <w:rPr>
            <w:rStyle w:val="SinespaciadoCar"/>
          </w:rPr>
        </w:r>
        <w:r w:rsidR="00AB6053" w:rsidRPr="00791D37">
          <w:rPr>
            <w:rStyle w:val="SinespaciadoCar"/>
          </w:rPr>
          <w:fldChar w:fldCharType="separate"/>
        </w:r>
        <w:r w:rsidR="00AB6053" w:rsidRPr="00497665">
          <w:rPr>
            <w:rStyle w:val="Hipervnculo"/>
            <w:rFonts w:eastAsiaTheme="minorEastAsia"/>
            <w:lang w:eastAsia="es-ES"/>
          </w:rPr>
          <w:t xml:space="preserve">KTBRN1 + </w:t>
        </w:r>
        <w:proofErr w:type="spellStart"/>
        <w:r w:rsidR="00AB6053" w:rsidRPr="00497665">
          <w:rPr>
            <w:rStyle w:val="Hipervnculo"/>
            <w:rFonts w:eastAsiaTheme="minorEastAsia"/>
            <w:lang w:eastAsia="es-ES"/>
          </w:rPr>
          <w:t>KiBRA</w:t>
        </w:r>
        <w:proofErr w:type="spellEnd"/>
        <w:r w:rsidR="00AB6053" w:rsidRPr="00497665">
          <w:rPr>
            <w:rStyle w:val="Hipervnculo"/>
            <w:rFonts w:eastAsiaTheme="minorEastAsia"/>
            <w:lang w:eastAsia="es-ES"/>
          </w:rPr>
          <w:t xml:space="preserve"> </w:t>
        </w:r>
        <w:proofErr w:type="spellStart"/>
        <w:r w:rsidR="00AB6053" w:rsidRPr="00497665">
          <w:rPr>
            <w:rStyle w:val="Hipervnculo"/>
            <w:rFonts w:eastAsiaTheme="minorEastAsia"/>
            <w:lang w:eastAsia="es-ES"/>
          </w:rPr>
          <w:t>image</w:t>
        </w:r>
        <w:proofErr w:type="spellEnd"/>
        <w:r w:rsidR="00AB6053" w:rsidRPr="00497665">
          <w:rPr>
            <w:rStyle w:val="Hipervnculo"/>
            <w:rFonts w:eastAsiaTheme="minorEastAsia"/>
            <w:lang w:eastAsia="es-ES"/>
          </w:rPr>
          <w:t xml:space="preserve"> file</w:t>
        </w:r>
        <w:r w:rsidR="00AB6053" w:rsidRPr="00791D37">
          <w:rPr>
            <w:rStyle w:val="SinespaciadoCar"/>
          </w:rPr>
          <w:fldChar w:fldCharType="end"/>
        </w:r>
        <w:r w:rsidR="00AB6053">
          <w:rPr>
            <w:rStyle w:val="SinespaciadoCar"/>
          </w:rPr>
          <w:t>.</w:t>
        </w:r>
      </w:ins>
      <w:ins w:id="3702" w:author="JORGE CONTRERAS ORTIZ" w:date="2021-09-08T21:06:00Z">
        <w:r w:rsidR="00D3795C">
          <w:rPr>
            <w:rStyle w:val="SinespaciadoCar"/>
          </w:rPr>
          <w:t xml:space="preserve"> </w:t>
        </w:r>
      </w:ins>
    </w:p>
    <w:p w14:paraId="73967FD4" w14:textId="4698AF92" w:rsidR="00571788" w:rsidRPr="00D3795C" w:rsidDel="00824D2F" w:rsidRDefault="00D3795C" w:rsidP="00D3795C">
      <w:pPr>
        <w:pStyle w:val="Prrafodelista"/>
        <w:ind w:left="567"/>
        <w:rPr>
          <w:del w:id="3703" w:author="JORGE CONTRERAS ORTIZ" w:date="2021-09-08T20:47:00Z"/>
          <w:rStyle w:val="SinespaciadoCar"/>
          <w:rFonts w:eastAsiaTheme="minorHAnsi"/>
          <w:lang w:eastAsia="en-US"/>
          <w:rPrChange w:id="3704" w:author="JORGE CONTRERAS ORTIZ" w:date="2021-09-08T21:06:00Z">
            <w:rPr>
              <w:del w:id="3705" w:author="JORGE CONTRERAS ORTIZ" w:date="2021-09-08T20:47:00Z"/>
              <w:rStyle w:val="SinespaciadoCar"/>
            </w:rPr>
          </w:rPrChange>
        </w:rPr>
        <w:pPrChange w:id="3706" w:author="JORGE CONTRERAS ORTIZ" w:date="2021-09-08T21:07:00Z">
          <w:pPr>
            <w:pStyle w:val="Prrafodelista"/>
            <w:numPr>
              <w:ilvl w:val="1"/>
              <w:numId w:val="31"/>
            </w:numPr>
            <w:ind w:left="1276" w:hanging="196"/>
          </w:pPr>
        </w:pPrChange>
      </w:pPr>
      <w:ins w:id="3707" w:author="JORGE CONTRERAS ORTIZ" w:date="2021-09-08T21:07:00Z">
        <w:r>
          <w:rPr>
            <w:b/>
            <w:bCs/>
            <w:i/>
            <w:iCs/>
          </w:rPr>
          <w:t>Not</w:t>
        </w:r>
      </w:ins>
      <w:ins w:id="3708" w:author="JORGE CONTRERAS ORTIZ" w:date="2021-09-08T21:01:00Z">
        <w:r w:rsidR="00824D2F" w:rsidRPr="00D3795C">
          <w:rPr>
            <w:b/>
            <w:bCs/>
            <w:i/>
            <w:iCs/>
            <w:rPrChange w:id="3709" w:author="JORGE CONTRERAS ORTIZ" w:date="2021-09-08T21:06:00Z">
              <w:rPr>
                <w:b/>
                <w:bCs/>
              </w:rPr>
            </w:rPrChange>
          </w:rPr>
          <w:t xml:space="preserve">a: </w:t>
        </w:r>
        <w:r w:rsidR="00824D2F" w:rsidRPr="00D3795C">
          <w:rPr>
            <w:i/>
            <w:iCs/>
            <w:rPrChange w:id="3710" w:author="JORGE CONTRERAS ORTIZ" w:date="2021-09-08T21:06:00Z">
              <w:rPr/>
            </w:rPrChange>
          </w:rPr>
          <w:t xml:space="preserve">Debe asegurarse la descarga de la última versión. El fichero descargado incluye el software de </w:t>
        </w:r>
        <w:proofErr w:type="spellStart"/>
        <w:r w:rsidR="00824D2F" w:rsidRPr="00D3795C">
          <w:rPr>
            <w:i/>
            <w:iCs/>
            <w:rPrChange w:id="3711" w:author="JORGE CONTRERAS ORTIZ" w:date="2021-09-08T21:06:00Z">
              <w:rPr/>
            </w:rPrChange>
          </w:rPr>
          <w:t>KiBRA</w:t>
        </w:r>
        <w:proofErr w:type="spellEnd"/>
        <w:r w:rsidR="00824D2F" w:rsidRPr="00D3795C">
          <w:rPr>
            <w:i/>
            <w:iCs/>
            <w:rPrChange w:id="3712" w:author="JORGE CONTRERAS ORTIZ" w:date="2021-09-08T21:06:00Z">
              <w:rPr/>
            </w:rPrChange>
          </w:rPr>
          <w:t>. Una vez dentro del enlace, dentro del apartado de software, podremos acceder tanto a la descarga del SW con extensión .</w:t>
        </w:r>
        <w:proofErr w:type="spellStart"/>
        <w:r w:rsidR="00824D2F" w:rsidRPr="00D3795C">
          <w:rPr>
            <w:i/>
            <w:iCs/>
            <w:rPrChange w:id="3713" w:author="JORGE CONTRERAS ORTIZ" w:date="2021-09-08T21:06:00Z">
              <w:rPr/>
            </w:rPrChange>
          </w:rPr>
          <w:t>gz</w:t>
        </w:r>
        <w:proofErr w:type="spellEnd"/>
        <w:r w:rsidR="00824D2F" w:rsidRPr="00D3795C">
          <w:rPr>
            <w:i/>
            <w:iCs/>
            <w:rPrChange w:id="3714" w:author="JORGE CONTRERAS ORTIZ" w:date="2021-09-08T21:06:00Z">
              <w:rPr/>
            </w:rPrChange>
          </w:rPr>
          <w:t xml:space="preserve"> como a la descarga del fichero </w:t>
        </w:r>
        <w:r w:rsidR="00824D2F" w:rsidRPr="00D3795C">
          <w:rPr>
            <w:i/>
            <w:iCs/>
            <w:rPrChange w:id="3715" w:author="JORGE CONTRERAS ORTIZ" w:date="2021-09-08T21:06:00Z">
              <w:rPr/>
            </w:rPrChange>
          </w:rPr>
          <w:fldChar w:fldCharType="begin"/>
        </w:r>
        <w:r w:rsidR="00824D2F" w:rsidRPr="00D3795C">
          <w:rPr>
            <w:i/>
            <w:iCs/>
            <w:rPrChange w:id="3716" w:author="JORGE CONTRERAS ORTIZ" w:date="2021-09-08T21:06:00Z">
              <w:rPr/>
            </w:rPrChange>
          </w:rPr>
          <w:instrText xml:space="preserve"> HYPERLINK "https://www.kirale.com/products/ktbrn1/" \l "resources" </w:instrText>
        </w:r>
        <w:r w:rsidR="00824D2F" w:rsidRPr="00824D2F">
          <w:rPr>
            <w:rPrChange w:id="3717" w:author="JORGE CONTRERAS ORTIZ" w:date="2021-09-08T21:05:00Z">
              <w:rPr/>
            </w:rPrChange>
          </w:rPr>
        </w:r>
        <w:r w:rsidR="00824D2F" w:rsidRPr="00D3795C">
          <w:rPr>
            <w:i/>
            <w:iCs/>
            <w:rPrChange w:id="3718" w:author="JORGE CONTRERAS ORTIZ" w:date="2021-09-08T21:06:00Z">
              <w:rPr/>
            </w:rPrChange>
          </w:rPr>
          <w:fldChar w:fldCharType="separate"/>
        </w:r>
        <w:r w:rsidR="00824D2F" w:rsidRPr="00D3795C">
          <w:rPr>
            <w:rStyle w:val="SinespaciadoCar"/>
            <w:i/>
            <w:iCs/>
            <w:rPrChange w:id="3719" w:author="JORGE CONTRERAS ORTIZ" w:date="2021-09-08T21:06:00Z">
              <w:rPr>
                <w:rStyle w:val="SinespaciadoCar"/>
              </w:rPr>
            </w:rPrChange>
          </w:rPr>
          <w:t>KiBRA-v2.x.x.zip</w:t>
        </w:r>
        <w:r w:rsidR="00824D2F" w:rsidRPr="00D3795C">
          <w:rPr>
            <w:rStyle w:val="SinespaciadoCar"/>
            <w:i/>
            <w:iCs/>
            <w:rPrChange w:id="3720" w:author="JORGE CONTRERAS ORTIZ" w:date="2021-09-08T21:06:00Z">
              <w:rPr>
                <w:rStyle w:val="SinespaciadoCar"/>
              </w:rPr>
            </w:rPrChange>
          </w:rPr>
          <w:fldChar w:fldCharType="end"/>
        </w:r>
        <w:r w:rsidR="00824D2F" w:rsidRPr="00D3795C">
          <w:rPr>
            <w:rStyle w:val="SinespaciadoCar"/>
            <w:i/>
            <w:iCs/>
            <w:rPrChange w:id="3721" w:author="JORGE CONTRERAS ORTIZ" w:date="2021-09-08T21:06:00Z">
              <w:rPr>
                <w:rStyle w:val="SinespaciadoCar"/>
              </w:rPr>
            </w:rPrChange>
          </w:rPr>
          <w:t>, el cual se usará posteriormente</w:t>
        </w:r>
        <w:r w:rsidR="00824D2F" w:rsidRPr="00D3795C">
          <w:rPr>
            <w:rStyle w:val="SinespaciadoCar"/>
            <w:i/>
            <w:iCs/>
            <w:rPrChange w:id="3722" w:author="JORGE CONTRERAS ORTIZ" w:date="2021-09-08T21:06:00Z">
              <w:rPr>
                <w:rStyle w:val="SinespaciadoCar"/>
              </w:rPr>
            </w:rPrChange>
          </w:rPr>
          <w:t>.</w:t>
        </w:r>
      </w:ins>
      <w:del w:id="3723" w:author="JORGE CONTRERAS ORTIZ" w:date="2021-09-04T11:26:00Z">
        <w:r w:rsidR="00571788" w:rsidRPr="00D3795C" w:rsidDel="00B83329">
          <w:rPr>
            <w:i/>
            <w:iCs/>
            <w:rPrChange w:id="3724" w:author="JORGE CONTRERAS ORTIZ" w:date="2021-09-08T21:06:00Z">
              <w:rPr/>
            </w:rPrChange>
          </w:rPr>
          <w:delText xml:space="preserve">Deberemos </w:delText>
        </w:r>
      </w:del>
      <w:del w:id="3725" w:author="JORGE CONTRERAS ORTIZ" w:date="2021-09-07T18:38:00Z">
        <w:r w:rsidR="00571788" w:rsidRPr="00D3795C" w:rsidDel="004D28E0">
          <w:rPr>
            <w:i/>
            <w:iCs/>
            <w:rPrChange w:id="3726" w:author="JORGE CONTRERAS ORTIZ" w:date="2021-09-08T21:06:00Z">
              <w:rPr/>
            </w:rPrChange>
          </w:rPr>
          <w:delText>descargar la imagen</w:delText>
        </w:r>
      </w:del>
      <w:del w:id="3727" w:author="JORGE CONTRERAS ORTIZ" w:date="2021-09-07T18:40:00Z">
        <w:r w:rsidR="00571788" w:rsidRPr="00D3795C" w:rsidDel="004D28E0">
          <w:rPr>
            <w:i/>
            <w:iCs/>
            <w:rPrChange w:id="3728" w:author="JORGE CONTRERAS ORTIZ" w:date="2021-09-08T21:06:00Z">
              <w:rPr/>
            </w:rPrChange>
          </w:rPr>
          <w:delText>, basada en Debian</w:delText>
        </w:r>
      </w:del>
      <w:del w:id="3729" w:author="JORGE CONTRERAS ORTIZ" w:date="2021-09-08T21:00:00Z">
        <w:r w:rsidR="00571788" w:rsidRPr="00D3795C" w:rsidDel="00824D2F">
          <w:rPr>
            <w:i/>
            <w:iCs/>
            <w:rPrChange w:id="3730" w:author="JORGE CONTRERAS ORTIZ" w:date="2021-09-08T21:06:00Z">
              <w:rPr/>
            </w:rPrChange>
          </w:rPr>
          <w:delText>, en su última versión para el KTBRN1</w:delText>
        </w:r>
      </w:del>
      <w:del w:id="3731" w:author="JORGE CONTRERAS ORTIZ" w:date="2021-09-07T18:38:00Z">
        <w:r w:rsidR="00571788" w:rsidRPr="00D3795C" w:rsidDel="004D28E0">
          <w:rPr>
            <w:i/>
            <w:iCs/>
            <w:rPrChange w:id="3732" w:author="JORGE CONTRERAS ORTIZ" w:date="2021-09-08T21:06:00Z">
              <w:rPr/>
            </w:rPrChange>
          </w:rPr>
          <w:delText xml:space="preserve">. Este software incluye </w:delText>
        </w:r>
      </w:del>
      <w:del w:id="3733" w:author="JORGE CONTRERAS ORTIZ" w:date="2021-09-08T21:01:00Z">
        <w:r w:rsidR="00571788" w:rsidRPr="00D3795C" w:rsidDel="00824D2F">
          <w:rPr>
            <w:i/>
            <w:iCs/>
            <w:rPrChange w:id="3734" w:author="JORGE CONTRERAS ORTIZ" w:date="2021-09-08T21:06:00Z">
              <w:rPr/>
            </w:rPrChange>
          </w:rPr>
          <w:delText>el software de KiBRA</w:delText>
        </w:r>
      </w:del>
      <w:del w:id="3735" w:author="JORGE CONTRERAS ORTIZ" w:date="2021-09-07T18:42:00Z">
        <w:r w:rsidR="00571788" w:rsidRPr="00D3795C" w:rsidDel="004D28E0">
          <w:rPr>
            <w:i/>
            <w:iCs/>
            <w:rPrChange w:id="3736" w:author="JORGE CONTRERAS ORTIZ" w:date="2021-09-08T21:06:00Z">
              <w:rPr/>
            </w:rPrChange>
          </w:rPr>
          <w:delText xml:space="preserve">. </w:delText>
        </w:r>
      </w:del>
      <w:del w:id="3737" w:author="JORGE CONTRERAS ORTIZ" w:date="2021-09-07T18:31:00Z">
        <w:r w:rsidR="00571788" w:rsidRPr="00D3795C" w:rsidDel="00193B45">
          <w:rPr>
            <w:i/>
            <w:iCs/>
            <w:rPrChange w:id="3738" w:author="JORGE CONTRERAS ORTIZ" w:date="2021-09-08T21:06:00Z">
              <w:rPr/>
            </w:rPrChange>
          </w:rPr>
          <w:delText xml:space="preserve">Esta imagen la </w:delText>
        </w:r>
      </w:del>
      <w:del w:id="3739" w:author="JORGE CONTRERAS ORTIZ" w:date="2021-09-06T00:10:00Z">
        <w:r w:rsidR="00571788" w:rsidRPr="00D3795C" w:rsidDel="0046525E">
          <w:rPr>
            <w:i/>
            <w:iCs/>
            <w:rPrChange w:id="3740" w:author="JORGE CONTRERAS ORTIZ" w:date="2021-09-08T21:06:00Z">
              <w:rPr/>
            </w:rPrChange>
          </w:rPr>
          <w:delText>podemos encontra</w:delText>
        </w:r>
      </w:del>
      <w:del w:id="3741" w:author="JORGE CONTRERAS ORTIZ" w:date="2021-09-06T00:11:00Z">
        <w:r w:rsidR="00571788" w:rsidRPr="00D3795C" w:rsidDel="0046525E">
          <w:rPr>
            <w:i/>
            <w:iCs/>
            <w:rPrChange w:id="3742" w:author="JORGE CONTRERAS ORTIZ" w:date="2021-09-08T21:06:00Z">
              <w:rPr/>
            </w:rPrChange>
          </w:rPr>
          <w:delText xml:space="preserve">r </w:delText>
        </w:r>
      </w:del>
      <w:del w:id="3743" w:author="JORGE CONTRERAS ORTIZ" w:date="2021-09-07T18:31:00Z">
        <w:r w:rsidR="00571788" w:rsidRPr="00D3795C" w:rsidDel="00193B45">
          <w:rPr>
            <w:i/>
            <w:iCs/>
            <w:rPrChange w:id="3744" w:author="JORGE CONTRERAS ORTIZ" w:date="2021-09-08T21:06:00Z">
              <w:rPr/>
            </w:rPrChange>
          </w:rPr>
          <w:delText>en el siguiente enlace</w:delText>
        </w:r>
      </w:del>
      <w:del w:id="3745" w:author="JORGE CONTRERAS ORTIZ" w:date="2021-09-08T20:47:00Z">
        <w:r w:rsidR="00571788" w:rsidRPr="00D3795C" w:rsidDel="00AB6053">
          <w:rPr>
            <w:i/>
            <w:iCs/>
            <w:rPrChange w:id="3746" w:author="JORGE CONTRERAS ORTIZ" w:date="2021-09-08T21:06:00Z">
              <w:rPr/>
            </w:rPrChange>
          </w:rPr>
          <w:delText>:</w:delText>
        </w:r>
      </w:del>
    </w:p>
    <w:p w14:paraId="50E7A658" w14:textId="5AC12110" w:rsidR="00824D2F" w:rsidRDefault="00824D2F" w:rsidP="00D3795C">
      <w:pPr>
        <w:pStyle w:val="Prrafodelista"/>
        <w:ind w:left="567"/>
        <w:rPr>
          <w:ins w:id="3747" w:author="JORGE CONTRERAS ORTIZ" w:date="2021-09-08T21:04:00Z"/>
          <w:rStyle w:val="SinespaciadoCar"/>
        </w:rPr>
        <w:pPrChange w:id="3748" w:author="JORGE CONTRERAS ORTIZ" w:date="2021-09-08T21:07:00Z">
          <w:pPr>
            <w:pStyle w:val="Prrafodelista"/>
            <w:ind w:left="1276" w:hanging="196"/>
          </w:pPr>
        </w:pPrChange>
      </w:pPr>
      <w:ins w:id="3749" w:author="JORGE CONTRERAS ORTIZ" w:date="2021-09-08T21:04:00Z">
        <w:r>
          <w:rPr>
            <w:rStyle w:val="SinespaciadoCar"/>
          </w:rPr>
          <w:tab/>
        </w:r>
        <w:r>
          <w:rPr>
            <w:rStyle w:val="SinespaciadoCar"/>
          </w:rPr>
          <w:tab/>
        </w:r>
      </w:ins>
    </w:p>
    <w:p w14:paraId="598E56EB" w14:textId="217190A6" w:rsidR="00824D2F" w:rsidRPr="00D3795C" w:rsidRDefault="00824D2F" w:rsidP="00D3795C">
      <w:pPr>
        <w:pStyle w:val="Prrafodelista"/>
        <w:numPr>
          <w:ilvl w:val="0"/>
          <w:numId w:val="32"/>
        </w:numPr>
        <w:ind w:left="567" w:hanging="567"/>
        <w:rPr>
          <w:ins w:id="3750" w:author="JORGE CONTRERAS ORTIZ" w:date="2021-09-08T21:08:00Z"/>
          <w:rStyle w:val="SinespaciadoCar"/>
          <w:rFonts w:eastAsiaTheme="minorHAnsi"/>
          <w:lang w:eastAsia="en-US"/>
          <w:rPrChange w:id="3751" w:author="JORGE CONTRERAS ORTIZ" w:date="2021-09-08T21:08:00Z">
            <w:rPr>
              <w:ins w:id="3752" w:author="JORGE CONTRERAS ORTIZ" w:date="2021-09-08T21:08:00Z"/>
              <w:rStyle w:val="SinespaciadoCar"/>
            </w:rPr>
          </w:rPrChange>
        </w:rPr>
      </w:pPr>
      <w:proofErr w:type="spellStart"/>
      <w:ins w:id="3753" w:author="JORGE CONTRERAS ORTIZ" w:date="2021-09-08T21:04:00Z">
        <w:r w:rsidRPr="00D3795C">
          <w:rPr>
            <w:b/>
            <w:bCs/>
            <w:rPrChange w:id="3754" w:author="JORGE CONTRERAS ORTIZ" w:date="2021-09-08T21:07:00Z">
              <w:rPr>
                <w:b/>
                <w:bCs/>
              </w:rPr>
            </w:rPrChange>
          </w:rPr>
          <w:t>Balena</w:t>
        </w:r>
        <w:proofErr w:type="spellEnd"/>
        <w:r w:rsidRPr="00D3795C">
          <w:rPr>
            <w:b/>
            <w:bCs/>
            <w:rPrChange w:id="3755" w:author="JORGE CONTRERAS ORTIZ" w:date="2021-09-08T21:07:00Z">
              <w:rPr>
                <w:b/>
                <w:bCs/>
              </w:rPr>
            </w:rPrChange>
          </w:rPr>
          <w:t xml:space="preserve"> </w:t>
        </w:r>
        <w:proofErr w:type="spellStart"/>
        <w:r w:rsidRPr="00D3795C">
          <w:rPr>
            <w:b/>
            <w:bCs/>
            <w:rPrChange w:id="3756" w:author="JORGE CONTRERAS ORTIZ" w:date="2021-09-08T21:07:00Z">
              <w:rPr>
                <w:b/>
                <w:bCs/>
              </w:rPr>
            </w:rPrChange>
          </w:rPr>
          <w:t>Etcher</w:t>
        </w:r>
        <w:proofErr w:type="spellEnd"/>
        <w:r w:rsidRPr="00D3795C">
          <w:rPr>
            <w:b/>
            <w:bCs/>
            <w:rPrChange w:id="3757" w:author="JORGE CONTRERAS ORTIZ" w:date="2021-09-08T21:07:00Z">
              <w:rPr>
                <w:b/>
                <w:bCs/>
              </w:rPr>
            </w:rPrChange>
          </w:rPr>
          <w:t xml:space="preserve">: </w:t>
        </w:r>
        <w:r>
          <w:t xml:space="preserve">Software utilizado para la flashear o </w:t>
        </w:r>
        <w:proofErr w:type="spellStart"/>
        <w:r>
          <w:t>actualiar</w:t>
        </w:r>
        <w:proofErr w:type="spellEnd"/>
        <w:r>
          <w:t xml:space="preserve"> la imagen descargada previamente en la tarjeta SD. Se podrá descargar en el siguiente enlace</w:t>
        </w:r>
        <w:r>
          <w:t xml:space="preserve"> </w:t>
        </w:r>
        <w:r w:rsidRPr="00791D37">
          <w:rPr>
            <w:rStyle w:val="SinespaciadoCar"/>
          </w:rPr>
          <w:fldChar w:fldCharType="begin"/>
        </w:r>
        <w:r w:rsidRPr="00791D37">
          <w:rPr>
            <w:rStyle w:val="SinespaciadoCar"/>
          </w:rPr>
          <w:instrText xml:space="preserve"> HYPERLINK "https://www.balena.io/etcher/" </w:instrText>
        </w:r>
        <w:r w:rsidRPr="00791D37">
          <w:rPr>
            <w:rStyle w:val="SinespaciadoCar"/>
          </w:rPr>
        </w:r>
        <w:r w:rsidRPr="00791D37">
          <w:rPr>
            <w:rStyle w:val="SinespaciadoCar"/>
          </w:rPr>
          <w:fldChar w:fldCharType="separate"/>
        </w:r>
        <w:proofErr w:type="spellStart"/>
        <w:r w:rsidRPr="00D3795C">
          <w:rPr>
            <w:rStyle w:val="Hipervnculo"/>
            <w:rFonts w:eastAsiaTheme="minorEastAsia"/>
            <w:lang w:eastAsia="es-ES"/>
            <w:rPrChange w:id="3758" w:author="JORGE CONTRERAS ORTIZ" w:date="2021-09-08T21:07:00Z">
              <w:rPr>
                <w:rStyle w:val="Hipervnculo"/>
                <w:rFonts w:eastAsiaTheme="minorEastAsia"/>
                <w:lang w:eastAsia="es-ES"/>
              </w:rPr>
            </w:rPrChange>
          </w:rPr>
          <w:t>Balena</w:t>
        </w:r>
        <w:proofErr w:type="spellEnd"/>
        <w:r w:rsidRPr="00D3795C">
          <w:rPr>
            <w:rStyle w:val="Hipervnculo"/>
            <w:rFonts w:eastAsiaTheme="minorEastAsia"/>
            <w:lang w:eastAsia="es-ES"/>
            <w:rPrChange w:id="3759" w:author="JORGE CONTRERAS ORTIZ" w:date="2021-09-08T21:07:00Z">
              <w:rPr>
                <w:rStyle w:val="Hipervnculo"/>
                <w:rFonts w:eastAsiaTheme="minorEastAsia"/>
                <w:lang w:eastAsia="es-ES"/>
              </w:rPr>
            </w:rPrChange>
          </w:rPr>
          <w:t xml:space="preserve"> </w:t>
        </w:r>
        <w:proofErr w:type="spellStart"/>
        <w:r w:rsidRPr="00D3795C">
          <w:rPr>
            <w:rStyle w:val="Hipervnculo"/>
            <w:rFonts w:eastAsiaTheme="minorEastAsia"/>
            <w:lang w:eastAsia="es-ES"/>
            <w:rPrChange w:id="3760" w:author="JORGE CONTRERAS ORTIZ" w:date="2021-09-08T21:07:00Z">
              <w:rPr>
                <w:rStyle w:val="Hipervnculo"/>
                <w:rFonts w:eastAsiaTheme="minorEastAsia"/>
                <w:lang w:eastAsia="es-ES"/>
              </w:rPr>
            </w:rPrChange>
          </w:rPr>
          <w:t>Etcher</w:t>
        </w:r>
        <w:proofErr w:type="spellEnd"/>
        <w:r w:rsidRPr="00791D37">
          <w:rPr>
            <w:rStyle w:val="SinespaciadoCar"/>
          </w:rPr>
          <w:fldChar w:fldCharType="end"/>
        </w:r>
      </w:ins>
      <w:ins w:id="3761" w:author="JORGE CONTRERAS ORTIZ" w:date="2021-09-08T21:08:00Z">
        <w:r w:rsidR="00D3795C">
          <w:rPr>
            <w:rStyle w:val="SinespaciadoCar"/>
          </w:rPr>
          <w:t>.</w:t>
        </w:r>
      </w:ins>
    </w:p>
    <w:p w14:paraId="1CC6F7B7" w14:textId="2C48A456" w:rsidR="00D3795C" w:rsidRDefault="00D3795C" w:rsidP="00D3795C">
      <w:pPr>
        <w:pStyle w:val="Prrafodelista"/>
        <w:numPr>
          <w:ilvl w:val="0"/>
          <w:numId w:val="32"/>
        </w:numPr>
        <w:ind w:left="567" w:hanging="567"/>
        <w:rPr>
          <w:ins w:id="3762" w:author="JORGE CONTRERAS ORTIZ" w:date="2021-09-08T21:15:00Z"/>
          <w:rStyle w:val="SinespaciadoCar"/>
          <w:rFonts w:eastAsiaTheme="minorHAnsi"/>
          <w:lang w:eastAsia="en-US"/>
        </w:rPr>
      </w:pPr>
      <w:proofErr w:type="spellStart"/>
      <w:ins w:id="3763" w:author="JORGE CONTRERAS ORTIZ" w:date="2021-09-08T21:14:00Z">
        <w:r>
          <w:rPr>
            <w:rStyle w:val="SinespaciadoCar"/>
            <w:rFonts w:eastAsiaTheme="minorHAnsi"/>
            <w:b/>
            <w:bCs/>
            <w:lang w:eastAsia="en-US"/>
          </w:rPr>
          <w:t>MobaXterm</w:t>
        </w:r>
      </w:ins>
      <w:proofErr w:type="spellEnd"/>
      <w:ins w:id="3764" w:author="JORGE CONTRERAS ORTIZ" w:date="2021-09-08T21:12:00Z">
        <w:r>
          <w:rPr>
            <w:rStyle w:val="SinespaciadoCar"/>
            <w:rFonts w:eastAsiaTheme="minorHAnsi"/>
            <w:b/>
            <w:bCs/>
            <w:lang w:eastAsia="en-US"/>
          </w:rPr>
          <w:t xml:space="preserve">: </w:t>
        </w:r>
      </w:ins>
      <w:ins w:id="3765" w:author="JORGE CONTRERAS ORTIZ" w:date="2021-09-08T21:14:00Z">
        <w:r>
          <w:rPr>
            <w:rStyle w:val="SinespaciadoCar"/>
            <w:rFonts w:eastAsiaTheme="minorHAnsi"/>
            <w:lang w:eastAsia="en-US"/>
          </w:rPr>
          <w:t>Programa usado</w:t>
        </w:r>
      </w:ins>
      <w:ins w:id="3766" w:author="JORGE CONTRERAS ORTIZ" w:date="2021-09-08T21:09:00Z">
        <w:r>
          <w:rPr>
            <w:rStyle w:val="SinespaciadoCar"/>
            <w:rFonts w:eastAsiaTheme="minorHAnsi"/>
            <w:lang w:eastAsia="en-US"/>
          </w:rPr>
          <w:t xml:space="preserve"> </w:t>
        </w:r>
      </w:ins>
      <w:ins w:id="3767" w:author="JORGE CONTRERAS ORTIZ" w:date="2021-09-08T21:15:00Z">
        <w:r>
          <w:rPr>
            <w:rStyle w:val="SinespaciadoCar"/>
            <w:rFonts w:eastAsiaTheme="minorHAnsi"/>
            <w:lang w:eastAsia="en-US"/>
          </w:rPr>
          <w:t xml:space="preserve">tanto </w:t>
        </w:r>
      </w:ins>
      <w:ins w:id="3768" w:author="JORGE CONTRERAS ORTIZ" w:date="2021-09-08T21:09:00Z">
        <w:r>
          <w:rPr>
            <w:rStyle w:val="SinespaciadoCar"/>
            <w:rFonts w:eastAsiaTheme="minorHAnsi"/>
            <w:lang w:eastAsia="en-US"/>
          </w:rPr>
          <w:t xml:space="preserve">para la </w:t>
        </w:r>
      </w:ins>
      <w:ins w:id="3769" w:author="JORGE CONTRERAS ORTIZ" w:date="2021-09-08T21:14:00Z">
        <w:r>
          <w:rPr>
            <w:rStyle w:val="SinespaciadoCar"/>
            <w:rFonts w:eastAsiaTheme="minorHAnsi"/>
            <w:lang w:eastAsia="en-US"/>
          </w:rPr>
          <w:t>conexiones por terminal Serie como cliente SSH</w:t>
        </w:r>
      </w:ins>
      <w:ins w:id="3770" w:author="JORGE CONTRERAS ORTIZ" w:date="2021-09-08T21:09:00Z">
        <w:r>
          <w:rPr>
            <w:rStyle w:val="SinespaciadoCar"/>
            <w:rFonts w:eastAsiaTheme="minorHAnsi"/>
            <w:lang w:eastAsia="en-US"/>
          </w:rPr>
          <w:t xml:space="preserve"> con el dispositivo KTBR1</w:t>
        </w:r>
      </w:ins>
      <w:ins w:id="3771" w:author="JORGE CONTRERAS ORTIZ" w:date="2021-09-08T21:10:00Z">
        <w:r>
          <w:rPr>
            <w:rStyle w:val="SinespaciadoCar"/>
            <w:rFonts w:eastAsiaTheme="minorHAnsi"/>
            <w:lang w:eastAsia="en-US"/>
          </w:rPr>
          <w:t xml:space="preserve">. Para su descarga, acceder en el siguiente enlace </w:t>
        </w:r>
        <w:r>
          <w:fldChar w:fldCharType="begin"/>
        </w:r>
        <w:r>
          <w:instrText xml:space="preserve"> HYPERLINK "https://mobaxterm.mobatek.net/" </w:instrText>
        </w:r>
        <w:r>
          <w:fldChar w:fldCharType="separate"/>
        </w:r>
        <w:proofErr w:type="spellStart"/>
        <w:r w:rsidRPr="00791D37">
          <w:rPr>
            <w:rStyle w:val="Hipervnculo"/>
          </w:rPr>
          <w:t>MobaXterm</w:t>
        </w:r>
        <w:proofErr w:type="spellEnd"/>
        <w:r w:rsidRPr="00791D37">
          <w:rPr>
            <w:rStyle w:val="Hipervnculo"/>
          </w:rPr>
          <w:t xml:space="preserve"> free</w:t>
        </w:r>
        <w:r>
          <w:rPr>
            <w:rStyle w:val="Hipervnculo"/>
          </w:rPr>
          <w:fldChar w:fldCharType="end"/>
        </w:r>
        <w:r w:rsidRPr="00D3795C">
          <w:rPr>
            <w:rStyle w:val="SinespaciadoCar"/>
            <w:rFonts w:eastAsiaTheme="minorHAnsi"/>
            <w:lang w:eastAsia="en-US"/>
            <w:rPrChange w:id="3772" w:author="JORGE CONTRERAS ORTIZ" w:date="2021-09-08T21:11:00Z">
              <w:rPr>
                <w:rStyle w:val="Hipervnculo"/>
              </w:rPr>
            </w:rPrChange>
          </w:rPr>
          <w:t xml:space="preserve"> </w:t>
        </w:r>
      </w:ins>
      <w:ins w:id="3773" w:author="JORGE CONTRERAS ORTIZ" w:date="2021-09-08T21:11:00Z">
        <w:r w:rsidRPr="00D3795C">
          <w:rPr>
            <w:rStyle w:val="SinespaciadoCar"/>
            <w:rFonts w:eastAsiaTheme="minorHAnsi"/>
            <w:lang w:eastAsia="en-US"/>
            <w:rPrChange w:id="3774" w:author="JORGE CONTRERAS ORTIZ" w:date="2021-09-08T21:11:00Z">
              <w:rPr>
                <w:rStyle w:val="Hipervnculo"/>
              </w:rPr>
            </w:rPrChange>
          </w:rPr>
          <w:t>y seleccionar</w:t>
        </w:r>
        <w:r>
          <w:rPr>
            <w:rStyle w:val="SinespaciadoCar"/>
            <w:rFonts w:eastAsiaTheme="minorHAnsi"/>
            <w:lang w:eastAsia="en-US"/>
          </w:rPr>
          <w:t xml:space="preserve"> “</w:t>
        </w:r>
        <w:proofErr w:type="spellStart"/>
        <w:r>
          <w:rPr>
            <w:rStyle w:val="SinespaciadoCar"/>
            <w:rFonts w:eastAsiaTheme="minorHAnsi"/>
            <w:lang w:eastAsia="en-US"/>
          </w:rPr>
          <w:t>Get</w:t>
        </w:r>
        <w:proofErr w:type="spellEnd"/>
        <w:r>
          <w:rPr>
            <w:rStyle w:val="SinespaciadoCar"/>
            <w:rFonts w:eastAsiaTheme="minorHAnsi"/>
            <w:lang w:eastAsia="en-US"/>
          </w:rPr>
          <w:t xml:space="preserve"> </w:t>
        </w:r>
        <w:proofErr w:type="spellStart"/>
        <w:r>
          <w:rPr>
            <w:rStyle w:val="SinespaciadoCar"/>
            <w:rFonts w:eastAsiaTheme="minorHAnsi"/>
            <w:lang w:eastAsia="en-US"/>
          </w:rPr>
          <w:t>MobaXterm</w:t>
        </w:r>
        <w:proofErr w:type="spellEnd"/>
        <w:r>
          <w:rPr>
            <w:rStyle w:val="SinespaciadoCar"/>
            <w:rFonts w:eastAsiaTheme="minorHAnsi"/>
            <w:lang w:eastAsia="en-US"/>
          </w:rPr>
          <w:t xml:space="preserve"> </w:t>
        </w:r>
        <w:proofErr w:type="spellStart"/>
        <w:r>
          <w:rPr>
            <w:rStyle w:val="SinespaciadoCar"/>
            <w:rFonts w:eastAsiaTheme="minorHAnsi"/>
            <w:lang w:eastAsia="en-US"/>
          </w:rPr>
          <w:t>Now</w:t>
        </w:r>
        <w:proofErr w:type="spellEnd"/>
        <w:r>
          <w:rPr>
            <w:rStyle w:val="SinespaciadoCar"/>
            <w:rFonts w:eastAsiaTheme="minorHAnsi"/>
            <w:lang w:eastAsia="en-US"/>
          </w:rPr>
          <w:t>” para elegir la versión deseada</w:t>
        </w:r>
      </w:ins>
      <w:ins w:id="3775" w:author="JORGE CONTRERAS ORTIZ" w:date="2021-09-08T21:15:00Z">
        <w:r>
          <w:rPr>
            <w:rStyle w:val="SinespaciadoCar"/>
            <w:rFonts w:eastAsiaTheme="minorHAnsi"/>
            <w:lang w:eastAsia="en-US"/>
          </w:rPr>
          <w:t>.</w:t>
        </w:r>
      </w:ins>
    </w:p>
    <w:p w14:paraId="79D553B3" w14:textId="43581329" w:rsidR="00D3795C" w:rsidRPr="00D3795C" w:rsidRDefault="00D3795C" w:rsidP="00D3795C">
      <w:pPr>
        <w:pStyle w:val="Prrafodelista"/>
        <w:numPr>
          <w:ilvl w:val="0"/>
          <w:numId w:val="32"/>
        </w:numPr>
        <w:ind w:left="567" w:hanging="567"/>
        <w:rPr>
          <w:ins w:id="3776" w:author="JORGE CONTRERAS ORTIZ" w:date="2021-09-08T21:08:00Z"/>
          <w:rStyle w:val="SinespaciadoCar"/>
          <w:rFonts w:eastAsiaTheme="minorHAnsi"/>
          <w:lang w:eastAsia="en-US"/>
          <w:rPrChange w:id="3777" w:author="JORGE CONTRERAS ORTIZ" w:date="2021-09-08T21:08:00Z">
            <w:rPr>
              <w:ins w:id="3778" w:author="JORGE CONTRERAS ORTIZ" w:date="2021-09-08T21:08:00Z"/>
              <w:rStyle w:val="SinespaciadoCar"/>
            </w:rPr>
          </w:rPrChange>
        </w:rPr>
      </w:pPr>
      <w:proofErr w:type="spellStart"/>
      <w:ins w:id="3779" w:author="JORGE CONTRERAS ORTIZ" w:date="2021-09-08T21:15:00Z">
        <w:r>
          <w:rPr>
            <w:b/>
            <w:bCs/>
          </w:rPr>
          <w:t>Zadig</w:t>
        </w:r>
        <w:proofErr w:type="spellEnd"/>
        <w:r>
          <w:rPr>
            <w:b/>
            <w:bCs/>
          </w:rPr>
          <w:t>:</w:t>
        </w:r>
      </w:ins>
      <w:ins w:id="3780" w:author="JORGE CONTRERAS ORTIZ" w:date="2021-09-08T21:16:00Z">
        <w:r>
          <w:t xml:space="preserve"> Programa utilizado para la instalación de los drivers de USB Serie. Se podrá descargar en la página oficial, siguiendo el siguiente enlace: </w:t>
        </w:r>
      </w:ins>
      <w:ins w:id="3781" w:author="JORGE CONTRERAS ORTIZ" w:date="2021-09-08T21:15:00Z">
        <w:r>
          <w:fldChar w:fldCharType="begin"/>
        </w:r>
        <w:r>
          <w:instrText xml:space="preserve"> HYPERLINK "https://zadig.akeo.ie/" </w:instrText>
        </w:r>
        <w:r>
          <w:fldChar w:fldCharType="separate"/>
        </w:r>
        <w:proofErr w:type="spellStart"/>
        <w:r w:rsidRPr="00497665">
          <w:rPr>
            <w:rStyle w:val="Hipervnculo"/>
            <w:rFonts w:eastAsiaTheme="minorEastAsia"/>
            <w:lang w:eastAsia="es-ES"/>
          </w:rPr>
          <w:t>Zadig</w:t>
        </w:r>
        <w:proofErr w:type="spellEnd"/>
        <w:r>
          <w:rPr>
            <w:rStyle w:val="Hipervnculo"/>
          </w:rPr>
          <w:fldChar w:fldCharType="end"/>
        </w:r>
        <w:r>
          <w:rPr>
            <w:rStyle w:val="Hipervnculo"/>
          </w:rPr>
          <w:t xml:space="preserve"> </w:t>
        </w:r>
      </w:ins>
    </w:p>
    <w:p w14:paraId="6FB2CA65" w14:textId="43738D91" w:rsidR="00571788" w:rsidRPr="00D3795C" w:rsidDel="00497665" w:rsidRDefault="00571788" w:rsidP="00824D2F">
      <w:pPr>
        <w:pStyle w:val="Prrafodelista"/>
        <w:rPr>
          <w:del w:id="3782" w:author="JORGE CONTRERAS ORTIZ" w:date="2021-09-07T18:44:00Z"/>
          <w:rStyle w:val="SinespaciadoCar"/>
          <w:rFonts w:eastAsiaTheme="minorHAnsi"/>
          <w:lang w:eastAsia="en-US"/>
          <w:rPrChange w:id="3783" w:author="JORGE CONTRERAS ORTIZ" w:date="2021-09-08T21:10:00Z">
            <w:rPr>
              <w:del w:id="3784" w:author="JORGE CONTRERAS ORTIZ" w:date="2021-09-07T18:44:00Z"/>
              <w:rStyle w:val="Hipervnculo"/>
            </w:rPr>
          </w:rPrChange>
        </w:rPr>
        <w:pPrChange w:id="3785" w:author="JORGE CONTRERAS ORTIZ" w:date="2021-09-08T21:01:00Z">
          <w:pPr>
            <w:pStyle w:val="Prrafodelista"/>
            <w:numPr>
              <w:numId w:val="14"/>
            </w:numPr>
            <w:ind w:left="786" w:hanging="360"/>
          </w:pPr>
        </w:pPrChange>
      </w:pPr>
      <w:del w:id="3786" w:author="JORGE CONTRERAS ORTIZ" w:date="2021-09-08T20:47:00Z">
        <w:r w:rsidRPr="00D3795C" w:rsidDel="00AB6053">
          <w:rPr>
            <w:rStyle w:val="SinespaciadoCar"/>
            <w:rFonts w:eastAsiaTheme="minorHAnsi"/>
            <w:lang w:eastAsia="en-US"/>
            <w:rPrChange w:id="3787" w:author="JORGE CONTRERAS ORTIZ" w:date="2021-09-08T21:10:00Z">
              <w:rPr>
                <w:rStyle w:val="SinespaciadoCar"/>
              </w:rPr>
            </w:rPrChange>
          </w:rPr>
          <w:fldChar w:fldCharType="begin"/>
        </w:r>
        <w:r w:rsidRPr="00D3795C" w:rsidDel="00AB6053">
          <w:rPr>
            <w:rStyle w:val="SinespaciadoCar"/>
            <w:rFonts w:eastAsiaTheme="minorHAnsi"/>
            <w:lang w:eastAsia="en-US"/>
            <w:rPrChange w:id="3788" w:author="JORGE CONTRERAS ORTIZ" w:date="2021-09-08T21:10:00Z">
              <w:rPr>
                <w:rStyle w:val="SinespaciadoCar"/>
              </w:rPr>
            </w:rPrChange>
          </w:rPr>
          <w:delInstrText xml:space="preserve"> HYPERLINK "https://www.kirale.com/products/ktbrn1/" \l "resources" </w:delInstrText>
        </w:r>
        <w:r w:rsidRPr="00D3795C" w:rsidDel="00AB6053">
          <w:rPr>
            <w:rStyle w:val="SinespaciadoCar"/>
            <w:rFonts w:eastAsiaTheme="minorHAnsi"/>
            <w:lang w:eastAsia="en-US"/>
            <w:rPrChange w:id="3789" w:author="JORGE CONTRERAS ORTIZ" w:date="2021-09-08T21:10:00Z">
              <w:rPr>
                <w:rStyle w:val="SinespaciadoCar"/>
              </w:rPr>
            </w:rPrChange>
          </w:rPr>
          <w:fldChar w:fldCharType="separate"/>
        </w:r>
        <w:r w:rsidRPr="00D3795C" w:rsidDel="00AB6053">
          <w:rPr>
            <w:rStyle w:val="SinespaciadoCar"/>
            <w:rFonts w:eastAsiaTheme="minorHAnsi"/>
            <w:lang w:eastAsia="en-US"/>
            <w:rPrChange w:id="3790" w:author="JORGE CONTRERAS ORTIZ" w:date="2021-09-08T21:10:00Z">
              <w:rPr>
                <w:rStyle w:val="Hipervnculo"/>
                <w:rFonts w:eastAsiaTheme="minorEastAsia"/>
                <w:lang w:eastAsia="es-ES"/>
              </w:rPr>
            </w:rPrChange>
          </w:rPr>
          <w:delText>KTBRN1 + KiBRA image file</w:delText>
        </w:r>
      </w:del>
    </w:p>
    <w:p w14:paraId="390B7190" w14:textId="430AD42F" w:rsidR="00571788" w:rsidRPr="00D3795C" w:rsidRDefault="00571788" w:rsidP="00824D2F">
      <w:pPr>
        <w:pStyle w:val="Prrafodelista"/>
        <w:rPr>
          <w:rStyle w:val="SinespaciadoCar"/>
          <w:rFonts w:eastAsiaTheme="minorHAnsi"/>
          <w:lang w:eastAsia="en-US"/>
          <w:rPrChange w:id="3791" w:author="JORGE CONTRERAS ORTIZ" w:date="2021-09-08T21:10:00Z">
            <w:rPr/>
          </w:rPrChange>
        </w:rPr>
        <w:pPrChange w:id="3792" w:author="JORGE CONTRERAS ORTIZ" w:date="2021-09-08T21:01:00Z">
          <w:pPr/>
        </w:pPrChange>
      </w:pPr>
      <w:del w:id="3793" w:author="JORGE CONTRERAS ORTIZ" w:date="2021-09-08T20:47:00Z">
        <w:r w:rsidRPr="00D3795C" w:rsidDel="00AB6053">
          <w:rPr>
            <w:rStyle w:val="SinespaciadoCar"/>
            <w:rFonts w:eastAsiaTheme="minorHAnsi"/>
            <w:lang w:eastAsia="en-US"/>
            <w:rPrChange w:id="3794" w:author="JORGE CONTRERAS ORTIZ" w:date="2021-09-08T21:10:00Z">
              <w:rPr>
                <w:rStyle w:val="SinespaciadoCar"/>
              </w:rPr>
            </w:rPrChange>
          </w:rPr>
          <w:fldChar w:fldCharType="end"/>
        </w:r>
      </w:del>
      <w:del w:id="3795" w:author="JORGE CONTRERAS ORTIZ" w:date="2021-09-07T18:39:00Z">
        <w:r w:rsidRPr="00D3795C" w:rsidDel="004D28E0">
          <w:rPr>
            <w:rStyle w:val="SinespaciadoCar"/>
            <w:rFonts w:eastAsiaTheme="minorHAnsi"/>
            <w:lang w:eastAsia="en-US"/>
            <w:rPrChange w:id="3796" w:author="JORGE CONTRERAS ORTIZ" w:date="2021-09-08T21:10:00Z">
              <w:rPr/>
            </w:rPrChange>
          </w:rPr>
          <w:delText xml:space="preserve">Una vez descargada esta imagen, </w:delText>
        </w:r>
      </w:del>
      <w:del w:id="3797" w:author="JORGE CONTRERAS ORTIZ" w:date="2021-09-04T11:26:00Z">
        <w:r w:rsidRPr="00D3795C" w:rsidDel="00B83329">
          <w:rPr>
            <w:rStyle w:val="SinespaciadoCar"/>
            <w:rFonts w:eastAsiaTheme="minorHAnsi"/>
            <w:lang w:eastAsia="en-US"/>
            <w:rPrChange w:id="3798" w:author="JORGE CONTRERAS ORTIZ" w:date="2021-09-08T21:10:00Z">
              <w:rPr/>
            </w:rPrChange>
          </w:rPr>
          <w:delText xml:space="preserve">descargaremos </w:delText>
        </w:r>
      </w:del>
      <w:del w:id="3799" w:author="JORGE CONTRERAS ORTIZ" w:date="2021-09-07T18:39:00Z">
        <w:r w:rsidRPr="00D3795C" w:rsidDel="004D28E0">
          <w:rPr>
            <w:rStyle w:val="SinespaciadoCar"/>
            <w:rFonts w:eastAsiaTheme="minorHAnsi"/>
            <w:lang w:eastAsia="en-US"/>
            <w:rPrChange w:id="3800" w:author="JORGE CONTRERAS ORTIZ" w:date="2021-09-08T21:10:00Z">
              <w:rPr/>
            </w:rPrChange>
          </w:rPr>
          <w:delText xml:space="preserve">el fichero </w:delText>
        </w:r>
        <w:r w:rsidR="00CF1961" w:rsidRPr="00D3795C" w:rsidDel="004D28E0">
          <w:rPr>
            <w:rStyle w:val="SinespaciadoCar"/>
            <w:rFonts w:eastAsiaTheme="minorHAnsi"/>
            <w:lang w:eastAsia="en-US"/>
            <w:rPrChange w:id="3801" w:author="JORGE CONTRERAS ORTIZ" w:date="2021-09-08T21:10:00Z">
              <w:rPr/>
            </w:rPrChange>
          </w:rPr>
          <w:fldChar w:fldCharType="begin"/>
        </w:r>
        <w:r w:rsidR="00CF1961" w:rsidRPr="00D3795C" w:rsidDel="004D28E0">
          <w:rPr>
            <w:rStyle w:val="SinespaciadoCar"/>
            <w:rFonts w:eastAsiaTheme="minorHAnsi"/>
            <w:lang w:eastAsia="en-US"/>
            <w:rPrChange w:id="3802" w:author="JORGE CONTRERAS ORTIZ" w:date="2021-09-08T21:10:00Z">
              <w:rPr/>
            </w:rPrChange>
          </w:rPr>
          <w:delInstrText xml:space="preserve"> HYPERLINK "https://www.kirale.com/products/ktbrn1/" \l "resources" </w:delInstrText>
        </w:r>
        <w:r w:rsidR="00CF1961" w:rsidRPr="00D3795C" w:rsidDel="004D28E0">
          <w:rPr>
            <w:rStyle w:val="SinespaciadoCar"/>
            <w:rFonts w:eastAsiaTheme="minorHAnsi"/>
            <w:lang w:eastAsia="en-US"/>
            <w:rPrChange w:id="3803" w:author="JORGE CONTRERAS ORTIZ" w:date="2021-09-08T21:10:00Z">
              <w:rPr/>
            </w:rPrChange>
          </w:rPr>
          <w:fldChar w:fldCharType="separate"/>
        </w:r>
        <w:r w:rsidRPr="00D3795C" w:rsidDel="004D28E0">
          <w:rPr>
            <w:rStyle w:val="SinespaciadoCar"/>
            <w:rFonts w:eastAsiaTheme="minorHAnsi"/>
            <w:lang w:eastAsia="en-US"/>
            <w:rPrChange w:id="3804" w:author="JORGE CONTRERAS ORTIZ" w:date="2021-09-08T21:10:00Z">
              <w:rPr>
                <w:rStyle w:val="SinespaciadoCar"/>
              </w:rPr>
            </w:rPrChange>
          </w:rPr>
          <w:delText>KiBRA-v2.x.x.zip</w:delText>
        </w:r>
        <w:r w:rsidR="00CF1961" w:rsidRPr="00D3795C" w:rsidDel="004D28E0">
          <w:rPr>
            <w:rStyle w:val="SinespaciadoCar"/>
            <w:rFonts w:eastAsiaTheme="minorHAnsi"/>
            <w:lang w:eastAsia="en-US"/>
            <w:rPrChange w:id="3805" w:author="JORGE CONTRERAS ORTIZ" w:date="2021-09-08T21:10:00Z">
              <w:rPr>
                <w:rStyle w:val="SinespaciadoCar"/>
              </w:rPr>
            </w:rPrChange>
          </w:rPr>
          <w:fldChar w:fldCharType="end"/>
        </w:r>
        <w:r w:rsidRPr="00D3795C" w:rsidDel="004D28E0">
          <w:rPr>
            <w:rStyle w:val="SinespaciadoCar"/>
            <w:rFonts w:eastAsiaTheme="minorHAnsi"/>
            <w:lang w:eastAsia="en-US"/>
            <w:rPrChange w:id="3806" w:author="JORGE CONTRERAS ORTIZ" w:date="2021-09-08T21:10:00Z">
              <w:rPr/>
            </w:rPrChange>
          </w:rPr>
          <w:delText xml:space="preserve"> para</w:delText>
        </w:r>
      </w:del>
      <w:del w:id="3807" w:author="JORGE CONTRERAS ORTIZ" w:date="2021-09-04T11:26:00Z">
        <w:r w:rsidRPr="00D3795C" w:rsidDel="00B83329">
          <w:rPr>
            <w:rStyle w:val="SinespaciadoCar"/>
            <w:rFonts w:eastAsiaTheme="minorHAnsi"/>
            <w:lang w:eastAsia="en-US"/>
            <w:rPrChange w:id="3808" w:author="JORGE CONTRERAS ORTIZ" w:date="2021-09-08T21:10:00Z">
              <w:rPr/>
            </w:rPrChange>
          </w:rPr>
          <w:delText xml:space="preserve"> un</w:delText>
        </w:r>
      </w:del>
      <w:del w:id="3809" w:author="JORGE CONTRERAS ORTIZ" w:date="2021-09-07T18:39:00Z">
        <w:r w:rsidRPr="00D3795C" w:rsidDel="004D28E0">
          <w:rPr>
            <w:rStyle w:val="SinespaciadoCar"/>
            <w:rFonts w:eastAsiaTheme="minorHAnsi"/>
            <w:lang w:eastAsia="en-US"/>
            <w:rPrChange w:id="3810" w:author="JORGE CONTRERAS ORTIZ" w:date="2021-09-08T21:10:00Z">
              <w:rPr/>
            </w:rPrChange>
          </w:rPr>
          <w:delText xml:space="preserve"> uso posterior.</w:delText>
        </w:r>
      </w:del>
    </w:p>
    <w:p w14:paraId="41C56867" w14:textId="1FA8877A" w:rsidR="00824D2F" w:rsidRPr="00791D37" w:rsidDel="00824D2F" w:rsidRDefault="00571788" w:rsidP="00742F51">
      <w:pPr>
        <w:pStyle w:val="Prrafodelista"/>
        <w:numPr>
          <w:ilvl w:val="0"/>
          <w:numId w:val="14"/>
        </w:numPr>
        <w:rPr>
          <w:del w:id="3811" w:author="JORGE CONTRERAS ORTIZ" w:date="2021-09-08T21:03:00Z"/>
        </w:rPr>
        <w:pPrChange w:id="3812" w:author="JORGE CONTRERAS ORTIZ" w:date="2021-09-08T21:03:00Z">
          <w:pPr/>
        </w:pPrChange>
      </w:pPr>
      <w:del w:id="3813" w:author="JORGE CONTRERAS ORTIZ" w:date="2021-09-08T21:03:00Z">
        <w:r w:rsidRPr="00791D37" w:rsidDel="00824D2F">
          <w:delText xml:space="preserve">Una vez descargada la imagen y el fichero .ZIP, </w:delText>
        </w:r>
      </w:del>
      <w:del w:id="3814" w:author="JORGE CONTRERAS ORTIZ" w:date="2021-09-04T11:26:00Z">
        <w:r w:rsidRPr="00791D37" w:rsidDel="00B83329">
          <w:delText xml:space="preserve">necesitaremos </w:delText>
        </w:r>
      </w:del>
      <w:del w:id="3815" w:author="JORGE CONTRERAS ORTIZ" w:date="2021-09-08T21:03:00Z">
        <w:r w:rsidRPr="00791D37" w:rsidDel="00824D2F">
          <w:delText>un software para actualizar la imagen guardada en la SD o flashear una nueva</w:delText>
        </w:r>
      </w:del>
      <w:del w:id="3816" w:author="JORGE CONTRERAS ORTIZ" w:date="2021-09-07T18:44:00Z">
        <w:r w:rsidRPr="00791D37" w:rsidDel="00497665">
          <w:delText>. Un ejemplo de este software sería:</w:delText>
        </w:r>
      </w:del>
    </w:p>
    <w:p w14:paraId="1DE41DC2" w14:textId="042C0DE0" w:rsidR="00571788" w:rsidRPr="00791D37" w:rsidDel="00824D2F" w:rsidRDefault="00571788" w:rsidP="00824D2F">
      <w:pPr>
        <w:pStyle w:val="Prrafodelista"/>
        <w:numPr>
          <w:ilvl w:val="0"/>
          <w:numId w:val="14"/>
        </w:numPr>
        <w:rPr>
          <w:del w:id="3817" w:author="JORGE CONTRERAS ORTIZ" w:date="2021-09-08T21:04:00Z"/>
          <w:rStyle w:val="Hipervnculo"/>
        </w:rPr>
        <w:pPrChange w:id="3818" w:author="JORGE CONTRERAS ORTIZ" w:date="2021-09-08T21:04:00Z">
          <w:pPr>
            <w:pStyle w:val="Prrafodelista"/>
            <w:numPr>
              <w:numId w:val="14"/>
            </w:numPr>
            <w:ind w:left="786" w:hanging="360"/>
          </w:pPr>
        </w:pPrChange>
      </w:pPr>
      <w:del w:id="3819" w:author="JORGE CONTRERAS ORTIZ" w:date="2021-09-08T21:04:00Z">
        <w:r w:rsidRPr="00791D37" w:rsidDel="00824D2F">
          <w:rPr>
            <w:rStyle w:val="SinespaciadoCar"/>
          </w:rPr>
          <w:fldChar w:fldCharType="begin"/>
        </w:r>
        <w:r w:rsidRPr="00D3795C" w:rsidDel="00824D2F">
          <w:rPr>
            <w:rStyle w:val="SinespaciadoCar"/>
            <w:rPrChange w:id="3820" w:author="JORGE CONTRERAS ORTIZ" w:date="2021-09-08T21:16:00Z">
              <w:rPr>
                <w:rStyle w:val="SinespaciadoCar"/>
              </w:rPr>
            </w:rPrChange>
          </w:rPr>
          <w:delInstrText xml:space="preserve"> HYPERLINK "https://www.balena.io/etcher/" </w:delInstrText>
        </w:r>
        <w:r w:rsidRPr="00791D37" w:rsidDel="00824D2F">
          <w:rPr>
            <w:rStyle w:val="SinespaciadoCar"/>
          </w:rPr>
          <w:fldChar w:fldCharType="separate"/>
        </w:r>
        <w:r w:rsidRPr="00824D2F" w:rsidDel="00824D2F">
          <w:rPr>
            <w:rStyle w:val="Hipervnculo"/>
            <w:rFonts w:eastAsiaTheme="minorEastAsia"/>
            <w:lang w:eastAsia="es-ES"/>
            <w:rPrChange w:id="3821" w:author="JORGE CONTRERAS ORTIZ" w:date="2021-09-08T21:03:00Z">
              <w:rPr>
                <w:rStyle w:val="Hipervnculo"/>
                <w:rFonts w:eastAsiaTheme="minorEastAsia"/>
                <w:lang w:eastAsia="es-ES"/>
              </w:rPr>
            </w:rPrChange>
          </w:rPr>
          <w:delText>Balena Etcher</w:delText>
        </w:r>
      </w:del>
    </w:p>
    <w:p w14:paraId="535651A6" w14:textId="5098AAEB" w:rsidR="00571788" w:rsidRPr="00791D37" w:rsidDel="00D3795C" w:rsidRDefault="00571788" w:rsidP="00824D2F">
      <w:pPr>
        <w:pStyle w:val="Prrafodelista"/>
        <w:numPr>
          <w:ilvl w:val="0"/>
          <w:numId w:val="14"/>
        </w:numPr>
        <w:rPr>
          <w:del w:id="3822" w:author="JORGE CONTRERAS ORTIZ" w:date="2021-09-08T21:11:00Z"/>
        </w:rPr>
        <w:pPrChange w:id="3823" w:author="JORGE CONTRERAS ORTIZ" w:date="2021-09-08T21:04:00Z">
          <w:pPr/>
        </w:pPrChange>
      </w:pPr>
      <w:del w:id="3824" w:author="JORGE CONTRERAS ORTIZ" w:date="2021-09-08T21:04:00Z">
        <w:r w:rsidRPr="00791D37" w:rsidDel="00824D2F">
          <w:rPr>
            <w:rStyle w:val="SinespaciadoCar"/>
          </w:rPr>
          <w:fldChar w:fldCharType="end"/>
        </w:r>
      </w:del>
      <w:del w:id="3825" w:author="JORGE CONTRERAS ORTIZ" w:date="2021-09-08T21:07:00Z">
        <w:r w:rsidRPr="00791D37" w:rsidDel="00D3795C">
          <w:delText xml:space="preserve">Por </w:delText>
        </w:r>
      </w:del>
      <w:del w:id="3826" w:author="JORGE CONTRERAS ORTIZ" w:date="2021-09-08T21:11:00Z">
        <w:r w:rsidRPr="00791D37" w:rsidDel="00D3795C">
          <w:delText xml:space="preserve">otro lado </w:delText>
        </w:r>
      </w:del>
      <w:del w:id="3827" w:author="JORGE CONTRERAS ORTIZ" w:date="2021-09-04T11:26:00Z">
        <w:r w:rsidRPr="00791D37" w:rsidDel="00B83329">
          <w:delText xml:space="preserve">necesitaremos </w:delText>
        </w:r>
      </w:del>
      <w:del w:id="3828" w:author="JORGE CONTRERAS ORTIZ" w:date="2021-09-08T21:11:00Z">
        <w:r w:rsidRPr="00791D37" w:rsidDel="00D3795C">
          <w:delText>una terminal Serie y/o un cliente SSH para la conexión con el dispositivo KTBRN</w:delText>
        </w:r>
      </w:del>
      <w:del w:id="3829" w:author="JORGE CONTRERAS ORTIZ" w:date="2021-09-07T18:45:00Z">
        <w:r w:rsidRPr="00791D37" w:rsidDel="00497665">
          <w:delText>1.</w:delText>
        </w:r>
      </w:del>
    </w:p>
    <w:p w14:paraId="318733A8" w14:textId="73A3F6F0" w:rsidR="00571788" w:rsidDel="00497665" w:rsidRDefault="0091746F" w:rsidP="00126FCD">
      <w:pPr>
        <w:pStyle w:val="Prrafodelista"/>
        <w:numPr>
          <w:ilvl w:val="0"/>
          <w:numId w:val="14"/>
        </w:numPr>
        <w:rPr>
          <w:del w:id="3830" w:author="JORGE CONTRERAS ORTIZ" w:date="2021-09-07T18:47:00Z"/>
        </w:rPr>
      </w:pPr>
      <w:del w:id="3831" w:author="JORGE CONTRERAS ORTIZ" w:date="2021-09-08T21:10:00Z">
        <w:r w:rsidDel="00D3795C">
          <w:fldChar w:fldCharType="begin"/>
        </w:r>
        <w:r w:rsidDel="00D3795C">
          <w:delInstrText xml:space="preserve"> HYPERLINK "https://mobaxterm.mobatek.net/" </w:delInstrText>
        </w:r>
        <w:r w:rsidDel="00D3795C">
          <w:fldChar w:fldCharType="separate"/>
        </w:r>
        <w:r w:rsidR="00571788" w:rsidRPr="00791D37" w:rsidDel="00D3795C">
          <w:rPr>
            <w:rStyle w:val="Hipervnculo"/>
          </w:rPr>
          <w:delText>MobaXterm free</w:delText>
        </w:r>
        <w:r w:rsidDel="00D3795C">
          <w:rPr>
            <w:rStyle w:val="Hipervnculo"/>
          </w:rPr>
          <w:fldChar w:fldCharType="end"/>
        </w:r>
      </w:del>
      <w:del w:id="3832" w:author="JORGE CONTRERAS ORTIZ" w:date="2021-09-07T18:47:00Z">
        <w:r w:rsidR="00571788" w:rsidRPr="00791D37" w:rsidDel="00497665">
          <w:delText>:</w:delText>
        </w:r>
      </w:del>
      <w:del w:id="3833" w:author="JORGE CONTRERAS ORTIZ" w:date="2021-09-08T21:10:00Z">
        <w:r w:rsidR="00571788" w:rsidRPr="00791D37" w:rsidDel="00D3795C">
          <w:delText xml:space="preserve"> </w:delText>
        </w:r>
      </w:del>
      <w:del w:id="3834" w:author="JORGE CONTRERAS ORTIZ" w:date="2021-09-07T18:47:00Z">
        <w:r w:rsidR="00571788" w:rsidRPr="00791D37" w:rsidDel="00497665">
          <w:delText>Para el cliente SSH y la terminal Serie. Admite ambos tipos de sesiones a la vez, pero puede usarse cualquier otro.</w:delText>
        </w:r>
      </w:del>
    </w:p>
    <w:p w14:paraId="02A9402F" w14:textId="76601F62" w:rsidR="00B62082" w:rsidDel="00D3795C" w:rsidRDefault="0091746F" w:rsidP="00791D37">
      <w:pPr>
        <w:rPr>
          <w:del w:id="3835" w:author="JORGE CONTRERAS ORTIZ" w:date="2021-09-08T21:16:00Z"/>
        </w:rPr>
      </w:pPr>
      <w:del w:id="3836" w:author="JORGE CONTRERAS ORTIZ" w:date="2021-09-08T21:15:00Z">
        <w:r w:rsidDel="00D3795C">
          <w:fldChar w:fldCharType="begin"/>
        </w:r>
        <w:r w:rsidDel="00D3795C">
          <w:delInstrText xml:space="preserve"> HYPERLINK "https://zadig.akeo.ie/" </w:delInstrText>
        </w:r>
        <w:r w:rsidDel="00D3795C">
          <w:fldChar w:fldCharType="separate"/>
        </w:r>
        <w:r w:rsidR="00571788" w:rsidRPr="00497665" w:rsidDel="00D3795C">
          <w:rPr>
            <w:rStyle w:val="Hipervnculo"/>
            <w:rFonts w:eastAsiaTheme="minorEastAsia"/>
            <w:lang w:eastAsia="es-ES"/>
          </w:rPr>
          <w:delText>Zadig</w:delText>
        </w:r>
        <w:r w:rsidR="00571788" w:rsidRPr="00791D37" w:rsidDel="00D3795C">
          <w:rPr>
            <w:rStyle w:val="Hipervnculo"/>
          </w:rPr>
          <w:delText>:</w:delText>
        </w:r>
        <w:r w:rsidDel="00D3795C">
          <w:rPr>
            <w:rStyle w:val="Hipervnculo"/>
          </w:rPr>
          <w:fldChar w:fldCharType="end"/>
        </w:r>
        <w:r w:rsidR="00571788" w:rsidRPr="00791D37" w:rsidDel="00D3795C">
          <w:delText xml:space="preserve"> </w:delText>
        </w:r>
      </w:del>
      <w:del w:id="3837" w:author="JORGE CONTRERAS ORTIZ" w:date="2021-09-08T21:16:00Z">
        <w:r w:rsidR="00571788" w:rsidRPr="00791D37" w:rsidDel="00D3795C">
          <w:delText>Se usará en caso de necesitar instalar los drivers de USB Serie.</w:delText>
        </w:r>
      </w:del>
    </w:p>
    <w:p w14:paraId="60A0DDD3" w14:textId="77777777" w:rsidR="00D3795C" w:rsidRPr="00791D37" w:rsidRDefault="00D3795C">
      <w:pPr>
        <w:rPr>
          <w:ins w:id="3838" w:author="JORGE CONTRERAS ORTIZ" w:date="2021-09-08T21:16:00Z"/>
        </w:rPr>
      </w:pPr>
    </w:p>
    <w:p w14:paraId="4CDCC861" w14:textId="4D001052" w:rsidR="00571788" w:rsidRPr="00791D37" w:rsidRDefault="00571788" w:rsidP="00791D37"/>
    <w:p w14:paraId="34B66111" w14:textId="732501E4" w:rsidR="00CA64F2" w:rsidRPr="00791D37" w:rsidDel="004D28E0" w:rsidRDefault="00CA64F2" w:rsidP="00791D37">
      <w:pPr>
        <w:rPr>
          <w:del w:id="3839" w:author="JORGE CONTRERAS ORTIZ" w:date="2021-09-07T18:43:00Z"/>
        </w:rPr>
      </w:pPr>
      <w:bookmarkStart w:id="3840" w:name="_Toc81938508"/>
      <w:bookmarkStart w:id="3841" w:name="_Toc81941420"/>
      <w:bookmarkStart w:id="3842" w:name="_Toc81993083"/>
      <w:bookmarkStart w:id="3843" w:name="_Toc81994607"/>
      <w:bookmarkStart w:id="3844" w:name="_Toc81994813"/>
      <w:bookmarkStart w:id="3845" w:name="_Toc81995108"/>
      <w:bookmarkStart w:id="3846" w:name="_Toc82011717"/>
      <w:bookmarkStart w:id="3847" w:name="_Toc82011924"/>
      <w:bookmarkStart w:id="3848" w:name="_Toc82012139"/>
      <w:bookmarkStart w:id="3849" w:name="_Toc82012358"/>
      <w:bookmarkStart w:id="3850" w:name="_Toc82024663"/>
      <w:bookmarkStart w:id="3851" w:name="_Toc82024966"/>
      <w:bookmarkStart w:id="3852" w:name="_Toc82025398"/>
      <w:bookmarkStart w:id="3853" w:name="_Toc82025608"/>
      <w:bookmarkStart w:id="3854" w:name="_Toc82025911"/>
      <w:bookmarkStart w:id="3855" w:name="_Toc82030810"/>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p>
    <w:p w14:paraId="054281F7" w14:textId="6C0B4E1A" w:rsidR="00571788" w:rsidRPr="00791D37" w:rsidRDefault="00B83329" w:rsidP="00FE1EC4">
      <w:pPr>
        <w:pStyle w:val="Ttulo5"/>
      </w:pPr>
      <w:bookmarkStart w:id="3856" w:name="_Toc81499405"/>
      <w:bookmarkStart w:id="3857" w:name="_Toc82012140"/>
      <w:bookmarkStart w:id="3858" w:name="_Toc82024967"/>
      <w:bookmarkStart w:id="3859" w:name="_Toc82030811"/>
      <w:r w:rsidRPr="00791D37">
        <w:t>FLASHEAR LA IMAGEN EN LA TARJETA SD</w:t>
      </w:r>
      <w:bookmarkEnd w:id="3856"/>
      <w:bookmarkEnd w:id="3857"/>
      <w:bookmarkEnd w:id="3858"/>
      <w:bookmarkEnd w:id="3859"/>
    </w:p>
    <w:p w14:paraId="63809A6C" w14:textId="77777777" w:rsidR="00571788" w:rsidRPr="00791D37" w:rsidRDefault="00571788" w:rsidP="00791D37"/>
    <w:p w14:paraId="47F5F841" w14:textId="77777777" w:rsidR="00AB6053" w:rsidRDefault="00AB6053" w:rsidP="00791D37">
      <w:pPr>
        <w:rPr>
          <w:ins w:id="3860" w:author="JORGE CONTRERAS ORTIZ" w:date="2021-09-08T20:54:00Z"/>
        </w:rPr>
      </w:pPr>
      <w:ins w:id="3861" w:author="JORGE CONTRERAS ORTIZ" w:date="2021-09-08T20:50:00Z">
        <w:r>
          <w:t xml:space="preserve">Como se ha indicado anteriormente, </w:t>
        </w:r>
      </w:ins>
      <w:ins w:id="3862" w:author="JORGE CONTRERAS ORTIZ" w:date="2021-09-08T20:51:00Z">
        <w:r>
          <w:t xml:space="preserve">para el flasheo de la memoria se usará el programa de </w:t>
        </w:r>
        <w:proofErr w:type="spellStart"/>
        <w:r>
          <w:t>Balena</w:t>
        </w:r>
        <w:proofErr w:type="spellEnd"/>
        <w:r>
          <w:t xml:space="preserve"> </w:t>
        </w:r>
        <w:proofErr w:type="spellStart"/>
        <w:r>
          <w:t>Etcher</w:t>
        </w:r>
        <w:proofErr w:type="spellEnd"/>
        <w:r>
          <w:t>.</w:t>
        </w:r>
      </w:ins>
      <w:ins w:id="3863" w:author="JORGE CONTRERAS ORTIZ" w:date="2021-09-08T20:50:00Z">
        <w:r>
          <w:t xml:space="preserve"> </w:t>
        </w:r>
      </w:ins>
      <w:r w:rsidR="00571788" w:rsidRPr="00791D37">
        <w:t xml:space="preserve">En caso de </w:t>
      </w:r>
      <w:ins w:id="3864" w:author="JORGE CONTRERAS ORTIZ" w:date="2021-09-08T20:52:00Z">
        <w:r>
          <w:t xml:space="preserve"> no estar instalado en el PC, ejecutar el fichero .exe descargado para su instalación. </w:t>
        </w:r>
      </w:ins>
    </w:p>
    <w:p w14:paraId="57B11C31" w14:textId="505AD6F9" w:rsidR="00571788" w:rsidRPr="00791D37" w:rsidRDefault="00AB6053" w:rsidP="00791D37">
      <w:ins w:id="3865" w:author="JORGE CONTRERAS ORTIZ" w:date="2021-09-08T20:52:00Z">
        <w:r>
          <w:t xml:space="preserve">Si es </w:t>
        </w:r>
      </w:ins>
      <w:r w:rsidR="00571788" w:rsidRPr="00791D37">
        <w:t>neces</w:t>
      </w:r>
      <w:ins w:id="3866" w:author="JORGE CONTRERAS ORTIZ" w:date="2021-09-08T20:52:00Z">
        <w:r>
          <w:t>ario</w:t>
        </w:r>
      </w:ins>
      <w:del w:id="3867" w:author="JORGE CONTRERAS ORTIZ" w:date="2021-09-08T20:52:00Z">
        <w:r w:rsidR="00571788" w:rsidRPr="00791D37" w:rsidDel="00AB6053">
          <w:delText>itar</w:delText>
        </w:r>
      </w:del>
      <w:r w:rsidR="00571788" w:rsidRPr="00791D37">
        <w:t xml:space="preserve"> actualizar o flashear una imagen en una tarjeta SD, </w:t>
      </w:r>
      <w:del w:id="3868" w:author="JORGE CONTRERAS ORTIZ" w:date="2021-09-04T11:34:00Z">
        <w:r w:rsidR="00571788" w:rsidRPr="00791D37" w:rsidDel="00327D33">
          <w:delText xml:space="preserve">deberemos </w:delText>
        </w:r>
      </w:del>
      <w:ins w:id="3869" w:author="JORGE CONTRERAS ORTIZ" w:date="2021-09-04T11:34:00Z">
        <w:r w:rsidR="00327D33">
          <w:t>se deberán</w:t>
        </w:r>
        <w:r w:rsidR="00327D33" w:rsidRPr="00791D37">
          <w:t xml:space="preserve"> </w:t>
        </w:r>
      </w:ins>
      <w:r w:rsidR="00571788" w:rsidRPr="00791D37">
        <w:t>seguir las siguientes instrucciones:</w:t>
      </w:r>
    </w:p>
    <w:p w14:paraId="4093606A" w14:textId="2F816BC5" w:rsidR="00571788" w:rsidRPr="00791D37" w:rsidRDefault="00571788" w:rsidP="00791D37">
      <w:pPr>
        <w:pStyle w:val="Prrafodelista"/>
        <w:numPr>
          <w:ilvl w:val="0"/>
          <w:numId w:val="14"/>
        </w:numPr>
      </w:pPr>
      <w:del w:id="3870" w:author="JORGE CONTRERAS ORTIZ" w:date="2021-09-07T17:55:00Z">
        <w:r w:rsidRPr="00791D37" w:rsidDel="000C45F5">
          <w:delText>Instalar y abrir Balena Etcher</w:delText>
        </w:r>
      </w:del>
      <w:del w:id="3871" w:author="JORGE CONTRERAS ORTIZ" w:date="2021-09-07T17:53:00Z">
        <w:r w:rsidRPr="00791D37" w:rsidDel="000C45F5">
          <w:delText>.</w:delText>
        </w:r>
      </w:del>
      <w:ins w:id="3872" w:author="JORGE CONTRERAS ORTIZ" w:date="2021-09-08T20:53:00Z">
        <w:r w:rsidR="00AB6053">
          <w:t>Ejecutar</w:t>
        </w:r>
      </w:ins>
      <w:ins w:id="3873" w:author="JORGE CONTRERAS ORTIZ" w:date="2021-09-07T17:55:00Z">
        <w:r w:rsidR="000C45F5">
          <w:t xml:space="preserve"> el programa, </w:t>
        </w:r>
      </w:ins>
      <w:ins w:id="3874" w:author="JORGE CONTRERAS ORTIZ" w:date="2021-09-08T20:54:00Z">
        <w:r w:rsidR="00AB6053">
          <w:t>la</w:t>
        </w:r>
      </w:ins>
      <w:ins w:id="3875" w:author="JORGE CONTRERAS ORTIZ" w:date="2021-09-07T17:55:00Z">
        <w:r w:rsidR="000C45F5">
          <w:t xml:space="preserve"> </w:t>
        </w:r>
        <w:r w:rsidR="000C45F5">
          <w:fldChar w:fldCharType="begin"/>
        </w:r>
        <w:r w:rsidR="000C45F5">
          <w:instrText xml:space="preserve"> REF _Ref81929765 \h </w:instrText>
        </w:r>
      </w:ins>
      <w:r w:rsidR="000C45F5">
        <w:fldChar w:fldCharType="separate"/>
      </w:r>
      <w:ins w:id="3876" w:author="JORGE CONTRERAS ORTIZ" w:date="2021-09-08T21:58:00Z">
        <w:r w:rsidR="007865AB" w:rsidRPr="00791D37">
          <w:t xml:space="preserve">Ilustración </w:t>
        </w:r>
        <w:r w:rsidR="007865AB">
          <w:rPr>
            <w:noProof/>
          </w:rPr>
          <w:t>8</w:t>
        </w:r>
      </w:ins>
      <w:ins w:id="3877" w:author="JORGE CONTRERAS ORTIZ" w:date="2021-09-07T17:55:00Z">
        <w:r w:rsidR="000C45F5">
          <w:fldChar w:fldCharType="end"/>
        </w:r>
      </w:ins>
      <w:ins w:id="3878" w:author="JORGE CONTRERAS ORTIZ" w:date="2021-09-08T20:54:00Z">
        <w:r w:rsidR="00AB6053">
          <w:t xml:space="preserve"> muestra la ventana del programa</w:t>
        </w:r>
      </w:ins>
      <w:ins w:id="3879" w:author="JORGE CONTRERAS ORTIZ" w:date="2021-09-08T20:55:00Z">
        <w:r w:rsidR="00AB6053">
          <w:t>.</w:t>
        </w:r>
      </w:ins>
    </w:p>
    <w:p w14:paraId="70E68976" w14:textId="4B1E1B1C" w:rsidR="00571788" w:rsidRPr="00791D37" w:rsidRDefault="00AB6053" w:rsidP="00791D37">
      <w:pPr>
        <w:pStyle w:val="Prrafodelista"/>
        <w:numPr>
          <w:ilvl w:val="0"/>
          <w:numId w:val="14"/>
        </w:numPr>
      </w:pPr>
      <w:ins w:id="3880" w:author="JORGE CONTRERAS ORTIZ" w:date="2021-09-08T20:55:00Z">
        <w:r>
          <w:t>Inicialmente, se debe s</w:t>
        </w:r>
      </w:ins>
      <w:del w:id="3881" w:author="JORGE CONTRERAS ORTIZ" w:date="2021-09-08T20:55:00Z">
        <w:r w:rsidR="00571788" w:rsidRPr="00791D37" w:rsidDel="00AB6053">
          <w:delText>S</w:delText>
        </w:r>
      </w:del>
      <w:r w:rsidR="00571788" w:rsidRPr="00791D37">
        <w:t xml:space="preserve">eleccionar el fichero con extensión </w:t>
      </w:r>
      <w:r w:rsidR="00571788" w:rsidRPr="00791D37">
        <w:rPr>
          <w:i/>
          <w:iCs/>
        </w:rPr>
        <w:t>.</w:t>
      </w:r>
      <w:proofErr w:type="spellStart"/>
      <w:r w:rsidR="00571788" w:rsidRPr="00791D37">
        <w:rPr>
          <w:i/>
          <w:iCs/>
        </w:rPr>
        <w:t>gz</w:t>
      </w:r>
      <w:proofErr w:type="spellEnd"/>
      <w:r w:rsidR="00571788" w:rsidRPr="00791D37">
        <w:t xml:space="preserve"> (la imagen) </w:t>
      </w:r>
      <w:del w:id="3882" w:author="JORGE CONTRERAS ORTIZ" w:date="2021-09-08T20:55:00Z">
        <w:r w:rsidR="00571788" w:rsidRPr="00791D37" w:rsidDel="00824D2F">
          <w:delText>en Etcher.</w:delText>
        </w:r>
      </w:del>
      <w:ins w:id="3883" w:author="JORGE CONTRERAS ORTIZ" w:date="2021-09-08T20:55:00Z">
        <w:r w:rsidR="00824D2F">
          <w:t xml:space="preserve">que </w:t>
        </w:r>
      </w:ins>
      <w:ins w:id="3884" w:author="JORGE CONTRERAS ORTIZ" w:date="2021-09-08T20:56:00Z">
        <w:r w:rsidR="00824D2F">
          <w:t>se desea grabar (campo izquierdo de la ventana).</w:t>
        </w:r>
      </w:ins>
    </w:p>
    <w:p w14:paraId="57347498" w14:textId="30883F1D" w:rsidR="00571788" w:rsidRPr="00791D37" w:rsidRDefault="00824D2F" w:rsidP="00791D37">
      <w:pPr>
        <w:pStyle w:val="Prrafodelista"/>
        <w:numPr>
          <w:ilvl w:val="0"/>
          <w:numId w:val="14"/>
        </w:numPr>
      </w:pPr>
      <w:ins w:id="3885" w:author="JORGE CONTRERAS ORTIZ" w:date="2021-09-08T20:56:00Z">
        <w:r>
          <w:t xml:space="preserve">Seguidamente, </w:t>
        </w:r>
      </w:ins>
      <w:ins w:id="3886" w:author="JORGE CONTRERAS ORTIZ" w:date="2021-09-08T20:57:00Z">
        <w:r>
          <w:t xml:space="preserve">se selecciona la unidad donde se encuentra la </w:t>
        </w:r>
      </w:ins>
      <w:del w:id="3887" w:author="JORGE CONTRERAS ORTIZ" w:date="2021-09-08T20:57:00Z">
        <w:r w:rsidR="00571788" w:rsidRPr="00791D37" w:rsidDel="00824D2F">
          <w:delText xml:space="preserve">Introducir la </w:delText>
        </w:r>
      </w:del>
      <w:r w:rsidR="00571788" w:rsidRPr="00791D37">
        <w:t>SD</w:t>
      </w:r>
      <w:del w:id="3888" w:author="JORGE CONTRERAS ORTIZ" w:date="2021-09-08T20:57:00Z">
        <w:r w:rsidR="00571788" w:rsidRPr="00791D37" w:rsidDel="00824D2F">
          <w:delText xml:space="preserve"> en el lector de tarjetas del ordenador y seleccionarla en Etcher.</w:delText>
        </w:r>
      </w:del>
      <w:ins w:id="3889" w:author="JORGE CONTRERAS ORTIZ" w:date="2021-09-08T20:57:00Z">
        <w:r>
          <w:t>.</w:t>
        </w:r>
      </w:ins>
      <w:r w:rsidR="00571788" w:rsidRPr="00791D37">
        <w:t xml:space="preserve"> </w:t>
      </w:r>
      <w:del w:id="3890" w:author="JORGE CONTRERAS ORTIZ" w:date="2021-09-04T11:34:00Z">
        <w:r w:rsidR="00571788" w:rsidRPr="00791D37" w:rsidDel="00327D33">
          <w:delText>Recordemos que es</w:delText>
        </w:r>
      </w:del>
      <w:del w:id="3891" w:author="JORGE CONTRERAS ORTIZ" w:date="2021-09-08T20:57:00Z">
        <w:r w:rsidR="00571788" w:rsidRPr="00791D37" w:rsidDel="00824D2F">
          <w:delText xml:space="preserve"> </w:delText>
        </w:r>
      </w:del>
      <w:del w:id="3892" w:author="JORGE CONTRERAS ORTIZ" w:date="2021-09-04T11:34:00Z">
        <w:r w:rsidR="00571788" w:rsidRPr="00791D37" w:rsidDel="00327D33">
          <w:delText xml:space="preserve">recomendado </w:delText>
        </w:r>
      </w:del>
      <w:del w:id="3893" w:author="JORGE CONTRERAS ORTIZ" w:date="2021-09-08T20:57:00Z">
        <w:r w:rsidR="00571788" w:rsidRPr="00791D37" w:rsidDel="00824D2F">
          <w:delText>el uso de una micro SD clase 10 de al menos 2 GB de capacidad.</w:delText>
        </w:r>
      </w:del>
    </w:p>
    <w:p w14:paraId="1269C775" w14:textId="63697EA0" w:rsidR="00571788" w:rsidRPr="00791D37" w:rsidRDefault="00571788" w:rsidP="00791D37">
      <w:pPr>
        <w:pStyle w:val="Prrafodelista"/>
        <w:numPr>
          <w:ilvl w:val="0"/>
          <w:numId w:val="14"/>
        </w:numPr>
      </w:pPr>
      <w:del w:id="3894" w:author="JORGE CONTRERAS ORTIZ" w:date="2021-09-04T11:34:00Z">
        <w:r w:rsidRPr="00791D37" w:rsidDel="00327D33">
          <w:delText xml:space="preserve">Seleccionaremos </w:delText>
        </w:r>
      </w:del>
      <w:ins w:id="3895" w:author="JORGE CONTRERAS ORTIZ" w:date="2021-09-08T20:57:00Z">
        <w:r w:rsidR="00824D2F">
          <w:t xml:space="preserve">Posteriormente, se </w:t>
        </w:r>
        <w:proofErr w:type="spellStart"/>
        <w:r w:rsidR="00824D2F">
          <w:t>clicá</w:t>
        </w:r>
      </w:ins>
      <w:proofErr w:type="spellEnd"/>
      <w:ins w:id="3896" w:author="JORGE CONTRERAS ORTIZ" w:date="2021-09-04T11:35:00Z">
        <w:r w:rsidR="00327D33">
          <w:t xml:space="preserve"> en</w:t>
        </w:r>
      </w:ins>
      <w:ins w:id="3897" w:author="JORGE CONTRERAS ORTIZ" w:date="2021-09-04T11:34:00Z">
        <w:r w:rsidR="00327D33" w:rsidRPr="00791D37">
          <w:t xml:space="preserve"> </w:t>
        </w:r>
      </w:ins>
      <w:r w:rsidRPr="00791D37">
        <w:t xml:space="preserve">Flash y </w:t>
      </w:r>
      <w:del w:id="3898" w:author="JORGE CONTRERAS ORTIZ" w:date="2021-09-04T11:35:00Z">
        <w:r w:rsidRPr="00791D37" w:rsidDel="00327D33">
          <w:delText xml:space="preserve">esperaremos </w:delText>
        </w:r>
      </w:del>
      <w:ins w:id="3899" w:author="JORGE CONTRERAS ORTIZ" w:date="2021-09-04T11:35:00Z">
        <w:r w:rsidR="00327D33">
          <w:t>esperar</w:t>
        </w:r>
        <w:r w:rsidR="00327D33" w:rsidRPr="00791D37">
          <w:t xml:space="preserve"> </w:t>
        </w:r>
      </w:ins>
      <w:r w:rsidRPr="00791D37">
        <w:t>a que termine.</w:t>
      </w:r>
    </w:p>
    <w:p w14:paraId="7F159DFB" w14:textId="345F92E6" w:rsidR="00571788" w:rsidRDefault="00571788" w:rsidP="00791D37">
      <w:pPr>
        <w:pStyle w:val="Prrafodelista"/>
        <w:numPr>
          <w:ilvl w:val="0"/>
          <w:numId w:val="14"/>
        </w:numPr>
        <w:rPr>
          <w:ins w:id="3900" w:author="JORGE CONTRERAS ORTIZ" w:date="2021-09-05T22:27:00Z"/>
        </w:rPr>
      </w:pPr>
      <w:del w:id="3901" w:author="JORGE CONTRERAS ORTIZ" w:date="2021-09-04T11:35:00Z">
        <w:r w:rsidRPr="00791D37" w:rsidDel="00327D33">
          <w:delText xml:space="preserve">Expulsaremos </w:delText>
        </w:r>
      </w:del>
      <w:ins w:id="3902" w:author="JORGE CONTRERAS ORTIZ" w:date="2021-09-04T11:35:00Z">
        <w:r w:rsidR="00327D33">
          <w:t>Una vez finalizado el proceso de flasheado, se expulsará</w:t>
        </w:r>
        <w:r w:rsidR="00327D33" w:rsidRPr="00791D37">
          <w:t xml:space="preserve"> </w:t>
        </w:r>
      </w:ins>
      <w:r w:rsidRPr="00791D37">
        <w:t xml:space="preserve">la tarjeta SD y </w:t>
      </w:r>
      <w:del w:id="3903" w:author="JORGE CONTRERAS ORTIZ" w:date="2021-09-04T11:35:00Z">
        <w:r w:rsidRPr="00791D37" w:rsidDel="00327D33">
          <w:delText>la introduciremos</w:delText>
        </w:r>
      </w:del>
      <w:ins w:id="3904" w:author="JORGE CONTRERAS ORTIZ" w:date="2021-09-04T11:35:00Z">
        <w:r w:rsidR="00327D33">
          <w:t xml:space="preserve">se introducirá </w:t>
        </w:r>
      </w:ins>
      <w:del w:id="3905" w:author="JORGE CONTRERAS ORTIZ" w:date="2021-09-04T11:35:00Z">
        <w:r w:rsidRPr="00791D37" w:rsidDel="00327D33">
          <w:delText xml:space="preserve"> </w:delText>
        </w:r>
      </w:del>
      <w:r w:rsidRPr="00791D37">
        <w:t>en la ranura para micro SD del módulo KTBRN1.</w:t>
      </w:r>
    </w:p>
    <w:p w14:paraId="5193503B" w14:textId="51772F5A" w:rsidR="00032C7F" w:rsidRPr="00791D37" w:rsidDel="0095217A" w:rsidRDefault="00032C7F">
      <w:pPr>
        <w:pStyle w:val="Prrafodelista"/>
        <w:rPr>
          <w:del w:id="3906" w:author="JORGE CONTRERAS ORTIZ" w:date="2021-09-08T21:38:00Z"/>
        </w:rPr>
        <w:pPrChange w:id="3907" w:author="JORGE CONTRERAS ORTIZ" w:date="2021-09-07T17:53:00Z">
          <w:pPr>
            <w:pStyle w:val="Prrafodelista"/>
            <w:numPr>
              <w:numId w:val="14"/>
            </w:numPr>
            <w:ind w:left="786" w:hanging="360"/>
          </w:pPr>
        </w:pPrChange>
      </w:pPr>
    </w:p>
    <w:p w14:paraId="7B5A9526" w14:textId="77777777" w:rsidR="00571788" w:rsidRPr="00791D37" w:rsidRDefault="00571788" w:rsidP="00791D37"/>
    <w:p w14:paraId="10BD5958" w14:textId="77777777" w:rsidR="00571788" w:rsidRPr="00791D37" w:rsidRDefault="00571788" w:rsidP="00F21168">
      <w:pPr>
        <w:jc w:val="center"/>
      </w:pPr>
      <w:r w:rsidRPr="00791D37">
        <w:rPr>
          <w:noProof/>
        </w:rPr>
        <w:drawing>
          <wp:inline distT="0" distB="0" distL="0" distR="0" wp14:anchorId="2C31AE67" wp14:editId="08FC68A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28"/>
                    <a:stretch>
                      <a:fillRect/>
                    </a:stretch>
                  </pic:blipFill>
                  <pic:spPr>
                    <a:xfrm>
                      <a:off x="0" y="0"/>
                      <a:ext cx="5400040" cy="3267075"/>
                    </a:xfrm>
                    <a:prstGeom prst="rect">
                      <a:avLst/>
                    </a:prstGeom>
                  </pic:spPr>
                </pic:pic>
              </a:graphicData>
            </a:graphic>
          </wp:inline>
        </w:drawing>
      </w:r>
    </w:p>
    <w:p w14:paraId="5D18D375" w14:textId="6A7B32A8" w:rsidR="00571788" w:rsidRDefault="00571788" w:rsidP="00F21168">
      <w:pPr>
        <w:pStyle w:val="Descripcin"/>
        <w:jc w:val="center"/>
        <w:rPr>
          <w:ins w:id="3908" w:author="JORGE CONTRERAS ORTIZ" w:date="2021-09-05T22:27:00Z"/>
        </w:rPr>
      </w:pPr>
      <w:bookmarkStart w:id="3909" w:name="_Ref81929765"/>
      <w:bookmarkStart w:id="3910" w:name="_Toc82030951"/>
      <w:r w:rsidRPr="00791D37">
        <w:t xml:space="preserve">Ilustración </w:t>
      </w:r>
      <w:r w:rsidR="006675AD">
        <w:fldChar w:fldCharType="begin"/>
      </w:r>
      <w:r w:rsidR="006675AD">
        <w:instrText xml:space="preserve"> SEQ Ilustración \* ARABIC </w:instrText>
      </w:r>
      <w:r w:rsidR="006675AD">
        <w:fldChar w:fldCharType="separate"/>
      </w:r>
      <w:ins w:id="3911" w:author="JORGE CONTRERAS ORTIZ" w:date="2021-09-08T21:58:00Z">
        <w:r w:rsidR="007865AB">
          <w:rPr>
            <w:noProof/>
          </w:rPr>
          <w:t>8</w:t>
        </w:r>
      </w:ins>
      <w:del w:id="3912" w:author="JORGE CONTRERAS ORTIZ" w:date="2021-09-08T20:16:00Z">
        <w:r w:rsidR="00770F63" w:rsidDel="00782941">
          <w:rPr>
            <w:noProof/>
          </w:rPr>
          <w:delText>6</w:delText>
        </w:r>
      </w:del>
      <w:r w:rsidR="006675AD">
        <w:rPr>
          <w:noProof/>
        </w:rPr>
        <w:fldChar w:fldCharType="end"/>
      </w:r>
      <w:bookmarkEnd w:id="3909"/>
      <w:r w:rsidRPr="00791D37">
        <w:t xml:space="preserve"> </w:t>
      </w:r>
      <w:proofErr w:type="spellStart"/>
      <w:r w:rsidRPr="00791D37">
        <w:t>Balena</w:t>
      </w:r>
      <w:proofErr w:type="spellEnd"/>
      <w:r w:rsidRPr="00791D37">
        <w:t xml:space="preserve"> </w:t>
      </w:r>
      <w:proofErr w:type="spellStart"/>
      <w:r w:rsidRPr="00791D37">
        <w:t>Etcher</w:t>
      </w:r>
      <w:bookmarkEnd w:id="3910"/>
      <w:proofErr w:type="spellEnd"/>
    </w:p>
    <w:p w14:paraId="3EEA352D" w14:textId="77777777" w:rsidR="00032C7F" w:rsidRPr="00030323" w:rsidRDefault="00032C7F">
      <w:pPr>
        <w:pPrChange w:id="3913" w:author="JORGE CONTRERAS ORTIZ" w:date="2021-09-05T22:27:00Z">
          <w:pPr>
            <w:pStyle w:val="Descripcin"/>
            <w:jc w:val="center"/>
          </w:pPr>
        </w:pPrChange>
      </w:pPr>
    </w:p>
    <w:p w14:paraId="50420EA8" w14:textId="77777777" w:rsidR="00571788" w:rsidRPr="00791D37" w:rsidRDefault="00571788" w:rsidP="00791D37"/>
    <w:p w14:paraId="3DAF7D58" w14:textId="77777777" w:rsidR="0095217A" w:rsidRDefault="0095217A">
      <w:pPr>
        <w:jc w:val="left"/>
        <w:rPr>
          <w:ins w:id="3914" w:author="JORGE CONTRERAS ORTIZ" w:date="2021-09-08T21:41:00Z"/>
          <w:rFonts w:eastAsiaTheme="majorEastAsia"/>
          <w:color w:val="2F5496" w:themeColor="accent1" w:themeShade="BF"/>
        </w:rPr>
      </w:pPr>
      <w:bookmarkStart w:id="3915" w:name="_Toc81499406"/>
      <w:bookmarkStart w:id="3916" w:name="_Toc82012141"/>
      <w:bookmarkStart w:id="3917" w:name="_Toc82024968"/>
      <w:ins w:id="3918" w:author="JORGE CONTRERAS ORTIZ" w:date="2021-09-08T21:41:00Z">
        <w:r>
          <w:br w:type="page"/>
        </w:r>
      </w:ins>
    </w:p>
    <w:p w14:paraId="113935C0" w14:textId="77CAE491" w:rsidR="00571788" w:rsidRPr="00791D37" w:rsidRDefault="00327D33" w:rsidP="00FE1EC4">
      <w:pPr>
        <w:pStyle w:val="Ttulo5"/>
      </w:pPr>
      <w:del w:id="3919" w:author="JORGE CONTRERAS ORTIZ" w:date="2021-09-08T21:40:00Z">
        <w:r w:rsidRPr="00791D37" w:rsidDel="0095217A">
          <w:lastRenderedPageBreak/>
          <w:delText>PRIMERA INSTALACIÓN</w:delText>
        </w:r>
      </w:del>
      <w:bookmarkStart w:id="3920" w:name="_Toc82030812"/>
      <w:bookmarkEnd w:id="3915"/>
      <w:bookmarkEnd w:id="3916"/>
      <w:bookmarkEnd w:id="3917"/>
      <w:ins w:id="3921" w:author="JORGE CONTRERAS ORTIZ" w:date="2021-09-08T21:40:00Z">
        <w:r w:rsidR="0095217A">
          <w:t>INSTALACIÓN DE DRIVERS USB</w:t>
        </w:r>
      </w:ins>
      <w:bookmarkEnd w:id="3920"/>
    </w:p>
    <w:p w14:paraId="5ACFBDBF" w14:textId="77777777" w:rsidR="00571788" w:rsidRPr="00791D37" w:rsidRDefault="00571788" w:rsidP="00791D37"/>
    <w:p w14:paraId="6EAF2EA9" w14:textId="3B5737C8" w:rsidR="00571788" w:rsidRPr="00791D37" w:rsidRDefault="00571788" w:rsidP="00791D37">
      <w:del w:id="3922" w:author="JORGE CONTRERAS ORTIZ" w:date="2021-09-04T11:35:00Z">
        <w:r w:rsidRPr="00791D37" w:rsidDel="00327D33">
          <w:delText xml:space="preserve">Conectaremos </w:delText>
        </w:r>
      </w:del>
      <w:ins w:id="3923" w:author="JORGE CONTRERAS ORTIZ" w:date="2021-09-04T11:35:00Z">
        <w:r w:rsidR="00327D33">
          <w:t>Se conec</w:t>
        </w:r>
      </w:ins>
      <w:ins w:id="3924" w:author="JORGE CONTRERAS ORTIZ" w:date="2021-09-04T11:36:00Z">
        <w:r w:rsidR="00327D33">
          <w:t>tará</w:t>
        </w:r>
      </w:ins>
      <w:ins w:id="3925" w:author="JORGE CONTRERAS ORTIZ" w:date="2021-09-04T11:35:00Z">
        <w:r w:rsidR="00327D33" w:rsidRPr="00791D37">
          <w:t xml:space="preserve"> </w:t>
        </w:r>
      </w:ins>
      <w:r w:rsidRPr="00791D37">
        <w:t xml:space="preserve">con un cable USB el dispositivo KTBRN1 al PC. La primera vez que </w:t>
      </w:r>
      <w:del w:id="3926" w:author="JORGE CONTRERAS ORTIZ" w:date="2021-09-04T11:36:00Z">
        <w:r w:rsidRPr="00791D37" w:rsidDel="00327D33">
          <w:delText xml:space="preserve">encendamos </w:delText>
        </w:r>
      </w:del>
      <w:ins w:id="3927" w:author="JORGE CONTRERAS ORTIZ" w:date="2021-09-04T11:36:00Z">
        <w:r w:rsidR="00327D33">
          <w:t>se encienda</w:t>
        </w:r>
        <w:r w:rsidR="00327D33" w:rsidRPr="00791D37">
          <w:t xml:space="preserve"> </w:t>
        </w:r>
      </w:ins>
      <w:r w:rsidRPr="00791D37">
        <w:t xml:space="preserve">el dispositivo, tardará unos minutos en estar listo para aceptar conexiones. </w:t>
      </w:r>
      <w:r w:rsidRPr="00791D37">
        <w:rPr>
          <w:b/>
          <w:bCs/>
        </w:rPr>
        <w:t xml:space="preserve">No apagar </w:t>
      </w:r>
      <w:r w:rsidRPr="00791D37">
        <w:t>el sistema hasta que el proceso de primera instalación haya terminado.</w:t>
      </w:r>
    </w:p>
    <w:p w14:paraId="519E0746" w14:textId="173E9A9C" w:rsidR="00571788" w:rsidRDefault="00571788" w:rsidP="00791D37">
      <w:pPr>
        <w:rPr>
          <w:ins w:id="3928" w:author="JORGE CONTRERAS ORTIZ" w:date="2021-09-08T21:41:00Z"/>
        </w:rPr>
      </w:pPr>
      <w:r w:rsidRPr="00791D37">
        <w:t xml:space="preserve">Una vez terminado, </w:t>
      </w:r>
      <w:del w:id="3929" w:author="JORGE CONTRERAS ORTIZ" w:date="2021-09-04T11:36:00Z">
        <w:r w:rsidRPr="00791D37" w:rsidDel="00327D33">
          <w:delText xml:space="preserve">seguiremos </w:delText>
        </w:r>
      </w:del>
      <w:ins w:id="3930" w:author="JORGE CONTRERAS ORTIZ" w:date="2021-09-04T11:36:00Z">
        <w:r w:rsidR="00327D33">
          <w:t>se seguirán</w:t>
        </w:r>
        <w:r w:rsidR="00327D33" w:rsidRPr="00791D37">
          <w:t xml:space="preserve"> </w:t>
        </w:r>
      </w:ins>
      <w:r w:rsidRPr="00791D37">
        <w:t xml:space="preserve">los pasos descritos </w:t>
      </w:r>
      <w:ins w:id="3931" w:author="JORGE CONTRERAS ORTIZ" w:date="2021-09-04T11:36:00Z">
        <w:r w:rsidR="00327D33">
          <w:t>en</w:t>
        </w:r>
      </w:ins>
      <w:ins w:id="3932" w:author="JORGE CONTRERAS ORTIZ" w:date="2021-09-04T13:54:00Z">
        <w:r w:rsidR="00D86ECC">
          <w:t xml:space="preserve"> </w:t>
        </w:r>
      </w:ins>
      <w:ins w:id="3933" w:author="JORGE CONTRERAS ORTIZ" w:date="2021-09-04T13:55:00Z">
        <w:r w:rsidR="00D86ECC">
          <w:fldChar w:fldCharType="begin"/>
        </w:r>
        <w:r w:rsidR="00D86ECC">
          <w:instrText xml:space="preserve"> REF _Ref81656136 \w \h </w:instrText>
        </w:r>
      </w:ins>
      <w:r w:rsidR="00D86ECC">
        <w:fldChar w:fldCharType="separate"/>
      </w:r>
      <w:ins w:id="3934" w:author="JORGE CONTRERAS ORTIZ" w:date="2021-09-08T21:58:00Z">
        <w:r w:rsidR="007865AB">
          <w:t>3.2.1.2.3.1</w:t>
        </w:r>
      </w:ins>
      <w:ins w:id="3935" w:author="JORGE CONTRERAS ORTIZ" w:date="2021-09-04T13:55:00Z">
        <w:r w:rsidR="00D86ECC">
          <w:fldChar w:fldCharType="end"/>
        </w:r>
      </w:ins>
      <w:ins w:id="3936" w:author="JORGE CONTRERAS ORTIZ" w:date="2021-09-04T11:36:00Z">
        <w:r w:rsidR="00327D33">
          <w:t xml:space="preserve"> </w:t>
        </w:r>
      </w:ins>
      <w:ins w:id="3937" w:author="JORGE CONTRERAS ORTIZ" w:date="2021-09-04T13:54:00Z">
        <w:r w:rsidR="00D86ECC">
          <w:fldChar w:fldCharType="begin"/>
        </w:r>
        <w:r w:rsidR="00D86ECC">
          <w:instrText xml:space="preserve"> REF _Ref81656100 \h </w:instrText>
        </w:r>
      </w:ins>
      <w:r w:rsidR="00D86ECC">
        <w:fldChar w:fldCharType="separate"/>
      </w:r>
      <w:ins w:id="3938" w:author="JORGE CONTRERAS ORTIZ" w:date="2021-09-08T21:58:00Z">
        <w:r w:rsidR="007865AB" w:rsidRPr="00791D37">
          <w:t>CONEXIÓ</w:t>
        </w:r>
        <w:r w:rsidR="007865AB" w:rsidRPr="00791D37">
          <w:t>N</w:t>
        </w:r>
        <w:r w:rsidR="007865AB" w:rsidRPr="00791D37">
          <w:t xml:space="preserve"> VÍA PUERTO USB SERIE</w:t>
        </w:r>
      </w:ins>
      <w:ins w:id="3939" w:author="JORGE CONTRERAS ORTIZ" w:date="2021-09-04T13:54:00Z">
        <w:r w:rsidR="00D86ECC">
          <w:fldChar w:fldCharType="end"/>
        </w:r>
        <w:r w:rsidR="00D86ECC">
          <w:t xml:space="preserve"> </w:t>
        </w:r>
      </w:ins>
      <w:del w:id="3940" w:author="JORGE CONTRERAS ORTIZ" w:date="2021-09-04T11:36:00Z">
        <w:r w:rsidRPr="00791D37" w:rsidDel="00327D33">
          <w:delText xml:space="preserve">debajo </w:delText>
        </w:r>
      </w:del>
      <w:r w:rsidRPr="00791D37">
        <w:t>para acceder al dispositivo KTBRN1 a través de puerto USB Serie.</w:t>
      </w:r>
    </w:p>
    <w:p w14:paraId="6BF220E3" w14:textId="77777777" w:rsidR="0095217A" w:rsidRDefault="0095217A" w:rsidP="00791D37">
      <w:pPr>
        <w:rPr>
          <w:ins w:id="3941" w:author="JORGE CONTRERAS ORTIZ" w:date="2021-09-08T21:38:00Z"/>
        </w:rPr>
      </w:pPr>
    </w:p>
    <w:p w14:paraId="6DD098EC" w14:textId="3131970D" w:rsidR="0095217A" w:rsidRPr="00791D37" w:rsidDel="0095217A" w:rsidRDefault="0095217A" w:rsidP="00791D37">
      <w:pPr>
        <w:rPr>
          <w:del w:id="3942" w:author="JORGE CONTRERAS ORTIZ" w:date="2021-09-08T21:40:00Z"/>
        </w:rPr>
      </w:pPr>
      <w:bookmarkStart w:id="3943" w:name="_Toc82030813"/>
      <w:bookmarkEnd w:id="3943"/>
    </w:p>
    <w:p w14:paraId="4E610B64" w14:textId="3A06CC73" w:rsidR="00CA64F2" w:rsidRPr="00791D37" w:rsidDel="00032C7F" w:rsidRDefault="00CA64F2" w:rsidP="00791D37">
      <w:pPr>
        <w:rPr>
          <w:del w:id="3944" w:author="JORGE CONTRERAS ORTIZ" w:date="2021-09-05T22:27:00Z"/>
        </w:rPr>
      </w:pPr>
      <w:bookmarkStart w:id="3945" w:name="_Toc81776484"/>
      <w:bookmarkStart w:id="3946" w:name="_Toc81776680"/>
      <w:bookmarkStart w:id="3947" w:name="_Toc81777043"/>
      <w:bookmarkStart w:id="3948" w:name="_Toc81777328"/>
      <w:bookmarkStart w:id="3949" w:name="_Toc81777614"/>
      <w:bookmarkStart w:id="3950" w:name="_Toc81777914"/>
      <w:bookmarkStart w:id="3951" w:name="_Toc81778205"/>
      <w:bookmarkStart w:id="3952" w:name="_Toc81938511"/>
      <w:bookmarkStart w:id="3953" w:name="_Toc81941423"/>
      <w:bookmarkStart w:id="3954" w:name="_Toc81993086"/>
      <w:bookmarkStart w:id="3955" w:name="_Toc81994610"/>
      <w:bookmarkStart w:id="3956" w:name="_Toc81994816"/>
      <w:bookmarkStart w:id="3957" w:name="_Toc81995111"/>
      <w:bookmarkStart w:id="3958" w:name="_Toc82011720"/>
      <w:bookmarkStart w:id="3959" w:name="_Toc82011927"/>
      <w:bookmarkStart w:id="3960" w:name="_Toc82012142"/>
      <w:bookmarkStart w:id="3961" w:name="_Toc82012361"/>
      <w:bookmarkStart w:id="3962" w:name="_Toc82024666"/>
      <w:bookmarkStart w:id="3963" w:name="_Toc82024969"/>
      <w:bookmarkStart w:id="3964" w:name="_Toc82025401"/>
      <w:bookmarkStart w:id="3965" w:name="_Toc82025611"/>
      <w:bookmarkStart w:id="3966" w:name="_Toc82025914"/>
      <w:bookmarkStart w:id="3967" w:name="_Toc8203081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p>
    <w:p w14:paraId="63A03864" w14:textId="0F9E9A75" w:rsidR="00571788" w:rsidRPr="00791D37" w:rsidRDefault="00327D33" w:rsidP="00FE1EC4">
      <w:pPr>
        <w:pStyle w:val="Ttulo6"/>
      </w:pPr>
      <w:bookmarkStart w:id="3968" w:name="_Conexión_vía_puerto"/>
      <w:bookmarkStart w:id="3969" w:name="_Ref81656100"/>
      <w:bookmarkStart w:id="3970" w:name="_Ref81656136"/>
      <w:bookmarkStart w:id="3971" w:name="_Ref81656274"/>
      <w:bookmarkStart w:id="3972" w:name="_Ref81656279"/>
      <w:bookmarkStart w:id="3973" w:name="_Toc82012143"/>
      <w:bookmarkStart w:id="3974" w:name="_Toc82024970"/>
      <w:bookmarkStart w:id="3975" w:name="_Toc82030815"/>
      <w:bookmarkEnd w:id="3968"/>
      <w:r w:rsidRPr="00791D37">
        <w:t>CONEXIÓN VÍA PUERTO USB SERIE</w:t>
      </w:r>
      <w:bookmarkEnd w:id="3969"/>
      <w:bookmarkEnd w:id="3970"/>
      <w:bookmarkEnd w:id="3971"/>
      <w:bookmarkEnd w:id="3972"/>
      <w:bookmarkEnd w:id="3973"/>
      <w:bookmarkEnd w:id="3974"/>
      <w:bookmarkEnd w:id="3975"/>
    </w:p>
    <w:p w14:paraId="14A03D4E" w14:textId="77777777" w:rsidR="00571788" w:rsidRPr="00791D37" w:rsidRDefault="00571788" w:rsidP="00791D37"/>
    <w:p w14:paraId="339B3226" w14:textId="300D4589" w:rsidR="00032C7F" w:rsidRDefault="00571788" w:rsidP="00791D37">
      <w:pPr>
        <w:rPr>
          <w:ins w:id="3976" w:author="JORGE CONTRERAS ORTIZ" w:date="2021-09-08T21:38:00Z"/>
        </w:rPr>
      </w:pPr>
      <w:r w:rsidRPr="00791D37">
        <w:t xml:space="preserve">Al conectarse, deberá detectarse y listarse un nuevo dispositivo Serie (USB a Serie), dependiendo del sistema operativo del ordenador. Quizás se requiera que </w:t>
      </w:r>
      <w:del w:id="3977" w:author="JORGE CONTRERAS ORTIZ" w:date="2021-09-04T11:39:00Z">
        <w:r w:rsidRPr="00791D37" w:rsidDel="002C3A3D">
          <w:delText xml:space="preserve">instalemos </w:delText>
        </w:r>
      </w:del>
      <w:ins w:id="3978" w:author="JORGE CONTRERAS ORTIZ" w:date="2021-09-04T11:39:00Z">
        <w:r w:rsidR="002C3A3D">
          <w:t>la instalación de</w:t>
        </w:r>
      </w:ins>
      <w:del w:id="3979" w:author="JORGE CONTRERAS ORTIZ" w:date="2021-09-04T11:39:00Z">
        <w:r w:rsidRPr="00791D37" w:rsidDel="002C3A3D">
          <w:delText>e</w:delText>
        </w:r>
      </w:del>
      <w:r w:rsidRPr="00791D37">
        <w:t xml:space="preserve">l driver para el puerto USB a Serie, para ello </w:t>
      </w:r>
      <w:del w:id="3980" w:author="JORGE CONTRERAS ORTIZ" w:date="2021-09-04T11:39:00Z">
        <w:r w:rsidRPr="00791D37" w:rsidDel="002C3A3D">
          <w:delText xml:space="preserve">comprobaremos </w:delText>
        </w:r>
      </w:del>
      <w:ins w:id="3981" w:author="JORGE CONTRERAS ORTIZ" w:date="2021-09-04T11:39:00Z">
        <w:r w:rsidR="002C3A3D">
          <w:t>se comprobará</w:t>
        </w:r>
        <w:r w:rsidR="002C3A3D" w:rsidRPr="00791D37">
          <w:t xml:space="preserve"> </w:t>
        </w:r>
      </w:ins>
      <w:r w:rsidRPr="00791D37">
        <w:t xml:space="preserve">si </w:t>
      </w:r>
      <w:del w:id="3982" w:author="JORGE CONTRERAS ORTIZ" w:date="2021-09-04T11:39:00Z">
        <w:r w:rsidRPr="00791D37" w:rsidDel="002C3A3D">
          <w:delText xml:space="preserve">nuestro </w:delText>
        </w:r>
      </w:del>
      <w:ins w:id="3983" w:author="JORGE CONTRERAS ORTIZ" w:date="2021-09-04T11:39:00Z">
        <w:r w:rsidR="002C3A3D">
          <w:t>el</w:t>
        </w:r>
        <w:r w:rsidR="002C3A3D" w:rsidRPr="00791D37">
          <w:t xml:space="preserve"> </w:t>
        </w:r>
      </w:ins>
      <w:r w:rsidRPr="00791D37">
        <w:t>ordenador lo reconoce</w:t>
      </w:r>
      <w:ins w:id="3984" w:author="JORGE CONTRERAS ORTIZ" w:date="2021-09-07T17:57:00Z">
        <w:r w:rsidR="000C45F5">
          <w:t>, abriendo el Administrador de dispositivos.</w:t>
        </w:r>
      </w:ins>
      <w:del w:id="3985" w:author="JORGE CONTRERAS ORTIZ" w:date="2021-09-07T17:57:00Z">
        <w:r w:rsidRPr="00791D37" w:rsidDel="000C45F5">
          <w:delText>.</w:delText>
        </w:r>
      </w:del>
    </w:p>
    <w:p w14:paraId="69DF3AC0" w14:textId="77777777" w:rsidR="00327D33" w:rsidRPr="00791D37" w:rsidRDefault="00327D33" w:rsidP="00791D37"/>
    <w:p w14:paraId="1653198D" w14:textId="77777777" w:rsidR="00571788" w:rsidRPr="00791D37" w:rsidRDefault="00571788" w:rsidP="00F21168">
      <w:pPr>
        <w:jc w:val="center"/>
      </w:pPr>
      <w:r w:rsidRPr="00791D37">
        <w:rPr>
          <w:noProof/>
        </w:rPr>
        <w:drawing>
          <wp:inline distT="0" distB="0" distL="0" distR="0" wp14:anchorId="5646BFB4" wp14:editId="733546B6">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29"/>
                    <a:stretch>
                      <a:fillRect/>
                    </a:stretch>
                  </pic:blipFill>
                  <pic:spPr>
                    <a:xfrm>
                      <a:off x="0" y="0"/>
                      <a:ext cx="5400040" cy="3946525"/>
                    </a:xfrm>
                    <a:prstGeom prst="rect">
                      <a:avLst/>
                    </a:prstGeom>
                  </pic:spPr>
                </pic:pic>
              </a:graphicData>
            </a:graphic>
          </wp:inline>
        </w:drawing>
      </w:r>
    </w:p>
    <w:p w14:paraId="0D080367" w14:textId="6ECCEB8E" w:rsidR="00571788" w:rsidRPr="00791D37" w:rsidDel="002C3A3D" w:rsidRDefault="00571788" w:rsidP="00F21168">
      <w:pPr>
        <w:pStyle w:val="Descripcin"/>
        <w:jc w:val="center"/>
        <w:rPr>
          <w:del w:id="3986" w:author="JORGE CONTRERAS ORTIZ" w:date="2021-09-04T11:45:00Z"/>
        </w:rPr>
      </w:pPr>
      <w:bookmarkStart w:id="3987" w:name="_Ref81656195"/>
      <w:bookmarkStart w:id="3988" w:name="_Toc81499818"/>
      <w:bookmarkStart w:id="3989" w:name="_Toc82030952"/>
      <w:r w:rsidRPr="00791D37">
        <w:t xml:space="preserve">Ilustración </w:t>
      </w:r>
      <w:r w:rsidR="00807E1A">
        <w:rPr>
          <w:i w:val="0"/>
          <w:iCs w:val="0"/>
        </w:rPr>
        <w:fldChar w:fldCharType="begin"/>
      </w:r>
      <w:r w:rsidR="00807E1A">
        <w:rPr>
          <w:i w:val="0"/>
          <w:iCs w:val="0"/>
        </w:rPr>
        <w:instrText xml:space="preserve"> SEQ Ilustración \* ARABIC </w:instrText>
      </w:r>
      <w:r w:rsidR="00807E1A">
        <w:rPr>
          <w:i w:val="0"/>
          <w:iCs w:val="0"/>
        </w:rPr>
        <w:fldChar w:fldCharType="separate"/>
      </w:r>
      <w:ins w:id="3990" w:author="JORGE CONTRERAS ORTIZ" w:date="2021-09-08T21:58:00Z">
        <w:r w:rsidR="007865AB">
          <w:rPr>
            <w:i w:val="0"/>
            <w:iCs w:val="0"/>
            <w:noProof/>
          </w:rPr>
          <w:t>9</w:t>
        </w:r>
      </w:ins>
      <w:del w:id="3991" w:author="JORGE CONTRERAS ORTIZ" w:date="2021-09-05T23:22:00Z">
        <w:r w:rsidR="003E5AE5" w:rsidDel="00F005C7">
          <w:rPr>
            <w:noProof/>
          </w:rPr>
          <w:delText>7</w:delText>
        </w:r>
      </w:del>
      <w:r w:rsidR="00807E1A">
        <w:rPr>
          <w:i w:val="0"/>
          <w:iCs w:val="0"/>
          <w:noProof/>
        </w:rPr>
        <w:fldChar w:fldCharType="end"/>
      </w:r>
      <w:bookmarkEnd w:id="3987"/>
      <w:r w:rsidRPr="00791D37">
        <w:t xml:space="preserve"> </w:t>
      </w:r>
      <w:del w:id="3992" w:author="JORGE CONTRERAS ORTIZ" w:date="2021-09-05T23:21:00Z">
        <w:r w:rsidRPr="00791D37" w:rsidDel="00F005C7">
          <w:delText xml:space="preserve">Border Router en </w:delText>
        </w:r>
      </w:del>
      <w:r w:rsidRPr="00791D37">
        <w:t>Administrador de Dispositivos Previo a la instalación de Drivers</w:t>
      </w:r>
      <w:bookmarkEnd w:id="3988"/>
      <w:ins w:id="3993" w:author="JORGE CONTRERAS ORTIZ" w:date="2021-09-05T23:21:00Z">
        <w:r w:rsidR="00F005C7">
          <w:t xml:space="preserve"> del BR</w:t>
        </w:r>
      </w:ins>
      <w:bookmarkEnd w:id="3989"/>
    </w:p>
    <w:p w14:paraId="07773D58" w14:textId="77777777" w:rsidR="00571788" w:rsidRPr="00791D37" w:rsidRDefault="00571788">
      <w:pPr>
        <w:pStyle w:val="Descripcin"/>
        <w:jc w:val="center"/>
        <w:pPrChange w:id="3994" w:author="JORGE CONTRERAS ORTIZ" w:date="2021-09-04T11:45:00Z">
          <w:pPr>
            <w:pStyle w:val="TDC3"/>
          </w:pPr>
        </w:pPrChange>
      </w:pPr>
    </w:p>
    <w:p w14:paraId="365B2B47" w14:textId="3B1266CA" w:rsidR="00032C7F" w:rsidDel="0095217A" w:rsidRDefault="00032C7F" w:rsidP="00791D37">
      <w:pPr>
        <w:rPr>
          <w:del w:id="3995" w:author="JORGE CONTRERAS ORTIZ" w:date="2021-09-08T21:41:00Z"/>
        </w:rPr>
      </w:pPr>
    </w:p>
    <w:p w14:paraId="4BFE3709" w14:textId="77777777" w:rsidR="0095217A" w:rsidRPr="00791D37" w:rsidRDefault="0095217A" w:rsidP="00791D37">
      <w:pPr>
        <w:rPr>
          <w:ins w:id="3996" w:author="JORGE CONTRERAS ORTIZ" w:date="2021-09-08T21:41:00Z"/>
        </w:rPr>
      </w:pPr>
    </w:p>
    <w:p w14:paraId="33B119A5" w14:textId="7934D7AC" w:rsidR="00571788" w:rsidRPr="00FE1EC4" w:rsidRDefault="00571788" w:rsidP="00791D37">
      <w:commentRangeStart w:id="3997"/>
      <w:del w:id="3998" w:author="JORGE CONTRERAS ORTIZ" w:date="2021-09-06T00:11:00Z">
        <w:r w:rsidRPr="00791D37" w:rsidDel="0046525E">
          <w:delText>Si sale</w:delText>
        </w:r>
      </w:del>
      <w:ins w:id="3999" w:author="JORGE CONTRERAS ORTIZ" w:date="2021-09-06T00:11:00Z">
        <w:r w:rsidR="0046525E">
          <w:t xml:space="preserve">En caso de encontrarse </w:t>
        </w:r>
      </w:ins>
      <w:ins w:id="4000" w:author="JORGE CONTRERAS ORTIZ" w:date="2021-09-06T00:12:00Z">
        <w:r w:rsidR="0046525E">
          <w:t>en la situación mostrada en</w:t>
        </w:r>
      </w:ins>
      <w:del w:id="4001" w:author="JORGE CONTRERAS ORTIZ" w:date="2021-09-06T00:12:00Z">
        <w:r w:rsidRPr="00791D37" w:rsidDel="0046525E">
          <w:delText xml:space="preserve"> como en</w:delText>
        </w:r>
      </w:del>
      <w:r w:rsidRPr="00791D37">
        <w:t xml:space="preserve"> la</w:t>
      </w:r>
      <w:del w:id="4002" w:author="JORGE CONTRERAS ORTIZ" w:date="2021-09-04T11:40:00Z">
        <w:r w:rsidRPr="00791D37" w:rsidDel="002C3A3D">
          <w:delText xml:space="preserve"> </w:delText>
        </w:r>
      </w:del>
      <w:ins w:id="4003" w:author="JORGE CONTRERAS ORTIZ" w:date="2021-09-04T11:40:00Z">
        <w:r w:rsidR="002C3A3D">
          <w:t xml:space="preserve"> </w:t>
        </w:r>
      </w:ins>
      <w:ins w:id="4004" w:author="JORGE CONTRERAS ORTIZ" w:date="2021-09-04T13:56:00Z">
        <w:r w:rsidR="00D86ECC">
          <w:fldChar w:fldCharType="begin"/>
        </w:r>
        <w:r w:rsidR="00D86ECC">
          <w:instrText xml:space="preserve"> REF _Ref81656195 \h </w:instrText>
        </w:r>
      </w:ins>
      <w:r w:rsidR="00D86ECC">
        <w:fldChar w:fldCharType="separate"/>
      </w:r>
      <w:ins w:id="4005" w:author="JORGE CONTRERAS ORTIZ" w:date="2021-09-08T21:58:00Z">
        <w:r w:rsidR="007865AB" w:rsidRPr="00791D37">
          <w:t xml:space="preserve">Ilustración </w:t>
        </w:r>
        <w:r w:rsidR="007865AB">
          <w:rPr>
            <w:i/>
            <w:iCs/>
            <w:noProof/>
          </w:rPr>
          <w:t>9</w:t>
        </w:r>
      </w:ins>
      <w:ins w:id="4006" w:author="JORGE CONTRERAS ORTIZ" w:date="2021-09-04T13:56:00Z">
        <w:r w:rsidR="00D86ECC">
          <w:fldChar w:fldCharType="end"/>
        </w:r>
      </w:ins>
      <w:del w:id="4007" w:author="JORGE CONTRERAS ORTIZ" w:date="2021-09-04T11:40:00Z">
        <w:r w:rsidRPr="00791D37" w:rsidDel="002C3A3D">
          <w:delText>imagen anterior</w:delText>
        </w:r>
      </w:del>
      <w:r w:rsidRPr="00791D37">
        <w:t xml:space="preserve">, </w:t>
      </w:r>
      <w:del w:id="4008" w:author="JORGE CONTRERAS ORTIZ" w:date="2021-09-04T00:27:00Z">
        <w:r w:rsidRPr="00791D37" w:rsidDel="006B360E">
          <w:delText xml:space="preserve">instalaremos </w:delText>
        </w:r>
      </w:del>
      <w:ins w:id="4009" w:author="JORGE CONTRERAS ORTIZ" w:date="2021-09-04T00:27:00Z">
        <w:r w:rsidR="006B360E">
          <w:t xml:space="preserve">se </w:t>
        </w:r>
      </w:ins>
      <w:ins w:id="4010" w:author="JORGE CONTRERAS ORTIZ" w:date="2021-09-04T11:40:00Z">
        <w:r w:rsidR="002C3A3D">
          <w:t>instalan</w:t>
        </w:r>
      </w:ins>
      <w:ins w:id="4011" w:author="JORGE CONTRERAS ORTIZ" w:date="2021-09-04T00:27:00Z">
        <w:r w:rsidR="006B360E" w:rsidRPr="00791D37">
          <w:t xml:space="preserve"> </w:t>
        </w:r>
      </w:ins>
      <w:r w:rsidRPr="00791D37">
        <w:t xml:space="preserve">los driver usando la herramienta </w:t>
      </w:r>
      <w:proofErr w:type="spellStart"/>
      <w:r w:rsidRPr="00791D37">
        <w:t>Zadig.</w:t>
      </w:r>
      <w:commentRangeEnd w:id="3997"/>
      <w:r w:rsidRPr="00791D37">
        <w:rPr>
          <w:rStyle w:val="Refdecomentario"/>
        </w:rPr>
        <w:commentReference w:id="3997"/>
      </w:r>
      <w:ins w:id="4012" w:author="JORGE CONTRERAS ORTIZ" w:date="2021-09-04T11:46:00Z">
        <w:r w:rsidR="002C3A3D">
          <w:t>Al</w:t>
        </w:r>
        <w:proofErr w:type="spellEnd"/>
        <w:r w:rsidR="002C3A3D">
          <w:t xml:space="preserve"> abrir la herramienta </w:t>
        </w:r>
        <w:proofErr w:type="spellStart"/>
        <w:r w:rsidR="002C3A3D">
          <w:t>Zadig</w:t>
        </w:r>
      </w:ins>
      <w:proofErr w:type="spellEnd"/>
      <w:ins w:id="4013" w:author="JORGE CONTRERAS ORTIZ" w:date="2021-09-04T11:47:00Z">
        <w:r w:rsidR="002C3A3D">
          <w:t xml:space="preserve">, se seleccionará el dispositivo </w:t>
        </w:r>
        <w:r w:rsidR="002C3A3D" w:rsidRPr="002C3A3D">
          <w:rPr>
            <w:i/>
            <w:iCs/>
            <w:rPrChange w:id="4014" w:author="JORGE CONTRERAS ORTIZ" w:date="2021-09-04T11:47:00Z">
              <w:rPr/>
            </w:rPrChange>
          </w:rPr>
          <w:t>Gadget Serial v2.4</w:t>
        </w:r>
        <w:r w:rsidR="002C3A3D">
          <w:t xml:space="preserve"> y el driver </w:t>
        </w:r>
        <w:r w:rsidR="002C3A3D">
          <w:rPr>
            <w:i/>
            <w:iCs/>
          </w:rPr>
          <w:t>USB Serial (CDC)</w:t>
        </w:r>
      </w:ins>
      <w:ins w:id="4015" w:author="JORGE CONTRERAS ORTIZ" w:date="2021-09-04T11:48:00Z">
        <w:r w:rsidR="002C3A3D">
          <w:t>, tal como se muestra en la</w:t>
        </w:r>
      </w:ins>
      <w:ins w:id="4016" w:author="JORGE CONTRERAS ORTIZ" w:date="2021-09-04T13:56:00Z">
        <w:r w:rsidR="00D86ECC">
          <w:t xml:space="preserve"> </w:t>
        </w:r>
        <w:r w:rsidR="00D86ECC">
          <w:fldChar w:fldCharType="begin"/>
        </w:r>
        <w:r w:rsidR="00D86ECC">
          <w:instrText xml:space="preserve"> REF _Ref81656211 \h </w:instrText>
        </w:r>
      </w:ins>
      <w:r w:rsidR="00D86ECC">
        <w:fldChar w:fldCharType="separate"/>
      </w:r>
      <w:ins w:id="4017" w:author="JORGE CONTRERAS ORTIZ" w:date="2021-09-08T21:58:00Z">
        <w:r w:rsidR="007865AB" w:rsidRPr="00791D37">
          <w:t>Ilustració</w:t>
        </w:r>
        <w:r w:rsidR="007865AB" w:rsidRPr="00791D37">
          <w:t>n</w:t>
        </w:r>
        <w:r w:rsidR="007865AB" w:rsidRPr="00791D37">
          <w:t xml:space="preserve"> </w:t>
        </w:r>
        <w:r w:rsidR="007865AB">
          <w:rPr>
            <w:noProof/>
          </w:rPr>
          <w:t>10</w:t>
        </w:r>
      </w:ins>
      <w:ins w:id="4018" w:author="JORGE CONTRERAS ORTIZ" w:date="2021-09-04T13:56:00Z">
        <w:r w:rsidR="00D86ECC">
          <w:fldChar w:fldCharType="end"/>
        </w:r>
      </w:ins>
      <w:ins w:id="4019" w:author="JORGE CONTRERAS ORTIZ" w:date="2021-09-04T11:47:00Z">
        <w:r w:rsidR="002C3A3D">
          <w:rPr>
            <w:i/>
            <w:iCs/>
          </w:rPr>
          <w:t>.</w:t>
        </w:r>
        <w:r w:rsidR="002C3A3D">
          <w:t xml:space="preserve"> Una vez se hayan seleccionado las opciones comentadas </w:t>
        </w:r>
      </w:ins>
      <w:ins w:id="4020" w:author="JORGE CONTRERAS ORTIZ" w:date="2021-09-04T11:48:00Z">
        <w:r w:rsidR="002C3A3D">
          <w:t xml:space="preserve">se clicará en </w:t>
        </w:r>
        <w:proofErr w:type="spellStart"/>
        <w:r w:rsidR="002C3A3D">
          <w:rPr>
            <w:i/>
            <w:iCs/>
          </w:rPr>
          <w:t>Upgrade</w:t>
        </w:r>
        <w:proofErr w:type="spellEnd"/>
        <w:r w:rsidR="002C3A3D">
          <w:rPr>
            <w:i/>
            <w:iCs/>
          </w:rPr>
          <w:t xml:space="preserve"> Driver</w:t>
        </w:r>
        <w:r w:rsidR="002C3A3D">
          <w:t>.</w:t>
        </w:r>
      </w:ins>
    </w:p>
    <w:p w14:paraId="25E1B5BF" w14:textId="78270EBA" w:rsidR="00571788" w:rsidRPr="00791D37" w:rsidRDefault="00571788" w:rsidP="00791D37">
      <w:r w:rsidRPr="00791D37">
        <w:br w:type="page"/>
      </w:r>
    </w:p>
    <w:p w14:paraId="738981C8" w14:textId="77777777" w:rsidR="00571788" w:rsidRPr="00791D37" w:rsidRDefault="00571788" w:rsidP="006242EF">
      <w:pPr>
        <w:jc w:val="center"/>
      </w:pPr>
      <w:r w:rsidRPr="00791D37">
        <w:rPr>
          <w:noProof/>
        </w:rPr>
        <w:lastRenderedPageBreak/>
        <w:drawing>
          <wp:inline distT="0" distB="0" distL="0" distR="0" wp14:anchorId="10398EDB" wp14:editId="2B8EE703">
            <wp:extent cx="5189517" cy="23122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30"/>
                    <a:stretch>
                      <a:fillRect/>
                    </a:stretch>
                  </pic:blipFill>
                  <pic:spPr>
                    <a:xfrm>
                      <a:off x="0" y="0"/>
                      <a:ext cx="5236592" cy="2333190"/>
                    </a:xfrm>
                    <a:prstGeom prst="rect">
                      <a:avLst/>
                    </a:prstGeom>
                  </pic:spPr>
                </pic:pic>
              </a:graphicData>
            </a:graphic>
          </wp:inline>
        </w:drawing>
      </w:r>
    </w:p>
    <w:p w14:paraId="7D05AEC7" w14:textId="212F7F76" w:rsidR="000C45F5" w:rsidRDefault="00571788" w:rsidP="005D2A6A">
      <w:pPr>
        <w:pStyle w:val="Descripcin"/>
        <w:jc w:val="center"/>
        <w:rPr>
          <w:ins w:id="4021" w:author="JORGE CONTRERAS ORTIZ" w:date="2021-09-07T18:03:00Z"/>
        </w:rPr>
      </w:pPr>
      <w:bookmarkStart w:id="4022" w:name="_Ref81656211"/>
      <w:bookmarkStart w:id="4023" w:name="_Toc81499584"/>
      <w:bookmarkStart w:id="4024" w:name="_Toc81499819"/>
      <w:bookmarkStart w:id="4025" w:name="_Toc82030953"/>
      <w:r w:rsidRPr="00791D37">
        <w:t xml:space="preserve">Ilustración </w:t>
      </w:r>
      <w:r w:rsidRPr="006242EF">
        <w:fldChar w:fldCharType="begin"/>
      </w:r>
      <w:r w:rsidRPr="00791D37">
        <w:instrText xml:space="preserve"> SEQ Ilustración \* ARABIC </w:instrText>
      </w:r>
      <w:r w:rsidRPr="006242EF">
        <w:fldChar w:fldCharType="separate"/>
      </w:r>
      <w:ins w:id="4026" w:author="JORGE CONTRERAS ORTIZ" w:date="2021-09-08T21:58:00Z">
        <w:r w:rsidR="007865AB">
          <w:rPr>
            <w:noProof/>
          </w:rPr>
          <w:t>10</w:t>
        </w:r>
      </w:ins>
      <w:del w:id="4027" w:author="JORGE CONTRERAS ORTIZ" w:date="2021-09-08T20:16:00Z">
        <w:r w:rsidR="00770F63" w:rsidDel="00782941">
          <w:rPr>
            <w:noProof/>
          </w:rPr>
          <w:delText>8</w:delText>
        </w:r>
      </w:del>
      <w:r w:rsidRPr="006242EF">
        <w:fldChar w:fldCharType="end"/>
      </w:r>
      <w:bookmarkEnd w:id="4022"/>
      <w:r w:rsidRPr="00791D37">
        <w:t xml:space="preserve"> Instalación Drivers de Border Router con </w:t>
      </w:r>
      <w:proofErr w:type="spellStart"/>
      <w:r w:rsidRPr="00791D37">
        <w:t>Zadig</w:t>
      </w:r>
      <w:bookmarkEnd w:id="4023"/>
      <w:bookmarkEnd w:id="4024"/>
      <w:bookmarkEnd w:id="4025"/>
      <w:proofErr w:type="spellEnd"/>
    </w:p>
    <w:p w14:paraId="03D9E151" w14:textId="77777777" w:rsidR="005D2A6A" w:rsidRPr="00030323" w:rsidRDefault="005D2A6A">
      <w:pPr>
        <w:rPr>
          <w:ins w:id="4028" w:author="JORGE CONTRERAS ORTIZ" w:date="2021-09-04T11:38:00Z"/>
        </w:rPr>
        <w:pPrChange w:id="4029" w:author="JORGE CONTRERAS ORTIZ" w:date="2021-09-07T18:03:00Z">
          <w:pPr>
            <w:pStyle w:val="Descripcin"/>
            <w:jc w:val="center"/>
          </w:pPr>
        </w:pPrChange>
      </w:pPr>
    </w:p>
    <w:p w14:paraId="0F0E745D" w14:textId="0E8093E3" w:rsidR="00EE7043" w:rsidRPr="00FE1EC4" w:rsidRDefault="002C3A3D">
      <w:pPr>
        <w:pPrChange w:id="4030" w:author="JORGE CONTRERAS ORTIZ" w:date="2021-09-04T11:38:00Z">
          <w:pPr>
            <w:pStyle w:val="Descripcin"/>
            <w:jc w:val="center"/>
          </w:pPr>
        </w:pPrChange>
      </w:pPr>
      <w:del w:id="4031" w:author="JORGE CONTRERAS ORTIZ" w:date="2021-09-04T11:43:00Z">
        <w:r w:rsidDel="002C3A3D">
          <w:rPr>
            <w:noProof/>
          </w:rPr>
          <mc:AlternateContent>
            <mc:Choice Requires="wps">
              <w:drawing>
                <wp:anchor distT="0" distB="0" distL="114300" distR="114300" simplePos="0" relativeHeight="251681792" behindDoc="0" locked="0" layoutInCell="1" allowOverlap="1" wp14:anchorId="57915159" wp14:editId="270B762F">
                  <wp:simplePos x="0" y="0"/>
                  <wp:positionH relativeFrom="margin">
                    <wp:align>right</wp:align>
                  </wp:positionH>
                  <wp:positionV relativeFrom="paragraph">
                    <wp:posOffset>5443264</wp:posOffset>
                  </wp:positionV>
                  <wp:extent cx="5956935" cy="635"/>
                  <wp:effectExtent l="0" t="0" r="5715"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27765CF5" w14:textId="7F14CD4D" w:rsidR="006242EF" w:rsidRPr="00420BA4" w:rsidRDefault="006242EF" w:rsidP="006242EF">
                              <w:pPr>
                                <w:pStyle w:val="Descripcin"/>
                                <w:jc w:val="center"/>
                                <w:rPr>
                                  <w:noProof/>
                                </w:rPr>
                              </w:pPr>
                              <w:bookmarkStart w:id="4032" w:name="_Toc81649978"/>
                              <w:del w:id="4033"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4034" w:name="_Ref81655260"/>
                              <w:del w:id="4035" w:author="JORGE CONTRERAS ORTIZ" w:date="2021-09-04T13:42:00Z">
                                <w:r w:rsidRPr="0089317F" w:rsidDel="00F92885">
                                  <w:delText>MobaXterm</w:delText>
                                </w:r>
                              </w:del>
                              <w:bookmarkEnd w:id="4032"/>
                              <w:bookmarkEnd w:id="40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915159" id="_x0000_t202" coordsize="21600,21600" o:spt="202" path="m,l,21600r21600,l21600,xe">
                  <v:stroke joinstyle="miter"/>
                  <v:path gradientshapeok="t" o:connecttype="rect"/>
                </v:shapetype>
                <v:shape id="Cuadro de texto 44" o:spid="_x0000_s1026" type="#_x0000_t202" style="position:absolute;left:0;text-align:left;margin-left:417.85pt;margin-top:428.6pt;width:469.0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" stroked="f">
                  <v:textbox style="mso-fit-shape-to-text:t" inset="0,0,0,0">
                    <w:txbxContent>
                      <w:p w14:paraId="27765CF5" w14:textId="7F14CD4D" w:rsidR="006242EF" w:rsidRPr="00420BA4" w:rsidRDefault="006242EF" w:rsidP="006242EF">
                        <w:pPr>
                          <w:pStyle w:val="Descripcin"/>
                          <w:jc w:val="center"/>
                          <w:rPr>
                            <w:noProof/>
                          </w:rPr>
                        </w:pPr>
                        <w:bookmarkStart w:id="4036" w:name="_Toc81649978"/>
                        <w:del w:id="4037"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4038" w:name="_Ref81655260"/>
                        <w:del w:id="4039" w:author="JORGE CONTRERAS ORTIZ" w:date="2021-09-04T13:42:00Z">
                          <w:r w:rsidRPr="0089317F" w:rsidDel="00F92885">
                            <w:delText>MobaXterm</w:delText>
                          </w:r>
                        </w:del>
                        <w:bookmarkEnd w:id="4036"/>
                        <w:bookmarkEnd w:id="4038"/>
                      </w:p>
                    </w:txbxContent>
                  </v:textbox>
                  <w10:wrap type="square" anchorx="margin"/>
                </v:shape>
              </w:pict>
            </mc:Fallback>
          </mc:AlternateContent>
        </w:r>
      </w:del>
      <w:ins w:id="4040" w:author="JORGE CONTRERAS ORTIZ" w:date="2021-09-04T11:41:00Z">
        <w:r w:rsidRPr="00791D37">
          <w:t xml:space="preserve">Una vez </w:t>
        </w:r>
        <w:r>
          <w:t>se tenga</w:t>
        </w:r>
        <w:r w:rsidRPr="00791D37">
          <w:t xml:space="preserve"> acceso al KTBRN1 vía USB Serie, </w:t>
        </w:r>
        <w:r>
          <w:t>se abrirá</w:t>
        </w:r>
        <w:r w:rsidRPr="00791D37">
          <w:t xml:space="preserve"> </w:t>
        </w:r>
        <w:proofErr w:type="spellStart"/>
        <w:r w:rsidRPr="00791D37">
          <w:t>MobaXterm</w:t>
        </w:r>
        <w:proofErr w:type="spellEnd"/>
        <w:r w:rsidRPr="00791D37">
          <w:t xml:space="preserve"> con una nueva sesión Serie. </w:t>
        </w:r>
        <w:r>
          <w:t>Se seleccionará</w:t>
        </w:r>
        <w:r w:rsidRPr="00791D37">
          <w:t xml:space="preserve"> el puerto asignado al KTBRN1 con un </w:t>
        </w:r>
        <w:proofErr w:type="spellStart"/>
        <w:r w:rsidRPr="00791D37">
          <w:t>BaudRate</w:t>
        </w:r>
        <w:proofErr w:type="spellEnd"/>
        <w:r w:rsidRPr="00791D37">
          <w:t xml:space="preserve"> de 115200.</w:t>
        </w:r>
      </w:ins>
      <w:ins w:id="4041" w:author="JORGE CONTRERAS ORTIZ" w:date="2021-09-07T18:01:00Z">
        <w:r w:rsidR="000C45F5">
          <w:t xml:space="preserve"> </w:t>
        </w:r>
        <w:r w:rsidR="000C45F5" w:rsidRPr="00791D37">
          <w:t xml:space="preserve">Tras </w:t>
        </w:r>
      </w:ins>
      <w:ins w:id="4042" w:author="JORGE CONTRERAS ORTIZ" w:date="2021-09-08T21:44:00Z">
        <w:r w:rsidR="006F6960">
          <w:t xml:space="preserve">la configuración de la terminal, </w:t>
        </w:r>
      </w:ins>
      <w:ins w:id="4043" w:author="JORGE CONTRERAS ORTIZ" w:date="2021-09-07T18:01:00Z">
        <w:r w:rsidR="000C45F5" w:rsidRPr="00791D37">
          <w:t xml:space="preserve">aparecerá una consola de inició de sesión, en la cual </w:t>
        </w:r>
        <w:r w:rsidR="000C45F5">
          <w:t>se deberá</w:t>
        </w:r>
        <w:r w:rsidR="000C45F5" w:rsidRPr="00791D37">
          <w:t xml:space="preserve"> iniciar sesión</w:t>
        </w:r>
        <w:r w:rsidR="000C45F5">
          <w:t xml:space="preserve"> </w:t>
        </w:r>
        <w:r w:rsidR="000C45F5" w:rsidRPr="00791D37">
          <w:t xml:space="preserve">con el usuario </w:t>
        </w:r>
        <w:proofErr w:type="spellStart"/>
        <w:r w:rsidR="000C45F5" w:rsidRPr="006F6960">
          <w:rPr>
            <w:i/>
            <w:iCs/>
            <w:rPrChange w:id="4044" w:author="JORGE CONTRERAS ORTIZ" w:date="2021-09-08T21:44:00Z">
              <w:rPr/>
            </w:rPrChange>
          </w:rPr>
          <w:t>root</w:t>
        </w:r>
        <w:proofErr w:type="spellEnd"/>
        <w:r w:rsidR="000C45F5" w:rsidRPr="00791D37">
          <w:t xml:space="preserve"> y la contraseña </w:t>
        </w:r>
        <w:r w:rsidR="000C45F5" w:rsidRPr="006F6960">
          <w:rPr>
            <w:i/>
            <w:iCs/>
            <w:rPrChange w:id="4045" w:author="JORGE CONTRERAS ORTIZ" w:date="2021-09-08T21:44:00Z">
              <w:rPr/>
            </w:rPrChange>
          </w:rPr>
          <w:t>kirale123</w:t>
        </w:r>
      </w:ins>
      <w:ins w:id="4046" w:author="JORGE CONTRERAS ORTIZ" w:date="2021-09-07T18:02:00Z">
        <w:r w:rsidR="000C45F5">
          <w:t>. Una vez inicia</w:t>
        </w:r>
      </w:ins>
      <w:ins w:id="4047" w:author="JORGE CONTRERAS ORTIZ" w:date="2021-09-08T21:44:00Z">
        <w:r w:rsidR="006F6960">
          <w:t>da la</w:t>
        </w:r>
      </w:ins>
      <w:ins w:id="4048" w:author="JORGE CONTRERAS ORTIZ" w:date="2021-09-07T18:02:00Z">
        <w:r w:rsidR="000C45F5">
          <w:t xml:space="preserve"> sesión, saldrá </w:t>
        </w:r>
      </w:ins>
      <w:ins w:id="4049" w:author="JORGE CONTRERAS ORTIZ" w:date="2021-09-07T18:03:00Z">
        <w:r w:rsidR="000C45F5">
          <w:t>por la consola</w:t>
        </w:r>
        <w:r w:rsidR="005D2A6A">
          <w:t xml:space="preserve"> </w:t>
        </w:r>
      </w:ins>
      <w:ins w:id="4050" w:author="JORGE CONTRERAS ORTIZ" w:date="2021-09-07T18:04:00Z">
        <w:r w:rsidR="005D2A6A">
          <w:t>la pantalla de bienvenida, tal como se muestra</w:t>
        </w:r>
      </w:ins>
      <w:ins w:id="4051" w:author="JORGE CONTRERAS ORTIZ" w:date="2021-09-07T18:03:00Z">
        <w:r w:rsidR="005D2A6A">
          <w:t xml:space="preserve"> en </w:t>
        </w:r>
        <w:r w:rsidR="005D2A6A">
          <w:fldChar w:fldCharType="begin"/>
        </w:r>
        <w:r w:rsidR="005D2A6A">
          <w:instrText xml:space="preserve"> REF _Ref81656227 \h </w:instrText>
        </w:r>
      </w:ins>
      <w:r w:rsidR="005D2A6A">
        <w:fldChar w:fldCharType="separate"/>
      </w:r>
      <w:ins w:id="4052" w:author="JORGE CONTRERAS ORTIZ" w:date="2021-09-08T21:58:00Z">
        <w:r w:rsidR="007865AB">
          <w:t xml:space="preserve">Ilustración </w:t>
        </w:r>
        <w:r w:rsidR="007865AB">
          <w:rPr>
            <w:noProof/>
          </w:rPr>
          <w:t>11</w:t>
        </w:r>
      </w:ins>
      <w:ins w:id="4053" w:author="JORGE CONTRERAS ORTIZ" w:date="2021-09-07T18:03:00Z">
        <w:r w:rsidR="005D2A6A">
          <w:fldChar w:fldCharType="end"/>
        </w:r>
        <w:r w:rsidR="005D2A6A">
          <w:t>.</w:t>
        </w:r>
      </w:ins>
    </w:p>
    <w:p w14:paraId="0FE6271E" w14:textId="77777777" w:rsidR="00593FA6" w:rsidRDefault="00571788">
      <w:pPr>
        <w:keepNext/>
        <w:ind w:left="708" w:hanging="708"/>
        <w:jc w:val="center"/>
        <w:rPr>
          <w:ins w:id="4054" w:author="JORGE CONTRERAS ORTIZ" w:date="2021-09-04T12:17:00Z"/>
        </w:rPr>
        <w:pPrChange w:id="4055" w:author="JORGE CONTRERAS ORTIZ" w:date="2021-09-04T12:17:00Z">
          <w:pPr>
            <w:ind w:left="708" w:hanging="708"/>
            <w:jc w:val="center"/>
          </w:pPr>
        </w:pPrChange>
      </w:pPr>
      <w:r w:rsidRPr="00593FA6">
        <w:rPr>
          <w:i/>
          <w:iCs/>
          <w:noProof/>
          <w:color w:val="44546A" w:themeColor="text2"/>
          <w:sz w:val="18"/>
          <w:szCs w:val="18"/>
          <w:rPrChange w:id="4056" w:author="JORGE CONTRERAS ORTIZ" w:date="2021-09-04T12:14:00Z">
            <w:rPr>
              <w:noProof/>
            </w:rPr>
          </w:rPrChange>
        </w:rPr>
        <w:drawing>
          <wp:inline distT="0" distB="0" distL="0" distR="0" wp14:anchorId="068EA8C1" wp14:editId="400E5F81">
            <wp:extent cx="5600502" cy="4698257"/>
            <wp:effectExtent l="0" t="0" r="635" b="762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617511" cy="4712526"/>
                    </a:xfrm>
                    <a:prstGeom prst="rect">
                      <a:avLst/>
                    </a:prstGeom>
                  </pic:spPr>
                </pic:pic>
              </a:graphicData>
            </a:graphic>
          </wp:inline>
        </w:drawing>
      </w:r>
    </w:p>
    <w:p w14:paraId="0B775C54" w14:textId="50E12003" w:rsidR="00593FA6" w:rsidRDefault="00593FA6">
      <w:pPr>
        <w:pStyle w:val="Descripcin"/>
        <w:jc w:val="center"/>
        <w:rPr>
          <w:ins w:id="4057" w:author="JORGE CONTRERAS ORTIZ" w:date="2021-09-04T12:17:00Z"/>
        </w:rPr>
        <w:pPrChange w:id="4058" w:author="JORGE CONTRERAS ORTIZ" w:date="2021-09-04T12:17:00Z">
          <w:pPr>
            <w:pStyle w:val="Descripcin"/>
          </w:pPr>
        </w:pPrChange>
      </w:pPr>
      <w:bookmarkStart w:id="4059" w:name="_Ref81656227"/>
      <w:bookmarkStart w:id="4060" w:name="_Toc82030954"/>
      <w:ins w:id="4061" w:author="JORGE CONTRERAS ORTIZ" w:date="2021-09-04T12:17:00Z">
        <w:r>
          <w:t xml:space="preserve">Ilustración </w:t>
        </w:r>
        <w:r>
          <w:fldChar w:fldCharType="begin"/>
        </w:r>
        <w:r>
          <w:instrText xml:space="preserve"> SEQ Ilustración \* ARABIC </w:instrText>
        </w:r>
      </w:ins>
      <w:r>
        <w:fldChar w:fldCharType="separate"/>
      </w:r>
      <w:ins w:id="4062" w:author="JORGE CONTRERAS ORTIZ" w:date="2021-09-08T21:58:00Z">
        <w:r w:rsidR="007865AB">
          <w:rPr>
            <w:noProof/>
          </w:rPr>
          <w:t>11</w:t>
        </w:r>
      </w:ins>
      <w:ins w:id="4063" w:author="JORGE CONTRERAS ORTIZ" w:date="2021-09-04T12:17:00Z">
        <w:r>
          <w:fldChar w:fldCharType="end"/>
        </w:r>
        <w:bookmarkEnd w:id="4059"/>
        <w:r>
          <w:t xml:space="preserve"> </w:t>
        </w:r>
        <w:proofErr w:type="spellStart"/>
        <w:r>
          <w:t>MobaXterm</w:t>
        </w:r>
        <w:bookmarkEnd w:id="4060"/>
        <w:proofErr w:type="spellEnd"/>
      </w:ins>
    </w:p>
    <w:p w14:paraId="517C7363" w14:textId="07BC35FE" w:rsidR="002C3A3D" w:rsidRPr="00791D37" w:rsidDel="002C3A3D" w:rsidRDefault="00571788" w:rsidP="00791D37">
      <w:pPr>
        <w:rPr>
          <w:del w:id="4064" w:author="JORGE CONTRERAS ORTIZ" w:date="2021-09-04T11:40:00Z"/>
        </w:rPr>
      </w:pPr>
      <w:del w:id="4065" w:author="JORGE CONTRERAS ORTIZ" w:date="2021-09-04T11:41:00Z">
        <w:r w:rsidRPr="00791D37" w:rsidDel="002C3A3D">
          <w:lastRenderedPageBreak/>
          <w:delText xml:space="preserve">Una vez </w:delText>
        </w:r>
      </w:del>
      <w:del w:id="4066" w:author="JORGE CONTRERAS ORTIZ" w:date="2021-09-04T00:28:00Z">
        <w:r w:rsidRPr="00791D37" w:rsidDel="006B360E">
          <w:delText>tengamos</w:delText>
        </w:r>
      </w:del>
      <w:del w:id="4067" w:author="JORGE CONTRERAS ORTIZ" w:date="2021-09-04T11:41:00Z">
        <w:r w:rsidRPr="00791D37" w:rsidDel="002C3A3D">
          <w:delText xml:space="preserve"> acceso al KTBRN1 vía USB Serie, </w:delText>
        </w:r>
      </w:del>
      <w:del w:id="4068" w:author="JORGE CONTRERAS ORTIZ" w:date="2021-09-04T00:28:00Z">
        <w:r w:rsidRPr="00791D37" w:rsidDel="006B360E">
          <w:delText xml:space="preserve">abriremos </w:delText>
        </w:r>
      </w:del>
      <w:del w:id="4069" w:author="JORGE CONTRERAS ORTIZ" w:date="2021-09-04T11:41:00Z">
        <w:r w:rsidRPr="00791D37" w:rsidDel="002C3A3D">
          <w:delText xml:space="preserve">MobaXterm con una nueva sesión Serie. </w:delText>
        </w:r>
      </w:del>
      <w:del w:id="4070" w:author="JORGE CONTRERAS ORTIZ" w:date="2021-09-04T00:28:00Z">
        <w:r w:rsidRPr="00791D37" w:rsidDel="006B360E">
          <w:delText xml:space="preserve">Seleccionaremos </w:delText>
        </w:r>
      </w:del>
      <w:del w:id="4071" w:author="JORGE CONTRERAS ORTIZ" w:date="2021-09-04T11:41:00Z">
        <w:r w:rsidRPr="00791D37" w:rsidDel="002C3A3D">
          <w:delText>el puerto asignado al KTBRN1 con un BaudRate de 115200.</w:delText>
        </w:r>
      </w:del>
      <w:del w:id="4072" w:author="JORGE CONTRERAS ORTIZ" w:date="2021-09-07T18:01:00Z">
        <w:r w:rsidRPr="00791D37" w:rsidDel="000C45F5">
          <w:delText xml:space="preserve">Tras realizar esto aparecerá una consola de inició de sesión, en la cual </w:delText>
        </w:r>
      </w:del>
      <w:del w:id="4073" w:author="JORGE CONTRERAS ORTIZ" w:date="2021-09-04T00:29:00Z">
        <w:r w:rsidRPr="00791D37" w:rsidDel="006B360E">
          <w:delText xml:space="preserve">deberemos </w:delText>
        </w:r>
      </w:del>
      <w:del w:id="4074" w:author="JORGE CONTRERAS ORTIZ" w:date="2021-09-07T18:01:00Z">
        <w:r w:rsidRPr="00791D37" w:rsidDel="000C45F5">
          <w:delText>iniciar sesión</w:delText>
        </w:r>
      </w:del>
      <w:del w:id="4075" w:author="JORGE CONTRERAS ORTIZ" w:date="2021-09-04T12:18:00Z">
        <w:r w:rsidRPr="00791D37" w:rsidDel="00593FA6">
          <w:delText xml:space="preserve"> </w:delText>
        </w:r>
      </w:del>
      <w:del w:id="4076" w:author="JORGE CONTRERAS ORTIZ" w:date="2021-09-07T18:01:00Z">
        <w:r w:rsidRPr="00791D37" w:rsidDel="000C45F5">
          <w:delText xml:space="preserve">con el usuario </w:delText>
        </w:r>
        <w:r w:rsidRPr="00593FA6" w:rsidDel="000C45F5">
          <w:rPr>
            <w:rPrChange w:id="4077" w:author="JORGE CONTRERAS ORTIZ" w:date="2021-09-04T12:18:00Z">
              <w:rPr>
                <w:i/>
                <w:iCs/>
              </w:rPr>
            </w:rPrChange>
          </w:rPr>
          <w:delText>root</w:delText>
        </w:r>
        <w:r w:rsidRPr="00791D37" w:rsidDel="000C45F5">
          <w:delText xml:space="preserve"> y la contraseña </w:delText>
        </w:r>
        <w:r w:rsidRPr="00593FA6" w:rsidDel="000C45F5">
          <w:rPr>
            <w:rPrChange w:id="4078" w:author="JORGE CONTRERAS ORTIZ" w:date="2021-09-04T12:18:00Z">
              <w:rPr>
                <w:i/>
                <w:iCs/>
              </w:rPr>
            </w:rPrChange>
          </w:rPr>
          <w:delText>kirale123</w:delText>
        </w:r>
        <w:r w:rsidRPr="00791D37" w:rsidDel="000C45F5">
          <w:delText xml:space="preserve">. </w:delText>
        </w:r>
      </w:del>
    </w:p>
    <w:p w14:paraId="7D2C419F" w14:textId="47AACE98" w:rsidR="00571788" w:rsidRPr="00791D37" w:rsidDel="0033393A" w:rsidRDefault="00571788">
      <w:pPr>
        <w:rPr>
          <w:del w:id="4079" w:author="JORGE CONTRERAS ORTIZ" w:date="2021-09-07T18:54:00Z"/>
        </w:rPr>
      </w:pPr>
      <w:r w:rsidRPr="00791D37">
        <w:t xml:space="preserve">La pantalla de bienvenida mostrará información sobre las direcciones IP configuradas en el KTBRN1 y que versión de </w:t>
      </w:r>
      <w:proofErr w:type="spellStart"/>
      <w:r w:rsidRPr="00791D37">
        <w:t>KiBRA</w:t>
      </w:r>
      <w:proofErr w:type="spellEnd"/>
      <w:r w:rsidRPr="00791D37">
        <w:t xml:space="preserve"> está </w:t>
      </w:r>
      <w:del w:id="4080" w:author="JORGE CONTRERAS ORTIZ" w:date="2021-09-08T21:45:00Z">
        <w:r w:rsidRPr="00791D37" w:rsidDel="006F6960">
          <w:delText>utilizando</w:delText>
        </w:r>
      </w:del>
      <w:ins w:id="4081" w:author="JORGE CONTRERAS ORTIZ" w:date="2021-09-08T21:45:00Z">
        <w:r w:rsidR="006F6960">
          <w:t>instalada</w:t>
        </w:r>
      </w:ins>
      <w:ins w:id="4082" w:author="JORGE CONTRERAS ORTIZ" w:date="2021-09-04T11:49:00Z">
        <w:r w:rsidR="00675D4D">
          <w:t>, tal como se ve en</w:t>
        </w:r>
      </w:ins>
      <w:ins w:id="4083" w:author="JORGE CONTRERAS ORTIZ" w:date="2021-09-04T13:56:00Z">
        <w:r w:rsidR="00D86ECC">
          <w:t xml:space="preserve"> </w:t>
        </w:r>
        <w:r w:rsidR="00D86ECC">
          <w:fldChar w:fldCharType="begin"/>
        </w:r>
        <w:r w:rsidR="00D86ECC">
          <w:instrText xml:space="preserve"> REF _Ref81656227 \h </w:instrText>
        </w:r>
      </w:ins>
      <w:r w:rsidR="00D86ECC">
        <w:fldChar w:fldCharType="separate"/>
      </w:r>
      <w:ins w:id="4084" w:author="JORGE CONTRERAS ORTIZ" w:date="2021-09-08T21:58:00Z">
        <w:r w:rsidR="007865AB">
          <w:t>Ilustrac</w:t>
        </w:r>
        <w:r w:rsidR="007865AB">
          <w:t>i</w:t>
        </w:r>
        <w:r w:rsidR="007865AB">
          <w:t xml:space="preserve">ón </w:t>
        </w:r>
        <w:r w:rsidR="007865AB">
          <w:rPr>
            <w:noProof/>
          </w:rPr>
          <w:t>11</w:t>
        </w:r>
      </w:ins>
      <w:ins w:id="4085" w:author="JORGE CONTRERAS ORTIZ" w:date="2021-09-04T13:56:00Z">
        <w:r w:rsidR="00D86ECC">
          <w:fldChar w:fldCharType="end"/>
        </w:r>
      </w:ins>
      <w:r w:rsidRPr="00791D37">
        <w:t>. Por defecto, la imagen instalada viene configurada con una dirección IPv4 estática para la interfaz Ethernet</w:t>
      </w:r>
      <w:ins w:id="4086" w:author="JORGE CONTRERAS ORTIZ" w:date="2021-09-07T18:54:00Z">
        <w:r w:rsidR="0033393A">
          <w:t xml:space="preserve">, la cuál es: </w:t>
        </w:r>
      </w:ins>
      <w:del w:id="4087" w:author="JORGE CONTRERAS ORTIZ" w:date="2021-09-07T18:54:00Z">
        <w:r w:rsidRPr="00791D37" w:rsidDel="0033393A">
          <w:delText>.</w:delText>
        </w:r>
      </w:del>
    </w:p>
    <w:p w14:paraId="25DE7A68" w14:textId="54D47052" w:rsidR="00571788" w:rsidRDefault="00571788">
      <w:pPr>
        <w:rPr>
          <w:ins w:id="4088" w:author="JORGE CONTRERAS ORTIZ" w:date="2021-09-07T18:50:00Z"/>
        </w:rPr>
      </w:pPr>
      <w:del w:id="4089" w:author="JORGE CONTRERAS ORTIZ" w:date="2021-09-07T18:54:00Z">
        <w:r w:rsidRPr="00791D37" w:rsidDel="0033393A">
          <w:delText xml:space="preserve">Dirección IPv4 por defecto: </w:delText>
        </w:r>
      </w:del>
      <w:r w:rsidRPr="00791D37">
        <w:t>192.168.75.84/24</w:t>
      </w:r>
    </w:p>
    <w:p w14:paraId="25867089" w14:textId="7176BE17" w:rsidR="00497665" w:rsidRPr="00791D37" w:rsidDel="00497665" w:rsidRDefault="00497665" w:rsidP="007865AB">
      <w:pPr>
        <w:rPr>
          <w:del w:id="4090" w:author="JORGE CONTRERAS ORTIZ" w:date="2021-09-07T18:52:00Z"/>
        </w:rPr>
        <w:pPrChange w:id="4091" w:author="JORGE CONTRERAS ORTIZ" w:date="2021-09-08T22:02:00Z">
          <w:pPr/>
        </w:pPrChange>
      </w:pPr>
      <w:ins w:id="4092" w:author="JORGE CONTRERAS ORTIZ" w:date="2021-09-07T18:50:00Z">
        <w:r>
          <w:t xml:space="preserve">Es posible que esta dirección IPv4 no </w:t>
        </w:r>
      </w:ins>
      <w:ins w:id="4093" w:author="JORGE CONTRERAS ORTIZ" w:date="2021-09-08T09:53:00Z">
        <w:r w:rsidR="00916534">
          <w:t>esté</w:t>
        </w:r>
      </w:ins>
      <w:ins w:id="4094" w:author="JORGE CONTRERAS ORTIZ" w:date="2021-09-07T18:50:00Z">
        <w:r>
          <w:t xml:space="preserve"> dentro de la red local </w:t>
        </w:r>
      </w:ins>
      <w:ins w:id="4095" w:author="JORGE CONTRERAS ORTIZ" w:date="2021-09-07T18:51:00Z">
        <w:r>
          <w:t>en la que se vaya a trabajar, p</w:t>
        </w:r>
      </w:ins>
      <w:ins w:id="4096" w:author="JORGE CONTRERAS ORTIZ" w:date="2021-09-07T18:52:00Z">
        <w:r>
          <w:t>or lo que deberá cambiarse desde la terminal Serie mediante comandos Unix, para que el dispositivo KTBRN1 sea accesible desde el resto de equipos.</w:t>
        </w:r>
      </w:ins>
    </w:p>
    <w:p w14:paraId="630AB52E" w14:textId="2655BEB0" w:rsidR="00571788" w:rsidRPr="00791D37" w:rsidRDefault="00571788" w:rsidP="007865AB">
      <w:pPr>
        <w:pPrChange w:id="4097" w:author="JORGE CONTRERAS ORTIZ" w:date="2021-09-08T22:02:00Z">
          <w:pPr/>
        </w:pPrChange>
      </w:pPr>
      <w:del w:id="4098" w:author="JORGE CONTRERAS ORTIZ" w:date="2021-09-07T18:52:00Z">
        <w:r w:rsidRPr="00791D37" w:rsidDel="00497665">
          <w:delText xml:space="preserve">Está dirección </w:delText>
        </w:r>
      </w:del>
      <w:del w:id="4099" w:author="JORGE CONTRERAS ORTIZ" w:date="2021-09-04T00:29:00Z">
        <w:r w:rsidRPr="00791D37" w:rsidDel="006B360E">
          <w:delText xml:space="preserve">deberemos </w:delText>
        </w:r>
      </w:del>
      <w:del w:id="4100" w:author="JORGE CONTRERAS ORTIZ" w:date="2021-09-07T18:52:00Z">
        <w:r w:rsidRPr="00791D37" w:rsidDel="00497665">
          <w:delText xml:space="preserve">cambiarla a una dirección IPv4 que esté dentro de la red local </w:delText>
        </w:r>
      </w:del>
      <w:del w:id="4101" w:author="JORGE CONTRERAS ORTIZ" w:date="2021-09-04T00:29:00Z">
        <w:r w:rsidRPr="00791D37" w:rsidDel="006B360E">
          <w:delText>nuestra</w:delText>
        </w:r>
      </w:del>
      <w:del w:id="4102" w:author="JORGE CONTRERAS ORTIZ" w:date="2021-09-07T18:52:00Z">
        <w:r w:rsidRPr="00791D37" w:rsidDel="00497665">
          <w:delText>, para poder ser visible al resto de los equipos.</w:delText>
        </w:r>
      </w:del>
      <w:ins w:id="4103" w:author="JORGE CONTRERAS ORTIZ" w:date="2021-09-08T22:02:00Z">
        <w:r w:rsidR="007865AB">
          <w:t xml:space="preserve"> Posteriormente a realizar el cambio en la dirección IPv4 se podrá</w:t>
        </w:r>
      </w:ins>
      <w:ins w:id="4104" w:author="JORGE CONTRERAS ORTIZ" w:date="2021-09-07T18:57:00Z">
        <w:r w:rsidR="0033393A">
          <w:t xml:space="preserve"> acceder desde puerto SSH.</w:t>
        </w:r>
      </w:ins>
    </w:p>
    <w:p w14:paraId="2CD597E7" w14:textId="1EB9A52B" w:rsidR="00571788" w:rsidRPr="00791D37" w:rsidDel="002C3A3D" w:rsidRDefault="00571788" w:rsidP="00791D37">
      <w:pPr>
        <w:rPr>
          <w:del w:id="4105" w:author="JORGE CONTRERAS ORTIZ" w:date="2021-09-04T11:45:00Z"/>
        </w:rPr>
      </w:pPr>
      <w:r w:rsidRPr="00791D37">
        <w:t>Además, KTBRN1 viene con el protocolo IPv6 habilitado para la interfaz Ethernet, por lo que es posible acceder tanto a</w:t>
      </w:r>
      <w:del w:id="4106" w:author="JORGE CONTRERAS ORTIZ" w:date="2021-09-08T21:46:00Z">
        <w:r w:rsidRPr="00791D37" w:rsidDel="006F6960">
          <w:delText xml:space="preserve"> la</w:delText>
        </w:r>
      </w:del>
      <w:ins w:id="4107" w:author="JORGE CONTRERAS ORTIZ" w:date="2021-09-08T21:46:00Z">
        <w:r w:rsidR="006F6960">
          <w:t>l Panel de</w:t>
        </w:r>
      </w:ins>
      <w:r w:rsidRPr="00791D37">
        <w:t xml:space="preserve"> Administración Web como a puerto SSH usando las direcciones IPv4 e IPv6.</w:t>
      </w:r>
    </w:p>
    <w:p w14:paraId="19314BDE" w14:textId="77777777" w:rsidR="00571788" w:rsidRPr="00791D37" w:rsidRDefault="00571788" w:rsidP="00791D37"/>
    <w:p w14:paraId="13383A0D" w14:textId="77777777" w:rsidR="00571788" w:rsidRPr="00791D37" w:rsidRDefault="00571788" w:rsidP="00791D37"/>
    <w:p w14:paraId="6F17B340" w14:textId="1AA8F160" w:rsidR="00571788" w:rsidRPr="00791D37" w:rsidRDefault="00675D4D" w:rsidP="00FE1EC4">
      <w:pPr>
        <w:pStyle w:val="Ttulo4"/>
      </w:pPr>
      <w:bookmarkStart w:id="4108" w:name="_Toc81499407"/>
      <w:bookmarkStart w:id="4109" w:name="_Toc82012144"/>
      <w:bookmarkStart w:id="4110" w:name="_Toc82024971"/>
      <w:bookmarkStart w:id="4111" w:name="_Toc82030816"/>
      <w:r w:rsidRPr="00791D37">
        <w:t>PANEL DE ADMINISTRACIÓN WEB</w:t>
      </w:r>
      <w:bookmarkEnd w:id="4108"/>
      <w:bookmarkEnd w:id="4109"/>
      <w:bookmarkEnd w:id="4110"/>
      <w:bookmarkEnd w:id="4111"/>
    </w:p>
    <w:p w14:paraId="7B4496BB" w14:textId="44340D63" w:rsidR="00571788" w:rsidRDefault="00571788" w:rsidP="00791D37">
      <w:pPr>
        <w:rPr>
          <w:ins w:id="4112" w:author="JORGE CONTRERAS ORTIZ" w:date="2021-09-07T18:53:00Z"/>
        </w:rPr>
      </w:pPr>
    </w:p>
    <w:p w14:paraId="1BF2589F" w14:textId="70CE0360" w:rsidR="0033393A" w:rsidRPr="00791D37" w:rsidRDefault="0033393A" w:rsidP="00791D37">
      <w:ins w:id="4113" w:author="JORGE CONTRERAS ORTIZ" w:date="2021-09-07T18:53:00Z">
        <w:r>
          <w:t xml:space="preserve">El dispositivo </w:t>
        </w:r>
        <w:r w:rsidRPr="00791D37">
          <w:t>KTBRN1</w:t>
        </w:r>
        <w:r>
          <w:t xml:space="preserve"> dispone de un Panel</w:t>
        </w:r>
      </w:ins>
      <w:ins w:id="4114" w:author="JORGE CONTRERAS ORTIZ" w:date="2021-09-07T18:54:00Z">
        <w:r>
          <w:t xml:space="preserve"> de Administración Web</w:t>
        </w:r>
      </w:ins>
      <w:ins w:id="4115" w:author="JORGE CONTRERAS ORTIZ" w:date="2021-09-07T18:55:00Z">
        <w:r>
          <w:t xml:space="preserve">, el </w:t>
        </w:r>
      </w:ins>
      <w:ins w:id="4116" w:author="JORGE CONTRERAS ORTIZ" w:date="2021-09-07T18:56:00Z">
        <w:r>
          <w:t>cual</w:t>
        </w:r>
      </w:ins>
      <w:ins w:id="4117" w:author="JORGE CONTRERAS ORTIZ" w:date="2021-09-07T18:55:00Z">
        <w:r>
          <w:t xml:space="preserve"> nos permitirá configurar</w:t>
        </w:r>
      </w:ins>
      <w:ins w:id="4118" w:author="JORGE CONTRERAS ORTIZ" w:date="2021-09-07T18:56:00Z">
        <w:r>
          <w:t xml:space="preserve">á posteriormente los </w:t>
        </w:r>
      </w:ins>
      <w:ins w:id="4119" w:author="JORGE CONTRERAS ORTIZ" w:date="2021-09-07T18:57:00Z">
        <w:r>
          <w:t xml:space="preserve">diferentes </w:t>
        </w:r>
      </w:ins>
      <w:ins w:id="4120" w:author="JORGE CONTRERAS ORTIZ" w:date="2021-09-07T18:56:00Z">
        <w:r>
          <w:t>servicios d</w:t>
        </w:r>
      </w:ins>
      <w:ins w:id="4121" w:author="JORGE CONTRERAS ORTIZ" w:date="2021-09-07T18:57:00Z">
        <w:r>
          <w:t xml:space="preserve">el </w:t>
        </w:r>
      </w:ins>
      <w:ins w:id="4122" w:author="JORGE CONTRERAS ORTIZ" w:date="2021-09-07T18:56:00Z">
        <w:r>
          <w:t>Border Router.</w:t>
        </w:r>
      </w:ins>
    </w:p>
    <w:p w14:paraId="11578723" w14:textId="4AA12776" w:rsidR="00571788" w:rsidRPr="00791D37" w:rsidDel="0033393A" w:rsidRDefault="00571788" w:rsidP="00791D37">
      <w:pPr>
        <w:rPr>
          <w:del w:id="4123" w:author="JORGE CONTRERAS ORTIZ" w:date="2021-09-07T18:56:00Z"/>
        </w:rPr>
      </w:pPr>
      <w:r w:rsidRPr="00791D37">
        <w:t xml:space="preserve">Para acceder al Panel de Administración Web, está habilitado el puerto 8000 del KTBRN1. </w:t>
      </w:r>
      <w:del w:id="4124" w:author="JORGE CONTRERAS ORTIZ" w:date="2021-09-04T00:29:00Z">
        <w:r w:rsidRPr="00791D37" w:rsidDel="006B360E">
          <w:delText xml:space="preserve">Accederemos </w:delText>
        </w:r>
      </w:del>
      <w:ins w:id="4125" w:author="JORGE CONTRERAS ORTIZ" w:date="2021-09-04T00:29:00Z">
        <w:r w:rsidR="006B360E">
          <w:t>Se</w:t>
        </w:r>
      </w:ins>
      <w:ins w:id="4126" w:author="JORGE CONTRERAS ORTIZ" w:date="2021-09-04T00:30:00Z">
        <w:r w:rsidR="006B360E">
          <w:t xml:space="preserve"> accederá</w:t>
        </w:r>
      </w:ins>
      <w:ins w:id="4127" w:author="JORGE CONTRERAS ORTIZ" w:date="2021-09-04T00:29:00Z">
        <w:r w:rsidR="006B360E" w:rsidRPr="00791D37">
          <w:t xml:space="preserve"> </w:t>
        </w:r>
      </w:ins>
      <w:r w:rsidRPr="00791D37">
        <w:t xml:space="preserve">introduciendo </w:t>
      </w:r>
      <w:r w:rsidR="0091746F">
        <w:fldChar w:fldCharType="begin"/>
      </w:r>
      <w:r w:rsidR="0091746F">
        <w:instrText xml:space="preserve"> HYPERLINK "http://[IPv4]:8000" </w:instrText>
      </w:r>
      <w:ins w:id="4128" w:author="JORGE CONTRERAS ORTIZ" w:date="2021-09-08T20:16:00Z"/>
      <w:r w:rsidR="0091746F">
        <w:fldChar w:fldCharType="separate"/>
      </w:r>
      <w:r w:rsidRPr="00791D37">
        <w:rPr>
          <w:rStyle w:val="SinespaciadoCar"/>
        </w:rPr>
        <w:t>http://[IPv4]:8000</w:t>
      </w:r>
      <w:r w:rsidR="0091746F">
        <w:rPr>
          <w:rStyle w:val="SinespaciadoCar"/>
        </w:rPr>
        <w:fldChar w:fldCharType="end"/>
      </w:r>
      <w:r w:rsidRPr="00791D37">
        <w:t xml:space="preserve"> o </w:t>
      </w:r>
      <w:r w:rsidR="0091746F">
        <w:fldChar w:fldCharType="begin"/>
      </w:r>
      <w:r w:rsidR="0091746F">
        <w:instrText xml:space="preserve"> HYPERLINK "http://[IPv6]:8000" </w:instrText>
      </w:r>
      <w:ins w:id="4129" w:author="JORGE CONTRERAS ORTIZ" w:date="2021-09-08T20:16:00Z"/>
      <w:r w:rsidR="0091746F">
        <w:fldChar w:fldCharType="separate"/>
      </w:r>
      <w:r w:rsidRPr="00791D37">
        <w:rPr>
          <w:rStyle w:val="SinespaciadoCar"/>
        </w:rPr>
        <w:t>http://[IPv6]:8000</w:t>
      </w:r>
      <w:r w:rsidR="0091746F">
        <w:rPr>
          <w:rStyle w:val="SinespaciadoCar"/>
        </w:rPr>
        <w:fldChar w:fldCharType="end"/>
      </w:r>
      <w:r w:rsidRPr="00791D37">
        <w:t xml:space="preserve"> en el navegador (preferiblemente Google Chrome o Mozilla Firefox debido a razones de compatibilidad). Una vez introducida la dirección web, </w:t>
      </w:r>
      <w:del w:id="4130" w:author="JORGE CONTRERAS ORTIZ" w:date="2021-09-08T09:54:00Z">
        <w:r w:rsidRPr="00791D37" w:rsidDel="00C301B3">
          <w:delText xml:space="preserve">aparecerá </w:delText>
        </w:r>
      </w:del>
      <w:ins w:id="4131" w:author="JORGE CONTRERAS ORTIZ" w:date="2021-09-08T09:54:00Z">
        <w:r w:rsidR="00C301B3">
          <w:t>se mostrará</w:t>
        </w:r>
        <w:r w:rsidR="00C301B3" w:rsidRPr="00791D37">
          <w:t xml:space="preserve"> </w:t>
        </w:r>
      </w:ins>
      <w:r w:rsidRPr="00791D37">
        <w:t xml:space="preserve">la página de acceso / </w:t>
      </w:r>
      <w:proofErr w:type="spellStart"/>
      <w:r w:rsidRPr="00791D37">
        <w:t>log</w:t>
      </w:r>
      <w:ins w:id="4132" w:author="JORGE CONTRERAS ORTIZ" w:date="2021-09-07T18:15:00Z">
        <w:r w:rsidR="009E7189">
          <w:t>in</w:t>
        </w:r>
        <w:proofErr w:type="spellEnd"/>
        <w:r w:rsidR="009E7189">
          <w:t xml:space="preserve">, tal como se </w:t>
        </w:r>
      </w:ins>
      <w:ins w:id="4133" w:author="JORGE CONTRERAS ORTIZ" w:date="2021-09-08T09:54:00Z">
        <w:r w:rsidR="00C301B3">
          <w:t xml:space="preserve">visualiza </w:t>
        </w:r>
      </w:ins>
      <w:ins w:id="4134" w:author="JORGE CONTRERAS ORTIZ" w:date="2021-09-07T18:15:00Z">
        <w:r w:rsidR="009E7189">
          <w:t xml:space="preserve">en </w:t>
        </w:r>
        <w:r w:rsidR="009E7189">
          <w:fldChar w:fldCharType="begin"/>
        </w:r>
        <w:r w:rsidR="009E7189">
          <w:instrText xml:space="preserve"> REF _Ref81930961 \h </w:instrText>
        </w:r>
      </w:ins>
      <w:r w:rsidR="009E7189">
        <w:fldChar w:fldCharType="separate"/>
      </w:r>
      <w:ins w:id="4135" w:author="JORGE CONTRERAS ORTIZ" w:date="2021-09-08T21:58:00Z">
        <w:r w:rsidR="007865AB" w:rsidRPr="00791D37">
          <w:t>Ilustració</w:t>
        </w:r>
        <w:r w:rsidR="007865AB" w:rsidRPr="00791D37">
          <w:t>n</w:t>
        </w:r>
        <w:r w:rsidR="007865AB" w:rsidRPr="00791D37">
          <w:t xml:space="preserve"> </w:t>
        </w:r>
        <w:r w:rsidR="007865AB">
          <w:rPr>
            <w:noProof/>
          </w:rPr>
          <w:t>12</w:t>
        </w:r>
      </w:ins>
      <w:ins w:id="4136" w:author="JORGE CONTRERAS ORTIZ" w:date="2021-09-07T18:15:00Z">
        <w:r w:rsidR="009E7189">
          <w:fldChar w:fldCharType="end"/>
        </w:r>
        <w:r w:rsidR="009E7189">
          <w:t>.</w:t>
        </w:r>
      </w:ins>
      <w:del w:id="4137" w:author="JORGE CONTRERAS ORTIZ" w:date="2021-09-07T18:15:00Z">
        <w:r w:rsidRPr="00791D37" w:rsidDel="009E7189">
          <w:delText>in.</w:delText>
        </w:r>
      </w:del>
    </w:p>
    <w:p w14:paraId="3DC652ED" w14:textId="7982C15B" w:rsidR="009E7189" w:rsidRPr="006B360E" w:rsidRDefault="00571788" w:rsidP="00791D37">
      <w:pPr>
        <w:rPr>
          <w:i/>
          <w:iCs/>
          <w:rPrChange w:id="4138" w:author="JORGE CONTRERAS ORTIZ" w:date="2021-09-04T00:30:00Z">
            <w:rPr/>
          </w:rPrChange>
        </w:rPr>
      </w:pPr>
      <w:del w:id="4139" w:author="JORGE CONTRERAS ORTIZ" w:date="2021-09-07T18:56:00Z">
        <w:r w:rsidRPr="006B360E" w:rsidDel="0033393A">
          <w:rPr>
            <w:b/>
            <w:bCs/>
            <w:i/>
            <w:iCs/>
            <w:rPrChange w:id="4140" w:author="JORGE CONTRERAS ORTIZ" w:date="2021-09-04T00:30:00Z">
              <w:rPr/>
            </w:rPrChange>
          </w:rPr>
          <w:delText>Nota:</w:delText>
        </w:r>
        <w:r w:rsidRPr="006B360E" w:rsidDel="0033393A">
          <w:rPr>
            <w:i/>
            <w:iCs/>
            <w:rPrChange w:id="4141" w:author="JORGE CONTRERAS ORTIZ" w:date="2021-09-04T00:30:00Z">
              <w:rPr/>
            </w:rPrChange>
          </w:rPr>
          <w:delText xml:space="preserve"> El ordenador deberá estar en la misma red que el dispositivo KTBRN1.</w:delText>
        </w:r>
      </w:del>
    </w:p>
    <w:p w14:paraId="3BCF3E16" w14:textId="77777777" w:rsidR="00571788" w:rsidRPr="00791D37" w:rsidRDefault="00571788" w:rsidP="006242EF">
      <w:pPr>
        <w:jc w:val="center"/>
      </w:pPr>
      <w:r w:rsidRPr="00791D37">
        <w:rPr>
          <w:noProof/>
        </w:rPr>
        <w:drawing>
          <wp:inline distT="0" distB="0" distL="0" distR="0" wp14:anchorId="2BF4B4DE" wp14:editId="65CB7752">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2"/>
                    <a:stretch>
                      <a:fillRect/>
                    </a:stretch>
                  </pic:blipFill>
                  <pic:spPr>
                    <a:xfrm>
                      <a:off x="0" y="0"/>
                      <a:ext cx="5400040" cy="4117340"/>
                    </a:xfrm>
                    <a:prstGeom prst="rect">
                      <a:avLst/>
                    </a:prstGeom>
                  </pic:spPr>
                </pic:pic>
              </a:graphicData>
            </a:graphic>
          </wp:inline>
        </w:drawing>
      </w:r>
    </w:p>
    <w:p w14:paraId="188DB0C7" w14:textId="0E9A65AE" w:rsidR="00571788" w:rsidRPr="006242EF" w:rsidRDefault="00571788" w:rsidP="006242EF">
      <w:pPr>
        <w:pStyle w:val="Descripcin"/>
        <w:jc w:val="center"/>
      </w:pPr>
      <w:bookmarkStart w:id="4142" w:name="_Ref81930961"/>
      <w:bookmarkStart w:id="4143" w:name="_Toc81499586"/>
      <w:bookmarkStart w:id="4144" w:name="_Toc81499821"/>
      <w:bookmarkStart w:id="4145" w:name="_Toc82030955"/>
      <w:r w:rsidRPr="00791D37">
        <w:t xml:space="preserve">Ilustración </w:t>
      </w:r>
      <w:r w:rsidRPr="006242EF">
        <w:fldChar w:fldCharType="begin"/>
      </w:r>
      <w:r w:rsidRPr="00791D37">
        <w:instrText xml:space="preserve"> SEQ Ilustración \* ARABIC </w:instrText>
      </w:r>
      <w:r w:rsidRPr="006242EF">
        <w:fldChar w:fldCharType="separate"/>
      </w:r>
      <w:ins w:id="4146" w:author="JORGE CONTRERAS ORTIZ" w:date="2021-09-08T21:58:00Z">
        <w:r w:rsidR="007865AB">
          <w:rPr>
            <w:noProof/>
          </w:rPr>
          <w:t>12</w:t>
        </w:r>
      </w:ins>
      <w:del w:id="4147" w:author="JORGE CONTRERAS ORTIZ" w:date="2021-09-08T20:16:00Z">
        <w:r w:rsidR="00770F63" w:rsidDel="00782941">
          <w:rPr>
            <w:noProof/>
          </w:rPr>
          <w:delText>10</w:delText>
        </w:r>
      </w:del>
      <w:r w:rsidRPr="006242EF">
        <w:fldChar w:fldCharType="end"/>
      </w:r>
      <w:bookmarkEnd w:id="4142"/>
      <w:r w:rsidRPr="00791D37">
        <w:t xml:space="preserve"> </w:t>
      </w:r>
      <w:proofErr w:type="spellStart"/>
      <w:r w:rsidRPr="00791D37">
        <w:t>Login</w:t>
      </w:r>
      <w:proofErr w:type="spellEnd"/>
      <w:r w:rsidRPr="00791D37">
        <w:t xml:space="preserve"> Panel Administración Web</w:t>
      </w:r>
      <w:bookmarkEnd w:id="4143"/>
      <w:bookmarkEnd w:id="4144"/>
      <w:bookmarkEnd w:id="4145"/>
    </w:p>
    <w:p w14:paraId="0EC39385" w14:textId="5E40BE53" w:rsidR="00571788" w:rsidRPr="00791D37" w:rsidDel="00675D4D" w:rsidRDefault="00571788" w:rsidP="00791D37">
      <w:pPr>
        <w:rPr>
          <w:del w:id="4148" w:author="JORGE CONTRERAS ORTIZ" w:date="2021-09-04T11:57:00Z"/>
        </w:rPr>
      </w:pPr>
    </w:p>
    <w:p w14:paraId="756BAC24" w14:textId="1172B3D5" w:rsidR="00571788" w:rsidRDefault="00571788" w:rsidP="00791D37">
      <w:pPr>
        <w:rPr>
          <w:i/>
          <w:iCs/>
        </w:rPr>
      </w:pPr>
      <w:r w:rsidRPr="00791D37">
        <w:t>Las credenciales son las mismas a las mencionadas</w:t>
      </w:r>
      <w:ins w:id="4149" w:author="JORGE CONTRERAS ORTIZ" w:date="2021-09-04T13:57:00Z">
        <w:r w:rsidR="00D86ECC">
          <w:t xml:space="preserve"> en </w:t>
        </w:r>
        <w:r w:rsidR="00D86ECC">
          <w:fldChar w:fldCharType="begin"/>
        </w:r>
        <w:r w:rsidR="00D86ECC">
          <w:instrText xml:space="preserve"> REF _Ref81656274 \w \h </w:instrText>
        </w:r>
      </w:ins>
      <w:r w:rsidR="00D86ECC">
        <w:fldChar w:fldCharType="separate"/>
      </w:r>
      <w:ins w:id="4150" w:author="JORGE CONTRERAS ORTIZ" w:date="2021-09-08T21:58:00Z">
        <w:r w:rsidR="007865AB">
          <w:t>3.2.1.2.3.1</w:t>
        </w:r>
      </w:ins>
      <w:ins w:id="4151" w:author="JORGE CONTRERAS ORTIZ" w:date="2021-09-04T13:57:00Z">
        <w:r w:rsidR="00D86ECC">
          <w:fldChar w:fldCharType="end"/>
        </w:r>
        <w:r w:rsidR="00D86ECC">
          <w:t xml:space="preserve"> </w:t>
        </w:r>
        <w:r w:rsidR="00D86ECC">
          <w:fldChar w:fldCharType="begin"/>
        </w:r>
        <w:r w:rsidR="00D86ECC">
          <w:instrText xml:space="preserve"> REF _Ref81656279 \h </w:instrText>
        </w:r>
      </w:ins>
      <w:r w:rsidR="00D86ECC">
        <w:fldChar w:fldCharType="separate"/>
      </w:r>
      <w:ins w:id="4152" w:author="JORGE CONTRERAS ORTIZ" w:date="2021-09-08T21:58:00Z">
        <w:r w:rsidR="007865AB" w:rsidRPr="00791D37">
          <w:t>CONEXIÓN VÍA PUERTO USB SERIE</w:t>
        </w:r>
      </w:ins>
      <w:ins w:id="4153" w:author="JORGE CONTRERAS ORTIZ" w:date="2021-09-04T13:57:00Z">
        <w:r w:rsidR="00D86ECC">
          <w:fldChar w:fldCharType="end"/>
        </w:r>
      </w:ins>
      <w:ins w:id="4154" w:author="JORGE CONTRERAS ORTIZ" w:date="2021-09-04T11:58:00Z">
        <w:r w:rsidR="00675D4D">
          <w:t>.</w:t>
        </w:r>
      </w:ins>
      <w:r w:rsidRPr="00791D37">
        <w:t xml:space="preserve"> Acceder con usuario </w:t>
      </w:r>
      <w:proofErr w:type="spellStart"/>
      <w:r w:rsidRPr="00791D37">
        <w:rPr>
          <w:i/>
          <w:iCs/>
        </w:rPr>
        <w:t>root</w:t>
      </w:r>
      <w:proofErr w:type="spellEnd"/>
      <w:r w:rsidRPr="00791D37">
        <w:t xml:space="preserve"> y contraseña </w:t>
      </w:r>
      <w:r w:rsidRPr="00791D37">
        <w:rPr>
          <w:i/>
          <w:iCs/>
        </w:rPr>
        <w:t xml:space="preserve">kirale123. </w:t>
      </w:r>
    </w:p>
    <w:p w14:paraId="52FD0091" w14:textId="77777777" w:rsidR="006242EF" w:rsidRPr="00791D37" w:rsidRDefault="006242EF" w:rsidP="00791D37"/>
    <w:p w14:paraId="3EB7D119" w14:textId="3669C789" w:rsidR="00571788" w:rsidRPr="00791D37" w:rsidRDefault="00675D4D" w:rsidP="00FE1EC4">
      <w:pPr>
        <w:pStyle w:val="Ttulo5"/>
      </w:pPr>
      <w:bookmarkStart w:id="4155" w:name="_Toc81499408"/>
      <w:bookmarkStart w:id="4156" w:name="_Toc82012145"/>
      <w:bookmarkStart w:id="4157" w:name="_Toc82024972"/>
      <w:bookmarkStart w:id="4158" w:name="_Toc82030817"/>
      <w:r w:rsidRPr="00791D37">
        <w:t>CAMBIAR LA CONFIGURACIÓN DE RED</w:t>
      </w:r>
      <w:bookmarkEnd w:id="4155"/>
      <w:bookmarkEnd w:id="4156"/>
      <w:bookmarkEnd w:id="4157"/>
      <w:bookmarkEnd w:id="4158"/>
    </w:p>
    <w:p w14:paraId="2CDD74D7" w14:textId="77777777" w:rsidR="00571788" w:rsidRPr="00791D37" w:rsidRDefault="00571788" w:rsidP="00791D37"/>
    <w:p w14:paraId="72278976" w14:textId="21724D19" w:rsidR="00032C7F" w:rsidRPr="00791D37" w:rsidRDefault="00571788" w:rsidP="00791D37">
      <w:del w:id="4159" w:author="JORGE CONTRERAS ORTIZ" w:date="2021-09-08T21:48:00Z">
        <w:r w:rsidRPr="00791D37" w:rsidDel="006F6960">
          <w:delText xml:space="preserve">El administrador puede querer cambiar y permitir una configuración automática de DHCPv4 o cambiar la dirección IPv4 </w:delText>
        </w:r>
      </w:del>
      <w:ins w:id="4160" w:author="JORGE CONTRERAS ORTIZ" w:date="2021-09-08T21:48:00Z">
        <w:r w:rsidR="006F6960">
          <w:t>En esta pestaña será posible</w:t>
        </w:r>
      </w:ins>
      <w:ins w:id="4161" w:author="JORGE CONTRERAS ORTIZ" w:date="2021-09-08T21:49:00Z">
        <w:r w:rsidR="006F6960">
          <w:t xml:space="preserve"> modificar la configuración de la interfaz Ethernet, tanto en la correspondiente a </w:t>
        </w:r>
      </w:ins>
      <w:ins w:id="4162" w:author="JORGE CONTRERAS ORTIZ" w:date="2021-09-08T21:50:00Z">
        <w:r w:rsidR="006F6960">
          <w:t>IPv4 como  a IPv6</w:t>
        </w:r>
      </w:ins>
      <w:del w:id="4163" w:author="JORGE CONTRERAS ORTIZ" w:date="2021-09-08T21:47:00Z">
        <w:r w:rsidRPr="00791D37" w:rsidDel="006F6960">
          <w:delText>por otra</w:delText>
        </w:r>
      </w:del>
      <w:r w:rsidRPr="00791D37">
        <w:t xml:space="preserve">. </w:t>
      </w:r>
      <w:del w:id="4164" w:author="JORGE CONTRERAS ORTIZ" w:date="2021-09-07T17:20:00Z">
        <w:r w:rsidRPr="00791D37" w:rsidDel="004703BB">
          <w:delText xml:space="preserve">Esto </w:delText>
        </w:r>
      </w:del>
      <w:ins w:id="4165" w:author="JORGE CONTRERAS ORTIZ" w:date="2021-09-07T17:20:00Z">
        <w:r w:rsidR="004703BB">
          <w:t>Este cambio</w:t>
        </w:r>
        <w:r w:rsidR="004703BB" w:rsidRPr="00791D37">
          <w:t xml:space="preserve"> </w:t>
        </w:r>
      </w:ins>
      <w:r w:rsidRPr="00791D37">
        <w:t>podrá realizarse accediendo al menú “Network” en la administración Web</w:t>
      </w:r>
      <w:ins w:id="4166" w:author="JORGE CONTRERAS ORTIZ" w:date="2021-09-07T17:29:00Z">
        <w:r w:rsidR="00C22C47">
          <w:t>, mostrado en</w:t>
        </w:r>
      </w:ins>
      <w:ins w:id="4167" w:author="JORGE CONTRERAS ORTIZ" w:date="2021-09-07T17:30:00Z">
        <w:r w:rsidR="00C22C47">
          <w:t xml:space="preserve"> </w:t>
        </w:r>
        <w:r w:rsidR="00C22C47">
          <w:fldChar w:fldCharType="begin"/>
        </w:r>
        <w:r w:rsidR="00C22C47">
          <w:instrText xml:space="preserve"> REF _Ref81928242 \h </w:instrText>
        </w:r>
      </w:ins>
      <w:r w:rsidR="00C22C47">
        <w:fldChar w:fldCharType="separate"/>
      </w:r>
      <w:ins w:id="4168" w:author="JORGE CONTRERAS ORTIZ" w:date="2021-09-08T21:58:00Z">
        <w:r w:rsidR="007865AB" w:rsidRPr="00791D37">
          <w:t xml:space="preserve">Ilustración </w:t>
        </w:r>
        <w:r w:rsidR="007865AB">
          <w:rPr>
            <w:noProof/>
          </w:rPr>
          <w:t>13</w:t>
        </w:r>
      </w:ins>
      <w:ins w:id="4169" w:author="JORGE CONTRERAS ORTIZ" w:date="2021-09-07T17:30:00Z">
        <w:r w:rsidR="00C22C47">
          <w:fldChar w:fldCharType="end"/>
        </w:r>
      </w:ins>
      <w:r w:rsidRPr="00791D37">
        <w:t>.</w:t>
      </w:r>
    </w:p>
    <w:p w14:paraId="6BFFA019" w14:textId="77777777" w:rsidR="00571788" w:rsidRPr="00791D37" w:rsidRDefault="00571788" w:rsidP="00791D37">
      <w:pPr>
        <w:pStyle w:val="Textoindependiente"/>
      </w:pPr>
    </w:p>
    <w:p w14:paraId="48ADCAFB" w14:textId="77777777" w:rsidR="00571788" w:rsidRPr="00791D37" w:rsidRDefault="00571788" w:rsidP="006242EF">
      <w:pPr>
        <w:jc w:val="center"/>
      </w:pPr>
      <w:r w:rsidRPr="00791D37">
        <w:rPr>
          <w:noProof/>
        </w:rPr>
        <w:drawing>
          <wp:inline distT="0" distB="0" distL="0" distR="0" wp14:anchorId="49AD7A5A" wp14:editId="1F3BA850">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3"/>
                    <a:stretch>
                      <a:fillRect/>
                    </a:stretch>
                  </pic:blipFill>
                  <pic:spPr>
                    <a:xfrm>
                      <a:off x="0" y="0"/>
                      <a:ext cx="5400040" cy="3559175"/>
                    </a:xfrm>
                    <a:prstGeom prst="rect">
                      <a:avLst/>
                    </a:prstGeom>
                  </pic:spPr>
                </pic:pic>
              </a:graphicData>
            </a:graphic>
          </wp:inline>
        </w:drawing>
      </w:r>
    </w:p>
    <w:p w14:paraId="4E50C83D" w14:textId="1ECDDF38" w:rsidR="00571788" w:rsidRPr="006242EF" w:rsidRDefault="00571788" w:rsidP="006242EF">
      <w:pPr>
        <w:pStyle w:val="Descripcin"/>
        <w:jc w:val="center"/>
      </w:pPr>
      <w:bookmarkStart w:id="4170" w:name="_Ref81928242"/>
      <w:bookmarkStart w:id="4171" w:name="_Toc81499587"/>
      <w:bookmarkStart w:id="4172" w:name="_Toc81499822"/>
      <w:bookmarkStart w:id="4173" w:name="_Toc82030956"/>
      <w:r w:rsidRPr="00791D37">
        <w:t xml:space="preserve">Ilustración </w:t>
      </w:r>
      <w:r w:rsidRPr="006242EF">
        <w:fldChar w:fldCharType="begin"/>
      </w:r>
      <w:r w:rsidRPr="00791D37">
        <w:instrText xml:space="preserve"> SEQ Ilustración \* ARABIC </w:instrText>
      </w:r>
      <w:r w:rsidRPr="006242EF">
        <w:fldChar w:fldCharType="separate"/>
      </w:r>
      <w:ins w:id="4174" w:author="JORGE CONTRERAS ORTIZ" w:date="2021-09-08T21:58:00Z">
        <w:r w:rsidR="007865AB">
          <w:rPr>
            <w:noProof/>
          </w:rPr>
          <w:t>13</w:t>
        </w:r>
      </w:ins>
      <w:del w:id="4175" w:author="JORGE CONTRERAS ORTIZ" w:date="2021-09-08T20:16:00Z">
        <w:r w:rsidR="00770F63" w:rsidDel="00782941">
          <w:rPr>
            <w:noProof/>
          </w:rPr>
          <w:delText>11</w:delText>
        </w:r>
      </w:del>
      <w:r w:rsidRPr="006242EF">
        <w:fldChar w:fldCharType="end"/>
      </w:r>
      <w:bookmarkEnd w:id="4170"/>
      <w:r w:rsidRPr="00791D37">
        <w:t xml:space="preserve"> Pestaña Network</w:t>
      </w:r>
      <w:bookmarkEnd w:id="4171"/>
      <w:bookmarkEnd w:id="4172"/>
      <w:bookmarkEnd w:id="4173"/>
    </w:p>
    <w:p w14:paraId="0B8126BD" w14:textId="5C6D8B58" w:rsidR="00032C7F" w:rsidRPr="00791D37" w:rsidDel="006F6960" w:rsidRDefault="00032C7F" w:rsidP="00791D37">
      <w:pPr>
        <w:rPr>
          <w:del w:id="4176" w:author="JORGE CONTRERAS ORTIZ" w:date="2021-09-08T21:53:00Z"/>
        </w:rPr>
      </w:pPr>
    </w:p>
    <w:p w14:paraId="0F65B914" w14:textId="06AB98CF" w:rsidR="00571788" w:rsidRPr="00791D37" w:rsidDel="007865AB" w:rsidRDefault="00571788" w:rsidP="00791D37">
      <w:pPr>
        <w:rPr>
          <w:del w:id="4177" w:author="JORGE CONTRERAS ORTIZ" w:date="2021-09-08T22:03:00Z"/>
        </w:rPr>
      </w:pPr>
      <w:del w:id="4178" w:author="JORGE CONTRERAS ORTIZ" w:date="2021-09-07T18:59:00Z">
        <w:r w:rsidRPr="00791D37" w:rsidDel="0033393A">
          <w:delText xml:space="preserve">Como se muestra en </w:delText>
        </w:r>
      </w:del>
      <w:del w:id="4179" w:author="JORGE CONTRERAS ORTIZ" w:date="2021-09-07T18:16:00Z">
        <w:r w:rsidRPr="00791D37" w:rsidDel="009E7189">
          <w:delText>la imagen de arriba</w:delText>
        </w:r>
      </w:del>
      <w:del w:id="4180" w:author="JORGE CONTRERAS ORTIZ" w:date="2021-09-08T22:03:00Z">
        <w:r w:rsidRPr="00791D37" w:rsidDel="007865AB">
          <w:delText xml:space="preserve">, </w:delText>
        </w:r>
      </w:del>
      <w:del w:id="4181" w:author="JORGE CONTRERAS ORTIZ" w:date="2021-09-07T18:59:00Z">
        <w:r w:rsidRPr="00791D37" w:rsidDel="0033393A">
          <w:delText>la nueva dirección IPv4 del DHCP es 192.168.0.102</w:delText>
        </w:r>
      </w:del>
      <w:del w:id="4182" w:author="JORGE CONTRERAS ORTIZ" w:date="2021-09-08T22:03:00Z">
        <w:r w:rsidRPr="00791D37" w:rsidDel="007865AB">
          <w:delText xml:space="preserve">. </w:delText>
        </w:r>
      </w:del>
      <w:del w:id="4183" w:author="JORGE CONTRERAS ORTIZ" w:date="2021-09-08T21:48:00Z">
        <w:r w:rsidRPr="00791D37" w:rsidDel="006F6960">
          <w:delText xml:space="preserve">Ahora será posible acceder por cliente SSH a esta dirección e incluso por enlace local de dirección IPv6 si el ordenador está conectado a la misma red. </w:delText>
        </w:r>
      </w:del>
      <w:del w:id="4184" w:author="JORGE CONTRERAS ORTIZ" w:date="2021-09-08T22:03:00Z">
        <w:r w:rsidRPr="00791D37" w:rsidDel="007865AB">
          <w:delText>KiBRA también usará esta dirección IPv4 externa para su funcionalidad NAT64.</w:delText>
        </w:r>
      </w:del>
    </w:p>
    <w:p w14:paraId="4C79FB4C" w14:textId="5FFB3E59" w:rsidR="00571788" w:rsidRDefault="00571788" w:rsidP="00791D37">
      <w:pPr>
        <w:rPr>
          <w:ins w:id="4185" w:author="JORGE CONTRERAS ORTIZ" w:date="2021-09-08T21:51:00Z"/>
          <w:i/>
          <w:iCs/>
        </w:rPr>
      </w:pPr>
      <w:r w:rsidRPr="006B360E">
        <w:rPr>
          <w:b/>
          <w:bCs/>
          <w:i/>
          <w:iCs/>
          <w:rPrChange w:id="4186" w:author="JORGE CONTRERAS ORTIZ" w:date="2021-09-04T00:30:00Z">
            <w:rPr/>
          </w:rPrChange>
        </w:rPr>
        <w:t>Nota:</w:t>
      </w:r>
      <w:r w:rsidRPr="006B360E">
        <w:rPr>
          <w:i/>
          <w:iCs/>
          <w:rPrChange w:id="4187" w:author="JORGE CONTRERAS ORTIZ" w:date="2021-09-04T00:30:00Z">
            <w:rPr/>
          </w:rPrChange>
        </w:rPr>
        <w:t xml:space="preserve"> </w:t>
      </w:r>
      <w:del w:id="4188" w:author="JORGE CONTRERAS ORTIZ" w:date="2021-09-07T19:00:00Z">
        <w:r w:rsidRPr="006B360E" w:rsidDel="0033393A">
          <w:rPr>
            <w:i/>
            <w:iCs/>
            <w:rPrChange w:id="4189" w:author="JORGE CONTRERAS ORTIZ" w:date="2021-09-04T00:30:00Z">
              <w:rPr/>
            </w:rPrChange>
          </w:rPr>
          <w:delText>Se necesitará un reinicio del dispositivo KTBRN1 para asegurar que se aplican correctamente las nuevas configuraciones</w:delText>
        </w:r>
      </w:del>
      <w:ins w:id="4190" w:author="JORGE CONTRERAS ORTIZ" w:date="2021-09-07T19:00:00Z">
        <w:r w:rsidR="0033393A">
          <w:rPr>
            <w:i/>
            <w:iCs/>
          </w:rPr>
          <w:t xml:space="preserve">Cada vez que se realice un cambio en alguna de </w:t>
        </w:r>
      </w:ins>
      <w:ins w:id="4191" w:author="JORGE CONTRERAS ORTIZ" w:date="2021-09-07T19:01:00Z">
        <w:r w:rsidR="0033393A">
          <w:rPr>
            <w:i/>
            <w:iCs/>
          </w:rPr>
          <w:t>las interfaces de ethernet, ya sea en IPv4 como en IPv6, deberá reiniciarse el dispositivo KTBRN1 para asegurarse de que se guarden las configuraciones nuevas</w:t>
        </w:r>
      </w:ins>
      <w:r w:rsidRPr="006B360E">
        <w:rPr>
          <w:i/>
          <w:iCs/>
          <w:rPrChange w:id="4192" w:author="JORGE CONTRERAS ORTIZ" w:date="2021-09-04T00:30:00Z">
            <w:rPr/>
          </w:rPrChange>
        </w:rPr>
        <w:t>.</w:t>
      </w:r>
    </w:p>
    <w:p w14:paraId="4493C1A3" w14:textId="67E4BF58" w:rsidR="007865AB" w:rsidRDefault="007865AB">
      <w:pPr>
        <w:jc w:val="left"/>
        <w:rPr>
          <w:ins w:id="4193" w:author="JORGE CONTRERAS ORTIZ" w:date="2021-09-08T21:55:00Z"/>
        </w:rPr>
      </w:pPr>
      <w:ins w:id="4194" w:author="JORGE CONTRERAS ORTIZ" w:date="2021-09-08T21:55:00Z">
        <w:r>
          <w:br w:type="page"/>
        </w:r>
      </w:ins>
    </w:p>
    <w:p w14:paraId="4D8D8529" w14:textId="5D7E3745" w:rsidR="006F6960" w:rsidRDefault="007865AB" w:rsidP="00791D37">
      <w:pPr>
        <w:rPr>
          <w:ins w:id="4195" w:author="JORGE CONTRERAS ORTIZ" w:date="2021-09-08T21:58:00Z"/>
        </w:rPr>
      </w:pPr>
      <w:ins w:id="4196" w:author="JORGE CONTRERAS ORTIZ" w:date="2021-09-08T21:55:00Z">
        <w:r>
          <w:lastRenderedPageBreak/>
          <w:t>Aparte de la correcta configuración de las direcciones IPv4 e IPv6</w:t>
        </w:r>
      </w:ins>
      <w:ins w:id="4197" w:author="JORGE CONTRERAS ORTIZ" w:date="2021-09-08T21:56:00Z">
        <w:r>
          <w:t xml:space="preserve">, se deberá configurar correctamente los servidores DNS. Para esta configuración, en mismo menú de </w:t>
        </w:r>
      </w:ins>
      <w:ins w:id="4198" w:author="JORGE CONTRERAS ORTIZ" w:date="2021-09-08T21:57:00Z">
        <w:r>
          <w:t xml:space="preserve">Network, se deberá acceder a la pestaña DNS, donde se deberán añadir los servidores DNS correspondientes de la red. La pestaña se mostrará como se ilustra en </w:t>
        </w:r>
      </w:ins>
      <w:ins w:id="4199" w:author="JORGE CONTRERAS ORTIZ" w:date="2021-09-08T21:58:00Z">
        <w:r>
          <w:fldChar w:fldCharType="begin"/>
        </w:r>
        <w:r>
          <w:instrText xml:space="preserve"> REF _Ref82030723 \h </w:instrText>
        </w:r>
      </w:ins>
      <w:r>
        <w:fldChar w:fldCharType="separate"/>
      </w:r>
      <w:ins w:id="4200" w:author="JORGE CONTRERAS ORTIZ" w:date="2021-09-08T21:58:00Z">
        <w:r>
          <w:t xml:space="preserve">Ilustración </w:t>
        </w:r>
        <w:r>
          <w:rPr>
            <w:noProof/>
          </w:rPr>
          <w:t>14</w:t>
        </w:r>
        <w:r>
          <w:fldChar w:fldCharType="end"/>
        </w:r>
        <w:r>
          <w:t>:</w:t>
        </w:r>
      </w:ins>
    </w:p>
    <w:p w14:paraId="0D0BA99A" w14:textId="77777777" w:rsidR="007865AB" w:rsidRDefault="007865AB" w:rsidP="00791D37">
      <w:pPr>
        <w:rPr>
          <w:ins w:id="4201" w:author="JORGE CONTRERAS ORTIZ" w:date="2021-09-08T21:57:00Z"/>
        </w:rPr>
      </w:pPr>
    </w:p>
    <w:p w14:paraId="428205EB" w14:textId="6BA854D0" w:rsidR="007865AB" w:rsidRDefault="007865AB" w:rsidP="007865AB">
      <w:pPr>
        <w:keepNext/>
        <w:jc w:val="center"/>
        <w:rPr>
          <w:ins w:id="4202" w:author="JORGE CONTRERAS ORTIZ" w:date="2021-09-08T21:58:00Z"/>
        </w:rPr>
        <w:pPrChange w:id="4203" w:author="JORGE CONTRERAS ORTIZ" w:date="2021-09-08T21:58:00Z">
          <w:pPr>
            <w:jc w:val="center"/>
          </w:pPr>
        </w:pPrChange>
      </w:pPr>
      <w:ins w:id="4204" w:author="JORGE CONTRERAS ORTIZ" w:date="2021-09-08T21:58:00Z">
        <w:r>
          <w:rPr>
            <w:noProof/>
          </w:rPr>
          <w:drawing>
            <wp:inline distT="0" distB="0" distL="0" distR="0" wp14:anchorId="2A003DB8" wp14:editId="0E1D94AE">
              <wp:extent cx="5759450" cy="4693285"/>
              <wp:effectExtent l="0" t="0" r="0" b="0"/>
              <wp:docPr id="70" name="Imagen 70"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Correo electrónico&#10;&#10;Descripción generada automáticamente"/>
                      <pic:cNvPicPr/>
                    </pic:nvPicPr>
                    <pic:blipFill>
                      <a:blip r:embed="rId34"/>
                      <a:stretch>
                        <a:fillRect/>
                      </a:stretch>
                    </pic:blipFill>
                    <pic:spPr>
                      <a:xfrm>
                        <a:off x="0" y="0"/>
                        <a:ext cx="5759450" cy="4693285"/>
                      </a:xfrm>
                      <a:prstGeom prst="rect">
                        <a:avLst/>
                      </a:prstGeom>
                    </pic:spPr>
                  </pic:pic>
                </a:graphicData>
              </a:graphic>
            </wp:inline>
          </w:drawing>
        </w:r>
      </w:ins>
    </w:p>
    <w:p w14:paraId="66B7B3F2" w14:textId="5D7E3745" w:rsidR="007865AB" w:rsidRPr="006F6960" w:rsidRDefault="007865AB" w:rsidP="007865AB">
      <w:pPr>
        <w:pStyle w:val="Descripcin"/>
        <w:jc w:val="center"/>
        <w:rPr>
          <w:i w:val="0"/>
          <w:iCs w:val="0"/>
          <w:rPrChange w:id="4205" w:author="JORGE CONTRERAS ORTIZ" w:date="2021-09-08T21:51:00Z">
            <w:rPr/>
          </w:rPrChange>
        </w:rPr>
        <w:pPrChange w:id="4206" w:author="JORGE CONTRERAS ORTIZ" w:date="2021-09-08T21:58:00Z">
          <w:pPr/>
        </w:pPrChange>
      </w:pPr>
      <w:bookmarkStart w:id="4207" w:name="_Ref82030723"/>
      <w:bookmarkStart w:id="4208" w:name="_Toc82030957"/>
      <w:ins w:id="4209" w:author="JORGE CONTRERAS ORTIZ" w:date="2021-09-08T21:58:00Z">
        <w:r>
          <w:t xml:space="preserve">Ilustración </w:t>
        </w:r>
        <w:r>
          <w:fldChar w:fldCharType="begin"/>
        </w:r>
        <w:r>
          <w:instrText xml:space="preserve"> SEQ Ilustración \* ARABIC </w:instrText>
        </w:r>
      </w:ins>
      <w:r>
        <w:fldChar w:fldCharType="separate"/>
      </w:r>
      <w:ins w:id="4210" w:author="JORGE CONTRERAS ORTIZ" w:date="2021-09-08T21:58:00Z">
        <w:r>
          <w:rPr>
            <w:noProof/>
          </w:rPr>
          <w:t>14</w:t>
        </w:r>
        <w:r>
          <w:fldChar w:fldCharType="end"/>
        </w:r>
        <w:bookmarkEnd w:id="4207"/>
        <w:r>
          <w:t xml:space="preserve"> Pestaña DNS</w:t>
        </w:r>
      </w:ins>
      <w:bookmarkEnd w:id="4208"/>
    </w:p>
    <w:p w14:paraId="7EAA73F0" w14:textId="4C69CA7C" w:rsidR="00571788" w:rsidRPr="00791D37" w:rsidRDefault="00571788" w:rsidP="00791D37">
      <w:r w:rsidRPr="00791D37">
        <w:br w:type="page"/>
      </w:r>
    </w:p>
    <w:p w14:paraId="6C2EBC84" w14:textId="2EE4C79B" w:rsidR="00571788" w:rsidRPr="00791D37" w:rsidRDefault="00675D4D" w:rsidP="00FE1EC4">
      <w:pPr>
        <w:pStyle w:val="Ttulo5"/>
      </w:pPr>
      <w:bookmarkStart w:id="4211" w:name="_Toc81499409"/>
      <w:bookmarkStart w:id="4212" w:name="_Toc82012146"/>
      <w:bookmarkStart w:id="4213" w:name="_Toc82024973"/>
      <w:bookmarkStart w:id="4214" w:name="_Toc82030818"/>
      <w:r w:rsidRPr="00791D37">
        <w:lastRenderedPageBreak/>
        <w:t xml:space="preserve">ACTUALIZAR </w:t>
      </w:r>
      <w:proofErr w:type="spellStart"/>
      <w:r w:rsidRPr="00791D37">
        <w:t>K</w:t>
      </w:r>
      <w:ins w:id="4215" w:author="JORGE CONTRERAS ORTIZ" w:date="2021-09-04T11:58:00Z">
        <w:r>
          <w:t>i</w:t>
        </w:r>
      </w:ins>
      <w:del w:id="4216" w:author="JORGE CONTRERAS ORTIZ" w:date="2021-09-04T11:58:00Z">
        <w:r w:rsidRPr="00791D37" w:rsidDel="00675D4D">
          <w:delText>I</w:delText>
        </w:r>
      </w:del>
      <w:r w:rsidRPr="00791D37">
        <w:t>BRA</w:t>
      </w:r>
      <w:bookmarkEnd w:id="4211"/>
      <w:bookmarkEnd w:id="4212"/>
      <w:bookmarkEnd w:id="4213"/>
      <w:bookmarkEnd w:id="4214"/>
      <w:proofErr w:type="spellEnd"/>
    </w:p>
    <w:p w14:paraId="5802F762" w14:textId="77777777" w:rsidR="00571788" w:rsidRPr="00791D37" w:rsidRDefault="00571788" w:rsidP="00791D37"/>
    <w:p w14:paraId="04D945F1" w14:textId="64E1E5D7" w:rsidR="00571788" w:rsidRPr="00791D37" w:rsidRDefault="00571788" w:rsidP="00791D37">
      <w:r w:rsidRPr="00791D37">
        <w:t xml:space="preserve">Para actualizar la versión de </w:t>
      </w:r>
      <w:proofErr w:type="spellStart"/>
      <w:r w:rsidRPr="00791D37">
        <w:t>KiBRA</w:t>
      </w:r>
      <w:proofErr w:type="spellEnd"/>
      <w:r w:rsidRPr="00791D37">
        <w:t xml:space="preserve">, </w:t>
      </w:r>
      <w:del w:id="4217" w:author="JORGE CONTRERAS ORTIZ" w:date="2021-09-04T11:58:00Z">
        <w:r w:rsidRPr="00791D37" w:rsidDel="008F301F">
          <w:delText xml:space="preserve">iremos </w:delText>
        </w:r>
      </w:del>
      <w:ins w:id="4218" w:author="JORGE CONTRERAS ORTIZ" w:date="2021-09-04T11:58:00Z">
        <w:r w:rsidR="008F301F">
          <w:t xml:space="preserve">se deberá </w:t>
        </w:r>
      </w:ins>
      <w:ins w:id="4219" w:author="JORGE CONTRERAS ORTIZ" w:date="2021-09-07T17:21:00Z">
        <w:r w:rsidR="004703BB">
          <w:t xml:space="preserve">acceder </w:t>
        </w:r>
      </w:ins>
      <w:r w:rsidRPr="00791D37">
        <w:t xml:space="preserve">al menú de </w:t>
      </w:r>
      <w:proofErr w:type="spellStart"/>
      <w:r w:rsidRPr="00791D37">
        <w:t>KiBRA</w:t>
      </w:r>
      <w:proofErr w:type="spellEnd"/>
      <w:r w:rsidRPr="00791D37">
        <w:t xml:space="preserve"> y </w:t>
      </w:r>
      <w:del w:id="4220" w:author="JORGE CONTRERAS ORTIZ" w:date="2021-09-04T00:30:00Z">
        <w:r w:rsidRPr="00791D37" w:rsidDel="006B360E">
          <w:delText xml:space="preserve">pincharemos </w:delText>
        </w:r>
      </w:del>
      <w:ins w:id="4221" w:author="JORGE CONTRERAS ORTIZ" w:date="2021-09-04T00:30:00Z">
        <w:r w:rsidR="006B360E">
          <w:t xml:space="preserve">se </w:t>
        </w:r>
      </w:ins>
      <w:ins w:id="4222" w:author="JORGE CONTRERAS ORTIZ" w:date="2021-09-04T00:32:00Z">
        <w:r w:rsidR="006B360E">
          <w:t>clicará</w:t>
        </w:r>
      </w:ins>
      <w:ins w:id="4223" w:author="JORGE CONTRERAS ORTIZ" w:date="2021-09-04T00:30:00Z">
        <w:r w:rsidR="006B360E" w:rsidRPr="00791D37">
          <w:t xml:space="preserve"> </w:t>
        </w:r>
      </w:ins>
      <w:r w:rsidRPr="00791D37">
        <w:t>en el icono de “</w:t>
      </w:r>
      <w:proofErr w:type="spellStart"/>
      <w:r w:rsidRPr="00791D37">
        <w:t>Upgrade</w:t>
      </w:r>
      <w:proofErr w:type="spellEnd"/>
      <w:r w:rsidRPr="00791D37">
        <w:t xml:space="preserve">”, </w:t>
      </w:r>
      <w:del w:id="4224" w:author="JORGE CONTRERAS ORTIZ" w:date="2021-09-04T00:31:00Z">
        <w:r w:rsidRPr="00791D37" w:rsidDel="006B360E">
          <w:delText>que es el que se sitúa</w:delText>
        </w:r>
      </w:del>
      <w:ins w:id="4225" w:author="JORGE CONTRERAS ORTIZ" w:date="2021-09-04T00:31:00Z">
        <w:r w:rsidR="006B360E">
          <w:t>situado</w:t>
        </w:r>
      </w:ins>
      <w:r w:rsidRPr="00791D37">
        <w:t xml:space="preserve"> al lado de la imagen del KTBRN1 en la sección de “System”</w:t>
      </w:r>
      <w:ins w:id="4226" w:author="JORGE CONTRERAS ORTIZ" w:date="2021-09-07T17:22:00Z">
        <w:r w:rsidR="004703BB">
          <w:t xml:space="preserve">, tal como se muestra en </w:t>
        </w:r>
        <w:r w:rsidR="004703BB">
          <w:fldChar w:fldCharType="begin"/>
        </w:r>
        <w:r w:rsidR="004703BB">
          <w:instrText xml:space="preserve"> REF _Ref81927754 \h </w:instrText>
        </w:r>
      </w:ins>
      <w:r w:rsidR="004703BB">
        <w:fldChar w:fldCharType="separate"/>
      </w:r>
      <w:ins w:id="4227" w:author="JORGE CONTRERAS ORTIZ" w:date="2021-09-08T21:58:00Z">
        <w:r w:rsidR="007865AB" w:rsidRPr="00791D37">
          <w:t xml:space="preserve">Ilustración </w:t>
        </w:r>
        <w:r w:rsidR="007865AB">
          <w:rPr>
            <w:noProof/>
          </w:rPr>
          <w:t>15</w:t>
        </w:r>
      </w:ins>
      <w:ins w:id="4228" w:author="JORGE CONTRERAS ORTIZ" w:date="2021-09-07T17:22:00Z">
        <w:r w:rsidR="004703BB">
          <w:fldChar w:fldCharType="end"/>
        </w:r>
      </w:ins>
      <w:del w:id="4229" w:author="JORGE CONTRERAS ORTIZ" w:date="2021-09-07T17:22:00Z">
        <w:r w:rsidRPr="00791D37" w:rsidDel="004703BB">
          <w:delText>.</w:delText>
        </w:r>
      </w:del>
    </w:p>
    <w:p w14:paraId="1E5CF223" w14:textId="431A0F87" w:rsidR="00571788" w:rsidRDefault="00571788" w:rsidP="00791D37">
      <w:pPr>
        <w:pStyle w:val="Textoindependiente"/>
        <w:rPr>
          <w:ins w:id="4230" w:author="JORGE CONTRERAS ORTIZ" w:date="2021-09-05T22:28:00Z"/>
        </w:rPr>
      </w:pPr>
    </w:p>
    <w:p w14:paraId="59D27CCB" w14:textId="77777777" w:rsidR="00032C7F" w:rsidRPr="00791D37" w:rsidRDefault="00032C7F" w:rsidP="00791D37">
      <w:pPr>
        <w:pStyle w:val="Textoindependiente"/>
      </w:pPr>
    </w:p>
    <w:p w14:paraId="6EC1FC68" w14:textId="77777777" w:rsidR="00571788" w:rsidRPr="00791D37" w:rsidRDefault="00571788" w:rsidP="006242EF">
      <w:pPr>
        <w:jc w:val="center"/>
      </w:pPr>
      <w:r w:rsidRPr="00791D37">
        <w:rPr>
          <w:noProof/>
        </w:rPr>
        <w:drawing>
          <wp:inline distT="0" distB="0" distL="0" distR="0" wp14:anchorId="4EB4C1D4" wp14:editId="077CC7C6">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35"/>
                    <a:stretch>
                      <a:fillRect/>
                    </a:stretch>
                  </pic:blipFill>
                  <pic:spPr>
                    <a:xfrm>
                      <a:off x="0" y="0"/>
                      <a:ext cx="5400040" cy="4359910"/>
                    </a:xfrm>
                    <a:prstGeom prst="rect">
                      <a:avLst/>
                    </a:prstGeom>
                  </pic:spPr>
                </pic:pic>
              </a:graphicData>
            </a:graphic>
          </wp:inline>
        </w:drawing>
      </w:r>
    </w:p>
    <w:p w14:paraId="22FD1DDD" w14:textId="6B77D9F0" w:rsidR="00571788" w:rsidRPr="006242EF" w:rsidRDefault="00571788" w:rsidP="006242EF">
      <w:pPr>
        <w:pStyle w:val="Descripcin"/>
        <w:jc w:val="center"/>
      </w:pPr>
      <w:bookmarkStart w:id="4231" w:name="_Ref81927754"/>
      <w:bookmarkStart w:id="4232" w:name="_Toc81499588"/>
      <w:bookmarkStart w:id="4233" w:name="_Toc81499823"/>
      <w:bookmarkStart w:id="4234" w:name="_Toc82030958"/>
      <w:r w:rsidRPr="00791D37">
        <w:t xml:space="preserve">Ilustración </w:t>
      </w:r>
      <w:r w:rsidRPr="006242EF">
        <w:fldChar w:fldCharType="begin"/>
      </w:r>
      <w:r w:rsidRPr="00791D37">
        <w:instrText xml:space="preserve"> SEQ Ilustración \* ARABIC </w:instrText>
      </w:r>
      <w:r w:rsidRPr="006242EF">
        <w:fldChar w:fldCharType="separate"/>
      </w:r>
      <w:ins w:id="4235" w:author="JORGE CONTRERAS ORTIZ" w:date="2021-09-08T21:58:00Z">
        <w:r w:rsidR="007865AB">
          <w:rPr>
            <w:noProof/>
          </w:rPr>
          <w:t>15</w:t>
        </w:r>
      </w:ins>
      <w:del w:id="4236" w:author="JORGE CONTRERAS ORTIZ" w:date="2021-09-08T20:16:00Z">
        <w:r w:rsidR="00770F63" w:rsidDel="00782941">
          <w:rPr>
            <w:noProof/>
          </w:rPr>
          <w:delText>12</w:delText>
        </w:r>
      </w:del>
      <w:r w:rsidRPr="006242EF">
        <w:fldChar w:fldCharType="end"/>
      </w:r>
      <w:bookmarkEnd w:id="4231"/>
      <w:r w:rsidRPr="00791D37">
        <w:t xml:space="preserve"> Actualización </w:t>
      </w:r>
      <w:proofErr w:type="spellStart"/>
      <w:r w:rsidRPr="00791D37">
        <w:t>KiBRA</w:t>
      </w:r>
      <w:bookmarkEnd w:id="4232"/>
      <w:bookmarkEnd w:id="4233"/>
      <w:bookmarkEnd w:id="4234"/>
      <w:proofErr w:type="spellEnd"/>
    </w:p>
    <w:p w14:paraId="636F7954" w14:textId="7B0A4DE9" w:rsidR="00571788" w:rsidRDefault="00571788" w:rsidP="00791D37">
      <w:pPr>
        <w:rPr>
          <w:ins w:id="4237" w:author="JORGE CONTRERAS ORTIZ" w:date="2021-09-05T22:28:00Z"/>
        </w:rPr>
      </w:pPr>
    </w:p>
    <w:p w14:paraId="555BDF80" w14:textId="77777777" w:rsidR="00032C7F" w:rsidRPr="00791D37" w:rsidRDefault="00032C7F" w:rsidP="00791D37"/>
    <w:p w14:paraId="468E87BF" w14:textId="4E65D7BC" w:rsidR="00571788" w:rsidRDefault="00571788" w:rsidP="00791D37">
      <w:pPr>
        <w:rPr>
          <w:ins w:id="4238" w:author="JORGE CONTRERAS ORTIZ" w:date="2021-09-07T17:21:00Z"/>
        </w:rPr>
      </w:pPr>
      <w:r w:rsidRPr="00791D37">
        <w:t>Después</w:t>
      </w:r>
      <w:ins w:id="4239" w:author="JORGE CONTRERAS ORTIZ" w:date="2021-09-08T22:03:00Z">
        <w:r w:rsidR="007865AB">
          <w:t>,</w:t>
        </w:r>
      </w:ins>
      <w:r w:rsidRPr="00791D37">
        <w:t xml:space="preserve"> </w:t>
      </w:r>
      <w:del w:id="4240" w:author="JORGE CONTRERAS ORTIZ" w:date="2021-09-04T00:32:00Z">
        <w:r w:rsidRPr="00791D37" w:rsidDel="006B360E">
          <w:delText xml:space="preserve">seleccionaremos </w:delText>
        </w:r>
      </w:del>
      <w:ins w:id="4241" w:author="JORGE CONTRERAS ORTIZ" w:date="2021-09-04T00:32:00Z">
        <w:r w:rsidR="006B360E">
          <w:t>se seleccionará</w:t>
        </w:r>
        <w:r w:rsidR="006B360E" w:rsidRPr="00791D37">
          <w:t xml:space="preserve"> </w:t>
        </w:r>
      </w:ins>
      <w:r w:rsidRPr="00791D37">
        <w:t>el fichero KiBRA-v2.x.x.zip descargado anteriormente</w:t>
      </w:r>
      <w:ins w:id="4242" w:author="JORGE CONTRERAS ORTIZ" w:date="2021-09-04T00:33:00Z">
        <w:r w:rsidR="006B360E">
          <w:t xml:space="preserve">, </w:t>
        </w:r>
      </w:ins>
      <w:del w:id="4243" w:author="JORGE CONTRERAS ORTIZ" w:date="2021-09-04T00:32:00Z">
        <w:r w:rsidRPr="00791D37" w:rsidDel="006B360E">
          <w:delText xml:space="preserve"> en nuestro ordenador, </w:delText>
        </w:r>
      </w:del>
      <w:del w:id="4244" w:author="JORGE CONTRERAS ORTIZ" w:date="2021-09-04T12:08:00Z">
        <w:r w:rsidRPr="00791D37" w:rsidDel="008F301F">
          <w:delText>pincharemos</w:delText>
        </w:r>
      </w:del>
      <w:ins w:id="4245" w:author="JORGE CONTRERAS ORTIZ" w:date="2021-09-04T12:08:00Z">
        <w:r w:rsidR="008F301F">
          <w:t>y se clicará</w:t>
        </w:r>
      </w:ins>
      <w:r w:rsidRPr="00791D37">
        <w:t xml:space="preserve"> en el botón “</w:t>
      </w:r>
      <w:proofErr w:type="spellStart"/>
      <w:r w:rsidRPr="00791D37">
        <w:t>Install</w:t>
      </w:r>
      <w:proofErr w:type="spellEnd"/>
      <w:r w:rsidRPr="00791D37">
        <w:t xml:space="preserve">” y </w:t>
      </w:r>
      <w:del w:id="4246" w:author="JORGE CONTRERAS ORTIZ" w:date="2021-09-04T00:32:00Z">
        <w:r w:rsidRPr="00791D37" w:rsidDel="006B360E">
          <w:delText xml:space="preserve">seguiremos </w:delText>
        </w:r>
      </w:del>
      <w:ins w:id="4247" w:author="JORGE CONTRERAS ORTIZ" w:date="2021-09-04T00:32:00Z">
        <w:r w:rsidR="006B360E">
          <w:t>se seguirán</w:t>
        </w:r>
        <w:r w:rsidR="006B360E" w:rsidRPr="00791D37">
          <w:t xml:space="preserve"> </w:t>
        </w:r>
      </w:ins>
      <w:r w:rsidRPr="00791D37">
        <w:t>las instrucciones que</w:t>
      </w:r>
      <w:ins w:id="4248" w:author="JORGE CONTRERAS ORTIZ" w:date="2021-09-04T00:32:00Z">
        <w:r w:rsidR="006B360E">
          <w:t xml:space="preserve"> </w:t>
        </w:r>
      </w:ins>
      <w:del w:id="4249" w:author="JORGE CONTRERAS ORTIZ" w:date="2021-09-04T00:32:00Z">
        <w:r w:rsidRPr="00791D37" w:rsidDel="006B360E">
          <w:delText xml:space="preserve"> nos </w:delText>
        </w:r>
      </w:del>
      <w:r w:rsidRPr="00791D37">
        <w:t>aparecerán en pantalla.</w:t>
      </w:r>
    </w:p>
    <w:p w14:paraId="22F5E4EE" w14:textId="1378ABB6" w:rsidR="004703BB" w:rsidRPr="00791D37" w:rsidRDefault="004703BB" w:rsidP="00791D37">
      <w:ins w:id="4250" w:author="JORGE CONTRERAS ORTIZ" w:date="2021-09-07T17:21:00Z">
        <w:r>
          <w:t xml:space="preserve">Deberá mantenerse </w:t>
        </w:r>
      </w:ins>
      <w:proofErr w:type="spellStart"/>
      <w:ins w:id="4251" w:author="JORGE CONTRERAS ORTIZ" w:date="2021-09-07T17:22:00Z">
        <w:r w:rsidR="00C22C47">
          <w:t>KiBRA</w:t>
        </w:r>
        <w:proofErr w:type="spellEnd"/>
        <w:r w:rsidR="00C22C47">
          <w:t xml:space="preserve"> actualizado, </w:t>
        </w:r>
      </w:ins>
      <w:ins w:id="4252" w:author="JORGE CONTRERAS ORTIZ" w:date="2021-09-07T17:23:00Z">
        <w:r w:rsidR="00C22C47">
          <w:t xml:space="preserve">ya que, como se detalló en </w:t>
        </w:r>
        <w:r w:rsidR="00C22C47">
          <w:fldChar w:fldCharType="begin"/>
        </w:r>
        <w:r w:rsidR="00C22C47">
          <w:instrText xml:space="preserve"> REF _Ref81927833 \w \h </w:instrText>
        </w:r>
      </w:ins>
      <w:r w:rsidR="00C22C47">
        <w:fldChar w:fldCharType="separate"/>
      </w:r>
      <w:ins w:id="4253" w:author="JORGE CONTRERAS ORTIZ" w:date="2021-09-08T21:58:00Z">
        <w:r w:rsidR="007865AB">
          <w:t>3.1.1.3</w:t>
        </w:r>
      </w:ins>
      <w:ins w:id="4254" w:author="JORGE CONTRERAS ORTIZ" w:date="2021-09-07T17:23:00Z">
        <w:r w:rsidR="00C22C47">
          <w:fldChar w:fldCharType="end"/>
        </w:r>
        <w:r w:rsidR="00C22C47">
          <w:t xml:space="preserve"> </w:t>
        </w:r>
        <w:r w:rsidR="00C22C47">
          <w:fldChar w:fldCharType="begin"/>
        </w:r>
        <w:r w:rsidR="00C22C47">
          <w:instrText xml:space="preserve"> REF _Ref81927823 \h </w:instrText>
        </w:r>
      </w:ins>
      <w:r w:rsidR="00C22C47">
        <w:fldChar w:fldCharType="separate"/>
      </w:r>
      <w:ins w:id="4255" w:author="JORGE CONTRERAS ORTIZ" w:date="2021-09-08T21:58:00Z">
        <w:r w:rsidR="007865AB" w:rsidRPr="00791D37">
          <w:t>CARACTERÍSTICAS DEL BORDER ROUTER KTBRN1</w:t>
        </w:r>
      </w:ins>
      <w:ins w:id="4256" w:author="JORGE CONTRERAS ORTIZ" w:date="2021-09-07T17:23:00Z">
        <w:r w:rsidR="00C22C47">
          <w:fldChar w:fldCharType="end"/>
        </w:r>
        <w:r w:rsidR="00C22C47">
          <w:t>, es el sistema encargado de los servicios</w:t>
        </w:r>
      </w:ins>
      <w:ins w:id="4257" w:author="JORGE CONTRERAS ORTIZ" w:date="2021-09-07T17:24:00Z">
        <w:r w:rsidR="00C22C47">
          <w:t xml:space="preserve"> y funcionalidades del KTBRN1</w:t>
        </w:r>
      </w:ins>
      <w:ins w:id="4258" w:author="JORGE CONTRERAS ORTIZ" w:date="2021-09-08T09:57:00Z">
        <w:r w:rsidR="00C301B3">
          <w:t>.</w:t>
        </w:r>
      </w:ins>
    </w:p>
    <w:p w14:paraId="64FA8A5E" w14:textId="1BC0CA51" w:rsidR="00571788" w:rsidRPr="00791D37" w:rsidRDefault="00571788" w:rsidP="00791D37">
      <w:r w:rsidRPr="00791D37">
        <w:br w:type="page"/>
      </w:r>
    </w:p>
    <w:p w14:paraId="7A9B2C22" w14:textId="36422EA4" w:rsidR="00571788" w:rsidRPr="00791D37" w:rsidRDefault="008F301F" w:rsidP="00FE1EC4">
      <w:pPr>
        <w:pStyle w:val="Ttulo5"/>
      </w:pPr>
      <w:bookmarkStart w:id="4259" w:name="_Toc81499410"/>
      <w:bookmarkStart w:id="4260" w:name="_Toc82012147"/>
      <w:bookmarkStart w:id="4261" w:name="_Toc82024974"/>
      <w:bookmarkStart w:id="4262" w:name="_Toc82030819"/>
      <w:r w:rsidRPr="00791D37">
        <w:lastRenderedPageBreak/>
        <w:t>CONFIGURAR BORDER ROUTER</w:t>
      </w:r>
      <w:bookmarkEnd w:id="4259"/>
      <w:bookmarkEnd w:id="4260"/>
      <w:bookmarkEnd w:id="4261"/>
      <w:bookmarkEnd w:id="4262"/>
    </w:p>
    <w:p w14:paraId="2DF91B73" w14:textId="77777777" w:rsidR="00571788" w:rsidRPr="00791D37" w:rsidRDefault="00571788" w:rsidP="00791D37"/>
    <w:p w14:paraId="4AA59C25" w14:textId="1D886D7A" w:rsidR="00032C7F" w:rsidRPr="00791D37" w:rsidRDefault="00571788" w:rsidP="00791D37">
      <w:del w:id="4263" w:author="JORGE CONTRERAS ORTIZ" w:date="2021-09-04T00:32:00Z">
        <w:r w:rsidRPr="00791D37" w:rsidDel="006B360E">
          <w:delText xml:space="preserve">Pincharemos </w:delText>
        </w:r>
      </w:del>
      <w:ins w:id="4264" w:author="JORGE CONTRERAS ORTIZ" w:date="2021-09-04T00:32:00Z">
        <w:r w:rsidR="006B360E">
          <w:t>Se clicará</w:t>
        </w:r>
        <w:r w:rsidR="006B360E" w:rsidRPr="00791D37">
          <w:t xml:space="preserve"> </w:t>
        </w:r>
      </w:ins>
      <w:r w:rsidRPr="00791D37">
        <w:t>en el submenú “</w:t>
      </w:r>
      <w:proofErr w:type="spellStart"/>
      <w:r w:rsidRPr="00791D37">
        <w:t>Settings</w:t>
      </w:r>
      <w:proofErr w:type="spellEnd"/>
      <w:r w:rsidRPr="00791D37">
        <w:t xml:space="preserve">” por debajo del menú </w:t>
      </w:r>
      <w:proofErr w:type="spellStart"/>
      <w:r w:rsidRPr="00791D37">
        <w:t>KiBRA</w:t>
      </w:r>
      <w:proofErr w:type="spellEnd"/>
      <w:r w:rsidRPr="00791D37">
        <w:t>, para acceder a la página de configuración. En esta pestaña, será donde se configurará los diferentes parámetros para unirse a la red</w:t>
      </w:r>
      <w:ins w:id="4265" w:author="JORGE CONTRERAS ORTIZ" w:date="2021-09-07T17:02:00Z">
        <w:r w:rsidR="001E21C1">
          <w:t xml:space="preserve">, tal como se muestra </w:t>
        </w:r>
      </w:ins>
      <w:ins w:id="4266" w:author="JORGE CONTRERAS ORTIZ" w:date="2021-09-07T17:03:00Z">
        <w:r w:rsidR="001E21C1">
          <w:t xml:space="preserve">en </w:t>
        </w:r>
        <w:r w:rsidR="001E21C1">
          <w:fldChar w:fldCharType="begin"/>
        </w:r>
        <w:r w:rsidR="001E21C1">
          <w:instrText xml:space="preserve"> REF _Ref81926615 \h </w:instrText>
        </w:r>
      </w:ins>
      <w:r w:rsidR="001E21C1">
        <w:fldChar w:fldCharType="separate"/>
      </w:r>
      <w:ins w:id="4267" w:author="JORGE CONTRERAS ORTIZ" w:date="2021-09-08T21:58:00Z">
        <w:r w:rsidR="007865AB" w:rsidRPr="00791D37">
          <w:t xml:space="preserve">Ilustración </w:t>
        </w:r>
        <w:r w:rsidR="007865AB">
          <w:rPr>
            <w:noProof/>
          </w:rPr>
          <w:t>16</w:t>
        </w:r>
      </w:ins>
      <w:ins w:id="4268" w:author="JORGE CONTRERAS ORTIZ" w:date="2021-09-07T17:03:00Z">
        <w:r w:rsidR="001E21C1">
          <w:fldChar w:fldCharType="end"/>
        </w:r>
      </w:ins>
      <w:ins w:id="4269" w:author="JORGE CONTRERAS ORTIZ" w:date="2021-09-08T22:04:00Z">
        <w:r w:rsidR="00686D7D">
          <w:t>.</w:t>
        </w:r>
      </w:ins>
      <w:del w:id="4270" w:author="JORGE CONTRERAS ORTIZ" w:date="2021-09-07T17:02:00Z">
        <w:r w:rsidRPr="00791D37" w:rsidDel="001E21C1">
          <w:delText xml:space="preserve">. </w:delText>
        </w:r>
      </w:del>
    </w:p>
    <w:p w14:paraId="0FD5742E" w14:textId="77777777" w:rsidR="00571788" w:rsidRPr="00791D37" w:rsidRDefault="00571788" w:rsidP="00791D37"/>
    <w:p w14:paraId="0AD6CEEC" w14:textId="77777777" w:rsidR="00571788" w:rsidRPr="00791D37" w:rsidRDefault="00571788" w:rsidP="006242EF">
      <w:pPr>
        <w:jc w:val="center"/>
      </w:pPr>
      <w:r w:rsidRPr="00791D37">
        <w:rPr>
          <w:noProof/>
        </w:rPr>
        <w:drawing>
          <wp:inline distT="0" distB="0" distL="0" distR="0" wp14:anchorId="59089DAB" wp14:editId="3A957F70">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6"/>
                    <a:stretch>
                      <a:fillRect/>
                    </a:stretch>
                  </pic:blipFill>
                  <pic:spPr>
                    <a:xfrm>
                      <a:off x="0" y="0"/>
                      <a:ext cx="5400040" cy="4354195"/>
                    </a:xfrm>
                    <a:prstGeom prst="rect">
                      <a:avLst/>
                    </a:prstGeom>
                  </pic:spPr>
                </pic:pic>
              </a:graphicData>
            </a:graphic>
          </wp:inline>
        </w:drawing>
      </w:r>
    </w:p>
    <w:p w14:paraId="6DCCEEC7" w14:textId="156013BC" w:rsidR="00571788" w:rsidRPr="006242EF" w:rsidRDefault="00571788" w:rsidP="006242EF">
      <w:pPr>
        <w:pStyle w:val="Descripcin"/>
        <w:jc w:val="center"/>
      </w:pPr>
      <w:bookmarkStart w:id="4271" w:name="_Ref81926615"/>
      <w:bookmarkStart w:id="4272" w:name="_Toc81499589"/>
      <w:bookmarkStart w:id="4273" w:name="_Toc81499824"/>
      <w:bookmarkStart w:id="4274" w:name="_Toc82030959"/>
      <w:r w:rsidRPr="00791D37">
        <w:t xml:space="preserve">Ilustración </w:t>
      </w:r>
      <w:r w:rsidRPr="006242EF">
        <w:fldChar w:fldCharType="begin"/>
      </w:r>
      <w:r w:rsidRPr="00791D37">
        <w:instrText xml:space="preserve"> SEQ Ilustración \* ARABIC </w:instrText>
      </w:r>
      <w:r w:rsidRPr="006242EF">
        <w:fldChar w:fldCharType="separate"/>
      </w:r>
      <w:ins w:id="4275" w:author="JORGE CONTRERAS ORTIZ" w:date="2021-09-08T21:58:00Z">
        <w:r w:rsidR="007865AB">
          <w:rPr>
            <w:noProof/>
          </w:rPr>
          <w:t>16</w:t>
        </w:r>
      </w:ins>
      <w:del w:id="4276" w:author="JORGE CONTRERAS ORTIZ" w:date="2021-09-08T20:16:00Z">
        <w:r w:rsidR="00770F63" w:rsidDel="00782941">
          <w:rPr>
            <w:noProof/>
          </w:rPr>
          <w:delText>13</w:delText>
        </w:r>
      </w:del>
      <w:r w:rsidRPr="006242EF">
        <w:fldChar w:fldCharType="end"/>
      </w:r>
      <w:bookmarkEnd w:id="4271"/>
      <w:r w:rsidRPr="00791D37">
        <w:t xml:space="preserve"> Pestaña </w:t>
      </w:r>
      <w:proofErr w:type="spellStart"/>
      <w:r w:rsidRPr="00791D37">
        <w:t>Settings</w:t>
      </w:r>
      <w:bookmarkEnd w:id="4272"/>
      <w:bookmarkEnd w:id="4273"/>
      <w:bookmarkEnd w:id="4274"/>
      <w:proofErr w:type="spellEnd"/>
    </w:p>
    <w:p w14:paraId="69F1273A" w14:textId="4E642210" w:rsidR="00571788" w:rsidRDefault="00571788" w:rsidP="00791D37">
      <w:pPr>
        <w:rPr>
          <w:ins w:id="4277" w:author="JORGE CONTRERAS ORTIZ" w:date="2021-09-05T22:28:00Z"/>
        </w:rPr>
      </w:pPr>
    </w:p>
    <w:p w14:paraId="727BABDB" w14:textId="77777777" w:rsidR="00032C7F" w:rsidRPr="00791D37" w:rsidRDefault="00032C7F" w:rsidP="00791D37"/>
    <w:p w14:paraId="637ABB4D" w14:textId="67083DC3" w:rsidR="00571788" w:rsidRPr="00791D37" w:rsidRDefault="008F301F" w:rsidP="00FE1EC4">
      <w:pPr>
        <w:pStyle w:val="Ttulo6"/>
      </w:pPr>
      <w:bookmarkStart w:id="4278" w:name="_Ref81928526"/>
      <w:bookmarkStart w:id="4279" w:name="_Ref81928540"/>
      <w:bookmarkStart w:id="4280" w:name="_Toc82012148"/>
      <w:bookmarkStart w:id="4281" w:name="_Toc82024975"/>
      <w:bookmarkStart w:id="4282" w:name="_Toc82030820"/>
      <w:r w:rsidRPr="00791D37">
        <w:t>UNIRSE O FORMAR UNA RED THREAD</w:t>
      </w:r>
      <w:bookmarkEnd w:id="4278"/>
      <w:bookmarkEnd w:id="4279"/>
      <w:bookmarkEnd w:id="4280"/>
      <w:bookmarkEnd w:id="4281"/>
      <w:bookmarkEnd w:id="4282"/>
    </w:p>
    <w:p w14:paraId="76707400" w14:textId="77777777" w:rsidR="00571788" w:rsidRPr="00791D37" w:rsidRDefault="00571788" w:rsidP="00791D37"/>
    <w:p w14:paraId="531F2DF1" w14:textId="77777777" w:rsidR="00571788" w:rsidRPr="00791D37" w:rsidRDefault="00571788" w:rsidP="00791D37">
      <w:r w:rsidRPr="00791D37">
        <w:t>En esta sección se mostrará la configuración para que un dispositivo pueda unirse a una red y los parámetros que necesitarán para el proceso.</w:t>
      </w:r>
    </w:p>
    <w:p w14:paraId="6E325FD3" w14:textId="77777777" w:rsidR="00571788" w:rsidRPr="00791D37" w:rsidRDefault="00571788" w:rsidP="00791D37">
      <w:pPr>
        <w:pStyle w:val="Prrafodelista"/>
        <w:numPr>
          <w:ilvl w:val="0"/>
          <w:numId w:val="16"/>
        </w:numPr>
      </w:pPr>
      <w:proofErr w:type="spellStart"/>
      <w:r w:rsidRPr="00791D37">
        <w:rPr>
          <w:b/>
          <w:bCs/>
        </w:rPr>
        <w:t>Autostart</w:t>
      </w:r>
      <w:proofErr w:type="spellEnd"/>
      <w:r w:rsidRPr="00791D37">
        <w:rPr>
          <w:b/>
          <w:bCs/>
        </w:rPr>
        <w:t>:</w:t>
      </w:r>
      <w:r w:rsidRPr="00791D37">
        <w:t xml:space="preserve"> Si esta opción está activada, el BR se intentará unir a la red Thread después del siguiente reinicio.</w:t>
      </w:r>
    </w:p>
    <w:p w14:paraId="1D93035C" w14:textId="1CED2127" w:rsidR="00571788" w:rsidRDefault="00571788" w:rsidP="00791D37">
      <w:pPr>
        <w:pStyle w:val="Prrafodelista"/>
        <w:numPr>
          <w:ilvl w:val="0"/>
          <w:numId w:val="16"/>
        </w:numPr>
        <w:rPr>
          <w:ins w:id="4283" w:author="JORGE CONTRERAS ORTIZ" w:date="2021-09-05T22:30:00Z"/>
        </w:rPr>
      </w:pPr>
      <w:r w:rsidRPr="00791D37">
        <w:rPr>
          <w:b/>
          <w:bCs/>
        </w:rPr>
        <w:t xml:space="preserve">Out-of-band </w:t>
      </w:r>
      <w:proofErr w:type="spellStart"/>
      <w:r w:rsidRPr="00791D37">
        <w:rPr>
          <w:b/>
          <w:bCs/>
        </w:rPr>
        <w:t>Commisioning</w:t>
      </w:r>
      <w:proofErr w:type="spellEnd"/>
      <w:r w:rsidRPr="00791D37">
        <w:rPr>
          <w:b/>
          <w:bCs/>
        </w:rPr>
        <w:t xml:space="preserve">: </w:t>
      </w:r>
      <w:r w:rsidRPr="00791D37">
        <w:t xml:space="preserve"> </w:t>
      </w:r>
      <w:ins w:id="4284" w:author="JORGE CONTRERAS ORTIZ" w:date="2021-09-07T17:03:00Z">
        <w:r w:rsidR="001E21C1" w:rsidRPr="00791D37">
          <w:t xml:space="preserve">Permite </w:t>
        </w:r>
        <w:r w:rsidR="001E21C1">
          <w:t>activar</w:t>
        </w:r>
        <w:r w:rsidR="001E21C1" w:rsidRPr="00791D37">
          <w:t xml:space="preserve"> o desactivar este tipo de </w:t>
        </w:r>
        <w:r w:rsidR="001E21C1">
          <w:t>conexión</w:t>
        </w:r>
        <w:r w:rsidR="001E21C1" w:rsidRPr="00791D37">
          <w:t xml:space="preserve"> a la red cuando el sistema arranca</w:t>
        </w:r>
        <w:r w:rsidR="001E21C1" w:rsidRPr="000F31AA">
          <w:t>.</w:t>
        </w:r>
        <w:r w:rsidR="001E21C1">
          <w:t xml:space="preserve"> Este servicio de red se explicará más detalladamente en</w:t>
        </w:r>
        <w:r w:rsidR="001E21C1" w:rsidRPr="00791D37" w:rsidDel="001E21C1">
          <w:t xml:space="preserve"> </w:t>
        </w:r>
      </w:ins>
      <w:ins w:id="4285" w:author="JORGE CONTRERAS ORTIZ" w:date="2021-09-07T17:04:00Z">
        <w:r w:rsidR="001E21C1">
          <w:fldChar w:fldCharType="begin"/>
        </w:r>
        <w:r w:rsidR="001E21C1">
          <w:instrText xml:space="preserve"> REF _Ref81926664 \w \h </w:instrText>
        </w:r>
      </w:ins>
      <w:r w:rsidR="001E21C1">
        <w:fldChar w:fldCharType="separate"/>
      </w:r>
      <w:ins w:id="4286" w:author="JORGE CONTRERAS ORTIZ" w:date="2021-09-08T21:58:00Z">
        <w:r w:rsidR="007865AB">
          <w:t>3.3.3</w:t>
        </w:r>
      </w:ins>
      <w:ins w:id="4287" w:author="JORGE CONTRERAS ORTIZ" w:date="2021-09-07T17:04:00Z">
        <w:r w:rsidR="001E21C1">
          <w:fldChar w:fldCharType="end"/>
        </w:r>
        <w:r w:rsidR="001E21C1">
          <w:t xml:space="preserve"> </w:t>
        </w:r>
        <w:r w:rsidR="001E21C1">
          <w:fldChar w:fldCharType="begin"/>
        </w:r>
        <w:r w:rsidR="001E21C1">
          <w:instrText xml:space="preserve"> REF _Ref81926656 \h </w:instrText>
        </w:r>
      </w:ins>
      <w:r w:rsidR="001E21C1">
        <w:fldChar w:fldCharType="separate"/>
      </w:r>
      <w:ins w:id="4288" w:author="JORGE CONTRERAS ORTIZ" w:date="2021-09-08T21:58:00Z">
        <w:r w:rsidR="007865AB" w:rsidRPr="00791D37">
          <w:t>CONFIGURACIÓN DE RED</w:t>
        </w:r>
      </w:ins>
      <w:ins w:id="4289" w:author="JORGE CONTRERAS ORTIZ" w:date="2021-09-07T17:04:00Z">
        <w:r w:rsidR="001E21C1">
          <w:fldChar w:fldCharType="end"/>
        </w:r>
      </w:ins>
      <w:del w:id="4290" w:author="JORGE CONTRERAS ORTIZ" w:date="2021-09-07T17:03:00Z">
        <w:r w:rsidRPr="00791D37" w:rsidDel="001E21C1">
          <w:delText>Permite seleccionar o desactivar este tipo de unión a la red cuando el sistema arranca.</w:delText>
        </w:r>
      </w:del>
    </w:p>
    <w:p w14:paraId="157A7EAF" w14:textId="0A42AB0E" w:rsidR="0014373A" w:rsidRDefault="0014373A">
      <w:pPr>
        <w:pStyle w:val="Prrafodelista"/>
        <w:rPr>
          <w:ins w:id="4291" w:author="JORGE CONTRERAS ORTIZ" w:date="2021-09-07T17:03:00Z"/>
        </w:rPr>
      </w:pPr>
    </w:p>
    <w:p w14:paraId="3AA8F6A7" w14:textId="77777777" w:rsidR="001E21C1" w:rsidRPr="00791D37" w:rsidRDefault="001E21C1">
      <w:pPr>
        <w:pStyle w:val="Prrafodelista"/>
        <w:pPrChange w:id="4292" w:author="JORGE CONTRERAS ORTIZ" w:date="2021-09-05T22:30:00Z">
          <w:pPr>
            <w:pStyle w:val="Prrafodelista"/>
            <w:numPr>
              <w:numId w:val="16"/>
            </w:numPr>
            <w:ind w:hanging="360"/>
          </w:pPr>
        </w:pPrChange>
      </w:pPr>
    </w:p>
    <w:p w14:paraId="2B861149" w14:textId="527A3B71" w:rsidR="0074559B" w:rsidRDefault="0074559B" w:rsidP="00791D37">
      <w:pPr>
        <w:pStyle w:val="Prrafodelista"/>
        <w:numPr>
          <w:ilvl w:val="1"/>
          <w:numId w:val="16"/>
        </w:numPr>
        <w:rPr>
          <w:ins w:id="4293" w:author="JORGE CONTRERAS ORTIZ" w:date="2021-09-05T22:28:00Z"/>
        </w:rPr>
      </w:pPr>
      <w:r w:rsidRPr="00791D37">
        <w:rPr>
          <w:b/>
          <w:bCs/>
        </w:rPr>
        <w:lastRenderedPageBreak/>
        <w:t xml:space="preserve">Activando </w:t>
      </w:r>
      <w:r w:rsidRPr="00791D37">
        <w:t xml:space="preserve"> </w:t>
      </w:r>
      <w:ins w:id="4294" w:author="JORGE CONTRERAS ORTIZ" w:date="2021-09-07T17:04:00Z">
        <w:r w:rsidR="001E21C1" w:rsidRPr="00791D37">
          <w:t xml:space="preserve">este modo los parámetros a configurar de la red serán </w:t>
        </w:r>
        <w:r w:rsidR="001E21C1">
          <w:t xml:space="preserve">los mostrados a continuación en </w:t>
        </w:r>
      </w:ins>
      <w:ins w:id="4295" w:author="JORGE CONTRERAS ORTIZ" w:date="2021-09-07T17:05:00Z">
        <w:r w:rsidR="001E21C1">
          <w:fldChar w:fldCharType="begin"/>
        </w:r>
        <w:r w:rsidR="001E21C1">
          <w:instrText xml:space="preserve"> REF _Ref81926726 \h </w:instrText>
        </w:r>
      </w:ins>
      <w:r w:rsidR="001E21C1">
        <w:fldChar w:fldCharType="separate"/>
      </w:r>
      <w:ins w:id="4296" w:author="JORGE CONTRERAS ORTIZ" w:date="2021-09-08T21:58:00Z">
        <w:r w:rsidR="007865AB" w:rsidRPr="001E2FD6">
          <w:t xml:space="preserve">Ilustración </w:t>
        </w:r>
        <w:r w:rsidR="007865AB">
          <w:rPr>
            <w:noProof/>
          </w:rPr>
          <w:t>14</w:t>
        </w:r>
      </w:ins>
      <w:ins w:id="4297" w:author="JORGE CONTRERAS ORTIZ" w:date="2021-09-07T17:05:00Z">
        <w:r w:rsidR="001E21C1">
          <w:fldChar w:fldCharType="end"/>
        </w:r>
      </w:ins>
      <w:ins w:id="4298" w:author="JORGE CONTRERAS ORTIZ" w:date="2021-09-07T17:04:00Z">
        <w:r w:rsidR="001E21C1">
          <w:t>, siendo todos de obligatoria configuración, tal como se detalla</w:t>
        </w:r>
      </w:ins>
      <w:ins w:id="4299" w:author="JORGE CONTRERAS ORTIZ" w:date="2021-09-08T09:58:00Z">
        <w:r w:rsidR="00C301B3">
          <w:t>rá</w:t>
        </w:r>
      </w:ins>
      <w:ins w:id="4300" w:author="JORGE CONTRERAS ORTIZ" w:date="2021-09-07T17:04:00Z">
        <w:r w:rsidR="001E21C1">
          <w:t xml:space="preserve"> en </w:t>
        </w:r>
        <w:r w:rsidR="001E21C1">
          <w:fldChar w:fldCharType="begin"/>
        </w:r>
        <w:r w:rsidR="001E21C1">
          <w:instrText xml:space="preserve"> REF _Ref81926703 \w \h </w:instrText>
        </w:r>
      </w:ins>
      <w:r w:rsidR="001E21C1">
        <w:fldChar w:fldCharType="separate"/>
      </w:r>
      <w:ins w:id="4301" w:author="JORGE CONTRERAS ORTIZ" w:date="2021-09-08T21:58:00Z">
        <w:r w:rsidR="007865AB">
          <w:t>3.3.3.2</w:t>
        </w:r>
      </w:ins>
      <w:ins w:id="4302" w:author="JORGE CONTRERAS ORTIZ" w:date="2021-09-07T17:04:00Z">
        <w:r w:rsidR="001E21C1">
          <w:fldChar w:fldCharType="end"/>
        </w:r>
        <w:r w:rsidR="001E21C1">
          <w:t xml:space="preserve"> </w:t>
        </w:r>
        <w:r w:rsidR="001E21C1">
          <w:fldChar w:fldCharType="begin"/>
        </w:r>
        <w:r w:rsidR="001E21C1">
          <w:instrText xml:space="preserve"> REF _Ref81926709 \h </w:instrText>
        </w:r>
      </w:ins>
      <w:r w:rsidR="001E21C1">
        <w:fldChar w:fldCharType="separate"/>
      </w:r>
      <w:ins w:id="4303" w:author="JORGE CONTRERAS ORTIZ" w:date="2021-09-08T21:58:00Z">
        <w:r w:rsidR="007865AB" w:rsidRPr="007865AB">
          <w:rPr>
            <w:rPrChange w:id="4304" w:author="JORGE CONTRERAS ORTIZ" w:date="2021-09-08T21:58:00Z">
              <w:rPr>
                <w:lang w:val="en-US"/>
              </w:rPr>
            </w:rPrChange>
          </w:rPr>
          <w:t>MODO OUT-OF-BAND COMMISSIONING ACTIVADO</w:t>
        </w:r>
      </w:ins>
      <w:ins w:id="4305" w:author="JORGE CONTRERAS ORTIZ" w:date="2021-09-07T17:04:00Z">
        <w:r w:rsidR="001E21C1">
          <w:fldChar w:fldCharType="end"/>
        </w:r>
      </w:ins>
      <w:del w:id="4306" w:author="JORGE CONTRERAS ORTIZ" w:date="2021-09-07T17:04:00Z">
        <w:r w:rsidRPr="00791D37" w:rsidDel="001E21C1">
          <w:delText>este modo los parámetros a configurar de la red serán los mostrados en la siguiente imagen</w:delText>
        </w:r>
      </w:del>
      <w:r w:rsidRPr="00791D37">
        <w:t>:</w:t>
      </w:r>
    </w:p>
    <w:p w14:paraId="651CC011" w14:textId="77F01654" w:rsidR="0014373A" w:rsidRDefault="0014373A" w:rsidP="0014373A">
      <w:pPr>
        <w:rPr>
          <w:ins w:id="4307" w:author="JORGE CONTRERAS ORTIZ" w:date="2021-09-05T22:28:00Z"/>
        </w:rPr>
      </w:pPr>
      <w:r w:rsidRPr="00791D37">
        <w:rPr>
          <w:noProof/>
        </w:rPr>
        <w:drawing>
          <wp:anchor distT="0" distB="0" distL="114300" distR="114300" simplePos="0" relativeHeight="251662336" behindDoc="1" locked="0" layoutInCell="1" allowOverlap="1" wp14:anchorId="569CF8C2" wp14:editId="0989BD99">
            <wp:simplePos x="0" y="0"/>
            <wp:positionH relativeFrom="margin">
              <wp:posOffset>169545</wp:posOffset>
            </wp:positionH>
            <wp:positionV relativeFrom="paragraph">
              <wp:posOffset>284480</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1D37">
        <w:rPr>
          <w:noProof/>
        </w:rPr>
        <mc:AlternateContent>
          <mc:Choice Requires="wps">
            <w:drawing>
              <wp:anchor distT="0" distB="0" distL="114300" distR="114300" simplePos="0" relativeHeight="251664384" behindDoc="1" locked="0" layoutInCell="1" allowOverlap="1" wp14:anchorId="54141516" wp14:editId="0ECB0F85">
                <wp:simplePos x="0" y="0"/>
                <wp:positionH relativeFrom="column">
                  <wp:posOffset>169545</wp:posOffset>
                </wp:positionH>
                <wp:positionV relativeFrom="paragraph">
                  <wp:posOffset>2459680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DD1768E" w14:textId="3CB36B61" w:rsidR="0074559B" w:rsidRPr="006242EF" w:rsidRDefault="0074559B" w:rsidP="006242EF">
                            <w:pPr>
                              <w:pStyle w:val="Descripcin"/>
                              <w:jc w:val="center"/>
                            </w:pPr>
                            <w:bookmarkStart w:id="4308" w:name="_Ref81926726"/>
                            <w:bookmarkStart w:id="4309" w:name="_Toc81499590"/>
                            <w:bookmarkStart w:id="4310" w:name="_Toc81499825"/>
                            <w:bookmarkStart w:id="4311" w:name="_Toc82030960"/>
                            <w:r w:rsidRPr="001E2FD6">
                              <w:t xml:space="preserve">Ilustración </w:t>
                            </w:r>
                            <w:r w:rsidRPr="006242EF">
                              <w:fldChar w:fldCharType="begin"/>
                            </w:r>
                            <w:r w:rsidRPr="001E2FD6">
                              <w:instrText xml:space="preserve"> SEQ Ilustración \* ARABIC </w:instrText>
                            </w:r>
                            <w:r w:rsidRPr="006242EF">
                              <w:fldChar w:fldCharType="separate"/>
                            </w:r>
                            <w:r w:rsidR="00770F63">
                              <w:rPr>
                                <w:noProof/>
                              </w:rPr>
                              <w:t>14</w:t>
                            </w:r>
                            <w:r w:rsidRPr="006242EF">
                              <w:fldChar w:fldCharType="end"/>
                            </w:r>
                            <w:bookmarkEnd w:id="4308"/>
                            <w:r w:rsidRPr="001E2FD6">
                              <w:t xml:space="preserve"> Parámetros a configurar con Out-of-band Commissioning Activado</w:t>
                            </w:r>
                            <w:bookmarkEnd w:id="4309"/>
                            <w:bookmarkEnd w:id="4310"/>
                            <w:bookmarkEnd w:id="4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41516" id="Cuadro de texto 49" o:spid="_x0000_s1027" type="#_x0000_t202" style="position:absolute;left:0;text-align:left;margin-left:13.35pt;margin-top:193.7pt;width:425.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" stroked="f">
                <v:textbox style="mso-fit-shape-to-text:t" inset="0,0,0,0">
                  <w:txbxContent>
                    <w:p w14:paraId="3DD1768E" w14:textId="3CB36B61" w:rsidR="0074559B" w:rsidRPr="006242EF" w:rsidRDefault="0074559B" w:rsidP="006242EF">
                      <w:pPr>
                        <w:pStyle w:val="Descripcin"/>
                        <w:jc w:val="center"/>
                      </w:pPr>
                      <w:bookmarkStart w:id="4312" w:name="_Ref81926726"/>
                      <w:bookmarkStart w:id="4313" w:name="_Toc81499590"/>
                      <w:bookmarkStart w:id="4314" w:name="_Toc81499825"/>
                      <w:bookmarkStart w:id="4315" w:name="_Toc82030960"/>
                      <w:r w:rsidRPr="001E2FD6">
                        <w:t xml:space="preserve">Ilustración </w:t>
                      </w:r>
                      <w:r w:rsidRPr="006242EF">
                        <w:fldChar w:fldCharType="begin"/>
                      </w:r>
                      <w:r w:rsidRPr="001E2FD6">
                        <w:instrText xml:space="preserve"> SEQ Ilustración \* ARABIC </w:instrText>
                      </w:r>
                      <w:r w:rsidRPr="006242EF">
                        <w:fldChar w:fldCharType="separate"/>
                      </w:r>
                      <w:r w:rsidR="00770F63">
                        <w:rPr>
                          <w:noProof/>
                        </w:rPr>
                        <w:t>14</w:t>
                      </w:r>
                      <w:r w:rsidRPr="006242EF">
                        <w:fldChar w:fldCharType="end"/>
                      </w:r>
                      <w:bookmarkEnd w:id="4312"/>
                      <w:r w:rsidRPr="001E2FD6">
                        <w:t xml:space="preserve"> Parámetros a configurar con Out-of-band Commissioning Activado</w:t>
                      </w:r>
                      <w:bookmarkEnd w:id="4313"/>
                      <w:bookmarkEnd w:id="4314"/>
                      <w:bookmarkEnd w:id="4315"/>
                    </w:p>
                  </w:txbxContent>
                </v:textbox>
                <w10:wrap type="tight"/>
              </v:shape>
            </w:pict>
          </mc:Fallback>
        </mc:AlternateContent>
      </w:r>
    </w:p>
    <w:p w14:paraId="1D76B662" w14:textId="3CFAFEA4" w:rsidR="0014373A" w:rsidDel="0014373A" w:rsidRDefault="0014373A" w:rsidP="0014373A">
      <w:pPr>
        <w:pStyle w:val="Prrafodelista"/>
        <w:ind w:left="1440"/>
        <w:rPr>
          <w:del w:id="4316" w:author="JORGE CONTRERAS ORTIZ" w:date="2021-09-05T22:30:00Z"/>
        </w:rPr>
      </w:pPr>
    </w:p>
    <w:p w14:paraId="5151D557" w14:textId="72EB03BA" w:rsidR="0074559B" w:rsidRPr="00791D37" w:rsidDel="0014373A" w:rsidRDefault="0074559B" w:rsidP="00791D37">
      <w:pPr>
        <w:rPr>
          <w:del w:id="4317" w:author="JORGE CONTRERAS ORTIZ" w:date="2021-09-05T22:30:00Z"/>
        </w:rPr>
      </w:pPr>
    </w:p>
    <w:p w14:paraId="58B72AC6" w14:textId="77777777" w:rsidR="0014373A" w:rsidRPr="0014373A" w:rsidRDefault="0014373A">
      <w:pPr>
        <w:pStyle w:val="Prrafodelista"/>
        <w:ind w:left="1440"/>
        <w:rPr>
          <w:ins w:id="4318" w:author="JORGE CONTRERAS ORTIZ" w:date="2021-09-05T22:29:00Z"/>
          <w:rPrChange w:id="4319" w:author="JORGE CONTRERAS ORTIZ" w:date="2021-09-05T22:29:00Z">
            <w:rPr>
              <w:ins w:id="4320" w:author="JORGE CONTRERAS ORTIZ" w:date="2021-09-05T22:29:00Z"/>
              <w:b/>
              <w:bCs/>
            </w:rPr>
          </w:rPrChange>
        </w:rPr>
        <w:pPrChange w:id="4321" w:author="JORGE CONTRERAS ORTIZ" w:date="2021-09-05T22:29:00Z">
          <w:pPr>
            <w:pStyle w:val="Prrafodelista"/>
            <w:numPr>
              <w:ilvl w:val="1"/>
              <w:numId w:val="16"/>
            </w:numPr>
            <w:ind w:left="1440" w:hanging="360"/>
          </w:pPr>
        </w:pPrChange>
      </w:pPr>
    </w:p>
    <w:p w14:paraId="5171437C" w14:textId="40B7D01F" w:rsidR="0014373A" w:rsidRDefault="008F301F">
      <w:pPr>
        <w:pStyle w:val="Prrafodelista"/>
        <w:numPr>
          <w:ilvl w:val="1"/>
          <w:numId w:val="16"/>
        </w:numPr>
        <w:rPr>
          <w:ins w:id="4322" w:author="JORGE CONTRERAS ORTIZ" w:date="2021-09-04T12:07:00Z"/>
        </w:rPr>
      </w:pPr>
      <w:del w:id="4323" w:author="JORGE CONTRERAS ORTIZ" w:date="2021-09-04T12:06:00Z">
        <w:r w:rsidRPr="00791D37" w:rsidDel="008F301F">
          <w:rPr>
            <w:noProof/>
          </w:rPr>
          <w:drawing>
            <wp:inline distT="0" distB="0" distL="0" distR="0" wp14:anchorId="088BC01E" wp14:editId="1A79E75D">
              <wp:extent cx="5400675" cy="1783715"/>
              <wp:effectExtent l="0" t="0" r="9525" b="698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del>
      <w:ins w:id="4324" w:author="JORGE CONTRERAS ORTIZ" w:date="2021-09-07T17:05:00Z">
        <w:r w:rsidR="001E21C1" w:rsidRPr="001E21C1">
          <w:rPr>
            <w:b/>
            <w:bCs/>
          </w:rPr>
          <w:t xml:space="preserve">Desactivando </w:t>
        </w:r>
        <w:r w:rsidR="001E21C1" w:rsidRPr="00791D37">
          <w:t xml:space="preserve">esta opción, </w:t>
        </w:r>
        <w:r w:rsidR="001E21C1">
          <w:t>el Border Router buscará la red de la manera detallada en ,</w:t>
        </w:r>
        <w:r w:rsidR="001E21C1" w:rsidRPr="00791D37">
          <w:t>los parámetros a configurar serán</w:t>
        </w:r>
        <w:r w:rsidR="001E21C1">
          <w:t xml:space="preserve"> los mostrados en</w:t>
        </w:r>
      </w:ins>
      <w:ins w:id="4325" w:author="JORGE CONTRERAS ORTIZ" w:date="2021-09-07T17:06:00Z">
        <w:r w:rsidR="001E21C1">
          <w:t xml:space="preserve"> </w:t>
        </w:r>
        <w:r w:rsidR="001E21C1">
          <w:fldChar w:fldCharType="begin"/>
        </w:r>
        <w:r w:rsidR="001E21C1">
          <w:instrText xml:space="preserve"> REF _Ref81926804 \h </w:instrText>
        </w:r>
      </w:ins>
      <w:r w:rsidR="001E21C1">
        <w:fldChar w:fldCharType="separate"/>
      </w:r>
      <w:ins w:id="4326" w:author="JORGE CONTRERAS ORTIZ" w:date="2021-09-08T21:58:00Z">
        <w:r w:rsidR="007865AB" w:rsidRPr="001E2FD6">
          <w:t xml:space="preserve">Ilustración </w:t>
        </w:r>
        <w:r w:rsidR="007865AB">
          <w:rPr>
            <w:noProof/>
          </w:rPr>
          <w:t>15</w:t>
        </w:r>
      </w:ins>
      <w:ins w:id="4327" w:author="JORGE CONTRERAS ORTIZ" w:date="2021-09-07T17:06:00Z">
        <w:r w:rsidR="001E21C1">
          <w:fldChar w:fldCharType="end"/>
        </w:r>
      </w:ins>
      <w:ins w:id="4328" w:author="JORGE CONTRERAS ORTIZ" w:date="2021-09-07T17:05:00Z">
        <w:r w:rsidR="001E21C1">
          <w:t>, siendo el Rol, la única configuración indispensable para el arranque del Border Router, tal como se detalla</w:t>
        </w:r>
      </w:ins>
      <w:ins w:id="4329" w:author="JORGE CONTRERAS ORTIZ" w:date="2021-09-08T09:58:00Z">
        <w:r w:rsidR="00C301B3">
          <w:t>rá</w:t>
        </w:r>
      </w:ins>
      <w:ins w:id="4330" w:author="JORGE CONTRERAS ORTIZ" w:date="2021-09-07T17:05:00Z">
        <w:r w:rsidR="001E21C1">
          <w:t xml:space="preserve"> en </w:t>
        </w:r>
        <w:r w:rsidR="001E21C1">
          <w:fldChar w:fldCharType="begin"/>
        </w:r>
        <w:r w:rsidR="001E21C1">
          <w:instrText xml:space="preserve"> REF _Ref81926766 \w \h </w:instrText>
        </w:r>
      </w:ins>
      <w:r w:rsidR="001E21C1">
        <w:fldChar w:fldCharType="separate"/>
      </w:r>
      <w:ins w:id="4331" w:author="JORGE CONTRERAS ORTIZ" w:date="2021-09-08T21:58:00Z">
        <w:r w:rsidR="007865AB">
          <w:t>3.3.3.1</w:t>
        </w:r>
      </w:ins>
      <w:ins w:id="4332" w:author="JORGE CONTRERAS ORTIZ" w:date="2021-09-07T17:05:00Z">
        <w:r w:rsidR="001E21C1">
          <w:fldChar w:fldCharType="end"/>
        </w:r>
        <w:r w:rsidR="001E21C1">
          <w:t xml:space="preserve"> </w:t>
        </w:r>
        <w:r w:rsidR="001E21C1">
          <w:fldChar w:fldCharType="begin"/>
        </w:r>
        <w:r w:rsidR="001E21C1">
          <w:instrText xml:space="preserve"> REF _Ref81926770 \h </w:instrText>
        </w:r>
      </w:ins>
      <w:r w:rsidR="001E21C1">
        <w:fldChar w:fldCharType="separate"/>
      </w:r>
      <w:ins w:id="4333" w:author="JORGE CONTRERAS ORTIZ" w:date="2021-09-08T21:58:00Z">
        <w:r w:rsidR="007865AB" w:rsidRPr="007865AB">
          <w:rPr>
            <w:rPrChange w:id="4334" w:author="JORGE CONTRERAS ORTIZ" w:date="2021-09-08T21:58:00Z">
              <w:rPr>
                <w:lang w:val="en-US"/>
              </w:rPr>
            </w:rPrChange>
          </w:rPr>
          <w:t>MODO OUT-OF-BAND COMMISSIONING DESACTIVADO</w:t>
        </w:r>
      </w:ins>
      <w:ins w:id="4335" w:author="JORGE CONTRERAS ORTIZ" w:date="2021-09-07T17:05:00Z">
        <w:r w:rsidR="001E21C1">
          <w:fldChar w:fldCharType="end"/>
        </w:r>
        <w:r w:rsidR="001E21C1" w:rsidRPr="00791D37">
          <w:t>:</w:t>
        </w:r>
      </w:ins>
      <w:del w:id="4336" w:author="JORGE CONTRERAS ORTIZ" w:date="2021-09-07T17:05:00Z">
        <w:r w:rsidR="0074559B" w:rsidRPr="001E21C1" w:rsidDel="001E21C1">
          <w:rPr>
            <w:b/>
            <w:bCs/>
          </w:rPr>
          <w:delText xml:space="preserve">Desactivando </w:delText>
        </w:r>
        <w:r w:rsidR="0074559B" w:rsidRPr="00791D37" w:rsidDel="001E21C1">
          <w:delText>esta opción, los parámetros a configurar serán</w:delText>
        </w:r>
      </w:del>
      <w:del w:id="4337" w:author="JORGE CONTRERAS ORTIZ" w:date="2021-09-07T17:06:00Z">
        <w:r w:rsidR="0074559B" w:rsidRPr="00791D37" w:rsidDel="001E21C1">
          <w:delText>:</w:delText>
        </w:r>
      </w:del>
    </w:p>
    <w:p w14:paraId="111ABC2D" w14:textId="45680DA2" w:rsidR="008F301F" w:rsidRDefault="008F301F">
      <w:pPr>
        <w:pStyle w:val="Prrafodelista"/>
        <w:rPr>
          <w:ins w:id="4338" w:author="JORGE CONTRERAS ORTIZ" w:date="2021-09-04T12:07:00Z"/>
        </w:rPr>
        <w:pPrChange w:id="4339" w:author="JORGE CONTRERAS ORTIZ" w:date="2021-09-04T12:07:00Z">
          <w:pPr>
            <w:pStyle w:val="Prrafodelista"/>
            <w:numPr>
              <w:ilvl w:val="1"/>
              <w:numId w:val="16"/>
            </w:numPr>
            <w:ind w:left="1440" w:hanging="360"/>
          </w:pPr>
        </w:pPrChange>
      </w:pPr>
    </w:p>
    <w:p w14:paraId="1A9CEC1C" w14:textId="0859ED68" w:rsidR="008F301F" w:rsidRDefault="008F301F">
      <w:pPr>
        <w:rPr>
          <w:ins w:id="4340" w:author="JORGE CONTRERAS ORTIZ" w:date="2021-09-04T12:07:00Z"/>
        </w:rPr>
        <w:pPrChange w:id="4341" w:author="JORGE CONTRERAS ORTIZ" w:date="2021-09-04T12:07:00Z">
          <w:pPr>
            <w:pStyle w:val="Prrafodelista"/>
            <w:numPr>
              <w:ilvl w:val="1"/>
              <w:numId w:val="16"/>
            </w:numPr>
            <w:ind w:left="1440" w:hanging="360"/>
          </w:pPr>
        </w:pPrChange>
      </w:pPr>
      <w:r w:rsidRPr="00791D37">
        <w:rPr>
          <w:noProof/>
        </w:rPr>
        <mc:AlternateContent>
          <mc:Choice Requires="wps">
            <w:drawing>
              <wp:anchor distT="0" distB="0" distL="114300" distR="114300" simplePos="0" relativeHeight="251665408" behindDoc="0" locked="0" layoutInCell="1" allowOverlap="1" wp14:anchorId="20DA5045" wp14:editId="33CA68D1">
                <wp:simplePos x="0" y="0"/>
                <wp:positionH relativeFrom="margin">
                  <wp:posOffset>79375</wp:posOffset>
                </wp:positionH>
                <wp:positionV relativeFrom="paragraph">
                  <wp:posOffset>1839595</wp:posOffset>
                </wp:positionV>
                <wp:extent cx="5400675" cy="635"/>
                <wp:effectExtent l="0" t="0" r="9525" b="825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C5C2888" w14:textId="22F01548" w:rsidR="0074559B" w:rsidRPr="006242EF" w:rsidRDefault="0074559B" w:rsidP="006242EF">
                            <w:pPr>
                              <w:pStyle w:val="Descripcin"/>
                              <w:jc w:val="center"/>
                            </w:pPr>
                            <w:bookmarkStart w:id="4342" w:name="_Ref81926804"/>
                            <w:bookmarkStart w:id="4343" w:name="_Toc81499591"/>
                            <w:bookmarkStart w:id="4344" w:name="_Toc81499826"/>
                            <w:bookmarkStart w:id="4345" w:name="_Toc82030961"/>
                            <w:r w:rsidRPr="001E2FD6">
                              <w:t xml:space="preserve">Ilustración </w:t>
                            </w:r>
                            <w:r w:rsidRPr="006242EF">
                              <w:fldChar w:fldCharType="begin"/>
                            </w:r>
                            <w:r w:rsidRPr="001E2FD6">
                              <w:instrText xml:space="preserve"> SEQ Ilustración \* ARABIC </w:instrText>
                            </w:r>
                            <w:r w:rsidRPr="006242EF">
                              <w:fldChar w:fldCharType="separate"/>
                            </w:r>
                            <w:r w:rsidR="00770F63">
                              <w:rPr>
                                <w:noProof/>
                              </w:rPr>
                              <w:t>15</w:t>
                            </w:r>
                            <w:r w:rsidRPr="006242EF">
                              <w:fldChar w:fldCharType="end"/>
                            </w:r>
                            <w:bookmarkEnd w:id="4342"/>
                            <w:r w:rsidRPr="001E2FD6">
                              <w:t xml:space="preserve"> Parámetros a configurar con Out-of-band Commissioning Desactivado</w:t>
                            </w:r>
                            <w:bookmarkEnd w:id="4343"/>
                            <w:bookmarkEnd w:id="4344"/>
                            <w:bookmarkEnd w:id="4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A5045" id="Cuadro de texto 50" o:spid="_x0000_s1028" type="#_x0000_t202" style="position:absolute;left:0;text-align:left;margin-left:6.25pt;margin-top:144.85pt;width:425.2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" stroked="f">
                <v:textbox style="mso-fit-shape-to-text:t" inset="0,0,0,0">
                  <w:txbxContent>
                    <w:p w14:paraId="3C5C2888" w14:textId="22F01548" w:rsidR="0074559B" w:rsidRPr="006242EF" w:rsidRDefault="0074559B" w:rsidP="006242EF">
                      <w:pPr>
                        <w:pStyle w:val="Descripcin"/>
                        <w:jc w:val="center"/>
                      </w:pPr>
                      <w:bookmarkStart w:id="4346" w:name="_Ref81926804"/>
                      <w:bookmarkStart w:id="4347" w:name="_Toc81499591"/>
                      <w:bookmarkStart w:id="4348" w:name="_Toc81499826"/>
                      <w:bookmarkStart w:id="4349" w:name="_Toc82030961"/>
                      <w:r w:rsidRPr="001E2FD6">
                        <w:t xml:space="preserve">Ilustración </w:t>
                      </w:r>
                      <w:r w:rsidRPr="006242EF">
                        <w:fldChar w:fldCharType="begin"/>
                      </w:r>
                      <w:r w:rsidRPr="001E2FD6">
                        <w:instrText xml:space="preserve"> SEQ Ilustración \* ARABIC </w:instrText>
                      </w:r>
                      <w:r w:rsidRPr="006242EF">
                        <w:fldChar w:fldCharType="separate"/>
                      </w:r>
                      <w:r w:rsidR="00770F63">
                        <w:rPr>
                          <w:noProof/>
                        </w:rPr>
                        <w:t>15</w:t>
                      </w:r>
                      <w:r w:rsidRPr="006242EF">
                        <w:fldChar w:fldCharType="end"/>
                      </w:r>
                      <w:bookmarkEnd w:id="4346"/>
                      <w:r w:rsidRPr="001E2FD6">
                        <w:t xml:space="preserve"> Parámetros a configurar con Out-of-band Commissioning Desactivado</w:t>
                      </w:r>
                      <w:bookmarkEnd w:id="4347"/>
                      <w:bookmarkEnd w:id="4348"/>
                      <w:bookmarkEnd w:id="4349"/>
                    </w:p>
                  </w:txbxContent>
                </v:textbox>
                <w10:wrap type="square" anchorx="margin"/>
              </v:shape>
            </w:pict>
          </mc:Fallback>
        </mc:AlternateContent>
      </w:r>
      <w:ins w:id="4350" w:author="JORGE CONTRERAS ORTIZ" w:date="2021-09-04T12:07:00Z">
        <w:r w:rsidRPr="00791D37">
          <w:rPr>
            <w:noProof/>
          </w:rPr>
          <w:drawing>
            <wp:inline distT="0" distB="0" distL="0" distR="0" wp14:anchorId="1C8898DD" wp14:editId="74BFBA13">
              <wp:extent cx="5400675" cy="1783715"/>
              <wp:effectExtent l="0" t="0" r="9525" b="6985"/>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ins>
    </w:p>
    <w:p w14:paraId="6458142C" w14:textId="0EB8710E" w:rsidR="008F301F" w:rsidDel="00593FA6" w:rsidRDefault="008F301F" w:rsidP="00791D37">
      <w:pPr>
        <w:rPr>
          <w:del w:id="4351" w:author="JORGE CONTRERAS ORTIZ" w:date="2021-09-04T12:08:00Z"/>
        </w:rPr>
      </w:pPr>
    </w:p>
    <w:p w14:paraId="58CEA8A2" w14:textId="58645EA8" w:rsidR="0074559B" w:rsidRPr="00791D37" w:rsidDel="008F301F" w:rsidRDefault="0074559B" w:rsidP="00791D37">
      <w:pPr>
        <w:rPr>
          <w:del w:id="4352" w:author="JORGE CONTRERAS ORTIZ" w:date="2021-09-04T12:08:00Z"/>
        </w:rPr>
      </w:pPr>
    </w:p>
    <w:p w14:paraId="0B2845FE" w14:textId="77777777" w:rsidR="0074559B" w:rsidRPr="00791D37" w:rsidRDefault="0074559B" w:rsidP="00791D37"/>
    <w:p w14:paraId="25AE8610" w14:textId="1D3DA46F" w:rsidR="0074559B" w:rsidRPr="00791D37" w:rsidRDefault="00593FA6" w:rsidP="00FE1EC4">
      <w:pPr>
        <w:pStyle w:val="Ttulo6"/>
      </w:pPr>
      <w:bookmarkStart w:id="4353" w:name="_Toc82012149"/>
      <w:bookmarkStart w:id="4354" w:name="_Toc82024976"/>
      <w:bookmarkStart w:id="4355" w:name="_Toc82030821"/>
      <w:r w:rsidRPr="00791D37">
        <w:t>BACKBONE ROUTER SERVER (BBR).</w:t>
      </w:r>
      <w:bookmarkEnd w:id="4353"/>
      <w:bookmarkEnd w:id="4354"/>
      <w:bookmarkEnd w:id="4355"/>
    </w:p>
    <w:p w14:paraId="3359DBE6" w14:textId="77777777" w:rsidR="0074559B" w:rsidRPr="00791D37" w:rsidRDefault="0074559B" w:rsidP="00791D37"/>
    <w:p w14:paraId="1955C6FF" w14:textId="194AD29C" w:rsidR="0074559B" w:rsidRPr="00791D37" w:rsidRDefault="0074559B" w:rsidP="00791D37">
      <w:r w:rsidRPr="00791D37">
        <w:t>Da la posibilidad de habilitar o deshabilitar la función BBR</w:t>
      </w:r>
      <w:ins w:id="4356" w:author="JORGE CONTRERAS ORTIZ" w:date="2021-09-07T17:07:00Z">
        <w:r w:rsidR="001E21C1">
          <w:t xml:space="preserve">, </w:t>
        </w:r>
      </w:ins>
      <w:ins w:id="4357" w:author="JORGE CONTRERAS ORTIZ" w:date="2021-09-07T17:08:00Z">
        <w:r w:rsidR="001E21C1">
          <w:t xml:space="preserve">dotando </w:t>
        </w:r>
      </w:ins>
      <w:ins w:id="4358" w:author="JORGE CONTRERAS ORTIZ" w:date="2021-09-07T17:09:00Z">
        <w:r w:rsidR="001E21C1">
          <w:t>al BR del servicio DUA, el cuál detecta duplicaciones de direcciones en los dispositivos</w:t>
        </w:r>
      </w:ins>
      <w:r w:rsidRPr="00791D37">
        <w:t>. De igual manera, el administrador de la red podrá configurar los parámetros específicos que usará el Servidor del Border Router</w:t>
      </w:r>
      <w:ins w:id="4359" w:author="JORGE CONTRERAS ORTIZ" w:date="2021-09-08T23:28:00Z">
        <w:r w:rsidR="00EE7043">
          <w:t>.</w:t>
        </w:r>
      </w:ins>
    </w:p>
    <w:p w14:paraId="0ABFE035" w14:textId="77777777" w:rsidR="0074559B" w:rsidRPr="00791D37" w:rsidRDefault="0074559B" w:rsidP="00791D37">
      <w:r w:rsidRPr="00791D37">
        <w:t>.</w:t>
      </w:r>
      <w:r w:rsidRPr="00791D37">
        <w:br w:type="page"/>
      </w:r>
    </w:p>
    <w:p w14:paraId="7E09143D" w14:textId="145790BE" w:rsidR="0074559B" w:rsidRPr="00791D37" w:rsidRDefault="00593FA6" w:rsidP="00FE1EC4">
      <w:pPr>
        <w:pStyle w:val="Ttulo6"/>
      </w:pPr>
      <w:bookmarkStart w:id="4360" w:name="_Toc82012150"/>
      <w:bookmarkStart w:id="4361" w:name="_Toc82024977"/>
      <w:bookmarkStart w:id="4362" w:name="_Toc82030822"/>
      <w:r w:rsidRPr="00791D37">
        <w:lastRenderedPageBreak/>
        <w:t>PREFIJO DE RED (NETWORK PREFIX)</w:t>
      </w:r>
      <w:bookmarkEnd w:id="4360"/>
      <w:bookmarkEnd w:id="4361"/>
      <w:bookmarkEnd w:id="4362"/>
    </w:p>
    <w:p w14:paraId="3D5A50D6" w14:textId="77777777" w:rsidR="0074559B" w:rsidRPr="00791D37" w:rsidRDefault="0074559B" w:rsidP="00791D37"/>
    <w:p w14:paraId="0FCB46CB" w14:textId="13861D22" w:rsidR="00C22C47" w:rsidRDefault="0074559B" w:rsidP="00791D37">
      <w:pPr>
        <w:rPr>
          <w:ins w:id="4363" w:author="JORGE CONTRERAS ORTIZ" w:date="2021-09-07T17:25:00Z"/>
        </w:rPr>
      </w:pPr>
      <w:r w:rsidRPr="00791D37">
        <w:t xml:space="preserve">Esta opción activa la configuración manual del prefijo de la </w:t>
      </w:r>
      <w:del w:id="4364" w:author="JORGE CONTRERAS ORTIZ" w:date="2021-09-07T17:25:00Z">
        <w:r w:rsidRPr="00791D37" w:rsidDel="00C22C47">
          <w:delText xml:space="preserve">red, </w:delText>
        </w:r>
      </w:del>
      <w:ins w:id="4365" w:author="JORGE CONTRERAS ORTIZ" w:date="2021-09-07T17:25:00Z">
        <w:r w:rsidR="00C22C47" w:rsidRPr="00791D37">
          <w:t>red,</w:t>
        </w:r>
        <w:r w:rsidR="00C22C47">
          <w:t xml:space="preserve"> </w:t>
        </w:r>
      </w:ins>
      <w:ins w:id="4366" w:author="JORGE CONTRERAS ORTIZ" w:date="2021-09-07T17:27:00Z">
        <w:r w:rsidR="00C22C47">
          <w:t>el cuál servirá como identificativo de la red en la dirección IPv6 de un nodo interno.</w:t>
        </w:r>
      </w:ins>
      <w:ins w:id="4367" w:author="JORGE CONTRERAS ORTIZ" w:date="2021-09-07T18:19:00Z">
        <w:r w:rsidR="009E7189">
          <w:t xml:space="preserve"> </w:t>
        </w:r>
      </w:ins>
      <w:del w:id="4368" w:author="JORGE CONTRERAS ORTIZ" w:date="2021-09-07T17:25:00Z">
        <w:r w:rsidRPr="00791D37" w:rsidDel="00C22C47">
          <w:delText>el cuál será usado en la red Thread</w:delText>
        </w:r>
      </w:del>
      <w:del w:id="4369" w:author="JORGE CONTRERAS ORTIZ" w:date="2021-09-07T17:27:00Z">
        <w:r w:rsidRPr="00791D37" w:rsidDel="00C22C47">
          <w:delText>.</w:delText>
        </w:r>
      </w:del>
      <w:del w:id="4370" w:author="JORGE CONTRERAS ORTIZ" w:date="2021-09-07T17:26:00Z">
        <w:r w:rsidRPr="00791D37" w:rsidDel="00C22C47">
          <w:delText xml:space="preserve"> </w:delText>
        </w:r>
      </w:del>
    </w:p>
    <w:p w14:paraId="4CDBF224" w14:textId="35B8BF00" w:rsidR="0074559B" w:rsidRDefault="009E7189" w:rsidP="00791D37">
      <w:pPr>
        <w:rPr>
          <w:ins w:id="4371" w:author="JORGE CONTRERAS ORTIZ" w:date="2021-09-05T22:30:00Z"/>
        </w:rPr>
      </w:pPr>
      <w:ins w:id="4372" w:author="JORGE CONTRERAS ORTIZ" w:date="2021-09-07T18:19:00Z">
        <w:r>
          <w:t xml:space="preserve">En la configuración del prefijo de red, tal como se </w:t>
        </w:r>
      </w:ins>
      <w:ins w:id="4373" w:author="JORGE CONTRERAS ORTIZ" w:date="2021-09-07T18:20:00Z">
        <w:r>
          <w:t xml:space="preserve">muestra en </w:t>
        </w:r>
        <w:r>
          <w:fldChar w:fldCharType="begin"/>
        </w:r>
        <w:r>
          <w:instrText xml:space="preserve"> REF _Ref81931227 \h </w:instrText>
        </w:r>
      </w:ins>
      <w:r>
        <w:fldChar w:fldCharType="separate"/>
      </w:r>
      <w:ins w:id="4374" w:author="JORGE CONTRERAS ORTIZ" w:date="2021-09-08T21:58:00Z">
        <w:r w:rsidR="007865AB" w:rsidRPr="00791D37">
          <w:t xml:space="preserve">Ilustración </w:t>
        </w:r>
        <w:r w:rsidR="007865AB">
          <w:rPr>
            <w:noProof/>
          </w:rPr>
          <w:t>19</w:t>
        </w:r>
      </w:ins>
      <w:ins w:id="4375" w:author="JORGE CONTRERAS ORTIZ" w:date="2021-09-07T18:20:00Z">
        <w:r>
          <w:fldChar w:fldCharType="end"/>
        </w:r>
        <w:r>
          <w:t xml:space="preserve">, </w:t>
        </w:r>
      </w:ins>
      <w:del w:id="4376" w:author="JORGE CONTRERAS ORTIZ" w:date="2021-09-07T18:20:00Z">
        <w:r w:rsidR="0074559B" w:rsidRPr="00791D37" w:rsidDel="009E7189">
          <w:delText>E</w:delText>
        </w:r>
      </w:del>
      <w:ins w:id="4377" w:author="JORGE CONTRERAS ORTIZ" w:date="2021-09-07T18:20:00Z">
        <w:r>
          <w:t>e</w:t>
        </w:r>
      </w:ins>
      <w:r w:rsidR="0074559B" w:rsidRPr="00791D37">
        <w:t xml:space="preserve">l usuario </w:t>
      </w:r>
      <w:del w:id="4378" w:author="JORGE CONTRERAS ORTIZ" w:date="2021-09-08T22:05:00Z">
        <w:r w:rsidR="0074559B" w:rsidRPr="00791D37" w:rsidDel="00686D7D">
          <w:delText xml:space="preserve">puede </w:delText>
        </w:r>
      </w:del>
      <w:ins w:id="4379" w:author="JORGE CONTRERAS ORTIZ" w:date="2021-09-08T22:05:00Z">
        <w:r w:rsidR="00686D7D">
          <w:t>podrá</w:t>
        </w:r>
        <w:r w:rsidR="00686D7D" w:rsidRPr="00791D37">
          <w:t xml:space="preserve"> </w:t>
        </w:r>
      </w:ins>
      <w:r w:rsidR="0074559B" w:rsidRPr="00791D37">
        <w:t xml:space="preserve">decidir entre diferentes opciones </w:t>
      </w:r>
      <w:del w:id="4380" w:author="JORGE CONTRERAS ORTIZ" w:date="2021-09-07T17:29:00Z">
        <w:r w:rsidR="0074559B" w:rsidRPr="00791D37" w:rsidDel="00C22C47">
          <w:delText>como será</w:delText>
        </w:r>
      </w:del>
      <w:ins w:id="4381" w:author="JORGE CONTRERAS ORTIZ" w:date="2021-09-07T17:29:00Z">
        <w:r w:rsidR="00C22C47">
          <w:t>el tipo de</w:t>
        </w:r>
      </w:ins>
      <w:del w:id="4382" w:author="JORGE CONTRERAS ORTIZ" w:date="2021-09-07T17:29:00Z">
        <w:r w:rsidR="0074559B" w:rsidRPr="00791D37" w:rsidDel="00C22C47">
          <w:delText xml:space="preserve"> el</w:delText>
        </w:r>
      </w:del>
      <w:r w:rsidR="0074559B" w:rsidRPr="00791D37">
        <w:t xml:space="preserve"> direccionamiento IPv6 de los nodos dentro de la red, como DHCP o SLAAC</w:t>
      </w:r>
      <w:ins w:id="4383" w:author="JORGE CONTRERAS ORTIZ" w:date="2021-09-07T18:20:00Z">
        <w:r>
          <w:t xml:space="preserve"> (desactivando DHCP)</w:t>
        </w:r>
      </w:ins>
      <w:r w:rsidR="0074559B" w:rsidRPr="00791D37">
        <w:t xml:space="preserve">. Si el BBR está activado, la opción de prefijo DUA será activada. </w:t>
      </w:r>
    </w:p>
    <w:p w14:paraId="5F0CAB93" w14:textId="77777777" w:rsidR="007C2C63" w:rsidRPr="00791D37" w:rsidRDefault="007C2C63" w:rsidP="00791D37"/>
    <w:p w14:paraId="2CE52519" w14:textId="77777777" w:rsidR="0074559B" w:rsidRPr="00791D37" w:rsidRDefault="0074559B" w:rsidP="00791D37">
      <w:pPr>
        <w:pStyle w:val="Textoindependiente"/>
      </w:pPr>
    </w:p>
    <w:p w14:paraId="6DCCF7A3" w14:textId="77777777" w:rsidR="0074559B" w:rsidRPr="00791D37" w:rsidRDefault="0074559B" w:rsidP="006242EF">
      <w:pPr>
        <w:pStyle w:val="Descripcin"/>
        <w:jc w:val="center"/>
      </w:pPr>
      <w:r w:rsidRPr="00791D37">
        <w:rPr>
          <w:noProof/>
        </w:rPr>
        <w:drawing>
          <wp:inline distT="0" distB="0" distL="0" distR="0" wp14:anchorId="204B9E08" wp14:editId="0FFA61F7">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39"/>
                    <a:stretch>
                      <a:fillRect/>
                    </a:stretch>
                  </pic:blipFill>
                  <pic:spPr>
                    <a:xfrm>
                      <a:off x="0" y="0"/>
                      <a:ext cx="5400040" cy="4656455"/>
                    </a:xfrm>
                    <a:prstGeom prst="rect">
                      <a:avLst/>
                    </a:prstGeom>
                  </pic:spPr>
                </pic:pic>
              </a:graphicData>
            </a:graphic>
          </wp:inline>
        </w:drawing>
      </w:r>
    </w:p>
    <w:p w14:paraId="6B4513F6" w14:textId="688D9164" w:rsidR="0074559B" w:rsidRPr="006242EF" w:rsidRDefault="0074559B" w:rsidP="006242EF">
      <w:pPr>
        <w:pStyle w:val="Descripcin"/>
        <w:jc w:val="center"/>
      </w:pPr>
      <w:bookmarkStart w:id="4384" w:name="_Ref81931227"/>
      <w:bookmarkStart w:id="4385" w:name="_Toc81499592"/>
      <w:bookmarkStart w:id="4386" w:name="_Toc81499827"/>
      <w:bookmarkStart w:id="4387" w:name="_Toc82030962"/>
      <w:r w:rsidRPr="00791D37">
        <w:t xml:space="preserve">Ilustración </w:t>
      </w:r>
      <w:r w:rsidRPr="006242EF">
        <w:fldChar w:fldCharType="begin"/>
      </w:r>
      <w:r w:rsidRPr="00791D37">
        <w:instrText xml:space="preserve"> SEQ Ilustración \* ARABIC </w:instrText>
      </w:r>
      <w:r w:rsidRPr="006242EF">
        <w:fldChar w:fldCharType="separate"/>
      </w:r>
      <w:ins w:id="4388" w:author="JORGE CONTRERAS ORTIZ" w:date="2021-09-08T21:58:00Z">
        <w:r w:rsidR="007865AB">
          <w:rPr>
            <w:noProof/>
          </w:rPr>
          <w:t>19</w:t>
        </w:r>
      </w:ins>
      <w:del w:id="4389" w:author="JORGE CONTRERAS ORTIZ" w:date="2021-09-08T20:16:00Z">
        <w:r w:rsidR="00770F63" w:rsidDel="00782941">
          <w:rPr>
            <w:noProof/>
          </w:rPr>
          <w:delText>16</w:delText>
        </w:r>
      </w:del>
      <w:r w:rsidRPr="006242EF">
        <w:fldChar w:fldCharType="end"/>
      </w:r>
      <w:bookmarkEnd w:id="4384"/>
      <w:r w:rsidRPr="00791D37">
        <w:t xml:space="preserve"> Configuración Prefijo de Red</w:t>
      </w:r>
      <w:bookmarkEnd w:id="4385"/>
      <w:bookmarkEnd w:id="4386"/>
      <w:bookmarkEnd w:id="4387"/>
    </w:p>
    <w:p w14:paraId="541BA5FF" w14:textId="41EB41B8" w:rsidR="0074559B" w:rsidRDefault="0074559B" w:rsidP="00791D37">
      <w:pPr>
        <w:rPr>
          <w:ins w:id="4390" w:author="JORGE CONTRERAS ORTIZ" w:date="2021-09-05T22:30:00Z"/>
        </w:rPr>
      </w:pPr>
    </w:p>
    <w:p w14:paraId="7944F4ED" w14:textId="77777777" w:rsidR="007C2C63" w:rsidRDefault="007C2C63" w:rsidP="00791D37">
      <w:pPr>
        <w:rPr>
          <w:ins w:id="4391" w:author="JORGE CONTRERAS ORTIZ" w:date="2021-09-05T22:30:00Z"/>
        </w:rPr>
      </w:pPr>
    </w:p>
    <w:p w14:paraId="35A68D32" w14:textId="77777777" w:rsidR="007C2C63" w:rsidRPr="00791D37" w:rsidRDefault="007C2C63" w:rsidP="00791D37"/>
    <w:p w14:paraId="43BC1B8D" w14:textId="77777777" w:rsidR="0074559B" w:rsidRPr="00791D37" w:rsidRDefault="0074559B" w:rsidP="00791D37">
      <w:r w:rsidRPr="00791D37">
        <w:t xml:space="preserve">Una vez configurado el Border Router con los parámetros deseados, </w:t>
      </w:r>
      <w:r w:rsidRPr="00791D37">
        <w:rPr>
          <w:b/>
          <w:bCs/>
        </w:rPr>
        <w:t>“Guardar”</w:t>
      </w:r>
      <w:r w:rsidRPr="00791D37">
        <w:t xml:space="preserve"> los cambios.</w:t>
      </w:r>
    </w:p>
    <w:p w14:paraId="2279C9FD" w14:textId="77777777" w:rsidR="0074559B" w:rsidRPr="00791D37" w:rsidRDefault="0074559B" w:rsidP="00791D37">
      <w:r w:rsidRPr="00791D37">
        <w:br w:type="page"/>
      </w:r>
    </w:p>
    <w:p w14:paraId="3546B99D" w14:textId="578CE89B" w:rsidR="0074559B" w:rsidRPr="00791D37" w:rsidRDefault="00593FA6" w:rsidP="00FE1EC4">
      <w:pPr>
        <w:pStyle w:val="Ttulo5"/>
        <w:rPr>
          <w:lang w:val="en-US"/>
        </w:rPr>
      </w:pPr>
      <w:bookmarkStart w:id="4392" w:name="_Toc81499411"/>
      <w:bookmarkStart w:id="4393" w:name="_Toc82012151"/>
      <w:bookmarkStart w:id="4394" w:name="_Toc82024978"/>
      <w:bookmarkStart w:id="4395" w:name="_Toc82030823"/>
      <w:r w:rsidRPr="00791D37">
        <w:rPr>
          <w:lang w:val="en-US"/>
        </w:rPr>
        <w:lastRenderedPageBreak/>
        <w:t>INICIO DEL BORDER ROUTER (START-UP).</w:t>
      </w:r>
      <w:bookmarkEnd w:id="4392"/>
      <w:bookmarkEnd w:id="4393"/>
      <w:bookmarkEnd w:id="4394"/>
      <w:bookmarkEnd w:id="4395"/>
    </w:p>
    <w:p w14:paraId="754B998B" w14:textId="77777777" w:rsidR="0074559B" w:rsidRPr="00791D37" w:rsidRDefault="0074559B" w:rsidP="00791D37">
      <w:pPr>
        <w:rPr>
          <w:lang w:val="en-US"/>
        </w:rPr>
      </w:pPr>
    </w:p>
    <w:p w14:paraId="294B0DDF" w14:textId="0F3FA169" w:rsidR="0033393A" w:rsidRDefault="0074559B" w:rsidP="00791D37">
      <w:pPr>
        <w:rPr>
          <w:ins w:id="4396" w:author="JORGE CONTRERAS ORTIZ" w:date="2021-09-07T19:04:00Z"/>
        </w:rPr>
      </w:pPr>
      <w:del w:id="4397" w:author="JORGE CONTRERAS ORTIZ" w:date="2021-09-04T12:10:00Z">
        <w:r w:rsidRPr="00791D37" w:rsidDel="00593FA6">
          <w:delText xml:space="preserve">Iremos </w:delText>
        </w:r>
      </w:del>
      <w:ins w:id="4398" w:author="JORGE CONTRERAS ORTIZ" w:date="2021-09-07T17:36:00Z">
        <w:r w:rsidR="00237FA6">
          <w:t xml:space="preserve">Para </w:t>
        </w:r>
      </w:ins>
      <w:ins w:id="4399" w:author="JORGE CONTRERAS ORTIZ" w:date="2021-09-07T17:41:00Z">
        <w:r w:rsidR="00237FA6">
          <w:t xml:space="preserve">activar </w:t>
        </w:r>
      </w:ins>
      <w:ins w:id="4400" w:author="JORGE CONTRERAS ORTIZ" w:date="2021-09-07T17:40:00Z">
        <w:r w:rsidR="00237FA6">
          <w:t>el Border Router</w:t>
        </w:r>
      </w:ins>
      <w:ins w:id="4401" w:author="JORGE CONTRERAS ORTIZ" w:date="2021-09-07T17:41:00Z">
        <w:r w:rsidR="00237FA6">
          <w:t xml:space="preserve"> y sus servicios, s</w:t>
        </w:r>
      </w:ins>
      <w:ins w:id="4402" w:author="JORGE CONTRERAS ORTIZ" w:date="2021-09-07T17:42:00Z">
        <w:r w:rsidR="00237FA6">
          <w:t xml:space="preserve">e accederá al menú </w:t>
        </w:r>
        <w:proofErr w:type="spellStart"/>
        <w:r w:rsidR="00237FA6">
          <w:t>KiBRA</w:t>
        </w:r>
        <w:proofErr w:type="spellEnd"/>
        <w:r w:rsidR="00237FA6">
          <w:t xml:space="preserve">, mostrado en </w:t>
        </w:r>
        <w:r w:rsidR="00237FA6">
          <w:fldChar w:fldCharType="begin"/>
        </w:r>
        <w:r w:rsidR="00237FA6">
          <w:instrText xml:space="preserve"> REF _Ref81928979 \h </w:instrText>
        </w:r>
      </w:ins>
      <w:r w:rsidR="00237FA6">
        <w:fldChar w:fldCharType="separate"/>
      </w:r>
      <w:ins w:id="4403" w:author="JORGE CONTRERAS ORTIZ" w:date="2021-09-08T21:58:00Z">
        <w:r w:rsidR="007865AB" w:rsidRPr="00791D37">
          <w:t xml:space="preserve">Ilustración </w:t>
        </w:r>
        <w:r w:rsidR="007865AB">
          <w:rPr>
            <w:noProof/>
          </w:rPr>
          <w:t>20</w:t>
        </w:r>
      </w:ins>
      <w:ins w:id="4404" w:author="JORGE CONTRERAS ORTIZ" w:date="2021-09-07T17:42:00Z">
        <w:r w:rsidR="00237FA6">
          <w:fldChar w:fldCharType="end"/>
        </w:r>
        <w:r w:rsidR="00237FA6">
          <w:t xml:space="preserve">, </w:t>
        </w:r>
      </w:ins>
      <w:del w:id="4405" w:author="JORGE CONTRERAS ORTIZ" w:date="2021-09-07T17:35:00Z">
        <w:r w:rsidRPr="00791D37" w:rsidDel="00237FA6">
          <w:delText>a la pestaña</w:delText>
        </w:r>
      </w:del>
      <w:del w:id="4406" w:author="JORGE CONTRERAS ORTIZ" w:date="2021-09-07T17:36:00Z">
        <w:r w:rsidRPr="00791D37" w:rsidDel="00237FA6">
          <w:delText xml:space="preserve"> “KiBRA” </w:delText>
        </w:r>
      </w:del>
      <w:del w:id="4407" w:author="JORGE CONTRERAS ORTIZ" w:date="2021-09-07T17:35:00Z">
        <w:r w:rsidRPr="00791D37" w:rsidDel="00237FA6">
          <w:delText>en el menú</w:delText>
        </w:r>
      </w:del>
      <w:del w:id="4408" w:author="JORGE CONTRERAS ORTIZ" w:date="2021-09-07T17:36:00Z">
        <w:r w:rsidRPr="00791D37" w:rsidDel="00237FA6">
          <w:delText xml:space="preserve"> para encender el “Border Router Engine”.</w:delText>
        </w:r>
      </w:del>
      <w:ins w:id="4409" w:author="JORGE CONTRERAS ORTIZ" w:date="2021-09-07T17:42:00Z">
        <w:r w:rsidR="00237FA6">
          <w:t>y</w:t>
        </w:r>
      </w:ins>
      <w:ins w:id="4410" w:author="JORGE CONTRERAS ORTIZ" w:date="2021-09-07T17:34:00Z">
        <w:r w:rsidR="00237FA6" w:rsidRPr="00791D37">
          <w:t xml:space="preserve"> </w:t>
        </w:r>
        <w:r w:rsidR="00237FA6">
          <w:t>se clicará</w:t>
        </w:r>
        <w:r w:rsidR="00237FA6" w:rsidRPr="00791D37">
          <w:t xml:space="preserve"> en el botón de </w:t>
        </w:r>
        <w:proofErr w:type="spellStart"/>
        <w:r w:rsidR="00237FA6" w:rsidRPr="00791D37">
          <w:t>Start</w:t>
        </w:r>
      </w:ins>
      <w:proofErr w:type="spellEnd"/>
      <w:ins w:id="4411" w:author="JORGE CONTRERAS ORTIZ" w:date="2021-09-07T17:44:00Z">
        <w:r w:rsidR="000B5535">
          <w:t>.</w:t>
        </w:r>
      </w:ins>
    </w:p>
    <w:p w14:paraId="3CA70455" w14:textId="68C815C7" w:rsidR="007C2C63" w:rsidRPr="00791D37" w:rsidRDefault="00686D7D" w:rsidP="00791D37">
      <w:ins w:id="4412" w:author="JORGE CONTRERAS ORTIZ" w:date="2021-09-08T22:05:00Z">
        <w:r>
          <w:t xml:space="preserve">Tras </w:t>
        </w:r>
      </w:ins>
      <w:ins w:id="4413" w:author="JORGE CONTRERAS ORTIZ" w:date="2021-09-08T23:36:00Z">
        <w:r w:rsidR="00433C69">
          <w:t>encender</w:t>
        </w:r>
      </w:ins>
      <w:ins w:id="4414" w:author="JORGE CONTRERAS ORTIZ" w:date="2021-09-08T22:05:00Z">
        <w:r>
          <w:t xml:space="preserve"> el s</w:t>
        </w:r>
      </w:ins>
      <w:ins w:id="4415" w:author="JORGE CONTRERAS ORTIZ" w:date="2021-09-08T22:06:00Z">
        <w:r>
          <w:t>istema, e</w:t>
        </w:r>
      </w:ins>
      <w:ins w:id="4416" w:author="JORGE CONTRERAS ORTIZ" w:date="2021-09-07T17:34:00Z">
        <w:r w:rsidR="00237FA6" w:rsidRPr="00791D37">
          <w:t>l Border Router se unirá a la red seleccionada o formará una nueva, según los ajustes configurados por el administrador</w:t>
        </w:r>
        <w:r w:rsidR="00237FA6">
          <w:t xml:space="preserve"> en </w:t>
        </w:r>
      </w:ins>
      <w:ins w:id="4417" w:author="JORGE CONTRERAS ORTIZ" w:date="2021-09-07T17:35:00Z">
        <w:r w:rsidR="00237FA6">
          <w:fldChar w:fldCharType="begin"/>
        </w:r>
        <w:r w:rsidR="00237FA6">
          <w:instrText xml:space="preserve"> REF _Ref81928526 \w \h </w:instrText>
        </w:r>
      </w:ins>
      <w:r w:rsidR="00237FA6">
        <w:fldChar w:fldCharType="separate"/>
      </w:r>
      <w:ins w:id="4418" w:author="JORGE CONTRERAS ORTIZ" w:date="2021-09-08T21:58:00Z">
        <w:r w:rsidR="007865AB">
          <w:t>3.2.1.3.3.1</w:t>
        </w:r>
      </w:ins>
      <w:ins w:id="4419" w:author="JORGE CONTRERAS ORTIZ" w:date="2021-09-07T17:35:00Z">
        <w:r w:rsidR="00237FA6">
          <w:fldChar w:fldCharType="end"/>
        </w:r>
        <w:r w:rsidR="00237FA6">
          <w:t xml:space="preserve"> </w:t>
        </w:r>
        <w:r w:rsidR="00237FA6">
          <w:fldChar w:fldCharType="begin"/>
        </w:r>
        <w:r w:rsidR="00237FA6">
          <w:instrText xml:space="preserve"> REF _Ref81928540 \h </w:instrText>
        </w:r>
      </w:ins>
      <w:r w:rsidR="00237FA6">
        <w:fldChar w:fldCharType="separate"/>
      </w:r>
      <w:ins w:id="4420" w:author="JORGE CONTRERAS ORTIZ" w:date="2021-09-08T21:58:00Z">
        <w:r w:rsidR="007865AB" w:rsidRPr="00791D37">
          <w:t>UNIRSE O FORMAR UNA RED THREAD</w:t>
        </w:r>
      </w:ins>
      <w:ins w:id="4421" w:author="JORGE CONTRERAS ORTIZ" w:date="2021-09-07T17:35:00Z">
        <w:r w:rsidR="00237FA6">
          <w:fldChar w:fldCharType="end"/>
        </w:r>
      </w:ins>
      <w:ins w:id="4422" w:author="JORGE CONTRERAS ORTIZ" w:date="2021-09-07T17:43:00Z">
        <w:r w:rsidR="000B5535">
          <w:t xml:space="preserve">. </w:t>
        </w:r>
      </w:ins>
    </w:p>
    <w:p w14:paraId="096DDE78" w14:textId="10A9805F" w:rsidR="0074559B" w:rsidRDefault="0074559B" w:rsidP="00791D37">
      <w:pPr>
        <w:rPr>
          <w:ins w:id="4423" w:author="JORGE CONTRERAS ORTIZ" w:date="2021-09-05T22:30:00Z"/>
        </w:rPr>
      </w:pPr>
    </w:p>
    <w:p w14:paraId="51AE6F50" w14:textId="2027F1EC" w:rsidR="007C2C63" w:rsidRDefault="007C2C63" w:rsidP="00791D37">
      <w:pPr>
        <w:rPr>
          <w:ins w:id="4424" w:author="JORGE CONTRERAS ORTIZ" w:date="2021-09-07T17:44:00Z"/>
        </w:rPr>
      </w:pPr>
    </w:p>
    <w:p w14:paraId="3778B883" w14:textId="77777777" w:rsidR="000B5535" w:rsidRPr="00791D37" w:rsidRDefault="000B5535" w:rsidP="00791D37"/>
    <w:p w14:paraId="56FC62DB" w14:textId="77777777" w:rsidR="0074559B" w:rsidRPr="00791D37" w:rsidRDefault="0074559B" w:rsidP="006242EF">
      <w:pPr>
        <w:pStyle w:val="Descripcin"/>
        <w:jc w:val="center"/>
      </w:pPr>
      <w:r w:rsidRPr="00791D37">
        <w:rPr>
          <w:noProof/>
        </w:rPr>
        <w:drawing>
          <wp:inline distT="0" distB="0" distL="0" distR="0" wp14:anchorId="138CF808" wp14:editId="22140055">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0"/>
                    <a:stretch>
                      <a:fillRect/>
                    </a:stretch>
                  </pic:blipFill>
                  <pic:spPr>
                    <a:xfrm>
                      <a:off x="0" y="0"/>
                      <a:ext cx="5400040" cy="4389120"/>
                    </a:xfrm>
                    <a:prstGeom prst="rect">
                      <a:avLst/>
                    </a:prstGeom>
                  </pic:spPr>
                </pic:pic>
              </a:graphicData>
            </a:graphic>
          </wp:inline>
        </w:drawing>
      </w:r>
    </w:p>
    <w:p w14:paraId="2B694D6B" w14:textId="1977C66B" w:rsidR="0074559B" w:rsidRDefault="0074559B" w:rsidP="006242EF">
      <w:pPr>
        <w:pStyle w:val="Descripcin"/>
        <w:jc w:val="center"/>
        <w:rPr>
          <w:ins w:id="4425" w:author="JORGE CONTRERAS ORTIZ" w:date="2021-09-05T22:30:00Z"/>
        </w:rPr>
      </w:pPr>
      <w:bookmarkStart w:id="4426" w:name="_Ref81928979"/>
      <w:bookmarkStart w:id="4427" w:name="_Toc81499593"/>
      <w:bookmarkStart w:id="4428" w:name="_Toc81499828"/>
      <w:bookmarkStart w:id="4429" w:name="_Toc82030963"/>
      <w:r w:rsidRPr="00791D37">
        <w:t xml:space="preserve">Ilustración </w:t>
      </w:r>
      <w:r w:rsidRPr="006242EF">
        <w:fldChar w:fldCharType="begin"/>
      </w:r>
      <w:r w:rsidRPr="00791D37">
        <w:instrText xml:space="preserve"> SEQ Ilustración \* ARABIC </w:instrText>
      </w:r>
      <w:r w:rsidRPr="006242EF">
        <w:fldChar w:fldCharType="separate"/>
      </w:r>
      <w:ins w:id="4430" w:author="JORGE CONTRERAS ORTIZ" w:date="2021-09-08T21:58:00Z">
        <w:r w:rsidR="007865AB">
          <w:rPr>
            <w:noProof/>
          </w:rPr>
          <w:t>20</w:t>
        </w:r>
      </w:ins>
      <w:del w:id="4431" w:author="JORGE CONTRERAS ORTIZ" w:date="2021-09-08T20:16:00Z">
        <w:r w:rsidR="00770F63" w:rsidDel="00782941">
          <w:rPr>
            <w:noProof/>
          </w:rPr>
          <w:delText>17</w:delText>
        </w:r>
      </w:del>
      <w:r w:rsidRPr="006242EF">
        <w:fldChar w:fldCharType="end"/>
      </w:r>
      <w:bookmarkEnd w:id="4426"/>
      <w:r w:rsidRPr="00791D37">
        <w:t xml:space="preserve"> Menú </w:t>
      </w:r>
      <w:proofErr w:type="spellStart"/>
      <w:r w:rsidRPr="00791D37">
        <w:t>KiBRA</w:t>
      </w:r>
      <w:proofErr w:type="spellEnd"/>
      <w:r w:rsidRPr="00791D37">
        <w:t xml:space="preserve"> - Inicio de Border Router</w:t>
      </w:r>
      <w:bookmarkEnd w:id="4427"/>
      <w:bookmarkEnd w:id="4428"/>
      <w:bookmarkEnd w:id="4429"/>
    </w:p>
    <w:p w14:paraId="28B7078D" w14:textId="2BF12FBF" w:rsidR="007C2C63" w:rsidRDefault="007C2C63" w:rsidP="007C2C63">
      <w:pPr>
        <w:rPr>
          <w:ins w:id="4432" w:author="JORGE CONTRERAS ORTIZ" w:date="2021-09-05T22:30:00Z"/>
        </w:rPr>
      </w:pPr>
    </w:p>
    <w:p w14:paraId="5EC18A80" w14:textId="3598B6A3" w:rsidR="007C2C63" w:rsidRDefault="007C2C63">
      <w:pPr>
        <w:rPr>
          <w:ins w:id="4433" w:author="JORGE CONTRERAS ORTIZ" w:date="2021-09-07T17:44:00Z"/>
        </w:rPr>
      </w:pPr>
    </w:p>
    <w:p w14:paraId="3EA364FB" w14:textId="61CDE717" w:rsidR="000B5535" w:rsidRDefault="000B5535">
      <w:pPr>
        <w:rPr>
          <w:ins w:id="4434" w:author="JORGE CONTRERAS ORTIZ" w:date="2021-09-07T17:44:00Z"/>
        </w:rPr>
      </w:pPr>
    </w:p>
    <w:p w14:paraId="332759D0" w14:textId="63BB8511" w:rsidR="000B5535" w:rsidRDefault="000B5535">
      <w:pPr>
        <w:rPr>
          <w:ins w:id="4435" w:author="JORGE CONTRERAS ORTIZ" w:date="2021-09-07T17:44:00Z"/>
        </w:rPr>
      </w:pPr>
    </w:p>
    <w:p w14:paraId="2BECD37D" w14:textId="3E6BA428" w:rsidR="000B5535" w:rsidRDefault="000B5535">
      <w:pPr>
        <w:rPr>
          <w:ins w:id="4436" w:author="JORGE CONTRERAS ORTIZ" w:date="2021-09-07T17:44:00Z"/>
        </w:rPr>
      </w:pPr>
    </w:p>
    <w:p w14:paraId="42856254" w14:textId="02229DA7" w:rsidR="000B5535" w:rsidDel="000B5535" w:rsidRDefault="000B5535">
      <w:pPr>
        <w:rPr>
          <w:del w:id="4437" w:author="JORGE CONTRERAS ORTIZ" w:date="2021-09-07T17:44:00Z"/>
        </w:rPr>
      </w:pPr>
    </w:p>
    <w:p w14:paraId="0506BAE8" w14:textId="2C9929F9" w:rsidR="000B5535" w:rsidRDefault="000B5535">
      <w:pPr>
        <w:rPr>
          <w:ins w:id="4438" w:author="JORGE CONTRERAS ORTIZ" w:date="2021-09-07T17:44:00Z"/>
        </w:rPr>
      </w:pPr>
    </w:p>
    <w:p w14:paraId="730C78DB" w14:textId="77777777" w:rsidR="00C301B3" w:rsidRDefault="00C301B3">
      <w:pPr>
        <w:rPr>
          <w:ins w:id="4439" w:author="JORGE CONTRERAS ORTIZ" w:date="2021-09-08T09:59:00Z"/>
        </w:rPr>
      </w:pPr>
    </w:p>
    <w:p w14:paraId="64A4D358" w14:textId="2401C58A" w:rsidR="00C301B3" w:rsidRDefault="000B5535">
      <w:pPr>
        <w:rPr>
          <w:ins w:id="4440" w:author="JORGE CONTRERAS ORTIZ" w:date="2021-09-08T09:59:00Z"/>
        </w:rPr>
      </w:pPr>
      <w:ins w:id="4441" w:author="JORGE CONTRERAS ORTIZ" w:date="2021-09-07T17:44:00Z">
        <w:r>
          <w:t>Tras formar parte de la red, el BR procederá a activar los servicios configurados</w:t>
        </w:r>
      </w:ins>
      <w:ins w:id="4442" w:author="JORGE CONTRERAS ORTIZ" w:date="2021-09-07T17:45:00Z">
        <w:r>
          <w:t xml:space="preserve">. Una vez arrancados todos los </w:t>
        </w:r>
      </w:ins>
      <w:ins w:id="4443" w:author="JORGE CONTRERAS ORTIZ" w:date="2021-09-07T17:46:00Z">
        <w:r>
          <w:t xml:space="preserve">servicios, el menú </w:t>
        </w:r>
        <w:proofErr w:type="spellStart"/>
        <w:r>
          <w:t>KiBRA</w:t>
        </w:r>
        <w:proofErr w:type="spellEnd"/>
        <w:r>
          <w:t xml:space="preserve"> se </w:t>
        </w:r>
      </w:ins>
      <w:ins w:id="4444" w:author="JORGE CONTRERAS ORTIZ" w:date="2021-09-08T10:03:00Z">
        <w:r w:rsidR="00C301B3">
          <w:t>indicará</w:t>
        </w:r>
      </w:ins>
      <w:ins w:id="4445" w:author="JORGE CONTRERAS ORTIZ" w:date="2021-09-07T17:47:00Z">
        <w:r>
          <w:t xml:space="preserve"> tanto que el BR esta arrancado, lo</w:t>
        </w:r>
      </w:ins>
      <w:ins w:id="4446" w:author="JORGE CONTRERAS ORTIZ" w:date="2021-09-07T17:48:00Z">
        <w:r>
          <w:t>s roles de los nodos y el número de nodos en la red</w:t>
        </w:r>
      </w:ins>
      <w:ins w:id="4447" w:author="JORGE CONTRERAS ORTIZ" w:date="2021-09-07T17:47:00Z">
        <w:r>
          <w:t xml:space="preserve">, </w:t>
        </w:r>
      </w:ins>
      <w:ins w:id="4448" w:author="JORGE CONTRERAS ORTIZ" w:date="2021-09-07T17:49:00Z">
        <w:r>
          <w:t xml:space="preserve">la calidad de los enlaces dentro de la red y, finalmente, la información Thread del propio dispositivo BR. </w:t>
        </w:r>
      </w:ins>
      <w:ins w:id="4449" w:author="JORGE CONTRERAS ORTIZ" w:date="2021-09-08T10:00:00Z">
        <w:r w:rsidR="00C301B3">
          <w:t>En</w:t>
        </w:r>
      </w:ins>
      <w:ins w:id="4450" w:author="JORGE CONTRERAS ORTIZ" w:date="2021-09-07T17:50:00Z">
        <w:r>
          <w:t xml:space="preserve"> </w:t>
        </w:r>
        <w:r>
          <w:fldChar w:fldCharType="begin"/>
        </w:r>
        <w:r>
          <w:instrText xml:space="preserve"> REF _Ref81929434 \h </w:instrText>
        </w:r>
      </w:ins>
      <w:r>
        <w:fldChar w:fldCharType="separate"/>
      </w:r>
      <w:ins w:id="4451" w:author="JORGE CONTRERAS ORTIZ" w:date="2021-09-08T21:58:00Z">
        <w:r w:rsidR="007865AB" w:rsidRPr="00791D37">
          <w:t xml:space="preserve">Ilustración </w:t>
        </w:r>
        <w:r w:rsidR="007865AB">
          <w:rPr>
            <w:noProof/>
          </w:rPr>
          <w:t>21</w:t>
        </w:r>
      </w:ins>
      <w:ins w:id="4452" w:author="JORGE CONTRERAS ORTIZ" w:date="2021-09-07T17:50:00Z">
        <w:r>
          <w:fldChar w:fldCharType="end"/>
        </w:r>
      </w:ins>
      <w:ins w:id="4453" w:author="JORGE CONTRERAS ORTIZ" w:date="2021-09-08T10:00:00Z">
        <w:r w:rsidR="00C301B3">
          <w:t xml:space="preserve"> se</w:t>
        </w:r>
      </w:ins>
      <w:ins w:id="4454" w:author="JORGE CONTRERAS ORTIZ" w:date="2021-09-08T10:01:00Z">
        <w:r w:rsidR="00C301B3">
          <w:t xml:space="preserve"> indica como se mostrará esta pestaña cuando el BR haya arrancado siendo configurado como nodo Leader de la red</w:t>
        </w:r>
      </w:ins>
      <w:ins w:id="4455" w:author="JORGE CONTRERAS ORTIZ" w:date="2021-09-08T10:02:00Z">
        <w:r w:rsidR="00C301B3">
          <w:t>. Según se unan nodos a la red, esta pestaña se irá actualizando automáticamente añadiendo toda la información de estos.</w:t>
        </w:r>
      </w:ins>
    </w:p>
    <w:p w14:paraId="2FD8BDCB" w14:textId="77777777" w:rsidR="00C301B3" w:rsidRPr="00030323" w:rsidRDefault="00C301B3">
      <w:pPr>
        <w:rPr>
          <w:ins w:id="4456" w:author="JORGE CONTRERAS ORTIZ" w:date="2021-09-07T17:44:00Z"/>
        </w:rPr>
        <w:pPrChange w:id="4457" w:author="JORGE CONTRERAS ORTIZ" w:date="2021-09-05T22:30:00Z">
          <w:pPr>
            <w:pStyle w:val="Descripcin"/>
            <w:jc w:val="center"/>
          </w:pPr>
        </w:pPrChange>
      </w:pPr>
    </w:p>
    <w:p w14:paraId="01CBBDE5" w14:textId="425EE60C" w:rsidR="0074559B" w:rsidRPr="00791D37" w:rsidDel="000B5535" w:rsidRDefault="0074559B" w:rsidP="00791D37">
      <w:pPr>
        <w:rPr>
          <w:del w:id="4458" w:author="JORGE CONTRERAS ORTIZ" w:date="2021-09-07T17:44:00Z"/>
        </w:rPr>
      </w:pPr>
    </w:p>
    <w:p w14:paraId="00409A44" w14:textId="3FC2C13E" w:rsidR="0074559B" w:rsidRPr="00791D37" w:rsidDel="00237FA6" w:rsidRDefault="0074559B" w:rsidP="00791D37">
      <w:pPr>
        <w:rPr>
          <w:del w:id="4459" w:author="JORGE CONTRERAS ORTIZ" w:date="2021-09-07T17:34:00Z"/>
        </w:rPr>
      </w:pPr>
      <w:del w:id="4460" w:author="JORGE CONTRERAS ORTIZ" w:date="2021-09-07T17:34:00Z">
        <w:r w:rsidRPr="00791D37" w:rsidDel="00237FA6">
          <w:delText xml:space="preserve">Después </w:delText>
        </w:r>
      </w:del>
      <w:del w:id="4461" w:author="JORGE CONTRERAS ORTIZ" w:date="2021-09-04T12:16:00Z">
        <w:r w:rsidRPr="00791D37" w:rsidDel="00593FA6">
          <w:delText>de clickear</w:delText>
        </w:r>
      </w:del>
      <w:del w:id="4462" w:author="JORGE CONTRERAS ORTIZ" w:date="2021-09-07T17:34:00Z">
        <w:r w:rsidRPr="00791D37" w:rsidDel="00237FA6">
          <w:delText xml:space="preserve"> en el botón de Start, el Border Router se unirá a la red seleccionada o formará una nueva, según los ajustes configurados por el administrador.</w:delText>
        </w:r>
      </w:del>
    </w:p>
    <w:p w14:paraId="0343503E" w14:textId="77777777" w:rsidR="007C2C63" w:rsidRPr="007C2C63" w:rsidRDefault="007C2C63">
      <w:pPr>
        <w:rPr>
          <w:ins w:id="4463" w:author="JORGE CONTRERAS ORTIZ" w:date="2021-09-05T22:31:00Z"/>
          <w:rPrChange w:id="4464" w:author="JORGE CONTRERAS ORTIZ" w:date="2021-09-05T22:31:00Z">
            <w:rPr>
              <w:ins w:id="4465" w:author="JORGE CONTRERAS ORTIZ" w:date="2021-09-05T22:31:00Z"/>
              <w:noProof/>
            </w:rPr>
          </w:rPrChange>
        </w:rPr>
        <w:pPrChange w:id="4466" w:author="JORGE CONTRERAS ORTIZ" w:date="2021-09-05T22:31:00Z">
          <w:pPr>
            <w:pStyle w:val="Descripcin"/>
            <w:jc w:val="center"/>
          </w:pPr>
        </w:pPrChange>
      </w:pPr>
    </w:p>
    <w:p w14:paraId="496ACC4A" w14:textId="098720F9" w:rsidR="0074559B" w:rsidRPr="00791D37" w:rsidRDefault="0074559B" w:rsidP="006242EF">
      <w:pPr>
        <w:pStyle w:val="Descripcin"/>
        <w:jc w:val="center"/>
      </w:pPr>
      <w:r w:rsidRPr="00791D37">
        <w:rPr>
          <w:noProof/>
        </w:rPr>
        <w:drawing>
          <wp:inline distT="0" distB="0" distL="0" distR="0" wp14:anchorId="745D83E8" wp14:editId="429A62FA">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41"/>
                    <a:stretch>
                      <a:fillRect/>
                    </a:stretch>
                  </pic:blipFill>
                  <pic:spPr>
                    <a:xfrm>
                      <a:off x="0" y="0"/>
                      <a:ext cx="5400040" cy="4645660"/>
                    </a:xfrm>
                    <a:prstGeom prst="rect">
                      <a:avLst/>
                    </a:prstGeom>
                  </pic:spPr>
                </pic:pic>
              </a:graphicData>
            </a:graphic>
          </wp:inline>
        </w:drawing>
      </w:r>
    </w:p>
    <w:p w14:paraId="212C1C74" w14:textId="5D33D135" w:rsidR="0074559B" w:rsidRPr="006242EF" w:rsidRDefault="0074559B" w:rsidP="006242EF">
      <w:pPr>
        <w:pStyle w:val="Descripcin"/>
        <w:jc w:val="center"/>
      </w:pPr>
      <w:bookmarkStart w:id="4467" w:name="_Ref81929434"/>
      <w:bookmarkStart w:id="4468" w:name="_Toc81499594"/>
      <w:bookmarkStart w:id="4469" w:name="_Toc81499829"/>
      <w:bookmarkStart w:id="4470" w:name="_Toc82030964"/>
      <w:r w:rsidRPr="00791D37">
        <w:t xml:space="preserve">Ilustración </w:t>
      </w:r>
      <w:r w:rsidRPr="006242EF">
        <w:fldChar w:fldCharType="begin"/>
      </w:r>
      <w:r w:rsidRPr="00791D37">
        <w:instrText xml:space="preserve"> SEQ Ilustración \* ARABIC </w:instrText>
      </w:r>
      <w:r w:rsidRPr="006242EF">
        <w:fldChar w:fldCharType="separate"/>
      </w:r>
      <w:ins w:id="4471" w:author="JORGE CONTRERAS ORTIZ" w:date="2021-09-08T21:58:00Z">
        <w:r w:rsidR="007865AB">
          <w:rPr>
            <w:noProof/>
          </w:rPr>
          <w:t>21</w:t>
        </w:r>
      </w:ins>
      <w:del w:id="4472" w:author="JORGE CONTRERAS ORTIZ" w:date="2021-09-08T20:16:00Z">
        <w:r w:rsidR="00770F63" w:rsidDel="00782941">
          <w:rPr>
            <w:noProof/>
          </w:rPr>
          <w:delText>18</w:delText>
        </w:r>
      </w:del>
      <w:r w:rsidRPr="006242EF">
        <w:fldChar w:fldCharType="end"/>
      </w:r>
      <w:bookmarkEnd w:id="4467"/>
      <w:r w:rsidRPr="00791D37">
        <w:t xml:space="preserve"> Menú de </w:t>
      </w:r>
      <w:proofErr w:type="spellStart"/>
      <w:r w:rsidRPr="00791D37">
        <w:t>KiBRA</w:t>
      </w:r>
      <w:proofErr w:type="spellEnd"/>
      <w:r w:rsidRPr="00791D37">
        <w:t xml:space="preserve"> - Border Router Iniciado</w:t>
      </w:r>
      <w:bookmarkEnd w:id="4468"/>
      <w:bookmarkEnd w:id="4469"/>
      <w:bookmarkEnd w:id="4470"/>
    </w:p>
    <w:p w14:paraId="344C5519" w14:textId="09749A79" w:rsidR="0074559B" w:rsidRDefault="0074559B" w:rsidP="00791D37">
      <w:pPr>
        <w:rPr>
          <w:ins w:id="4473" w:author="JORGE CONTRERAS ORTIZ" w:date="2021-09-05T22:31:00Z"/>
        </w:rPr>
      </w:pPr>
    </w:p>
    <w:p w14:paraId="5956BDB1" w14:textId="77777777" w:rsidR="007C2C63" w:rsidRPr="00791D37" w:rsidRDefault="007C2C63" w:rsidP="00791D37"/>
    <w:p w14:paraId="2D3A7FDB" w14:textId="77777777" w:rsidR="00C301B3" w:rsidRDefault="00C301B3">
      <w:pPr>
        <w:jc w:val="left"/>
        <w:rPr>
          <w:ins w:id="4474" w:author="JORGE CONTRERAS ORTIZ" w:date="2021-09-08T09:59:00Z"/>
        </w:rPr>
      </w:pPr>
      <w:ins w:id="4475" w:author="JORGE CONTRERAS ORTIZ" w:date="2021-09-08T09:59:00Z">
        <w:r>
          <w:br w:type="page"/>
        </w:r>
      </w:ins>
    </w:p>
    <w:p w14:paraId="7E36E681" w14:textId="41925497" w:rsidR="007C2C63" w:rsidRDefault="0048500E">
      <w:pPr>
        <w:rPr>
          <w:ins w:id="4476" w:author="JORGE CONTRERAS ORTIZ" w:date="2021-09-05T22:31:00Z"/>
        </w:rPr>
        <w:pPrChange w:id="4477" w:author="JORGE CONTRERAS ORTIZ" w:date="2021-09-08T09:59:00Z">
          <w:pPr>
            <w:jc w:val="left"/>
          </w:pPr>
        </w:pPrChange>
      </w:pPr>
      <w:ins w:id="4478" w:author="JORGE CONTRERAS ORTIZ" w:date="2021-09-06T00:14:00Z">
        <w:r>
          <w:lastRenderedPageBreak/>
          <w:t>Si se procede a volver</w:t>
        </w:r>
      </w:ins>
      <w:ins w:id="4479" w:author="JORGE CONTRERAS ORTIZ" w:date="2021-09-04T12:19:00Z">
        <w:r w:rsidR="00672BD4">
          <w:t xml:space="preserve"> </w:t>
        </w:r>
      </w:ins>
      <w:del w:id="4480" w:author="JORGE CONTRERAS ORTIZ" w:date="2021-09-04T12:19:00Z">
        <w:r w:rsidR="0074559B" w:rsidRPr="00791D37" w:rsidDel="00672BD4">
          <w:delText xml:space="preserve">Si volvemos </w:delText>
        </w:r>
      </w:del>
      <w:r w:rsidR="0074559B" w:rsidRPr="00791D37">
        <w:t>al submenú de “</w:t>
      </w:r>
      <w:proofErr w:type="spellStart"/>
      <w:r w:rsidR="0074559B" w:rsidRPr="00791D37">
        <w:t>Settings</w:t>
      </w:r>
      <w:proofErr w:type="spellEnd"/>
      <w:r w:rsidR="0074559B" w:rsidRPr="00791D37">
        <w:t xml:space="preserve">” (Ajustes), </w:t>
      </w:r>
      <w:ins w:id="4481" w:author="JORGE CONTRERAS ORTIZ" w:date="2021-09-07T17:50:00Z">
        <w:r w:rsidR="000B5535">
          <w:t xml:space="preserve">como se muestra en la </w:t>
        </w:r>
        <w:r w:rsidR="000B5535">
          <w:fldChar w:fldCharType="begin"/>
        </w:r>
        <w:r w:rsidR="000B5535">
          <w:instrText xml:space="preserve"> REF _Ref81929465 \h </w:instrText>
        </w:r>
      </w:ins>
      <w:r w:rsidR="000B5535">
        <w:fldChar w:fldCharType="separate"/>
      </w:r>
      <w:ins w:id="4482" w:author="JORGE CONTRERAS ORTIZ" w:date="2021-09-08T21:58:00Z">
        <w:r w:rsidR="007865AB" w:rsidRPr="00FE1EC4">
          <w:t xml:space="preserve">Ilustración </w:t>
        </w:r>
        <w:r w:rsidR="007865AB">
          <w:rPr>
            <w:noProof/>
          </w:rPr>
          <w:t>22</w:t>
        </w:r>
      </w:ins>
      <w:ins w:id="4483" w:author="JORGE CONTRERAS ORTIZ" w:date="2021-09-07T17:50:00Z">
        <w:r w:rsidR="000B5535">
          <w:fldChar w:fldCharType="end"/>
        </w:r>
        <w:r w:rsidR="000B5535">
          <w:t xml:space="preserve">, </w:t>
        </w:r>
      </w:ins>
      <w:del w:id="4484" w:author="JORGE CONTRERAS ORTIZ" w:date="2021-09-06T00:14:00Z">
        <w:r w:rsidR="0074559B" w:rsidRPr="00791D37" w:rsidDel="0048500E">
          <w:delText xml:space="preserve">es </w:delText>
        </w:r>
      </w:del>
      <w:ins w:id="4485" w:author="JORGE CONTRERAS ORTIZ" w:date="2021-09-06T00:14:00Z">
        <w:r>
          <w:t>será</w:t>
        </w:r>
        <w:r w:rsidRPr="00791D37">
          <w:t xml:space="preserve"> </w:t>
        </w:r>
      </w:ins>
      <w:r w:rsidR="0074559B" w:rsidRPr="00791D37">
        <w:t>posible ver el resto de parámetros de la configuración de la red Thread que han sido configurados, ya sea por el administrador o automáticamente en el arranqu</w:t>
      </w:r>
      <w:ins w:id="4486" w:author="JORGE CONTRERAS ORTIZ" w:date="2021-09-07T17:50:00Z">
        <w:r w:rsidR="000B5535">
          <w:t>e</w:t>
        </w:r>
      </w:ins>
      <w:del w:id="4487" w:author="JORGE CONTRERAS ORTIZ" w:date="2021-09-07T17:50:00Z">
        <w:r w:rsidR="0074559B" w:rsidRPr="00791D37" w:rsidDel="000B5535">
          <w:delText>e</w:delText>
        </w:r>
      </w:del>
      <w:r w:rsidR="0074559B" w:rsidRPr="00791D37">
        <w:t>.</w:t>
      </w:r>
    </w:p>
    <w:p w14:paraId="2A204B39" w14:textId="1B35CE50" w:rsidR="0074559B" w:rsidRDefault="0074559B" w:rsidP="00791D37">
      <w:pPr>
        <w:rPr>
          <w:ins w:id="4488" w:author="JORGE CONTRERAS ORTIZ" w:date="2021-09-05T22:31:00Z"/>
        </w:rPr>
      </w:pPr>
    </w:p>
    <w:p w14:paraId="7A3898D1" w14:textId="77777777" w:rsidR="007C2C63" w:rsidRPr="00791D37" w:rsidRDefault="007C2C63" w:rsidP="00791D37"/>
    <w:p w14:paraId="3C8B4380" w14:textId="77777777" w:rsidR="0074559B" w:rsidRPr="00791D37" w:rsidRDefault="0074559B" w:rsidP="006242EF">
      <w:pPr>
        <w:pStyle w:val="Descripcin"/>
        <w:jc w:val="center"/>
      </w:pPr>
      <w:r w:rsidRPr="00791D37">
        <w:rPr>
          <w:noProof/>
        </w:rPr>
        <w:drawing>
          <wp:inline distT="0" distB="0" distL="0" distR="0" wp14:anchorId="37D3E8DD" wp14:editId="57992A2B">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42"/>
                    <a:stretch>
                      <a:fillRect/>
                    </a:stretch>
                  </pic:blipFill>
                  <pic:spPr>
                    <a:xfrm>
                      <a:off x="0" y="0"/>
                      <a:ext cx="5400040" cy="4658995"/>
                    </a:xfrm>
                    <a:prstGeom prst="rect">
                      <a:avLst/>
                    </a:prstGeom>
                  </pic:spPr>
                </pic:pic>
              </a:graphicData>
            </a:graphic>
          </wp:inline>
        </w:drawing>
      </w:r>
    </w:p>
    <w:p w14:paraId="45A9687B" w14:textId="5E84B5BC" w:rsidR="0074559B" w:rsidRPr="00FE1EC4" w:rsidRDefault="0074559B" w:rsidP="006242EF">
      <w:pPr>
        <w:pStyle w:val="Descripcin"/>
        <w:jc w:val="center"/>
      </w:pPr>
      <w:bookmarkStart w:id="4489" w:name="_Ref81929465"/>
      <w:bookmarkStart w:id="4490" w:name="_Toc81499595"/>
      <w:bookmarkStart w:id="4491" w:name="_Toc81499830"/>
      <w:bookmarkStart w:id="4492" w:name="_Toc82030965"/>
      <w:r w:rsidRPr="00FE1EC4">
        <w:t xml:space="preserve">Ilustración </w:t>
      </w:r>
      <w:r w:rsidRPr="006242EF">
        <w:fldChar w:fldCharType="begin"/>
      </w:r>
      <w:r w:rsidRPr="00FE1EC4">
        <w:instrText xml:space="preserve"> SEQ Ilustración \* ARABIC </w:instrText>
      </w:r>
      <w:r w:rsidRPr="006242EF">
        <w:fldChar w:fldCharType="separate"/>
      </w:r>
      <w:ins w:id="4493" w:author="JORGE CONTRERAS ORTIZ" w:date="2021-09-08T21:58:00Z">
        <w:r w:rsidR="007865AB">
          <w:rPr>
            <w:noProof/>
          </w:rPr>
          <w:t>22</w:t>
        </w:r>
      </w:ins>
      <w:del w:id="4494" w:author="JORGE CONTRERAS ORTIZ" w:date="2021-09-04T12:49:00Z">
        <w:r w:rsidR="00FE1EC4" w:rsidRPr="00FE1EC4" w:rsidDel="00FE1EC4">
          <w:rPr>
            <w:noProof/>
          </w:rPr>
          <w:delText>19</w:delText>
        </w:r>
      </w:del>
      <w:r w:rsidRPr="006242EF">
        <w:fldChar w:fldCharType="end"/>
      </w:r>
      <w:bookmarkEnd w:id="4489"/>
      <w:r w:rsidRPr="00FE1EC4">
        <w:t xml:space="preserve"> Pestaña </w:t>
      </w:r>
      <w:proofErr w:type="spellStart"/>
      <w:r w:rsidRPr="00FE1EC4">
        <w:t>Settings</w:t>
      </w:r>
      <w:proofErr w:type="spellEnd"/>
      <w:r w:rsidRPr="00FE1EC4">
        <w:t xml:space="preserve"> - </w:t>
      </w:r>
      <w:proofErr w:type="spellStart"/>
      <w:r w:rsidRPr="00FE1EC4">
        <w:t>Export</w:t>
      </w:r>
      <w:proofErr w:type="spellEnd"/>
      <w:r w:rsidRPr="00FE1EC4">
        <w:t xml:space="preserve"> </w:t>
      </w:r>
      <w:proofErr w:type="spellStart"/>
      <w:r w:rsidRPr="00FE1EC4">
        <w:t>Settings</w:t>
      </w:r>
      <w:bookmarkEnd w:id="4490"/>
      <w:bookmarkEnd w:id="4491"/>
      <w:bookmarkEnd w:id="4492"/>
      <w:proofErr w:type="spellEnd"/>
    </w:p>
    <w:p w14:paraId="0F1A0E81" w14:textId="40622A51" w:rsidR="0074559B" w:rsidRPr="00FE1EC4" w:rsidDel="00C301B3" w:rsidRDefault="0074559B" w:rsidP="00791D37">
      <w:pPr>
        <w:rPr>
          <w:del w:id="4495" w:author="JORGE CONTRERAS ORTIZ" w:date="2021-09-08T09:58:00Z"/>
        </w:rPr>
      </w:pPr>
    </w:p>
    <w:p w14:paraId="6D752D39" w14:textId="3CE6A050" w:rsidR="007A5D09" w:rsidRDefault="007A5D09">
      <w:pPr>
        <w:jc w:val="left"/>
        <w:rPr>
          <w:ins w:id="4496" w:author="JORGE CONTRERAS ORTIZ" w:date="2021-09-07T19:04:00Z"/>
        </w:rPr>
      </w:pPr>
    </w:p>
    <w:p w14:paraId="208FD226" w14:textId="77777777" w:rsidR="00A05C48" w:rsidRDefault="0074559B" w:rsidP="00A05C48">
      <w:pPr>
        <w:rPr>
          <w:ins w:id="4497" w:author="JORGE CONTRERAS ORTIZ" w:date="2021-09-08T10:29:00Z"/>
        </w:rPr>
      </w:pPr>
      <w:r w:rsidRPr="00791D37">
        <w:t xml:space="preserve">En esta pestaña, </w:t>
      </w:r>
      <w:ins w:id="4498" w:author="JORGE CONTRERAS ORTIZ" w:date="2021-09-04T12:19:00Z">
        <w:r w:rsidR="00672BD4">
          <w:t xml:space="preserve">es posible </w:t>
        </w:r>
      </w:ins>
      <w:del w:id="4499" w:author="JORGE CONTRERAS ORTIZ" w:date="2021-09-04T12:19:00Z">
        <w:r w:rsidRPr="00791D37" w:rsidDel="00672BD4">
          <w:delText xml:space="preserve">podemos </w:delText>
        </w:r>
      </w:del>
      <w:del w:id="4500" w:author="JORGE CONTRERAS ORTIZ" w:date="2021-09-04T12:20:00Z">
        <w:r w:rsidRPr="00791D37" w:rsidDel="00672BD4">
          <w:delText>coger</w:delText>
        </w:r>
      </w:del>
      <w:ins w:id="4501" w:author="JORGE CONTRERAS ORTIZ" w:date="2021-09-04T12:20:00Z">
        <w:r w:rsidR="00672BD4">
          <w:t>visualizar y copiar</w:t>
        </w:r>
      </w:ins>
      <w:r w:rsidRPr="00791D37">
        <w:t xml:space="preserve"> la información necesaria para </w:t>
      </w:r>
      <w:del w:id="4502" w:author="JORGE CONTRERAS ORTIZ" w:date="2021-09-04T12:20:00Z">
        <w:r w:rsidRPr="00791D37" w:rsidDel="00672BD4">
          <w:delText>que otros</w:delText>
        </w:r>
      </w:del>
      <w:ins w:id="4503" w:author="JORGE CONTRERAS ORTIZ" w:date="2021-09-04T12:20:00Z">
        <w:r w:rsidR="00672BD4">
          <w:t>la configuración de otros</w:t>
        </w:r>
      </w:ins>
      <w:r w:rsidRPr="00791D37">
        <w:t xml:space="preserve"> dispositivos </w:t>
      </w:r>
      <w:ins w:id="4504" w:author="JORGE CONTRERAS ORTIZ" w:date="2021-09-04T12:20:00Z">
        <w:r w:rsidR="00672BD4">
          <w:t xml:space="preserve">y su posterior </w:t>
        </w:r>
      </w:ins>
      <w:del w:id="4505" w:author="JORGE CONTRERAS ORTIZ" w:date="2021-09-04T12:20:00Z">
        <w:r w:rsidRPr="00791D37" w:rsidDel="00672BD4">
          <w:delText>puedan unirse</w:delText>
        </w:r>
      </w:del>
      <w:ins w:id="4506" w:author="JORGE CONTRERAS ORTIZ" w:date="2021-09-04T12:20:00Z">
        <w:r w:rsidR="00672BD4">
          <w:t>unión</w:t>
        </w:r>
      </w:ins>
      <w:r w:rsidRPr="00791D37">
        <w:t xml:space="preserve"> a la misma red. </w:t>
      </w:r>
    </w:p>
    <w:p w14:paraId="701443A3" w14:textId="299B9094" w:rsidR="00A05C48" w:rsidRDefault="0074559B" w:rsidP="00791D37">
      <w:pPr>
        <w:rPr>
          <w:ins w:id="4507" w:author="JORGE CONTRERAS ORTIZ" w:date="2021-09-08T10:29:00Z"/>
        </w:rPr>
      </w:pPr>
      <w:r w:rsidRPr="00791D37">
        <w:t xml:space="preserve">Esto se podrá </w:t>
      </w:r>
      <w:del w:id="4508" w:author="JORGE CONTRERAS ORTIZ" w:date="2021-09-06T00:14:00Z">
        <w:r w:rsidRPr="00791D37" w:rsidDel="0048500E">
          <w:delText xml:space="preserve">gracias </w:delText>
        </w:r>
      </w:del>
      <w:ins w:id="4509" w:author="JORGE CONTRERAS ORTIZ" w:date="2021-09-06T00:14:00Z">
        <w:r w:rsidR="0048500E">
          <w:t>clic</w:t>
        </w:r>
      </w:ins>
      <w:ins w:id="4510" w:author="JORGE CONTRERAS ORTIZ" w:date="2021-09-06T00:15:00Z">
        <w:r w:rsidR="0048500E">
          <w:t>ando en el</w:t>
        </w:r>
      </w:ins>
      <w:del w:id="4511" w:author="JORGE CONTRERAS ORTIZ" w:date="2021-09-06T00:15:00Z">
        <w:r w:rsidRPr="00791D37" w:rsidDel="0048500E">
          <w:delText>al</w:delText>
        </w:r>
      </w:del>
      <w:r w:rsidRPr="00791D37">
        <w:t xml:space="preserve"> botón situado en la esquina inferior derecha llamado “</w:t>
      </w:r>
      <w:proofErr w:type="spellStart"/>
      <w:r w:rsidRPr="00791D37">
        <w:t>Export</w:t>
      </w:r>
      <w:proofErr w:type="spellEnd"/>
      <w:r w:rsidRPr="00791D37">
        <w:t xml:space="preserve"> </w:t>
      </w:r>
      <w:proofErr w:type="spellStart"/>
      <w:r w:rsidRPr="00791D37">
        <w:t>Settings</w:t>
      </w:r>
      <w:proofErr w:type="spellEnd"/>
      <w:r w:rsidRPr="00791D37">
        <w:t>”</w:t>
      </w:r>
      <w:ins w:id="4512" w:author="JORGE CONTRERAS ORTIZ" w:date="2021-09-07T17:51:00Z">
        <w:r w:rsidR="000B5535">
          <w:t xml:space="preserve">, </w:t>
        </w:r>
      </w:ins>
      <w:del w:id="4513" w:author="JORGE CONTRERAS ORTIZ" w:date="2021-09-07T17:51:00Z">
        <w:r w:rsidRPr="00791D37" w:rsidDel="000B5535">
          <w:delText xml:space="preserve">, </w:delText>
        </w:r>
      </w:del>
      <w:del w:id="4514" w:author="JORGE CONTRERAS ORTIZ" w:date="2021-09-07T18:22:00Z">
        <w:r w:rsidRPr="00791D37" w:rsidDel="009E7189">
          <w:delText>el</w:delText>
        </w:r>
      </w:del>
      <w:ins w:id="4515" w:author="JORGE CONTRERAS ORTIZ" w:date="2021-09-08T10:29:00Z">
        <w:r w:rsidR="00A05C48">
          <w:t>abriéndose</w:t>
        </w:r>
      </w:ins>
      <w:ins w:id="4516" w:author="JORGE CONTRERAS ORTIZ" w:date="2021-09-07T18:22:00Z">
        <w:r w:rsidR="009E7189">
          <w:t xml:space="preserve"> </w:t>
        </w:r>
      </w:ins>
      <w:ins w:id="4517" w:author="JORGE CONTRERAS ORTIZ" w:date="2021-09-07T18:23:00Z">
        <w:r w:rsidR="009E7189">
          <w:t>una ventana emergente</w:t>
        </w:r>
      </w:ins>
      <w:ins w:id="4518" w:author="JORGE CONTRERAS ORTIZ" w:date="2021-09-08T10:29:00Z">
        <w:r w:rsidR="00A05C48">
          <w:t>.</w:t>
        </w:r>
      </w:ins>
    </w:p>
    <w:p w14:paraId="50064612" w14:textId="77777777" w:rsidR="00A05C48" w:rsidRDefault="00A05C48">
      <w:pPr>
        <w:jc w:val="left"/>
        <w:rPr>
          <w:ins w:id="4519" w:author="JORGE CONTRERAS ORTIZ" w:date="2021-09-08T10:29:00Z"/>
        </w:rPr>
      </w:pPr>
      <w:ins w:id="4520" w:author="JORGE CONTRERAS ORTIZ" w:date="2021-09-08T10:29:00Z">
        <w:r>
          <w:br w:type="page"/>
        </w:r>
      </w:ins>
    </w:p>
    <w:p w14:paraId="75AB19D7" w14:textId="376A488B" w:rsidR="0074559B" w:rsidDel="00A05C48" w:rsidRDefault="009E7189" w:rsidP="00791D37">
      <w:pPr>
        <w:rPr>
          <w:del w:id="4521" w:author="JORGE CONTRERAS ORTIZ" w:date="2021-09-07T19:05:00Z"/>
        </w:rPr>
      </w:pPr>
      <w:ins w:id="4522" w:author="JORGE CONTRERAS ORTIZ" w:date="2021-09-07T18:23:00Z">
        <w:r>
          <w:lastRenderedPageBreak/>
          <w:t xml:space="preserve"> </w:t>
        </w:r>
      </w:ins>
      <w:ins w:id="4523" w:author="JORGE CONTRERAS ORTIZ" w:date="2021-09-08T10:30:00Z">
        <w:r w:rsidR="00A05C48">
          <w:t xml:space="preserve">En la nueva ventana, </w:t>
        </w:r>
      </w:ins>
      <w:ins w:id="4524" w:author="JORGE CONTRERAS ORTIZ" w:date="2021-09-07T18:23:00Z">
        <w:r>
          <w:t xml:space="preserve">mostrada en </w:t>
        </w:r>
        <w:r>
          <w:fldChar w:fldCharType="begin"/>
        </w:r>
        <w:r>
          <w:instrText xml:space="preserve"> REF _Ref81931415 \h </w:instrText>
        </w:r>
      </w:ins>
      <w:r>
        <w:fldChar w:fldCharType="separate"/>
      </w:r>
      <w:ins w:id="4525" w:author="JORGE CONTRERAS ORTIZ" w:date="2021-09-08T21:58:00Z">
        <w:r w:rsidR="007865AB" w:rsidRPr="007865AB">
          <w:rPr>
            <w:rPrChange w:id="4526" w:author="JORGE CONTRERAS ORTIZ" w:date="2021-09-08T21:58:00Z">
              <w:rPr/>
            </w:rPrChange>
          </w:rPr>
          <w:t xml:space="preserve">Ilustración </w:t>
        </w:r>
        <w:r w:rsidR="007865AB" w:rsidRPr="007865AB">
          <w:rPr>
            <w:noProof/>
            <w:rPrChange w:id="4527" w:author="JORGE CONTRERAS ORTIZ" w:date="2021-09-08T21:58:00Z">
              <w:rPr>
                <w:noProof/>
                <w:lang w:val="en-US"/>
              </w:rPr>
            </w:rPrChange>
          </w:rPr>
          <w:t>23</w:t>
        </w:r>
      </w:ins>
      <w:ins w:id="4528" w:author="JORGE CONTRERAS ORTIZ" w:date="2021-09-07T18:23:00Z">
        <w:r>
          <w:fldChar w:fldCharType="end"/>
        </w:r>
      </w:ins>
      <w:ins w:id="4529" w:author="JORGE CONTRERAS ORTIZ" w:date="2021-09-08T10:30:00Z">
        <w:r w:rsidR="00A05C48">
          <w:t>,</w:t>
        </w:r>
      </w:ins>
      <w:r w:rsidR="0074559B" w:rsidRPr="00791D37">
        <w:t xml:space="preserve"> </w:t>
      </w:r>
      <w:del w:id="4530" w:author="JORGE CONTRERAS ORTIZ" w:date="2021-09-07T18:23:00Z">
        <w:r w:rsidR="0074559B" w:rsidRPr="00791D37" w:rsidDel="009E7189">
          <w:delText xml:space="preserve">cual </w:delText>
        </w:r>
      </w:del>
      <w:ins w:id="4531" w:author="JORGE CONTRERAS ORTIZ" w:date="2021-09-07T18:23:00Z">
        <w:r w:rsidRPr="00791D37">
          <w:t xml:space="preserve"> </w:t>
        </w:r>
      </w:ins>
      <w:r w:rsidR="0074559B" w:rsidRPr="00791D37">
        <w:t xml:space="preserve">permite </w:t>
      </w:r>
      <w:ins w:id="4532" w:author="JORGE CONTRERAS ORTIZ" w:date="2021-09-07T18:23:00Z">
        <w:r w:rsidR="00193B45">
          <w:t xml:space="preserve">elegir el rol y </w:t>
        </w:r>
      </w:ins>
      <w:r w:rsidR="0074559B" w:rsidRPr="00791D37">
        <w:t xml:space="preserve">copiar la información de “commissioning”, requerida para la configuración del nuevo </w:t>
      </w:r>
      <w:del w:id="4533" w:author="JORGE CONTRERAS ORTIZ" w:date="2021-09-08T22:06:00Z">
        <w:r w:rsidR="0074559B" w:rsidRPr="00791D37" w:rsidDel="00686D7D">
          <w:delText xml:space="preserve">dispositivo </w:delText>
        </w:r>
      </w:del>
      <w:ins w:id="4534" w:author="JORGE CONTRERAS ORTIZ" w:date="2021-09-08T22:06:00Z">
        <w:r w:rsidR="00686D7D">
          <w:t>nodo</w:t>
        </w:r>
        <w:r w:rsidR="00686D7D" w:rsidRPr="00791D37">
          <w:t xml:space="preserve"> </w:t>
        </w:r>
      </w:ins>
      <w:r w:rsidR="0074559B" w:rsidRPr="00791D37">
        <w:t xml:space="preserve">e introducirlo en la red, utilizando comandos </w:t>
      </w:r>
      <w:proofErr w:type="spellStart"/>
      <w:r w:rsidR="0074559B" w:rsidRPr="00791D37">
        <w:t>KiNOS.</w:t>
      </w:r>
      <w:ins w:id="4535" w:author="JORGE CONTRERAS ORTIZ" w:date="2021-09-04T12:20:00Z">
        <w:r w:rsidR="00672BD4">
          <w:t>a</w:t>
        </w:r>
        <w:proofErr w:type="spellEnd"/>
        <w:r w:rsidR="00672BD4">
          <w:t xml:space="preserve"> través </w:t>
        </w:r>
      </w:ins>
      <w:ins w:id="4536" w:author="JORGE CONTRERAS ORTIZ" w:date="2021-09-04T12:21:00Z">
        <w:r w:rsidR="00672BD4">
          <w:t xml:space="preserve">de la interfaz de </w:t>
        </w:r>
        <w:proofErr w:type="spellStart"/>
        <w:r w:rsidR="00672BD4">
          <w:t>KiTools</w:t>
        </w:r>
        <w:proofErr w:type="spellEnd"/>
        <w:r w:rsidR="00672BD4">
          <w:t xml:space="preserve"> proporcionada por Kirale.</w:t>
        </w:r>
      </w:ins>
      <w:ins w:id="4537" w:author="JORGE CONTRERAS ORTIZ" w:date="2021-09-08T10:28:00Z">
        <w:r w:rsidR="00A05C48">
          <w:t xml:space="preserve"> </w:t>
        </w:r>
      </w:ins>
    </w:p>
    <w:p w14:paraId="430F38E2" w14:textId="77777777" w:rsidR="00A05C48" w:rsidRPr="00791D37" w:rsidRDefault="00A05C48" w:rsidP="00791D37">
      <w:pPr>
        <w:rPr>
          <w:ins w:id="4538" w:author="JORGE CONTRERAS ORTIZ" w:date="2021-09-08T10:31:00Z"/>
        </w:rPr>
      </w:pPr>
    </w:p>
    <w:p w14:paraId="27CA5832" w14:textId="18A633E8" w:rsidR="007C2C63" w:rsidRDefault="007C2C63" w:rsidP="00791D37">
      <w:pPr>
        <w:rPr>
          <w:ins w:id="4539" w:author="JORGE CONTRERAS ORTIZ" w:date="2021-09-05T22:31:00Z"/>
        </w:rPr>
      </w:pPr>
    </w:p>
    <w:p w14:paraId="3B221888" w14:textId="77777777" w:rsidR="007C2C63" w:rsidRPr="00791D37" w:rsidRDefault="007C2C63" w:rsidP="00791D37"/>
    <w:p w14:paraId="0BFDC8E5" w14:textId="77777777" w:rsidR="0074559B" w:rsidRPr="00791D37" w:rsidRDefault="0074559B" w:rsidP="006242EF">
      <w:pPr>
        <w:pStyle w:val="Descripcin"/>
        <w:jc w:val="center"/>
      </w:pPr>
      <w:r w:rsidRPr="00791D37">
        <w:rPr>
          <w:noProof/>
        </w:rPr>
        <w:drawing>
          <wp:inline distT="0" distB="0" distL="0" distR="0" wp14:anchorId="29F3A331" wp14:editId="02C8540A">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43"/>
                    <a:stretch>
                      <a:fillRect/>
                    </a:stretch>
                  </pic:blipFill>
                  <pic:spPr>
                    <a:xfrm>
                      <a:off x="0" y="0"/>
                      <a:ext cx="5400040" cy="4638675"/>
                    </a:xfrm>
                    <a:prstGeom prst="rect">
                      <a:avLst/>
                    </a:prstGeom>
                  </pic:spPr>
                </pic:pic>
              </a:graphicData>
            </a:graphic>
          </wp:inline>
        </w:drawing>
      </w:r>
    </w:p>
    <w:p w14:paraId="2210BEE0" w14:textId="243E7002" w:rsidR="0074559B" w:rsidRPr="00434554" w:rsidRDefault="0074559B" w:rsidP="006242EF">
      <w:pPr>
        <w:pStyle w:val="Descripcin"/>
        <w:jc w:val="center"/>
        <w:rPr>
          <w:lang w:val="en-US"/>
          <w:rPrChange w:id="4540" w:author="JORGE CONTRERAS ORTIZ" w:date="2021-09-04T09:17:00Z">
            <w:rPr/>
          </w:rPrChange>
        </w:rPr>
      </w:pPr>
      <w:bookmarkStart w:id="4541" w:name="_Ref81931415"/>
      <w:bookmarkStart w:id="4542" w:name="_Toc81499596"/>
      <w:bookmarkStart w:id="4543" w:name="_Toc81499831"/>
      <w:bookmarkStart w:id="4544" w:name="_Toc82030966"/>
      <w:r w:rsidRPr="00434554">
        <w:rPr>
          <w:lang w:val="en-US"/>
          <w:rPrChange w:id="4545" w:author="JORGE CONTRERAS ORTIZ" w:date="2021-09-04T09:17:00Z">
            <w:rPr/>
          </w:rPrChange>
        </w:rPr>
        <w:t xml:space="preserve">Ilustración </w:t>
      </w:r>
      <w:r w:rsidR="009449CB">
        <w:fldChar w:fldCharType="begin"/>
      </w:r>
      <w:r w:rsidR="009449CB" w:rsidRPr="00434554">
        <w:rPr>
          <w:lang w:val="en-US"/>
          <w:rPrChange w:id="4546" w:author="JORGE CONTRERAS ORTIZ" w:date="2021-09-04T09:17:00Z">
            <w:rPr/>
          </w:rPrChange>
        </w:rPr>
        <w:instrText xml:space="preserve"> SEQ Ilustración \* ARABIC </w:instrText>
      </w:r>
      <w:r w:rsidR="009449CB">
        <w:fldChar w:fldCharType="separate"/>
      </w:r>
      <w:ins w:id="4547" w:author="JORGE CONTRERAS ORTIZ" w:date="2021-09-08T21:58:00Z">
        <w:r w:rsidR="007865AB">
          <w:rPr>
            <w:noProof/>
            <w:lang w:val="en-US"/>
          </w:rPr>
          <w:t>23</w:t>
        </w:r>
      </w:ins>
      <w:del w:id="4548" w:author="JORGE CONTRERAS ORTIZ" w:date="2021-09-04T12:17:00Z">
        <w:r w:rsidR="00425C71" w:rsidRPr="00434554" w:rsidDel="00593FA6">
          <w:rPr>
            <w:noProof/>
            <w:lang w:val="en-US"/>
            <w:rPrChange w:id="4549" w:author="JORGE CONTRERAS ORTIZ" w:date="2021-09-04T09:17:00Z">
              <w:rPr>
                <w:noProof/>
              </w:rPr>
            </w:rPrChange>
          </w:rPr>
          <w:delText>20</w:delText>
        </w:r>
      </w:del>
      <w:r w:rsidR="009449CB">
        <w:rPr>
          <w:noProof/>
        </w:rPr>
        <w:fldChar w:fldCharType="end"/>
      </w:r>
      <w:bookmarkEnd w:id="4541"/>
      <w:r w:rsidRPr="00434554">
        <w:rPr>
          <w:lang w:val="en-US"/>
          <w:rPrChange w:id="4550" w:author="JORGE CONTRERAS ORTIZ" w:date="2021-09-04T09:17:00Z">
            <w:rPr/>
          </w:rPrChange>
        </w:rPr>
        <w:t xml:space="preserve"> Ventana Export Commissioning Information</w:t>
      </w:r>
      <w:bookmarkEnd w:id="4542"/>
      <w:bookmarkEnd w:id="4543"/>
      <w:bookmarkEnd w:id="4544"/>
    </w:p>
    <w:p w14:paraId="77776E5D" w14:textId="77777777" w:rsidR="0074559B" w:rsidRPr="00791D37" w:rsidRDefault="0074559B" w:rsidP="00791D37">
      <w:pPr>
        <w:rPr>
          <w:lang w:val="en-US"/>
        </w:rPr>
      </w:pPr>
    </w:p>
    <w:p w14:paraId="3BD1E191" w14:textId="77777777" w:rsidR="0074559B" w:rsidRPr="00791D37" w:rsidRDefault="0074559B" w:rsidP="00791D37">
      <w:pPr>
        <w:rPr>
          <w:lang w:val="en-US"/>
        </w:rPr>
      </w:pPr>
      <w:r w:rsidRPr="00791D37">
        <w:rPr>
          <w:lang w:val="en-US"/>
        </w:rPr>
        <w:br w:type="page"/>
      </w:r>
    </w:p>
    <w:p w14:paraId="7DC75435" w14:textId="47FBF173" w:rsidR="0074559B" w:rsidRPr="00791D37" w:rsidRDefault="00593FA6" w:rsidP="00FE1EC4">
      <w:pPr>
        <w:pStyle w:val="Ttulo5"/>
      </w:pPr>
      <w:bookmarkStart w:id="4551" w:name="_Toc81499412"/>
      <w:bookmarkStart w:id="4552" w:name="_Toc82012152"/>
      <w:bookmarkStart w:id="4553" w:name="_Toc82024979"/>
      <w:bookmarkStart w:id="4554" w:name="_Toc82030824"/>
      <w:r w:rsidRPr="00791D37">
        <w:lastRenderedPageBreak/>
        <w:t>SERVICIOS</w:t>
      </w:r>
      <w:bookmarkEnd w:id="4551"/>
      <w:bookmarkEnd w:id="4552"/>
      <w:bookmarkEnd w:id="4553"/>
      <w:bookmarkEnd w:id="4554"/>
    </w:p>
    <w:p w14:paraId="62F681F8" w14:textId="77777777" w:rsidR="0074559B" w:rsidRPr="00791D37" w:rsidRDefault="0074559B" w:rsidP="00791D37"/>
    <w:p w14:paraId="25E4E5BB" w14:textId="4C85F16C" w:rsidR="0074559B" w:rsidRPr="00791D37" w:rsidRDefault="0074559B" w:rsidP="00791D37">
      <w:r w:rsidRPr="00791D37">
        <w:t xml:space="preserve">El administrador de la red podrá ver </w:t>
      </w:r>
      <w:del w:id="4555" w:author="JORGE CONTRERAS ORTIZ" w:date="2021-09-04T12:21:00Z">
        <w:r w:rsidRPr="00791D37" w:rsidDel="00672BD4">
          <w:delText>que</w:delText>
        </w:r>
      </w:del>
      <w:ins w:id="4556" w:author="JORGE CONTRERAS ORTIZ" w:date="2021-09-04T12:21:00Z">
        <w:r w:rsidR="00672BD4" w:rsidRPr="00791D37">
          <w:t>qué</w:t>
        </w:r>
      </w:ins>
      <w:r w:rsidRPr="00791D37">
        <w:t xml:space="preserve"> servicios están siendo provistos por el Border Router en cada momento y su estado en el submenú “</w:t>
      </w:r>
      <w:proofErr w:type="spellStart"/>
      <w:r w:rsidRPr="00791D37">
        <w:t>Services</w:t>
      </w:r>
      <w:proofErr w:type="spellEnd"/>
      <w:r w:rsidRPr="00791D37">
        <w:t>” por debajo del menú “</w:t>
      </w:r>
      <w:proofErr w:type="spellStart"/>
      <w:r w:rsidRPr="00791D37">
        <w:t>KiBRA</w:t>
      </w:r>
      <w:proofErr w:type="spellEnd"/>
      <w:r w:rsidRPr="00791D37">
        <w:t>”. Hay cuatro posibles servicios que el Border Router es capaz de proveer.</w:t>
      </w:r>
    </w:p>
    <w:p w14:paraId="594DFA38" w14:textId="77777777" w:rsidR="0074559B" w:rsidRPr="00791D37" w:rsidRDefault="0074559B" w:rsidP="00791D37"/>
    <w:p w14:paraId="1F851488" w14:textId="4A4FDEA8" w:rsidR="0074559B" w:rsidRPr="00791D37" w:rsidRDefault="00672BD4" w:rsidP="00FE1EC4">
      <w:pPr>
        <w:pStyle w:val="Ttulo6"/>
      </w:pPr>
      <w:bookmarkStart w:id="4557" w:name="_Toc82012153"/>
      <w:bookmarkStart w:id="4558" w:name="_Toc82024980"/>
      <w:bookmarkStart w:id="4559" w:name="_Toc82030825"/>
      <w:r w:rsidRPr="00791D37">
        <w:t>SERVIDOR BACKBONE ROUTER</w:t>
      </w:r>
      <w:bookmarkEnd w:id="4557"/>
      <w:bookmarkEnd w:id="4558"/>
      <w:bookmarkEnd w:id="4559"/>
    </w:p>
    <w:p w14:paraId="4F71653F" w14:textId="77777777" w:rsidR="0074559B" w:rsidRPr="00791D37" w:rsidRDefault="0074559B" w:rsidP="00791D37"/>
    <w:p w14:paraId="4C45F26F" w14:textId="67807C9D" w:rsidR="0074559B" w:rsidRDefault="0074559B" w:rsidP="00791D37">
      <w:pPr>
        <w:rPr>
          <w:ins w:id="4560" w:author="JORGE CONTRERAS ORTIZ" w:date="2021-09-07T19:10:00Z"/>
        </w:rPr>
      </w:pPr>
      <w:r w:rsidRPr="00791D37">
        <w:t>Cuando la opción “</w:t>
      </w:r>
      <w:proofErr w:type="spellStart"/>
      <w:r w:rsidRPr="00791D37">
        <w:t>Backbone</w:t>
      </w:r>
      <w:proofErr w:type="spellEnd"/>
      <w:r w:rsidRPr="00791D37">
        <w:t xml:space="preserve"> Router Server”  esté habilitada  en el menú de “</w:t>
      </w:r>
      <w:proofErr w:type="spellStart"/>
      <w:r w:rsidRPr="00791D37">
        <w:t>Settings</w:t>
      </w:r>
      <w:proofErr w:type="spellEnd"/>
      <w:r w:rsidRPr="00791D37">
        <w:t xml:space="preserve">”, los datos relacionados aparecerán en </w:t>
      </w:r>
      <w:del w:id="4561" w:author="JORGE CONTRERAS ORTIZ" w:date="2021-09-07T18:24:00Z">
        <w:r w:rsidRPr="00791D37" w:rsidDel="00193B45">
          <w:delText>esta página</w:delText>
        </w:r>
      </w:del>
      <w:ins w:id="4562" w:author="JORGE CONTRERAS ORTIZ" w:date="2021-09-07T18:24:00Z">
        <w:r w:rsidR="00193B45">
          <w:t xml:space="preserve">esta pestaña, tal como se muestra a continuación en </w:t>
        </w:r>
      </w:ins>
      <w:ins w:id="4563" w:author="JORGE CONTRERAS ORTIZ" w:date="2021-09-07T18:25:00Z">
        <w:r w:rsidR="00193B45">
          <w:fldChar w:fldCharType="begin"/>
        </w:r>
        <w:r w:rsidR="00193B45">
          <w:instrText xml:space="preserve"> REF _Ref81931520 \h </w:instrText>
        </w:r>
      </w:ins>
      <w:r w:rsidR="00193B45">
        <w:fldChar w:fldCharType="separate"/>
      </w:r>
      <w:ins w:id="4564" w:author="JORGE CONTRERAS ORTIZ" w:date="2021-09-08T21:58:00Z">
        <w:r w:rsidR="007865AB" w:rsidRPr="00791D37">
          <w:t xml:space="preserve">Ilustración </w:t>
        </w:r>
        <w:r w:rsidR="007865AB">
          <w:rPr>
            <w:noProof/>
          </w:rPr>
          <w:t>24</w:t>
        </w:r>
      </w:ins>
      <w:ins w:id="4565" w:author="JORGE CONTRERAS ORTIZ" w:date="2021-09-07T18:25:00Z">
        <w:r w:rsidR="00193B45">
          <w:fldChar w:fldCharType="end"/>
        </w:r>
      </w:ins>
      <w:r w:rsidRPr="00791D37">
        <w:t>.</w:t>
      </w:r>
    </w:p>
    <w:p w14:paraId="7D9C8255" w14:textId="05371603" w:rsidR="007A5D09" w:rsidRDefault="007A5D09" w:rsidP="00791D37">
      <w:pPr>
        <w:rPr>
          <w:ins w:id="4566" w:author="JORGE CONTRERAS ORTIZ" w:date="2021-09-05T22:32:00Z"/>
        </w:rPr>
      </w:pPr>
      <w:ins w:id="4567" w:author="JORGE CONTRERAS ORTIZ" w:date="2021-09-07T19:10:00Z">
        <w:r>
          <w:t xml:space="preserve">Activando este servicio, se podrán </w:t>
        </w:r>
      </w:ins>
      <w:ins w:id="4568" w:author="JORGE CONTRERAS ORTIZ" w:date="2021-09-07T19:11:00Z">
        <w:r>
          <w:t>conectar diferentes redes locales Thread dentro de una gran</w:t>
        </w:r>
      </w:ins>
      <w:ins w:id="4569" w:author="JORGE CONTRERAS ORTIZ" w:date="2021-09-07T19:12:00Z">
        <w:r>
          <w:t xml:space="preserve"> red</w:t>
        </w:r>
      </w:ins>
      <w:ins w:id="4570" w:author="JORGE CONTRERAS ORTIZ" w:date="2021-09-07T19:13:00Z">
        <w:r>
          <w:t xml:space="preserve"> troncal.</w:t>
        </w:r>
      </w:ins>
    </w:p>
    <w:p w14:paraId="67F71795" w14:textId="77777777" w:rsidR="007C2C63" w:rsidRPr="00791D37" w:rsidRDefault="007C2C63" w:rsidP="00791D37"/>
    <w:p w14:paraId="32727048" w14:textId="77777777" w:rsidR="0074559B" w:rsidRPr="00791D37" w:rsidRDefault="0074559B" w:rsidP="00791D37"/>
    <w:p w14:paraId="6B4A3978" w14:textId="77777777" w:rsidR="0074559B" w:rsidRPr="00791D37" w:rsidRDefault="0074559B" w:rsidP="006242EF">
      <w:pPr>
        <w:pStyle w:val="Descripcin"/>
        <w:jc w:val="center"/>
      </w:pPr>
      <w:r w:rsidRPr="00791D37">
        <w:rPr>
          <w:noProof/>
        </w:rPr>
        <w:drawing>
          <wp:inline distT="0" distB="0" distL="0" distR="0" wp14:anchorId="5A4CB0D0" wp14:editId="4B2809B6">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44"/>
                    <a:stretch>
                      <a:fillRect/>
                    </a:stretch>
                  </pic:blipFill>
                  <pic:spPr>
                    <a:xfrm>
                      <a:off x="0" y="0"/>
                      <a:ext cx="5400040" cy="4636135"/>
                    </a:xfrm>
                    <a:prstGeom prst="rect">
                      <a:avLst/>
                    </a:prstGeom>
                  </pic:spPr>
                </pic:pic>
              </a:graphicData>
            </a:graphic>
          </wp:inline>
        </w:drawing>
      </w:r>
    </w:p>
    <w:p w14:paraId="198B9D18" w14:textId="50862313" w:rsidR="0074559B" w:rsidRPr="006242EF" w:rsidRDefault="0074559B" w:rsidP="006242EF">
      <w:pPr>
        <w:pStyle w:val="Descripcin"/>
        <w:jc w:val="center"/>
      </w:pPr>
      <w:bookmarkStart w:id="4571" w:name="_Ref81931520"/>
      <w:bookmarkStart w:id="4572" w:name="_Toc81499597"/>
      <w:bookmarkStart w:id="4573" w:name="_Toc81499832"/>
      <w:bookmarkStart w:id="4574" w:name="_Toc82030967"/>
      <w:r w:rsidRPr="00791D37">
        <w:t xml:space="preserve">Ilustración </w:t>
      </w:r>
      <w:r w:rsidRPr="006242EF">
        <w:fldChar w:fldCharType="begin"/>
      </w:r>
      <w:r w:rsidRPr="00791D37">
        <w:instrText xml:space="preserve"> SEQ Ilustración \* ARABIC </w:instrText>
      </w:r>
      <w:r w:rsidRPr="006242EF">
        <w:fldChar w:fldCharType="separate"/>
      </w:r>
      <w:ins w:id="4575" w:author="JORGE CONTRERAS ORTIZ" w:date="2021-09-08T21:58:00Z">
        <w:r w:rsidR="007865AB">
          <w:rPr>
            <w:noProof/>
          </w:rPr>
          <w:t>24</w:t>
        </w:r>
      </w:ins>
      <w:del w:id="4576" w:author="JORGE CONTRERAS ORTIZ" w:date="2021-09-08T20:16:00Z">
        <w:r w:rsidR="00770F63" w:rsidDel="00782941">
          <w:rPr>
            <w:noProof/>
          </w:rPr>
          <w:delText>21</w:delText>
        </w:r>
      </w:del>
      <w:r w:rsidRPr="006242EF">
        <w:fldChar w:fldCharType="end"/>
      </w:r>
      <w:bookmarkEnd w:id="4571"/>
      <w:r w:rsidRPr="00791D37">
        <w:t xml:space="preserve"> Servidor </w:t>
      </w:r>
      <w:proofErr w:type="spellStart"/>
      <w:r w:rsidRPr="00791D37">
        <w:t>Backbone</w:t>
      </w:r>
      <w:proofErr w:type="spellEnd"/>
      <w:r w:rsidRPr="00791D37">
        <w:t xml:space="preserve"> Router</w:t>
      </w:r>
      <w:bookmarkEnd w:id="4572"/>
      <w:bookmarkEnd w:id="4573"/>
      <w:bookmarkEnd w:id="4574"/>
    </w:p>
    <w:p w14:paraId="1C1655CC" w14:textId="77777777" w:rsidR="0074559B" w:rsidRPr="00791D37" w:rsidRDefault="0074559B" w:rsidP="00791D37">
      <w:r w:rsidRPr="00791D37">
        <w:br w:type="page"/>
      </w:r>
    </w:p>
    <w:p w14:paraId="1FE62FCE" w14:textId="77777777" w:rsidR="0074559B" w:rsidRPr="00791D37" w:rsidRDefault="0074559B" w:rsidP="00FE1EC4">
      <w:pPr>
        <w:pStyle w:val="Ttulo6"/>
      </w:pPr>
      <w:bookmarkStart w:id="4577" w:name="_Toc82012154"/>
      <w:bookmarkStart w:id="4578" w:name="_Toc82024981"/>
      <w:bookmarkStart w:id="4579" w:name="_Toc82030826"/>
      <w:r w:rsidRPr="00791D37">
        <w:lastRenderedPageBreak/>
        <w:t>DHCP</w:t>
      </w:r>
      <w:bookmarkEnd w:id="4577"/>
      <w:bookmarkEnd w:id="4578"/>
      <w:bookmarkEnd w:id="4579"/>
    </w:p>
    <w:p w14:paraId="5CC4AA41" w14:textId="77777777" w:rsidR="0074559B" w:rsidRPr="00791D37" w:rsidRDefault="0074559B" w:rsidP="00791D37"/>
    <w:p w14:paraId="256F9F79" w14:textId="6C67B3F8" w:rsidR="000F037B" w:rsidRDefault="0074559B" w:rsidP="00791D37">
      <w:pPr>
        <w:rPr>
          <w:ins w:id="4580" w:author="JORGE CONTRERAS ORTIZ" w:date="2021-09-07T19:17:00Z"/>
        </w:rPr>
      </w:pPr>
      <w:r w:rsidRPr="00791D37">
        <w:t xml:space="preserve">Si la opción DHCP se activa al configurar el prefijo de red, la siguiente página mostrará </w:t>
      </w:r>
      <w:ins w:id="4581" w:author="JORGE CONTRERAS ORTIZ" w:date="2021-09-07T18:25:00Z">
        <w:r w:rsidR="00193B45">
          <w:t xml:space="preserve">tanto la información del servidor DHCP como </w:t>
        </w:r>
      </w:ins>
      <w:r w:rsidRPr="00791D37">
        <w:t>una lista de los nodos que han adquirido una dirección IPv6 vía DHCP y cuál es.</w:t>
      </w:r>
      <w:ins w:id="4582" w:author="JORGE CONTRERAS ORTIZ" w:date="2021-09-07T18:25:00Z">
        <w:r w:rsidR="00193B45">
          <w:t xml:space="preserve"> Toda esta información s</w:t>
        </w:r>
      </w:ins>
      <w:ins w:id="4583" w:author="JORGE CONTRERAS ORTIZ" w:date="2021-09-07T18:26:00Z">
        <w:r w:rsidR="00193B45">
          <w:t xml:space="preserve">e muestra con la disposición que se expone en </w:t>
        </w:r>
        <w:r w:rsidR="00193B45">
          <w:fldChar w:fldCharType="begin"/>
        </w:r>
        <w:r w:rsidR="00193B45">
          <w:instrText xml:space="preserve"> REF _Ref81931633 \h </w:instrText>
        </w:r>
      </w:ins>
      <w:r w:rsidR="00193B45">
        <w:fldChar w:fldCharType="separate"/>
      </w:r>
      <w:ins w:id="4584" w:author="JORGE CONTRERAS ORTIZ" w:date="2021-09-08T21:58:00Z">
        <w:r w:rsidR="007865AB" w:rsidRPr="00791D37">
          <w:t xml:space="preserve">Ilustración </w:t>
        </w:r>
        <w:r w:rsidR="007865AB">
          <w:rPr>
            <w:noProof/>
          </w:rPr>
          <w:t>25</w:t>
        </w:r>
      </w:ins>
      <w:ins w:id="4585" w:author="JORGE CONTRERAS ORTIZ" w:date="2021-09-07T18:26:00Z">
        <w:r w:rsidR="00193B45">
          <w:fldChar w:fldCharType="end"/>
        </w:r>
        <w:r w:rsidR="00193B45">
          <w:t>.</w:t>
        </w:r>
      </w:ins>
      <w:ins w:id="4586" w:author="JORGE CONTRERAS ORTIZ" w:date="2021-09-07T19:15:00Z">
        <w:r w:rsidR="000F037B">
          <w:t xml:space="preserve"> </w:t>
        </w:r>
      </w:ins>
    </w:p>
    <w:p w14:paraId="65F6C003" w14:textId="61DBA342" w:rsidR="007C2C63" w:rsidRDefault="000F037B" w:rsidP="00791D37">
      <w:pPr>
        <w:rPr>
          <w:ins w:id="4587" w:author="JORGE CONTRERAS ORTIZ" w:date="2021-09-05T22:32:00Z"/>
        </w:rPr>
      </w:pPr>
      <w:ins w:id="4588" w:author="JORGE CONTRERAS ORTIZ" w:date="2021-09-07T19:15:00Z">
        <w:r>
          <w:t xml:space="preserve">Esta pestaña será útil de cara a saber </w:t>
        </w:r>
      </w:ins>
      <w:ins w:id="4589" w:author="JORGE CONTRERAS ORTIZ" w:date="2021-09-07T19:16:00Z">
        <w:r>
          <w:t>las direcciones</w:t>
        </w:r>
      </w:ins>
      <w:ins w:id="4590" w:author="JORGE CONTRERAS ORTIZ" w:date="2021-09-07T19:17:00Z">
        <w:r>
          <w:t xml:space="preserve"> IPv6</w:t>
        </w:r>
      </w:ins>
      <w:ins w:id="4591" w:author="JORGE CONTRERAS ORTIZ" w:date="2021-09-07T19:16:00Z">
        <w:r>
          <w:t xml:space="preserve"> de los diferentes nodos pudiendo así realizar </w:t>
        </w:r>
      </w:ins>
      <w:ins w:id="4592" w:author="JORGE CONTRERAS ORTIZ" w:date="2021-09-07T19:17:00Z">
        <w:r>
          <w:t>transmisiones de datos entre los ellos</w:t>
        </w:r>
      </w:ins>
      <w:ins w:id="4593" w:author="JORGE CONTRERAS ORTIZ" w:date="2021-09-07T19:18:00Z">
        <w:r>
          <w:t>. Esto se debe a que</w:t>
        </w:r>
      </w:ins>
      <w:ins w:id="4594" w:author="JORGE CONTRERAS ORTIZ" w:date="2021-09-07T19:19:00Z">
        <w:r>
          <w:t xml:space="preserve"> desde un propio nodo, no podrá consultarse </w:t>
        </w:r>
      </w:ins>
      <w:ins w:id="4595" w:author="JORGE CONTRERAS ORTIZ" w:date="2021-09-07T19:20:00Z">
        <w:r>
          <w:t>las diferentes direcciones IP en la red salvo las propias</w:t>
        </w:r>
      </w:ins>
      <w:ins w:id="4596" w:author="JORGE CONTRERAS ORTIZ" w:date="2021-09-07T19:45:00Z">
        <w:r w:rsidR="00236967">
          <w:t xml:space="preserve"> del nodo</w:t>
        </w:r>
      </w:ins>
      <w:ins w:id="4597" w:author="JORGE CONTRERAS ORTIZ" w:date="2021-09-07T19:20:00Z">
        <w:r>
          <w:t xml:space="preserve">, por lo que convendrá acceder a esta pestaña o configurar expresamente </w:t>
        </w:r>
      </w:ins>
      <w:ins w:id="4598" w:author="JORGE CONTRERAS ORTIZ" w:date="2021-09-07T19:21:00Z">
        <w:r>
          <w:t>los nodos</w:t>
        </w:r>
      </w:ins>
      <w:ins w:id="4599" w:author="JORGE CONTRERAS ORTIZ" w:date="2021-09-07T19:22:00Z">
        <w:r>
          <w:t>, tras estar conectados en la red,</w:t>
        </w:r>
      </w:ins>
      <w:ins w:id="4600" w:author="JORGE CONTRERAS ORTIZ" w:date="2021-09-07T19:21:00Z">
        <w:r>
          <w:t xml:space="preserve"> con una IPv6 en específico, conocida por el usuario</w:t>
        </w:r>
      </w:ins>
      <w:ins w:id="4601" w:author="JORGE CONTRERAS ORTIZ" w:date="2021-09-07T19:22:00Z">
        <w:r>
          <w:t xml:space="preserve">, consiguiendo así conocer las direcciones IP </w:t>
        </w:r>
      </w:ins>
      <w:ins w:id="4602" w:author="JORGE CONTRERAS ORTIZ" w:date="2021-09-07T19:23:00Z">
        <w:r>
          <w:t>que serán asignadas a</w:t>
        </w:r>
      </w:ins>
      <w:ins w:id="4603" w:author="JORGE CONTRERAS ORTIZ" w:date="2021-09-07T19:22:00Z">
        <w:r>
          <w:t xml:space="preserve"> los nodos</w:t>
        </w:r>
      </w:ins>
      <w:ins w:id="4604" w:author="JORGE CONTRERAS ORTIZ" w:date="2021-09-07T19:23:00Z">
        <w:r>
          <w:t xml:space="preserve"> antes de formar la red.</w:t>
        </w:r>
      </w:ins>
      <w:ins w:id="4605" w:author="JORGE CONTRERAS ORTIZ" w:date="2021-09-07T19:21:00Z">
        <w:r>
          <w:t xml:space="preserve"> </w:t>
        </w:r>
      </w:ins>
    </w:p>
    <w:p w14:paraId="038B1DC7" w14:textId="77777777" w:rsidR="007C2C63" w:rsidRPr="00791D37" w:rsidRDefault="007C2C63" w:rsidP="00791D37"/>
    <w:p w14:paraId="2F1DB579" w14:textId="77777777" w:rsidR="0074559B" w:rsidRPr="00791D37" w:rsidRDefault="0074559B" w:rsidP="00791D37"/>
    <w:p w14:paraId="21C7A39F" w14:textId="77777777" w:rsidR="0074559B" w:rsidRPr="00791D37" w:rsidRDefault="0074559B" w:rsidP="006242EF">
      <w:pPr>
        <w:pStyle w:val="Descripcin"/>
        <w:jc w:val="center"/>
      </w:pPr>
      <w:r w:rsidRPr="00791D37">
        <w:rPr>
          <w:noProof/>
        </w:rPr>
        <w:drawing>
          <wp:inline distT="0" distB="0" distL="0" distR="0" wp14:anchorId="5A09560B" wp14:editId="3336D66A">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45"/>
                    <a:stretch>
                      <a:fillRect/>
                    </a:stretch>
                  </pic:blipFill>
                  <pic:spPr>
                    <a:xfrm>
                      <a:off x="0" y="0"/>
                      <a:ext cx="5400040" cy="4668520"/>
                    </a:xfrm>
                    <a:prstGeom prst="rect">
                      <a:avLst/>
                    </a:prstGeom>
                  </pic:spPr>
                </pic:pic>
              </a:graphicData>
            </a:graphic>
          </wp:inline>
        </w:drawing>
      </w:r>
    </w:p>
    <w:p w14:paraId="02DCDB3D" w14:textId="48AAC2E4" w:rsidR="0074559B" w:rsidRPr="006242EF" w:rsidRDefault="0074559B" w:rsidP="006242EF">
      <w:pPr>
        <w:pStyle w:val="Descripcin"/>
        <w:jc w:val="center"/>
      </w:pPr>
      <w:bookmarkStart w:id="4606" w:name="_Ref81931633"/>
      <w:bookmarkStart w:id="4607" w:name="_Toc81499598"/>
      <w:bookmarkStart w:id="4608" w:name="_Toc81499833"/>
      <w:bookmarkStart w:id="4609" w:name="_Toc82030968"/>
      <w:r w:rsidRPr="00791D37">
        <w:t xml:space="preserve">Ilustración </w:t>
      </w:r>
      <w:r w:rsidRPr="006242EF">
        <w:fldChar w:fldCharType="begin"/>
      </w:r>
      <w:r w:rsidRPr="00791D37">
        <w:instrText xml:space="preserve"> SEQ Ilustración \* ARABIC </w:instrText>
      </w:r>
      <w:r w:rsidRPr="006242EF">
        <w:fldChar w:fldCharType="separate"/>
      </w:r>
      <w:ins w:id="4610" w:author="JORGE CONTRERAS ORTIZ" w:date="2021-09-08T21:58:00Z">
        <w:r w:rsidR="007865AB">
          <w:rPr>
            <w:noProof/>
          </w:rPr>
          <w:t>25</w:t>
        </w:r>
      </w:ins>
      <w:del w:id="4611" w:author="JORGE CONTRERAS ORTIZ" w:date="2021-09-08T20:16:00Z">
        <w:r w:rsidR="00770F63" w:rsidDel="00782941">
          <w:rPr>
            <w:noProof/>
          </w:rPr>
          <w:delText>22</w:delText>
        </w:r>
      </w:del>
      <w:r w:rsidRPr="006242EF">
        <w:fldChar w:fldCharType="end"/>
      </w:r>
      <w:bookmarkEnd w:id="4606"/>
      <w:r w:rsidRPr="00791D37">
        <w:t xml:space="preserve"> Servicio DHCP</w:t>
      </w:r>
      <w:bookmarkEnd w:id="4607"/>
      <w:bookmarkEnd w:id="4608"/>
      <w:bookmarkEnd w:id="4609"/>
    </w:p>
    <w:p w14:paraId="6DD369C8" w14:textId="77777777" w:rsidR="0074559B" w:rsidRPr="00791D37" w:rsidRDefault="0074559B" w:rsidP="00791D37">
      <w:r w:rsidRPr="00791D37">
        <w:br w:type="page"/>
      </w:r>
    </w:p>
    <w:p w14:paraId="628E0775" w14:textId="77777777" w:rsidR="0074559B" w:rsidRPr="00791D37" w:rsidRDefault="0074559B" w:rsidP="00FE1EC4">
      <w:pPr>
        <w:pStyle w:val="Ttulo6"/>
      </w:pPr>
      <w:bookmarkStart w:id="4612" w:name="_Toc82012155"/>
      <w:bookmarkStart w:id="4613" w:name="_Toc82024982"/>
      <w:bookmarkStart w:id="4614" w:name="_Toc82030827"/>
      <w:r w:rsidRPr="00791D37">
        <w:lastRenderedPageBreak/>
        <w:t>NAT64</w:t>
      </w:r>
      <w:bookmarkEnd w:id="4612"/>
      <w:bookmarkEnd w:id="4613"/>
      <w:bookmarkEnd w:id="4614"/>
    </w:p>
    <w:p w14:paraId="7DC0F056" w14:textId="77777777" w:rsidR="0074559B" w:rsidRPr="00791D37" w:rsidRDefault="0074559B" w:rsidP="00791D37"/>
    <w:p w14:paraId="6DD11577" w14:textId="083ADB36" w:rsidR="0074559B" w:rsidRDefault="000F037B" w:rsidP="00791D37">
      <w:pPr>
        <w:rPr>
          <w:ins w:id="4615" w:author="JORGE CONTRERAS ORTIZ" w:date="2021-09-05T22:32:00Z"/>
        </w:rPr>
      </w:pPr>
      <w:ins w:id="4616" w:author="JORGE CONTRERAS ORTIZ" w:date="2021-09-07T19:23:00Z">
        <w:r>
          <w:t>El servicio NAT64 será el</w:t>
        </w:r>
      </w:ins>
      <w:ins w:id="4617" w:author="JORGE CONTRERAS ORTIZ" w:date="2021-09-08T10:34:00Z">
        <w:r w:rsidR="00A05C48">
          <w:t xml:space="preserve"> servicio</w:t>
        </w:r>
      </w:ins>
      <w:ins w:id="4618" w:author="JORGE CONTRERAS ORTIZ" w:date="2021-09-07T19:23:00Z">
        <w:r>
          <w:t xml:space="preserve"> encargado de </w:t>
        </w:r>
      </w:ins>
      <w:ins w:id="4619" w:author="JORGE CONTRERAS ORTIZ" w:date="2021-09-07T19:24:00Z">
        <w:r>
          <w:t>realizar de interfaz entre la red Thread creada</w:t>
        </w:r>
        <w:r w:rsidR="00167D77">
          <w:t xml:space="preserve"> con IPv6 </w:t>
        </w:r>
      </w:ins>
      <w:ins w:id="4620" w:author="JORGE CONTRERAS ORTIZ" w:date="2021-09-07T19:25:00Z">
        <w:r w:rsidR="00167D77">
          <w:t>y</w:t>
        </w:r>
      </w:ins>
      <w:ins w:id="4621" w:author="JORGE CONTRERAS ORTIZ" w:date="2021-09-07T19:24:00Z">
        <w:r w:rsidR="00167D77">
          <w:t xml:space="preserve"> la red IPv4</w:t>
        </w:r>
      </w:ins>
      <w:ins w:id="4622" w:author="JORGE CONTRERAS ORTIZ" w:date="2021-09-07T19:25:00Z">
        <w:r w:rsidR="00167D77">
          <w:t>.</w:t>
        </w:r>
      </w:ins>
      <w:ins w:id="4623" w:author="JORGE CONTRERAS ORTIZ" w:date="2021-09-07T19:24:00Z">
        <w:r>
          <w:t xml:space="preserve"> </w:t>
        </w:r>
      </w:ins>
      <w:ins w:id="4624" w:author="JORGE CONTRERAS ORTIZ" w:date="2021-09-07T19:25:00Z">
        <w:r w:rsidR="00167D77">
          <w:t xml:space="preserve">La dirección IPv4 </w:t>
        </w:r>
      </w:ins>
      <w:ins w:id="4625" w:author="JORGE CONTRERAS ORTIZ" w:date="2021-09-07T19:26:00Z">
        <w:r w:rsidR="00167D77">
          <w:t xml:space="preserve">que usará el servidor NAT64 del Border Router será la configurada previamente en </w:t>
        </w:r>
      </w:ins>
      <w:del w:id="4626" w:author="JORGE CONTRERAS ORTIZ" w:date="2021-09-07T19:26:00Z">
        <w:r w:rsidR="0074559B" w:rsidRPr="00791D37" w:rsidDel="00167D77">
          <w:delText>Siempre que haya una dirección IPv4 configurada en la interfaz externa, esta será usada para realizar una función de NAT64 en el Border Router</w:delText>
        </w:r>
      </w:del>
      <w:ins w:id="4627" w:author="JORGE CONTRERAS ORTIZ" w:date="2021-09-07T19:26:00Z">
        <w:r w:rsidR="00167D77">
          <w:fldChar w:fldCharType="begin"/>
        </w:r>
        <w:r w:rsidR="00167D77">
          <w:instrText xml:space="preserve"> REF _Ref81656100 \w \h </w:instrText>
        </w:r>
      </w:ins>
      <w:r w:rsidR="00167D77">
        <w:fldChar w:fldCharType="separate"/>
      </w:r>
      <w:ins w:id="4628" w:author="JORGE CONTRERAS ORTIZ" w:date="2021-09-08T21:58:00Z">
        <w:r w:rsidR="007865AB">
          <w:t>3.2.1.2.3.1</w:t>
        </w:r>
      </w:ins>
      <w:ins w:id="4629" w:author="JORGE CONTRERAS ORTIZ" w:date="2021-09-07T19:26:00Z">
        <w:r w:rsidR="00167D77">
          <w:fldChar w:fldCharType="end"/>
        </w:r>
        <w:r w:rsidR="00167D77">
          <w:t xml:space="preserve"> </w:t>
        </w:r>
      </w:ins>
      <w:ins w:id="4630" w:author="JORGE CONTRERAS ORTIZ" w:date="2021-09-07T19:27:00Z">
        <w:r w:rsidR="00167D77">
          <w:fldChar w:fldCharType="begin"/>
        </w:r>
        <w:r w:rsidR="00167D77">
          <w:instrText xml:space="preserve"> REF _Ref81656100 \h </w:instrText>
        </w:r>
      </w:ins>
      <w:r w:rsidR="00167D77">
        <w:fldChar w:fldCharType="separate"/>
      </w:r>
      <w:ins w:id="4631" w:author="JORGE CONTRERAS ORTIZ" w:date="2021-09-08T21:58:00Z">
        <w:r w:rsidR="007865AB" w:rsidRPr="00791D37">
          <w:t>CONEXIÓN VÍA PUERTO USB SERIE</w:t>
        </w:r>
      </w:ins>
      <w:ins w:id="4632" w:author="JORGE CONTRERAS ORTIZ" w:date="2021-09-07T19:27:00Z">
        <w:r w:rsidR="00167D77">
          <w:fldChar w:fldCharType="end"/>
        </w:r>
        <w:r w:rsidR="00167D77">
          <w:t xml:space="preserve"> </w:t>
        </w:r>
      </w:ins>
      <w:r w:rsidR="0074559B" w:rsidRPr="00791D37">
        <w:t>. La tabla de la sesión NAT se mostrará en esta pestaña</w:t>
      </w:r>
      <w:ins w:id="4633" w:author="JORGE CONTRERAS ORTIZ" w:date="2021-09-07T18:27:00Z">
        <w:r w:rsidR="00193B45">
          <w:t xml:space="preserve"> con la disposición indicada en </w:t>
        </w:r>
        <w:r w:rsidR="00193B45">
          <w:fldChar w:fldCharType="begin"/>
        </w:r>
        <w:r w:rsidR="00193B45">
          <w:instrText xml:space="preserve"> REF _Ref81931663 \h </w:instrText>
        </w:r>
      </w:ins>
      <w:r w:rsidR="00193B45">
        <w:fldChar w:fldCharType="separate"/>
      </w:r>
      <w:ins w:id="4634" w:author="JORGE CONTRERAS ORTIZ" w:date="2021-09-08T21:58:00Z">
        <w:r w:rsidR="007865AB" w:rsidRPr="00791D37">
          <w:t xml:space="preserve">Ilustración </w:t>
        </w:r>
        <w:r w:rsidR="007865AB">
          <w:rPr>
            <w:noProof/>
          </w:rPr>
          <w:t>26</w:t>
        </w:r>
      </w:ins>
      <w:ins w:id="4635" w:author="JORGE CONTRERAS ORTIZ" w:date="2021-09-07T18:27:00Z">
        <w:r w:rsidR="00193B45">
          <w:fldChar w:fldCharType="end"/>
        </w:r>
      </w:ins>
      <w:r w:rsidR="0074559B" w:rsidRPr="00791D37">
        <w:t>.</w:t>
      </w:r>
    </w:p>
    <w:p w14:paraId="19A676E3" w14:textId="222BACF2" w:rsidR="007C2C63" w:rsidRDefault="007C2C63" w:rsidP="00791D37">
      <w:pPr>
        <w:rPr>
          <w:ins w:id="4636" w:author="JORGE CONTRERAS ORTIZ" w:date="2021-09-05T22:32:00Z"/>
        </w:rPr>
      </w:pPr>
    </w:p>
    <w:p w14:paraId="00969406" w14:textId="77777777" w:rsidR="007C2C63" w:rsidRPr="00791D37" w:rsidRDefault="007C2C63" w:rsidP="00791D37"/>
    <w:p w14:paraId="09316ABF" w14:textId="2878256D" w:rsidR="0074559B" w:rsidRDefault="0074559B" w:rsidP="00791D37">
      <w:pPr>
        <w:rPr>
          <w:ins w:id="4637" w:author="JORGE CONTRERAS ORTIZ" w:date="2021-09-08T23:37:00Z"/>
        </w:rPr>
      </w:pPr>
    </w:p>
    <w:p w14:paraId="244082C4" w14:textId="77777777" w:rsidR="00433C69" w:rsidRPr="00791D37" w:rsidRDefault="00433C69" w:rsidP="00791D37"/>
    <w:p w14:paraId="47D8E63F" w14:textId="77777777" w:rsidR="0074559B" w:rsidRPr="00791D37" w:rsidRDefault="0074559B" w:rsidP="006242EF">
      <w:pPr>
        <w:pStyle w:val="Descripcin"/>
        <w:jc w:val="center"/>
      </w:pPr>
      <w:r w:rsidRPr="00791D37">
        <w:rPr>
          <w:noProof/>
        </w:rPr>
        <w:drawing>
          <wp:inline distT="0" distB="0" distL="0" distR="0" wp14:anchorId="59CC61FE" wp14:editId="044E8D4E">
            <wp:extent cx="5472920" cy="4726379"/>
            <wp:effectExtent l="0" t="0" r="0" b="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6"/>
                    <a:stretch>
                      <a:fillRect/>
                    </a:stretch>
                  </pic:blipFill>
                  <pic:spPr>
                    <a:xfrm>
                      <a:off x="0" y="0"/>
                      <a:ext cx="5474782" cy="4727987"/>
                    </a:xfrm>
                    <a:prstGeom prst="rect">
                      <a:avLst/>
                    </a:prstGeom>
                  </pic:spPr>
                </pic:pic>
              </a:graphicData>
            </a:graphic>
          </wp:inline>
        </w:drawing>
      </w:r>
    </w:p>
    <w:p w14:paraId="6705D5F4" w14:textId="3119B607" w:rsidR="0074559B" w:rsidRPr="006242EF" w:rsidRDefault="0074559B" w:rsidP="006242EF">
      <w:pPr>
        <w:pStyle w:val="Descripcin"/>
        <w:jc w:val="center"/>
      </w:pPr>
      <w:bookmarkStart w:id="4638" w:name="_Ref81931663"/>
      <w:bookmarkStart w:id="4639" w:name="_Toc81499599"/>
      <w:bookmarkStart w:id="4640" w:name="_Toc81499834"/>
      <w:bookmarkStart w:id="4641" w:name="_Toc82030969"/>
      <w:r w:rsidRPr="00791D37">
        <w:t xml:space="preserve">Ilustración </w:t>
      </w:r>
      <w:r w:rsidRPr="006242EF">
        <w:fldChar w:fldCharType="begin"/>
      </w:r>
      <w:r w:rsidRPr="00791D37">
        <w:instrText xml:space="preserve"> SEQ Ilustración \* ARABIC </w:instrText>
      </w:r>
      <w:r w:rsidRPr="006242EF">
        <w:fldChar w:fldCharType="separate"/>
      </w:r>
      <w:ins w:id="4642" w:author="JORGE CONTRERAS ORTIZ" w:date="2021-09-08T21:58:00Z">
        <w:r w:rsidR="007865AB">
          <w:rPr>
            <w:noProof/>
          </w:rPr>
          <w:t>26</w:t>
        </w:r>
      </w:ins>
      <w:del w:id="4643" w:author="JORGE CONTRERAS ORTIZ" w:date="2021-09-08T20:16:00Z">
        <w:r w:rsidR="00770F63" w:rsidDel="00782941">
          <w:rPr>
            <w:noProof/>
          </w:rPr>
          <w:delText>23</w:delText>
        </w:r>
      </w:del>
      <w:r w:rsidRPr="006242EF">
        <w:fldChar w:fldCharType="end"/>
      </w:r>
      <w:bookmarkEnd w:id="4638"/>
      <w:r w:rsidRPr="00791D37">
        <w:t xml:space="preserve"> Servicio NAT64</w:t>
      </w:r>
      <w:bookmarkEnd w:id="4639"/>
      <w:bookmarkEnd w:id="4640"/>
      <w:bookmarkEnd w:id="4641"/>
    </w:p>
    <w:p w14:paraId="65EDCE06" w14:textId="6D394ABF" w:rsidR="0074559B" w:rsidRPr="00791D37" w:rsidDel="00030323" w:rsidRDefault="0074559B" w:rsidP="00791D37">
      <w:pPr>
        <w:rPr>
          <w:del w:id="4644" w:author="JORGE CONTRERAS ORTIZ" w:date="2021-09-07T21:07:00Z"/>
        </w:rPr>
      </w:pPr>
      <w:bookmarkStart w:id="4645" w:name="_Toc81993100"/>
      <w:bookmarkStart w:id="4646" w:name="_Toc81994624"/>
      <w:bookmarkStart w:id="4647" w:name="_Toc81994830"/>
      <w:bookmarkStart w:id="4648" w:name="_Toc81995125"/>
      <w:bookmarkStart w:id="4649" w:name="_Toc82011734"/>
      <w:bookmarkStart w:id="4650" w:name="_Toc82011941"/>
      <w:bookmarkStart w:id="4651" w:name="_Toc82012156"/>
      <w:bookmarkStart w:id="4652" w:name="_Toc82012375"/>
      <w:bookmarkStart w:id="4653" w:name="_Toc82024680"/>
      <w:bookmarkStart w:id="4654" w:name="_Toc82024983"/>
      <w:bookmarkStart w:id="4655" w:name="_Toc82025415"/>
      <w:bookmarkStart w:id="4656" w:name="_Toc82025625"/>
      <w:bookmarkStart w:id="4657" w:name="_Toc82025928"/>
      <w:bookmarkStart w:id="4658" w:name="_Toc82030828"/>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p>
    <w:p w14:paraId="6F05BAF5" w14:textId="6BF19130" w:rsidR="0074559B" w:rsidRPr="00791D37" w:rsidDel="00C45F5C" w:rsidRDefault="0074559B" w:rsidP="00791D37">
      <w:pPr>
        <w:rPr>
          <w:del w:id="4659" w:author="JORGE CONTRERAS ORTIZ" w:date="2021-09-07T19:44:00Z"/>
        </w:rPr>
      </w:pPr>
      <w:r w:rsidRPr="00791D37">
        <w:br w:type="page"/>
      </w:r>
    </w:p>
    <w:p w14:paraId="49E22FBB" w14:textId="3A6F0D33" w:rsidR="0074559B" w:rsidRPr="00791D37" w:rsidRDefault="00672BD4" w:rsidP="00FE1EC4">
      <w:pPr>
        <w:pStyle w:val="Ttulo6"/>
      </w:pPr>
      <w:bookmarkStart w:id="4660" w:name="_Toc82012157"/>
      <w:bookmarkStart w:id="4661" w:name="_Toc82024984"/>
      <w:bookmarkStart w:id="4662" w:name="_Toc82030829"/>
      <w:r w:rsidRPr="00791D37">
        <w:t>COMMISSIONER</w:t>
      </w:r>
      <w:bookmarkEnd w:id="4660"/>
      <w:bookmarkEnd w:id="4661"/>
      <w:bookmarkEnd w:id="4662"/>
    </w:p>
    <w:p w14:paraId="054DF3FA" w14:textId="77777777" w:rsidR="0074559B" w:rsidRPr="00791D37" w:rsidRDefault="0074559B" w:rsidP="00791D37"/>
    <w:p w14:paraId="746F12AE" w14:textId="77777777" w:rsidR="00433C69" w:rsidRDefault="0074559B" w:rsidP="00791D37">
      <w:pPr>
        <w:rPr>
          <w:ins w:id="4663" w:author="JORGE CONTRERAS ORTIZ" w:date="2021-09-08T23:37:00Z"/>
        </w:rPr>
      </w:pPr>
      <w:r w:rsidRPr="00791D37">
        <w:t xml:space="preserve">El Border Router puede hacer también de </w:t>
      </w:r>
      <w:del w:id="4664" w:author="JORGE CONTRERAS ORTIZ" w:date="2021-09-04T12:24:00Z">
        <w:r w:rsidRPr="00791D37" w:rsidDel="00672BD4">
          <w:delText xml:space="preserve">comisario </w:delText>
        </w:r>
      </w:del>
      <w:proofErr w:type="spellStart"/>
      <w:ins w:id="4665" w:author="JORGE CONTRERAS ORTIZ" w:date="2021-09-04T12:24:00Z">
        <w:r w:rsidR="00672BD4">
          <w:t>commissioner</w:t>
        </w:r>
        <w:proofErr w:type="spellEnd"/>
        <w:r w:rsidR="00672BD4" w:rsidRPr="00791D37">
          <w:t xml:space="preserve"> </w:t>
        </w:r>
      </w:ins>
      <w:r w:rsidRPr="00791D37">
        <w:t>dentro de la red Thread. Una vez esta función está activada, el administrador de la red, puede activar la dirección de datos para permitir que se puedan unir nuevos dispositivos a la red</w:t>
      </w:r>
      <w:ins w:id="4666" w:author="JORGE CONTRERAS ORTIZ" w:date="2021-09-07T18:29:00Z">
        <w:r w:rsidR="00193B45">
          <w:t>, ta</w:t>
        </w:r>
      </w:ins>
      <w:ins w:id="4667" w:author="JORGE CONTRERAS ORTIZ" w:date="2021-09-07T18:30:00Z">
        <w:r w:rsidR="00193B45">
          <w:t>l como se explica en</w:t>
        </w:r>
      </w:ins>
      <w:ins w:id="4668" w:author="JORGE CONTRERAS ORTIZ" w:date="2021-09-07T19:28:00Z">
        <w:r w:rsidR="00167D77">
          <w:t xml:space="preserve"> </w:t>
        </w:r>
        <w:r w:rsidR="00167D77">
          <w:fldChar w:fldCharType="begin"/>
        </w:r>
        <w:r w:rsidR="00167D77">
          <w:instrText xml:space="preserve"> REF _Ref81935316 \w \h </w:instrText>
        </w:r>
      </w:ins>
      <w:r w:rsidR="00167D77">
        <w:fldChar w:fldCharType="separate"/>
      </w:r>
      <w:ins w:id="4669" w:author="JORGE CONTRERAS ORTIZ" w:date="2021-09-08T21:58:00Z">
        <w:r w:rsidR="007865AB">
          <w:t>2.3.3.8</w:t>
        </w:r>
      </w:ins>
      <w:ins w:id="4670" w:author="JORGE CONTRERAS ORTIZ" w:date="2021-09-07T19:28:00Z">
        <w:r w:rsidR="00167D77">
          <w:fldChar w:fldCharType="end"/>
        </w:r>
        <w:r w:rsidR="00167D77">
          <w:t xml:space="preserve"> </w:t>
        </w:r>
        <w:r w:rsidR="00167D77">
          <w:fldChar w:fldCharType="begin"/>
        </w:r>
        <w:r w:rsidR="00167D77">
          <w:instrText xml:space="preserve"> REF _Ref81935316 \h </w:instrText>
        </w:r>
      </w:ins>
      <w:r w:rsidR="00167D77">
        <w:fldChar w:fldCharType="separate"/>
      </w:r>
      <w:ins w:id="4671" w:author="JORGE CONTRERAS ORTIZ" w:date="2021-09-08T21:58:00Z">
        <w:r w:rsidR="007865AB" w:rsidRPr="00791D37">
          <w:t xml:space="preserve">SEGURIDAD Y </w:t>
        </w:r>
        <w:r w:rsidR="007865AB">
          <w:t>COMMISSIONING</w:t>
        </w:r>
        <w:r w:rsidR="007865AB" w:rsidRPr="00791D37">
          <w:t xml:space="preserve"> DE DISPOSITIVOS </w:t>
        </w:r>
        <w:r w:rsidR="007865AB" w:rsidRPr="00791D37">
          <w:rPr>
            <w:noProof/>
          </w:rPr>
          <w:t>[10], [12]</w:t>
        </w:r>
      </w:ins>
      <w:ins w:id="4672" w:author="JORGE CONTRERAS ORTIZ" w:date="2021-09-07T19:28:00Z">
        <w:r w:rsidR="00167D77">
          <w:fldChar w:fldCharType="end"/>
        </w:r>
        <w:r w:rsidR="00167D77">
          <w:t>.</w:t>
        </w:r>
      </w:ins>
    </w:p>
    <w:p w14:paraId="1A956589" w14:textId="633A845D" w:rsidR="0074559B" w:rsidRPr="00791D37" w:rsidDel="00433C69" w:rsidRDefault="00C45F5C" w:rsidP="00791D37">
      <w:pPr>
        <w:rPr>
          <w:del w:id="4673" w:author="JORGE CONTRERAS ORTIZ" w:date="2021-09-08T23:37:00Z"/>
        </w:rPr>
      </w:pPr>
      <w:ins w:id="4674" w:author="JORGE CONTRERAS ORTIZ" w:date="2021-09-07T19:37:00Z">
        <w:r>
          <w:t>En esta pestaña, también se podrá defin</w:t>
        </w:r>
      </w:ins>
      <w:ins w:id="4675" w:author="JORGE CONTRERAS ORTIZ" w:date="2021-09-07T19:38:00Z">
        <w:r>
          <w:t xml:space="preserve">ir </w:t>
        </w:r>
      </w:ins>
      <w:ins w:id="4676" w:author="JORGE CONTRERAS ORTIZ" w:date="2021-09-08T10:34:00Z">
        <w:r w:rsidR="00A05C48">
          <w:t>las configuraciones</w:t>
        </w:r>
      </w:ins>
      <w:ins w:id="4677" w:author="JORGE CONTRERAS ORTIZ" w:date="2021-09-07T19:38:00Z">
        <w:r>
          <w:t xml:space="preserve"> de commissioning, ya sea con </w:t>
        </w:r>
        <w:proofErr w:type="spellStart"/>
        <w:r>
          <w:t>Joining</w:t>
        </w:r>
        <w:proofErr w:type="spellEnd"/>
        <w:r>
          <w:t xml:space="preserve"> </w:t>
        </w:r>
        <w:proofErr w:type="spellStart"/>
        <w:r>
          <w:t>Credential</w:t>
        </w:r>
        <w:proofErr w:type="spellEnd"/>
        <w:r>
          <w:t xml:space="preserve">, como es el caso mostrado en </w:t>
        </w:r>
        <w:r>
          <w:fldChar w:fldCharType="begin"/>
        </w:r>
        <w:r>
          <w:instrText xml:space="preserve"> REF _Ref81931835 \h </w:instrText>
        </w:r>
      </w:ins>
      <w:r>
        <w:fldChar w:fldCharType="separate"/>
      </w:r>
      <w:ins w:id="4678" w:author="JORGE CONTRERAS ORTIZ" w:date="2021-09-08T21:58:00Z">
        <w:r w:rsidR="007865AB" w:rsidRPr="00791D37">
          <w:t xml:space="preserve">Ilustración </w:t>
        </w:r>
        <w:r w:rsidR="007865AB">
          <w:rPr>
            <w:noProof/>
          </w:rPr>
          <w:t>27</w:t>
        </w:r>
      </w:ins>
      <w:ins w:id="4679" w:author="JORGE CONTRERAS ORTIZ" w:date="2021-09-07T19:38:00Z">
        <w:r>
          <w:fldChar w:fldCharType="end"/>
        </w:r>
        <w:r>
          <w:t xml:space="preserve">, o con la dirección </w:t>
        </w:r>
      </w:ins>
      <w:ins w:id="4680" w:author="JORGE CONTRERAS ORTIZ" w:date="2021-09-07T19:42:00Z">
        <w:r>
          <w:t xml:space="preserve">EUI-64 </w:t>
        </w:r>
      </w:ins>
      <w:ins w:id="4681" w:author="JORGE CONTRERAS ORTIZ" w:date="2021-09-07T19:39:00Z">
        <w:r>
          <w:t>MAC del propio</w:t>
        </w:r>
      </w:ins>
      <w:ins w:id="4682" w:author="JORGE CONTRERAS ORTIZ" w:date="2021-09-07T19:42:00Z">
        <w:r>
          <w:t xml:space="preserve"> nodo y la Joiner </w:t>
        </w:r>
        <w:proofErr w:type="spellStart"/>
        <w:r>
          <w:t>Credential</w:t>
        </w:r>
        <w:proofErr w:type="spellEnd"/>
        <w:r>
          <w:t>.</w:t>
        </w:r>
      </w:ins>
      <w:del w:id="4683" w:author="JORGE CONTRERAS ORTIZ" w:date="2021-09-07T18:29:00Z">
        <w:r w:rsidR="0074559B" w:rsidRPr="00791D37" w:rsidDel="00193B45">
          <w:delText>.</w:delText>
        </w:r>
      </w:del>
    </w:p>
    <w:p w14:paraId="7064F695" w14:textId="6F5DFDC2" w:rsidR="0074559B" w:rsidRDefault="0074559B" w:rsidP="00791D37">
      <w:pPr>
        <w:rPr>
          <w:ins w:id="4684" w:author="JORGE CONTRERAS ORTIZ" w:date="2021-09-05T22:32:00Z"/>
        </w:rPr>
      </w:pPr>
    </w:p>
    <w:p w14:paraId="03DCF191" w14:textId="5A5FDF90" w:rsidR="00DC41D3" w:rsidRDefault="00DC41D3" w:rsidP="00791D37">
      <w:pPr>
        <w:rPr>
          <w:ins w:id="4685" w:author="JORGE CONTRERAS ORTIZ" w:date="2021-09-08T23:37:00Z"/>
        </w:rPr>
      </w:pPr>
    </w:p>
    <w:p w14:paraId="2B108CBA" w14:textId="77777777" w:rsidR="00433C69" w:rsidRPr="00791D37" w:rsidRDefault="00433C69" w:rsidP="00791D37"/>
    <w:p w14:paraId="6C54ACB6" w14:textId="77777777" w:rsidR="0074559B" w:rsidRPr="00791D37" w:rsidRDefault="0074559B" w:rsidP="006242EF">
      <w:pPr>
        <w:pStyle w:val="Descripcin"/>
        <w:jc w:val="center"/>
      </w:pPr>
      <w:r w:rsidRPr="00791D37">
        <w:rPr>
          <w:noProof/>
        </w:rPr>
        <w:drawing>
          <wp:inline distT="0" distB="0" distL="0" distR="0" wp14:anchorId="53B6E349" wp14:editId="405030EE">
            <wp:extent cx="5496193" cy="4751648"/>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47"/>
                    <a:stretch>
                      <a:fillRect/>
                    </a:stretch>
                  </pic:blipFill>
                  <pic:spPr>
                    <a:xfrm>
                      <a:off x="0" y="0"/>
                      <a:ext cx="5498618" cy="4753744"/>
                    </a:xfrm>
                    <a:prstGeom prst="rect">
                      <a:avLst/>
                    </a:prstGeom>
                  </pic:spPr>
                </pic:pic>
              </a:graphicData>
            </a:graphic>
          </wp:inline>
        </w:drawing>
      </w:r>
    </w:p>
    <w:p w14:paraId="0772A241" w14:textId="78888B64" w:rsidR="0074559B" w:rsidRPr="006242EF" w:rsidRDefault="0074559B" w:rsidP="006242EF">
      <w:pPr>
        <w:pStyle w:val="Descripcin"/>
        <w:jc w:val="center"/>
      </w:pPr>
      <w:bookmarkStart w:id="4686" w:name="_Ref81931835"/>
      <w:bookmarkStart w:id="4687" w:name="_Toc81499600"/>
      <w:bookmarkStart w:id="4688" w:name="_Toc81499835"/>
      <w:bookmarkStart w:id="4689" w:name="_Toc82030970"/>
      <w:r w:rsidRPr="00791D37">
        <w:t xml:space="preserve">Ilustración </w:t>
      </w:r>
      <w:r w:rsidRPr="006242EF">
        <w:fldChar w:fldCharType="begin"/>
      </w:r>
      <w:r w:rsidRPr="00791D37">
        <w:instrText xml:space="preserve"> SEQ Ilustración \* ARABIC </w:instrText>
      </w:r>
      <w:r w:rsidRPr="006242EF">
        <w:fldChar w:fldCharType="separate"/>
      </w:r>
      <w:ins w:id="4690" w:author="JORGE CONTRERAS ORTIZ" w:date="2021-09-08T21:58:00Z">
        <w:r w:rsidR="007865AB">
          <w:rPr>
            <w:noProof/>
          </w:rPr>
          <w:t>27</w:t>
        </w:r>
      </w:ins>
      <w:del w:id="4691" w:author="JORGE CONTRERAS ORTIZ" w:date="2021-09-08T20:16:00Z">
        <w:r w:rsidR="00770F63" w:rsidDel="00782941">
          <w:rPr>
            <w:noProof/>
          </w:rPr>
          <w:delText>24</w:delText>
        </w:r>
      </w:del>
      <w:r w:rsidRPr="006242EF">
        <w:fldChar w:fldCharType="end"/>
      </w:r>
      <w:bookmarkEnd w:id="4686"/>
      <w:r w:rsidRPr="00791D37">
        <w:t xml:space="preserve"> Servicio Commissioner</w:t>
      </w:r>
      <w:bookmarkEnd w:id="4687"/>
      <w:bookmarkEnd w:id="4688"/>
      <w:bookmarkEnd w:id="4689"/>
    </w:p>
    <w:p w14:paraId="53C74CE3" w14:textId="77777777" w:rsidR="0074559B" w:rsidRPr="00791D37" w:rsidRDefault="0074559B" w:rsidP="00791D37">
      <w:r w:rsidRPr="00791D37">
        <w:br w:type="page"/>
      </w:r>
    </w:p>
    <w:p w14:paraId="1FDD7FED" w14:textId="79D465F2" w:rsidR="0074559B" w:rsidRPr="00791D37" w:rsidRDefault="00672BD4" w:rsidP="00FE1EC4">
      <w:pPr>
        <w:pStyle w:val="Ttulo5"/>
      </w:pPr>
      <w:bookmarkStart w:id="4692" w:name="_Toc81499413"/>
      <w:bookmarkStart w:id="4693" w:name="_Toc82012158"/>
      <w:bookmarkStart w:id="4694" w:name="_Toc82024985"/>
      <w:bookmarkStart w:id="4695" w:name="_Toc82030830"/>
      <w:r w:rsidRPr="00791D37">
        <w:lastRenderedPageBreak/>
        <w:t>VISUAL NETWORK</w:t>
      </w:r>
      <w:bookmarkEnd w:id="4692"/>
      <w:bookmarkEnd w:id="4693"/>
      <w:bookmarkEnd w:id="4694"/>
      <w:bookmarkEnd w:id="4695"/>
    </w:p>
    <w:p w14:paraId="0F816A50" w14:textId="77777777" w:rsidR="0074559B" w:rsidRPr="00791D37" w:rsidRDefault="0074559B" w:rsidP="00791D37"/>
    <w:p w14:paraId="72D82FEA" w14:textId="25C47563" w:rsidR="0074559B" w:rsidRDefault="0074559B" w:rsidP="00791D37">
      <w:pPr>
        <w:rPr>
          <w:ins w:id="4696" w:author="JORGE CONTRERAS ORTIZ" w:date="2021-09-04T12:25:00Z"/>
        </w:rPr>
      </w:pPr>
      <w:r w:rsidRPr="00791D37">
        <w:t>El mapa de topología de red es un mapa que permite al administrador de la red</w:t>
      </w:r>
      <w:ins w:id="4697" w:author="JORGE CONTRERAS ORTIZ" w:date="2021-09-08T10:35:00Z">
        <w:r w:rsidR="00A05C48">
          <w:t>, o a los usuarios habilitados,</w:t>
        </w:r>
      </w:ins>
      <w:r w:rsidRPr="00791D37">
        <w:t xml:space="preserve"> ver el Layout </w:t>
      </w:r>
      <w:del w:id="4698" w:author="JORGE CONTRERAS ORTIZ" w:date="2021-09-08T10:35:00Z">
        <w:r w:rsidRPr="00791D37" w:rsidDel="00A05C48">
          <w:delText xml:space="preserve">físico </w:delText>
        </w:r>
      </w:del>
      <w:r w:rsidRPr="00791D37">
        <w:t>de los dispositivos conectados. Este mapa con la topología de la red es muy útil para entender cómo se han conectado los dispositivos unos a otros y así entender las mejores técnicas para</w:t>
      </w:r>
      <w:ins w:id="4699" w:author="JORGE CONTRERAS ORTIZ" w:date="2021-09-08T10:35:00Z">
        <w:r w:rsidR="00A05C48">
          <w:t xml:space="preserve"> resolver</w:t>
        </w:r>
      </w:ins>
      <w:r w:rsidRPr="00791D37">
        <w:t xml:space="preserve"> los problemas</w:t>
      </w:r>
      <w:ins w:id="4700" w:author="JORGE CONTRERAS ORTIZ" w:date="2021-09-08T10:35:00Z">
        <w:r w:rsidR="00A05C48">
          <w:t xml:space="preserve"> que puedan surgir</w:t>
        </w:r>
      </w:ins>
      <w:r w:rsidRPr="00791D37">
        <w:t>.</w:t>
      </w:r>
      <w:ins w:id="4701" w:author="JORGE CONTRERAS ORTIZ" w:date="2021-09-07T19:34:00Z">
        <w:r w:rsidR="00167D77">
          <w:t xml:space="preserve"> En </w:t>
        </w:r>
        <w:r w:rsidR="00C45F5C">
          <w:t xml:space="preserve">la </w:t>
        </w:r>
      </w:ins>
      <w:ins w:id="4702" w:author="JORGE CONTRERAS ORTIZ" w:date="2021-09-07T19:35:00Z">
        <w:r w:rsidR="00C45F5C">
          <w:fldChar w:fldCharType="begin"/>
        </w:r>
        <w:r w:rsidR="00C45F5C">
          <w:instrText xml:space="preserve"> REF _Ref81935724 \h </w:instrText>
        </w:r>
      </w:ins>
      <w:r w:rsidR="00C45F5C">
        <w:fldChar w:fldCharType="separate"/>
      </w:r>
      <w:ins w:id="4703" w:author="JORGE CONTRERAS ORTIZ" w:date="2021-09-08T21:58:00Z">
        <w:r w:rsidR="007865AB" w:rsidRPr="00791D37">
          <w:t xml:space="preserve">Ilustración </w:t>
        </w:r>
        <w:r w:rsidR="007865AB">
          <w:rPr>
            <w:noProof/>
          </w:rPr>
          <w:t>28</w:t>
        </w:r>
      </w:ins>
      <w:ins w:id="4704" w:author="JORGE CONTRERAS ORTIZ" w:date="2021-09-07T19:35:00Z">
        <w:r w:rsidR="00C45F5C">
          <w:fldChar w:fldCharType="end"/>
        </w:r>
        <w:r w:rsidR="00C45F5C">
          <w:t xml:space="preserve"> se muestra un ejemplo de una topología de red que incluye </w:t>
        </w:r>
      </w:ins>
      <w:ins w:id="4705" w:author="JORGE CONTRERAS ORTIZ" w:date="2021-09-07T19:36:00Z">
        <w:r w:rsidR="00C45F5C">
          <w:t>todos los roles de nodos posibles.</w:t>
        </w:r>
      </w:ins>
    </w:p>
    <w:p w14:paraId="1D2CB408" w14:textId="4E2C0557" w:rsidR="00672BD4" w:rsidRDefault="00672BD4" w:rsidP="00791D37">
      <w:pPr>
        <w:rPr>
          <w:ins w:id="4706" w:author="JORGE CONTRERAS ORTIZ" w:date="2021-09-05T22:32:00Z"/>
        </w:rPr>
      </w:pPr>
    </w:p>
    <w:p w14:paraId="09D5C741" w14:textId="6949CA9F" w:rsidR="00DC41D3" w:rsidRDefault="00DC41D3" w:rsidP="00791D37">
      <w:pPr>
        <w:rPr>
          <w:ins w:id="4707" w:author="JORGE CONTRERAS ORTIZ" w:date="2021-09-05T22:32:00Z"/>
        </w:rPr>
      </w:pPr>
    </w:p>
    <w:p w14:paraId="4EEF36F0" w14:textId="7A001E81" w:rsidR="00DC41D3" w:rsidRPr="00791D37" w:rsidDel="00A05C48" w:rsidRDefault="00DC41D3" w:rsidP="00791D37">
      <w:pPr>
        <w:rPr>
          <w:del w:id="4708" w:author="JORGE CONTRERAS ORTIZ" w:date="2021-09-08T10:36:00Z"/>
        </w:rPr>
      </w:pPr>
    </w:p>
    <w:p w14:paraId="6AB30E54" w14:textId="77777777" w:rsidR="0074559B" w:rsidRPr="00791D37" w:rsidRDefault="0074559B" w:rsidP="006242EF">
      <w:pPr>
        <w:pStyle w:val="Descripcin"/>
        <w:jc w:val="center"/>
      </w:pPr>
      <w:r w:rsidRPr="00791D37">
        <w:rPr>
          <w:noProof/>
        </w:rPr>
        <w:drawing>
          <wp:inline distT="0" distB="0" distL="0" distR="0" wp14:anchorId="1AEC9570" wp14:editId="012DA4CF">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48"/>
                    <a:stretch>
                      <a:fillRect/>
                    </a:stretch>
                  </pic:blipFill>
                  <pic:spPr>
                    <a:xfrm>
                      <a:off x="0" y="0"/>
                      <a:ext cx="5400040" cy="4653280"/>
                    </a:xfrm>
                    <a:prstGeom prst="rect">
                      <a:avLst/>
                    </a:prstGeom>
                  </pic:spPr>
                </pic:pic>
              </a:graphicData>
            </a:graphic>
          </wp:inline>
        </w:drawing>
      </w:r>
    </w:p>
    <w:p w14:paraId="7239A320" w14:textId="6BF1CAB1" w:rsidR="0074559B" w:rsidRPr="006242EF" w:rsidRDefault="0074559B" w:rsidP="006242EF">
      <w:pPr>
        <w:pStyle w:val="Descripcin"/>
        <w:jc w:val="center"/>
      </w:pPr>
      <w:bookmarkStart w:id="4709" w:name="_Ref81935724"/>
      <w:bookmarkStart w:id="4710" w:name="_Toc81499601"/>
      <w:bookmarkStart w:id="4711" w:name="_Toc81499836"/>
      <w:bookmarkStart w:id="4712" w:name="_Toc82030971"/>
      <w:r w:rsidRPr="00791D37">
        <w:t xml:space="preserve">Ilustración </w:t>
      </w:r>
      <w:r w:rsidRPr="006242EF">
        <w:fldChar w:fldCharType="begin"/>
      </w:r>
      <w:r w:rsidRPr="00791D37">
        <w:instrText xml:space="preserve"> SEQ Ilustración \* ARABIC </w:instrText>
      </w:r>
      <w:r w:rsidRPr="006242EF">
        <w:fldChar w:fldCharType="separate"/>
      </w:r>
      <w:ins w:id="4713" w:author="JORGE CONTRERAS ORTIZ" w:date="2021-09-08T21:58:00Z">
        <w:r w:rsidR="007865AB">
          <w:rPr>
            <w:noProof/>
          </w:rPr>
          <w:t>28</w:t>
        </w:r>
      </w:ins>
      <w:del w:id="4714" w:author="JORGE CONTRERAS ORTIZ" w:date="2021-09-08T20:16:00Z">
        <w:r w:rsidR="00770F63" w:rsidDel="00782941">
          <w:rPr>
            <w:noProof/>
          </w:rPr>
          <w:delText>25</w:delText>
        </w:r>
      </w:del>
      <w:r w:rsidRPr="006242EF">
        <w:fldChar w:fldCharType="end"/>
      </w:r>
      <w:bookmarkEnd w:id="4709"/>
      <w:r w:rsidRPr="00791D37">
        <w:t xml:space="preserve"> Pestaña Visual Network</w:t>
      </w:r>
      <w:bookmarkEnd w:id="4710"/>
      <w:bookmarkEnd w:id="4711"/>
      <w:bookmarkEnd w:id="4712"/>
    </w:p>
    <w:p w14:paraId="2833F112" w14:textId="77777777" w:rsidR="0074559B" w:rsidRPr="00791D37" w:rsidRDefault="0074559B" w:rsidP="00791D37">
      <w:r w:rsidRPr="00791D37">
        <w:br w:type="page"/>
      </w:r>
    </w:p>
    <w:p w14:paraId="6BB40F7C" w14:textId="38FC9806" w:rsidR="0074559B" w:rsidRPr="00791D37" w:rsidRDefault="00672BD4" w:rsidP="00FE1EC4">
      <w:pPr>
        <w:pStyle w:val="Ttulo5"/>
      </w:pPr>
      <w:bookmarkStart w:id="4715" w:name="_Toc81499414"/>
      <w:bookmarkStart w:id="4716" w:name="_Toc82012159"/>
      <w:bookmarkStart w:id="4717" w:name="_Toc82024986"/>
      <w:bookmarkStart w:id="4718" w:name="_Toc82030831"/>
      <w:r w:rsidRPr="00791D37">
        <w:lastRenderedPageBreak/>
        <w:t>LOGS</w:t>
      </w:r>
      <w:bookmarkEnd w:id="4715"/>
      <w:bookmarkEnd w:id="4716"/>
      <w:bookmarkEnd w:id="4717"/>
      <w:bookmarkEnd w:id="4718"/>
    </w:p>
    <w:p w14:paraId="75C300FA" w14:textId="77777777" w:rsidR="0074559B" w:rsidRPr="00791D37" w:rsidRDefault="0074559B" w:rsidP="00791D37"/>
    <w:p w14:paraId="55097D9E" w14:textId="2C66D9FE" w:rsidR="0074559B" w:rsidRDefault="0074559B" w:rsidP="00791D37">
      <w:pPr>
        <w:rPr>
          <w:ins w:id="4719" w:author="JORGE CONTRERAS ORTIZ" w:date="2021-09-07T19:53:00Z"/>
        </w:rPr>
      </w:pPr>
      <w:r w:rsidRPr="00791D37">
        <w:t>El administrador puede ver dentro de los logs del sistema en el submenú “Logs” por debajo del menú “</w:t>
      </w:r>
      <w:proofErr w:type="spellStart"/>
      <w:r w:rsidRPr="00791D37">
        <w:t>KiBRA</w:t>
      </w:r>
      <w:proofErr w:type="spellEnd"/>
      <w:r w:rsidRPr="00791D37">
        <w:t>”. Se permite filtrar logs por nivel de gravedad/severidad y categoría</w:t>
      </w:r>
      <w:ins w:id="4720" w:author="JORGE CONTRERAS ORTIZ" w:date="2021-09-07T19:46:00Z">
        <w:r w:rsidR="00236967">
          <w:t xml:space="preserve">. </w:t>
        </w:r>
      </w:ins>
      <w:ins w:id="4721" w:author="JORGE CONTRERAS ORTIZ" w:date="2021-09-07T19:48:00Z">
        <w:r w:rsidR="00236967">
          <w:t xml:space="preserve">En esta pestaña es posible ver </w:t>
        </w:r>
      </w:ins>
      <w:ins w:id="4722" w:author="JORGE CONTRERAS ORTIZ" w:date="2021-09-07T19:49:00Z">
        <w:r w:rsidR="00236967">
          <w:t>desde el inicio o parada de los distintos servicios del Border Router, hasta la direc</w:t>
        </w:r>
      </w:ins>
      <w:ins w:id="4723" w:author="JORGE CONTRERAS ORTIZ" w:date="2021-09-07T19:50:00Z">
        <w:r w:rsidR="00236967">
          <w:t>ción EUI-64 MAC de los nodos que se conectan o se desconectan</w:t>
        </w:r>
      </w:ins>
      <w:ins w:id="4724" w:author="JORGE CONTRERAS ORTIZ" w:date="2021-09-07T19:52:00Z">
        <w:r w:rsidR="00236967">
          <w:t xml:space="preserve">, pudiendo ver así, </w:t>
        </w:r>
      </w:ins>
      <w:ins w:id="4725" w:author="JORGE CONTRERAS ORTIZ" w:date="2021-09-07T19:53:00Z">
        <w:r w:rsidR="00236967">
          <w:t xml:space="preserve">analizar problemas mediante el análisis de los Logs. </w:t>
        </w:r>
      </w:ins>
      <w:del w:id="4726" w:author="JORGE CONTRERAS ORTIZ" w:date="2021-09-07T19:43:00Z">
        <w:r w:rsidRPr="00791D37" w:rsidDel="00C45F5C">
          <w:delText>.</w:delText>
        </w:r>
      </w:del>
    </w:p>
    <w:p w14:paraId="08E0AE27" w14:textId="493B07F4" w:rsidR="00DC41D3" w:rsidRPr="00791D37" w:rsidRDefault="00236967" w:rsidP="00791D37">
      <w:ins w:id="4727" w:author="JORGE CONTRERAS ORTIZ" w:date="2021-09-07T19:53:00Z">
        <w:r>
          <w:t xml:space="preserve">En la </w:t>
        </w:r>
        <w:r>
          <w:fldChar w:fldCharType="begin"/>
        </w:r>
        <w:r>
          <w:instrText xml:space="preserve"> REF _Ref81936842 \h </w:instrText>
        </w:r>
      </w:ins>
      <w:r>
        <w:fldChar w:fldCharType="separate"/>
      </w:r>
      <w:ins w:id="4728" w:author="JORGE CONTRERAS ORTIZ" w:date="2021-09-08T21:58:00Z">
        <w:r w:rsidR="007865AB" w:rsidRPr="00791D37">
          <w:t xml:space="preserve">Ilustración </w:t>
        </w:r>
        <w:r w:rsidR="007865AB">
          <w:rPr>
            <w:noProof/>
          </w:rPr>
          <w:t>29</w:t>
        </w:r>
      </w:ins>
      <w:ins w:id="4729" w:author="JORGE CONTRERAS ORTIZ" w:date="2021-09-07T19:53:00Z">
        <w:r>
          <w:fldChar w:fldCharType="end"/>
        </w:r>
        <w:r>
          <w:t xml:space="preserve">, se muestra </w:t>
        </w:r>
      </w:ins>
      <w:ins w:id="4730" w:author="JORGE CONTRERAS ORTIZ" w:date="2021-09-07T19:54:00Z">
        <w:r>
          <w:t>los Logs del proceso de arranque de servicios del Border Router.</w:t>
        </w:r>
      </w:ins>
    </w:p>
    <w:p w14:paraId="6824E78B" w14:textId="77777777" w:rsidR="0074559B" w:rsidRPr="00791D37" w:rsidRDefault="0074559B" w:rsidP="00791D37"/>
    <w:p w14:paraId="6AD3B4D5" w14:textId="77777777" w:rsidR="0074559B" w:rsidRPr="00791D37" w:rsidRDefault="0074559B" w:rsidP="006242EF">
      <w:pPr>
        <w:pStyle w:val="Descripcin"/>
        <w:jc w:val="center"/>
      </w:pPr>
      <w:r w:rsidRPr="00791D37">
        <w:rPr>
          <w:noProof/>
        </w:rPr>
        <w:drawing>
          <wp:inline distT="0" distB="0" distL="0" distR="0" wp14:anchorId="4F1858BD" wp14:editId="741125B2">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49"/>
                    <a:stretch>
                      <a:fillRect/>
                    </a:stretch>
                  </pic:blipFill>
                  <pic:spPr>
                    <a:xfrm>
                      <a:off x="0" y="0"/>
                      <a:ext cx="5400040" cy="4660265"/>
                    </a:xfrm>
                    <a:prstGeom prst="rect">
                      <a:avLst/>
                    </a:prstGeom>
                  </pic:spPr>
                </pic:pic>
              </a:graphicData>
            </a:graphic>
          </wp:inline>
        </w:drawing>
      </w:r>
    </w:p>
    <w:p w14:paraId="56CD3A73" w14:textId="607B2E1C" w:rsidR="0074559B" w:rsidRPr="006242EF" w:rsidRDefault="0074559B" w:rsidP="006242EF">
      <w:pPr>
        <w:pStyle w:val="Descripcin"/>
        <w:jc w:val="center"/>
      </w:pPr>
      <w:bookmarkStart w:id="4731" w:name="_Ref81936842"/>
      <w:bookmarkStart w:id="4732" w:name="_Toc81499602"/>
      <w:bookmarkStart w:id="4733" w:name="_Toc81499837"/>
      <w:bookmarkStart w:id="4734" w:name="_Toc82030972"/>
      <w:r w:rsidRPr="00791D37">
        <w:t xml:space="preserve">Ilustración </w:t>
      </w:r>
      <w:r w:rsidRPr="006242EF">
        <w:fldChar w:fldCharType="begin"/>
      </w:r>
      <w:r w:rsidRPr="00791D37">
        <w:instrText xml:space="preserve"> SEQ Ilustración \* ARABIC </w:instrText>
      </w:r>
      <w:r w:rsidRPr="006242EF">
        <w:fldChar w:fldCharType="separate"/>
      </w:r>
      <w:ins w:id="4735" w:author="JORGE CONTRERAS ORTIZ" w:date="2021-09-08T21:58:00Z">
        <w:r w:rsidR="007865AB">
          <w:rPr>
            <w:noProof/>
          </w:rPr>
          <w:t>29</w:t>
        </w:r>
      </w:ins>
      <w:del w:id="4736" w:author="JORGE CONTRERAS ORTIZ" w:date="2021-09-08T20:16:00Z">
        <w:r w:rsidR="00770F63" w:rsidDel="00782941">
          <w:rPr>
            <w:noProof/>
          </w:rPr>
          <w:delText>26</w:delText>
        </w:r>
      </w:del>
      <w:r w:rsidRPr="006242EF">
        <w:fldChar w:fldCharType="end"/>
      </w:r>
      <w:bookmarkEnd w:id="4731"/>
      <w:r w:rsidRPr="00791D37">
        <w:t xml:space="preserve"> Pestaña Logs</w:t>
      </w:r>
      <w:bookmarkEnd w:id="4732"/>
      <w:bookmarkEnd w:id="4733"/>
      <w:bookmarkEnd w:id="4734"/>
    </w:p>
    <w:p w14:paraId="1A483D59" w14:textId="77777777" w:rsidR="0074559B" w:rsidRPr="00791D37" w:rsidRDefault="0074559B" w:rsidP="006242EF">
      <w:pPr>
        <w:pStyle w:val="Descripcin"/>
        <w:jc w:val="center"/>
      </w:pPr>
      <w:r w:rsidRPr="00791D37">
        <w:br w:type="page"/>
      </w:r>
    </w:p>
    <w:p w14:paraId="60664490" w14:textId="1D02EA33" w:rsidR="0074559B" w:rsidRPr="00791D37" w:rsidRDefault="00672BD4" w:rsidP="00FE1EC4">
      <w:pPr>
        <w:pStyle w:val="Ttulo4"/>
      </w:pPr>
      <w:bookmarkStart w:id="4737" w:name="_Toc81499415"/>
      <w:bookmarkStart w:id="4738" w:name="_Toc82012160"/>
      <w:bookmarkStart w:id="4739" w:name="_Toc82024987"/>
      <w:bookmarkStart w:id="4740" w:name="_Toc82030832"/>
      <w:r w:rsidRPr="00791D37">
        <w:lastRenderedPageBreak/>
        <w:t>BREVE RESUMEN</w:t>
      </w:r>
      <w:bookmarkEnd w:id="4737"/>
      <w:bookmarkEnd w:id="4738"/>
      <w:bookmarkEnd w:id="4739"/>
      <w:bookmarkEnd w:id="4740"/>
    </w:p>
    <w:p w14:paraId="4E614238" w14:textId="77777777" w:rsidR="0074559B" w:rsidRPr="00791D37" w:rsidRDefault="0074559B" w:rsidP="00791D37"/>
    <w:p w14:paraId="04364C7E" w14:textId="77777777" w:rsidR="0074559B" w:rsidRPr="00791D37" w:rsidRDefault="0074559B" w:rsidP="00791D37">
      <w:r w:rsidRPr="00791D37">
        <w:t xml:space="preserve">De cara a tener un mayor conocimiento sobre cómo funciona KTBRN1, a continuación se dará una detallada descripción del sistema, que herramientas hay disponibles y algunos consejos para solucionar problemas. </w:t>
      </w:r>
    </w:p>
    <w:p w14:paraId="322131B3" w14:textId="77777777" w:rsidR="0074559B" w:rsidRPr="00791D37" w:rsidRDefault="0074559B" w:rsidP="00791D37"/>
    <w:p w14:paraId="3E7C7525" w14:textId="3540C280" w:rsidR="0074559B" w:rsidRPr="00791D37" w:rsidRDefault="00672BD4" w:rsidP="00FE1EC4">
      <w:pPr>
        <w:pStyle w:val="Ttulo5"/>
      </w:pPr>
      <w:bookmarkStart w:id="4741" w:name="_Toc81499416"/>
      <w:bookmarkStart w:id="4742" w:name="_Toc82012161"/>
      <w:bookmarkStart w:id="4743" w:name="_Toc82024988"/>
      <w:bookmarkStart w:id="4744" w:name="_Toc82030833"/>
      <w:r w:rsidRPr="00791D37">
        <w:t>SISTEMA DE FICHEROS AVANZADO</w:t>
      </w:r>
      <w:bookmarkEnd w:id="4741"/>
      <w:bookmarkEnd w:id="4742"/>
      <w:bookmarkEnd w:id="4743"/>
      <w:bookmarkEnd w:id="4744"/>
    </w:p>
    <w:p w14:paraId="47A6F378" w14:textId="77777777" w:rsidR="0074559B" w:rsidRPr="00791D37" w:rsidRDefault="0074559B" w:rsidP="00791D37"/>
    <w:p w14:paraId="6AD71310" w14:textId="107B5DC2" w:rsidR="0074559B" w:rsidRPr="00791D37" w:rsidRDefault="0074559B" w:rsidP="00791D37">
      <w:r w:rsidRPr="00791D37">
        <w:t xml:space="preserve">El dispositivo KTBRN1 es un sistema basado en Linux, el </w:t>
      </w:r>
      <w:del w:id="4745" w:author="JORGE CONTRERAS ORTIZ" w:date="2021-09-04T12:25:00Z">
        <w:r w:rsidRPr="00791D37" w:rsidDel="00672BD4">
          <w:delText>cuál</w:delText>
        </w:r>
      </w:del>
      <w:ins w:id="4746" w:author="JORGE CONTRERAS ORTIZ" w:date="2021-09-04T12:25:00Z">
        <w:r w:rsidR="00672BD4" w:rsidRPr="00791D37">
          <w:t>cual</w:t>
        </w:r>
      </w:ins>
      <w:r w:rsidRPr="00791D37">
        <w:t xml:space="preserve"> tiene la peculiaridad que su sistema de ficheros está corriendo desde una tarjeta SD. Esto supone un gran desafío a la hora de garantizar la fiabilidad y el rendimiento del sistema.</w:t>
      </w:r>
    </w:p>
    <w:p w14:paraId="58035029" w14:textId="77777777" w:rsidR="0074559B" w:rsidRPr="00791D37" w:rsidRDefault="0074559B" w:rsidP="00791D37">
      <w:r w:rsidRPr="00791D37">
        <w:t>Las tarjetas SD son propensas a dañarse o corromperse, implicando a la perdida de ficheros almacenados y otros datos. Además, tienen una vida útil, tiempo a partir del cual pueden dañarse.</w:t>
      </w:r>
    </w:p>
    <w:p w14:paraId="12271EC5" w14:textId="77777777" w:rsidR="0074559B" w:rsidRPr="00791D37" w:rsidRDefault="0074559B" w:rsidP="00791D37">
      <w:r w:rsidRPr="00791D37">
        <w:t>Kirale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01D4384C" w14:textId="77777777" w:rsidR="0074559B" w:rsidRPr="00791D37" w:rsidRDefault="0074559B" w:rsidP="00791D37"/>
    <w:p w14:paraId="45806F16" w14:textId="05F13267" w:rsidR="0074559B" w:rsidRPr="00FE1EC4" w:rsidRDefault="00672BD4" w:rsidP="00FE1EC4">
      <w:pPr>
        <w:pStyle w:val="Ttulo5"/>
      </w:pPr>
      <w:bookmarkStart w:id="4747" w:name="_Toc81499417"/>
      <w:bookmarkStart w:id="4748" w:name="_Toc82012162"/>
      <w:bookmarkStart w:id="4749" w:name="_Toc82024989"/>
      <w:bookmarkStart w:id="4750" w:name="_Toc82030834"/>
      <w:r w:rsidRPr="00FE1EC4">
        <w:t>SERVICIOS CRÍTICOS</w:t>
      </w:r>
      <w:bookmarkEnd w:id="4747"/>
      <w:bookmarkEnd w:id="4748"/>
      <w:bookmarkEnd w:id="4749"/>
      <w:bookmarkEnd w:id="4750"/>
    </w:p>
    <w:p w14:paraId="6B3270AA" w14:textId="77777777" w:rsidR="0074559B" w:rsidRPr="00791D37" w:rsidRDefault="0074559B" w:rsidP="00791D37"/>
    <w:p w14:paraId="09191A27" w14:textId="1127409C" w:rsidR="0074559B" w:rsidRPr="00791D37" w:rsidDel="00672BD4" w:rsidRDefault="0074559B" w:rsidP="00791D37">
      <w:pPr>
        <w:rPr>
          <w:del w:id="4751" w:author="JORGE CONTRERAS ORTIZ" w:date="2021-09-04T12:26:00Z"/>
        </w:rPr>
      </w:pPr>
      <w:r w:rsidRPr="00791D37">
        <w:t>Hay dos servicios críticos corriendo en el dispositivo KTBRN1. Por un lado el servicio “</w:t>
      </w:r>
      <w:proofErr w:type="spellStart"/>
      <w:r w:rsidRPr="00791D37">
        <w:t>kibra</w:t>
      </w:r>
      <w:proofErr w:type="spellEnd"/>
      <w:r w:rsidRPr="00791D37">
        <w:t>”, el cual se encarga de todas las funcionalidades de Border Router, mientras que por otro lado está el servicio de “</w:t>
      </w:r>
      <w:proofErr w:type="spellStart"/>
      <w:r w:rsidRPr="00791D37">
        <w:t>ajenti</w:t>
      </w:r>
      <w:proofErr w:type="spellEnd"/>
      <w:r w:rsidRPr="00791D37">
        <w:t>”, el cual gestiona el Panel de Administración Web. Ambas son aplicaciones Python instaladas en entorno virtual.</w:t>
      </w:r>
    </w:p>
    <w:p w14:paraId="230D0F54" w14:textId="77777777" w:rsidR="0074559B" w:rsidRPr="00791D37" w:rsidRDefault="0074559B" w:rsidP="00791D37"/>
    <w:p w14:paraId="663D6739" w14:textId="798E6D30" w:rsidR="00DC41D3" w:rsidRDefault="0074559B" w:rsidP="00791D37">
      <w:pPr>
        <w:rPr>
          <w:ins w:id="4752" w:author="JORGE CONTRERAS ORTIZ" w:date="2021-09-04T12:26:00Z"/>
        </w:rPr>
      </w:pPr>
      <w:r w:rsidRPr="00791D37">
        <w:t>Usando comandos comunes de Linux, el administrador podrá saber el estado de ambos servicios y reiniciarlos si es necesario.</w:t>
      </w:r>
      <w:ins w:id="4753" w:author="JORGE CONTRERAS ORTIZ" w:date="2021-09-07T19:55:00Z">
        <w:r w:rsidR="00611E15">
          <w:t xml:space="preserve"> En </w:t>
        </w:r>
        <w:r w:rsidR="00611E15">
          <w:fldChar w:fldCharType="begin"/>
        </w:r>
        <w:r w:rsidR="00611E15">
          <w:instrText xml:space="preserve"> REF _Ref81936959 \h </w:instrText>
        </w:r>
      </w:ins>
      <w:r w:rsidR="00611E15">
        <w:fldChar w:fldCharType="separate"/>
      </w:r>
      <w:ins w:id="4754" w:author="JORGE CONTRERAS ORTIZ" w:date="2021-09-08T21:58:00Z">
        <w:r w:rsidR="007865AB">
          <w:t xml:space="preserve">Tabla </w:t>
        </w:r>
        <w:r w:rsidR="007865AB">
          <w:rPr>
            <w:noProof/>
          </w:rPr>
          <w:t>4</w:t>
        </w:r>
        <w:r w:rsidR="007865AB">
          <w:t xml:space="preserve"> </w:t>
        </w:r>
        <w:r w:rsidR="007865AB" w:rsidRPr="00056DFE">
          <w:t>Servicios KBRNT1</w:t>
        </w:r>
      </w:ins>
      <w:ins w:id="4755" w:author="JORGE CONTRERAS ORTIZ" w:date="2021-09-07T19:55:00Z">
        <w:r w:rsidR="00611E15">
          <w:fldChar w:fldCharType="end"/>
        </w:r>
        <w:r w:rsidR="00611E15">
          <w:t xml:space="preserve"> se muestran los dos posibles servicios con sus r</w:t>
        </w:r>
      </w:ins>
      <w:ins w:id="4756" w:author="JORGE CONTRERAS ORTIZ" w:date="2021-09-07T19:56:00Z">
        <w:r w:rsidR="00611E15">
          <w:t>espectivos argumentos.</w:t>
        </w:r>
      </w:ins>
    </w:p>
    <w:p w14:paraId="0434279C" w14:textId="77777777" w:rsidR="00672BD4" w:rsidRPr="00791D37" w:rsidRDefault="00672BD4"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2C4272" w14:paraId="60080D50" w14:textId="77777777" w:rsidTr="006242EF">
        <w:trPr>
          <w:jc w:val="center"/>
        </w:trPr>
        <w:tc>
          <w:tcPr>
            <w:tcW w:w="8494" w:type="dxa"/>
          </w:tcPr>
          <w:p w14:paraId="124F22A0" w14:textId="77777777" w:rsidR="0074559B" w:rsidRPr="00791D37" w:rsidRDefault="0074559B" w:rsidP="00791D37"/>
          <w:p w14:paraId="00F007A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kibra</w:t>
            </w:r>
            <w:proofErr w:type="spellEnd"/>
            <w:r w:rsidRPr="00791D37">
              <w:rPr>
                <w:rFonts w:ascii="Arial" w:hAnsi="Arial" w:cs="Arial"/>
                <w:sz w:val="18"/>
                <w:szCs w:val="18"/>
                <w:lang w:val="en-US"/>
              </w:rPr>
              <w:t xml:space="preserve"> (status | start | stop | restart) </w:t>
            </w:r>
          </w:p>
          <w:p w14:paraId="1363507E" w14:textId="77777777" w:rsidR="0074559B" w:rsidRPr="00611E15" w:rsidRDefault="0074559B" w:rsidP="00791D37">
            <w:pPr>
              <w:rPr>
                <w:color w:val="000000"/>
                <w:sz w:val="18"/>
                <w:szCs w:val="18"/>
                <w:lang w:val="en-US"/>
                <w:rPrChange w:id="4757" w:author="JORGE CONTRERAS ORTIZ" w:date="2021-09-07T19:55:00Z">
                  <w:rPr>
                    <w:lang w:val="en-US"/>
                  </w:rPr>
                </w:rPrChange>
              </w:rPr>
            </w:pPr>
            <w:r w:rsidRPr="00611E15">
              <w:rPr>
                <w:color w:val="000000"/>
                <w:sz w:val="18"/>
                <w:szCs w:val="18"/>
                <w:lang w:val="en-US"/>
                <w:rPrChange w:id="4758" w:author="JORGE CONTRERAS ORTIZ" w:date="2021-09-07T19:55:00Z">
                  <w:rPr>
                    <w:lang w:val="en-US"/>
                  </w:rPr>
                </w:rPrChange>
              </w:rPr>
              <w:t xml:space="preserve">root@KTBRN1:~# service </w:t>
            </w:r>
            <w:proofErr w:type="spellStart"/>
            <w:r w:rsidRPr="00611E15">
              <w:rPr>
                <w:color w:val="000000"/>
                <w:sz w:val="18"/>
                <w:szCs w:val="18"/>
                <w:lang w:val="en-US"/>
                <w:rPrChange w:id="4759" w:author="JORGE CONTRERAS ORTIZ" w:date="2021-09-07T19:55:00Z">
                  <w:rPr>
                    <w:lang w:val="en-US"/>
                  </w:rPr>
                </w:rPrChange>
              </w:rPr>
              <w:t>ajenti</w:t>
            </w:r>
            <w:proofErr w:type="spellEnd"/>
            <w:r w:rsidRPr="00611E15">
              <w:rPr>
                <w:color w:val="000000"/>
                <w:sz w:val="18"/>
                <w:szCs w:val="18"/>
                <w:lang w:val="en-US"/>
                <w:rPrChange w:id="4760" w:author="JORGE CONTRERAS ORTIZ" w:date="2021-09-07T19:55:00Z">
                  <w:rPr>
                    <w:lang w:val="en-US"/>
                  </w:rPr>
                </w:rPrChange>
              </w:rPr>
              <w:t xml:space="preserve"> (status | start | stop | restart)</w:t>
            </w:r>
          </w:p>
          <w:p w14:paraId="6413A0AE" w14:textId="77777777" w:rsidR="0074559B" w:rsidRPr="00791D37" w:rsidRDefault="0074559B" w:rsidP="006242EF">
            <w:pPr>
              <w:keepNext/>
              <w:rPr>
                <w:lang w:val="en-US"/>
              </w:rPr>
            </w:pPr>
          </w:p>
        </w:tc>
      </w:tr>
    </w:tbl>
    <w:p w14:paraId="5F5D9C20" w14:textId="77777777" w:rsidR="006242EF" w:rsidRPr="006242EF" w:rsidRDefault="006242EF" w:rsidP="006242EF">
      <w:pPr>
        <w:pStyle w:val="Descripcin"/>
        <w:jc w:val="center"/>
        <w:rPr>
          <w:lang w:val="en-US"/>
        </w:rPr>
      </w:pPr>
    </w:p>
    <w:p w14:paraId="60ECF282" w14:textId="44A9FBF1" w:rsidR="0074559B" w:rsidRPr="00791D37" w:rsidRDefault="006242EF" w:rsidP="006242EF">
      <w:pPr>
        <w:pStyle w:val="Descripcin"/>
        <w:jc w:val="center"/>
      </w:pPr>
      <w:bookmarkStart w:id="4761" w:name="_Ref81936959"/>
      <w:bookmarkStart w:id="4762" w:name="_Toc82031024"/>
      <w:r>
        <w:t xml:space="preserve">Tabla </w:t>
      </w:r>
      <w:ins w:id="4763" w:author="JORGE CONTRERAS ORTIZ" w:date="2021-09-05T23:24:00Z">
        <w:r w:rsidR="004C5F01">
          <w:fldChar w:fldCharType="begin"/>
        </w:r>
        <w:r w:rsidR="004C5F01">
          <w:instrText xml:space="preserve"> SEQ Tabla \* ARABIC </w:instrText>
        </w:r>
      </w:ins>
      <w:r w:rsidR="004C5F01">
        <w:fldChar w:fldCharType="separate"/>
      </w:r>
      <w:ins w:id="4764" w:author="JORGE CONTRERAS ORTIZ" w:date="2021-09-08T21:58:00Z">
        <w:r w:rsidR="007865AB">
          <w:rPr>
            <w:noProof/>
          </w:rPr>
          <w:t>4</w:t>
        </w:r>
      </w:ins>
      <w:ins w:id="4765" w:author="JORGE CONTRERAS ORTIZ" w:date="2021-09-05T23:24:00Z">
        <w:r w:rsidR="004C5F01">
          <w:fldChar w:fldCharType="end"/>
        </w:r>
      </w:ins>
      <w:del w:id="4766"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4</w:delText>
        </w:r>
        <w:r w:rsidR="004A7EC7" w:rsidDel="004C5F01">
          <w:rPr>
            <w:noProof/>
          </w:rPr>
          <w:fldChar w:fldCharType="end"/>
        </w:r>
      </w:del>
      <w:r>
        <w:t xml:space="preserve"> </w:t>
      </w:r>
      <w:r w:rsidRPr="00056DFE">
        <w:t>Servicios KBRNT1</w:t>
      </w:r>
      <w:bookmarkEnd w:id="4761"/>
      <w:bookmarkEnd w:id="4762"/>
    </w:p>
    <w:p w14:paraId="7D204B33" w14:textId="77777777" w:rsidR="0074559B" w:rsidRPr="00791D37" w:rsidRDefault="0074559B" w:rsidP="00791D37"/>
    <w:p w14:paraId="5AF1EBE5" w14:textId="77777777" w:rsidR="0074559B" w:rsidRPr="00791D37" w:rsidRDefault="0074559B" w:rsidP="00791D37"/>
    <w:p w14:paraId="0DF3A083" w14:textId="61FA256E" w:rsidR="0074559B" w:rsidRPr="00791D37" w:rsidDel="00DC41D3" w:rsidRDefault="0074559B" w:rsidP="00791D37">
      <w:pPr>
        <w:rPr>
          <w:del w:id="4767" w:author="JORGE CONTRERAS ORTIZ" w:date="2021-09-05T22:32:00Z"/>
        </w:rPr>
      </w:pPr>
    </w:p>
    <w:p w14:paraId="56617FC7" w14:textId="213CA362" w:rsidR="0074559B" w:rsidRDefault="0074559B" w:rsidP="00791D37">
      <w:pPr>
        <w:rPr>
          <w:ins w:id="4768" w:author="JORGE CONTRERAS ORTIZ" w:date="2021-09-05T22:32:00Z"/>
        </w:rPr>
      </w:pPr>
      <w:r w:rsidRPr="00791D37">
        <w:t>El administrador puede iniciar manualmente la aplicación “</w:t>
      </w:r>
      <w:proofErr w:type="spellStart"/>
      <w:r w:rsidRPr="00791D37">
        <w:t>kibra</w:t>
      </w:r>
      <w:proofErr w:type="spellEnd"/>
      <w:r w:rsidRPr="00791D37">
        <w:t xml:space="preserve">” usando los </w:t>
      </w:r>
      <w:ins w:id="4769" w:author="JORGE CONTRERAS ORTIZ" w:date="2021-09-04T13:59:00Z">
        <w:r w:rsidR="0025296D">
          <w:t xml:space="preserve">comandos indicados a continuación en </w:t>
        </w:r>
        <w:r w:rsidR="0025296D">
          <w:fldChar w:fldCharType="begin"/>
        </w:r>
        <w:r w:rsidR="0025296D">
          <w:instrText xml:space="preserve"> REF _Ref81656378 \h </w:instrText>
        </w:r>
      </w:ins>
      <w:r w:rsidR="0025296D">
        <w:fldChar w:fldCharType="separate"/>
      </w:r>
      <w:ins w:id="4770" w:author="JORGE CONTRERAS ORTIZ" w:date="2021-09-08T21:58:00Z">
        <w:r w:rsidR="007865AB" w:rsidRPr="00791D37">
          <w:t xml:space="preserve">Tabla </w:t>
        </w:r>
        <w:r w:rsidR="007865AB">
          <w:rPr>
            <w:noProof/>
          </w:rPr>
          <w:t>5</w:t>
        </w:r>
      </w:ins>
      <w:ins w:id="4771" w:author="JORGE CONTRERAS ORTIZ" w:date="2021-09-04T13:59:00Z">
        <w:r w:rsidR="0025296D">
          <w:fldChar w:fldCharType="end"/>
        </w:r>
      </w:ins>
      <w:del w:id="4772" w:author="JORGE CONTRERAS ORTIZ" w:date="2021-09-04T13:59:00Z">
        <w:r w:rsidRPr="00791D37" w:rsidDel="0025296D">
          <w:delText>sigui</w:delText>
        </w:r>
      </w:del>
      <w:del w:id="4773" w:author="JORGE CONTRERAS ORTIZ" w:date="2021-09-04T13:58:00Z">
        <w:r w:rsidRPr="00791D37" w:rsidDel="0025296D">
          <w:delText>entes comandos</w:delText>
        </w:r>
      </w:del>
      <w:r w:rsidRPr="00791D37">
        <w:t xml:space="preserve">: </w:t>
      </w:r>
    </w:p>
    <w:p w14:paraId="1664187A" w14:textId="77777777" w:rsidR="00DC41D3" w:rsidRPr="00791D37" w:rsidRDefault="00DC41D3" w:rsidP="00791D37"/>
    <w:p w14:paraId="756FEC5A"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2509ECE" w14:textId="77777777" w:rsidTr="006242EF">
        <w:trPr>
          <w:jc w:val="center"/>
        </w:trPr>
        <w:tc>
          <w:tcPr>
            <w:tcW w:w="8494" w:type="dxa"/>
          </w:tcPr>
          <w:p w14:paraId="61CB2A96" w14:textId="77777777" w:rsidR="0074559B" w:rsidRPr="00791D37" w:rsidRDefault="0074559B" w:rsidP="00791D37"/>
          <w:p w14:paraId="4A2D99ED"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kibra</w:t>
            </w:r>
            <w:proofErr w:type="spellEnd"/>
            <w:r w:rsidRPr="00791D37">
              <w:rPr>
                <w:rFonts w:ascii="Arial" w:hAnsi="Arial" w:cs="Arial"/>
                <w:sz w:val="18"/>
                <w:szCs w:val="18"/>
                <w:lang w:val="en-US"/>
              </w:rPr>
              <w:t xml:space="preserve"> stop </w:t>
            </w:r>
          </w:p>
          <w:p w14:paraId="52770658"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root@KTBRN1:~# source /opt/</w:t>
            </w:r>
            <w:proofErr w:type="spellStart"/>
            <w:r w:rsidRPr="00791D37">
              <w:rPr>
                <w:rFonts w:ascii="Arial" w:hAnsi="Arial" w:cs="Arial"/>
                <w:sz w:val="18"/>
                <w:szCs w:val="18"/>
                <w:lang w:val="en-US"/>
              </w:rPr>
              <w:t>kirale</w:t>
            </w:r>
            <w:proofErr w:type="spellEnd"/>
            <w:r w:rsidRPr="00791D37">
              <w:rPr>
                <w:rFonts w:ascii="Arial" w:hAnsi="Arial" w:cs="Arial"/>
                <w:sz w:val="18"/>
                <w:szCs w:val="18"/>
                <w:lang w:val="en-US"/>
              </w:rPr>
              <w:t xml:space="preserve">/py3env/bin/activate </w:t>
            </w:r>
          </w:p>
          <w:p w14:paraId="3B3B315D" w14:textId="77777777" w:rsidR="0074559B" w:rsidRPr="00791D37" w:rsidRDefault="0074559B" w:rsidP="00791D37">
            <w:r w:rsidRPr="00611E15">
              <w:rPr>
                <w:color w:val="000000"/>
                <w:sz w:val="18"/>
                <w:szCs w:val="18"/>
                <w:lang w:val="en-US"/>
                <w:rPrChange w:id="4774" w:author="JORGE CONTRERAS ORTIZ" w:date="2021-09-07T19:55:00Z">
                  <w:rPr/>
                </w:rPrChange>
              </w:rPr>
              <w:t xml:space="preserve">(py3env) root@KTBRN1:~# python -m </w:t>
            </w:r>
            <w:proofErr w:type="spellStart"/>
            <w:r w:rsidRPr="00611E15">
              <w:rPr>
                <w:color w:val="000000"/>
                <w:sz w:val="18"/>
                <w:szCs w:val="18"/>
                <w:lang w:val="en-US"/>
                <w:rPrChange w:id="4775" w:author="JORGE CONTRERAS ORTIZ" w:date="2021-09-07T19:55:00Z">
                  <w:rPr/>
                </w:rPrChange>
              </w:rPr>
              <w:t>kibra</w:t>
            </w:r>
            <w:proofErr w:type="spellEnd"/>
            <w:r w:rsidRPr="00611E15">
              <w:rPr>
                <w:color w:val="000000"/>
                <w:sz w:val="18"/>
                <w:szCs w:val="18"/>
                <w:lang w:val="en-US"/>
                <w:rPrChange w:id="4776" w:author="JORGE CONTRERAS ORTIZ" w:date="2021-09-07T19:55:00Z">
                  <w:rPr/>
                </w:rPrChange>
              </w:rPr>
              <w:t>—log debug</w:t>
            </w:r>
          </w:p>
          <w:p w14:paraId="68E19CFE" w14:textId="77777777" w:rsidR="0074559B" w:rsidRPr="00791D37" w:rsidRDefault="0074559B" w:rsidP="00791D37">
            <w:pPr>
              <w:rPr>
                <w:lang w:val="en-US"/>
              </w:rPr>
            </w:pPr>
          </w:p>
        </w:tc>
      </w:tr>
    </w:tbl>
    <w:p w14:paraId="735D099C" w14:textId="503B7A35" w:rsidR="006242EF" w:rsidDel="00A7595B" w:rsidRDefault="006242EF" w:rsidP="006242EF">
      <w:pPr>
        <w:pStyle w:val="Descripcin"/>
        <w:jc w:val="center"/>
        <w:rPr>
          <w:del w:id="4777" w:author="JORGE CONTRERAS ORTIZ" w:date="2021-09-04T14:08:00Z"/>
        </w:rPr>
      </w:pPr>
      <w:bookmarkStart w:id="4778" w:name="_Toc81499565"/>
    </w:p>
    <w:p w14:paraId="14CC3632" w14:textId="77777777" w:rsidR="00A7595B" w:rsidRPr="00A7595B" w:rsidRDefault="00A7595B">
      <w:pPr>
        <w:rPr>
          <w:ins w:id="4779" w:author="JORGE CONTRERAS ORTIZ" w:date="2021-09-04T14:09:00Z"/>
        </w:rPr>
        <w:pPrChange w:id="4780" w:author="JORGE CONTRERAS ORTIZ" w:date="2021-09-04T14:09:00Z">
          <w:pPr>
            <w:pStyle w:val="Descripcin"/>
            <w:jc w:val="center"/>
          </w:pPr>
        </w:pPrChange>
      </w:pPr>
    </w:p>
    <w:p w14:paraId="5E78CDF5" w14:textId="24955FEE" w:rsidR="0074559B" w:rsidRPr="006242EF" w:rsidRDefault="0074559B" w:rsidP="006242EF">
      <w:pPr>
        <w:pStyle w:val="Descripcin"/>
        <w:jc w:val="center"/>
      </w:pPr>
      <w:bookmarkStart w:id="4781" w:name="_Ref81656378"/>
      <w:bookmarkStart w:id="4782" w:name="_Toc82031025"/>
      <w:r w:rsidRPr="00791D37">
        <w:t xml:space="preserve">Tabla </w:t>
      </w:r>
      <w:ins w:id="4783" w:author="JORGE CONTRERAS ORTIZ" w:date="2021-09-05T23:24:00Z">
        <w:r w:rsidR="004C5F01">
          <w:fldChar w:fldCharType="begin"/>
        </w:r>
        <w:r w:rsidR="004C5F01">
          <w:instrText xml:space="preserve"> SEQ Tabla \* ARABIC </w:instrText>
        </w:r>
      </w:ins>
      <w:r w:rsidR="004C5F01">
        <w:fldChar w:fldCharType="separate"/>
      </w:r>
      <w:ins w:id="4784" w:author="JORGE CONTRERAS ORTIZ" w:date="2021-09-08T21:58:00Z">
        <w:r w:rsidR="007865AB">
          <w:rPr>
            <w:noProof/>
          </w:rPr>
          <w:t>5</w:t>
        </w:r>
      </w:ins>
      <w:ins w:id="4785" w:author="JORGE CONTRERAS ORTIZ" w:date="2021-09-05T23:24:00Z">
        <w:r w:rsidR="004C5F01">
          <w:fldChar w:fldCharType="end"/>
        </w:r>
      </w:ins>
      <w:del w:id="4786"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5</w:delText>
        </w:r>
        <w:r w:rsidR="004A7EC7" w:rsidDel="004C5F01">
          <w:rPr>
            <w:noProof/>
          </w:rPr>
          <w:fldChar w:fldCharType="end"/>
        </w:r>
      </w:del>
      <w:bookmarkEnd w:id="4781"/>
      <w:r w:rsidRPr="00791D37">
        <w:t xml:space="preserve"> Comandos Servicio </w:t>
      </w:r>
      <w:proofErr w:type="spellStart"/>
      <w:r w:rsidRPr="00791D37">
        <w:t>KiBRA</w:t>
      </w:r>
      <w:bookmarkEnd w:id="4778"/>
      <w:bookmarkEnd w:id="4782"/>
      <w:proofErr w:type="spellEnd"/>
    </w:p>
    <w:p w14:paraId="5B8229B0" w14:textId="190BC8C7" w:rsidR="0074559B" w:rsidRDefault="0074559B" w:rsidP="00791D37">
      <w:pPr>
        <w:rPr>
          <w:ins w:id="4787" w:author="JORGE CONTRERAS ORTIZ" w:date="2021-09-05T22:32:00Z"/>
        </w:rPr>
      </w:pPr>
    </w:p>
    <w:p w14:paraId="74224691" w14:textId="77777777" w:rsidR="00DC41D3" w:rsidRPr="00791D37" w:rsidRDefault="00DC41D3" w:rsidP="00791D37"/>
    <w:p w14:paraId="2B861E2E" w14:textId="56171654" w:rsidR="0074559B" w:rsidRPr="00791D37" w:rsidRDefault="0074559B" w:rsidP="00791D37">
      <w:r w:rsidRPr="00791D37">
        <w:t>En el caso de la aplicación “</w:t>
      </w:r>
      <w:proofErr w:type="spellStart"/>
      <w:r w:rsidRPr="00791D37">
        <w:t>ajenti</w:t>
      </w:r>
      <w:proofErr w:type="spellEnd"/>
      <w:r w:rsidRPr="00791D37">
        <w:t>”, los comandos a utilizar son</w:t>
      </w:r>
      <w:ins w:id="4788" w:author="JORGE CONTRERAS ORTIZ" w:date="2021-09-04T13:59:00Z">
        <w:r w:rsidR="0025296D">
          <w:t xml:space="preserve"> los indicados a continuación en </w:t>
        </w:r>
        <w:r w:rsidR="0025296D">
          <w:fldChar w:fldCharType="begin"/>
        </w:r>
        <w:r w:rsidR="0025296D">
          <w:instrText xml:space="preserve"> REF _Ref81656391 \h </w:instrText>
        </w:r>
      </w:ins>
      <w:r w:rsidR="0025296D">
        <w:fldChar w:fldCharType="separate"/>
      </w:r>
      <w:ins w:id="4789" w:author="JORGE CONTRERAS ORTIZ" w:date="2021-09-08T21:58:00Z">
        <w:r w:rsidR="007865AB" w:rsidRPr="00791D37">
          <w:t xml:space="preserve">Tabla </w:t>
        </w:r>
        <w:r w:rsidR="007865AB">
          <w:rPr>
            <w:noProof/>
          </w:rPr>
          <w:t>6</w:t>
        </w:r>
      </w:ins>
      <w:ins w:id="4790" w:author="JORGE CONTRERAS ORTIZ" w:date="2021-09-04T13:59:00Z">
        <w:r w:rsidR="0025296D">
          <w:fldChar w:fldCharType="end"/>
        </w:r>
      </w:ins>
      <w:r w:rsidRPr="00791D37">
        <w:t>:</w:t>
      </w:r>
    </w:p>
    <w:p w14:paraId="53408B00" w14:textId="547AD76F" w:rsidR="0074559B" w:rsidRDefault="0074559B" w:rsidP="00791D37">
      <w:pPr>
        <w:rPr>
          <w:ins w:id="4791" w:author="JORGE CONTRERAS ORTIZ" w:date="2021-09-05T22:32:00Z"/>
        </w:rPr>
      </w:pPr>
    </w:p>
    <w:p w14:paraId="07A79B70" w14:textId="77777777" w:rsidR="00DC41D3" w:rsidRPr="00791D37" w:rsidRDefault="00DC41D3"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72B559" w14:textId="77777777" w:rsidTr="006242EF">
        <w:trPr>
          <w:jc w:val="center"/>
        </w:trPr>
        <w:tc>
          <w:tcPr>
            <w:tcW w:w="8494" w:type="dxa"/>
          </w:tcPr>
          <w:p w14:paraId="6E2152FE" w14:textId="77777777" w:rsidR="0074559B" w:rsidRPr="00791D37" w:rsidRDefault="0074559B" w:rsidP="00791D37"/>
          <w:p w14:paraId="0F79CBD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ajenti</w:t>
            </w:r>
            <w:proofErr w:type="spellEnd"/>
            <w:r w:rsidRPr="00791D37">
              <w:rPr>
                <w:rFonts w:ascii="Arial" w:hAnsi="Arial" w:cs="Arial"/>
                <w:sz w:val="18"/>
                <w:szCs w:val="18"/>
                <w:lang w:val="en-US"/>
              </w:rPr>
              <w:t xml:space="preserve"> stop </w:t>
            </w:r>
          </w:p>
          <w:p w14:paraId="4E8EC536"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root@KTBRN1:~# source /opt/</w:t>
            </w:r>
            <w:proofErr w:type="spellStart"/>
            <w:r w:rsidRPr="00791D37">
              <w:rPr>
                <w:rFonts w:ascii="Arial" w:hAnsi="Arial" w:cs="Arial"/>
                <w:sz w:val="18"/>
                <w:szCs w:val="18"/>
                <w:lang w:val="en-US"/>
              </w:rPr>
              <w:t>kirale</w:t>
            </w:r>
            <w:proofErr w:type="spellEnd"/>
            <w:r w:rsidRPr="00791D37">
              <w:rPr>
                <w:rFonts w:ascii="Arial" w:hAnsi="Arial" w:cs="Arial"/>
                <w:sz w:val="18"/>
                <w:szCs w:val="18"/>
                <w:lang w:val="en-US"/>
              </w:rPr>
              <w:t xml:space="preserve">/py2env/bin/activate </w:t>
            </w:r>
          </w:p>
          <w:p w14:paraId="56307FFC"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(py2env) root@KTBRN1:~# </w:t>
            </w:r>
            <w:proofErr w:type="spellStart"/>
            <w:r w:rsidRPr="00791D37">
              <w:rPr>
                <w:rFonts w:ascii="Arial" w:hAnsi="Arial" w:cs="Arial"/>
                <w:sz w:val="18"/>
                <w:szCs w:val="18"/>
                <w:lang w:val="en-US"/>
              </w:rPr>
              <w:t>ajenti</w:t>
            </w:r>
            <w:proofErr w:type="spellEnd"/>
            <w:r w:rsidRPr="00791D37">
              <w:rPr>
                <w:rFonts w:ascii="Arial" w:hAnsi="Arial" w:cs="Arial"/>
                <w:sz w:val="18"/>
                <w:szCs w:val="18"/>
                <w:lang w:val="en-US"/>
              </w:rPr>
              <w:t>-panel –dev</w:t>
            </w:r>
          </w:p>
          <w:p w14:paraId="1DAAB872" w14:textId="77777777" w:rsidR="0074559B" w:rsidRPr="00791D37" w:rsidRDefault="0074559B" w:rsidP="00791D37">
            <w:pPr>
              <w:rPr>
                <w:lang w:val="en-US"/>
              </w:rPr>
            </w:pPr>
          </w:p>
        </w:tc>
      </w:tr>
    </w:tbl>
    <w:p w14:paraId="00A3D933" w14:textId="7815BECB" w:rsidR="0074559B" w:rsidDel="00A7595B" w:rsidRDefault="0074559B" w:rsidP="006242EF">
      <w:pPr>
        <w:pStyle w:val="Descripcin"/>
        <w:jc w:val="center"/>
        <w:rPr>
          <w:del w:id="4792" w:author="JORGE CONTRERAS ORTIZ" w:date="2021-09-04T14:08:00Z"/>
        </w:rPr>
      </w:pPr>
    </w:p>
    <w:p w14:paraId="75455865" w14:textId="77777777" w:rsidR="00A7595B" w:rsidRPr="00A7595B" w:rsidRDefault="00A7595B">
      <w:pPr>
        <w:rPr>
          <w:ins w:id="4793" w:author="JORGE CONTRERAS ORTIZ" w:date="2021-09-04T14:09:00Z"/>
        </w:rPr>
        <w:pPrChange w:id="4794" w:author="JORGE CONTRERAS ORTIZ" w:date="2021-09-04T14:09:00Z">
          <w:pPr>
            <w:pStyle w:val="Descripcin"/>
            <w:jc w:val="center"/>
          </w:pPr>
        </w:pPrChange>
      </w:pPr>
    </w:p>
    <w:p w14:paraId="28D0200B" w14:textId="61BE77FB" w:rsidR="0074559B" w:rsidRDefault="0074559B" w:rsidP="006242EF">
      <w:pPr>
        <w:pStyle w:val="Descripcin"/>
        <w:jc w:val="center"/>
        <w:rPr>
          <w:ins w:id="4795" w:author="JORGE CONTRERAS ORTIZ" w:date="2021-09-05T22:32:00Z"/>
        </w:rPr>
      </w:pPr>
      <w:bookmarkStart w:id="4796" w:name="_Ref81656391"/>
      <w:bookmarkStart w:id="4797" w:name="_Toc81499566"/>
      <w:bookmarkStart w:id="4798" w:name="_Toc82031026"/>
      <w:r w:rsidRPr="00791D37">
        <w:t xml:space="preserve">Tabla </w:t>
      </w:r>
      <w:ins w:id="4799" w:author="JORGE CONTRERAS ORTIZ" w:date="2021-09-05T23:24:00Z">
        <w:r w:rsidR="004C5F01">
          <w:fldChar w:fldCharType="begin"/>
        </w:r>
        <w:r w:rsidR="004C5F01">
          <w:instrText xml:space="preserve"> SEQ Tabla \* ARABIC </w:instrText>
        </w:r>
      </w:ins>
      <w:r w:rsidR="004C5F01">
        <w:fldChar w:fldCharType="separate"/>
      </w:r>
      <w:ins w:id="4800" w:author="JORGE CONTRERAS ORTIZ" w:date="2021-09-08T21:58:00Z">
        <w:r w:rsidR="007865AB">
          <w:rPr>
            <w:noProof/>
          </w:rPr>
          <w:t>6</w:t>
        </w:r>
      </w:ins>
      <w:ins w:id="4801" w:author="JORGE CONTRERAS ORTIZ" w:date="2021-09-05T23:24:00Z">
        <w:r w:rsidR="004C5F01">
          <w:fldChar w:fldCharType="end"/>
        </w:r>
      </w:ins>
      <w:del w:id="4802"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6</w:delText>
        </w:r>
        <w:r w:rsidR="004A7EC7" w:rsidDel="004C5F01">
          <w:rPr>
            <w:noProof/>
          </w:rPr>
          <w:fldChar w:fldCharType="end"/>
        </w:r>
      </w:del>
      <w:bookmarkEnd w:id="4796"/>
      <w:r w:rsidRPr="00791D37">
        <w:t xml:space="preserve"> Servicio </w:t>
      </w:r>
      <w:proofErr w:type="spellStart"/>
      <w:r w:rsidRPr="00791D37">
        <w:t>Ajenti</w:t>
      </w:r>
      <w:bookmarkEnd w:id="4797"/>
      <w:bookmarkEnd w:id="4798"/>
      <w:proofErr w:type="spellEnd"/>
    </w:p>
    <w:p w14:paraId="3B07D29E" w14:textId="3627DAFB" w:rsidR="00DC41D3" w:rsidRDefault="00DC41D3" w:rsidP="00DC41D3">
      <w:pPr>
        <w:rPr>
          <w:ins w:id="4803" w:author="JORGE CONTRERAS ORTIZ" w:date="2021-09-05T22:32:00Z"/>
        </w:rPr>
      </w:pPr>
    </w:p>
    <w:p w14:paraId="32089205" w14:textId="77777777" w:rsidR="00DC41D3" w:rsidRPr="00030323" w:rsidRDefault="00DC41D3">
      <w:pPr>
        <w:pPrChange w:id="4804" w:author="JORGE CONTRERAS ORTIZ" w:date="2021-09-05T22:32:00Z">
          <w:pPr>
            <w:pStyle w:val="Descripcin"/>
            <w:jc w:val="center"/>
          </w:pPr>
        </w:pPrChange>
      </w:pPr>
    </w:p>
    <w:p w14:paraId="536A0769" w14:textId="77777777" w:rsidR="0074559B" w:rsidRPr="00791D37" w:rsidRDefault="0074559B" w:rsidP="0074559B">
      <w:pPr>
        <w:pStyle w:val="Default"/>
        <w:rPr>
          <w:rFonts w:ascii="Arial" w:hAnsi="Arial" w:cs="Arial"/>
          <w:i/>
          <w:iCs/>
          <w:sz w:val="18"/>
          <w:szCs w:val="18"/>
          <w:lang w:val="en-US"/>
        </w:rPr>
      </w:pPr>
    </w:p>
    <w:p w14:paraId="25AB1C14" w14:textId="77777777" w:rsidR="0074559B" w:rsidRPr="00791D37" w:rsidRDefault="0074559B" w:rsidP="0074559B">
      <w:pPr>
        <w:pStyle w:val="Default"/>
        <w:rPr>
          <w:rFonts w:ascii="Arial" w:hAnsi="Arial" w:cs="Arial"/>
          <w:i/>
          <w:iCs/>
          <w:sz w:val="18"/>
          <w:szCs w:val="18"/>
          <w:lang w:val="en-US"/>
        </w:rPr>
      </w:pPr>
    </w:p>
    <w:p w14:paraId="3060EDA7" w14:textId="6C595FCD" w:rsidR="0074559B" w:rsidRPr="00791D37" w:rsidRDefault="00672BD4" w:rsidP="00FE1EC4">
      <w:pPr>
        <w:pStyle w:val="Ttulo5"/>
      </w:pPr>
      <w:bookmarkStart w:id="4805" w:name="_Toc81499418"/>
      <w:bookmarkStart w:id="4806" w:name="_Toc82012163"/>
      <w:bookmarkStart w:id="4807" w:name="_Toc82024990"/>
      <w:bookmarkStart w:id="4808" w:name="_Toc82030835"/>
      <w:r w:rsidRPr="00791D37">
        <w:t>COMUNICACIÓN ENTRE PROCESOS</w:t>
      </w:r>
      <w:bookmarkEnd w:id="4805"/>
      <w:bookmarkEnd w:id="4806"/>
      <w:bookmarkEnd w:id="4807"/>
      <w:bookmarkEnd w:id="4808"/>
    </w:p>
    <w:p w14:paraId="1189F6F6" w14:textId="77777777" w:rsidR="0074559B" w:rsidRPr="00791D37" w:rsidRDefault="0074559B" w:rsidP="00791D37">
      <w:pPr>
        <w:rPr>
          <w:lang w:val="en-US"/>
        </w:rPr>
      </w:pPr>
    </w:p>
    <w:p w14:paraId="74D4064B" w14:textId="77777777" w:rsidR="0074559B" w:rsidRPr="00791D37" w:rsidRDefault="0074559B" w:rsidP="00791D37">
      <w:pPr>
        <w:pStyle w:val="Textoindependiente"/>
      </w:pPr>
      <w:r w:rsidRPr="00791D37">
        <w:t xml:space="preserve">El Panel de Administración Web  y </w:t>
      </w:r>
      <w:proofErr w:type="spellStart"/>
      <w:r w:rsidRPr="00791D37">
        <w:t>KiBRA</w:t>
      </w:r>
      <w:proofErr w:type="spellEnd"/>
      <w:r w:rsidRPr="00791D37">
        <w:t xml:space="preserve"> se comunican constantemente entre ellos a través de un puerto local TCP.</w:t>
      </w:r>
    </w:p>
    <w:p w14:paraId="05025DAA" w14:textId="77777777" w:rsidR="0074559B" w:rsidRPr="00791D37" w:rsidRDefault="0074559B" w:rsidP="00791D37">
      <w:r w:rsidRPr="00791D37">
        <w:br w:type="page"/>
      </w:r>
    </w:p>
    <w:p w14:paraId="46D00452" w14:textId="0D9C2DCF" w:rsidR="0074559B" w:rsidRPr="00791D37" w:rsidRDefault="00672BD4" w:rsidP="00791D37">
      <w:pPr>
        <w:pStyle w:val="Ttulo3"/>
        <w:rPr>
          <w:rFonts w:eastAsiaTheme="minorHAnsi"/>
        </w:rPr>
      </w:pPr>
      <w:bookmarkStart w:id="4809" w:name="_Toc81499419"/>
      <w:bookmarkStart w:id="4810" w:name="_Toc82012164"/>
      <w:bookmarkStart w:id="4811" w:name="_Toc82024991"/>
      <w:bookmarkStart w:id="4812" w:name="_Toc82030836"/>
      <w:r w:rsidRPr="00791D37">
        <w:rPr>
          <w:rFonts w:eastAsiaTheme="minorHAnsi"/>
        </w:rPr>
        <w:lastRenderedPageBreak/>
        <w:t>CONFIGURACIÓN INICIAL MÓDULO KTWM102</w:t>
      </w:r>
      <w:bookmarkEnd w:id="4809"/>
      <w:bookmarkEnd w:id="4810"/>
      <w:bookmarkEnd w:id="4811"/>
      <w:bookmarkEnd w:id="4812"/>
    </w:p>
    <w:p w14:paraId="35429528" w14:textId="77777777" w:rsidR="0074559B" w:rsidRPr="00791D37" w:rsidRDefault="0074559B" w:rsidP="00791D37"/>
    <w:p w14:paraId="5660F16D" w14:textId="34D09870" w:rsidR="0074559B" w:rsidRPr="00791D37" w:rsidDel="00686D7D" w:rsidRDefault="0074559B" w:rsidP="00791D37">
      <w:pPr>
        <w:rPr>
          <w:del w:id="4813" w:author="JORGE CONTRERAS ORTIZ" w:date="2021-09-08T22:12:00Z"/>
        </w:rPr>
      </w:pPr>
      <w:r w:rsidRPr="00791D37">
        <w:t xml:space="preserve">En esta sección se abordará la configuración los módulos KTWM102, tanto la configuración para poder acceder a él desde el ordenador como los parámetros a configurar para poder conectar el dispositivo a una red. </w:t>
      </w:r>
      <w:del w:id="4814" w:author="JORGE CONTRERAS ORTIZ" w:date="2021-09-08T22:12:00Z">
        <w:r w:rsidRPr="00791D37" w:rsidDel="00686D7D">
          <w:delText>Esto último se explicará tanto para configurarlo a través del PC por conexión USB, como a través de un microcontrolador vía UART.</w:delText>
        </w:r>
      </w:del>
    </w:p>
    <w:p w14:paraId="02EA1741" w14:textId="77777777" w:rsidR="00686D7D" w:rsidRDefault="00686D7D" w:rsidP="00791D37">
      <w:pPr>
        <w:rPr>
          <w:ins w:id="4815" w:author="JORGE CONTRERAS ORTIZ" w:date="2021-09-08T22:12:00Z"/>
          <w:b/>
          <w:bCs/>
          <w:i/>
          <w:iCs/>
        </w:rPr>
      </w:pPr>
    </w:p>
    <w:p w14:paraId="601AD0E4" w14:textId="1E8C2EBF" w:rsidR="0074559B" w:rsidRPr="00672BD4" w:rsidRDefault="0074559B" w:rsidP="00791D37">
      <w:pPr>
        <w:rPr>
          <w:i/>
          <w:iCs/>
          <w:rPrChange w:id="4816" w:author="JORGE CONTRERAS ORTIZ" w:date="2021-09-04T12:27:00Z">
            <w:rPr/>
          </w:rPrChange>
        </w:rPr>
      </w:pPr>
      <w:r w:rsidRPr="00672BD4">
        <w:rPr>
          <w:b/>
          <w:bCs/>
          <w:i/>
          <w:iCs/>
          <w:rPrChange w:id="4817" w:author="JORGE CONTRERAS ORTIZ" w:date="2021-09-04T12:27:00Z">
            <w:rPr>
              <w:b/>
              <w:bCs/>
            </w:rPr>
          </w:rPrChange>
        </w:rPr>
        <w:t>Nota:</w:t>
      </w:r>
      <w:r w:rsidRPr="00672BD4">
        <w:rPr>
          <w:i/>
          <w:iCs/>
          <w:rPrChange w:id="4818" w:author="JORGE CONTRERAS ORTIZ" w:date="2021-09-04T12:27:00Z">
            <w:rPr/>
          </w:rPrChange>
        </w:rPr>
        <w:t xml:space="preserve"> Este procedimiento es para los dispositivos KTDG102 Evaluation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7FCCA30D" w14:textId="77777777" w:rsidR="0074559B" w:rsidRPr="00791D37" w:rsidRDefault="0074559B" w:rsidP="00791D37"/>
    <w:p w14:paraId="68981CF6" w14:textId="7AE2F5DF" w:rsidR="0074559B" w:rsidRPr="00791D37" w:rsidRDefault="00672BD4" w:rsidP="00FE1EC4">
      <w:pPr>
        <w:pStyle w:val="Ttulo4"/>
      </w:pPr>
      <w:bookmarkStart w:id="4819" w:name="_Toc81499420"/>
      <w:bookmarkStart w:id="4820" w:name="_Toc82012165"/>
      <w:bookmarkStart w:id="4821" w:name="_Toc82024992"/>
      <w:bookmarkStart w:id="4822" w:name="_Toc82030837"/>
      <w:r w:rsidRPr="00791D37">
        <w:t>INSTALACIÓN DE DRIVERS USB Y DEL BOOTLOADER</w:t>
      </w:r>
      <w:bookmarkEnd w:id="4819"/>
      <w:bookmarkEnd w:id="4820"/>
      <w:bookmarkEnd w:id="4821"/>
      <w:bookmarkEnd w:id="4822"/>
    </w:p>
    <w:p w14:paraId="2E9BF14B" w14:textId="77777777" w:rsidR="0074559B" w:rsidRPr="00791D37" w:rsidRDefault="0074559B" w:rsidP="00791D37"/>
    <w:p w14:paraId="0E38D5EF" w14:textId="4512E9C6" w:rsidR="0074559B" w:rsidRDefault="00686D7D" w:rsidP="00791D37">
      <w:pPr>
        <w:rPr>
          <w:ins w:id="4823" w:author="JORGE CONTRERAS ORTIZ" w:date="2021-09-04T12:27:00Z"/>
        </w:rPr>
      </w:pPr>
      <w:ins w:id="4824" w:author="JORGE CONTRERAS ORTIZ" w:date="2021-09-08T22:10:00Z">
        <w:r>
          <w:t xml:space="preserve">Para la instalación de los drivers necesarios, </w:t>
        </w:r>
      </w:ins>
      <w:ins w:id="4825" w:author="JORGE CONTRERAS ORTIZ" w:date="2021-09-08T22:11:00Z">
        <w:r>
          <w:t xml:space="preserve">se comenzará por instalar los drivers del </w:t>
        </w:r>
        <w:proofErr w:type="spellStart"/>
        <w:r>
          <w:t>Bootloader</w:t>
        </w:r>
        <w:proofErr w:type="spellEnd"/>
        <w:r>
          <w:t xml:space="preserve">. </w:t>
        </w:r>
      </w:ins>
      <w:del w:id="4826" w:author="JORGE CONTRERAS ORTIZ" w:date="2021-09-08T22:11:00Z">
        <w:r w:rsidR="0074559B" w:rsidRPr="00791D37" w:rsidDel="00686D7D">
          <w:delText>Conectar</w:delText>
        </w:r>
      </w:del>
      <w:ins w:id="4827" w:author="JORGE CONTRERAS ORTIZ" w:date="2021-09-08T22:11:00Z">
        <w:r>
          <w:t>Se conectará</w:t>
        </w:r>
      </w:ins>
      <w:r w:rsidR="0074559B" w:rsidRPr="00791D37">
        <w:t xml:space="preserve">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proofErr w:type="spellStart"/>
      <w:r w:rsidR="0074559B" w:rsidRPr="00791D37">
        <w:rPr>
          <w:i/>
          <w:iCs/>
        </w:rPr>
        <w:t>KiNOS</w:t>
      </w:r>
      <w:proofErr w:type="spellEnd"/>
      <w:r w:rsidR="0074559B" w:rsidRPr="00791D37">
        <w:rPr>
          <w:i/>
          <w:iCs/>
        </w:rPr>
        <w:t xml:space="preserve"> </w:t>
      </w:r>
      <w:proofErr w:type="spellStart"/>
      <w:r w:rsidR="0074559B" w:rsidRPr="00791D37">
        <w:rPr>
          <w:i/>
          <w:iCs/>
        </w:rPr>
        <w:t>Boot</w:t>
      </w:r>
      <w:proofErr w:type="spellEnd"/>
      <w:r w:rsidR="0074559B" w:rsidRPr="00791D37">
        <w:rPr>
          <w:i/>
          <w:iCs/>
        </w:rPr>
        <w:t xml:space="preserve"> DFU”</w:t>
      </w:r>
      <w:r w:rsidR="0074559B" w:rsidRPr="00791D37">
        <w:t xml:space="preserve"> en la pestaña de “</w:t>
      </w:r>
      <w:r w:rsidR="0074559B" w:rsidRPr="00791D37">
        <w:rPr>
          <w:i/>
          <w:iCs/>
        </w:rPr>
        <w:t>Otros dispositivos</w:t>
      </w:r>
      <w:r w:rsidR="0074559B" w:rsidRPr="00791D37">
        <w:t>”</w:t>
      </w:r>
      <w:ins w:id="4828" w:author="JORGE CONTRERAS ORTIZ" w:date="2021-09-07T19:56:00Z">
        <w:r w:rsidR="00611E15">
          <w:t>, como se</w:t>
        </w:r>
      </w:ins>
      <w:ins w:id="4829" w:author="JORGE CONTRERAS ORTIZ" w:date="2021-09-07T19:57:00Z">
        <w:r w:rsidR="00611E15">
          <w:t xml:space="preserve"> muestra en </w:t>
        </w:r>
        <w:r w:rsidR="00611E15">
          <w:fldChar w:fldCharType="begin"/>
        </w:r>
        <w:r w:rsidR="00611E15">
          <w:instrText xml:space="preserve"> REF _Ref81937054 \h </w:instrText>
        </w:r>
      </w:ins>
      <w:r w:rsidR="00611E15">
        <w:fldChar w:fldCharType="separate"/>
      </w:r>
      <w:ins w:id="4830" w:author="JORGE CONTRERAS ORTIZ" w:date="2021-09-08T21:58:00Z">
        <w:r w:rsidR="007865AB" w:rsidRPr="00791D37">
          <w:t xml:space="preserve">Ilustración </w:t>
        </w:r>
        <w:r w:rsidR="007865AB">
          <w:rPr>
            <w:noProof/>
          </w:rPr>
          <w:t>30</w:t>
        </w:r>
      </w:ins>
      <w:ins w:id="4831" w:author="JORGE CONTRERAS ORTIZ" w:date="2021-09-07T19:57:00Z">
        <w:r w:rsidR="00611E15">
          <w:fldChar w:fldCharType="end"/>
        </w:r>
        <w:r w:rsidR="00611E15">
          <w:t>.</w:t>
        </w:r>
      </w:ins>
      <w:del w:id="4832" w:author="JORGE CONTRERAS ORTIZ" w:date="2021-09-07T19:56:00Z">
        <w:r w:rsidR="0074559B" w:rsidRPr="00791D37" w:rsidDel="00611E15">
          <w:delText>.</w:delText>
        </w:r>
      </w:del>
    </w:p>
    <w:p w14:paraId="0522E331" w14:textId="77777777" w:rsidR="00672BD4" w:rsidRDefault="00672BD4" w:rsidP="00791D37"/>
    <w:p w14:paraId="3573F9C2" w14:textId="77777777" w:rsidR="0074559B" w:rsidRPr="00791D37" w:rsidRDefault="0074559B" w:rsidP="006242EF">
      <w:pPr>
        <w:jc w:val="center"/>
      </w:pPr>
      <w:r w:rsidRPr="00791D37">
        <w:rPr>
          <w:noProof/>
        </w:rPr>
        <w:drawing>
          <wp:inline distT="0" distB="0" distL="0" distR="0" wp14:anchorId="50E01D91" wp14:editId="025A78BD">
            <wp:extent cx="4439678" cy="4229100"/>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50"/>
                    <a:stretch>
                      <a:fillRect/>
                    </a:stretch>
                  </pic:blipFill>
                  <pic:spPr>
                    <a:xfrm>
                      <a:off x="0" y="0"/>
                      <a:ext cx="4457680" cy="4246248"/>
                    </a:xfrm>
                    <a:prstGeom prst="rect">
                      <a:avLst/>
                    </a:prstGeom>
                  </pic:spPr>
                </pic:pic>
              </a:graphicData>
            </a:graphic>
          </wp:inline>
        </w:drawing>
      </w:r>
    </w:p>
    <w:p w14:paraId="3D414957" w14:textId="148424C3" w:rsidR="0074559B" w:rsidRPr="006242EF" w:rsidRDefault="0074559B" w:rsidP="006242EF">
      <w:pPr>
        <w:pStyle w:val="Descripcin"/>
        <w:jc w:val="center"/>
      </w:pPr>
      <w:bookmarkStart w:id="4833" w:name="_Ref81937054"/>
      <w:bookmarkStart w:id="4834" w:name="_Toc81499603"/>
      <w:bookmarkStart w:id="4835" w:name="_Toc81499838"/>
      <w:bookmarkStart w:id="4836" w:name="_Toc82030973"/>
      <w:r w:rsidRPr="00791D37">
        <w:t xml:space="preserve">Ilustración </w:t>
      </w:r>
      <w:r w:rsidRPr="006242EF">
        <w:fldChar w:fldCharType="begin"/>
      </w:r>
      <w:r w:rsidRPr="00791D37">
        <w:instrText xml:space="preserve"> SEQ Ilustración \* ARABIC </w:instrText>
      </w:r>
      <w:r w:rsidRPr="006242EF">
        <w:fldChar w:fldCharType="separate"/>
      </w:r>
      <w:ins w:id="4837" w:author="JORGE CONTRERAS ORTIZ" w:date="2021-09-08T21:58:00Z">
        <w:r w:rsidR="007865AB">
          <w:rPr>
            <w:noProof/>
          </w:rPr>
          <w:t>30</w:t>
        </w:r>
      </w:ins>
      <w:del w:id="4838" w:author="JORGE CONTRERAS ORTIZ" w:date="2021-09-08T20:16:00Z">
        <w:r w:rsidR="00770F63" w:rsidDel="00782941">
          <w:rPr>
            <w:noProof/>
          </w:rPr>
          <w:delText>27</w:delText>
        </w:r>
      </w:del>
      <w:r w:rsidRPr="006242EF">
        <w:fldChar w:fldCharType="end"/>
      </w:r>
      <w:bookmarkEnd w:id="4833"/>
      <w:r w:rsidRPr="00791D37">
        <w:t xml:space="preserve"> Administrad</w:t>
      </w:r>
      <w:ins w:id="4839" w:author="JORGE CONTRERAS ORTIZ" w:date="2021-09-05T23:22:00Z">
        <w:r w:rsidR="00F005C7">
          <w:t>o</w:t>
        </w:r>
      </w:ins>
      <w:del w:id="4840" w:author="JORGE CONTRERAS ORTIZ" w:date="2021-09-05T23:22:00Z">
        <w:r w:rsidRPr="00791D37" w:rsidDel="00F005C7">
          <w:delText>o</w:delText>
        </w:r>
      </w:del>
      <w:r w:rsidRPr="00791D37">
        <w:t>r</w:t>
      </w:r>
      <w:ins w:id="4841" w:author="JORGE CONTRERAS ORTIZ" w:date="2021-09-05T23:22:00Z">
        <w:r w:rsidR="00F005C7">
          <w:t xml:space="preserve"> de</w:t>
        </w:r>
      </w:ins>
      <w:ins w:id="4842" w:author="JORGE CONTRERAS ORTIZ" w:date="2021-09-05T23:21:00Z">
        <w:r w:rsidR="00F005C7">
          <w:t xml:space="preserve"> </w:t>
        </w:r>
      </w:ins>
      <w:del w:id="4843" w:author="JORGE CONTRERAS ORTIZ" w:date="2021-09-05T23:22:00Z">
        <w:r w:rsidRPr="00791D37" w:rsidDel="00F005C7">
          <w:delText xml:space="preserve"> </w:delText>
        </w:r>
      </w:del>
      <w:del w:id="4844" w:author="JORGE CONTRERAS ORTIZ" w:date="2021-09-05T23:21:00Z">
        <w:r w:rsidRPr="00791D37" w:rsidDel="00F005C7">
          <w:delText xml:space="preserve">de </w:delText>
        </w:r>
      </w:del>
      <w:r w:rsidRPr="00791D37">
        <w:t>dispositivo</w:t>
      </w:r>
      <w:ins w:id="4845" w:author="JORGE CONTRERAS ORTIZ" w:date="2021-09-05T23:21:00Z">
        <w:r w:rsidR="00F005C7">
          <w:t>s</w:t>
        </w:r>
      </w:ins>
      <w:r w:rsidRPr="00791D37">
        <w:t xml:space="preserve"> antes de instalar </w:t>
      </w:r>
      <w:del w:id="4846" w:author="JORGE CONTRERAS ORTIZ" w:date="2021-09-05T23:21:00Z">
        <w:r w:rsidRPr="00791D37" w:rsidDel="00F005C7">
          <w:delText xml:space="preserve">los </w:delText>
        </w:r>
      </w:del>
      <w:r w:rsidRPr="00791D37">
        <w:t>Drivers de KTWM102</w:t>
      </w:r>
      <w:bookmarkEnd w:id="4834"/>
      <w:bookmarkEnd w:id="4835"/>
      <w:bookmarkEnd w:id="4836"/>
    </w:p>
    <w:p w14:paraId="0CA75B7C" w14:textId="331BF021" w:rsidR="0074559B" w:rsidRPr="00791D37" w:rsidRDefault="00672BD4" w:rsidP="00FE1EC4">
      <w:pPr>
        <w:pStyle w:val="Ttulo5"/>
      </w:pPr>
      <w:bookmarkStart w:id="4847" w:name="_Toc81499421"/>
      <w:bookmarkStart w:id="4848" w:name="_Toc82012166"/>
      <w:bookmarkStart w:id="4849" w:name="_Toc82024993"/>
      <w:bookmarkStart w:id="4850" w:name="_Toc82030838"/>
      <w:r w:rsidRPr="00791D37">
        <w:lastRenderedPageBreak/>
        <w:t>WINDOWS</w:t>
      </w:r>
      <w:bookmarkEnd w:id="4847"/>
      <w:bookmarkEnd w:id="4848"/>
      <w:bookmarkEnd w:id="4849"/>
      <w:bookmarkEnd w:id="4850"/>
    </w:p>
    <w:p w14:paraId="0B6D6576" w14:textId="77777777" w:rsidR="0074559B" w:rsidRPr="00791D37" w:rsidRDefault="0074559B" w:rsidP="00791D37"/>
    <w:p w14:paraId="7EDA294B" w14:textId="77777777" w:rsidR="0074559B" w:rsidRPr="00791D37" w:rsidRDefault="0074559B" w:rsidP="00791D37">
      <w:r w:rsidRPr="00791D37">
        <w:t xml:space="preserve">Los sistemas Windows requieren instalar manualmente los drivers USB para los KTDG102 (solo será necesario la primera vez). En algunos casos, el dispositivo </w:t>
      </w:r>
      <w:proofErr w:type="spellStart"/>
      <w:r w:rsidRPr="00791D37">
        <w:t>KiNOS</w:t>
      </w:r>
      <w:proofErr w:type="spellEnd"/>
      <w:r w:rsidRPr="00791D37">
        <w:t xml:space="preserve"> </w:t>
      </w:r>
      <w:proofErr w:type="spellStart"/>
      <w:r w:rsidRPr="00791D37">
        <w:t>Boot</w:t>
      </w:r>
      <w:proofErr w:type="spellEnd"/>
      <w:r w:rsidRPr="00791D37">
        <w:t xml:space="preserve"> DFU puede instalarse automáticamente con los drivers genéricos de Windows, pero se necesitará reemplazarlos. </w:t>
      </w:r>
    </w:p>
    <w:p w14:paraId="126F22C0" w14:textId="02B7AD29" w:rsidR="0074559B" w:rsidRPr="00791D37" w:rsidRDefault="0074559B" w:rsidP="00791D37">
      <w:r w:rsidRPr="00791D37">
        <w:t xml:space="preserve">Para instalar o reemplazar los drivers, </w:t>
      </w:r>
      <w:del w:id="4851" w:author="JORGE CONTRERAS ORTIZ" w:date="2021-09-04T12:29:00Z">
        <w:r w:rsidRPr="00791D37" w:rsidDel="00672BD4">
          <w:delText xml:space="preserve">necesitaremos </w:delText>
        </w:r>
      </w:del>
      <w:ins w:id="4852" w:author="JORGE CONTRERAS ORTIZ" w:date="2021-09-04T12:29:00Z">
        <w:r w:rsidR="00672BD4">
          <w:t>se necesitará</w:t>
        </w:r>
        <w:r w:rsidR="00672BD4" w:rsidRPr="00791D37">
          <w:t xml:space="preserve"> </w:t>
        </w:r>
      </w:ins>
      <w:del w:id="4853" w:author="JORGE CONTRERAS ORTIZ" w:date="2021-09-08T22:14:00Z">
        <w:r w:rsidRPr="00791D37" w:rsidDel="00E709FA">
          <w:delText>una herramienta gratuita llamada</w:delText>
        </w:r>
      </w:del>
      <w:ins w:id="4854" w:author="JORGE CONTRERAS ORTIZ" w:date="2021-09-08T22:14:00Z">
        <w:r w:rsidR="00E709FA">
          <w:t>la herramienta</w:t>
        </w:r>
      </w:ins>
      <w:r w:rsidRPr="00791D37">
        <w:t xml:space="preserve"> </w:t>
      </w:r>
      <w:proofErr w:type="spellStart"/>
      <w:r w:rsidRPr="00791D37">
        <w:rPr>
          <w:b/>
          <w:bCs/>
        </w:rPr>
        <w:t>Zadig</w:t>
      </w:r>
      <w:proofErr w:type="spellEnd"/>
      <w:ins w:id="4855" w:author="JORGE CONTRERAS ORTIZ" w:date="2021-09-08T22:15:00Z">
        <w:r w:rsidR="00E709FA">
          <w:t>, previamente descargada</w:t>
        </w:r>
      </w:ins>
      <w:r w:rsidRPr="00791D37">
        <w:t xml:space="preserve">. </w:t>
      </w:r>
      <w:del w:id="4856" w:author="JORGE CONTRERAS ORTIZ" w:date="2021-09-08T22:15:00Z">
        <w:r w:rsidRPr="00791D37" w:rsidDel="00E709FA">
          <w:delText xml:space="preserve">Esta herramienta puede descargarse de la página de Zadig </w:delText>
        </w:r>
      </w:del>
      <w:r w:rsidRPr="00791D37">
        <w:t>Esta aplicación es para instalar una “</w:t>
      </w:r>
      <w:proofErr w:type="spellStart"/>
      <w:r w:rsidRPr="00791D37">
        <w:t>libusb</w:t>
      </w:r>
      <w:proofErr w:type="spellEnd"/>
      <w:r w:rsidRPr="00791D37">
        <w:t>” compatible con el dispositivo.</w:t>
      </w:r>
    </w:p>
    <w:p w14:paraId="4C94E702" w14:textId="637D1C9F" w:rsidR="0074559B" w:rsidRDefault="0074559B" w:rsidP="00791D37">
      <w:pPr>
        <w:rPr>
          <w:ins w:id="4857" w:author="JORGE CONTRERAS ORTIZ" w:date="2021-09-05T22:33:00Z"/>
        </w:rPr>
      </w:pPr>
      <w:r w:rsidRPr="00791D37">
        <w:t xml:space="preserve">Abrir </w:t>
      </w:r>
      <w:proofErr w:type="spellStart"/>
      <w:r w:rsidRPr="00791D37">
        <w:t>Zadig</w:t>
      </w:r>
      <w:proofErr w:type="spellEnd"/>
      <w:r w:rsidRPr="00791D37">
        <w:t xml:space="preserve"> (no necesita de instalación). En caso de que salte el aviso de una ventana UAC (User </w:t>
      </w:r>
      <w:proofErr w:type="spellStart"/>
      <w:r w:rsidRPr="00791D37">
        <w:t>Account</w:t>
      </w:r>
      <w:proofErr w:type="spellEnd"/>
      <w:r w:rsidRPr="00791D37">
        <w:t xml:space="preserve"> Control), seleccionar “Yes” o “Sí”.</w:t>
      </w:r>
      <w:ins w:id="4858" w:author="JORGE CONTRERAS ORTIZ" w:date="2021-09-07T19:58:00Z">
        <w:r w:rsidR="00611E15">
          <w:t xml:space="preserve"> Este aviso es mostrado en </w:t>
        </w:r>
        <w:r w:rsidR="00611E15">
          <w:fldChar w:fldCharType="begin"/>
        </w:r>
        <w:r w:rsidR="00611E15">
          <w:instrText xml:space="preserve"> REF _Ref81937131 \h </w:instrText>
        </w:r>
      </w:ins>
      <w:r w:rsidR="00611E15">
        <w:fldChar w:fldCharType="separate"/>
      </w:r>
      <w:ins w:id="4859" w:author="JORGE CONTRERAS ORTIZ" w:date="2021-09-08T21:58:00Z">
        <w:r w:rsidR="007865AB" w:rsidRPr="00791D37">
          <w:t xml:space="preserve">Ilustración </w:t>
        </w:r>
        <w:r w:rsidR="007865AB">
          <w:rPr>
            <w:noProof/>
          </w:rPr>
          <w:t>31</w:t>
        </w:r>
      </w:ins>
      <w:ins w:id="4860" w:author="JORGE CONTRERAS ORTIZ" w:date="2021-09-07T19:58:00Z">
        <w:r w:rsidR="00611E15">
          <w:fldChar w:fldCharType="end"/>
        </w:r>
        <w:r w:rsidR="00611E15">
          <w:t>.</w:t>
        </w:r>
      </w:ins>
    </w:p>
    <w:p w14:paraId="7E73B426" w14:textId="77777777" w:rsidR="00DC41D3" w:rsidRPr="00791D37" w:rsidRDefault="00DC41D3" w:rsidP="00791D37"/>
    <w:p w14:paraId="076F079B" w14:textId="77777777" w:rsidR="0074559B" w:rsidRPr="00791D37" w:rsidRDefault="0074559B" w:rsidP="00791D37"/>
    <w:p w14:paraId="49836A8C" w14:textId="77777777" w:rsidR="0074559B" w:rsidRPr="00791D37" w:rsidRDefault="0074559B" w:rsidP="006242EF">
      <w:pPr>
        <w:pStyle w:val="Descripcin"/>
        <w:jc w:val="center"/>
      </w:pPr>
      <w:r w:rsidRPr="00791D37">
        <w:rPr>
          <w:noProof/>
        </w:rPr>
        <w:drawing>
          <wp:inline distT="0" distB="0" distL="0" distR="0" wp14:anchorId="31641E7D" wp14:editId="68F26A03">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51"/>
                    <a:stretch>
                      <a:fillRect/>
                    </a:stretch>
                  </pic:blipFill>
                  <pic:spPr>
                    <a:xfrm>
                      <a:off x="0" y="0"/>
                      <a:ext cx="4311158" cy="2416335"/>
                    </a:xfrm>
                    <a:prstGeom prst="rect">
                      <a:avLst/>
                    </a:prstGeom>
                  </pic:spPr>
                </pic:pic>
              </a:graphicData>
            </a:graphic>
          </wp:inline>
        </w:drawing>
      </w:r>
    </w:p>
    <w:p w14:paraId="519B6143" w14:textId="39D05C25" w:rsidR="0074559B" w:rsidRDefault="0074559B" w:rsidP="006242EF">
      <w:pPr>
        <w:pStyle w:val="Descripcin"/>
        <w:jc w:val="center"/>
        <w:rPr>
          <w:ins w:id="4861" w:author="JORGE CONTRERAS ORTIZ" w:date="2021-09-05T22:33:00Z"/>
        </w:rPr>
      </w:pPr>
      <w:bookmarkStart w:id="4862" w:name="_Ref81937131"/>
      <w:bookmarkStart w:id="4863" w:name="_Toc81499604"/>
      <w:bookmarkStart w:id="4864" w:name="_Toc81499839"/>
      <w:bookmarkStart w:id="4865" w:name="_Toc82030974"/>
      <w:r w:rsidRPr="00791D37">
        <w:t xml:space="preserve">Ilustración </w:t>
      </w:r>
      <w:r w:rsidRPr="006242EF">
        <w:fldChar w:fldCharType="begin"/>
      </w:r>
      <w:r w:rsidRPr="00791D37">
        <w:instrText xml:space="preserve"> SEQ Ilustración \* ARABIC </w:instrText>
      </w:r>
      <w:r w:rsidRPr="006242EF">
        <w:fldChar w:fldCharType="separate"/>
      </w:r>
      <w:ins w:id="4866" w:author="JORGE CONTRERAS ORTIZ" w:date="2021-09-08T21:58:00Z">
        <w:r w:rsidR="007865AB">
          <w:rPr>
            <w:noProof/>
          </w:rPr>
          <w:t>31</w:t>
        </w:r>
      </w:ins>
      <w:del w:id="4867" w:author="JORGE CONTRERAS ORTIZ" w:date="2021-09-08T20:16:00Z">
        <w:r w:rsidR="00770F63" w:rsidDel="00782941">
          <w:rPr>
            <w:noProof/>
          </w:rPr>
          <w:delText>28</w:delText>
        </w:r>
      </w:del>
      <w:r w:rsidRPr="006242EF">
        <w:fldChar w:fldCharType="end"/>
      </w:r>
      <w:bookmarkEnd w:id="4862"/>
      <w:r w:rsidRPr="00791D37">
        <w:t xml:space="preserve"> Instalación Drivers con </w:t>
      </w:r>
      <w:proofErr w:type="spellStart"/>
      <w:r w:rsidRPr="00791D37">
        <w:t>Zadig</w:t>
      </w:r>
      <w:proofErr w:type="spellEnd"/>
      <w:r w:rsidRPr="00791D37">
        <w:t xml:space="preserve"> Paso 1</w:t>
      </w:r>
      <w:bookmarkEnd w:id="4863"/>
      <w:bookmarkEnd w:id="4864"/>
      <w:bookmarkEnd w:id="4865"/>
    </w:p>
    <w:p w14:paraId="36457064" w14:textId="77777777" w:rsidR="00DC41D3" w:rsidRPr="00030323" w:rsidRDefault="00DC41D3">
      <w:pPr>
        <w:pPrChange w:id="4868" w:author="JORGE CONTRERAS ORTIZ" w:date="2021-09-05T22:33:00Z">
          <w:pPr>
            <w:pStyle w:val="Descripcin"/>
            <w:jc w:val="center"/>
          </w:pPr>
        </w:pPrChange>
      </w:pPr>
    </w:p>
    <w:p w14:paraId="50EF3077" w14:textId="77777777" w:rsidR="0074559B" w:rsidRPr="00791D37" w:rsidRDefault="0074559B" w:rsidP="00791D37"/>
    <w:p w14:paraId="47656675" w14:textId="77777777" w:rsidR="00611E15" w:rsidRDefault="00611E15">
      <w:pPr>
        <w:jc w:val="left"/>
        <w:rPr>
          <w:ins w:id="4869" w:author="JORGE CONTRERAS ORTIZ" w:date="2021-09-07T19:59:00Z"/>
        </w:rPr>
      </w:pPr>
      <w:ins w:id="4870" w:author="JORGE CONTRERAS ORTIZ" w:date="2021-09-07T19:59:00Z">
        <w:r>
          <w:br w:type="page"/>
        </w:r>
      </w:ins>
    </w:p>
    <w:p w14:paraId="03231901" w14:textId="420EC875" w:rsidR="0074559B" w:rsidRPr="00791D37" w:rsidDel="00611E15" w:rsidRDefault="0074559B" w:rsidP="00791D37">
      <w:pPr>
        <w:rPr>
          <w:del w:id="4871" w:author="JORGE CONTRERAS ORTIZ" w:date="2021-09-07T19:59:00Z"/>
        </w:rPr>
      </w:pPr>
      <w:r w:rsidRPr="00791D37">
        <w:lastRenderedPageBreak/>
        <w:t xml:space="preserve">Una vez esté </w:t>
      </w:r>
      <w:proofErr w:type="spellStart"/>
      <w:r w:rsidRPr="00791D37">
        <w:t>Zadig</w:t>
      </w:r>
      <w:proofErr w:type="spellEnd"/>
      <w:r w:rsidRPr="00791D37">
        <w:t xml:space="preserve"> corriendo, deberán aparecer las interfaces </w:t>
      </w:r>
      <w:proofErr w:type="spellStart"/>
      <w:r w:rsidRPr="00791D37">
        <w:t>KiNOS</w:t>
      </w:r>
      <w:proofErr w:type="spellEnd"/>
      <w:r w:rsidRPr="00791D37">
        <w:t xml:space="preserve"> en la lista desplegable. Es posible conectar el dispositivo incluso después de haber abierto </w:t>
      </w:r>
      <w:proofErr w:type="spellStart"/>
      <w:r w:rsidRPr="00791D37">
        <w:t>Zadig</w:t>
      </w:r>
      <w:proofErr w:type="spellEnd"/>
      <w:r w:rsidRPr="00791D37">
        <w:t>, la lista se actualizará automáticamente. En caso de que no aparezca, probablemente sea que ya haya algún driver instalado. Para verlo, ir al menú de “</w:t>
      </w:r>
      <w:r w:rsidRPr="00791D37">
        <w:rPr>
          <w:b/>
          <w:bCs/>
          <w:i/>
          <w:iCs/>
        </w:rPr>
        <w:t>Options</w:t>
      </w:r>
      <w:r w:rsidRPr="00791D37">
        <w:t>” y seleccionar “</w:t>
      </w:r>
      <w:proofErr w:type="spellStart"/>
      <w:r w:rsidRPr="00791D37">
        <w:rPr>
          <w:b/>
          <w:bCs/>
          <w:i/>
          <w:iCs/>
        </w:rPr>
        <w:t>List</w:t>
      </w:r>
      <w:proofErr w:type="spellEnd"/>
      <w:r w:rsidRPr="00791D37">
        <w:rPr>
          <w:b/>
          <w:bCs/>
          <w:i/>
          <w:iCs/>
        </w:rPr>
        <w:t xml:space="preserve"> </w:t>
      </w:r>
      <w:proofErr w:type="spellStart"/>
      <w:r w:rsidRPr="00791D37">
        <w:rPr>
          <w:b/>
          <w:bCs/>
          <w:i/>
          <w:iCs/>
        </w:rPr>
        <w:t>All</w:t>
      </w:r>
      <w:proofErr w:type="spellEnd"/>
      <w:r w:rsidRPr="00791D37">
        <w:rPr>
          <w:b/>
          <w:bCs/>
          <w:i/>
          <w:iCs/>
        </w:rPr>
        <w:t xml:space="preserve"> Devices</w:t>
      </w:r>
      <w:r w:rsidRPr="00791D37">
        <w:t xml:space="preserve">”. </w:t>
      </w:r>
    </w:p>
    <w:p w14:paraId="7482F1AF" w14:textId="77777777" w:rsidR="0074559B" w:rsidRPr="00791D37" w:rsidRDefault="0074559B" w:rsidP="00791D37"/>
    <w:p w14:paraId="5E7EBADD" w14:textId="3518DD79" w:rsidR="0074559B" w:rsidRDefault="0074559B" w:rsidP="00791D37">
      <w:pPr>
        <w:rPr>
          <w:ins w:id="4872" w:author="JORGE CONTRERAS ORTIZ" w:date="2021-09-05T22:33:00Z"/>
        </w:rPr>
      </w:pPr>
      <w:r w:rsidRPr="00791D37">
        <w:t xml:space="preserve">Seleccionar </w:t>
      </w:r>
      <w:proofErr w:type="spellStart"/>
      <w:r w:rsidRPr="00791D37">
        <w:t>KiNOS</w:t>
      </w:r>
      <w:proofErr w:type="spellEnd"/>
      <w:r w:rsidRPr="00791D37">
        <w:t xml:space="preserve"> </w:t>
      </w:r>
      <w:proofErr w:type="spellStart"/>
      <w:r w:rsidRPr="00791D37">
        <w:t>Boot</w:t>
      </w:r>
      <w:proofErr w:type="spellEnd"/>
      <w:r w:rsidRPr="00791D37">
        <w:t xml:space="preserve"> DFU en la lista despegable, y seleccionar el driver “</w:t>
      </w:r>
      <w:proofErr w:type="spellStart"/>
      <w:r w:rsidRPr="00791D37">
        <w:t>liusbK</w:t>
      </w:r>
      <w:proofErr w:type="spellEnd"/>
      <w:r w:rsidRPr="00791D37">
        <w:t>”</w:t>
      </w:r>
      <w:ins w:id="4873" w:author="JORGE CONTRERAS ORTIZ" w:date="2021-09-07T20:00:00Z">
        <w:r w:rsidR="00611E15">
          <w:t xml:space="preserve">, mostrándose la información como se ilustra en </w:t>
        </w:r>
        <w:r w:rsidR="00611E15">
          <w:fldChar w:fldCharType="begin"/>
        </w:r>
        <w:r w:rsidR="00611E15">
          <w:instrText xml:space="preserve"> REF _Ref81937273 \h </w:instrText>
        </w:r>
      </w:ins>
      <w:r w:rsidR="00611E15">
        <w:fldChar w:fldCharType="separate"/>
      </w:r>
      <w:ins w:id="4874" w:author="JORGE CONTRERAS ORTIZ" w:date="2021-09-08T21:58:00Z">
        <w:r w:rsidR="007865AB" w:rsidRPr="00791D37">
          <w:t xml:space="preserve">Ilustración </w:t>
        </w:r>
        <w:r w:rsidR="007865AB">
          <w:rPr>
            <w:noProof/>
          </w:rPr>
          <w:t>32</w:t>
        </w:r>
      </w:ins>
      <w:ins w:id="4875" w:author="JORGE CONTRERAS ORTIZ" w:date="2021-09-07T20:00:00Z">
        <w:r w:rsidR="00611E15">
          <w:fldChar w:fldCharType="end"/>
        </w:r>
      </w:ins>
      <w:r w:rsidRPr="00791D37">
        <w:t xml:space="preserve"> y </w:t>
      </w:r>
      <w:del w:id="4876" w:author="JORGE CONTRERAS ORTIZ" w:date="2021-09-04T12:30:00Z">
        <w:r w:rsidRPr="00791D37" w:rsidDel="003E2792">
          <w:delText xml:space="preserve">pinchar </w:delText>
        </w:r>
      </w:del>
      <w:ins w:id="4877" w:author="JORGE CONTRERAS ORTIZ" w:date="2021-09-04T12:30:00Z">
        <w:r w:rsidR="003E2792">
          <w:t>clicar</w:t>
        </w:r>
        <w:r w:rsidR="003E2792" w:rsidRPr="00791D37">
          <w:t xml:space="preserve"> </w:t>
        </w:r>
      </w:ins>
      <w:r w:rsidRPr="00791D37">
        <w:t>en “</w:t>
      </w:r>
      <w:proofErr w:type="spellStart"/>
      <w:r w:rsidRPr="00791D37">
        <w:rPr>
          <w:b/>
          <w:bCs/>
          <w:i/>
          <w:iCs/>
        </w:rPr>
        <w:t>Install</w:t>
      </w:r>
      <w:proofErr w:type="spellEnd"/>
      <w:r w:rsidRPr="00791D37">
        <w:rPr>
          <w:b/>
          <w:bCs/>
          <w:i/>
          <w:iCs/>
        </w:rPr>
        <w:t xml:space="preserve"> / </w:t>
      </w:r>
      <w:proofErr w:type="spellStart"/>
      <w:r w:rsidRPr="00791D37">
        <w:rPr>
          <w:b/>
          <w:bCs/>
          <w:i/>
          <w:iCs/>
        </w:rPr>
        <w:t>Replace</w:t>
      </w:r>
      <w:proofErr w:type="spellEnd"/>
      <w:r w:rsidRPr="00791D37">
        <w:rPr>
          <w:b/>
          <w:bCs/>
          <w:i/>
          <w:iCs/>
        </w:rPr>
        <w:t xml:space="preserve"> Driver</w:t>
      </w:r>
      <w:r w:rsidRPr="00791D37">
        <w:t>”.</w:t>
      </w:r>
    </w:p>
    <w:p w14:paraId="3D3504D6" w14:textId="4E281187" w:rsidR="00DC41D3" w:rsidRPr="00791D37" w:rsidDel="00611E15" w:rsidRDefault="00DC41D3" w:rsidP="00791D37">
      <w:pPr>
        <w:rPr>
          <w:del w:id="4878" w:author="JORGE CONTRERAS ORTIZ" w:date="2021-09-07T19:59:00Z"/>
        </w:rPr>
      </w:pPr>
    </w:p>
    <w:p w14:paraId="0482644F" w14:textId="77777777" w:rsidR="00DC41D3" w:rsidRDefault="00DC41D3" w:rsidP="006242EF">
      <w:pPr>
        <w:jc w:val="center"/>
        <w:rPr>
          <w:ins w:id="4879" w:author="JORGE CONTRERAS ORTIZ" w:date="2021-09-05T22:33:00Z"/>
        </w:rPr>
      </w:pPr>
    </w:p>
    <w:p w14:paraId="3ED39D9B" w14:textId="20F57B28" w:rsidR="0074559B" w:rsidRPr="00791D37" w:rsidRDefault="0074559B" w:rsidP="006242EF">
      <w:pPr>
        <w:jc w:val="center"/>
      </w:pPr>
      <w:r w:rsidRPr="00791D37">
        <w:rPr>
          <w:noProof/>
        </w:rPr>
        <w:drawing>
          <wp:inline distT="0" distB="0" distL="0" distR="0" wp14:anchorId="36D9F5AB" wp14:editId="62B26F45">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52"/>
                    <a:stretch>
                      <a:fillRect/>
                    </a:stretch>
                  </pic:blipFill>
                  <pic:spPr>
                    <a:xfrm>
                      <a:off x="0" y="0"/>
                      <a:ext cx="4663925" cy="2095037"/>
                    </a:xfrm>
                    <a:prstGeom prst="rect">
                      <a:avLst/>
                    </a:prstGeom>
                  </pic:spPr>
                </pic:pic>
              </a:graphicData>
            </a:graphic>
          </wp:inline>
        </w:drawing>
      </w:r>
    </w:p>
    <w:p w14:paraId="57521DAC" w14:textId="1A20AE7D" w:rsidR="0074559B" w:rsidRDefault="0074559B" w:rsidP="006242EF">
      <w:pPr>
        <w:pStyle w:val="Descripcin"/>
        <w:jc w:val="center"/>
        <w:rPr>
          <w:ins w:id="4880" w:author="JORGE CONTRERAS ORTIZ" w:date="2021-09-05T22:33:00Z"/>
        </w:rPr>
      </w:pPr>
      <w:bookmarkStart w:id="4881" w:name="_Ref81937273"/>
      <w:bookmarkStart w:id="4882" w:name="_Toc81499605"/>
      <w:bookmarkStart w:id="4883" w:name="_Toc81499840"/>
      <w:bookmarkStart w:id="4884" w:name="_Toc82030975"/>
      <w:r w:rsidRPr="00791D37">
        <w:t xml:space="preserve">Ilustración </w:t>
      </w:r>
      <w:r w:rsidRPr="006242EF">
        <w:fldChar w:fldCharType="begin"/>
      </w:r>
      <w:r w:rsidRPr="00791D37">
        <w:instrText xml:space="preserve"> SEQ Ilustración \* ARABIC </w:instrText>
      </w:r>
      <w:r w:rsidRPr="006242EF">
        <w:fldChar w:fldCharType="separate"/>
      </w:r>
      <w:ins w:id="4885" w:author="JORGE CONTRERAS ORTIZ" w:date="2021-09-08T21:58:00Z">
        <w:r w:rsidR="007865AB">
          <w:rPr>
            <w:noProof/>
          </w:rPr>
          <w:t>32</w:t>
        </w:r>
      </w:ins>
      <w:del w:id="4886" w:author="JORGE CONTRERAS ORTIZ" w:date="2021-09-08T20:16:00Z">
        <w:r w:rsidR="00770F63" w:rsidDel="00782941">
          <w:rPr>
            <w:noProof/>
          </w:rPr>
          <w:delText>29</w:delText>
        </w:r>
      </w:del>
      <w:r w:rsidRPr="006242EF">
        <w:fldChar w:fldCharType="end"/>
      </w:r>
      <w:bookmarkEnd w:id="4881"/>
      <w:r w:rsidRPr="00791D37">
        <w:t xml:space="preserve"> Instalación Drivers con </w:t>
      </w:r>
      <w:proofErr w:type="spellStart"/>
      <w:r w:rsidRPr="00791D37">
        <w:t>Zadig</w:t>
      </w:r>
      <w:proofErr w:type="spellEnd"/>
      <w:r w:rsidRPr="00791D37">
        <w:t xml:space="preserve"> Paso 2</w:t>
      </w:r>
      <w:bookmarkEnd w:id="4882"/>
      <w:bookmarkEnd w:id="4883"/>
      <w:bookmarkEnd w:id="4884"/>
    </w:p>
    <w:p w14:paraId="51022A4C" w14:textId="77777777" w:rsidR="00DC41D3" w:rsidRPr="00030323" w:rsidRDefault="00DC41D3">
      <w:pPr>
        <w:pPrChange w:id="4887" w:author="JORGE CONTRERAS ORTIZ" w:date="2021-09-05T22:33:00Z">
          <w:pPr>
            <w:pStyle w:val="Descripcin"/>
            <w:jc w:val="center"/>
          </w:pPr>
        </w:pPrChange>
      </w:pPr>
    </w:p>
    <w:p w14:paraId="04492B93" w14:textId="77777777" w:rsidR="0074559B" w:rsidRPr="00791D37" w:rsidRDefault="0074559B" w:rsidP="00791D37"/>
    <w:p w14:paraId="061962F3" w14:textId="0457A8A5" w:rsidR="0074559B" w:rsidRPr="00791D37" w:rsidRDefault="0074559B" w:rsidP="00791D37">
      <w:r w:rsidRPr="00791D37">
        <w:t>El proceso tomará alrededor de un segundo y el resultado será un mensaje de éxito</w:t>
      </w:r>
      <w:ins w:id="4888" w:author="JORGE CONTRERAS ORTIZ" w:date="2021-09-07T20:01:00Z">
        <w:r w:rsidR="00611E15">
          <w:t xml:space="preserve"> como el indicado en la </w:t>
        </w:r>
        <w:r w:rsidR="00611E15">
          <w:fldChar w:fldCharType="begin"/>
        </w:r>
        <w:r w:rsidR="00611E15">
          <w:instrText xml:space="preserve"> REF _Ref81937312 \h </w:instrText>
        </w:r>
      </w:ins>
      <w:r w:rsidR="00611E15">
        <w:fldChar w:fldCharType="separate"/>
      </w:r>
      <w:ins w:id="4889" w:author="JORGE CONTRERAS ORTIZ" w:date="2021-09-08T21:58:00Z">
        <w:r w:rsidR="007865AB" w:rsidRPr="006242EF">
          <w:t xml:space="preserve">Ilustración </w:t>
        </w:r>
        <w:r w:rsidR="007865AB">
          <w:rPr>
            <w:noProof/>
          </w:rPr>
          <w:t>33</w:t>
        </w:r>
      </w:ins>
      <w:ins w:id="4890" w:author="JORGE CONTRERAS ORTIZ" w:date="2021-09-07T20:01:00Z">
        <w:r w:rsidR="00611E15">
          <w:fldChar w:fldCharType="end"/>
        </w:r>
      </w:ins>
      <w:ins w:id="4891" w:author="JORGE CONTRERAS ORTIZ" w:date="2021-09-07T20:02:00Z">
        <w:r w:rsidR="00611E15">
          <w:t>, teniendo ya el primer driver instalado.</w:t>
        </w:r>
      </w:ins>
      <w:del w:id="4892" w:author="JORGE CONTRERAS ORTIZ" w:date="2021-09-07T20:02:00Z">
        <w:r w:rsidRPr="00791D37" w:rsidDel="00611E15">
          <w:delText>:</w:delText>
        </w:r>
      </w:del>
    </w:p>
    <w:p w14:paraId="16F5AEC4" w14:textId="5B1D782E" w:rsidR="0074559B" w:rsidRDefault="0074559B" w:rsidP="00791D37">
      <w:pPr>
        <w:rPr>
          <w:ins w:id="4893" w:author="JORGE CONTRERAS ORTIZ" w:date="2021-09-05T22:33:00Z"/>
        </w:rPr>
      </w:pPr>
    </w:p>
    <w:p w14:paraId="14985CFF" w14:textId="77777777" w:rsidR="00DC41D3" w:rsidRPr="00791D37" w:rsidRDefault="00DC41D3" w:rsidP="00791D37"/>
    <w:p w14:paraId="6A3E484D" w14:textId="77777777" w:rsidR="0074559B" w:rsidRPr="006242EF" w:rsidRDefault="0074559B" w:rsidP="006242EF">
      <w:pPr>
        <w:pStyle w:val="Descripcin"/>
        <w:jc w:val="center"/>
      </w:pPr>
      <w:r w:rsidRPr="006242EF">
        <w:rPr>
          <w:noProof/>
        </w:rPr>
        <w:drawing>
          <wp:inline distT="0" distB="0" distL="0" distR="0" wp14:anchorId="72639536" wp14:editId="71602F13">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3"/>
                    <a:stretch>
                      <a:fillRect/>
                    </a:stretch>
                  </pic:blipFill>
                  <pic:spPr>
                    <a:xfrm>
                      <a:off x="0" y="0"/>
                      <a:ext cx="4751683" cy="1660588"/>
                    </a:xfrm>
                    <a:prstGeom prst="rect">
                      <a:avLst/>
                    </a:prstGeom>
                  </pic:spPr>
                </pic:pic>
              </a:graphicData>
            </a:graphic>
          </wp:inline>
        </w:drawing>
      </w:r>
    </w:p>
    <w:p w14:paraId="7268AD87" w14:textId="06EBB219" w:rsidR="0074559B" w:rsidRPr="006242EF" w:rsidRDefault="0074559B" w:rsidP="006242EF">
      <w:pPr>
        <w:pStyle w:val="Descripcin"/>
        <w:jc w:val="center"/>
      </w:pPr>
      <w:bookmarkStart w:id="4894" w:name="_Ref81937312"/>
      <w:bookmarkStart w:id="4895" w:name="_Toc81499606"/>
      <w:bookmarkStart w:id="4896" w:name="_Toc81499841"/>
      <w:bookmarkStart w:id="4897" w:name="_Toc82030976"/>
      <w:r w:rsidRPr="006242EF">
        <w:t xml:space="preserve">Ilustración </w:t>
      </w:r>
      <w:r w:rsidR="006675AD">
        <w:fldChar w:fldCharType="begin"/>
      </w:r>
      <w:r w:rsidR="006675AD">
        <w:instrText xml:space="preserve"> SEQ Ilustración \* ARABIC </w:instrText>
      </w:r>
      <w:r w:rsidR="006675AD">
        <w:fldChar w:fldCharType="separate"/>
      </w:r>
      <w:ins w:id="4898" w:author="JORGE CONTRERAS ORTIZ" w:date="2021-09-08T21:58:00Z">
        <w:r w:rsidR="007865AB">
          <w:rPr>
            <w:noProof/>
          </w:rPr>
          <w:t>33</w:t>
        </w:r>
      </w:ins>
      <w:del w:id="4899" w:author="JORGE CONTRERAS ORTIZ" w:date="2021-09-08T20:16:00Z">
        <w:r w:rsidR="00770F63" w:rsidDel="00782941">
          <w:rPr>
            <w:noProof/>
          </w:rPr>
          <w:delText>30</w:delText>
        </w:r>
      </w:del>
      <w:r w:rsidR="006675AD">
        <w:rPr>
          <w:noProof/>
        </w:rPr>
        <w:fldChar w:fldCharType="end"/>
      </w:r>
      <w:bookmarkEnd w:id="4894"/>
      <w:r w:rsidRPr="006242EF">
        <w:t xml:space="preserve"> Instalación Drivers con </w:t>
      </w:r>
      <w:proofErr w:type="spellStart"/>
      <w:r w:rsidRPr="006242EF">
        <w:t>Zadig</w:t>
      </w:r>
      <w:proofErr w:type="spellEnd"/>
      <w:r w:rsidRPr="006242EF">
        <w:t xml:space="preserve"> Finalizada</w:t>
      </w:r>
      <w:bookmarkEnd w:id="4895"/>
      <w:bookmarkEnd w:id="4896"/>
      <w:bookmarkEnd w:id="4897"/>
    </w:p>
    <w:p w14:paraId="34D6020A" w14:textId="343465C6" w:rsidR="0074559B" w:rsidRDefault="0074559B" w:rsidP="00791D37">
      <w:pPr>
        <w:rPr>
          <w:ins w:id="4900" w:author="JORGE CONTRERAS ORTIZ" w:date="2021-09-05T22:33:00Z"/>
        </w:rPr>
      </w:pPr>
    </w:p>
    <w:p w14:paraId="59312D2D" w14:textId="77777777" w:rsidR="00DC41D3" w:rsidRPr="00791D37" w:rsidRDefault="00DC41D3" w:rsidP="00791D37"/>
    <w:p w14:paraId="2F8B872D" w14:textId="77777777" w:rsidR="002407CC" w:rsidRDefault="002407CC" w:rsidP="00791D37">
      <w:pPr>
        <w:rPr>
          <w:ins w:id="4901" w:author="JORGE CONTRERAS ORTIZ" w:date="2021-09-05T22:35:00Z"/>
        </w:rPr>
      </w:pPr>
    </w:p>
    <w:p w14:paraId="6ABDB150" w14:textId="77777777" w:rsidR="002407CC" w:rsidRDefault="002407CC" w:rsidP="00791D37">
      <w:pPr>
        <w:rPr>
          <w:ins w:id="4902" w:author="JORGE CONTRERAS ORTIZ" w:date="2021-09-05T22:35:00Z"/>
        </w:rPr>
      </w:pPr>
    </w:p>
    <w:p w14:paraId="10843954" w14:textId="77777777" w:rsidR="002407CC" w:rsidRDefault="002407CC" w:rsidP="00791D37">
      <w:pPr>
        <w:rPr>
          <w:ins w:id="4903" w:author="JORGE CONTRERAS ORTIZ" w:date="2021-09-05T22:35:00Z"/>
        </w:rPr>
      </w:pPr>
    </w:p>
    <w:p w14:paraId="111905FD" w14:textId="3533EED2" w:rsidR="0074559B" w:rsidRPr="00791D37" w:rsidRDefault="0074559B" w:rsidP="00791D37">
      <w:r w:rsidRPr="00791D37">
        <w:t xml:space="preserve">Ahora, en el </w:t>
      </w:r>
      <w:r w:rsidRPr="00791D37">
        <w:rPr>
          <w:i/>
          <w:iCs/>
        </w:rPr>
        <w:t>Administrador de Dispositivos</w:t>
      </w:r>
      <w:r w:rsidRPr="00791D37">
        <w:t xml:space="preserve">, el </w:t>
      </w:r>
      <w:proofErr w:type="spellStart"/>
      <w:r w:rsidRPr="00791D37">
        <w:t>KiNOS</w:t>
      </w:r>
      <w:proofErr w:type="spellEnd"/>
      <w:r w:rsidRPr="00791D37">
        <w:t xml:space="preserve"> </w:t>
      </w:r>
      <w:proofErr w:type="spellStart"/>
      <w:r w:rsidRPr="00791D37">
        <w:t>Boot</w:t>
      </w:r>
      <w:proofErr w:type="spellEnd"/>
      <w:r w:rsidRPr="00791D37">
        <w:t xml:space="preserve"> DFU deberá salir </w:t>
      </w:r>
      <w:ins w:id="4904" w:author="JORGE CONTRERAS ORTIZ" w:date="2021-09-04T12:31:00Z">
        <w:r w:rsidR="003E2792">
          <w:t xml:space="preserve">como se muestra en la </w:t>
        </w:r>
      </w:ins>
      <w:ins w:id="4905" w:author="JORGE CONTRERAS ORTIZ" w:date="2021-09-07T20:01:00Z">
        <w:r w:rsidR="00611E15">
          <w:fldChar w:fldCharType="begin"/>
        </w:r>
        <w:r w:rsidR="00611E15">
          <w:instrText xml:space="preserve"> REF _Ref81937328 \h </w:instrText>
        </w:r>
      </w:ins>
      <w:r w:rsidR="00611E15">
        <w:fldChar w:fldCharType="separate"/>
      </w:r>
      <w:ins w:id="4906" w:author="JORGE CONTRERAS ORTIZ" w:date="2021-09-08T21:58:00Z">
        <w:r w:rsidR="007865AB" w:rsidRPr="00791D37">
          <w:t xml:space="preserve">Ilustración </w:t>
        </w:r>
        <w:r w:rsidR="007865AB">
          <w:rPr>
            <w:noProof/>
          </w:rPr>
          <w:t>34</w:t>
        </w:r>
      </w:ins>
      <w:ins w:id="4907" w:author="JORGE CONTRERAS ORTIZ" w:date="2021-09-07T20:01:00Z">
        <w:r w:rsidR="00611E15">
          <w:fldChar w:fldCharType="end"/>
        </w:r>
      </w:ins>
      <w:del w:id="4908" w:author="JORGE CONTRERAS ORTIZ" w:date="2021-09-04T12:31:00Z">
        <w:r w:rsidRPr="00791D37" w:rsidDel="003E2792">
          <w:delText>de la siguiente manera</w:delText>
        </w:r>
      </w:del>
      <w:r w:rsidRPr="00791D37">
        <w:t>:</w:t>
      </w:r>
    </w:p>
    <w:p w14:paraId="080771E9" w14:textId="77777777" w:rsidR="0074559B" w:rsidRPr="00791D37" w:rsidRDefault="0074559B" w:rsidP="00791D37"/>
    <w:p w14:paraId="1BC58464" w14:textId="77777777" w:rsidR="002407CC" w:rsidRDefault="002407CC" w:rsidP="006242EF">
      <w:pPr>
        <w:pStyle w:val="Descripcin"/>
        <w:jc w:val="center"/>
        <w:rPr>
          <w:ins w:id="4909" w:author="JORGE CONTRERAS ORTIZ" w:date="2021-09-05T22:35:00Z"/>
          <w:noProof/>
        </w:rPr>
      </w:pPr>
    </w:p>
    <w:p w14:paraId="20A9B790" w14:textId="34D2F31E" w:rsidR="0074559B" w:rsidRPr="00791D37" w:rsidRDefault="0074559B" w:rsidP="006242EF">
      <w:pPr>
        <w:pStyle w:val="Descripcin"/>
        <w:jc w:val="center"/>
      </w:pPr>
      <w:r w:rsidRPr="00791D37">
        <w:rPr>
          <w:noProof/>
        </w:rPr>
        <w:drawing>
          <wp:inline distT="0" distB="0" distL="0" distR="0" wp14:anchorId="11FAF2DA" wp14:editId="63434DEA">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54"/>
                    <a:stretch>
                      <a:fillRect/>
                    </a:stretch>
                  </pic:blipFill>
                  <pic:spPr>
                    <a:xfrm>
                      <a:off x="0" y="0"/>
                      <a:ext cx="4819650" cy="4629150"/>
                    </a:xfrm>
                    <a:prstGeom prst="rect">
                      <a:avLst/>
                    </a:prstGeom>
                  </pic:spPr>
                </pic:pic>
              </a:graphicData>
            </a:graphic>
          </wp:inline>
        </w:drawing>
      </w:r>
    </w:p>
    <w:p w14:paraId="29F3C078" w14:textId="2876D6C9" w:rsidR="0074559B" w:rsidRPr="00791D37" w:rsidRDefault="0074559B" w:rsidP="006242EF">
      <w:pPr>
        <w:pStyle w:val="Descripcin"/>
        <w:jc w:val="center"/>
      </w:pPr>
      <w:bookmarkStart w:id="4910" w:name="_Ref81937328"/>
      <w:bookmarkStart w:id="4911" w:name="_Toc81499607"/>
      <w:bookmarkStart w:id="4912" w:name="_Toc81499842"/>
      <w:bookmarkStart w:id="4913" w:name="_Toc82030977"/>
      <w:r w:rsidRPr="00791D37">
        <w:t xml:space="preserve">Ilustración </w:t>
      </w:r>
      <w:r w:rsidR="006675AD">
        <w:fldChar w:fldCharType="begin"/>
      </w:r>
      <w:r w:rsidR="006675AD">
        <w:instrText xml:space="preserve"> SEQ Ilustración \* ARABIC </w:instrText>
      </w:r>
      <w:r w:rsidR="006675AD">
        <w:fldChar w:fldCharType="separate"/>
      </w:r>
      <w:ins w:id="4914" w:author="JORGE CONTRERAS ORTIZ" w:date="2021-09-08T21:58:00Z">
        <w:r w:rsidR="007865AB">
          <w:rPr>
            <w:noProof/>
          </w:rPr>
          <w:t>34</w:t>
        </w:r>
      </w:ins>
      <w:del w:id="4915" w:author="JORGE CONTRERAS ORTIZ" w:date="2021-09-08T20:16:00Z">
        <w:r w:rsidR="00770F63" w:rsidDel="00782941">
          <w:rPr>
            <w:noProof/>
          </w:rPr>
          <w:delText>31</w:delText>
        </w:r>
      </w:del>
      <w:r w:rsidR="006675AD">
        <w:rPr>
          <w:noProof/>
        </w:rPr>
        <w:fldChar w:fldCharType="end"/>
      </w:r>
      <w:bookmarkEnd w:id="4910"/>
      <w:r w:rsidRPr="00791D37">
        <w:t xml:space="preserve"> Administrador de Dispositivos Después de Instalar Drivers</w:t>
      </w:r>
      <w:bookmarkEnd w:id="4911"/>
      <w:bookmarkEnd w:id="4912"/>
      <w:bookmarkEnd w:id="4913"/>
    </w:p>
    <w:p w14:paraId="072B7511" w14:textId="33F20270" w:rsidR="0074559B" w:rsidRDefault="0074559B" w:rsidP="00791D37">
      <w:pPr>
        <w:rPr>
          <w:ins w:id="4916" w:author="JORGE CONTRERAS ORTIZ" w:date="2021-09-05T22:35:00Z"/>
        </w:rPr>
      </w:pPr>
    </w:p>
    <w:p w14:paraId="66544F1D" w14:textId="77777777" w:rsidR="002407CC" w:rsidRPr="00791D37" w:rsidRDefault="002407CC" w:rsidP="00791D37"/>
    <w:p w14:paraId="2936CCDE" w14:textId="77777777" w:rsidR="0074559B" w:rsidRPr="00791D37" w:rsidRDefault="0074559B" w:rsidP="00791D37"/>
    <w:p w14:paraId="365E2343" w14:textId="72C3766D" w:rsidR="0074559B" w:rsidRPr="00791D37" w:rsidRDefault="003E2792" w:rsidP="00FE1EC4">
      <w:pPr>
        <w:pStyle w:val="Ttulo5"/>
      </w:pPr>
      <w:bookmarkStart w:id="4917" w:name="_Toc81499422"/>
      <w:bookmarkStart w:id="4918" w:name="_Toc82012167"/>
      <w:bookmarkStart w:id="4919" w:name="_Toc82024994"/>
      <w:bookmarkStart w:id="4920" w:name="_Toc82030839"/>
      <w:r w:rsidRPr="00791D37">
        <w:t>LINUX / MAC OS</w:t>
      </w:r>
      <w:bookmarkEnd w:id="4917"/>
      <w:bookmarkEnd w:id="4918"/>
      <w:bookmarkEnd w:id="4919"/>
      <w:bookmarkEnd w:id="4920"/>
    </w:p>
    <w:p w14:paraId="547B872C" w14:textId="77777777" w:rsidR="0074559B" w:rsidRPr="00791D37" w:rsidRDefault="0074559B" w:rsidP="00791D37"/>
    <w:p w14:paraId="1653E930" w14:textId="0FF356C6" w:rsidR="0074559B" w:rsidRPr="00791D37" w:rsidRDefault="0074559B" w:rsidP="00791D37">
      <w:del w:id="4921" w:author="JORGE CONTRERAS ORTIZ" w:date="2021-09-07T20:02:00Z">
        <w:r w:rsidRPr="00791D37" w:rsidDel="00611E15">
          <w:delText xml:space="preserve">No </w:delText>
        </w:r>
      </w:del>
      <w:ins w:id="4922" w:author="JORGE CONTRERAS ORTIZ" w:date="2021-09-07T20:02:00Z">
        <w:r w:rsidR="00611E15">
          <w:t>En Linux o MAC OS, no</w:t>
        </w:r>
        <w:r w:rsidR="00611E15" w:rsidRPr="00791D37">
          <w:t xml:space="preserve"> </w:t>
        </w:r>
      </w:ins>
      <w:r w:rsidRPr="00791D37">
        <w:t xml:space="preserve">se necesita instalación de ningún driver específico para sistemas basados en Linux con versión de </w:t>
      </w:r>
      <w:proofErr w:type="spellStart"/>
      <w:r w:rsidRPr="00791D37">
        <w:t>Kernel</w:t>
      </w:r>
      <w:proofErr w:type="spellEnd"/>
      <w:r w:rsidRPr="00791D37">
        <w:t xml:space="preserve"> superior a 2.6.22  ni para sistemas MAC OS X desde la versión 10.4 (Tiger). </w:t>
      </w:r>
    </w:p>
    <w:p w14:paraId="51E41A36" w14:textId="5E3663B5" w:rsidR="0074559B" w:rsidRDefault="0074559B" w:rsidP="00791D37">
      <w:pPr>
        <w:rPr>
          <w:ins w:id="4923" w:author="JORGE CONTRERAS ORTIZ" w:date="2021-09-05T22:34:00Z"/>
        </w:rPr>
      </w:pPr>
    </w:p>
    <w:p w14:paraId="679C0532" w14:textId="67804553" w:rsidR="002407CC" w:rsidRDefault="002407CC" w:rsidP="00791D37">
      <w:pPr>
        <w:rPr>
          <w:ins w:id="4924" w:author="JORGE CONTRERAS ORTIZ" w:date="2021-09-05T22:34:00Z"/>
        </w:rPr>
      </w:pPr>
    </w:p>
    <w:p w14:paraId="3EF06C26" w14:textId="329330FF" w:rsidR="002407CC" w:rsidRDefault="002407CC" w:rsidP="00791D37">
      <w:pPr>
        <w:rPr>
          <w:ins w:id="4925" w:author="JORGE CONTRERAS ORTIZ" w:date="2021-09-05T22:34:00Z"/>
        </w:rPr>
      </w:pPr>
    </w:p>
    <w:p w14:paraId="0696C372" w14:textId="2768C6C9" w:rsidR="002407CC" w:rsidRPr="00791D37" w:rsidDel="002407CC" w:rsidRDefault="002407CC" w:rsidP="00791D37">
      <w:pPr>
        <w:rPr>
          <w:del w:id="4926" w:author="JORGE CONTRERAS ORTIZ" w:date="2021-09-05T22:34:00Z"/>
        </w:rPr>
      </w:pPr>
      <w:bookmarkStart w:id="4927" w:name="_Toc81776509"/>
      <w:bookmarkStart w:id="4928" w:name="_Toc81776705"/>
      <w:bookmarkStart w:id="4929" w:name="_Toc81777068"/>
      <w:bookmarkStart w:id="4930" w:name="_Toc81777353"/>
      <w:bookmarkStart w:id="4931" w:name="_Toc81777639"/>
      <w:bookmarkStart w:id="4932" w:name="_Toc81777939"/>
      <w:bookmarkStart w:id="4933" w:name="_Toc81778230"/>
      <w:bookmarkStart w:id="4934" w:name="_Toc81938536"/>
      <w:bookmarkStart w:id="4935" w:name="_Toc81941448"/>
      <w:bookmarkStart w:id="4936" w:name="_Toc81993112"/>
      <w:bookmarkStart w:id="4937" w:name="_Toc81994636"/>
      <w:bookmarkStart w:id="4938" w:name="_Toc81994842"/>
      <w:bookmarkStart w:id="4939" w:name="_Toc81995137"/>
      <w:bookmarkStart w:id="4940" w:name="_Toc82011746"/>
      <w:bookmarkStart w:id="4941" w:name="_Toc82011953"/>
      <w:bookmarkStart w:id="4942" w:name="_Toc82012168"/>
      <w:bookmarkStart w:id="4943" w:name="_Toc82012387"/>
      <w:bookmarkStart w:id="4944" w:name="_Toc82024692"/>
      <w:bookmarkStart w:id="4945" w:name="_Toc82024995"/>
      <w:bookmarkStart w:id="4946" w:name="_Toc82025427"/>
      <w:bookmarkStart w:id="4947" w:name="_Toc82025637"/>
      <w:bookmarkStart w:id="4948" w:name="_Toc82025940"/>
      <w:bookmarkStart w:id="4949" w:name="_Toc82030840"/>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p>
    <w:p w14:paraId="2C258D5D" w14:textId="527A61F8" w:rsidR="0074559B" w:rsidRPr="00791D37" w:rsidRDefault="003E2792" w:rsidP="00FE1EC4">
      <w:pPr>
        <w:pStyle w:val="Ttulo4"/>
      </w:pPr>
      <w:bookmarkStart w:id="4950" w:name="_Toc81499423"/>
      <w:bookmarkStart w:id="4951" w:name="_Toc82012169"/>
      <w:bookmarkStart w:id="4952" w:name="_Toc82024996"/>
      <w:bookmarkStart w:id="4953" w:name="_Toc82030841"/>
      <w:r w:rsidRPr="00791D37">
        <w:t>INSTALL “DFU-UTIL”</w:t>
      </w:r>
      <w:bookmarkEnd w:id="4950"/>
      <w:bookmarkEnd w:id="4951"/>
      <w:bookmarkEnd w:id="4952"/>
      <w:bookmarkEnd w:id="4953"/>
    </w:p>
    <w:p w14:paraId="37ACE1BB" w14:textId="77777777" w:rsidR="0074559B" w:rsidRPr="00791D37" w:rsidRDefault="0074559B" w:rsidP="00791D37"/>
    <w:p w14:paraId="7E5C9E91" w14:textId="020CA3DA" w:rsidR="0074559B" w:rsidRPr="00791D37" w:rsidRDefault="0074559B" w:rsidP="00791D37">
      <w:r w:rsidRPr="00791D37">
        <w:t xml:space="preserve">El protocolo usado para cargar el Firmware a los dispositivos Kirale KTDG USB Dongle a través de interfaz USB es el estándar </w:t>
      </w:r>
      <w:r w:rsidRPr="00791D37">
        <w:rPr>
          <w:b/>
          <w:bCs/>
        </w:rPr>
        <w:t xml:space="preserve">DFU 1.1. </w:t>
      </w:r>
      <w:r w:rsidRPr="00791D37">
        <w:t>Descargar “</w:t>
      </w:r>
      <w:proofErr w:type="spellStart"/>
      <w:r w:rsidRPr="00791D37">
        <w:t>dfu-util</w:t>
      </w:r>
      <w:proofErr w:type="spellEnd"/>
      <w:r w:rsidRPr="00791D37">
        <w:t>” e instalarlo</w:t>
      </w:r>
      <w:ins w:id="4954" w:author="JORGE CONTRERAS ORTIZ" w:date="2021-09-08T10:41:00Z">
        <w:r w:rsidR="00A27A33">
          <w:t xml:space="preserve"> en caso de requerirlo.</w:t>
        </w:r>
      </w:ins>
      <w:del w:id="4955" w:author="JORGE CONTRERAS ORTIZ" w:date="2021-09-08T10:41:00Z">
        <w:r w:rsidRPr="00791D37" w:rsidDel="00A27A33">
          <w:delText>.</w:delText>
        </w:r>
      </w:del>
    </w:p>
    <w:p w14:paraId="423C267F" w14:textId="116886D9" w:rsidR="0074559B" w:rsidRPr="00791D37" w:rsidRDefault="0074559B" w:rsidP="00791D37">
      <w:pPr>
        <w:pStyle w:val="Prrafodelista"/>
        <w:numPr>
          <w:ilvl w:val="0"/>
          <w:numId w:val="17"/>
        </w:numPr>
      </w:pPr>
      <w:r w:rsidRPr="00791D37">
        <w:t xml:space="preserve"> En </w:t>
      </w:r>
      <w:proofErr w:type="spellStart"/>
      <w:r w:rsidRPr="00791D37">
        <w:t>Windos</w:t>
      </w:r>
      <w:proofErr w:type="spellEnd"/>
      <w:r w:rsidRPr="00791D37">
        <w:t xml:space="preserve">: descargar de </w:t>
      </w:r>
      <w:r w:rsidR="009449CB" w:rsidRPr="003E2792">
        <w:rPr>
          <w:rStyle w:val="Hipervnculo"/>
          <w:rPrChange w:id="4956" w:author="JORGE CONTRERAS ORTIZ" w:date="2021-09-04T12:32:00Z">
            <w:rPr/>
          </w:rPrChange>
        </w:rPr>
        <w:fldChar w:fldCharType="begin"/>
      </w:r>
      <w:ins w:id="4957" w:author="JORGE CONTRERAS ORTIZ" w:date="2021-09-04T12:31:00Z">
        <w:r w:rsidR="003E2792" w:rsidRPr="003E2792">
          <w:rPr>
            <w:rStyle w:val="Hipervnculo"/>
            <w:rPrChange w:id="4958" w:author="JORGE CONTRERAS ORTIZ" w:date="2021-09-04T12:32:00Z">
              <w:rPr/>
            </w:rPrChange>
          </w:rPr>
          <w:instrText>HYPERLINK "http://dfu-util.sourceforge.net/"</w:instrText>
        </w:r>
      </w:ins>
      <w:del w:id="4959" w:author="JORGE CONTRERAS ORTIZ" w:date="2021-09-04T12:31:00Z">
        <w:r w:rsidR="009449CB" w:rsidRPr="003E2792" w:rsidDel="003E2792">
          <w:rPr>
            <w:rStyle w:val="Hipervnculo"/>
            <w:rPrChange w:id="4960" w:author="JORGE CONTRERAS ORTIZ" w:date="2021-09-04T12:32:00Z">
              <w:rPr/>
            </w:rPrChange>
          </w:rPr>
          <w:delInstrText xml:space="preserve"> HYPERLINK "http://dfu-util.sourceforge.net/" </w:delInstrText>
        </w:r>
      </w:del>
      <w:ins w:id="4961" w:author="JORGE CONTRERAS ORTIZ" w:date="2021-09-08T20:16:00Z">
        <w:r w:rsidR="00782941" w:rsidRPr="003E2792">
          <w:rPr>
            <w:rStyle w:val="Hipervnculo"/>
            <w:rPrChange w:id="4962" w:author="JORGE CONTRERAS ORTIZ" w:date="2021-09-04T12:32:00Z">
              <w:rPr>
                <w:rStyle w:val="Hipervnculo"/>
              </w:rPr>
            </w:rPrChange>
          </w:rPr>
        </w:r>
      </w:ins>
      <w:r w:rsidR="009449CB" w:rsidRPr="003E2792">
        <w:rPr>
          <w:rStyle w:val="Hipervnculo"/>
          <w:rPrChange w:id="4963" w:author="JORGE CONTRERAS ORTIZ" w:date="2021-09-04T12:32:00Z">
            <w:rPr>
              <w:rStyle w:val="SinespaciadoCar"/>
            </w:rPr>
          </w:rPrChange>
        </w:rPr>
        <w:fldChar w:fldCharType="separate"/>
      </w:r>
      <w:r w:rsidRPr="003E2792">
        <w:rPr>
          <w:rStyle w:val="Hipervnculo"/>
          <w:rPrChange w:id="4964" w:author="JORGE CONTRERAS ORTIZ" w:date="2021-09-04T12:32:00Z">
            <w:rPr>
              <w:rStyle w:val="SinespaciadoCar"/>
            </w:rPr>
          </w:rPrChange>
        </w:rPr>
        <w:t>http://dfu-util.sourceforge.net/</w:t>
      </w:r>
      <w:r w:rsidR="009449CB" w:rsidRPr="003E2792">
        <w:rPr>
          <w:rStyle w:val="Hipervnculo"/>
          <w:rPrChange w:id="4965" w:author="JORGE CONTRERAS ORTIZ" w:date="2021-09-04T12:32:00Z">
            <w:rPr>
              <w:rStyle w:val="SinespaciadoCar"/>
            </w:rPr>
          </w:rPrChange>
        </w:rPr>
        <w:fldChar w:fldCharType="end"/>
      </w:r>
      <w:r w:rsidRPr="00791D37">
        <w:t xml:space="preserve"> y </w:t>
      </w:r>
      <w:del w:id="4966" w:author="JORGE CONTRERAS ORTIZ" w:date="2021-09-07T20:09:00Z">
        <w:r w:rsidRPr="00791D37" w:rsidDel="00493E08">
          <w:delText xml:space="preserve">extraerlo </w:delText>
        </w:r>
      </w:del>
      <w:ins w:id="4967" w:author="JORGE CONTRERAS ORTIZ" w:date="2021-09-07T20:09:00Z">
        <w:r w:rsidR="00493E08" w:rsidRPr="00791D37">
          <w:t>extraer</w:t>
        </w:r>
        <w:r w:rsidR="00493E08">
          <w:t xml:space="preserve"> el .zip descargado</w:t>
        </w:r>
        <w:r w:rsidR="00493E08" w:rsidRPr="00791D37">
          <w:t xml:space="preserve"> </w:t>
        </w:r>
      </w:ins>
      <w:r w:rsidRPr="00791D37">
        <w:t>en la carpeta deseada.</w:t>
      </w:r>
      <w:ins w:id="4968" w:author="JORGE CONTRERAS ORTIZ" w:date="2021-09-08T10:41:00Z">
        <w:r w:rsidR="00A27A33">
          <w:t xml:space="preserve"> No requiere instalación.</w:t>
        </w:r>
      </w:ins>
    </w:p>
    <w:p w14:paraId="189DBFDD" w14:textId="77777777" w:rsidR="0074559B" w:rsidRPr="00791D37" w:rsidRDefault="0074559B" w:rsidP="00791D37">
      <w:pPr>
        <w:pStyle w:val="Prrafodelista"/>
        <w:numPr>
          <w:ilvl w:val="0"/>
          <w:numId w:val="17"/>
        </w:numPr>
      </w:pPr>
      <w:r w:rsidRPr="00791D37">
        <w:t>En MAC OS:</w:t>
      </w:r>
    </w:p>
    <w:p w14:paraId="76D64012" w14:textId="77777777" w:rsidR="0074559B" w:rsidRPr="00791D37" w:rsidRDefault="0074559B" w:rsidP="00791D37">
      <w:r w:rsidRPr="00791D37">
        <w:t xml:space="preserve">$ </w:t>
      </w:r>
      <w:proofErr w:type="spellStart"/>
      <w:r w:rsidRPr="00791D37">
        <w:t>brew</w:t>
      </w:r>
      <w:proofErr w:type="spellEnd"/>
      <w:r w:rsidRPr="00791D37">
        <w:t xml:space="preserve"> </w:t>
      </w:r>
      <w:proofErr w:type="spellStart"/>
      <w:r w:rsidRPr="00791D37">
        <w:t>install</w:t>
      </w:r>
      <w:proofErr w:type="spellEnd"/>
      <w:r w:rsidRPr="00791D37">
        <w:t xml:space="preserve"> </w:t>
      </w:r>
      <w:proofErr w:type="spellStart"/>
      <w:r w:rsidRPr="00791D37">
        <w:t>dfu-util</w:t>
      </w:r>
      <w:proofErr w:type="spellEnd"/>
    </w:p>
    <w:p w14:paraId="1464FAFD" w14:textId="7209E93A" w:rsidR="0074559B" w:rsidRPr="00791D37" w:rsidRDefault="0074559B" w:rsidP="00791D37">
      <w:pPr>
        <w:rPr>
          <w:sz w:val="19"/>
          <w:szCs w:val="19"/>
        </w:rPr>
      </w:pPr>
      <w:r w:rsidRPr="00791D37">
        <w:rPr>
          <w:sz w:val="19"/>
          <w:szCs w:val="19"/>
        </w:rPr>
        <w:t>(</w:t>
      </w:r>
      <w:proofErr w:type="spellStart"/>
      <w:r w:rsidR="001E00AA">
        <w:fldChar w:fldCharType="begin"/>
      </w:r>
      <w:r w:rsidR="001E00AA">
        <w:instrText xml:space="preserve"> HYPERLINK "https://brew.sh/" </w:instrText>
      </w:r>
      <w:ins w:id="4969" w:author="JORGE CONTRERAS ORTIZ" w:date="2021-09-08T20:16:00Z"/>
      <w:r w:rsidR="001E00AA">
        <w:fldChar w:fldCharType="separate"/>
      </w:r>
      <w:r w:rsidRPr="00791D37">
        <w:rPr>
          <w:rStyle w:val="SinespaciadoCar"/>
          <w:sz w:val="19"/>
          <w:szCs w:val="19"/>
        </w:rPr>
        <w:t>Get</w:t>
      </w:r>
      <w:proofErr w:type="spellEnd"/>
      <w:r w:rsidRPr="00791D37">
        <w:rPr>
          <w:rStyle w:val="SinespaciadoCar"/>
          <w:sz w:val="19"/>
          <w:szCs w:val="19"/>
        </w:rPr>
        <w:t xml:space="preserve"> </w:t>
      </w:r>
      <w:proofErr w:type="spellStart"/>
      <w:r w:rsidRPr="00791D37">
        <w:rPr>
          <w:rStyle w:val="SinespaciadoCar"/>
          <w:sz w:val="19"/>
          <w:szCs w:val="19"/>
        </w:rPr>
        <w:t>Brew</w:t>
      </w:r>
      <w:proofErr w:type="spellEnd"/>
      <w:r w:rsidR="001E00AA">
        <w:rPr>
          <w:rStyle w:val="SinespaciadoCar"/>
          <w:sz w:val="19"/>
          <w:szCs w:val="19"/>
        </w:rPr>
        <w:fldChar w:fldCharType="end"/>
      </w:r>
      <w:r w:rsidRPr="00791D37">
        <w:rPr>
          <w:sz w:val="19"/>
          <w:szCs w:val="19"/>
        </w:rPr>
        <w:t>)</w:t>
      </w:r>
    </w:p>
    <w:p w14:paraId="00FD668C" w14:textId="77777777" w:rsidR="0074559B" w:rsidRPr="00791D37" w:rsidRDefault="0074559B" w:rsidP="00791D37">
      <w:pPr>
        <w:pStyle w:val="Prrafodelista"/>
        <w:numPr>
          <w:ilvl w:val="0"/>
          <w:numId w:val="17"/>
        </w:numPr>
      </w:pPr>
      <w:r w:rsidRPr="00791D37">
        <w:t>En Linux:</w:t>
      </w:r>
    </w:p>
    <w:p w14:paraId="1453C9E6" w14:textId="77777777" w:rsidR="0074559B" w:rsidRPr="00791D37" w:rsidRDefault="0074559B" w:rsidP="00791D37">
      <w:r w:rsidRPr="00791D37">
        <w:t xml:space="preserve">$ sudo </w:t>
      </w:r>
      <w:proofErr w:type="spellStart"/>
      <w:r w:rsidRPr="00791D37">
        <w:t>apt</w:t>
      </w:r>
      <w:proofErr w:type="spellEnd"/>
      <w:r w:rsidRPr="00791D37">
        <w:t xml:space="preserve"> </w:t>
      </w:r>
      <w:proofErr w:type="spellStart"/>
      <w:r w:rsidRPr="00791D37">
        <w:t>install</w:t>
      </w:r>
      <w:proofErr w:type="spellEnd"/>
      <w:r w:rsidRPr="00791D37">
        <w:t xml:space="preserve"> </w:t>
      </w:r>
      <w:proofErr w:type="spellStart"/>
      <w:r w:rsidRPr="00791D37">
        <w:t>dfu-util</w:t>
      </w:r>
      <w:proofErr w:type="spellEnd"/>
    </w:p>
    <w:p w14:paraId="6D754981" w14:textId="77777777" w:rsidR="0074559B" w:rsidRPr="00791D37" w:rsidRDefault="0074559B" w:rsidP="00791D37"/>
    <w:p w14:paraId="4791D41C" w14:textId="56B540F3" w:rsidR="0074559B" w:rsidRPr="00791D37" w:rsidRDefault="003E2792" w:rsidP="00FE1EC4">
      <w:pPr>
        <w:pStyle w:val="Ttulo4"/>
      </w:pPr>
      <w:bookmarkStart w:id="4970" w:name="_Toc81499424"/>
      <w:bookmarkStart w:id="4971" w:name="_Toc82012170"/>
      <w:bookmarkStart w:id="4972" w:name="_Toc82024997"/>
      <w:bookmarkStart w:id="4973" w:name="_Toc82030842"/>
      <w:r w:rsidRPr="00791D37">
        <w:t>ACTUALIZACIÓN DE FIRMWARE</w:t>
      </w:r>
      <w:bookmarkEnd w:id="4970"/>
      <w:bookmarkEnd w:id="4971"/>
      <w:bookmarkEnd w:id="4972"/>
      <w:bookmarkEnd w:id="4973"/>
    </w:p>
    <w:p w14:paraId="40830A2B" w14:textId="77777777" w:rsidR="0074559B" w:rsidRPr="00791D37" w:rsidRDefault="0074559B" w:rsidP="00791D37"/>
    <w:p w14:paraId="7E29DED8" w14:textId="131A8905" w:rsidR="0074559B" w:rsidRDefault="0074559B" w:rsidP="00791D37">
      <w:pPr>
        <w:rPr>
          <w:ins w:id="4974" w:author="JORGE CONTRERAS ORTIZ" w:date="2021-09-05T22:35:00Z"/>
        </w:rPr>
      </w:pPr>
      <w:r w:rsidRPr="00791D37">
        <w:t xml:space="preserve">Abrir </w:t>
      </w:r>
      <w:proofErr w:type="spellStart"/>
      <w:r w:rsidRPr="00791D37">
        <w:t>dfu-util</w:t>
      </w:r>
      <w:proofErr w:type="spellEnd"/>
      <w:r w:rsidRPr="00791D37">
        <w:t xml:space="preserve"> desde la ventana de comandos</w:t>
      </w:r>
      <w:ins w:id="4975" w:author="JORGE CONTRERAS ORTIZ" w:date="2021-09-07T20:15:00Z">
        <w:r w:rsidR="00A1173A">
          <w:t xml:space="preserve"> (o Windows PowerShell en caso de PC con sistema Windows)</w:t>
        </w:r>
      </w:ins>
      <w:r w:rsidRPr="00791D37">
        <w:t xml:space="preserve"> y listar</w:t>
      </w:r>
      <w:ins w:id="4976" w:author="JORGE CONTRERAS ORTIZ" w:date="2021-09-07T20:15:00Z">
        <w:r w:rsidR="00A1173A">
          <w:t>, con el comando mostrado</w:t>
        </w:r>
      </w:ins>
      <w:ins w:id="4977" w:author="JORGE CONTRERAS ORTIZ" w:date="2021-09-07T20:16:00Z">
        <w:r w:rsidR="00A1173A">
          <w:t xml:space="preserve"> en </w:t>
        </w:r>
        <w:r w:rsidR="00A1173A">
          <w:fldChar w:fldCharType="begin"/>
        </w:r>
        <w:r w:rsidR="00A1173A">
          <w:instrText xml:space="preserve"> REF _Ref81938187 \h </w:instrText>
        </w:r>
      </w:ins>
      <w:r w:rsidR="00A1173A">
        <w:fldChar w:fldCharType="separate"/>
      </w:r>
      <w:ins w:id="4978" w:author="JORGE CONTRERAS ORTIZ" w:date="2021-09-08T21:58:00Z">
        <w:r w:rsidR="007865AB">
          <w:t xml:space="preserve">Tabla </w:t>
        </w:r>
        <w:r w:rsidR="007865AB">
          <w:rPr>
            <w:noProof/>
          </w:rPr>
          <w:t>7</w:t>
        </w:r>
      </w:ins>
      <w:ins w:id="4979" w:author="JORGE CONTRERAS ORTIZ" w:date="2021-09-07T20:16:00Z">
        <w:r w:rsidR="00A1173A">
          <w:fldChar w:fldCharType="end"/>
        </w:r>
        <w:r w:rsidR="00A1173A">
          <w:t>,</w:t>
        </w:r>
      </w:ins>
      <w:ins w:id="4980" w:author="JORGE CONTRERAS ORTIZ" w:date="2021-09-07T20:15:00Z">
        <w:r w:rsidR="00A1173A">
          <w:t xml:space="preserve"> en</w:t>
        </w:r>
      </w:ins>
      <w:r w:rsidRPr="00791D37">
        <w:t xml:space="preserve"> los dispositivos conectados para encontrar el dispositivo deseado. El USB </w:t>
      </w:r>
      <w:proofErr w:type="spellStart"/>
      <w:r w:rsidRPr="00791D37">
        <w:t>Product</w:t>
      </w:r>
      <w:proofErr w:type="spellEnd"/>
      <w:r w:rsidRPr="00791D37">
        <w:t xml:space="preserve"> ID par</w:t>
      </w:r>
      <w:ins w:id="4981" w:author="JORGE CONTRERAS ORTIZ" w:date="2021-09-07T20:10:00Z">
        <w:r w:rsidR="00493E08">
          <w:t>a</w:t>
        </w:r>
      </w:ins>
      <w:r w:rsidRPr="00791D37">
        <w:t xml:space="preserve"> un dispositivo </w:t>
      </w:r>
      <w:proofErr w:type="spellStart"/>
      <w:r w:rsidRPr="00791D37">
        <w:t>KiNOS</w:t>
      </w:r>
      <w:proofErr w:type="spellEnd"/>
      <w:r w:rsidRPr="00791D37">
        <w:t xml:space="preserve"> DFU en modo </w:t>
      </w:r>
      <w:proofErr w:type="spellStart"/>
      <w:r w:rsidRPr="00791D37">
        <w:t>bootloader</w:t>
      </w:r>
      <w:proofErr w:type="spellEnd"/>
      <w:r w:rsidRPr="00791D37">
        <w:t xml:space="preserve"> es </w:t>
      </w:r>
      <w:r w:rsidRPr="00791D37">
        <w:rPr>
          <w:b/>
          <w:bCs/>
        </w:rPr>
        <w:t>0000</w:t>
      </w:r>
      <w:r w:rsidRPr="00791D37">
        <w:t>.</w:t>
      </w:r>
      <w:ins w:id="4982" w:author="JORGE CONTRERAS ORTIZ" w:date="2021-09-07T20:10:00Z">
        <w:r w:rsidR="00493E08">
          <w:t xml:space="preserve"> </w:t>
        </w:r>
      </w:ins>
    </w:p>
    <w:p w14:paraId="06DDD372" w14:textId="07056DF2" w:rsidR="002407CC" w:rsidRDefault="002407CC" w:rsidP="00791D37">
      <w:pPr>
        <w:rPr>
          <w:ins w:id="4983" w:author="JORGE CONTRERAS ORTIZ" w:date="2021-09-05T22:35:00Z"/>
        </w:rPr>
      </w:pPr>
    </w:p>
    <w:p w14:paraId="765792DC" w14:textId="77777777" w:rsidR="002407CC" w:rsidRPr="00791D37" w:rsidRDefault="002407CC"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2C4272" w14:paraId="6B1C6136" w14:textId="77777777" w:rsidTr="008F166F">
        <w:tc>
          <w:tcPr>
            <w:tcW w:w="8494" w:type="dxa"/>
          </w:tcPr>
          <w:p w14:paraId="275712C2" w14:textId="77777777" w:rsidR="0074559B" w:rsidRPr="00791D37" w:rsidRDefault="0074559B" w:rsidP="00791D37"/>
          <w:p w14:paraId="527773EB" w14:textId="77777777" w:rsidR="0074559B" w:rsidRPr="00791D37" w:rsidRDefault="0074559B" w:rsidP="00791D37">
            <w:pPr>
              <w:rPr>
                <w:lang w:val="en-US"/>
              </w:rPr>
            </w:pPr>
            <w:r w:rsidRPr="00791D37">
              <w:rPr>
                <w:lang w:val="en-US"/>
              </w:rPr>
              <w:t xml:space="preserve">$ </w:t>
            </w:r>
            <w:proofErr w:type="spellStart"/>
            <w:r w:rsidRPr="00791D37">
              <w:rPr>
                <w:lang w:val="en-US"/>
              </w:rPr>
              <w:t>dfu</w:t>
            </w:r>
            <w:proofErr w:type="spellEnd"/>
            <w:r w:rsidRPr="00791D37">
              <w:rPr>
                <w:lang w:val="en-US"/>
              </w:rPr>
              <w:t xml:space="preserve">-util—list </w:t>
            </w:r>
          </w:p>
          <w:p w14:paraId="4BA6D73C" w14:textId="77777777" w:rsidR="0074559B" w:rsidRPr="00791D37" w:rsidRDefault="0074559B" w:rsidP="00791D37">
            <w:pPr>
              <w:rPr>
                <w:lang w:val="en-US"/>
              </w:rPr>
            </w:pPr>
          </w:p>
          <w:p w14:paraId="5A9C02F8" w14:textId="77777777" w:rsidR="0074559B" w:rsidRPr="00791D37" w:rsidRDefault="0074559B" w:rsidP="00791D37">
            <w:pPr>
              <w:rPr>
                <w:lang w:val="en-US"/>
              </w:rPr>
            </w:pPr>
            <w:r w:rsidRPr="00791D37">
              <w:rPr>
                <w:lang w:val="en-US"/>
              </w:rPr>
              <w:t xml:space="preserve">Found DFU: [2def:0000] </w:t>
            </w:r>
            <w:proofErr w:type="spellStart"/>
            <w:r w:rsidRPr="00791D37">
              <w:rPr>
                <w:lang w:val="en-US"/>
              </w:rPr>
              <w:t>ver</w:t>
            </w:r>
            <w:proofErr w:type="spellEnd"/>
            <w:r w:rsidRPr="00791D37">
              <w:rPr>
                <w:lang w:val="en-US"/>
              </w:rPr>
              <w:t xml:space="preserve">=0100, </w:t>
            </w:r>
            <w:proofErr w:type="spellStart"/>
            <w:r w:rsidRPr="00791D37">
              <w:rPr>
                <w:lang w:val="en-US"/>
              </w:rPr>
              <w:t>devnum</w:t>
            </w:r>
            <w:proofErr w:type="spellEnd"/>
            <w:r w:rsidRPr="00791D37">
              <w:rPr>
                <w:lang w:val="en-US"/>
              </w:rPr>
              <w:t xml:space="preserve">=8, </w:t>
            </w:r>
            <w:proofErr w:type="spellStart"/>
            <w:r w:rsidRPr="00791D37">
              <w:rPr>
                <w:lang w:val="en-US"/>
              </w:rPr>
              <w:t>cfg</w:t>
            </w:r>
            <w:proofErr w:type="spellEnd"/>
            <w:r w:rsidRPr="00791D37">
              <w:rPr>
                <w:lang w:val="en-US"/>
              </w:rPr>
              <w:t xml:space="preserve">=1, </w:t>
            </w:r>
            <w:proofErr w:type="spellStart"/>
            <w:r w:rsidRPr="00791D37">
              <w:rPr>
                <w:lang w:val="en-US"/>
              </w:rPr>
              <w:t>intf</w:t>
            </w:r>
            <w:proofErr w:type="spellEnd"/>
            <w:r w:rsidRPr="00791D37">
              <w:rPr>
                <w:lang w:val="en-US"/>
              </w:rPr>
              <w:t>=0, path=”1-1.4.3″, alt=0, name=”</w:t>
            </w:r>
            <w:proofErr w:type="spellStart"/>
            <w:r w:rsidRPr="00791D37">
              <w:rPr>
                <w:lang w:val="en-US"/>
              </w:rPr>
              <w:t>KiNOS</w:t>
            </w:r>
            <w:proofErr w:type="spellEnd"/>
            <w:r w:rsidRPr="00791D37">
              <w:rPr>
                <w:lang w:val="en-US"/>
              </w:rPr>
              <w:t xml:space="preserve"> DFU”, serial=”8404D2000000045B” </w:t>
            </w:r>
          </w:p>
          <w:p w14:paraId="2E2ACCB2" w14:textId="77777777" w:rsidR="0074559B" w:rsidRPr="00791D37" w:rsidRDefault="0074559B" w:rsidP="00791D37">
            <w:pPr>
              <w:rPr>
                <w:lang w:val="en-US"/>
              </w:rPr>
            </w:pPr>
          </w:p>
          <w:p w14:paraId="3AFB9205" w14:textId="77777777" w:rsidR="0074559B" w:rsidRPr="00791D37" w:rsidRDefault="0074559B" w:rsidP="00791D37">
            <w:pPr>
              <w:rPr>
                <w:lang w:val="en-US"/>
              </w:rPr>
            </w:pPr>
            <w:r w:rsidRPr="00791D37">
              <w:rPr>
                <w:lang w:val="en-US"/>
              </w:rPr>
              <w:t xml:space="preserve">Found Runtime: [2def:0102] </w:t>
            </w:r>
            <w:proofErr w:type="spellStart"/>
            <w:r w:rsidRPr="00791D37">
              <w:rPr>
                <w:lang w:val="en-US"/>
              </w:rPr>
              <w:t>ver</w:t>
            </w:r>
            <w:proofErr w:type="spellEnd"/>
            <w:r w:rsidRPr="00791D37">
              <w:rPr>
                <w:lang w:val="en-US"/>
              </w:rPr>
              <w:t xml:space="preserve">=0100, </w:t>
            </w:r>
            <w:proofErr w:type="spellStart"/>
            <w:r w:rsidRPr="00791D37">
              <w:rPr>
                <w:lang w:val="en-US"/>
              </w:rPr>
              <w:t>devnum</w:t>
            </w:r>
            <w:proofErr w:type="spellEnd"/>
            <w:r w:rsidRPr="00791D37">
              <w:rPr>
                <w:lang w:val="en-US"/>
              </w:rPr>
              <w:t xml:space="preserve">=9, </w:t>
            </w:r>
            <w:proofErr w:type="spellStart"/>
            <w:r w:rsidRPr="00791D37">
              <w:rPr>
                <w:lang w:val="en-US"/>
              </w:rPr>
              <w:t>cfg</w:t>
            </w:r>
            <w:proofErr w:type="spellEnd"/>
            <w:r w:rsidRPr="00791D37">
              <w:rPr>
                <w:lang w:val="en-US"/>
              </w:rPr>
              <w:t xml:space="preserve">=1, </w:t>
            </w:r>
            <w:proofErr w:type="spellStart"/>
            <w:r w:rsidRPr="00791D37">
              <w:rPr>
                <w:lang w:val="en-US"/>
              </w:rPr>
              <w:t>intf</w:t>
            </w:r>
            <w:proofErr w:type="spellEnd"/>
            <w:r w:rsidRPr="00791D37">
              <w:rPr>
                <w:lang w:val="en-US"/>
              </w:rPr>
              <w:t>=0, path=”1-1.4.4″, alt=0, name=”</w:t>
            </w:r>
            <w:proofErr w:type="spellStart"/>
            <w:r w:rsidRPr="00791D37">
              <w:rPr>
                <w:lang w:val="en-US"/>
              </w:rPr>
              <w:t>KiNOS</w:t>
            </w:r>
            <w:proofErr w:type="spellEnd"/>
            <w:r w:rsidRPr="00791D37">
              <w:rPr>
                <w:lang w:val="en-US"/>
              </w:rPr>
              <w:t xml:space="preserve"> DFU”, serial=”8404D2000000045C”</w:t>
            </w:r>
          </w:p>
          <w:p w14:paraId="601D9CFC" w14:textId="77777777" w:rsidR="0074559B" w:rsidRPr="00791D37" w:rsidRDefault="0074559B" w:rsidP="006242EF">
            <w:pPr>
              <w:keepNext/>
              <w:rPr>
                <w:lang w:val="en-US"/>
              </w:rPr>
            </w:pPr>
          </w:p>
        </w:tc>
      </w:tr>
    </w:tbl>
    <w:p w14:paraId="17695B97" w14:textId="77777777" w:rsidR="00A7595B" w:rsidRPr="00522D2C" w:rsidRDefault="00A7595B" w:rsidP="006242EF">
      <w:pPr>
        <w:pStyle w:val="Descripcin"/>
        <w:jc w:val="center"/>
        <w:rPr>
          <w:ins w:id="4984" w:author="JORGE CONTRERAS ORTIZ" w:date="2021-09-04T14:09:00Z"/>
          <w:lang w:val="en-US"/>
          <w:rPrChange w:id="4985" w:author="JORGE CONTRERAS ORTIZ" w:date="2021-09-04T14:26:00Z">
            <w:rPr>
              <w:ins w:id="4986" w:author="JORGE CONTRERAS ORTIZ" w:date="2021-09-04T14:09:00Z"/>
            </w:rPr>
          </w:rPrChange>
        </w:rPr>
      </w:pPr>
    </w:p>
    <w:p w14:paraId="0FA0B149" w14:textId="6B5D1658" w:rsidR="006242EF" w:rsidRDefault="006242EF" w:rsidP="006242EF">
      <w:pPr>
        <w:pStyle w:val="Descripcin"/>
        <w:jc w:val="center"/>
      </w:pPr>
      <w:bookmarkStart w:id="4987" w:name="_Ref81938187"/>
      <w:bookmarkStart w:id="4988" w:name="_Toc82031027"/>
      <w:r>
        <w:t xml:space="preserve">Tabla </w:t>
      </w:r>
      <w:ins w:id="4989" w:author="JORGE CONTRERAS ORTIZ" w:date="2021-09-05T23:24:00Z">
        <w:r w:rsidR="004C5F01">
          <w:fldChar w:fldCharType="begin"/>
        </w:r>
        <w:r w:rsidR="004C5F01">
          <w:instrText xml:space="preserve"> SEQ Tabla \* ARABIC </w:instrText>
        </w:r>
      </w:ins>
      <w:r w:rsidR="004C5F01">
        <w:fldChar w:fldCharType="separate"/>
      </w:r>
      <w:ins w:id="4990" w:author="JORGE CONTRERAS ORTIZ" w:date="2021-09-08T21:58:00Z">
        <w:r w:rsidR="007865AB">
          <w:rPr>
            <w:noProof/>
          </w:rPr>
          <w:t>7</w:t>
        </w:r>
      </w:ins>
      <w:ins w:id="4991" w:author="JORGE CONTRERAS ORTIZ" w:date="2021-09-05T23:24:00Z">
        <w:r w:rsidR="004C5F01">
          <w:fldChar w:fldCharType="end"/>
        </w:r>
      </w:ins>
      <w:bookmarkEnd w:id="4987"/>
      <w:del w:id="4992"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7</w:delText>
        </w:r>
        <w:r w:rsidR="004A7EC7" w:rsidDel="004C5F01">
          <w:rPr>
            <w:noProof/>
          </w:rPr>
          <w:fldChar w:fldCharType="end"/>
        </w:r>
      </w:del>
      <w:r>
        <w:t xml:space="preserve"> </w:t>
      </w:r>
      <w:r w:rsidRPr="00A11A8B">
        <w:t xml:space="preserve">Listar dispositivos con </w:t>
      </w:r>
      <w:proofErr w:type="spellStart"/>
      <w:r w:rsidRPr="00A11A8B">
        <w:t>dfu-util</w:t>
      </w:r>
      <w:bookmarkEnd w:id="4988"/>
      <w:proofErr w:type="spellEnd"/>
    </w:p>
    <w:p w14:paraId="4074A304" w14:textId="799EE535" w:rsidR="0074559B" w:rsidRDefault="0074559B" w:rsidP="00791D37">
      <w:pPr>
        <w:rPr>
          <w:ins w:id="4993" w:author="JORGE CONTRERAS ORTIZ" w:date="2021-09-05T22:34:00Z"/>
        </w:rPr>
      </w:pPr>
      <w:del w:id="4994" w:author="JORGE CONTRERAS ORTIZ" w:date="2021-09-04T12:32:00Z">
        <w:r w:rsidRPr="00791D37" w:rsidDel="003E2792">
          <w:br w:type="page"/>
        </w:r>
      </w:del>
    </w:p>
    <w:p w14:paraId="5FCC1A70" w14:textId="319ECA31" w:rsidR="002407CC" w:rsidRDefault="002407CC" w:rsidP="00791D37">
      <w:pPr>
        <w:rPr>
          <w:ins w:id="4995" w:author="JORGE CONTRERAS ORTIZ" w:date="2021-09-05T22:34:00Z"/>
        </w:rPr>
      </w:pPr>
    </w:p>
    <w:p w14:paraId="33BF7EBC" w14:textId="546DD055" w:rsidR="002407CC" w:rsidRDefault="002407CC" w:rsidP="00791D37">
      <w:pPr>
        <w:rPr>
          <w:ins w:id="4996" w:author="JORGE CONTRERAS ORTIZ" w:date="2021-09-05T22:34:00Z"/>
        </w:rPr>
      </w:pPr>
    </w:p>
    <w:p w14:paraId="2D9D4A2A" w14:textId="77777777" w:rsidR="00E709FA" w:rsidRDefault="00E709FA" w:rsidP="00791D37">
      <w:pPr>
        <w:rPr>
          <w:ins w:id="4997" w:author="JORGE CONTRERAS ORTIZ" w:date="2021-09-08T22:16:00Z"/>
        </w:rPr>
      </w:pPr>
    </w:p>
    <w:p w14:paraId="40DE8CF9" w14:textId="0359F875" w:rsidR="002407CC" w:rsidRPr="00791D37" w:rsidDel="002407CC" w:rsidRDefault="00493E08" w:rsidP="00791D37">
      <w:pPr>
        <w:rPr>
          <w:del w:id="4998" w:author="JORGE CONTRERAS ORTIZ" w:date="2021-09-05T22:35:00Z"/>
        </w:rPr>
      </w:pPr>
      <w:ins w:id="4999" w:author="JORGE CONTRERAS ORTIZ" w:date="2021-09-07T20:11:00Z">
        <w:r>
          <w:lastRenderedPageBreak/>
          <w:t xml:space="preserve">De los diferentes dispositivos listados, ya sea en modo </w:t>
        </w:r>
        <w:proofErr w:type="spellStart"/>
        <w:r>
          <w:t>Bootloader</w:t>
        </w:r>
        <w:proofErr w:type="spellEnd"/>
        <w:r>
          <w:t xml:space="preserve"> o en modo </w:t>
        </w:r>
        <w:proofErr w:type="spellStart"/>
        <w:r>
          <w:t>Runtrime</w:t>
        </w:r>
        <w:proofErr w:type="spellEnd"/>
        <w:r>
          <w:t xml:space="preserve"> (el USB </w:t>
        </w:r>
        <w:proofErr w:type="spellStart"/>
        <w:r>
          <w:t>Product</w:t>
        </w:r>
        <w:proofErr w:type="spellEnd"/>
        <w:r>
          <w:t xml:space="preserve"> ID es 0102)</w:t>
        </w:r>
      </w:ins>
      <w:ins w:id="5000" w:author="JORGE CONTRERAS ORTIZ" w:date="2021-09-07T20:16:00Z">
        <w:r w:rsidR="00A1173A">
          <w:t xml:space="preserve">, </w:t>
        </w:r>
      </w:ins>
    </w:p>
    <w:p w14:paraId="559E9503" w14:textId="09B83338" w:rsidR="0074559B" w:rsidRPr="00791D37" w:rsidRDefault="0074559B" w:rsidP="00791D37">
      <w:del w:id="5001" w:author="JORGE CONTRERAS ORTIZ" w:date="2021-09-07T20:16:00Z">
        <w:r w:rsidRPr="00791D37" w:rsidDel="00A1173A">
          <w:delText>F</w:delText>
        </w:r>
      </w:del>
      <w:ins w:id="5002" w:author="JORGE CONTRERAS ORTIZ" w:date="2021-09-07T20:16:00Z">
        <w:r w:rsidR="00A1173A">
          <w:t>f</w:t>
        </w:r>
      </w:ins>
      <w:r w:rsidRPr="00791D37">
        <w:t>lashear el fichero del firmware al dispositivo deseado (especificando el número de serie)</w:t>
      </w:r>
      <w:ins w:id="5003" w:author="JORGE CONTRERAS ORTIZ" w:date="2021-09-07T20:12:00Z">
        <w:r w:rsidR="00493E08">
          <w:t xml:space="preserve"> con el comando mostrado en </w:t>
        </w:r>
        <w:r w:rsidR="00493E08">
          <w:fldChar w:fldCharType="begin"/>
        </w:r>
        <w:r w:rsidR="00493E08">
          <w:instrText xml:space="preserve"> REF _Ref81937967 \h </w:instrText>
        </w:r>
      </w:ins>
      <w:r w:rsidR="00493E08">
        <w:fldChar w:fldCharType="separate"/>
      </w:r>
      <w:ins w:id="5004" w:author="JORGE CONTRERAS ORTIZ" w:date="2021-09-08T21:58:00Z">
        <w:r w:rsidR="007865AB" w:rsidRPr="00791D37">
          <w:t xml:space="preserve">Tabla </w:t>
        </w:r>
        <w:r w:rsidR="007865AB">
          <w:rPr>
            <w:noProof/>
          </w:rPr>
          <w:t>8</w:t>
        </w:r>
      </w:ins>
      <w:ins w:id="5005" w:author="JORGE CONTRERAS ORTIZ" w:date="2021-09-07T20:12:00Z">
        <w:r w:rsidR="00493E08">
          <w:fldChar w:fldCharType="end"/>
        </w:r>
      </w:ins>
      <w:r w:rsidRPr="00791D37">
        <w:t>. Esta transferencia del archivo puede tardar varios segundos.</w:t>
      </w:r>
    </w:p>
    <w:p w14:paraId="3FC775A6" w14:textId="77777777" w:rsidR="0074559B" w:rsidRPr="00791D37" w:rsidRDefault="0074559B" w:rsidP="00791D37"/>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74559B" w:rsidRPr="002C4272" w14:paraId="02D3B1BE" w14:textId="77777777" w:rsidTr="008F166F">
        <w:tc>
          <w:tcPr>
            <w:tcW w:w="8505" w:type="dxa"/>
          </w:tcPr>
          <w:p w14:paraId="61F927CF" w14:textId="77777777" w:rsidR="0074559B" w:rsidRPr="005C4DEF" w:rsidRDefault="0074559B" w:rsidP="00791D37">
            <w:pPr>
              <w:rPr>
                <w:lang w:val="en-US"/>
              </w:rPr>
            </w:pPr>
          </w:p>
          <w:p w14:paraId="2E792D7B" w14:textId="77777777" w:rsidR="0074559B" w:rsidRPr="00791D37" w:rsidRDefault="0074559B" w:rsidP="00791D37">
            <w:pPr>
              <w:rPr>
                <w:lang w:val="en-US"/>
              </w:rPr>
            </w:pPr>
            <w:r w:rsidRPr="00791D37">
              <w:rPr>
                <w:lang w:val="en-US"/>
              </w:rPr>
              <w:t xml:space="preserve">$ </w:t>
            </w:r>
            <w:proofErr w:type="spellStart"/>
            <w:r w:rsidRPr="00791D37">
              <w:rPr>
                <w:lang w:val="en-US"/>
              </w:rPr>
              <w:t>dfu</w:t>
            </w:r>
            <w:proofErr w:type="spellEnd"/>
            <w:r w:rsidRPr="00791D37">
              <w:rPr>
                <w:lang w:val="en-US"/>
              </w:rPr>
              <w:t xml:space="preserve">-util—download KiNOS-GEN-KTWM102-1.1.6533.62822.dfu—serial 8404D2000000045B </w:t>
            </w:r>
          </w:p>
          <w:p w14:paraId="79D29621" w14:textId="77777777" w:rsidR="0074559B" w:rsidRPr="00791D37" w:rsidRDefault="0074559B" w:rsidP="00791D37">
            <w:pPr>
              <w:rPr>
                <w:lang w:val="en-US"/>
              </w:rPr>
            </w:pPr>
            <w:r w:rsidRPr="00791D37">
              <w:rPr>
                <w:lang w:val="en-US"/>
              </w:rPr>
              <w:t xml:space="preserve">Match vendor ID from file: 2def </w:t>
            </w:r>
          </w:p>
          <w:p w14:paraId="1ED67703" w14:textId="77777777" w:rsidR="0074559B" w:rsidRPr="00791D37" w:rsidRDefault="0074559B" w:rsidP="00791D37">
            <w:pPr>
              <w:rPr>
                <w:lang w:val="en-US"/>
              </w:rPr>
            </w:pPr>
            <w:r w:rsidRPr="00791D37">
              <w:rPr>
                <w:lang w:val="en-US"/>
              </w:rPr>
              <w:t xml:space="preserve">Match product ID from file: 0000 </w:t>
            </w:r>
          </w:p>
          <w:p w14:paraId="24A06DDB" w14:textId="77777777" w:rsidR="0074559B" w:rsidRPr="00791D37" w:rsidRDefault="0074559B" w:rsidP="00791D37">
            <w:pPr>
              <w:rPr>
                <w:lang w:val="en-US"/>
              </w:rPr>
            </w:pPr>
            <w:r w:rsidRPr="00791D37">
              <w:rPr>
                <w:lang w:val="en-US"/>
              </w:rPr>
              <w:t xml:space="preserve">Opening DFU capable USB device... </w:t>
            </w:r>
          </w:p>
          <w:p w14:paraId="39A33424" w14:textId="77777777" w:rsidR="0074559B" w:rsidRPr="00791D37" w:rsidRDefault="0074559B" w:rsidP="00791D37">
            <w:pPr>
              <w:rPr>
                <w:lang w:val="en-US"/>
              </w:rPr>
            </w:pPr>
            <w:r w:rsidRPr="00791D37">
              <w:rPr>
                <w:lang w:val="en-US"/>
              </w:rPr>
              <w:t xml:space="preserve">ID 2def:0000 </w:t>
            </w:r>
          </w:p>
          <w:p w14:paraId="45140ACA" w14:textId="77777777" w:rsidR="0074559B" w:rsidRPr="00791D37" w:rsidRDefault="0074559B" w:rsidP="00791D37">
            <w:pPr>
              <w:rPr>
                <w:lang w:val="en-US"/>
              </w:rPr>
            </w:pPr>
            <w:r w:rsidRPr="00791D37">
              <w:rPr>
                <w:lang w:val="en-US"/>
              </w:rPr>
              <w:t xml:space="preserve">Run-time device DFU version 0110 </w:t>
            </w:r>
          </w:p>
          <w:p w14:paraId="2CEECCB0" w14:textId="77777777" w:rsidR="0074559B" w:rsidRPr="00791D37" w:rsidRDefault="0074559B" w:rsidP="00791D37">
            <w:pPr>
              <w:rPr>
                <w:lang w:val="en-US"/>
              </w:rPr>
            </w:pPr>
            <w:r w:rsidRPr="00791D37">
              <w:rPr>
                <w:lang w:val="en-US"/>
              </w:rPr>
              <w:t xml:space="preserve">Claiming USB DFU Interface... </w:t>
            </w:r>
          </w:p>
          <w:p w14:paraId="602F4597" w14:textId="77777777" w:rsidR="0074559B" w:rsidRPr="00791D37" w:rsidRDefault="0074559B" w:rsidP="00791D37">
            <w:pPr>
              <w:rPr>
                <w:lang w:val="en-US"/>
              </w:rPr>
            </w:pPr>
            <w:r w:rsidRPr="00791D37">
              <w:rPr>
                <w:lang w:val="en-US"/>
              </w:rPr>
              <w:t xml:space="preserve">Setting Alternate Setting #0 ... </w:t>
            </w:r>
          </w:p>
          <w:p w14:paraId="108DA0E7" w14:textId="77777777" w:rsidR="0074559B" w:rsidRPr="00791D37" w:rsidRDefault="0074559B" w:rsidP="00791D37">
            <w:pPr>
              <w:rPr>
                <w:lang w:val="en-US"/>
              </w:rPr>
            </w:pPr>
            <w:r w:rsidRPr="00791D37">
              <w:rPr>
                <w:lang w:val="en-US"/>
              </w:rPr>
              <w:t xml:space="preserve">Determining device status: state = </w:t>
            </w:r>
            <w:proofErr w:type="spellStart"/>
            <w:r w:rsidRPr="00791D37">
              <w:rPr>
                <w:lang w:val="en-US"/>
              </w:rPr>
              <w:t>dfuIDLE</w:t>
            </w:r>
            <w:proofErr w:type="spellEnd"/>
            <w:r w:rsidRPr="00791D37">
              <w:rPr>
                <w:lang w:val="en-US"/>
              </w:rPr>
              <w:t xml:space="preserve">, status = 0 </w:t>
            </w:r>
          </w:p>
          <w:p w14:paraId="246278BD" w14:textId="77777777" w:rsidR="0074559B" w:rsidRPr="00791D37" w:rsidRDefault="0074559B" w:rsidP="00791D37">
            <w:pPr>
              <w:rPr>
                <w:lang w:val="en-US"/>
              </w:rPr>
            </w:pPr>
            <w:proofErr w:type="spellStart"/>
            <w:r w:rsidRPr="00791D37">
              <w:rPr>
                <w:lang w:val="en-US"/>
              </w:rPr>
              <w:t>dfuIDLE</w:t>
            </w:r>
            <w:proofErr w:type="spellEnd"/>
            <w:r w:rsidRPr="00791D37">
              <w:rPr>
                <w:lang w:val="en-US"/>
              </w:rPr>
              <w:t xml:space="preserve">, continuing </w:t>
            </w:r>
          </w:p>
          <w:p w14:paraId="70BEB4B0" w14:textId="77777777" w:rsidR="0074559B" w:rsidRPr="00791D37" w:rsidRDefault="0074559B" w:rsidP="00791D37">
            <w:pPr>
              <w:rPr>
                <w:lang w:val="en-US"/>
              </w:rPr>
            </w:pPr>
            <w:r w:rsidRPr="00791D37">
              <w:rPr>
                <w:lang w:val="en-US"/>
              </w:rPr>
              <w:t xml:space="preserve">DFU mode device DFU version 0110 </w:t>
            </w:r>
          </w:p>
          <w:p w14:paraId="5F26AF75" w14:textId="77777777" w:rsidR="0074559B" w:rsidRPr="00791D37" w:rsidRDefault="0074559B" w:rsidP="00791D37">
            <w:pPr>
              <w:rPr>
                <w:lang w:val="en-US"/>
              </w:rPr>
            </w:pPr>
            <w:r w:rsidRPr="00791D37">
              <w:rPr>
                <w:lang w:val="en-US"/>
              </w:rPr>
              <w:t xml:space="preserve">Device returned transfer size 64 </w:t>
            </w:r>
          </w:p>
          <w:p w14:paraId="6A260E84" w14:textId="77777777" w:rsidR="0074559B" w:rsidRPr="00791D37" w:rsidRDefault="0074559B" w:rsidP="00791D37">
            <w:pPr>
              <w:rPr>
                <w:lang w:val="en-US"/>
              </w:rPr>
            </w:pPr>
            <w:r w:rsidRPr="00791D37">
              <w:rPr>
                <w:lang w:val="en-US"/>
              </w:rPr>
              <w:t xml:space="preserve">Copying data from PC to DFU device </w:t>
            </w:r>
          </w:p>
          <w:p w14:paraId="5107D730" w14:textId="77777777" w:rsidR="0074559B" w:rsidRPr="00791D37" w:rsidRDefault="0074559B" w:rsidP="00791D37">
            <w:pPr>
              <w:rPr>
                <w:lang w:val="en-US"/>
              </w:rPr>
            </w:pPr>
            <w:r w:rsidRPr="00791D37">
              <w:rPr>
                <w:lang w:val="en-US"/>
              </w:rPr>
              <w:t xml:space="preserve">Download [=========================] 100% 245628 bytes </w:t>
            </w:r>
          </w:p>
          <w:p w14:paraId="34D7223B" w14:textId="77777777" w:rsidR="0074559B" w:rsidRPr="00791D37" w:rsidRDefault="0074559B" w:rsidP="00791D37">
            <w:pPr>
              <w:rPr>
                <w:lang w:val="en-US"/>
              </w:rPr>
            </w:pPr>
            <w:r w:rsidRPr="00791D37">
              <w:rPr>
                <w:lang w:val="en-US"/>
              </w:rPr>
              <w:t xml:space="preserve">Download done. </w:t>
            </w:r>
          </w:p>
          <w:p w14:paraId="3C490A73" w14:textId="77777777" w:rsidR="0074559B" w:rsidRPr="00791D37" w:rsidRDefault="0074559B" w:rsidP="00791D37">
            <w:pPr>
              <w:rPr>
                <w:lang w:val="en-US"/>
              </w:rPr>
            </w:pPr>
            <w:r w:rsidRPr="00791D37">
              <w:rPr>
                <w:lang w:val="en-US"/>
              </w:rPr>
              <w:t xml:space="preserve">state(6) = </w:t>
            </w:r>
            <w:proofErr w:type="spellStart"/>
            <w:r w:rsidRPr="00791D37">
              <w:rPr>
                <w:lang w:val="en-US"/>
              </w:rPr>
              <w:t>dfuMANIFEST</w:t>
            </w:r>
            <w:proofErr w:type="spellEnd"/>
            <w:r w:rsidRPr="00791D37">
              <w:rPr>
                <w:lang w:val="en-US"/>
              </w:rPr>
              <w:t xml:space="preserve">-SYNC, status(0) = No error condition is present </w:t>
            </w:r>
          </w:p>
          <w:p w14:paraId="5922AF86" w14:textId="77777777" w:rsidR="0074559B" w:rsidRPr="00791D37" w:rsidRDefault="0074559B" w:rsidP="00791D37">
            <w:pPr>
              <w:rPr>
                <w:lang w:val="en-US"/>
              </w:rPr>
            </w:pPr>
            <w:r w:rsidRPr="00791D37">
              <w:rPr>
                <w:lang w:val="en-US"/>
              </w:rPr>
              <w:t xml:space="preserve">unable to read DFU status after completion </w:t>
            </w:r>
          </w:p>
          <w:p w14:paraId="22B4880A" w14:textId="77777777" w:rsidR="0074559B" w:rsidRPr="00791D37" w:rsidRDefault="0074559B" w:rsidP="00791D37">
            <w:pPr>
              <w:rPr>
                <w:lang w:val="en-US"/>
              </w:rPr>
            </w:pPr>
          </w:p>
        </w:tc>
      </w:tr>
    </w:tbl>
    <w:p w14:paraId="0E566BCA" w14:textId="4BDE65DB" w:rsidR="0074559B" w:rsidDel="002407CC" w:rsidRDefault="0074559B" w:rsidP="006242EF">
      <w:pPr>
        <w:pStyle w:val="Descripcin"/>
        <w:jc w:val="center"/>
        <w:rPr>
          <w:del w:id="5006" w:author="JORGE CONTRERAS ORTIZ" w:date="2021-09-04T14:09:00Z"/>
          <w:lang w:val="en-US"/>
        </w:rPr>
      </w:pPr>
    </w:p>
    <w:p w14:paraId="2DF6641E" w14:textId="77777777" w:rsidR="002407CC" w:rsidRPr="00030323" w:rsidRDefault="002407CC">
      <w:pPr>
        <w:rPr>
          <w:ins w:id="5007" w:author="JORGE CONTRERAS ORTIZ" w:date="2021-09-05T22:35:00Z"/>
          <w:lang w:val="en-US"/>
        </w:rPr>
        <w:pPrChange w:id="5008" w:author="JORGE CONTRERAS ORTIZ" w:date="2021-09-05T22:35:00Z">
          <w:pPr>
            <w:pStyle w:val="TDC3"/>
          </w:pPr>
        </w:pPrChange>
      </w:pPr>
    </w:p>
    <w:p w14:paraId="2471ECD8" w14:textId="4EB70454" w:rsidR="0074559B" w:rsidRPr="00791D37" w:rsidRDefault="0074559B" w:rsidP="006242EF">
      <w:pPr>
        <w:pStyle w:val="Descripcin"/>
        <w:jc w:val="center"/>
      </w:pPr>
      <w:bookmarkStart w:id="5009" w:name="_Ref81937967"/>
      <w:bookmarkStart w:id="5010" w:name="_Toc81499568"/>
      <w:bookmarkStart w:id="5011" w:name="_Toc82031028"/>
      <w:r w:rsidRPr="00791D37">
        <w:t xml:space="preserve">Tabla </w:t>
      </w:r>
      <w:ins w:id="5012" w:author="JORGE CONTRERAS ORTIZ" w:date="2021-09-05T23:24:00Z">
        <w:r w:rsidR="004C5F01">
          <w:fldChar w:fldCharType="begin"/>
        </w:r>
        <w:r w:rsidR="004C5F01">
          <w:instrText xml:space="preserve"> SEQ Tabla \* ARABIC </w:instrText>
        </w:r>
      </w:ins>
      <w:r w:rsidR="004C5F01">
        <w:fldChar w:fldCharType="separate"/>
      </w:r>
      <w:ins w:id="5013" w:author="JORGE CONTRERAS ORTIZ" w:date="2021-09-08T21:58:00Z">
        <w:r w:rsidR="007865AB">
          <w:rPr>
            <w:noProof/>
          </w:rPr>
          <w:t>8</w:t>
        </w:r>
      </w:ins>
      <w:ins w:id="5014" w:author="JORGE CONTRERAS ORTIZ" w:date="2021-09-05T23:24:00Z">
        <w:r w:rsidR="004C5F01">
          <w:fldChar w:fldCharType="end"/>
        </w:r>
      </w:ins>
      <w:bookmarkEnd w:id="5009"/>
      <w:del w:id="5015"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8</w:delText>
        </w:r>
        <w:r w:rsidR="004A7EC7" w:rsidDel="004C5F01">
          <w:rPr>
            <w:noProof/>
          </w:rPr>
          <w:fldChar w:fldCharType="end"/>
        </w:r>
      </w:del>
      <w:r w:rsidRPr="00791D37">
        <w:t xml:space="preserve"> Actualizar Firmware en dispositivos KTWM102</w:t>
      </w:r>
      <w:bookmarkEnd w:id="5010"/>
      <w:bookmarkEnd w:id="5011"/>
    </w:p>
    <w:p w14:paraId="4197D763" w14:textId="77777777" w:rsidR="0074559B" w:rsidRPr="00791D37" w:rsidRDefault="0074559B" w:rsidP="00791D37"/>
    <w:p w14:paraId="792EBE4A" w14:textId="77777777" w:rsidR="0074559B" w:rsidRPr="00791D37" w:rsidRDefault="0074559B" w:rsidP="00791D37">
      <w:r w:rsidRPr="00791D37">
        <w:t xml:space="preserve">Una vez </w:t>
      </w:r>
      <w:proofErr w:type="spellStart"/>
      <w:r w:rsidRPr="00791D37">
        <w:t>dfu-util</w:t>
      </w:r>
      <w:proofErr w:type="spellEnd"/>
      <w:r w:rsidRPr="00791D37">
        <w:t xml:space="preserve"> ha terminado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w:t>
      </w:r>
      <w:proofErr w:type="spellStart"/>
      <w:r w:rsidRPr="00791D37">
        <w:t>KiNOS</w:t>
      </w:r>
      <w:proofErr w:type="spellEnd"/>
      <w:r w:rsidRPr="00791D37">
        <w:t xml:space="preserve"> empieza a operar en el modo de </w:t>
      </w:r>
      <w:proofErr w:type="spellStart"/>
      <w:r w:rsidRPr="00791D37">
        <w:t>runtime</w:t>
      </w:r>
      <w:proofErr w:type="spellEnd"/>
      <w:r w:rsidRPr="00791D37">
        <w:t>.</w:t>
      </w:r>
    </w:p>
    <w:p w14:paraId="1147081C" w14:textId="77777777" w:rsidR="0074559B" w:rsidRPr="00791D37" w:rsidRDefault="0074559B" w:rsidP="00791D37">
      <w:r w:rsidRPr="00791D37">
        <w:t>El fichero DFU puede conseguirse desde el siguiente link:</w:t>
      </w:r>
    </w:p>
    <w:p w14:paraId="6D0ECAF3" w14:textId="2CE22F15" w:rsidR="0074559B" w:rsidRPr="00791D37" w:rsidDel="003E2792" w:rsidRDefault="009449CB" w:rsidP="00791D37">
      <w:pPr>
        <w:rPr>
          <w:del w:id="5016" w:author="JORGE CONTRERAS ORTIZ" w:date="2021-09-04T12:32:00Z"/>
        </w:rPr>
      </w:pPr>
      <w:del w:id="5017" w:author="JORGE CONTRERAS ORTIZ" w:date="2021-09-04T12:32:00Z">
        <w:r w:rsidDel="003E2792">
          <w:fldChar w:fldCharType="begin"/>
        </w:r>
        <w:r w:rsidRPr="00A1173A" w:rsidDel="003E2792">
          <w:delInstrText xml:space="preserve"> HYPERLINK "https://www.kirale.com/support/" \l "downloads" </w:delInstrText>
        </w:r>
        <w:r w:rsidDel="003E2792">
          <w:fldChar w:fldCharType="separate"/>
        </w:r>
        <w:r w:rsidR="0074559B" w:rsidRPr="00791D37" w:rsidDel="003E2792">
          <w:rPr>
            <w:rStyle w:val="SinespaciadoCar"/>
          </w:rPr>
          <w:delText>https://www.kirale.com/support/#downloads</w:delText>
        </w:r>
        <w:r w:rsidDel="003E2792">
          <w:rPr>
            <w:rStyle w:val="SinespaciadoCar"/>
          </w:rPr>
          <w:fldChar w:fldCharType="end"/>
        </w:r>
      </w:del>
    </w:p>
    <w:p w14:paraId="6B8CAFA1" w14:textId="769076EC" w:rsidR="0074559B" w:rsidRDefault="003E2792" w:rsidP="00791D37">
      <w:pPr>
        <w:rPr>
          <w:ins w:id="5018" w:author="JORGE CONTRERAS ORTIZ" w:date="2021-09-04T12:33:00Z"/>
        </w:rPr>
      </w:pPr>
      <w:ins w:id="5019" w:author="JORGE CONTRERAS ORTIZ" w:date="2021-09-04T12:33:00Z">
        <w:r>
          <w:fldChar w:fldCharType="begin"/>
        </w:r>
        <w:r>
          <w:instrText xml:space="preserve"> HYPERLINK "https://www.kirale.com/support/" \l "downloads" </w:instrText>
        </w:r>
      </w:ins>
      <w:ins w:id="5020" w:author="JORGE CONTRERAS ORTIZ" w:date="2021-09-08T20:16:00Z"/>
      <w:ins w:id="5021" w:author="JORGE CONTRERAS ORTIZ" w:date="2021-09-04T12:33:00Z">
        <w:r>
          <w:fldChar w:fldCharType="separate"/>
        </w:r>
        <w:r w:rsidRPr="003E2792">
          <w:rPr>
            <w:rStyle w:val="Hipervnculo"/>
          </w:rPr>
          <w:t>https://www.kirale.com/support/#downloads</w:t>
        </w:r>
        <w:r>
          <w:fldChar w:fldCharType="end"/>
        </w:r>
      </w:ins>
    </w:p>
    <w:p w14:paraId="13C177C1" w14:textId="39B0BBEF" w:rsidR="003E2792" w:rsidRPr="00791D37" w:rsidDel="00A27A33" w:rsidRDefault="003E2792" w:rsidP="00791D37">
      <w:pPr>
        <w:rPr>
          <w:del w:id="5022" w:author="JORGE CONTRERAS ORTIZ" w:date="2021-09-08T10:41:00Z"/>
        </w:rPr>
      </w:pPr>
      <w:bookmarkStart w:id="5023" w:name="_Toc81993115"/>
      <w:bookmarkStart w:id="5024" w:name="_Toc81994639"/>
      <w:bookmarkStart w:id="5025" w:name="_Toc81994845"/>
      <w:bookmarkStart w:id="5026" w:name="_Toc81995140"/>
      <w:bookmarkStart w:id="5027" w:name="_Toc82011749"/>
      <w:bookmarkStart w:id="5028" w:name="_Toc82011956"/>
      <w:bookmarkStart w:id="5029" w:name="_Toc82012171"/>
      <w:bookmarkStart w:id="5030" w:name="_Toc82012390"/>
      <w:bookmarkStart w:id="5031" w:name="_Toc82024695"/>
      <w:bookmarkStart w:id="5032" w:name="_Toc82024998"/>
      <w:bookmarkStart w:id="5033" w:name="_Toc82025430"/>
      <w:bookmarkStart w:id="5034" w:name="_Toc82025640"/>
      <w:bookmarkStart w:id="5035" w:name="_Toc82025943"/>
      <w:bookmarkStart w:id="5036" w:name="_Toc82030843"/>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p>
    <w:p w14:paraId="0F3AAE4D" w14:textId="21FC483F" w:rsidR="0074559B" w:rsidRPr="00791D37" w:rsidRDefault="003E2792" w:rsidP="00FE1EC4">
      <w:pPr>
        <w:pStyle w:val="Ttulo4"/>
      </w:pPr>
      <w:bookmarkStart w:id="5037" w:name="_Toc81499425"/>
      <w:bookmarkStart w:id="5038" w:name="_Toc82012172"/>
      <w:bookmarkStart w:id="5039" w:name="_Toc82024999"/>
      <w:bookmarkStart w:id="5040" w:name="_Toc82030844"/>
      <w:r w:rsidRPr="00791D37">
        <w:t>RUNTIME – INSTALACIÓN DE DRIVERS USB</w:t>
      </w:r>
      <w:bookmarkEnd w:id="5037"/>
      <w:bookmarkEnd w:id="5038"/>
      <w:bookmarkEnd w:id="5039"/>
      <w:bookmarkEnd w:id="5040"/>
    </w:p>
    <w:p w14:paraId="593D685C" w14:textId="77777777" w:rsidR="0074559B" w:rsidRPr="00791D37" w:rsidRDefault="0074559B" w:rsidP="00791D37"/>
    <w:p w14:paraId="23D96797" w14:textId="77777777" w:rsidR="0074559B" w:rsidRPr="00791D37" w:rsidRDefault="0074559B" w:rsidP="00791D37">
      <w:r w:rsidRPr="00791D37">
        <w:t>En modo run-time el KTDG102 Dongle es un dispositivo USB Compuesto que combina tres tipos de interfaces USB:</w:t>
      </w:r>
    </w:p>
    <w:p w14:paraId="6667E159" w14:textId="77777777" w:rsidR="0074559B" w:rsidRPr="00791D37" w:rsidRDefault="0074559B" w:rsidP="00791D37">
      <w:pPr>
        <w:pStyle w:val="Prrafodelista"/>
        <w:numPr>
          <w:ilvl w:val="0"/>
          <w:numId w:val="14"/>
        </w:numPr>
      </w:pPr>
      <w:r w:rsidRPr="00791D37">
        <w:t xml:space="preserve">Device Firmware </w:t>
      </w:r>
      <w:proofErr w:type="spellStart"/>
      <w:r w:rsidRPr="00791D37">
        <w:t>Upgrade</w:t>
      </w:r>
      <w:proofErr w:type="spellEnd"/>
      <w:r w:rsidRPr="00791D37">
        <w:t xml:space="preserve"> (DFU).</w:t>
      </w:r>
    </w:p>
    <w:p w14:paraId="3A3CF6D6" w14:textId="77777777" w:rsidR="0074559B" w:rsidRPr="00791D37" w:rsidRDefault="0074559B" w:rsidP="00791D37">
      <w:pPr>
        <w:pStyle w:val="Prrafodelista"/>
        <w:numPr>
          <w:ilvl w:val="0"/>
          <w:numId w:val="14"/>
        </w:numPr>
      </w:pPr>
      <w:r w:rsidRPr="00791D37">
        <w:t>Virtual Serial (CDC – ACM).</w:t>
      </w:r>
    </w:p>
    <w:p w14:paraId="4FD651F9" w14:textId="77777777" w:rsidR="0074559B" w:rsidRPr="00791D37" w:rsidRDefault="0074559B" w:rsidP="00791D37">
      <w:pPr>
        <w:pStyle w:val="Prrafodelista"/>
        <w:numPr>
          <w:ilvl w:val="0"/>
          <w:numId w:val="14"/>
        </w:numPr>
        <w:rPr>
          <w:lang w:val="en-US"/>
        </w:rPr>
      </w:pPr>
      <w:r w:rsidRPr="00791D37">
        <w:rPr>
          <w:lang w:val="en-US"/>
        </w:rPr>
        <w:t>Ethernet over USB (CDC-ECM).</w:t>
      </w:r>
    </w:p>
    <w:p w14:paraId="6C139C50" w14:textId="77777777" w:rsidR="0074559B" w:rsidRPr="00791D37" w:rsidRDefault="0074559B" w:rsidP="00791D37">
      <w:r w:rsidRPr="00791D37">
        <w:t>Windows no soporta el modelo  USB-ECM de manera nativa, por lo que se requiere un driver de terceros que está fuera del alcance de Kirale Technologies.</w:t>
      </w:r>
    </w:p>
    <w:p w14:paraId="4760A79E" w14:textId="77777777" w:rsidR="0074559B" w:rsidRPr="00791D37" w:rsidRDefault="0074559B" w:rsidP="00791D37">
      <w:r w:rsidRPr="00791D37">
        <w:t>Para los otros dos interfaces USB, se necesitará la instalación de los drivers para sistemas Windows siguiendo las siguientes instrucciones:</w:t>
      </w:r>
    </w:p>
    <w:p w14:paraId="620B2A4B" w14:textId="77777777" w:rsidR="0074559B" w:rsidRPr="00791D37" w:rsidRDefault="0074559B" w:rsidP="00791D37"/>
    <w:p w14:paraId="61626D8A" w14:textId="3DD206A3" w:rsidR="0074559B" w:rsidRPr="00791D37" w:rsidRDefault="003E2792" w:rsidP="00FE1EC4">
      <w:pPr>
        <w:pStyle w:val="Ttulo5"/>
      </w:pPr>
      <w:bookmarkStart w:id="5041" w:name="_Toc81499426"/>
      <w:bookmarkStart w:id="5042" w:name="_Toc82012173"/>
      <w:bookmarkStart w:id="5043" w:name="_Toc82025000"/>
      <w:bookmarkStart w:id="5044" w:name="_Toc82030845"/>
      <w:r w:rsidRPr="00791D37">
        <w:t>WINDOWS</w:t>
      </w:r>
      <w:bookmarkEnd w:id="5041"/>
      <w:bookmarkEnd w:id="5042"/>
      <w:bookmarkEnd w:id="5043"/>
      <w:bookmarkEnd w:id="5044"/>
    </w:p>
    <w:p w14:paraId="18112F5C" w14:textId="77777777" w:rsidR="0074559B" w:rsidRPr="00791D37" w:rsidRDefault="0074559B" w:rsidP="00791D37"/>
    <w:p w14:paraId="6652A94C" w14:textId="77777777" w:rsidR="0074559B" w:rsidRPr="00791D37" w:rsidRDefault="0074559B" w:rsidP="00791D37">
      <w:r w:rsidRPr="00791D37">
        <w:t xml:space="preserve">En algunos casos el dispositivo </w:t>
      </w:r>
      <w:proofErr w:type="spellStart"/>
      <w:r w:rsidRPr="00791D37">
        <w:t>KiNOS</w:t>
      </w:r>
      <w:proofErr w:type="spellEnd"/>
      <w:r w:rsidRPr="00791D37">
        <w:t xml:space="preserve"> DFU puede instalar automáticamente un driver genérico de Windows y aparecerá por debajo de “Virtual COM </w:t>
      </w:r>
      <w:proofErr w:type="spellStart"/>
      <w:r w:rsidRPr="00791D37">
        <w:t>Ports</w:t>
      </w:r>
      <w:proofErr w:type="spellEnd"/>
      <w:r w:rsidRPr="00791D37">
        <w:t xml:space="preserve">”. En caso de haberse instalado el driver genérico, se necesitará reemplazar. Se usará </w:t>
      </w:r>
      <w:proofErr w:type="spellStart"/>
      <w:r w:rsidRPr="00791D37">
        <w:t>Zadig</w:t>
      </w:r>
      <w:proofErr w:type="spellEnd"/>
      <w:r w:rsidRPr="00791D37">
        <w:t xml:space="preserve"> para instalar o reemplazar los drivers USB.</w:t>
      </w:r>
    </w:p>
    <w:p w14:paraId="0C35B063" w14:textId="7D049ADF" w:rsidR="0074559B" w:rsidRDefault="0074559B" w:rsidP="00791D37">
      <w:pPr>
        <w:rPr>
          <w:ins w:id="5045" w:author="JORGE CONTRERAS ORTIZ" w:date="2021-09-05T22:33:00Z"/>
        </w:rPr>
      </w:pPr>
      <w:r w:rsidRPr="00791D37">
        <w:t xml:space="preserve">Seleccionar </w:t>
      </w:r>
      <w:proofErr w:type="spellStart"/>
      <w:r w:rsidRPr="00791D37">
        <w:rPr>
          <w:i/>
          <w:iCs/>
        </w:rPr>
        <w:t>KiNOS</w:t>
      </w:r>
      <w:proofErr w:type="spellEnd"/>
      <w:r w:rsidRPr="00791D37">
        <w:rPr>
          <w:i/>
          <w:iCs/>
        </w:rPr>
        <w:t xml:space="preserve"> DFU (Interface 0) </w:t>
      </w:r>
      <w:r w:rsidRPr="00791D37">
        <w:t xml:space="preserve"> en la lista despegable, seleccionar el driver “</w:t>
      </w:r>
      <w:proofErr w:type="spellStart"/>
      <w:r w:rsidRPr="00791D37">
        <w:rPr>
          <w:i/>
          <w:iCs/>
        </w:rPr>
        <w:t>libusbK</w:t>
      </w:r>
      <w:proofErr w:type="spellEnd"/>
      <w:r w:rsidRPr="00791D37">
        <w:rPr>
          <w:i/>
          <w:iCs/>
        </w:rPr>
        <w:t>”</w:t>
      </w:r>
      <w:r w:rsidRPr="00791D37">
        <w:t xml:space="preserve"> y seleccionar “</w:t>
      </w:r>
      <w:proofErr w:type="spellStart"/>
      <w:r w:rsidRPr="00791D37">
        <w:rPr>
          <w:i/>
          <w:iCs/>
        </w:rPr>
        <w:t>Install</w:t>
      </w:r>
      <w:proofErr w:type="spellEnd"/>
      <w:r w:rsidRPr="00791D37">
        <w:rPr>
          <w:i/>
          <w:iCs/>
        </w:rPr>
        <w:t>/</w:t>
      </w:r>
      <w:proofErr w:type="spellStart"/>
      <w:r w:rsidRPr="00791D37">
        <w:rPr>
          <w:i/>
          <w:iCs/>
        </w:rPr>
        <w:t>Replace</w:t>
      </w:r>
      <w:proofErr w:type="spellEnd"/>
      <w:r w:rsidRPr="00791D37">
        <w:rPr>
          <w:i/>
          <w:iCs/>
        </w:rPr>
        <w:t xml:space="preserve"> Driver”</w:t>
      </w:r>
      <w:ins w:id="5046" w:author="JORGE CONTRERAS ORTIZ" w:date="2021-09-07T20:18:00Z">
        <w:r w:rsidR="00A1173A">
          <w:t>, mostrándose la información como en la</w:t>
        </w:r>
      </w:ins>
      <w:ins w:id="5047" w:author="JORGE CONTRERAS ORTIZ" w:date="2021-09-07T20:19:00Z">
        <w:r w:rsidR="00A1173A">
          <w:t xml:space="preserve"> </w:t>
        </w:r>
      </w:ins>
      <w:ins w:id="5048" w:author="JORGE CONTRERAS ORTIZ" w:date="2021-09-07T20:18:00Z">
        <w:r w:rsidR="00A1173A">
          <w:fldChar w:fldCharType="begin"/>
        </w:r>
        <w:r w:rsidR="00A1173A">
          <w:instrText xml:space="preserve"> REF _Ref81938353 \h </w:instrText>
        </w:r>
      </w:ins>
      <w:r w:rsidR="00A1173A">
        <w:fldChar w:fldCharType="separate"/>
      </w:r>
      <w:ins w:id="5049" w:author="JORGE CONTRERAS ORTIZ" w:date="2021-09-08T21:58:00Z">
        <w:r w:rsidR="007865AB">
          <w:t xml:space="preserve">Ilustración </w:t>
        </w:r>
        <w:r w:rsidR="007865AB">
          <w:rPr>
            <w:noProof/>
          </w:rPr>
          <w:t>35</w:t>
        </w:r>
      </w:ins>
      <w:ins w:id="5050" w:author="JORGE CONTRERAS ORTIZ" w:date="2021-09-07T20:18:00Z">
        <w:r w:rsidR="00A1173A">
          <w:fldChar w:fldCharType="end"/>
        </w:r>
      </w:ins>
      <w:ins w:id="5051" w:author="JORGE CONTRERAS ORTIZ" w:date="2021-09-07T20:19:00Z">
        <w:r w:rsidR="00A1173A">
          <w:t>.</w:t>
        </w:r>
      </w:ins>
      <w:del w:id="5052" w:author="JORGE CONTRERAS ORTIZ" w:date="2021-09-07T20:18:00Z">
        <w:r w:rsidRPr="00791D37" w:rsidDel="00A1173A">
          <w:delText>.</w:delText>
        </w:r>
      </w:del>
    </w:p>
    <w:p w14:paraId="45AE0C8B" w14:textId="77777777" w:rsidR="00DC41D3" w:rsidRPr="00791D37" w:rsidRDefault="00DC41D3" w:rsidP="00791D37"/>
    <w:p w14:paraId="02BC8F66" w14:textId="5BD8F62F" w:rsidR="0074559B" w:rsidRDefault="0074559B" w:rsidP="00791D37">
      <w:pPr>
        <w:rPr>
          <w:ins w:id="5053" w:author="JORGE CONTRERAS ORTIZ" w:date="2021-09-05T22:36:00Z"/>
        </w:rPr>
      </w:pPr>
    </w:p>
    <w:p w14:paraId="2D69581F" w14:textId="77777777" w:rsidR="002407CC" w:rsidRPr="00791D37" w:rsidRDefault="002407CC" w:rsidP="00791D37"/>
    <w:p w14:paraId="12EF2680" w14:textId="77777777" w:rsidR="006242EF" w:rsidRDefault="0074559B" w:rsidP="006242EF">
      <w:pPr>
        <w:keepNext/>
        <w:jc w:val="center"/>
      </w:pPr>
      <w:r w:rsidRPr="00791D37">
        <w:rPr>
          <w:noProof/>
        </w:rPr>
        <w:drawing>
          <wp:inline distT="0" distB="0" distL="0" distR="0" wp14:anchorId="2810F71B" wp14:editId="2DE48C45">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55"/>
                    <a:stretch>
                      <a:fillRect/>
                    </a:stretch>
                  </pic:blipFill>
                  <pic:spPr>
                    <a:xfrm>
                      <a:off x="0" y="0"/>
                      <a:ext cx="4829175" cy="2162175"/>
                    </a:xfrm>
                    <a:prstGeom prst="rect">
                      <a:avLst/>
                    </a:prstGeom>
                  </pic:spPr>
                </pic:pic>
              </a:graphicData>
            </a:graphic>
          </wp:inline>
        </w:drawing>
      </w:r>
    </w:p>
    <w:p w14:paraId="7BA4AAA7" w14:textId="6CFEE051" w:rsidR="006242EF" w:rsidRDefault="006242EF" w:rsidP="006242EF">
      <w:pPr>
        <w:pStyle w:val="Descripcin"/>
        <w:jc w:val="center"/>
        <w:rPr>
          <w:ins w:id="5054" w:author="JORGE CONTRERAS ORTIZ" w:date="2021-09-05T22:33:00Z"/>
        </w:rPr>
      </w:pPr>
      <w:bookmarkStart w:id="5055" w:name="_Ref81938353"/>
      <w:bookmarkStart w:id="5056" w:name="_Toc82030978"/>
      <w:r>
        <w:t xml:space="preserve">Ilustración </w:t>
      </w:r>
      <w:r w:rsidR="006675AD">
        <w:fldChar w:fldCharType="begin"/>
      </w:r>
      <w:r w:rsidR="006675AD">
        <w:instrText xml:space="preserve"> SEQ Ilustración \* ARABIC </w:instrText>
      </w:r>
      <w:r w:rsidR="006675AD">
        <w:fldChar w:fldCharType="separate"/>
      </w:r>
      <w:ins w:id="5057" w:author="JORGE CONTRERAS ORTIZ" w:date="2021-09-08T21:58:00Z">
        <w:r w:rsidR="007865AB">
          <w:rPr>
            <w:noProof/>
          </w:rPr>
          <w:t>35</w:t>
        </w:r>
      </w:ins>
      <w:del w:id="5058" w:author="JORGE CONTRERAS ORTIZ" w:date="2021-09-08T20:16:00Z">
        <w:r w:rsidR="00770F63" w:rsidDel="00782941">
          <w:rPr>
            <w:noProof/>
          </w:rPr>
          <w:delText>32</w:delText>
        </w:r>
      </w:del>
      <w:r w:rsidR="006675AD">
        <w:rPr>
          <w:noProof/>
        </w:rPr>
        <w:fldChar w:fldCharType="end"/>
      </w:r>
      <w:bookmarkEnd w:id="5055"/>
      <w:r>
        <w:t xml:space="preserve"> </w:t>
      </w:r>
      <w:r w:rsidRPr="007C73D6">
        <w:t xml:space="preserve">Instalar </w:t>
      </w:r>
      <w:proofErr w:type="spellStart"/>
      <w:r w:rsidRPr="007C73D6">
        <w:t>libusbk</w:t>
      </w:r>
      <w:proofErr w:type="spellEnd"/>
      <w:r w:rsidRPr="007C73D6">
        <w:t xml:space="preserve"> con </w:t>
      </w:r>
      <w:proofErr w:type="spellStart"/>
      <w:r w:rsidRPr="007C73D6">
        <w:t>Zadig</w:t>
      </w:r>
      <w:proofErr w:type="spellEnd"/>
      <w:ins w:id="5059" w:author="JORGE CONTRERAS ORTIZ" w:date="2021-09-07T20:19:00Z">
        <w:r w:rsidR="00A1173A">
          <w:t xml:space="preserve"> </w:t>
        </w:r>
      </w:ins>
      <w:ins w:id="5060" w:author="JORGE CONTRERAS ORTIZ" w:date="2021-09-07T20:20:00Z">
        <w:r w:rsidR="00A1173A">
          <w:t xml:space="preserve">- </w:t>
        </w:r>
        <w:proofErr w:type="spellStart"/>
        <w:r w:rsidR="00A1173A">
          <w:t>Runtime</w:t>
        </w:r>
      </w:ins>
      <w:bookmarkEnd w:id="5056"/>
      <w:proofErr w:type="spellEnd"/>
    </w:p>
    <w:p w14:paraId="213F994D" w14:textId="606B9968" w:rsidR="00DC41D3" w:rsidRDefault="00DC41D3" w:rsidP="00DC41D3">
      <w:pPr>
        <w:rPr>
          <w:ins w:id="5061" w:author="JORGE CONTRERAS ORTIZ" w:date="2021-09-05T22:35:00Z"/>
        </w:rPr>
      </w:pPr>
    </w:p>
    <w:p w14:paraId="1AE901B3" w14:textId="2AC352F3" w:rsidR="002407CC" w:rsidRDefault="002407CC" w:rsidP="00DC41D3">
      <w:pPr>
        <w:rPr>
          <w:ins w:id="5062" w:author="JORGE CONTRERAS ORTIZ" w:date="2021-09-05T22:35:00Z"/>
        </w:rPr>
      </w:pPr>
    </w:p>
    <w:p w14:paraId="2251FDDC" w14:textId="3E84A2A2" w:rsidR="002407CC" w:rsidRDefault="002407CC" w:rsidP="00DC41D3">
      <w:pPr>
        <w:rPr>
          <w:ins w:id="5063" w:author="JORGE CONTRERAS ORTIZ" w:date="2021-09-05T22:35:00Z"/>
        </w:rPr>
      </w:pPr>
    </w:p>
    <w:p w14:paraId="7BF4427E" w14:textId="3D66638C" w:rsidR="003E2792" w:rsidRPr="00FE1EC4" w:rsidDel="002407CC" w:rsidRDefault="003E2792">
      <w:pPr>
        <w:rPr>
          <w:del w:id="5064" w:author="JORGE CONTRERAS ORTIZ" w:date="2021-09-05T22:36:00Z"/>
        </w:rPr>
        <w:pPrChange w:id="5065" w:author="JORGE CONTRERAS ORTIZ" w:date="2021-09-04T12:34:00Z">
          <w:pPr>
            <w:pStyle w:val="Descripcin"/>
            <w:jc w:val="center"/>
          </w:pPr>
        </w:pPrChange>
      </w:pPr>
    </w:p>
    <w:p w14:paraId="4D36C538" w14:textId="3FD4591F" w:rsidR="0074559B" w:rsidRPr="00791D37" w:rsidDel="003E2792" w:rsidRDefault="0074559B" w:rsidP="006242EF">
      <w:pPr>
        <w:jc w:val="center"/>
        <w:rPr>
          <w:del w:id="5066" w:author="JORGE CONTRERAS ORTIZ" w:date="2021-09-04T12:33:00Z"/>
        </w:rPr>
      </w:pPr>
      <w:del w:id="5067" w:author="JORGE CONTRERAS ORTIZ" w:date="2021-09-04T12:33:00Z">
        <w:r w:rsidRPr="00791D37" w:rsidDel="003E2792">
          <w:br w:type="page"/>
        </w:r>
      </w:del>
    </w:p>
    <w:p w14:paraId="441A5DB7" w14:textId="2D1155A6" w:rsidR="00DC41D3" w:rsidRPr="00791D37" w:rsidDel="00A1173A" w:rsidRDefault="0074559B" w:rsidP="00791D37">
      <w:pPr>
        <w:rPr>
          <w:del w:id="5068" w:author="JORGE CONTRERAS ORTIZ" w:date="2021-09-07T20:22:00Z"/>
        </w:rPr>
      </w:pPr>
      <w:r w:rsidRPr="00791D37">
        <w:t xml:space="preserve">El proceso tardará alrededor de un segundo y saldrá </w:t>
      </w:r>
      <w:del w:id="5069" w:author="JORGE CONTRERAS ORTIZ" w:date="2021-09-08T22:18:00Z">
        <w:r w:rsidRPr="00791D37" w:rsidDel="00E709FA">
          <w:delText xml:space="preserve">un </w:delText>
        </w:r>
      </w:del>
      <w:ins w:id="5070" w:author="JORGE CONTRERAS ORTIZ" w:date="2021-09-08T22:18:00Z">
        <w:r w:rsidR="00E709FA">
          <w:t>el</w:t>
        </w:r>
        <w:r w:rsidR="00E709FA" w:rsidRPr="00791D37">
          <w:t xml:space="preserve"> </w:t>
        </w:r>
      </w:ins>
      <w:r w:rsidRPr="00791D37">
        <w:t>mensaje de éxito</w:t>
      </w:r>
      <w:ins w:id="5071" w:author="JORGE CONTRERAS ORTIZ" w:date="2021-09-07T20:21:00Z">
        <w:r w:rsidR="00A1173A">
          <w:t xml:space="preserve"> mostrado en </w:t>
        </w:r>
        <w:r w:rsidR="00A1173A">
          <w:fldChar w:fldCharType="begin"/>
        </w:r>
        <w:r w:rsidR="00A1173A">
          <w:instrText xml:space="preserve"> REF _Ref81938708 \h </w:instrText>
        </w:r>
      </w:ins>
      <w:r w:rsidR="00A1173A">
        <w:fldChar w:fldCharType="separate"/>
      </w:r>
      <w:ins w:id="5072" w:author="JORGE CONTRERAS ORTIZ" w:date="2021-09-08T21:58:00Z">
        <w:r w:rsidR="007865AB" w:rsidRPr="00791D37">
          <w:t xml:space="preserve">Ilustración </w:t>
        </w:r>
        <w:r w:rsidR="007865AB">
          <w:rPr>
            <w:noProof/>
          </w:rPr>
          <w:t>36</w:t>
        </w:r>
      </w:ins>
      <w:ins w:id="5073" w:author="JORGE CONTRERAS ORTIZ" w:date="2021-09-07T20:21:00Z">
        <w:r w:rsidR="00A1173A">
          <w:fldChar w:fldCharType="end"/>
        </w:r>
      </w:ins>
    </w:p>
    <w:p w14:paraId="2650EEA4" w14:textId="77777777" w:rsidR="0074559B" w:rsidRPr="00791D37" w:rsidRDefault="0074559B" w:rsidP="00791D37">
      <w:r w:rsidRPr="00791D37">
        <w:t>.</w:t>
      </w:r>
    </w:p>
    <w:p w14:paraId="09DFCFCA" w14:textId="77777777" w:rsidR="0074559B" w:rsidRPr="00791D37" w:rsidRDefault="0074559B" w:rsidP="006242EF">
      <w:pPr>
        <w:pStyle w:val="Descripcin"/>
        <w:jc w:val="center"/>
      </w:pPr>
      <w:r w:rsidRPr="00791D37">
        <w:rPr>
          <w:noProof/>
        </w:rPr>
        <w:drawing>
          <wp:inline distT="0" distB="0" distL="0" distR="0" wp14:anchorId="33E5F527" wp14:editId="17FABAF4">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3"/>
                    <a:stretch>
                      <a:fillRect/>
                    </a:stretch>
                  </pic:blipFill>
                  <pic:spPr>
                    <a:xfrm>
                      <a:off x="0" y="0"/>
                      <a:ext cx="4524375" cy="1581150"/>
                    </a:xfrm>
                    <a:prstGeom prst="rect">
                      <a:avLst/>
                    </a:prstGeom>
                  </pic:spPr>
                </pic:pic>
              </a:graphicData>
            </a:graphic>
          </wp:inline>
        </w:drawing>
      </w:r>
    </w:p>
    <w:p w14:paraId="6A33336D" w14:textId="101CD5A7" w:rsidR="0074559B" w:rsidRDefault="0074559B" w:rsidP="006242EF">
      <w:pPr>
        <w:pStyle w:val="Descripcin"/>
        <w:jc w:val="center"/>
        <w:rPr>
          <w:ins w:id="5074" w:author="JORGE CONTRERAS ORTIZ" w:date="2021-09-07T20:22:00Z"/>
        </w:rPr>
      </w:pPr>
      <w:bookmarkStart w:id="5075" w:name="_Ref81938708"/>
      <w:bookmarkStart w:id="5076" w:name="_Toc81499609"/>
      <w:bookmarkStart w:id="5077" w:name="_Toc81499844"/>
      <w:bookmarkStart w:id="5078" w:name="_Toc82030979"/>
      <w:r w:rsidRPr="00791D37">
        <w:t xml:space="preserve">Ilustración </w:t>
      </w:r>
      <w:r w:rsidR="006675AD">
        <w:fldChar w:fldCharType="begin"/>
      </w:r>
      <w:r w:rsidR="006675AD">
        <w:instrText xml:space="preserve"> SEQ Ilustración \* ARABIC </w:instrText>
      </w:r>
      <w:r w:rsidR="006675AD">
        <w:fldChar w:fldCharType="separate"/>
      </w:r>
      <w:ins w:id="5079" w:author="JORGE CONTRERAS ORTIZ" w:date="2021-09-08T21:58:00Z">
        <w:r w:rsidR="007865AB">
          <w:rPr>
            <w:noProof/>
          </w:rPr>
          <w:t>36</w:t>
        </w:r>
      </w:ins>
      <w:del w:id="5080" w:author="JORGE CONTRERAS ORTIZ" w:date="2021-09-08T20:16:00Z">
        <w:r w:rsidR="00770F63" w:rsidDel="00782941">
          <w:rPr>
            <w:noProof/>
          </w:rPr>
          <w:delText>33</w:delText>
        </w:r>
      </w:del>
      <w:r w:rsidR="006675AD">
        <w:rPr>
          <w:noProof/>
        </w:rPr>
        <w:fldChar w:fldCharType="end"/>
      </w:r>
      <w:bookmarkEnd w:id="5075"/>
      <w:r w:rsidRPr="00791D37">
        <w:t xml:space="preserve"> Instalación Driver </w:t>
      </w:r>
      <w:proofErr w:type="spellStart"/>
      <w:r w:rsidRPr="00791D37">
        <w:t>Libusbk</w:t>
      </w:r>
      <w:proofErr w:type="spellEnd"/>
      <w:r w:rsidRPr="00791D37">
        <w:t xml:space="preserve"> </w:t>
      </w:r>
      <w:ins w:id="5081" w:author="JORGE CONTRERAS ORTIZ" w:date="2021-09-07T20:19:00Z">
        <w:r w:rsidR="00A1173A">
          <w:t>c</w:t>
        </w:r>
      </w:ins>
      <w:del w:id="5082" w:author="JORGE CONTRERAS ORTIZ" w:date="2021-09-07T20:19:00Z">
        <w:r w:rsidRPr="00791D37" w:rsidDel="00A1173A">
          <w:delText>x</w:delText>
        </w:r>
      </w:del>
      <w:r w:rsidRPr="00791D37">
        <w:t xml:space="preserve">on </w:t>
      </w:r>
      <w:proofErr w:type="spellStart"/>
      <w:r w:rsidRPr="00791D37">
        <w:t>Zadig</w:t>
      </w:r>
      <w:proofErr w:type="spellEnd"/>
      <w:r w:rsidRPr="00791D37">
        <w:t xml:space="preserve"> Finalizada</w:t>
      </w:r>
      <w:bookmarkEnd w:id="5076"/>
      <w:bookmarkEnd w:id="5077"/>
      <w:bookmarkEnd w:id="5078"/>
    </w:p>
    <w:p w14:paraId="16C41237" w14:textId="77777777" w:rsidR="00A1173A" w:rsidRPr="00030323" w:rsidRDefault="00A1173A">
      <w:pPr>
        <w:pPrChange w:id="5083" w:author="JORGE CONTRERAS ORTIZ" w:date="2021-09-07T20:22:00Z">
          <w:pPr>
            <w:pStyle w:val="Descripcin"/>
            <w:jc w:val="center"/>
          </w:pPr>
        </w:pPrChange>
      </w:pPr>
    </w:p>
    <w:p w14:paraId="433E8832" w14:textId="3B10896E" w:rsidR="00DC41D3" w:rsidRPr="00791D37" w:rsidDel="002407CC" w:rsidRDefault="00DC41D3" w:rsidP="00791D37">
      <w:pPr>
        <w:rPr>
          <w:del w:id="5084" w:author="JORGE CONTRERAS ORTIZ" w:date="2021-09-05T22:37:00Z"/>
        </w:rPr>
      </w:pPr>
    </w:p>
    <w:p w14:paraId="064F2F92" w14:textId="4EEDDA7D" w:rsidR="0074559B" w:rsidRPr="00791D37" w:rsidDel="00A1173A" w:rsidRDefault="0074559B" w:rsidP="00791D37">
      <w:pPr>
        <w:rPr>
          <w:del w:id="5085" w:author="JORGE CONTRERAS ORTIZ" w:date="2021-09-07T20:22:00Z"/>
        </w:rPr>
      </w:pPr>
      <w:r w:rsidRPr="00791D37">
        <w:t xml:space="preserve">Después, se selecciona </w:t>
      </w:r>
      <w:proofErr w:type="spellStart"/>
      <w:r w:rsidRPr="00791D37">
        <w:rPr>
          <w:i/>
          <w:iCs/>
        </w:rPr>
        <w:t>KiNOS</w:t>
      </w:r>
      <w:proofErr w:type="spellEnd"/>
      <w:r w:rsidRPr="00791D37">
        <w:rPr>
          <w:i/>
          <w:iCs/>
        </w:rPr>
        <w:t xml:space="preserve"> Virtual COM (Interface 1) </w:t>
      </w:r>
      <w:r w:rsidRPr="00791D37">
        <w:t xml:space="preserve">en la lista despegable, seleccionar el </w:t>
      </w:r>
      <w:proofErr w:type="spellStart"/>
      <w:r w:rsidRPr="00791D37">
        <w:t>dirver</w:t>
      </w:r>
      <w:proofErr w:type="spellEnd"/>
      <w:r w:rsidRPr="00791D37">
        <w:t xml:space="preserve"> “</w:t>
      </w:r>
      <w:r w:rsidRPr="00791D37">
        <w:rPr>
          <w:b/>
          <w:bCs/>
          <w:i/>
          <w:iCs/>
        </w:rPr>
        <w:t>USB Serial (CDC)”</w:t>
      </w:r>
      <w:r w:rsidRPr="00791D37">
        <w:t xml:space="preserve"> </w:t>
      </w:r>
      <w:ins w:id="5086" w:author="JORGE CONTRERAS ORTIZ" w:date="2021-09-07T20:21:00Z">
        <w:r w:rsidR="00A1173A">
          <w:t xml:space="preserve">, tal como se muestra en </w:t>
        </w:r>
        <w:r w:rsidR="00A1173A">
          <w:fldChar w:fldCharType="begin"/>
        </w:r>
        <w:r w:rsidR="00A1173A">
          <w:instrText xml:space="preserve"> REF _Ref81938709 \h </w:instrText>
        </w:r>
      </w:ins>
      <w:r w:rsidR="00A1173A">
        <w:fldChar w:fldCharType="separate"/>
      </w:r>
      <w:ins w:id="5087" w:author="JORGE CONTRERAS ORTIZ" w:date="2021-09-08T21:58:00Z">
        <w:r w:rsidR="007865AB" w:rsidRPr="00791D37">
          <w:t xml:space="preserve">Ilustración </w:t>
        </w:r>
        <w:r w:rsidR="007865AB">
          <w:rPr>
            <w:noProof/>
          </w:rPr>
          <w:t>37</w:t>
        </w:r>
      </w:ins>
      <w:ins w:id="5088" w:author="JORGE CONTRERAS ORTIZ" w:date="2021-09-07T20:21:00Z">
        <w:r w:rsidR="00A1173A">
          <w:fldChar w:fldCharType="end"/>
        </w:r>
      </w:ins>
      <w:r w:rsidRPr="00791D37">
        <w:t xml:space="preserve"> y </w:t>
      </w:r>
      <w:del w:id="5089" w:author="JORGE CONTRERAS ORTIZ" w:date="2021-09-04T12:34:00Z">
        <w:r w:rsidRPr="00791D37" w:rsidDel="003E2792">
          <w:delText xml:space="preserve">pinchar </w:delText>
        </w:r>
      </w:del>
      <w:proofErr w:type="spellStart"/>
      <w:ins w:id="5090" w:author="JORGE CONTRERAS ORTIZ" w:date="2021-09-04T12:34:00Z">
        <w:r w:rsidR="003E2792">
          <w:t>cliclar</w:t>
        </w:r>
        <w:proofErr w:type="spellEnd"/>
        <w:r w:rsidR="003E2792">
          <w:t xml:space="preserve"> en</w:t>
        </w:r>
        <w:r w:rsidR="003E2792" w:rsidRPr="00791D37">
          <w:t xml:space="preserve"> </w:t>
        </w:r>
      </w:ins>
      <w:r w:rsidRPr="00791D37">
        <w:t>“</w:t>
      </w:r>
      <w:proofErr w:type="spellStart"/>
      <w:r w:rsidRPr="00791D37">
        <w:rPr>
          <w:i/>
          <w:iCs/>
        </w:rPr>
        <w:t>Install</w:t>
      </w:r>
      <w:proofErr w:type="spellEnd"/>
      <w:r w:rsidRPr="00791D37">
        <w:rPr>
          <w:i/>
          <w:iCs/>
        </w:rPr>
        <w:t>/</w:t>
      </w:r>
      <w:proofErr w:type="spellStart"/>
      <w:r w:rsidRPr="00791D37">
        <w:rPr>
          <w:i/>
          <w:iCs/>
        </w:rPr>
        <w:t>Replace</w:t>
      </w:r>
      <w:proofErr w:type="spellEnd"/>
      <w:r w:rsidRPr="00791D37">
        <w:rPr>
          <w:i/>
          <w:iCs/>
        </w:rPr>
        <w:t xml:space="preserve"> Driver”</w:t>
      </w:r>
      <w:r w:rsidRPr="00791D37">
        <w:t>.</w:t>
      </w:r>
    </w:p>
    <w:p w14:paraId="26E09B61" w14:textId="77777777" w:rsidR="0074559B" w:rsidRPr="00791D37" w:rsidRDefault="0074559B" w:rsidP="00791D37"/>
    <w:p w14:paraId="11B59994" w14:textId="77777777" w:rsidR="0074559B" w:rsidRPr="00791D37" w:rsidRDefault="0074559B" w:rsidP="006242EF">
      <w:pPr>
        <w:pStyle w:val="Descripcin"/>
        <w:jc w:val="center"/>
      </w:pPr>
      <w:r w:rsidRPr="00791D37">
        <w:rPr>
          <w:noProof/>
        </w:rPr>
        <w:drawing>
          <wp:inline distT="0" distB="0" distL="0" distR="0" wp14:anchorId="08E2D7B2" wp14:editId="01796BDC">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56"/>
                    <a:stretch>
                      <a:fillRect/>
                    </a:stretch>
                  </pic:blipFill>
                  <pic:spPr>
                    <a:xfrm>
                      <a:off x="0" y="0"/>
                      <a:ext cx="5400040" cy="2411730"/>
                    </a:xfrm>
                    <a:prstGeom prst="rect">
                      <a:avLst/>
                    </a:prstGeom>
                  </pic:spPr>
                </pic:pic>
              </a:graphicData>
            </a:graphic>
          </wp:inline>
        </w:drawing>
      </w:r>
    </w:p>
    <w:p w14:paraId="7ED18539" w14:textId="4C15809D" w:rsidR="0074559B" w:rsidRDefault="0074559B" w:rsidP="006242EF">
      <w:pPr>
        <w:pStyle w:val="Descripcin"/>
        <w:jc w:val="center"/>
        <w:rPr>
          <w:ins w:id="5091" w:author="JORGE CONTRERAS ORTIZ" w:date="2021-09-07T20:22:00Z"/>
        </w:rPr>
      </w:pPr>
      <w:bookmarkStart w:id="5092" w:name="_Ref81938709"/>
      <w:bookmarkStart w:id="5093" w:name="_Toc81499610"/>
      <w:bookmarkStart w:id="5094" w:name="_Toc81499845"/>
      <w:bookmarkStart w:id="5095" w:name="_Toc82030980"/>
      <w:r w:rsidRPr="00791D37">
        <w:t xml:space="preserve">Ilustración </w:t>
      </w:r>
      <w:r w:rsidR="006675AD">
        <w:fldChar w:fldCharType="begin"/>
      </w:r>
      <w:r w:rsidR="006675AD">
        <w:instrText xml:space="preserve"> SEQ Ilustración \* ARABIC </w:instrText>
      </w:r>
      <w:r w:rsidR="006675AD">
        <w:fldChar w:fldCharType="separate"/>
      </w:r>
      <w:ins w:id="5096" w:author="JORGE CONTRERAS ORTIZ" w:date="2021-09-08T21:58:00Z">
        <w:r w:rsidR="007865AB">
          <w:rPr>
            <w:noProof/>
          </w:rPr>
          <w:t>37</w:t>
        </w:r>
      </w:ins>
      <w:del w:id="5097" w:author="JORGE CONTRERAS ORTIZ" w:date="2021-09-08T20:16:00Z">
        <w:r w:rsidR="00770F63" w:rsidDel="00782941">
          <w:rPr>
            <w:noProof/>
          </w:rPr>
          <w:delText>34</w:delText>
        </w:r>
      </w:del>
      <w:r w:rsidR="006675AD">
        <w:rPr>
          <w:noProof/>
        </w:rPr>
        <w:fldChar w:fldCharType="end"/>
      </w:r>
      <w:bookmarkEnd w:id="5092"/>
      <w:r w:rsidRPr="00791D37">
        <w:t xml:space="preserve"> Instalar USB SERIAL (CDC) con </w:t>
      </w:r>
      <w:proofErr w:type="spellStart"/>
      <w:r w:rsidRPr="00791D37">
        <w:t>Zadig</w:t>
      </w:r>
      <w:bookmarkEnd w:id="5093"/>
      <w:bookmarkEnd w:id="5094"/>
      <w:bookmarkEnd w:id="5095"/>
      <w:proofErr w:type="spellEnd"/>
    </w:p>
    <w:p w14:paraId="437D8BB2" w14:textId="77777777" w:rsidR="00A1173A" w:rsidRPr="00030323" w:rsidRDefault="00A1173A">
      <w:pPr>
        <w:rPr>
          <w:ins w:id="5098" w:author="JORGE CONTRERAS ORTIZ" w:date="2021-09-05T22:36:00Z"/>
        </w:rPr>
        <w:pPrChange w:id="5099" w:author="JORGE CONTRERAS ORTIZ" w:date="2021-09-07T20:22:00Z">
          <w:pPr>
            <w:pStyle w:val="Descripcin"/>
            <w:jc w:val="center"/>
          </w:pPr>
        </w:pPrChange>
      </w:pPr>
    </w:p>
    <w:p w14:paraId="36EFDA55" w14:textId="19A067AD" w:rsidR="002407CC" w:rsidRPr="00030323" w:rsidDel="002407CC" w:rsidRDefault="002407CC">
      <w:pPr>
        <w:rPr>
          <w:del w:id="5100" w:author="JORGE CONTRERAS ORTIZ" w:date="2021-09-05T22:36:00Z"/>
        </w:rPr>
        <w:pPrChange w:id="5101" w:author="JORGE CONTRERAS ORTIZ" w:date="2021-09-05T22:36:00Z">
          <w:pPr>
            <w:pStyle w:val="Descripcin"/>
            <w:jc w:val="center"/>
          </w:pPr>
        </w:pPrChange>
      </w:pPr>
    </w:p>
    <w:p w14:paraId="46F0E054" w14:textId="39B6204E" w:rsidR="0074559B" w:rsidRPr="00791D37" w:rsidDel="002407CC" w:rsidRDefault="0074559B" w:rsidP="00791D37">
      <w:pPr>
        <w:rPr>
          <w:del w:id="5102" w:author="JORGE CONTRERAS ORTIZ" w:date="2021-09-05T22:36:00Z"/>
        </w:rPr>
      </w:pPr>
    </w:p>
    <w:p w14:paraId="10DA7E62" w14:textId="261C560D" w:rsidR="003E2792" w:rsidRPr="00791D37" w:rsidRDefault="0074559B" w:rsidP="00791D37">
      <w:r w:rsidRPr="00791D37">
        <w:t xml:space="preserve">El proceso tardará alrededor de un segundo y saldrá </w:t>
      </w:r>
      <w:del w:id="5103" w:author="JORGE CONTRERAS ORTIZ" w:date="2021-09-08T22:18:00Z">
        <w:r w:rsidRPr="00791D37" w:rsidDel="00E709FA">
          <w:delText xml:space="preserve">un </w:delText>
        </w:r>
      </w:del>
      <w:ins w:id="5104" w:author="JORGE CONTRERAS ORTIZ" w:date="2021-09-08T22:18:00Z">
        <w:r w:rsidR="00E709FA">
          <w:t>el</w:t>
        </w:r>
        <w:r w:rsidR="00E709FA" w:rsidRPr="00791D37">
          <w:t xml:space="preserve"> </w:t>
        </w:r>
      </w:ins>
      <w:r w:rsidRPr="00791D37">
        <w:t>mensaje de éxito</w:t>
      </w:r>
      <w:ins w:id="5105" w:author="JORGE CONTRERAS ORTIZ" w:date="2021-09-07T20:22:00Z">
        <w:r w:rsidR="00A1173A">
          <w:t xml:space="preserve"> mostrado en </w:t>
        </w:r>
        <w:r w:rsidR="00A1173A">
          <w:fldChar w:fldCharType="begin"/>
        </w:r>
        <w:r w:rsidR="00A1173A">
          <w:instrText xml:space="preserve"> REF _Ref81938710 \h </w:instrText>
        </w:r>
      </w:ins>
      <w:r w:rsidR="00A1173A">
        <w:fldChar w:fldCharType="separate"/>
      </w:r>
      <w:ins w:id="5106" w:author="JORGE CONTRERAS ORTIZ" w:date="2021-09-08T21:58:00Z">
        <w:r w:rsidR="007865AB" w:rsidRPr="00791D37">
          <w:t xml:space="preserve">Ilustración </w:t>
        </w:r>
        <w:r w:rsidR="007865AB">
          <w:rPr>
            <w:noProof/>
          </w:rPr>
          <w:t>38</w:t>
        </w:r>
      </w:ins>
      <w:ins w:id="5107" w:author="JORGE CONTRERAS ORTIZ" w:date="2021-09-07T20:22:00Z">
        <w:r w:rsidR="00A1173A">
          <w:fldChar w:fldCharType="end"/>
        </w:r>
      </w:ins>
      <w:del w:id="5108" w:author="JORGE CONTRERAS ORTIZ" w:date="2021-09-07T20:22:00Z">
        <w:r w:rsidRPr="00791D37" w:rsidDel="00A1173A">
          <w:delText>.</w:delText>
        </w:r>
      </w:del>
      <w:ins w:id="5109" w:author="JORGE CONTRERAS ORTIZ" w:date="2021-09-07T20:22:00Z">
        <w:r w:rsidR="00A1173A">
          <w:t>.</w:t>
        </w:r>
      </w:ins>
    </w:p>
    <w:p w14:paraId="30DDDEE6" w14:textId="77777777" w:rsidR="0074559B" w:rsidRPr="00791D37" w:rsidRDefault="0074559B" w:rsidP="006242EF">
      <w:pPr>
        <w:jc w:val="center"/>
      </w:pPr>
      <w:r w:rsidRPr="00791D37">
        <w:rPr>
          <w:noProof/>
        </w:rPr>
        <w:drawing>
          <wp:inline distT="0" distB="0" distL="0" distR="0" wp14:anchorId="2A2B8022" wp14:editId="61DF6E72">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3"/>
                    <a:stretch>
                      <a:fillRect/>
                    </a:stretch>
                  </pic:blipFill>
                  <pic:spPr>
                    <a:xfrm>
                      <a:off x="0" y="0"/>
                      <a:ext cx="4524375" cy="1581150"/>
                    </a:xfrm>
                    <a:prstGeom prst="rect">
                      <a:avLst/>
                    </a:prstGeom>
                  </pic:spPr>
                </pic:pic>
              </a:graphicData>
            </a:graphic>
          </wp:inline>
        </w:drawing>
      </w:r>
    </w:p>
    <w:p w14:paraId="4ABCDA19" w14:textId="71AA57C1" w:rsidR="0074559B" w:rsidRDefault="0074559B" w:rsidP="006242EF">
      <w:pPr>
        <w:pStyle w:val="Descripcin"/>
        <w:jc w:val="center"/>
        <w:rPr>
          <w:ins w:id="5110" w:author="JORGE CONTRERAS ORTIZ" w:date="2021-09-05T22:37:00Z"/>
        </w:rPr>
      </w:pPr>
      <w:bookmarkStart w:id="5111" w:name="_Ref81938710"/>
      <w:bookmarkStart w:id="5112" w:name="_Toc81499611"/>
      <w:bookmarkStart w:id="5113" w:name="_Toc81499846"/>
      <w:bookmarkStart w:id="5114" w:name="_Toc82030981"/>
      <w:r w:rsidRPr="00791D37">
        <w:t xml:space="preserve">Ilustración </w:t>
      </w:r>
      <w:r w:rsidR="006675AD">
        <w:fldChar w:fldCharType="begin"/>
      </w:r>
      <w:r w:rsidR="006675AD">
        <w:instrText xml:space="preserve"> SEQ Ilustración \* ARABIC </w:instrText>
      </w:r>
      <w:r w:rsidR="006675AD">
        <w:fldChar w:fldCharType="separate"/>
      </w:r>
      <w:ins w:id="5115" w:author="JORGE CONTRERAS ORTIZ" w:date="2021-09-08T21:58:00Z">
        <w:r w:rsidR="007865AB">
          <w:rPr>
            <w:noProof/>
          </w:rPr>
          <w:t>38</w:t>
        </w:r>
      </w:ins>
      <w:del w:id="5116" w:author="JORGE CONTRERAS ORTIZ" w:date="2021-09-08T20:16:00Z">
        <w:r w:rsidR="00770F63" w:rsidDel="00782941">
          <w:rPr>
            <w:noProof/>
          </w:rPr>
          <w:delText>35</w:delText>
        </w:r>
      </w:del>
      <w:r w:rsidR="006675AD">
        <w:rPr>
          <w:noProof/>
        </w:rPr>
        <w:fldChar w:fldCharType="end"/>
      </w:r>
      <w:bookmarkEnd w:id="5111"/>
      <w:r w:rsidRPr="00791D37">
        <w:t xml:space="preserve"> Instalación Driver USB Serial (CDC) con </w:t>
      </w:r>
      <w:proofErr w:type="spellStart"/>
      <w:r w:rsidRPr="00791D37">
        <w:t>Zadig</w:t>
      </w:r>
      <w:proofErr w:type="spellEnd"/>
      <w:r w:rsidRPr="00791D37">
        <w:t xml:space="preserve"> Finalizada</w:t>
      </w:r>
      <w:bookmarkEnd w:id="5112"/>
      <w:bookmarkEnd w:id="5113"/>
      <w:bookmarkEnd w:id="5114"/>
    </w:p>
    <w:p w14:paraId="023DC5D3" w14:textId="16DAED65" w:rsidR="003E2792" w:rsidRPr="00FE1EC4" w:rsidDel="000B6602" w:rsidRDefault="003E2792">
      <w:pPr>
        <w:rPr>
          <w:del w:id="5117" w:author="JORGE CONTRERAS ORTIZ" w:date="2021-09-05T21:01:00Z"/>
        </w:rPr>
        <w:pPrChange w:id="5118" w:author="JORGE CONTRERAS ORTIZ" w:date="2021-09-04T12:35:00Z">
          <w:pPr>
            <w:pStyle w:val="Descripcin"/>
            <w:jc w:val="center"/>
          </w:pPr>
        </w:pPrChange>
      </w:pPr>
    </w:p>
    <w:p w14:paraId="4A07C1EE" w14:textId="3FD94747" w:rsidR="0074559B" w:rsidRPr="00791D37" w:rsidRDefault="0074559B" w:rsidP="00791D37">
      <w:r w:rsidRPr="00791D37">
        <w:t xml:space="preserve">Ahora, en </w:t>
      </w:r>
      <w:r w:rsidRPr="00791D37">
        <w:rPr>
          <w:i/>
          <w:iCs/>
        </w:rPr>
        <w:t>Administrador de Dispositivos</w:t>
      </w:r>
      <w:r w:rsidRPr="00791D37">
        <w:t xml:space="preserve">, la interfaz </w:t>
      </w:r>
      <w:proofErr w:type="spellStart"/>
      <w:r w:rsidRPr="00791D37">
        <w:t>KiNOS</w:t>
      </w:r>
      <w:proofErr w:type="spellEnd"/>
      <w:r w:rsidRPr="00791D37">
        <w:t xml:space="preserve"> debería aparecer </w:t>
      </w:r>
      <w:ins w:id="5119" w:author="JORGE CONTRERAS ORTIZ" w:date="2021-09-08T22:18:00Z">
        <w:r w:rsidR="00E709FA">
          <w:t xml:space="preserve">nombrada </w:t>
        </w:r>
      </w:ins>
      <w:ins w:id="5120" w:author="JORGE CONTRERAS ORTIZ" w:date="2021-09-04T12:35:00Z">
        <w:r w:rsidR="003E2792">
          <w:t>como se muestra en la</w:t>
        </w:r>
      </w:ins>
      <w:ins w:id="5121" w:author="JORGE CONTRERAS ORTIZ" w:date="2021-09-07T20:22:00Z">
        <w:r w:rsidR="00A1173A">
          <w:t xml:space="preserve"> </w:t>
        </w:r>
        <w:r w:rsidR="00A1173A">
          <w:fldChar w:fldCharType="begin"/>
        </w:r>
        <w:r w:rsidR="00A1173A">
          <w:instrText xml:space="preserve"> REF _Ref81938711 \h </w:instrText>
        </w:r>
      </w:ins>
      <w:r w:rsidR="00A1173A">
        <w:fldChar w:fldCharType="separate"/>
      </w:r>
      <w:ins w:id="5122" w:author="JORGE CONTRERAS ORTIZ" w:date="2021-09-08T21:58:00Z">
        <w:r w:rsidR="007865AB" w:rsidRPr="00791D37">
          <w:t xml:space="preserve">Ilustración </w:t>
        </w:r>
        <w:r w:rsidR="007865AB">
          <w:rPr>
            <w:noProof/>
          </w:rPr>
          <w:t>39</w:t>
        </w:r>
      </w:ins>
      <w:ins w:id="5123" w:author="JORGE CONTRERAS ORTIZ" w:date="2021-09-07T20:22:00Z">
        <w:r w:rsidR="00A1173A">
          <w:fldChar w:fldCharType="end"/>
        </w:r>
      </w:ins>
      <w:ins w:id="5124" w:author="JORGE CONTRERAS ORTIZ" w:date="2021-09-04T12:35:00Z">
        <w:r w:rsidR="003E2792">
          <w:t>.</w:t>
        </w:r>
      </w:ins>
      <w:del w:id="5125" w:author="JORGE CONTRERAS ORTIZ" w:date="2021-09-04T12:35:00Z">
        <w:r w:rsidRPr="00791D37" w:rsidDel="003E2792">
          <w:delText>de la siguiente manera:</w:delText>
        </w:r>
      </w:del>
    </w:p>
    <w:p w14:paraId="26A7A0ED" w14:textId="77777777" w:rsidR="0074559B" w:rsidRPr="00791D37" w:rsidRDefault="0074559B" w:rsidP="00791D37"/>
    <w:p w14:paraId="07D5794B" w14:textId="77777777" w:rsidR="0074559B" w:rsidRPr="00791D37" w:rsidRDefault="0074559B" w:rsidP="006242EF">
      <w:pPr>
        <w:pStyle w:val="Descripcin"/>
        <w:jc w:val="center"/>
      </w:pPr>
      <w:r w:rsidRPr="00791D37">
        <w:rPr>
          <w:noProof/>
        </w:rPr>
        <w:drawing>
          <wp:inline distT="0" distB="0" distL="0" distR="0" wp14:anchorId="539CE571" wp14:editId="451AEFED">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57"/>
                    <a:stretch>
                      <a:fillRect/>
                    </a:stretch>
                  </pic:blipFill>
                  <pic:spPr>
                    <a:xfrm>
                      <a:off x="0" y="0"/>
                      <a:ext cx="5400040" cy="5294630"/>
                    </a:xfrm>
                    <a:prstGeom prst="rect">
                      <a:avLst/>
                    </a:prstGeom>
                  </pic:spPr>
                </pic:pic>
              </a:graphicData>
            </a:graphic>
          </wp:inline>
        </w:drawing>
      </w:r>
    </w:p>
    <w:p w14:paraId="239AF9E1" w14:textId="1FA45AA3" w:rsidR="0074559B" w:rsidRPr="00791D37" w:rsidRDefault="0074559B" w:rsidP="006242EF">
      <w:pPr>
        <w:pStyle w:val="Descripcin"/>
        <w:jc w:val="center"/>
      </w:pPr>
      <w:bookmarkStart w:id="5126" w:name="_Ref81938711"/>
      <w:bookmarkStart w:id="5127" w:name="_Toc81499612"/>
      <w:bookmarkStart w:id="5128" w:name="_Toc81499847"/>
      <w:bookmarkStart w:id="5129" w:name="_Toc82030982"/>
      <w:r w:rsidRPr="00791D37">
        <w:t xml:space="preserve">Ilustración </w:t>
      </w:r>
      <w:r w:rsidR="006675AD">
        <w:fldChar w:fldCharType="begin"/>
      </w:r>
      <w:r w:rsidR="006675AD">
        <w:instrText xml:space="preserve"> SEQ Ilustración \* ARABIC </w:instrText>
      </w:r>
      <w:r w:rsidR="006675AD">
        <w:fldChar w:fldCharType="separate"/>
      </w:r>
      <w:ins w:id="5130" w:author="JORGE CONTRERAS ORTIZ" w:date="2021-09-08T21:58:00Z">
        <w:r w:rsidR="007865AB">
          <w:rPr>
            <w:noProof/>
          </w:rPr>
          <w:t>39</w:t>
        </w:r>
      </w:ins>
      <w:del w:id="5131" w:author="JORGE CONTRERAS ORTIZ" w:date="2021-09-08T20:16:00Z">
        <w:r w:rsidR="00770F63" w:rsidDel="00782941">
          <w:rPr>
            <w:noProof/>
          </w:rPr>
          <w:delText>36</w:delText>
        </w:r>
      </w:del>
      <w:r w:rsidR="006675AD">
        <w:rPr>
          <w:noProof/>
        </w:rPr>
        <w:fldChar w:fldCharType="end"/>
      </w:r>
      <w:bookmarkEnd w:id="5126"/>
      <w:r w:rsidRPr="00791D37">
        <w:t xml:space="preserve"> Administrador de Dispositivos después de la instalación</w:t>
      </w:r>
      <w:bookmarkEnd w:id="5127"/>
      <w:bookmarkEnd w:id="5128"/>
      <w:bookmarkEnd w:id="5129"/>
    </w:p>
    <w:p w14:paraId="0B70F918" w14:textId="77777777" w:rsidR="0074559B" w:rsidRPr="00791D37" w:rsidRDefault="0074559B" w:rsidP="00791D37"/>
    <w:p w14:paraId="0810C4B8" w14:textId="6F00C913" w:rsidR="0074559B" w:rsidRPr="00791D37" w:rsidRDefault="0074559B" w:rsidP="00FE1EC4">
      <w:pPr>
        <w:pStyle w:val="Ttulo5"/>
      </w:pPr>
      <w:bookmarkStart w:id="5132" w:name="_Toc81499427"/>
      <w:bookmarkStart w:id="5133" w:name="_Toc82012174"/>
      <w:bookmarkStart w:id="5134" w:name="_Toc82025001"/>
      <w:bookmarkStart w:id="5135" w:name="_Toc82030846"/>
      <w:r w:rsidRPr="00791D37">
        <w:t>L</w:t>
      </w:r>
      <w:r w:rsidR="003E2792" w:rsidRPr="00791D37">
        <w:t>INUX</w:t>
      </w:r>
      <w:bookmarkEnd w:id="5132"/>
      <w:bookmarkEnd w:id="5133"/>
      <w:bookmarkEnd w:id="5134"/>
      <w:bookmarkEnd w:id="5135"/>
    </w:p>
    <w:p w14:paraId="065786C3" w14:textId="77777777" w:rsidR="0074559B" w:rsidRPr="00791D37" w:rsidRDefault="0074559B" w:rsidP="00791D37"/>
    <w:p w14:paraId="66D997FE" w14:textId="77777777" w:rsidR="0074559B" w:rsidRPr="00791D37" w:rsidRDefault="0074559B" w:rsidP="00791D37">
      <w:pPr>
        <w:pStyle w:val="Textoindependiente"/>
      </w:pPr>
      <w:r w:rsidRPr="00791D37">
        <w:t xml:space="preserve">No se necesita ninguna instalación de un driver en específico para sistemas basados en Linux con versiones de </w:t>
      </w:r>
      <w:proofErr w:type="spellStart"/>
      <w:r w:rsidRPr="00791D37">
        <w:t>Kernel</w:t>
      </w:r>
      <w:proofErr w:type="spellEnd"/>
      <w:r w:rsidRPr="00791D37">
        <w:t xml:space="preserve"> superiores a 2.6.</w:t>
      </w:r>
    </w:p>
    <w:p w14:paraId="44A8CB1B" w14:textId="67334305" w:rsidR="0074559B" w:rsidRDefault="0074559B" w:rsidP="00791D37">
      <w:pPr>
        <w:pStyle w:val="Textoindependiente"/>
        <w:rPr>
          <w:ins w:id="5136" w:author="JORGE CONTRERAS ORTIZ" w:date="2021-09-04T12:36:00Z"/>
          <w:b/>
          <w:bCs/>
          <w:i/>
          <w:iCs/>
        </w:rPr>
      </w:pPr>
      <w:r w:rsidRPr="003E2792">
        <w:rPr>
          <w:b/>
          <w:bCs/>
          <w:i/>
          <w:iCs/>
          <w:rPrChange w:id="5137" w:author="JORGE CONTRERAS ORTIZ" w:date="2021-09-04T12:35:00Z">
            <w:rPr>
              <w:b/>
              <w:bCs/>
            </w:rPr>
          </w:rPrChange>
        </w:rPr>
        <w:t xml:space="preserve">Nota: </w:t>
      </w:r>
      <w:r w:rsidRPr="003E2792">
        <w:rPr>
          <w:i/>
          <w:iCs/>
          <w:rPrChange w:id="5138" w:author="JORGE CONTRERAS ORTIZ" w:date="2021-09-04T12:35:00Z">
            <w:rPr/>
          </w:rPrChange>
        </w:rPr>
        <w:t xml:space="preserve">La interfaz USB CDC-ECM está deshabilitada por defecto. Puede habilitarse por línea de comandos. Para más información detallada, mirar la </w:t>
      </w:r>
      <w:r w:rsidRPr="003E2792">
        <w:rPr>
          <w:b/>
          <w:bCs/>
          <w:i/>
          <w:iCs/>
          <w:rPrChange w:id="5139" w:author="JORGE CONTRERAS ORTIZ" w:date="2021-09-04T12:35:00Z">
            <w:rPr>
              <w:b/>
              <w:bCs/>
            </w:rPr>
          </w:rPrChange>
        </w:rPr>
        <w:t>KSH Reference Guide.</w:t>
      </w:r>
    </w:p>
    <w:p w14:paraId="349F1140" w14:textId="55659672" w:rsidR="003E2792" w:rsidRDefault="003E2792" w:rsidP="00791D37">
      <w:pPr>
        <w:pStyle w:val="Textoindependiente"/>
        <w:rPr>
          <w:ins w:id="5140" w:author="JORGE CONTRERAS ORTIZ" w:date="2021-09-04T12:36:00Z"/>
          <w:b/>
          <w:bCs/>
          <w:i/>
          <w:iCs/>
        </w:rPr>
      </w:pPr>
    </w:p>
    <w:p w14:paraId="35497738" w14:textId="5E6F7715" w:rsidR="003E2792" w:rsidRDefault="003E2792" w:rsidP="00791D37">
      <w:pPr>
        <w:pStyle w:val="Textoindependiente"/>
        <w:rPr>
          <w:ins w:id="5141" w:author="JORGE CONTRERAS ORTIZ" w:date="2021-09-04T12:36:00Z"/>
          <w:b/>
          <w:bCs/>
          <w:i/>
          <w:iCs/>
        </w:rPr>
      </w:pPr>
    </w:p>
    <w:p w14:paraId="6EE76CBA" w14:textId="67D208F1" w:rsidR="003E2792" w:rsidRPr="003E2792" w:rsidDel="000B6602" w:rsidRDefault="003E2792" w:rsidP="00791D37">
      <w:pPr>
        <w:pStyle w:val="Textoindependiente"/>
        <w:rPr>
          <w:del w:id="5142" w:author="JORGE CONTRERAS ORTIZ" w:date="2021-09-05T21:01:00Z"/>
          <w:b/>
          <w:bCs/>
          <w:i/>
          <w:iCs/>
          <w:rPrChange w:id="5143" w:author="JORGE CONTRERAS ORTIZ" w:date="2021-09-04T12:35:00Z">
            <w:rPr>
              <w:del w:id="5144" w:author="JORGE CONTRERAS ORTIZ" w:date="2021-09-05T21:01:00Z"/>
              <w:b/>
              <w:bCs/>
            </w:rPr>
          </w:rPrChange>
        </w:rPr>
      </w:pPr>
    </w:p>
    <w:p w14:paraId="1A84B0DD" w14:textId="23EA0BA1" w:rsidR="0074559B" w:rsidDel="000B6602" w:rsidRDefault="0074559B" w:rsidP="00791D37">
      <w:pPr>
        <w:pStyle w:val="Textoindependiente"/>
        <w:rPr>
          <w:del w:id="5145" w:author="JORGE CONTRERAS ORTIZ" w:date="2021-09-04T12:36:00Z"/>
        </w:rPr>
      </w:pPr>
      <w:r w:rsidRPr="00791D37">
        <w:t>Para encontrar Puertos de Serie e interfaces Ethernet, conectar el Dongle a un USB del ordenador y después abrir una terminal e introducir</w:t>
      </w:r>
      <w:ins w:id="5146" w:author="JORGE CONTRERAS ORTIZ" w:date="2021-09-04T14:10:00Z">
        <w:r w:rsidR="00A7595B">
          <w:t xml:space="preserve"> el comando indicado a continuación en </w:t>
        </w:r>
        <w:r w:rsidR="00A7595B">
          <w:fldChar w:fldCharType="begin"/>
        </w:r>
        <w:r w:rsidR="00A7595B">
          <w:instrText xml:space="preserve"> REF _Ref81657048 \h </w:instrText>
        </w:r>
      </w:ins>
      <w:r w:rsidR="00A7595B">
        <w:fldChar w:fldCharType="separate"/>
      </w:r>
      <w:ins w:id="5147" w:author="JORGE CONTRERAS ORTIZ" w:date="2021-09-08T21:58:00Z">
        <w:r w:rsidR="007865AB" w:rsidRPr="00791D37">
          <w:t xml:space="preserve">Tabla </w:t>
        </w:r>
        <w:r w:rsidR="007865AB">
          <w:rPr>
            <w:noProof/>
          </w:rPr>
          <w:t>9</w:t>
        </w:r>
      </w:ins>
      <w:ins w:id="5148" w:author="JORGE CONTRERAS ORTIZ" w:date="2021-09-04T14:10:00Z">
        <w:r w:rsidR="00A7595B">
          <w:fldChar w:fldCharType="end"/>
        </w:r>
      </w:ins>
      <w:r w:rsidRPr="00791D37">
        <w:t>:</w:t>
      </w:r>
    </w:p>
    <w:p w14:paraId="7736C10F" w14:textId="77777777" w:rsidR="000B6602" w:rsidRPr="00791D37" w:rsidRDefault="000B6602" w:rsidP="00791D37">
      <w:pPr>
        <w:pStyle w:val="Textoindependiente"/>
        <w:rPr>
          <w:ins w:id="5149" w:author="JORGE CONTRERAS ORTIZ" w:date="2021-09-05T21:01:00Z"/>
        </w:rPr>
      </w:pPr>
    </w:p>
    <w:p w14:paraId="6F81D0E5" w14:textId="1E1D5ADB" w:rsidR="0074559B" w:rsidRPr="00791D37" w:rsidDel="003E2792" w:rsidRDefault="0074559B" w:rsidP="00791D37">
      <w:pPr>
        <w:pStyle w:val="Textoindependiente"/>
        <w:rPr>
          <w:del w:id="5150" w:author="JORGE CONTRERAS ORTIZ" w:date="2021-09-04T12:36:00Z"/>
        </w:rPr>
      </w:pPr>
    </w:p>
    <w:p w14:paraId="6237CD63" w14:textId="77777777" w:rsidR="0074559B" w:rsidRPr="00791D37" w:rsidRDefault="0074559B" w:rsidP="00791D3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0255A2" w14:textId="77777777" w:rsidTr="008F166F">
        <w:tc>
          <w:tcPr>
            <w:tcW w:w="8494" w:type="dxa"/>
          </w:tcPr>
          <w:p w14:paraId="11CF33E5" w14:textId="77777777" w:rsidR="0074559B" w:rsidRPr="00791D37" w:rsidRDefault="0074559B" w:rsidP="00791D37"/>
          <w:p w14:paraId="5506A55E" w14:textId="3F430D63" w:rsidR="0074559B" w:rsidDel="003E2792" w:rsidRDefault="0074559B" w:rsidP="003E2792">
            <w:pPr>
              <w:rPr>
                <w:del w:id="5151" w:author="JORGE CONTRERAS ORTIZ" w:date="2021-09-04T12:36:00Z"/>
              </w:rPr>
            </w:pPr>
            <w:r w:rsidRPr="00791D37">
              <w:t xml:space="preserve">~$ </w:t>
            </w:r>
            <w:proofErr w:type="spellStart"/>
            <w:r w:rsidRPr="00791D37">
              <w:t>dmesg</w:t>
            </w:r>
            <w:proofErr w:type="spellEnd"/>
            <w:r w:rsidRPr="00791D37">
              <w:t xml:space="preserve"> | </w:t>
            </w:r>
            <w:proofErr w:type="spellStart"/>
            <w:r w:rsidRPr="00791D37">
              <w:t>tail</w:t>
            </w:r>
            <w:proofErr w:type="spellEnd"/>
          </w:p>
          <w:p w14:paraId="0A656583" w14:textId="77777777" w:rsidR="003E2792" w:rsidRPr="00791D37" w:rsidRDefault="003E2792" w:rsidP="00FE1EC4">
            <w:pPr>
              <w:rPr>
                <w:ins w:id="5152" w:author="JORGE CONTRERAS ORTIZ" w:date="2021-09-04T12:36:00Z"/>
              </w:rPr>
            </w:pPr>
          </w:p>
          <w:p w14:paraId="7B02E46E" w14:textId="77777777" w:rsidR="0074559B" w:rsidRPr="00791D37" w:rsidRDefault="0074559B" w:rsidP="00FE1EC4">
            <w:pPr>
              <w:rPr>
                <w:lang w:val="en-US"/>
              </w:rPr>
            </w:pPr>
          </w:p>
        </w:tc>
      </w:tr>
    </w:tbl>
    <w:p w14:paraId="299C037E" w14:textId="77777777" w:rsidR="0074559B" w:rsidRPr="00791D37" w:rsidRDefault="0074559B">
      <w:pPr>
        <w:pStyle w:val="TDC3"/>
        <w:rPr>
          <w:rFonts w:eastAsiaTheme="minorHAnsi"/>
        </w:rPr>
      </w:pPr>
    </w:p>
    <w:p w14:paraId="613EB1DE" w14:textId="0D4405F1" w:rsidR="0074559B" w:rsidRPr="00791D37" w:rsidRDefault="0074559B" w:rsidP="006242EF">
      <w:pPr>
        <w:pStyle w:val="Descripcin"/>
        <w:jc w:val="center"/>
      </w:pPr>
      <w:bookmarkStart w:id="5153" w:name="_Ref81657048"/>
      <w:bookmarkStart w:id="5154" w:name="_Toc81499569"/>
      <w:bookmarkStart w:id="5155" w:name="_Ref81657043"/>
      <w:bookmarkStart w:id="5156" w:name="_Toc82031029"/>
      <w:r w:rsidRPr="00791D37">
        <w:t xml:space="preserve">Tabla </w:t>
      </w:r>
      <w:ins w:id="5157" w:author="JORGE CONTRERAS ORTIZ" w:date="2021-09-05T23:24:00Z">
        <w:r w:rsidR="004C5F01">
          <w:fldChar w:fldCharType="begin"/>
        </w:r>
        <w:r w:rsidR="004C5F01">
          <w:instrText xml:space="preserve"> SEQ Tabla \* ARABIC </w:instrText>
        </w:r>
      </w:ins>
      <w:r w:rsidR="004C5F01">
        <w:fldChar w:fldCharType="separate"/>
      </w:r>
      <w:ins w:id="5158" w:author="JORGE CONTRERAS ORTIZ" w:date="2021-09-08T21:58:00Z">
        <w:r w:rsidR="007865AB">
          <w:rPr>
            <w:noProof/>
          </w:rPr>
          <w:t>9</w:t>
        </w:r>
      </w:ins>
      <w:ins w:id="5159" w:author="JORGE CONTRERAS ORTIZ" w:date="2021-09-05T23:24:00Z">
        <w:r w:rsidR="004C5F01">
          <w:fldChar w:fldCharType="end"/>
        </w:r>
      </w:ins>
      <w:del w:id="5160"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9</w:delText>
        </w:r>
        <w:r w:rsidR="004A7EC7" w:rsidDel="004C5F01">
          <w:rPr>
            <w:noProof/>
          </w:rPr>
          <w:fldChar w:fldCharType="end"/>
        </w:r>
      </w:del>
      <w:bookmarkEnd w:id="5153"/>
      <w:r w:rsidRPr="00791D37">
        <w:t xml:space="preserve"> Comando para listar Puertos Serie en Sistemas Linux</w:t>
      </w:r>
      <w:bookmarkEnd w:id="5154"/>
      <w:bookmarkEnd w:id="5155"/>
      <w:bookmarkEnd w:id="5156"/>
    </w:p>
    <w:p w14:paraId="3D3A7B39" w14:textId="77777777" w:rsidR="0074559B" w:rsidRPr="00791D37" w:rsidRDefault="0074559B" w:rsidP="00791D37"/>
    <w:p w14:paraId="079610ED" w14:textId="77777777" w:rsidR="0074559B" w:rsidRPr="00791D37" w:rsidRDefault="0074559B" w:rsidP="00FE1EC4">
      <w:pPr>
        <w:pStyle w:val="Ttulo5"/>
      </w:pPr>
      <w:bookmarkStart w:id="5161" w:name="_Toc81499428"/>
      <w:bookmarkStart w:id="5162" w:name="_Toc82012175"/>
      <w:bookmarkStart w:id="5163" w:name="_Toc82025002"/>
      <w:bookmarkStart w:id="5164" w:name="_Toc82030847"/>
      <w:r w:rsidRPr="00791D37">
        <w:t>MAC OS</w:t>
      </w:r>
      <w:bookmarkEnd w:id="5161"/>
      <w:bookmarkEnd w:id="5162"/>
      <w:bookmarkEnd w:id="5163"/>
      <w:bookmarkEnd w:id="5164"/>
    </w:p>
    <w:p w14:paraId="2314180F" w14:textId="77777777" w:rsidR="0074559B" w:rsidRPr="00791D37" w:rsidRDefault="0074559B" w:rsidP="00791D37"/>
    <w:p w14:paraId="54EBC79F" w14:textId="77777777" w:rsidR="0074559B" w:rsidRPr="00791D37" w:rsidRDefault="0074559B" w:rsidP="00791D37">
      <w:r w:rsidRPr="00791D37">
        <w:t>No se necesita ninguna instalación de un driver en específico para sistemas Mac OS X desde la versión 10.4 (Tiger).</w:t>
      </w:r>
    </w:p>
    <w:p w14:paraId="7456063C" w14:textId="77777777" w:rsidR="0074559B" w:rsidRPr="003E2792" w:rsidRDefault="0074559B" w:rsidP="00791D37">
      <w:pPr>
        <w:rPr>
          <w:b/>
          <w:bCs/>
          <w:i/>
          <w:iCs/>
          <w:rPrChange w:id="5165" w:author="JORGE CONTRERAS ORTIZ" w:date="2021-09-04T12:36:00Z">
            <w:rPr>
              <w:b/>
              <w:bCs/>
            </w:rPr>
          </w:rPrChange>
        </w:rPr>
      </w:pPr>
      <w:r w:rsidRPr="003E2792">
        <w:rPr>
          <w:b/>
          <w:bCs/>
          <w:i/>
          <w:iCs/>
          <w:rPrChange w:id="5166" w:author="JORGE CONTRERAS ORTIZ" w:date="2021-09-04T12:36:00Z">
            <w:rPr>
              <w:b/>
              <w:bCs/>
            </w:rPr>
          </w:rPrChange>
        </w:rPr>
        <w:t xml:space="preserve">Nota: </w:t>
      </w:r>
      <w:r w:rsidRPr="003E2792">
        <w:rPr>
          <w:i/>
          <w:iCs/>
          <w:rPrChange w:id="5167" w:author="JORGE CONTRERAS ORTIZ" w:date="2021-09-04T12:36:00Z">
            <w:rPr/>
          </w:rPrChange>
        </w:rPr>
        <w:t xml:space="preserve">La interfaz USB CDC-ECM está deshabilitada por defecto. Puede habilitarse por línea de comandos. Para más información detallada, mirar la </w:t>
      </w:r>
      <w:r w:rsidRPr="003E2792">
        <w:rPr>
          <w:b/>
          <w:bCs/>
          <w:i/>
          <w:iCs/>
          <w:rPrChange w:id="5168" w:author="JORGE CONTRERAS ORTIZ" w:date="2021-09-04T12:36:00Z">
            <w:rPr>
              <w:b/>
              <w:bCs/>
            </w:rPr>
          </w:rPrChange>
        </w:rPr>
        <w:t>KSH Reference Guide.</w:t>
      </w:r>
    </w:p>
    <w:p w14:paraId="233A2615" w14:textId="04A6E472" w:rsidR="0074559B" w:rsidRPr="00791D37" w:rsidRDefault="0074559B" w:rsidP="00791D37">
      <w:r w:rsidRPr="00791D37">
        <w:t>Para encontrar Puertos de Serie e interfaces Ethernet, conectar el Dongle a un USB del ordenador y después abrir una terminal e introducir</w:t>
      </w:r>
      <w:ins w:id="5169" w:author="JORGE CONTRERAS ORTIZ" w:date="2021-09-04T14:10:00Z">
        <w:r w:rsidR="00A7595B">
          <w:t xml:space="preserve"> el comando mostrado</w:t>
        </w:r>
      </w:ins>
      <w:ins w:id="5170" w:author="JORGE CONTRERAS ORTIZ" w:date="2021-09-04T14:11:00Z">
        <w:r w:rsidR="00A7595B">
          <w:t xml:space="preserve"> a continuación en </w:t>
        </w:r>
      </w:ins>
      <w:ins w:id="5171" w:author="JORGE CONTRERAS ORTIZ" w:date="2021-09-04T14:10:00Z">
        <w:r w:rsidR="00A7595B">
          <w:fldChar w:fldCharType="begin"/>
        </w:r>
        <w:r w:rsidR="00A7595B">
          <w:instrText xml:space="preserve"> REF _Ref81657064 \h </w:instrText>
        </w:r>
      </w:ins>
      <w:r w:rsidR="00A7595B">
        <w:fldChar w:fldCharType="separate"/>
      </w:r>
      <w:ins w:id="5172" w:author="JORGE CONTRERAS ORTIZ" w:date="2021-09-08T21:58:00Z">
        <w:r w:rsidR="007865AB" w:rsidRPr="00791D37">
          <w:t xml:space="preserve">Tabla </w:t>
        </w:r>
        <w:r w:rsidR="007865AB">
          <w:rPr>
            <w:noProof/>
          </w:rPr>
          <w:t>10</w:t>
        </w:r>
      </w:ins>
      <w:ins w:id="5173" w:author="JORGE CONTRERAS ORTIZ" w:date="2021-09-04T14:10:00Z">
        <w:r w:rsidR="00A7595B">
          <w:fldChar w:fldCharType="end"/>
        </w:r>
      </w:ins>
      <w:r w:rsidRPr="00791D37">
        <w:t>:</w:t>
      </w:r>
    </w:p>
    <w:p w14:paraId="08D3B7E4" w14:textId="77777777" w:rsidR="0074559B" w:rsidRPr="00791D37" w:rsidRDefault="0074559B"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42F80B65" w14:textId="77777777" w:rsidTr="008F166F">
        <w:tc>
          <w:tcPr>
            <w:tcW w:w="8494" w:type="dxa"/>
          </w:tcPr>
          <w:p w14:paraId="3D426B83" w14:textId="77777777" w:rsidR="0074559B" w:rsidRPr="00791D37" w:rsidRDefault="0074559B" w:rsidP="00791D37"/>
          <w:p w14:paraId="38235795" w14:textId="77777777" w:rsidR="0074559B" w:rsidRPr="00791D37" w:rsidRDefault="0074559B" w:rsidP="00791D37">
            <w:r w:rsidRPr="00791D37">
              <w:t xml:space="preserve">~$ </w:t>
            </w:r>
            <w:proofErr w:type="spellStart"/>
            <w:r w:rsidRPr="00791D37">
              <w:t>networksetup</w:t>
            </w:r>
            <w:proofErr w:type="spellEnd"/>
            <w:r w:rsidRPr="00791D37">
              <w:t xml:space="preserve"> –</w:t>
            </w:r>
            <w:proofErr w:type="spellStart"/>
            <w:r w:rsidRPr="00791D37">
              <w:t>listallhardwareports</w:t>
            </w:r>
            <w:proofErr w:type="spellEnd"/>
          </w:p>
          <w:p w14:paraId="3EE3C48C" w14:textId="77777777" w:rsidR="0074559B" w:rsidRPr="00791D37" w:rsidRDefault="0074559B" w:rsidP="00791D37">
            <w:pPr>
              <w:rPr>
                <w:lang w:val="en-US"/>
              </w:rPr>
            </w:pPr>
          </w:p>
        </w:tc>
      </w:tr>
    </w:tbl>
    <w:p w14:paraId="40DA080B" w14:textId="77777777" w:rsidR="0074559B" w:rsidRPr="00791D37" w:rsidRDefault="0074559B">
      <w:pPr>
        <w:pStyle w:val="TDC3"/>
        <w:rPr>
          <w:rFonts w:eastAsiaTheme="minorHAnsi"/>
        </w:rPr>
      </w:pPr>
    </w:p>
    <w:p w14:paraId="07736C7C" w14:textId="0E1FAD44" w:rsidR="0074559B" w:rsidRPr="00791D37" w:rsidRDefault="0074559B" w:rsidP="006242EF">
      <w:pPr>
        <w:pStyle w:val="Descripcin"/>
        <w:jc w:val="center"/>
      </w:pPr>
      <w:bookmarkStart w:id="5174" w:name="_Ref81657064"/>
      <w:bookmarkStart w:id="5175" w:name="_Toc81499570"/>
      <w:bookmarkStart w:id="5176" w:name="_Toc82031030"/>
      <w:r w:rsidRPr="00791D37">
        <w:t xml:space="preserve">Tabla </w:t>
      </w:r>
      <w:ins w:id="5177" w:author="JORGE CONTRERAS ORTIZ" w:date="2021-09-05T23:24:00Z">
        <w:r w:rsidR="004C5F01">
          <w:fldChar w:fldCharType="begin"/>
        </w:r>
        <w:r w:rsidR="004C5F01">
          <w:instrText xml:space="preserve"> SEQ Tabla \* ARABIC </w:instrText>
        </w:r>
      </w:ins>
      <w:r w:rsidR="004C5F01">
        <w:fldChar w:fldCharType="separate"/>
      </w:r>
      <w:ins w:id="5178" w:author="JORGE CONTRERAS ORTIZ" w:date="2021-09-08T21:58:00Z">
        <w:r w:rsidR="007865AB">
          <w:rPr>
            <w:noProof/>
          </w:rPr>
          <w:t>10</w:t>
        </w:r>
      </w:ins>
      <w:ins w:id="5179" w:author="JORGE CONTRERAS ORTIZ" w:date="2021-09-05T23:24:00Z">
        <w:r w:rsidR="004C5F01">
          <w:fldChar w:fldCharType="end"/>
        </w:r>
      </w:ins>
      <w:del w:id="5180"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10</w:delText>
        </w:r>
        <w:r w:rsidR="004A7EC7" w:rsidDel="004C5F01">
          <w:rPr>
            <w:noProof/>
          </w:rPr>
          <w:fldChar w:fldCharType="end"/>
        </w:r>
      </w:del>
      <w:bookmarkEnd w:id="5174"/>
      <w:r w:rsidRPr="00791D37">
        <w:t xml:space="preserve"> Comando para listar Puertos Serie en Sistemas en MAC OS</w:t>
      </w:r>
      <w:bookmarkEnd w:id="5175"/>
      <w:bookmarkEnd w:id="5176"/>
    </w:p>
    <w:p w14:paraId="72158665" w14:textId="6EF3FE32" w:rsidR="0074559B" w:rsidRPr="00791D37" w:rsidDel="003E2792" w:rsidRDefault="0074559B" w:rsidP="00791D37">
      <w:pPr>
        <w:rPr>
          <w:del w:id="5181" w:author="JORGE CONTRERAS ORTIZ" w:date="2021-09-04T12:36:00Z"/>
        </w:rPr>
      </w:pPr>
    </w:p>
    <w:p w14:paraId="288D9CE0" w14:textId="02520187" w:rsidR="0074559B" w:rsidRPr="00791D37" w:rsidDel="003E2792" w:rsidRDefault="0074559B" w:rsidP="00791D37">
      <w:pPr>
        <w:rPr>
          <w:del w:id="5182" w:author="JORGE CONTRERAS ORTIZ" w:date="2021-09-04T12:36:00Z"/>
        </w:rPr>
      </w:pPr>
    </w:p>
    <w:p w14:paraId="60B4FCA1" w14:textId="1F114048" w:rsidR="0074559B" w:rsidRPr="00791D37" w:rsidDel="003E2792" w:rsidRDefault="0074559B" w:rsidP="00791D37">
      <w:pPr>
        <w:rPr>
          <w:del w:id="5183" w:author="JORGE CONTRERAS ORTIZ" w:date="2021-09-04T12:36:00Z"/>
        </w:rPr>
      </w:pPr>
    </w:p>
    <w:p w14:paraId="6485C371" w14:textId="73DBD263" w:rsidR="0074559B" w:rsidRPr="00791D37" w:rsidDel="003E2792" w:rsidRDefault="0074559B" w:rsidP="00791D37">
      <w:pPr>
        <w:rPr>
          <w:del w:id="5184" w:author="JORGE CONTRERAS ORTIZ" w:date="2021-09-04T12:36:00Z"/>
        </w:rPr>
      </w:pPr>
    </w:p>
    <w:p w14:paraId="4950D3B8" w14:textId="77777777" w:rsidR="0074559B" w:rsidRPr="00791D37" w:rsidRDefault="0074559B" w:rsidP="00791D37"/>
    <w:p w14:paraId="3ED1B71E" w14:textId="58B1BD81" w:rsidR="0074559B" w:rsidRPr="00791D37" w:rsidRDefault="00353559" w:rsidP="00FE1EC4">
      <w:pPr>
        <w:pStyle w:val="Ttulo4"/>
      </w:pPr>
      <w:bookmarkStart w:id="5185" w:name="_Toc81499429"/>
      <w:bookmarkStart w:id="5186" w:name="_Toc82012176"/>
      <w:bookmarkStart w:id="5187" w:name="_Toc82025003"/>
      <w:bookmarkStart w:id="5188" w:name="_Toc82030848"/>
      <w:r w:rsidRPr="00791D37">
        <w:t>CONFIGURACIÓN DE TERMINAL COM</w:t>
      </w:r>
      <w:bookmarkEnd w:id="5185"/>
      <w:bookmarkEnd w:id="5186"/>
      <w:bookmarkEnd w:id="5187"/>
      <w:bookmarkEnd w:id="5188"/>
    </w:p>
    <w:p w14:paraId="0E6ADF6E" w14:textId="77777777" w:rsidR="0074559B" w:rsidRPr="00791D37" w:rsidRDefault="0074559B" w:rsidP="00791D37"/>
    <w:p w14:paraId="350A3728" w14:textId="554AC7D4" w:rsidR="0074559B" w:rsidRPr="00791D37" w:rsidRDefault="003E2792" w:rsidP="00FE1EC4">
      <w:pPr>
        <w:pStyle w:val="Ttulo5"/>
      </w:pPr>
      <w:bookmarkStart w:id="5189" w:name="_Toc81499430"/>
      <w:bookmarkStart w:id="5190" w:name="_Toc82012177"/>
      <w:bookmarkStart w:id="5191" w:name="_Toc82025004"/>
      <w:bookmarkStart w:id="5192" w:name="_Toc82030849"/>
      <w:r w:rsidRPr="00791D37">
        <w:t>WINDOWS</w:t>
      </w:r>
      <w:bookmarkEnd w:id="5189"/>
      <w:bookmarkEnd w:id="5190"/>
      <w:bookmarkEnd w:id="5191"/>
      <w:bookmarkEnd w:id="5192"/>
    </w:p>
    <w:p w14:paraId="63F2DC36" w14:textId="77777777" w:rsidR="0074559B" w:rsidRPr="00791D37" w:rsidRDefault="0074559B" w:rsidP="00791D37"/>
    <w:p w14:paraId="76F6E5EC" w14:textId="27FC9DCE" w:rsidR="0074559B" w:rsidRPr="00791D37" w:rsidRDefault="00A27A33" w:rsidP="00791D37">
      <w:ins w:id="5193" w:author="JORGE CONTRERAS ORTIZ" w:date="2021-09-08T10:45:00Z">
        <w:r>
          <w:t>Una vez instalado los drivers, podrá</w:t>
        </w:r>
      </w:ins>
      <w:ins w:id="5194" w:author="JORGE CONTRERAS ORTIZ" w:date="2021-09-08T10:46:00Z">
        <w:r>
          <w:t xml:space="preserve"> accederse tanto a módulos KTDG102 como KTWM102 desde una terminal Serie. </w:t>
        </w:r>
      </w:ins>
      <w:del w:id="5195" w:author="JORGE CONTRERAS ORTIZ" w:date="2021-09-08T10:46:00Z">
        <w:r w:rsidR="0074559B" w:rsidRPr="00791D37" w:rsidDel="00A27A33">
          <w:delText>H</w:delText>
        </w:r>
      </w:del>
      <w:ins w:id="5196" w:author="JORGE CONTRERAS ORTIZ" w:date="2021-09-08T10:46:00Z">
        <w:r>
          <w:t>Actualmente h</w:t>
        </w:r>
      </w:ins>
      <w:r w:rsidR="0074559B" w:rsidRPr="00791D37">
        <w:t xml:space="preserve">ay gran variedad de terminales serie COM disponibles para sistemas Windows. En esta guía se usa una genérica llamada “Termite”, pero </w:t>
      </w:r>
      <w:del w:id="5197" w:author="JORGE CONTRERAS ORTIZ" w:date="2021-09-08T10:47:00Z">
        <w:r w:rsidR="0074559B" w:rsidRPr="00791D37" w:rsidDel="00A27A33">
          <w:delText>valdría cualquier otra terminal</w:delText>
        </w:r>
      </w:del>
      <w:ins w:id="5198" w:author="JORGE CONTRERAS ORTIZ" w:date="2021-09-08T10:47:00Z">
        <w:r>
          <w:t>es posible utilizar cualquier otr</w:t>
        </w:r>
      </w:ins>
      <w:ins w:id="5199" w:author="JORGE CONTRERAS ORTIZ" w:date="2021-09-08T10:48:00Z">
        <w:r w:rsidR="00232CA1">
          <w:t>a</w:t>
        </w:r>
      </w:ins>
      <w:ins w:id="5200" w:author="JORGE CONTRERAS ORTIZ" w:date="2021-09-08T10:47:00Z">
        <w:r>
          <w:t xml:space="preserve"> terminal configurándose de igual manera</w:t>
        </w:r>
      </w:ins>
      <w:r w:rsidR="0074559B" w:rsidRPr="00791D37">
        <w:t xml:space="preserve">. </w:t>
      </w:r>
    </w:p>
    <w:p w14:paraId="78DF748F" w14:textId="5AB906A2" w:rsidR="0074559B" w:rsidRPr="00791D37" w:rsidDel="00A27A33" w:rsidRDefault="0074559B" w:rsidP="00791D37">
      <w:pPr>
        <w:rPr>
          <w:del w:id="5201" w:author="JORGE CONTRERAS ORTIZ" w:date="2021-09-08T10:45:00Z"/>
        </w:rPr>
      </w:pPr>
      <w:r w:rsidRPr="00791D37">
        <w:t>Abrir la terminal serie y configurar con las siguientes configuraciones para comunicaciones serie con dispositivos de Kiral</w:t>
      </w:r>
      <w:ins w:id="5202" w:author="JORGE CONTRERAS ORTIZ" w:date="2021-09-08T10:45:00Z">
        <w:r w:rsidR="00A27A33">
          <w:t xml:space="preserve">e: </w:t>
        </w:r>
      </w:ins>
      <w:del w:id="5203" w:author="JORGE CONTRERAS ORTIZ" w:date="2021-09-08T10:45:00Z">
        <w:r w:rsidRPr="00791D37" w:rsidDel="00A27A33">
          <w:delText>e:</w:delText>
        </w:r>
      </w:del>
    </w:p>
    <w:p w14:paraId="2F878C75" w14:textId="590BA833" w:rsidR="0074559B" w:rsidRPr="00A27A33" w:rsidRDefault="0074559B" w:rsidP="00791D37">
      <w:pPr>
        <w:rPr>
          <w:lang w:val="en-US"/>
          <w:rPrChange w:id="5204" w:author="JORGE CONTRERAS ORTIZ" w:date="2021-09-08T10:45:00Z">
            <w:rPr/>
          </w:rPrChange>
        </w:rPr>
      </w:pPr>
      <w:del w:id="5205" w:author="JORGE CONTRERAS ORTIZ" w:date="2021-09-08T10:45:00Z">
        <w:r w:rsidRPr="007865AB" w:rsidDel="00A27A33">
          <w:rPr>
            <w:lang w:val="en-US"/>
            <w:rPrChange w:id="5206" w:author="JORGE CONTRERAS ORTIZ" w:date="2021-09-08T21:59:00Z">
              <w:rPr/>
            </w:rPrChange>
          </w:rPr>
          <w:delText>Configuración Estándar para puerto serie USB:</w:delText>
        </w:r>
      </w:del>
      <w:r w:rsidRPr="007865AB">
        <w:rPr>
          <w:lang w:val="en-US"/>
          <w:rPrChange w:id="5207" w:author="JORGE CONTRERAS ORTIZ" w:date="2021-09-08T21:59:00Z">
            <w:rPr/>
          </w:rPrChange>
        </w:rPr>
        <w:t xml:space="preserve"> </w:t>
      </w:r>
      <w:del w:id="5208" w:author="JORGE CONTRERAS ORTIZ" w:date="2021-09-08T10:44:00Z">
        <w:r w:rsidRPr="00A27A33" w:rsidDel="00A27A33">
          <w:rPr>
            <w:lang w:val="en-US"/>
            <w:rPrChange w:id="5209" w:author="JORGE CONTRERAS ORTIZ" w:date="2021-09-08T10:45:00Z">
              <w:rPr/>
            </w:rPrChange>
          </w:rPr>
          <w:delText xml:space="preserve">9600 </w:delText>
        </w:r>
      </w:del>
      <w:ins w:id="5210" w:author="JORGE CONTRERAS ORTIZ" w:date="2021-09-08T10:44:00Z">
        <w:r w:rsidR="00A27A33" w:rsidRPr="00A27A33">
          <w:rPr>
            <w:lang w:val="en-US"/>
            <w:rPrChange w:id="5211" w:author="JORGE CONTRERAS ORTIZ" w:date="2021-09-08T10:45:00Z">
              <w:rPr/>
            </w:rPrChange>
          </w:rPr>
          <w:t>1152</w:t>
        </w:r>
      </w:ins>
      <w:ins w:id="5212" w:author="JORGE CONTRERAS ORTIZ" w:date="2021-09-08T10:45:00Z">
        <w:r w:rsidR="00A27A33" w:rsidRPr="00A27A33">
          <w:rPr>
            <w:lang w:val="en-US"/>
            <w:rPrChange w:id="5213" w:author="JORGE CONTRERAS ORTIZ" w:date="2021-09-08T10:45:00Z">
              <w:rPr/>
            </w:rPrChange>
          </w:rPr>
          <w:t>00</w:t>
        </w:r>
      </w:ins>
      <w:ins w:id="5214" w:author="JORGE CONTRERAS ORTIZ" w:date="2021-09-08T10:44:00Z">
        <w:r w:rsidR="00A27A33" w:rsidRPr="00A27A33">
          <w:rPr>
            <w:lang w:val="en-US"/>
            <w:rPrChange w:id="5215" w:author="JORGE CONTRERAS ORTIZ" w:date="2021-09-08T10:45:00Z">
              <w:rPr/>
            </w:rPrChange>
          </w:rPr>
          <w:t xml:space="preserve"> </w:t>
        </w:r>
      </w:ins>
      <w:r w:rsidRPr="00A27A33">
        <w:rPr>
          <w:lang w:val="en-US"/>
          <w:rPrChange w:id="5216" w:author="JORGE CONTRERAS ORTIZ" w:date="2021-09-08T10:45:00Z">
            <w:rPr/>
          </w:rPrChange>
        </w:rPr>
        <w:t>bauds, 8 bits, 1stop bit, no parity.</w:t>
      </w:r>
    </w:p>
    <w:p w14:paraId="7E243DBD" w14:textId="77777777" w:rsidR="0074559B" w:rsidRPr="003E2792" w:rsidRDefault="0074559B" w:rsidP="00791D37">
      <w:pPr>
        <w:rPr>
          <w:i/>
          <w:iCs/>
          <w:rPrChange w:id="5217" w:author="JORGE CONTRERAS ORTIZ" w:date="2021-09-04T12:37:00Z">
            <w:rPr/>
          </w:rPrChange>
        </w:rPr>
      </w:pPr>
      <w:r w:rsidRPr="003E2792">
        <w:rPr>
          <w:b/>
          <w:bCs/>
          <w:i/>
          <w:iCs/>
          <w:rPrChange w:id="5218" w:author="JORGE CONTRERAS ORTIZ" w:date="2021-09-04T12:37:00Z">
            <w:rPr>
              <w:b/>
              <w:bCs/>
            </w:rPr>
          </w:rPrChange>
        </w:rPr>
        <w:t xml:space="preserve">Nota: </w:t>
      </w:r>
      <w:r w:rsidRPr="003E2792">
        <w:rPr>
          <w:i/>
          <w:iCs/>
          <w:rPrChange w:id="5219" w:author="JORGE CONTRERAS ORTIZ" w:date="2021-09-04T12:37:00Z">
            <w:rPr/>
          </w:rPrChange>
        </w:rPr>
        <w:t xml:space="preserve">La terminal USB serie, debe configurarse para añadir un carácter “CR” cuando se pulsa la tecla </w:t>
      </w:r>
      <w:proofErr w:type="spellStart"/>
      <w:r w:rsidRPr="003E2792">
        <w:rPr>
          <w:i/>
          <w:iCs/>
          <w:rPrChange w:id="5220" w:author="JORGE CONTRERAS ORTIZ" w:date="2021-09-04T12:37:00Z">
            <w:rPr/>
          </w:rPrChange>
        </w:rPr>
        <w:t>Enter</w:t>
      </w:r>
      <w:proofErr w:type="spellEnd"/>
      <w:r w:rsidRPr="003E2792">
        <w:rPr>
          <w:i/>
          <w:iCs/>
          <w:rPrChange w:id="5221" w:author="JORGE CONTRERAS ORTIZ" w:date="2021-09-04T12:37:00Z">
            <w:rPr/>
          </w:rPrChange>
        </w:rPr>
        <w:t>.</w:t>
      </w:r>
    </w:p>
    <w:p w14:paraId="4F6188AD" w14:textId="2F8EE807" w:rsidR="0074559B" w:rsidRDefault="0074559B" w:rsidP="00791D37">
      <w:pPr>
        <w:rPr>
          <w:ins w:id="5222" w:author="JORGE CONTRERAS ORTIZ" w:date="2021-09-05T22:38:00Z"/>
        </w:rPr>
      </w:pPr>
      <w:r w:rsidRPr="00791D37">
        <w:lastRenderedPageBreak/>
        <w:t xml:space="preserve">Una vez configurado, seleccionar el puerto serie que aparece en el </w:t>
      </w:r>
      <w:r w:rsidRPr="00791D37">
        <w:rPr>
          <w:i/>
          <w:iCs/>
        </w:rPr>
        <w:t>Administrador de dispositivos</w:t>
      </w:r>
      <w:r w:rsidRPr="00791D37">
        <w:t xml:space="preserve"> para el </w:t>
      </w:r>
      <w:proofErr w:type="spellStart"/>
      <w:r w:rsidRPr="00791D37">
        <w:t>KiNOS</w:t>
      </w:r>
      <w:proofErr w:type="spellEnd"/>
      <w:r w:rsidRPr="00791D37">
        <w:t xml:space="preserve"> Virtual COM. Después, para testear si la interfaz de USB de Kirale está activa y corriendo, presionar “</w:t>
      </w:r>
      <w:proofErr w:type="spellStart"/>
      <w:r w:rsidRPr="00791D37">
        <w:t>Enter</w:t>
      </w:r>
      <w:proofErr w:type="spellEnd"/>
      <w:r w:rsidRPr="00791D37">
        <w:t xml:space="preserve">” y deberá devolverse el indicador de </w:t>
      </w:r>
      <w:proofErr w:type="spellStart"/>
      <w:r w:rsidRPr="00791D37">
        <w:t>KiNOS</w:t>
      </w:r>
      <w:proofErr w:type="spellEnd"/>
      <w:ins w:id="5223" w:author="JORGE CONTRERAS ORTIZ" w:date="2021-09-07T20:23:00Z">
        <w:r w:rsidR="00A1173A">
          <w:t xml:space="preserve">, tal y como se muestra en </w:t>
        </w:r>
        <w:r w:rsidR="00A1173A">
          <w:fldChar w:fldCharType="begin"/>
        </w:r>
        <w:r w:rsidR="00A1173A">
          <w:instrText xml:space="preserve"> REF _Ref81938714 \h </w:instrText>
        </w:r>
      </w:ins>
      <w:r w:rsidR="00A1173A">
        <w:fldChar w:fldCharType="separate"/>
      </w:r>
      <w:ins w:id="5224" w:author="JORGE CONTRERAS ORTIZ" w:date="2021-09-08T21:58:00Z">
        <w:r w:rsidR="007865AB" w:rsidRPr="00791D37">
          <w:t xml:space="preserve">Ilustración </w:t>
        </w:r>
        <w:r w:rsidR="007865AB">
          <w:rPr>
            <w:noProof/>
          </w:rPr>
          <w:t>40</w:t>
        </w:r>
      </w:ins>
      <w:ins w:id="5225" w:author="JORGE CONTRERAS ORTIZ" w:date="2021-09-07T20:23:00Z">
        <w:r w:rsidR="00A1173A">
          <w:fldChar w:fldCharType="end"/>
        </w:r>
      </w:ins>
      <w:r w:rsidRPr="00791D37">
        <w:t>.</w:t>
      </w:r>
    </w:p>
    <w:p w14:paraId="46CB62E0" w14:textId="039D176D" w:rsidR="002407CC" w:rsidRDefault="002407CC" w:rsidP="00791D37">
      <w:pPr>
        <w:rPr>
          <w:ins w:id="5226" w:author="JORGE CONTRERAS ORTIZ" w:date="2021-09-05T22:38:00Z"/>
        </w:rPr>
      </w:pPr>
    </w:p>
    <w:p w14:paraId="3C98613A" w14:textId="77777777" w:rsidR="002407CC" w:rsidRPr="00791D37" w:rsidRDefault="002407CC" w:rsidP="00791D37"/>
    <w:p w14:paraId="6BC528FD" w14:textId="77777777" w:rsidR="0074559B" w:rsidRPr="00791D37" w:rsidRDefault="0074559B" w:rsidP="006242EF">
      <w:pPr>
        <w:jc w:val="center"/>
      </w:pPr>
      <w:r w:rsidRPr="00791D37">
        <w:rPr>
          <w:noProof/>
        </w:rPr>
        <w:drawing>
          <wp:inline distT="0" distB="0" distL="0" distR="0" wp14:anchorId="357322B4" wp14:editId="1D07116F">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58"/>
                    <a:stretch>
                      <a:fillRect/>
                    </a:stretch>
                  </pic:blipFill>
                  <pic:spPr>
                    <a:xfrm>
                      <a:off x="0" y="0"/>
                      <a:ext cx="5400040" cy="1261745"/>
                    </a:xfrm>
                    <a:prstGeom prst="rect">
                      <a:avLst/>
                    </a:prstGeom>
                  </pic:spPr>
                </pic:pic>
              </a:graphicData>
            </a:graphic>
          </wp:inline>
        </w:drawing>
      </w:r>
    </w:p>
    <w:p w14:paraId="05C27171" w14:textId="77777777" w:rsidR="0074559B" w:rsidRPr="00791D37" w:rsidRDefault="0074559B" w:rsidP="00791D37">
      <w:pPr>
        <w:pStyle w:val="Descripcin"/>
      </w:pPr>
    </w:p>
    <w:p w14:paraId="0F86B586" w14:textId="7C6EDF09" w:rsidR="0074559B" w:rsidRPr="00791D37" w:rsidRDefault="0074559B" w:rsidP="006242EF">
      <w:pPr>
        <w:pStyle w:val="Descripcin"/>
        <w:jc w:val="center"/>
      </w:pPr>
      <w:bookmarkStart w:id="5227" w:name="_Ref81938714"/>
      <w:bookmarkStart w:id="5228" w:name="_Toc81499613"/>
      <w:bookmarkStart w:id="5229" w:name="_Toc81499848"/>
      <w:bookmarkStart w:id="5230" w:name="_Toc82030983"/>
      <w:r w:rsidRPr="00791D37">
        <w:t xml:space="preserve">Ilustración </w:t>
      </w:r>
      <w:r w:rsidR="006675AD">
        <w:fldChar w:fldCharType="begin"/>
      </w:r>
      <w:r w:rsidR="006675AD">
        <w:instrText xml:space="preserve"> SEQ Ilustración \* ARABIC </w:instrText>
      </w:r>
      <w:r w:rsidR="006675AD">
        <w:fldChar w:fldCharType="separate"/>
      </w:r>
      <w:ins w:id="5231" w:author="JORGE CONTRERAS ORTIZ" w:date="2021-09-08T21:58:00Z">
        <w:r w:rsidR="007865AB">
          <w:rPr>
            <w:noProof/>
          </w:rPr>
          <w:t>40</w:t>
        </w:r>
      </w:ins>
      <w:del w:id="5232" w:author="JORGE CONTRERAS ORTIZ" w:date="2021-09-08T20:16:00Z">
        <w:r w:rsidR="00770F63" w:rsidDel="00782941">
          <w:rPr>
            <w:noProof/>
          </w:rPr>
          <w:delText>37</w:delText>
        </w:r>
      </w:del>
      <w:r w:rsidR="006675AD">
        <w:rPr>
          <w:noProof/>
        </w:rPr>
        <w:fldChar w:fldCharType="end"/>
      </w:r>
      <w:bookmarkEnd w:id="5227"/>
      <w:r w:rsidRPr="00791D37">
        <w:t xml:space="preserve"> Terminal Termite</w:t>
      </w:r>
      <w:bookmarkEnd w:id="5228"/>
      <w:bookmarkEnd w:id="5229"/>
      <w:bookmarkEnd w:id="5230"/>
    </w:p>
    <w:p w14:paraId="16166EF3" w14:textId="77777777" w:rsidR="002407CC" w:rsidRDefault="002407CC" w:rsidP="00791D37">
      <w:pPr>
        <w:rPr>
          <w:ins w:id="5233" w:author="JORGE CONTRERAS ORTIZ" w:date="2021-09-05T22:38:00Z"/>
          <w:b/>
          <w:bCs/>
          <w:i/>
          <w:iCs/>
        </w:rPr>
      </w:pPr>
    </w:p>
    <w:p w14:paraId="3DEE955F" w14:textId="3CD6C37D" w:rsidR="0074559B" w:rsidRPr="003E2792" w:rsidRDefault="0074559B" w:rsidP="00791D37">
      <w:pPr>
        <w:rPr>
          <w:i/>
          <w:iCs/>
          <w:rPrChange w:id="5234" w:author="JORGE CONTRERAS ORTIZ" w:date="2021-09-04T12:37:00Z">
            <w:rPr/>
          </w:rPrChange>
        </w:rPr>
      </w:pPr>
      <w:r w:rsidRPr="003E2792">
        <w:rPr>
          <w:b/>
          <w:bCs/>
          <w:i/>
          <w:iCs/>
          <w:rPrChange w:id="5235" w:author="JORGE CONTRERAS ORTIZ" w:date="2021-09-04T12:37:00Z">
            <w:rPr>
              <w:b/>
              <w:bCs/>
            </w:rPr>
          </w:rPrChange>
        </w:rPr>
        <w:t>Nota:</w:t>
      </w:r>
      <w:r w:rsidRPr="003E2792">
        <w:rPr>
          <w:i/>
          <w:iCs/>
          <w:rPrChange w:id="5236" w:author="JORGE CONTRERAS ORTIZ" w:date="2021-09-04T12:37:00Z">
            <w:rPr/>
          </w:rPrChange>
        </w:rPr>
        <w:t xml:space="preserve"> Recomendado la activación del Echo Local para la lectura de los comandos enviados.</w:t>
      </w:r>
    </w:p>
    <w:p w14:paraId="04E52020" w14:textId="77777777" w:rsidR="0074559B" w:rsidRPr="00791D37" w:rsidRDefault="0074559B" w:rsidP="00791D37"/>
    <w:p w14:paraId="650E3175" w14:textId="413A6B70" w:rsidR="0074559B" w:rsidRPr="00FE1EC4" w:rsidRDefault="003E2792" w:rsidP="00FE1EC4">
      <w:pPr>
        <w:pStyle w:val="Ttulo5"/>
      </w:pPr>
      <w:bookmarkStart w:id="5237" w:name="_Toc81499431"/>
      <w:bookmarkStart w:id="5238" w:name="_Toc82012178"/>
      <w:bookmarkStart w:id="5239" w:name="_Toc82025005"/>
      <w:bookmarkStart w:id="5240" w:name="_Toc82030850"/>
      <w:r w:rsidRPr="00FE1EC4">
        <w:t>LINUX / MAC OS</w:t>
      </w:r>
      <w:bookmarkEnd w:id="5237"/>
      <w:bookmarkEnd w:id="5238"/>
      <w:bookmarkEnd w:id="5239"/>
      <w:bookmarkEnd w:id="5240"/>
    </w:p>
    <w:p w14:paraId="6C8C3A6E" w14:textId="77777777" w:rsidR="0074559B" w:rsidRPr="00791D37" w:rsidRDefault="0074559B" w:rsidP="00791D37"/>
    <w:p w14:paraId="5AAA8180" w14:textId="77777777" w:rsidR="0074559B" w:rsidRPr="00791D37" w:rsidRDefault="0074559B" w:rsidP="00791D37">
      <w:pPr>
        <w:rPr>
          <w:i/>
          <w:iCs/>
        </w:rPr>
      </w:pPr>
      <w:r w:rsidRPr="00791D37">
        <w:t>Si no se tiene ninguna terminal serie para puerto serie COM, se deberá instalar una, como puede ser “</w:t>
      </w:r>
      <w:proofErr w:type="spellStart"/>
      <w:r w:rsidRPr="00791D37">
        <w:rPr>
          <w:i/>
          <w:iCs/>
        </w:rPr>
        <w:t>Picocom</w:t>
      </w:r>
      <w:proofErr w:type="spellEnd"/>
      <w:r w:rsidRPr="00791D37">
        <w:rPr>
          <w:i/>
          <w:iCs/>
        </w:rPr>
        <w:t>”.</w:t>
      </w:r>
    </w:p>
    <w:p w14:paraId="5A36E8EF" w14:textId="7EF0D07D" w:rsidR="0074559B" w:rsidDel="002407CC" w:rsidRDefault="0074559B" w:rsidP="00791D37">
      <w:pPr>
        <w:rPr>
          <w:del w:id="5241" w:author="JORGE CONTRERAS ORTIZ" w:date="2021-09-04T14:05:00Z"/>
        </w:rPr>
      </w:pPr>
      <w:r w:rsidRPr="00791D37">
        <w:t>La configuración es la misma necesaria para la comunicación serie con los Sistemas Windows.</w:t>
      </w:r>
      <w:ins w:id="5242" w:author="JORGE CONTRERAS ORTIZ" w:date="2021-09-04T14:01:00Z">
        <w:r w:rsidR="0025296D">
          <w:t xml:space="preserve"> Para abrir la terminal de </w:t>
        </w:r>
        <w:proofErr w:type="spellStart"/>
        <w:r w:rsidR="0025296D">
          <w:t>Picocom</w:t>
        </w:r>
        <w:proofErr w:type="spellEnd"/>
        <w:r w:rsidR="0025296D">
          <w:t>, ejecutar el comando indica</w:t>
        </w:r>
      </w:ins>
      <w:ins w:id="5243" w:author="JORGE CONTRERAS ORTIZ" w:date="2021-09-04T14:05:00Z">
        <w:r w:rsidR="00A7595B">
          <w:t>do a continuación</w:t>
        </w:r>
      </w:ins>
      <w:ins w:id="5244" w:author="JORGE CONTRERAS ORTIZ" w:date="2021-09-04T14:01:00Z">
        <w:r w:rsidR="0025296D">
          <w:t xml:space="preserve"> en </w:t>
        </w:r>
        <w:r w:rsidR="0025296D">
          <w:fldChar w:fldCharType="begin"/>
        </w:r>
        <w:r w:rsidR="0025296D">
          <w:instrText xml:space="preserve"> REF _Ref81656521 \h </w:instrText>
        </w:r>
      </w:ins>
      <w:r w:rsidR="0025296D">
        <w:fldChar w:fldCharType="separate"/>
      </w:r>
      <w:ins w:id="5245" w:author="JORGE CONTRERAS ORTIZ" w:date="2021-09-08T21:58:00Z">
        <w:r w:rsidR="007865AB" w:rsidRPr="00791D37">
          <w:t xml:space="preserve">Tabla </w:t>
        </w:r>
        <w:r w:rsidR="007865AB">
          <w:rPr>
            <w:noProof/>
          </w:rPr>
          <w:t>11</w:t>
        </w:r>
      </w:ins>
      <w:ins w:id="5246" w:author="JORGE CONTRERAS ORTIZ" w:date="2021-09-04T14:01:00Z">
        <w:r w:rsidR="0025296D">
          <w:fldChar w:fldCharType="end"/>
        </w:r>
      </w:ins>
      <w:ins w:id="5247" w:author="JORGE CONTRERAS ORTIZ" w:date="2021-09-04T14:05:00Z">
        <w:r w:rsidR="00A7595B">
          <w:t>:</w:t>
        </w:r>
      </w:ins>
    </w:p>
    <w:p w14:paraId="4101AF30" w14:textId="77777777" w:rsidR="002407CC" w:rsidRPr="00791D37" w:rsidRDefault="002407CC" w:rsidP="00791D37">
      <w:pPr>
        <w:rPr>
          <w:ins w:id="5248" w:author="JORGE CONTRERAS ORTIZ" w:date="2021-09-05T22:38:00Z"/>
        </w:rPr>
      </w:pPr>
    </w:p>
    <w:p w14:paraId="07930613" w14:textId="77777777" w:rsidR="0074559B" w:rsidRPr="00791D37" w:rsidRDefault="0074559B" w:rsidP="00791D37"/>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2C4272" w14:paraId="3DE8B60F" w14:textId="77777777" w:rsidTr="008F166F">
        <w:tc>
          <w:tcPr>
            <w:tcW w:w="8494" w:type="dxa"/>
          </w:tcPr>
          <w:p w14:paraId="2E5CB3F0" w14:textId="77777777" w:rsidR="0074559B" w:rsidRPr="00791D37" w:rsidRDefault="0074559B" w:rsidP="00791D37"/>
          <w:p w14:paraId="356FB808" w14:textId="77777777" w:rsidR="0074559B" w:rsidRPr="00791D37" w:rsidRDefault="0074559B" w:rsidP="00791D37">
            <w:pPr>
              <w:rPr>
                <w:lang w:val="en-US"/>
              </w:rPr>
            </w:pPr>
            <w:r w:rsidRPr="00791D37">
              <w:rPr>
                <w:lang w:val="en-US"/>
              </w:rPr>
              <w:t xml:space="preserve">~$ </w:t>
            </w:r>
            <w:proofErr w:type="spellStart"/>
            <w:r w:rsidRPr="00791D37">
              <w:rPr>
                <w:lang w:val="en-US"/>
              </w:rPr>
              <w:t>picocom</w:t>
            </w:r>
            <w:proofErr w:type="spellEnd"/>
            <w:r w:rsidRPr="00791D37">
              <w:rPr>
                <w:lang w:val="en-US"/>
              </w:rPr>
              <w:t xml:space="preserve"> -c—</w:t>
            </w:r>
            <w:proofErr w:type="spellStart"/>
            <w:r w:rsidRPr="00791D37">
              <w:rPr>
                <w:lang w:val="en-US"/>
              </w:rPr>
              <w:t>omap</w:t>
            </w:r>
            <w:proofErr w:type="spellEnd"/>
            <w:r w:rsidRPr="00791D37">
              <w:rPr>
                <w:lang w:val="en-US"/>
              </w:rPr>
              <w:t xml:space="preserve"> </w:t>
            </w:r>
            <w:proofErr w:type="spellStart"/>
            <w:r w:rsidRPr="00791D37">
              <w:rPr>
                <w:lang w:val="en-US"/>
              </w:rPr>
              <w:t>lfcr</w:t>
            </w:r>
            <w:proofErr w:type="spellEnd"/>
            <w:r w:rsidRPr="00791D37">
              <w:rPr>
                <w:lang w:val="en-US"/>
              </w:rPr>
              <w:t xml:space="preserve"> /dev/ttyACM0 </w:t>
            </w:r>
          </w:p>
          <w:p w14:paraId="19F3ED71" w14:textId="77777777" w:rsidR="0074559B" w:rsidRPr="00791D37" w:rsidRDefault="0074559B" w:rsidP="00791D37">
            <w:pPr>
              <w:rPr>
                <w:lang w:val="en-US"/>
              </w:rPr>
            </w:pPr>
          </w:p>
        </w:tc>
      </w:tr>
    </w:tbl>
    <w:p w14:paraId="239D2528" w14:textId="77777777" w:rsidR="0074559B" w:rsidRPr="00791D37" w:rsidRDefault="0074559B" w:rsidP="00791D37">
      <w:pPr>
        <w:pStyle w:val="Descripcin"/>
        <w:rPr>
          <w:lang w:val="en-US"/>
        </w:rPr>
      </w:pPr>
    </w:p>
    <w:p w14:paraId="5EA742DA" w14:textId="0B7BAD08" w:rsidR="0074559B" w:rsidRDefault="0074559B" w:rsidP="006242EF">
      <w:pPr>
        <w:pStyle w:val="Descripcin"/>
        <w:jc w:val="center"/>
        <w:rPr>
          <w:ins w:id="5249" w:author="JORGE CONTRERAS ORTIZ" w:date="2021-09-04T14:05:00Z"/>
        </w:rPr>
      </w:pPr>
      <w:bookmarkStart w:id="5250" w:name="_Ref81656521"/>
      <w:bookmarkStart w:id="5251" w:name="_Toc81499571"/>
      <w:bookmarkStart w:id="5252" w:name="_Toc82031031"/>
      <w:r w:rsidRPr="00791D37">
        <w:t xml:space="preserve">Tabla </w:t>
      </w:r>
      <w:ins w:id="5253" w:author="JORGE CONTRERAS ORTIZ" w:date="2021-09-05T23:24:00Z">
        <w:r w:rsidR="004C5F01">
          <w:fldChar w:fldCharType="begin"/>
        </w:r>
        <w:r w:rsidR="004C5F01">
          <w:instrText xml:space="preserve"> SEQ Tabla \* ARABIC </w:instrText>
        </w:r>
      </w:ins>
      <w:r w:rsidR="004C5F01">
        <w:fldChar w:fldCharType="separate"/>
      </w:r>
      <w:ins w:id="5254" w:author="JORGE CONTRERAS ORTIZ" w:date="2021-09-08T21:58:00Z">
        <w:r w:rsidR="007865AB">
          <w:rPr>
            <w:noProof/>
          </w:rPr>
          <w:t>11</w:t>
        </w:r>
      </w:ins>
      <w:ins w:id="5255" w:author="JORGE CONTRERAS ORTIZ" w:date="2021-09-05T23:24:00Z">
        <w:r w:rsidR="004C5F01">
          <w:fldChar w:fldCharType="end"/>
        </w:r>
      </w:ins>
      <w:del w:id="5256"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11</w:delText>
        </w:r>
        <w:r w:rsidR="004A7EC7" w:rsidDel="004C5F01">
          <w:rPr>
            <w:noProof/>
          </w:rPr>
          <w:fldChar w:fldCharType="end"/>
        </w:r>
      </w:del>
      <w:bookmarkEnd w:id="5250"/>
      <w:r w:rsidRPr="00791D37">
        <w:t xml:space="preserve"> Abrir terminal </w:t>
      </w:r>
      <w:proofErr w:type="spellStart"/>
      <w:r w:rsidRPr="00791D37">
        <w:t>Picocom</w:t>
      </w:r>
      <w:proofErr w:type="spellEnd"/>
      <w:r w:rsidRPr="00791D37">
        <w:t xml:space="preserve"> en Linux / MAC Os</w:t>
      </w:r>
      <w:bookmarkEnd w:id="5251"/>
      <w:bookmarkEnd w:id="5252"/>
    </w:p>
    <w:p w14:paraId="44D1981A" w14:textId="77777777" w:rsidR="002407CC" w:rsidRPr="00A7595B" w:rsidRDefault="002407CC">
      <w:pPr>
        <w:pPrChange w:id="5257" w:author="JORGE CONTRERAS ORTIZ" w:date="2021-09-04T14:05:00Z">
          <w:pPr>
            <w:pStyle w:val="Descripcin"/>
            <w:jc w:val="center"/>
          </w:pPr>
        </w:pPrChange>
      </w:pPr>
    </w:p>
    <w:p w14:paraId="51BC7E6F" w14:textId="5F7D83BC" w:rsidR="0074559B" w:rsidRPr="00791D37" w:rsidDel="00A7595B" w:rsidRDefault="0074559B" w:rsidP="00791D37">
      <w:pPr>
        <w:rPr>
          <w:del w:id="5258" w:author="JORGE CONTRERAS ORTIZ" w:date="2021-09-04T14:05:00Z"/>
        </w:rPr>
      </w:pPr>
    </w:p>
    <w:p w14:paraId="474B4EFA" w14:textId="77777777" w:rsidR="0074559B" w:rsidRPr="00791D37" w:rsidRDefault="0074559B" w:rsidP="00791D37">
      <w:r w:rsidRPr="00791D37">
        <w:t xml:space="preserve">c </w:t>
      </w:r>
      <w:r w:rsidRPr="00791D37">
        <w:rPr>
          <w:lang w:val="en-US"/>
        </w:rPr>
        <w:sym w:font="Wingdings" w:char="F0E0"/>
      </w:r>
      <w:r w:rsidRPr="00791D37">
        <w:t xml:space="preserve"> Activación Local Echo.</w:t>
      </w:r>
    </w:p>
    <w:p w14:paraId="2F21A0D1" w14:textId="77777777" w:rsidR="0074559B" w:rsidRPr="00791D37" w:rsidRDefault="0074559B" w:rsidP="00791D37">
      <w:proofErr w:type="spellStart"/>
      <w:r w:rsidRPr="00791D37">
        <w:t>omap</w:t>
      </w:r>
      <w:proofErr w:type="spellEnd"/>
      <w:r w:rsidRPr="00791D37">
        <w:t xml:space="preserve"> </w:t>
      </w:r>
      <w:proofErr w:type="spellStart"/>
      <w:r w:rsidRPr="00791D37">
        <w:t>lfcr</w:t>
      </w:r>
      <w:proofErr w:type="spellEnd"/>
      <w:r w:rsidRPr="00791D37">
        <w:t xml:space="preserve"> </w:t>
      </w:r>
      <w:r w:rsidRPr="00791D37">
        <w:rPr>
          <w:lang w:val="en-US"/>
        </w:rPr>
        <w:sym w:font="Wingdings" w:char="F0E0"/>
      </w:r>
      <w:r w:rsidRPr="00791D37">
        <w:t xml:space="preserve"> Asignar el avance de línea de salida al retorno de carro</w:t>
      </w:r>
    </w:p>
    <w:p w14:paraId="38233D28" w14:textId="77777777" w:rsidR="0074559B" w:rsidRPr="00791D37" w:rsidRDefault="0074559B" w:rsidP="00791D37">
      <w:r w:rsidRPr="00791D37">
        <w:t>/</w:t>
      </w:r>
      <w:proofErr w:type="spellStart"/>
      <w:r w:rsidRPr="00791D37">
        <w:t>dev</w:t>
      </w:r>
      <w:proofErr w:type="spellEnd"/>
      <w:r w:rsidRPr="00791D37">
        <w:t xml:space="preserve">/ttyACM0 </w:t>
      </w:r>
      <w:r w:rsidRPr="00791D37">
        <w:rPr>
          <w:lang w:val="en-US"/>
        </w:rPr>
        <w:sym w:font="Wingdings" w:char="F0E0"/>
      </w:r>
      <w:r w:rsidRPr="00791D37">
        <w:t xml:space="preserve"> El dispositivo serie asignado por Linux. Usar </w:t>
      </w:r>
      <w:proofErr w:type="spellStart"/>
      <w:r w:rsidRPr="00791D37">
        <w:rPr>
          <w:b/>
          <w:bCs/>
          <w:i/>
          <w:iCs/>
        </w:rPr>
        <w:t>dmesg</w:t>
      </w:r>
      <w:proofErr w:type="spellEnd"/>
      <w:r w:rsidRPr="00791D37">
        <w:rPr>
          <w:b/>
          <w:bCs/>
          <w:i/>
          <w:iCs/>
        </w:rPr>
        <w:t xml:space="preserve"> </w:t>
      </w:r>
      <w:r w:rsidRPr="00791D37">
        <w:rPr>
          <w:b/>
          <w:bCs/>
        </w:rPr>
        <w:t xml:space="preserve">| </w:t>
      </w:r>
      <w:proofErr w:type="spellStart"/>
      <w:r w:rsidRPr="00791D37">
        <w:rPr>
          <w:b/>
          <w:bCs/>
          <w:i/>
          <w:iCs/>
        </w:rPr>
        <w:t>tail</w:t>
      </w:r>
      <w:proofErr w:type="spellEnd"/>
      <w:r w:rsidRPr="00791D37">
        <w:rPr>
          <w:b/>
          <w:bCs/>
          <w:i/>
          <w:iCs/>
        </w:rPr>
        <w:t xml:space="preserve"> </w:t>
      </w:r>
      <w:r w:rsidRPr="00791D37">
        <w:t>cuando se haya conectado el dispositivo para comprobar el nombre del dispositivo.</w:t>
      </w:r>
    </w:p>
    <w:p w14:paraId="3AEDE918" w14:textId="2778C3EE" w:rsidR="00A1173A" w:rsidRDefault="0074559B" w:rsidP="00791D37">
      <w:pPr>
        <w:rPr>
          <w:ins w:id="5259" w:author="JORGE CONTRERAS ORTIZ" w:date="2021-09-07T20:24:00Z"/>
          <w:b/>
          <w:bCs/>
          <w:i/>
          <w:iCs/>
        </w:rPr>
      </w:pPr>
      <w:r w:rsidRPr="00791D37">
        <w:t xml:space="preserve">Para irse del programa utilizar </w:t>
      </w:r>
      <w:proofErr w:type="spellStart"/>
      <w:r w:rsidRPr="00791D37">
        <w:rPr>
          <w:b/>
          <w:bCs/>
          <w:i/>
          <w:iCs/>
        </w:rPr>
        <w:t>Ctrl+a</w:t>
      </w:r>
      <w:proofErr w:type="spellEnd"/>
      <w:r w:rsidRPr="00791D37">
        <w:rPr>
          <w:b/>
          <w:bCs/>
          <w:i/>
          <w:iCs/>
        </w:rPr>
        <w:t xml:space="preserve"> </w:t>
      </w:r>
      <w:r w:rsidRPr="00791D37">
        <w:rPr>
          <w:i/>
          <w:iCs/>
        </w:rPr>
        <w:t xml:space="preserve">y </w:t>
      </w:r>
      <w:proofErr w:type="spellStart"/>
      <w:r w:rsidRPr="00791D37">
        <w:rPr>
          <w:b/>
          <w:bCs/>
          <w:i/>
          <w:iCs/>
        </w:rPr>
        <w:t>Ctrl+x</w:t>
      </w:r>
      <w:proofErr w:type="spellEnd"/>
    </w:p>
    <w:p w14:paraId="5F014066" w14:textId="77777777" w:rsidR="00A1173A" w:rsidRDefault="00A1173A">
      <w:pPr>
        <w:jc w:val="left"/>
        <w:rPr>
          <w:ins w:id="5260" w:author="JORGE CONTRERAS ORTIZ" w:date="2021-09-07T20:24:00Z"/>
          <w:b/>
          <w:bCs/>
          <w:i/>
          <w:iCs/>
        </w:rPr>
      </w:pPr>
      <w:ins w:id="5261" w:author="JORGE CONTRERAS ORTIZ" w:date="2021-09-07T20:24:00Z">
        <w:r>
          <w:rPr>
            <w:b/>
            <w:bCs/>
            <w:i/>
            <w:iCs/>
          </w:rPr>
          <w:br w:type="page"/>
        </w:r>
      </w:ins>
    </w:p>
    <w:p w14:paraId="689E99A2" w14:textId="6E4F5100" w:rsidR="0074559B" w:rsidRPr="00791D37" w:rsidDel="00A1173A" w:rsidRDefault="0074559B" w:rsidP="00791D37">
      <w:pPr>
        <w:rPr>
          <w:del w:id="5262" w:author="JORGE CONTRERAS ORTIZ" w:date="2021-09-07T20:24:00Z"/>
          <w:b/>
          <w:bCs/>
          <w:i/>
          <w:iCs/>
        </w:rPr>
      </w:pPr>
      <w:bookmarkStart w:id="5263" w:name="_Toc81941458"/>
      <w:bookmarkStart w:id="5264" w:name="_Toc81993123"/>
      <w:bookmarkStart w:id="5265" w:name="_Toc81994647"/>
      <w:bookmarkStart w:id="5266" w:name="_Toc81994853"/>
      <w:bookmarkStart w:id="5267" w:name="_Toc81995148"/>
      <w:bookmarkStart w:id="5268" w:name="_Toc82011757"/>
      <w:bookmarkStart w:id="5269" w:name="_Toc82011964"/>
      <w:bookmarkStart w:id="5270" w:name="_Toc82012179"/>
      <w:bookmarkStart w:id="5271" w:name="_Toc82012398"/>
      <w:bookmarkStart w:id="5272" w:name="_Toc82024703"/>
      <w:bookmarkStart w:id="5273" w:name="_Toc82025006"/>
      <w:bookmarkStart w:id="5274" w:name="_Toc82025438"/>
      <w:bookmarkStart w:id="5275" w:name="_Toc82025648"/>
      <w:bookmarkStart w:id="5276" w:name="_Toc82025951"/>
      <w:bookmarkStart w:id="5277" w:name="_Toc82030851"/>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p>
    <w:p w14:paraId="5161D752" w14:textId="318E41A0" w:rsidR="0074559B" w:rsidRPr="00791D37" w:rsidDel="000B6602" w:rsidRDefault="0074559B" w:rsidP="00791D37">
      <w:pPr>
        <w:rPr>
          <w:del w:id="5278" w:author="JORGE CONTRERAS ORTIZ" w:date="2021-09-05T21:01:00Z"/>
        </w:rPr>
      </w:pPr>
      <w:bookmarkStart w:id="5279" w:name="_Toc81772866"/>
      <w:bookmarkStart w:id="5280" w:name="_Toc81776519"/>
      <w:bookmarkStart w:id="5281" w:name="_Toc81776715"/>
      <w:bookmarkStart w:id="5282" w:name="_Toc81777078"/>
      <w:bookmarkStart w:id="5283" w:name="_Toc81777363"/>
      <w:bookmarkStart w:id="5284" w:name="_Toc81777649"/>
      <w:bookmarkStart w:id="5285" w:name="_Toc81777949"/>
      <w:bookmarkStart w:id="5286" w:name="_Toc81778240"/>
      <w:bookmarkStart w:id="5287" w:name="_Toc81938546"/>
      <w:bookmarkStart w:id="5288" w:name="_Toc81941459"/>
      <w:bookmarkStart w:id="5289" w:name="_Toc81993124"/>
      <w:bookmarkStart w:id="5290" w:name="_Toc81994648"/>
      <w:bookmarkStart w:id="5291" w:name="_Toc81994854"/>
      <w:bookmarkStart w:id="5292" w:name="_Toc81995149"/>
      <w:bookmarkStart w:id="5293" w:name="_Toc82011758"/>
      <w:bookmarkStart w:id="5294" w:name="_Toc82011965"/>
      <w:bookmarkStart w:id="5295" w:name="_Toc82012180"/>
      <w:bookmarkStart w:id="5296" w:name="_Toc82012399"/>
      <w:bookmarkStart w:id="5297" w:name="_Toc82024704"/>
      <w:bookmarkStart w:id="5298" w:name="_Toc82025007"/>
      <w:bookmarkStart w:id="5299" w:name="_Toc82025439"/>
      <w:bookmarkStart w:id="5300" w:name="_Toc82025649"/>
      <w:bookmarkStart w:id="5301" w:name="_Toc82025952"/>
      <w:bookmarkStart w:id="5302" w:name="_Toc82030852"/>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p>
    <w:p w14:paraId="3E1E2846" w14:textId="77777777" w:rsidR="0074559B" w:rsidRPr="00791D37" w:rsidRDefault="0074559B" w:rsidP="00791D37">
      <w:pPr>
        <w:pStyle w:val="Ttulo2"/>
      </w:pPr>
      <w:bookmarkStart w:id="5303" w:name="_Toc81499432"/>
      <w:bookmarkStart w:id="5304" w:name="_Toc82012181"/>
      <w:bookmarkStart w:id="5305" w:name="_Toc82025008"/>
      <w:bookmarkStart w:id="5306" w:name="_Toc82030853"/>
      <w:r w:rsidRPr="00791D37">
        <w:t>CONFIGURACIÓN DE RED PARA KTWM102</w:t>
      </w:r>
      <w:bookmarkEnd w:id="5303"/>
      <w:bookmarkEnd w:id="5304"/>
      <w:bookmarkEnd w:id="5305"/>
      <w:bookmarkEnd w:id="5306"/>
    </w:p>
    <w:p w14:paraId="25FBDED2" w14:textId="77777777" w:rsidR="0074559B" w:rsidRPr="00791D37" w:rsidRDefault="0074559B" w:rsidP="00791D37"/>
    <w:p w14:paraId="4A9FEC84" w14:textId="78E0DE5D" w:rsidR="0074559B" w:rsidRPr="00791D37" w:rsidRDefault="0074559B" w:rsidP="00791D37">
      <w:r w:rsidRPr="00791D37">
        <w:t xml:space="preserve">A la hora de enviar comandos tanto para configurar los parámetros del módulo KTWM102 como para ver los parámetros ya configurados </w:t>
      </w:r>
      <w:del w:id="5307" w:author="JORGE CONTRERAS ORTIZ" w:date="2021-09-04T12:42:00Z">
        <w:r w:rsidRPr="00791D37" w:rsidDel="00FE1EC4">
          <w:delText xml:space="preserve">tenemos </w:delText>
        </w:r>
      </w:del>
      <w:ins w:id="5308" w:author="JORGE CONTRERAS ORTIZ" w:date="2021-09-04T12:42:00Z">
        <w:r w:rsidR="00FE1EC4">
          <w:t>se disponen de</w:t>
        </w:r>
        <w:r w:rsidR="00FE1EC4" w:rsidRPr="00791D37">
          <w:t xml:space="preserve"> </w:t>
        </w:r>
      </w:ins>
      <w:r w:rsidRPr="00791D37">
        <w:t xml:space="preserve">dos posibles vías para ello. </w:t>
      </w:r>
    </w:p>
    <w:p w14:paraId="74414FB4" w14:textId="77777777" w:rsidR="0074559B" w:rsidRPr="00791D37" w:rsidRDefault="0074559B" w:rsidP="00791D37">
      <w:pPr>
        <w:pStyle w:val="Prrafodelista"/>
        <w:numPr>
          <w:ilvl w:val="0"/>
          <w:numId w:val="18"/>
        </w:numPr>
      </w:pPr>
      <w:r w:rsidRPr="00791D37">
        <w:t>La primera vía es comandos KSH, los cuáles son con una sintaxis amigable para una ejecución manual y sencilla para el usuario desde un PC. Se conecta el módulo por USB.</w:t>
      </w:r>
    </w:p>
    <w:p w14:paraId="74F1E9D8" w14:textId="75F4524C" w:rsidR="00232CA1" w:rsidRDefault="0074559B">
      <w:pPr>
        <w:pStyle w:val="Prrafodelista"/>
        <w:numPr>
          <w:ilvl w:val="0"/>
          <w:numId w:val="18"/>
        </w:numPr>
        <w:rPr>
          <w:ins w:id="5309" w:author="JORGE CONTRERAS ORTIZ" w:date="2021-09-04T14:11:00Z"/>
        </w:rPr>
      </w:pPr>
      <w:r w:rsidRPr="00791D37">
        <w:t>La segunda vía es por comandos KBI. Estos comandos se enviarán por vía UART al módul</w:t>
      </w:r>
      <w:ins w:id="5310" w:author="JORGE CONTRERAS ORTIZ" w:date="2021-09-08T10:53:00Z">
        <w:r w:rsidR="00232CA1">
          <w:t>o desde microcontroladores u otros sistemas similares.</w:t>
        </w:r>
      </w:ins>
      <w:del w:id="5311" w:author="JORGE CONTRERAS ORTIZ" w:date="2021-09-08T10:53:00Z">
        <w:r w:rsidRPr="00791D37" w:rsidDel="00232CA1">
          <w:delText>o.</w:delText>
        </w:r>
      </w:del>
    </w:p>
    <w:p w14:paraId="74FB1EA1" w14:textId="77777777" w:rsidR="00A7595B" w:rsidRPr="00791D37" w:rsidRDefault="00A7595B">
      <w:pPr>
        <w:pStyle w:val="Prrafodelista"/>
        <w:pPrChange w:id="5312" w:author="JORGE CONTRERAS ORTIZ" w:date="2021-09-07T20:24:00Z">
          <w:pPr>
            <w:pStyle w:val="Prrafodelista"/>
            <w:numPr>
              <w:numId w:val="18"/>
            </w:numPr>
            <w:ind w:hanging="360"/>
          </w:pPr>
        </w:pPrChange>
      </w:pPr>
    </w:p>
    <w:p w14:paraId="55254CF7" w14:textId="27088B45" w:rsidR="0074559B" w:rsidRPr="00791D37" w:rsidDel="00A7595B" w:rsidRDefault="0074559B" w:rsidP="00791D37">
      <w:pPr>
        <w:rPr>
          <w:del w:id="5313" w:author="JORGE CONTRERAS ORTIZ" w:date="2021-09-04T14:05:00Z"/>
        </w:rPr>
      </w:pPr>
      <w:bookmarkStart w:id="5314" w:name="_Toc81658369"/>
      <w:bookmarkStart w:id="5315" w:name="_Toc81658613"/>
      <w:bookmarkStart w:id="5316" w:name="_Toc81658768"/>
      <w:bookmarkStart w:id="5317" w:name="_Toc81659147"/>
      <w:bookmarkStart w:id="5318" w:name="_Toc81659388"/>
      <w:bookmarkStart w:id="5319" w:name="_Toc81659705"/>
      <w:bookmarkStart w:id="5320" w:name="_Toc81743493"/>
      <w:bookmarkStart w:id="5321" w:name="_Toc81743648"/>
      <w:bookmarkStart w:id="5322" w:name="_Toc81761807"/>
      <w:bookmarkStart w:id="5323" w:name="_Toc81764146"/>
      <w:bookmarkStart w:id="5324" w:name="_Toc81765278"/>
      <w:bookmarkStart w:id="5325" w:name="_Toc81772868"/>
      <w:bookmarkStart w:id="5326" w:name="_Toc81776521"/>
      <w:bookmarkStart w:id="5327" w:name="_Toc81776717"/>
      <w:bookmarkStart w:id="5328" w:name="_Toc81777080"/>
      <w:bookmarkStart w:id="5329" w:name="_Toc81777365"/>
      <w:bookmarkStart w:id="5330" w:name="_Toc81777651"/>
      <w:bookmarkStart w:id="5331" w:name="_Toc81777951"/>
      <w:bookmarkStart w:id="5332" w:name="_Toc81778242"/>
      <w:bookmarkStart w:id="5333" w:name="_Toc81938548"/>
      <w:bookmarkStart w:id="5334" w:name="_Toc81941461"/>
      <w:bookmarkStart w:id="5335" w:name="_Toc81993126"/>
      <w:bookmarkStart w:id="5336" w:name="_Toc81994650"/>
      <w:bookmarkStart w:id="5337" w:name="_Toc81994856"/>
      <w:bookmarkStart w:id="5338" w:name="_Toc81995151"/>
      <w:bookmarkStart w:id="5339" w:name="_Toc82011760"/>
      <w:bookmarkStart w:id="5340" w:name="_Toc82011967"/>
      <w:bookmarkStart w:id="5341" w:name="_Toc82012182"/>
      <w:bookmarkStart w:id="5342" w:name="_Toc82012401"/>
      <w:bookmarkStart w:id="5343" w:name="_Toc82024706"/>
      <w:bookmarkStart w:id="5344" w:name="_Toc82025009"/>
      <w:bookmarkStart w:id="5345" w:name="_Toc82025441"/>
      <w:bookmarkStart w:id="5346" w:name="_Toc82025651"/>
      <w:bookmarkStart w:id="5347" w:name="_Toc82025954"/>
      <w:bookmarkStart w:id="5348" w:name="_Toc82030854"/>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p>
    <w:p w14:paraId="13068230" w14:textId="6C46F0D3" w:rsidR="0074559B" w:rsidRPr="00791D37" w:rsidRDefault="00FE1EC4" w:rsidP="00791D37">
      <w:pPr>
        <w:pStyle w:val="Ttulo3"/>
        <w:rPr>
          <w:lang w:val="en-US"/>
        </w:rPr>
      </w:pPr>
      <w:bookmarkStart w:id="5349" w:name="_Toc81499433"/>
      <w:bookmarkStart w:id="5350" w:name="_Toc82012183"/>
      <w:bookmarkStart w:id="5351" w:name="_Toc82025010"/>
      <w:bookmarkStart w:id="5352" w:name="_Toc82030855"/>
      <w:r w:rsidRPr="00791D37">
        <w:rPr>
          <w:lang w:val="en-US"/>
        </w:rPr>
        <w:t>KIRALE COMMAND-LINE SHELL</w:t>
      </w:r>
      <w:del w:id="5353" w:author="JORGE CONTRERAS ORTIZ" w:date="2021-09-05T14:09:00Z">
        <w:r w:rsidRPr="00791D37" w:rsidDel="00E205F0">
          <w:rPr>
            <w:lang w:val="en-US"/>
          </w:rPr>
          <w:delText xml:space="preserve"> REFERENCE GUIDE </w:delText>
        </w:r>
      </w:del>
      <w:r w:rsidRPr="00791D37">
        <w:rPr>
          <w:lang w:val="en-US"/>
        </w:rPr>
        <w:t>– COMANDOS KSH</w:t>
      </w:r>
      <w:bookmarkEnd w:id="5349"/>
      <w:bookmarkEnd w:id="5350"/>
      <w:bookmarkEnd w:id="5351"/>
      <w:bookmarkEnd w:id="5352"/>
    </w:p>
    <w:p w14:paraId="7BBD38D6" w14:textId="77777777" w:rsidR="0074559B" w:rsidRPr="00791D37" w:rsidRDefault="0074559B" w:rsidP="00791D37">
      <w:pPr>
        <w:rPr>
          <w:lang w:val="en-US"/>
        </w:rPr>
      </w:pPr>
    </w:p>
    <w:p w14:paraId="253A5BEF" w14:textId="5F7B53AF" w:rsidR="0074559B" w:rsidRPr="00791D37" w:rsidRDefault="00FE1EC4" w:rsidP="00FE1EC4">
      <w:pPr>
        <w:pStyle w:val="Ttulo4"/>
      </w:pPr>
      <w:bookmarkStart w:id="5354" w:name="_Toc81499434"/>
      <w:bookmarkStart w:id="5355" w:name="_Toc82012184"/>
      <w:bookmarkStart w:id="5356" w:name="_Toc82025011"/>
      <w:bookmarkStart w:id="5357" w:name="_Toc82030856"/>
      <w:r w:rsidRPr="00791D37">
        <w:t>SINTAXIS DE LOS COMANDOS</w:t>
      </w:r>
      <w:bookmarkEnd w:id="5354"/>
      <w:bookmarkEnd w:id="5355"/>
      <w:bookmarkEnd w:id="5356"/>
      <w:bookmarkEnd w:id="5357"/>
    </w:p>
    <w:p w14:paraId="4AE5B2C5" w14:textId="77777777" w:rsidR="0074559B" w:rsidRPr="00791D37" w:rsidRDefault="0074559B" w:rsidP="00791D37"/>
    <w:p w14:paraId="69080C53" w14:textId="0529FB79" w:rsidR="0074559B" w:rsidRPr="00791D37" w:rsidDel="00FE1EC4" w:rsidRDefault="0074559B" w:rsidP="00791D37">
      <w:pPr>
        <w:rPr>
          <w:del w:id="5358" w:author="JORGE CONTRERAS ORTIZ" w:date="2021-09-04T12:43:00Z"/>
        </w:rPr>
      </w:pPr>
      <w:r w:rsidRPr="00791D37">
        <w:t xml:space="preserve">Los comandos KSH tienen una sintaxis amigable para las personas. Esta sintaxis está basada en palabras ASCII separadas, las cuales especifican cada una las palabras clave o parámetros del comando. Se representan </w:t>
      </w:r>
      <w:ins w:id="5359" w:author="JORGE CONTRERAS ORTIZ" w:date="2021-09-04T12:43:00Z">
        <w:r w:rsidR="00FE1EC4">
          <w:t>como se indica</w:t>
        </w:r>
      </w:ins>
      <w:ins w:id="5360" w:author="JORGE CONTRERAS ORTIZ" w:date="2021-09-04T14:00:00Z">
        <w:r w:rsidR="0025296D">
          <w:t xml:space="preserve"> a continuación</w:t>
        </w:r>
      </w:ins>
      <w:ins w:id="5361" w:author="JORGE CONTRERAS ORTIZ" w:date="2021-09-04T12:43:00Z">
        <w:r w:rsidR="00FE1EC4">
          <w:t xml:space="preserve"> en </w:t>
        </w:r>
      </w:ins>
      <w:ins w:id="5362" w:author="JORGE CONTRERAS ORTIZ" w:date="2021-09-04T14:00:00Z">
        <w:r w:rsidR="0025296D">
          <w:fldChar w:fldCharType="begin"/>
        </w:r>
        <w:r w:rsidR="0025296D">
          <w:instrText xml:space="preserve"> REF _Ref81656465 \h </w:instrText>
        </w:r>
      </w:ins>
      <w:r w:rsidR="0025296D">
        <w:fldChar w:fldCharType="separate"/>
      </w:r>
      <w:ins w:id="5363" w:author="JORGE CONTRERAS ORTIZ" w:date="2021-09-08T21:58:00Z">
        <w:r w:rsidR="007865AB" w:rsidRPr="00791D37">
          <w:t xml:space="preserve">Tabla </w:t>
        </w:r>
        <w:r w:rsidR="007865AB">
          <w:rPr>
            <w:noProof/>
          </w:rPr>
          <w:t>12</w:t>
        </w:r>
      </w:ins>
      <w:ins w:id="5364" w:author="JORGE CONTRERAS ORTIZ" w:date="2021-09-04T14:00:00Z">
        <w:r w:rsidR="0025296D">
          <w:fldChar w:fldCharType="end"/>
        </w:r>
      </w:ins>
      <w:del w:id="5365" w:author="JORGE CONTRERAS ORTIZ" w:date="2021-09-04T12:43:00Z">
        <w:r w:rsidRPr="00791D37" w:rsidDel="00FE1EC4">
          <w:delText>de la siguiente manera</w:delText>
        </w:r>
      </w:del>
      <w:r w:rsidRPr="00791D37">
        <w:t xml:space="preserve">: </w:t>
      </w:r>
    </w:p>
    <w:p w14:paraId="74CDC768" w14:textId="77777777" w:rsidR="0074559B" w:rsidRPr="00791D37" w:rsidRDefault="0074559B" w:rsidP="00791D37"/>
    <w:p w14:paraId="1567D945" w14:textId="77777777" w:rsidR="0074559B" w:rsidRPr="00791D37" w:rsidRDefault="0074559B" w:rsidP="00791D37"/>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7871B96C" w14:textId="77777777" w:rsidTr="008F166F">
        <w:trPr>
          <w:jc w:val="center"/>
        </w:trPr>
        <w:tc>
          <w:tcPr>
            <w:tcW w:w="8494" w:type="dxa"/>
          </w:tcPr>
          <w:p w14:paraId="4C06E28A" w14:textId="77777777" w:rsidR="0074559B" w:rsidRPr="00522D2C" w:rsidRDefault="0074559B" w:rsidP="00791D37">
            <w:pPr>
              <w:rPr>
                <w:lang w:val="en-US"/>
              </w:rPr>
            </w:pPr>
          </w:p>
          <w:p w14:paraId="3F2DA3FF" w14:textId="77777777" w:rsidR="0074559B" w:rsidRPr="00791D37" w:rsidRDefault="0074559B" w:rsidP="00791D37">
            <w:proofErr w:type="spellStart"/>
            <w:r w:rsidRPr="00791D37">
              <w:rPr>
                <w:lang w:val="en-US"/>
              </w:rPr>
              <w:t>kinos@local</w:t>
            </w:r>
            <w:proofErr w:type="spellEnd"/>
            <w:r w:rsidRPr="00791D37">
              <w:rPr>
                <w:lang w:val="en-US"/>
              </w:rPr>
              <w:t xml:space="preserve">:~$ command &lt; </w:t>
            </w:r>
            <w:proofErr w:type="spellStart"/>
            <w:r w:rsidRPr="00791D37">
              <w:rPr>
                <w:lang w:val="en-US"/>
              </w:rPr>
              <w:t>arg</w:t>
            </w:r>
            <w:proofErr w:type="spellEnd"/>
            <w:r w:rsidRPr="00791D37">
              <w:rPr>
                <w:lang w:val="en-US"/>
              </w:rPr>
              <w:t xml:space="preserve"> &gt; &lt; key &gt; &lt; subkey &gt; [ param 1 ] … </w:t>
            </w:r>
            <w:r w:rsidRPr="00791D37">
              <w:t xml:space="preserve">[ </w:t>
            </w:r>
            <w:proofErr w:type="spellStart"/>
            <w:r w:rsidRPr="00791D37">
              <w:t>param</w:t>
            </w:r>
            <w:proofErr w:type="spellEnd"/>
            <w:r w:rsidRPr="00791D37">
              <w:t xml:space="preserve"> N ] </w:t>
            </w:r>
          </w:p>
          <w:p w14:paraId="54F93BA3" w14:textId="77777777" w:rsidR="0074559B" w:rsidRPr="00791D37" w:rsidRDefault="0074559B" w:rsidP="00791D37">
            <w:pPr>
              <w:rPr>
                <w:lang w:val="en-US"/>
              </w:rPr>
            </w:pPr>
          </w:p>
        </w:tc>
      </w:tr>
    </w:tbl>
    <w:p w14:paraId="3DE362F0" w14:textId="77777777" w:rsidR="0074559B" w:rsidRPr="00791D37" w:rsidRDefault="0074559B" w:rsidP="00791D37">
      <w:pPr>
        <w:pStyle w:val="Descripcin"/>
      </w:pPr>
    </w:p>
    <w:p w14:paraId="57577105" w14:textId="372266CF" w:rsidR="0074559B" w:rsidRPr="00791D37" w:rsidRDefault="0074559B" w:rsidP="006242EF">
      <w:pPr>
        <w:pStyle w:val="Descripcin"/>
        <w:jc w:val="center"/>
      </w:pPr>
      <w:bookmarkStart w:id="5366" w:name="_Ref81656465"/>
      <w:bookmarkStart w:id="5367" w:name="_Toc81499572"/>
      <w:bookmarkStart w:id="5368" w:name="_Toc82031032"/>
      <w:r w:rsidRPr="00791D37">
        <w:t xml:space="preserve">Tabla </w:t>
      </w:r>
      <w:ins w:id="5369" w:author="JORGE CONTRERAS ORTIZ" w:date="2021-09-05T23:24:00Z">
        <w:r w:rsidR="004C5F01">
          <w:fldChar w:fldCharType="begin"/>
        </w:r>
        <w:r w:rsidR="004C5F01">
          <w:instrText xml:space="preserve"> SEQ Tabla \* ARABIC </w:instrText>
        </w:r>
      </w:ins>
      <w:r w:rsidR="004C5F01">
        <w:fldChar w:fldCharType="separate"/>
      </w:r>
      <w:ins w:id="5370" w:author="JORGE CONTRERAS ORTIZ" w:date="2021-09-08T21:58:00Z">
        <w:r w:rsidR="007865AB">
          <w:rPr>
            <w:noProof/>
          </w:rPr>
          <w:t>12</w:t>
        </w:r>
      </w:ins>
      <w:ins w:id="5371" w:author="JORGE CONTRERAS ORTIZ" w:date="2021-09-05T23:24:00Z">
        <w:r w:rsidR="004C5F01">
          <w:fldChar w:fldCharType="end"/>
        </w:r>
      </w:ins>
      <w:del w:id="5372"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12</w:delText>
        </w:r>
        <w:r w:rsidR="004A7EC7" w:rsidDel="004C5F01">
          <w:rPr>
            <w:noProof/>
          </w:rPr>
          <w:fldChar w:fldCharType="end"/>
        </w:r>
      </w:del>
      <w:bookmarkEnd w:id="5366"/>
      <w:r w:rsidRPr="00791D37">
        <w:t xml:space="preserve"> Sintaxis comandos KSH</w:t>
      </w:r>
      <w:bookmarkEnd w:id="5367"/>
      <w:bookmarkEnd w:id="5368"/>
    </w:p>
    <w:p w14:paraId="5097B2DE" w14:textId="77777777" w:rsidR="0074559B" w:rsidRPr="00791D37" w:rsidRDefault="0074559B" w:rsidP="00791D37"/>
    <w:p w14:paraId="66B5D79F" w14:textId="77777777" w:rsidR="0074559B" w:rsidRPr="00791D37" w:rsidRDefault="0074559B" w:rsidP="00791D37">
      <w:r w:rsidRPr="00791D37">
        <w:t xml:space="preserve">Donde </w:t>
      </w:r>
      <w:proofErr w:type="spellStart"/>
      <w:r w:rsidRPr="00791D37">
        <w:rPr>
          <w:b/>
          <w:bCs/>
        </w:rPr>
        <w:t>Command</w:t>
      </w:r>
      <w:proofErr w:type="spellEnd"/>
      <w:r w:rsidRPr="00791D37">
        <w:t xml:space="preserve"> es el nombre del comando a ejecutarse de primer nivel. Este puede tener un argumento a ejecutar a bajo nivel e incluso claves y subclaves y otros parámetros que sean datos variables requeridos para la correcta ejecución del comando.</w:t>
      </w:r>
    </w:p>
    <w:p w14:paraId="691DDAF5" w14:textId="77777777" w:rsidR="0074559B" w:rsidRPr="00791D37" w:rsidRDefault="0074559B" w:rsidP="00791D37">
      <w:r w:rsidRPr="00791D37">
        <w:t xml:space="preserve">Para el envío de estos comandos se necesitará descargar la herramienta </w:t>
      </w:r>
      <w:proofErr w:type="spellStart"/>
      <w:r w:rsidRPr="00791D37">
        <w:t>KiTools</w:t>
      </w:r>
      <w:proofErr w:type="spellEnd"/>
      <w:r w:rsidRPr="00791D37">
        <w:t xml:space="preserve"> a su última versión de la siguiente dirección:</w:t>
      </w:r>
    </w:p>
    <w:p w14:paraId="3965CDEF" w14:textId="1EDA2DBF" w:rsidR="0074559B" w:rsidRPr="00791D37" w:rsidRDefault="0091746F" w:rsidP="00791D37">
      <w:pPr>
        <w:rPr>
          <w:color w:val="0563C1" w:themeColor="hyperlink"/>
          <w:u w:val="single"/>
        </w:rPr>
      </w:pPr>
      <w:r>
        <w:fldChar w:fldCharType="begin"/>
      </w:r>
      <w:r>
        <w:instrText xml:space="preserve"> HYPERLINK "https://www.kirale.com/support/" \l "downloads" </w:instrText>
      </w:r>
      <w:ins w:id="5373" w:author="JORGE CONTRERAS ORTIZ" w:date="2021-09-08T20:16:00Z"/>
      <w:r>
        <w:fldChar w:fldCharType="separate"/>
      </w:r>
      <w:r w:rsidR="0074559B" w:rsidRPr="00791D37">
        <w:rPr>
          <w:rStyle w:val="Hipervnculo"/>
        </w:rPr>
        <w:t>https://www.kirale.com/support/#downloads</w:t>
      </w:r>
      <w:r>
        <w:rPr>
          <w:rStyle w:val="Hipervnculo"/>
        </w:rPr>
        <w:fldChar w:fldCharType="end"/>
      </w:r>
    </w:p>
    <w:p w14:paraId="119A1701" w14:textId="1FE59C46" w:rsidR="0074559B" w:rsidRDefault="0074559B" w:rsidP="00791D37">
      <w:pPr>
        <w:rPr>
          <w:ins w:id="5374" w:author="JORGE CONTRERAS ORTIZ" w:date="2021-09-05T22:38:00Z"/>
        </w:rPr>
      </w:pPr>
      <w:r w:rsidRPr="00791D37">
        <w:t>Una vez descargado, conectar el módulo KTWM102 al PC por conexión USB abrir el ejecutable descargado y se abrirá una ventana de comandos similar a la de Windows</w:t>
      </w:r>
      <w:ins w:id="5375" w:author="JORGE CONTRERAS ORTIZ" w:date="2021-09-04T14:11:00Z">
        <w:r w:rsidR="00A7595B">
          <w:t xml:space="preserve">, tal como se muestra a continuación en </w:t>
        </w:r>
        <w:r w:rsidR="00A7595B">
          <w:fldChar w:fldCharType="begin"/>
        </w:r>
        <w:r w:rsidR="00A7595B">
          <w:instrText xml:space="preserve"> REF _Ref81657122 \h </w:instrText>
        </w:r>
      </w:ins>
      <w:r w:rsidR="00A7595B">
        <w:fldChar w:fldCharType="separate"/>
      </w:r>
      <w:ins w:id="5376" w:author="JORGE CONTRERAS ORTIZ" w:date="2021-09-08T21:58:00Z">
        <w:r w:rsidR="007865AB" w:rsidRPr="00791D37">
          <w:t xml:space="preserve">Ilustración </w:t>
        </w:r>
        <w:r w:rsidR="007865AB">
          <w:rPr>
            <w:noProof/>
          </w:rPr>
          <w:t>41</w:t>
        </w:r>
        <w:r w:rsidR="007865AB" w:rsidRPr="00791D37">
          <w:t xml:space="preserve"> Herramienta </w:t>
        </w:r>
        <w:proofErr w:type="spellStart"/>
        <w:r w:rsidR="007865AB" w:rsidRPr="00791D37">
          <w:t>KiTools</w:t>
        </w:r>
      </w:ins>
      <w:proofErr w:type="spellEnd"/>
      <w:ins w:id="5377" w:author="JORGE CONTRERAS ORTIZ" w:date="2021-09-04T14:11:00Z">
        <w:r w:rsidR="00A7595B">
          <w:fldChar w:fldCharType="end"/>
        </w:r>
      </w:ins>
      <w:r w:rsidRPr="00791D37">
        <w:t>.</w:t>
      </w:r>
    </w:p>
    <w:p w14:paraId="1B6EF043" w14:textId="0A03F743" w:rsidR="002407CC" w:rsidRDefault="002407CC" w:rsidP="00791D37">
      <w:pPr>
        <w:rPr>
          <w:ins w:id="5378" w:author="JORGE CONTRERAS ORTIZ" w:date="2021-09-05T22:38:00Z"/>
        </w:rPr>
      </w:pPr>
    </w:p>
    <w:p w14:paraId="55316C4D" w14:textId="6414B131" w:rsidR="002407CC" w:rsidRDefault="002407CC" w:rsidP="00791D37">
      <w:pPr>
        <w:rPr>
          <w:ins w:id="5379" w:author="JORGE CONTRERAS ORTIZ" w:date="2021-09-05T22:38:00Z"/>
        </w:rPr>
      </w:pPr>
    </w:p>
    <w:p w14:paraId="08DEA23C" w14:textId="60028DD2" w:rsidR="002407CC" w:rsidRDefault="002407CC" w:rsidP="00791D37">
      <w:pPr>
        <w:rPr>
          <w:ins w:id="5380" w:author="JORGE CONTRERAS ORTIZ" w:date="2021-09-05T22:38:00Z"/>
        </w:rPr>
      </w:pPr>
    </w:p>
    <w:p w14:paraId="5D0789B4" w14:textId="053AA51F" w:rsidR="002407CC" w:rsidRDefault="002407CC" w:rsidP="00791D37">
      <w:pPr>
        <w:rPr>
          <w:ins w:id="5381" w:author="JORGE CONTRERAS ORTIZ" w:date="2021-09-05T22:38:00Z"/>
        </w:rPr>
      </w:pPr>
    </w:p>
    <w:p w14:paraId="35DD4ADD" w14:textId="058DC765" w:rsidR="002407CC" w:rsidRDefault="002407CC" w:rsidP="00791D37">
      <w:pPr>
        <w:rPr>
          <w:ins w:id="5382" w:author="JORGE CONTRERAS ORTIZ" w:date="2021-09-05T22:38:00Z"/>
        </w:rPr>
      </w:pPr>
    </w:p>
    <w:p w14:paraId="2B272FA1" w14:textId="195B0756" w:rsidR="002407CC" w:rsidRDefault="002407CC" w:rsidP="00791D37">
      <w:pPr>
        <w:rPr>
          <w:ins w:id="5383" w:author="JORGE CONTRERAS ORTIZ" w:date="2021-09-05T22:38:00Z"/>
        </w:rPr>
      </w:pPr>
    </w:p>
    <w:p w14:paraId="54352B88" w14:textId="77777777" w:rsidR="002407CC" w:rsidRDefault="002407CC" w:rsidP="00791D37">
      <w:pPr>
        <w:rPr>
          <w:ins w:id="5384" w:author="JORGE CONTRERAS ORTIZ" w:date="2021-09-04T12:44:00Z"/>
        </w:rPr>
      </w:pPr>
    </w:p>
    <w:p w14:paraId="57B78627" w14:textId="77777777" w:rsidR="00FE1EC4" w:rsidRPr="00791D37" w:rsidRDefault="00FE1EC4" w:rsidP="00791D37"/>
    <w:p w14:paraId="5F713849" w14:textId="77777777" w:rsidR="0074559B" w:rsidRPr="00791D37" w:rsidRDefault="0074559B" w:rsidP="006242EF">
      <w:pPr>
        <w:jc w:val="center"/>
      </w:pPr>
      <w:r w:rsidRPr="00791D37">
        <w:rPr>
          <w:noProof/>
        </w:rPr>
        <w:drawing>
          <wp:inline distT="0" distB="0" distL="0" distR="0" wp14:anchorId="7BCE44E9" wp14:editId="3336A478">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59"/>
                    <a:stretch>
                      <a:fillRect/>
                    </a:stretch>
                  </pic:blipFill>
                  <pic:spPr>
                    <a:xfrm>
                      <a:off x="0" y="0"/>
                      <a:ext cx="5194724" cy="2724420"/>
                    </a:xfrm>
                    <a:prstGeom prst="rect">
                      <a:avLst/>
                    </a:prstGeom>
                  </pic:spPr>
                </pic:pic>
              </a:graphicData>
            </a:graphic>
          </wp:inline>
        </w:drawing>
      </w:r>
    </w:p>
    <w:p w14:paraId="158927D5" w14:textId="216FB314" w:rsidR="0074559B" w:rsidRPr="00791D37" w:rsidRDefault="0074559B" w:rsidP="006242EF">
      <w:pPr>
        <w:pStyle w:val="Descripcin"/>
        <w:jc w:val="center"/>
      </w:pPr>
      <w:bookmarkStart w:id="5385" w:name="_Toc81499614"/>
      <w:bookmarkStart w:id="5386" w:name="_Toc81499849"/>
      <w:bookmarkStart w:id="5387" w:name="_Ref81657122"/>
      <w:bookmarkStart w:id="5388" w:name="_Toc82030984"/>
      <w:r w:rsidRPr="00791D37">
        <w:t xml:space="preserve">Ilustración </w:t>
      </w:r>
      <w:r w:rsidR="006675AD">
        <w:fldChar w:fldCharType="begin"/>
      </w:r>
      <w:r w:rsidR="006675AD">
        <w:instrText xml:space="preserve"> SEQ Ilustración \* ARABIC </w:instrText>
      </w:r>
      <w:r w:rsidR="006675AD">
        <w:fldChar w:fldCharType="separate"/>
      </w:r>
      <w:ins w:id="5389" w:author="JORGE CONTRERAS ORTIZ" w:date="2021-09-08T21:58:00Z">
        <w:r w:rsidR="007865AB">
          <w:rPr>
            <w:noProof/>
          </w:rPr>
          <w:t>41</w:t>
        </w:r>
      </w:ins>
      <w:del w:id="5390" w:author="JORGE CONTRERAS ORTIZ" w:date="2021-09-08T20:16:00Z">
        <w:r w:rsidR="00770F63" w:rsidDel="00782941">
          <w:rPr>
            <w:noProof/>
          </w:rPr>
          <w:delText>38</w:delText>
        </w:r>
      </w:del>
      <w:r w:rsidR="006675AD">
        <w:rPr>
          <w:noProof/>
        </w:rPr>
        <w:fldChar w:fldCharType="end"/>
      </w:r>
      <w:r w:rsidRPr="00791D37">
        <w:t xml:space="preserve"> Herramienta </w:t>
      </w:r>
      <w:proofErr w:type="spellStart"/>
      <w:r w:rsidRPr="00791D37">
        <w:t>KiTools</w:t>
      </w:r>
      <w:bookmarkEnd w:id="5385"/>
      <w:bookmarkEnd w:id="5386"/>
      <w:bookmarkEnd w:id="5387"/>
      <w:bookmarkEnd w:id="5388"/>
      <w:proofErr w:type="spellEnd"/>
    </w:p>
    <w:p w14:paraId="5BC10E05" w14:textId="77777777" w:rsidR="002407CC" w:rsidRDefault="002407CC" w:rsidP="00791D37">
      <w:pPr>
        <w:rPr>
          <w:ins w:id="5391" w:author="JORGE CONTRERAS ORTIZ" w:date="2021-09-05T22:38:00Z"/>
        </w:rPr>
      </w:pPr>
    </w:p>
    <w:p w14:paraId="49C9CBA7" w14:textId="729EE3E5" w:rsidR="0074559B" w:rsidRPr="00791D37" w:rsidRDefault="0074559B" w:rsidP="00791D37">
      <w:r w:rsidRPr="00791D37">
        <w:t xml:space="preserve">Para ver más en detalle la sintaxis de cada comando, descargar y ver la </w:t>
      </w:r>
      <w:r w:rsidR="0091746F">
        <w:fldChar w:fldCharType="begin"/>
      </w:r>
      <w:r w:rsidR="0091746F">
        <w:instrText xml:space="preserve"> HYPERLINK "https://www.kirale.com/products/ktwm102/" \l "083596d3193c172fa" </w:instrText>
      </w:r>
      <w:ins w:id="5392" w:author="JORGE CONTRERAS ORTIZ" w:date="2021-09-08T20:16:00Z"/>
      <w:r w:rsidR="0091746F">
        <w:fldChar w:fldCharType="separate"/>
      </w:r>
      <w:r w:rsidRPr="00791D37">
        <w:rPr>
          <w:rStyle w:val="Hipervnculo"/>
        </w:rPr>
        <w:t>KSH Reference Guide</w:t>
      </w:r>
      <w:r w:rsidR="0091746F">
        <w:rPr>
          <w:rStyle w:val="Hipervnculo"/>
        </w:rPr>
        <w:fldChar w:fldCharType="end"/>
      </w:r>
      <w:r w:rsidRPr="00791D37">
        <w:t>.</w:t>
      </w:r>
    </w:p>
    <w:p w14:paraId="5D96A520" w14:textId="77777777" w:rsidR="0074559B" w:rsidRPr="00791D37" w:rsidRDefault="0074559B" w:rsidP="00791D37"/>
    <w:p w14:paraId="7749A632" w14:textId="4FCA5AAD" w:rsidR="0074559B" w:rsidRPr="00791D37" w:rsidRDefault="00FE1EC4" w:rsidP="00FE1EC4">
      <w:pPr>
        <w:pStyle w:val="Ttulo4"/>
      </w:pPr>
      <w:bookmarkStart w:id="5393" w:name="_Toc81499435"/>
      <w:bookmarkStart w:id="5394" w:name="_Toc82012185"/>
      <w:bookmarkStart w:id="5395" w:name="_Toc82025012"/>
      <w:bookmarkStart w:id="5396" w:name="_Toc82030857"/>
      <w:r w:rsidRPr="00791D37">
        <w:t>SINTAXIS DE LOS PARÁMETROS</w:t>
      </w:r>
      <w:bookmarkEnd w:id="5393"/>
      <w:bookmarkEnd w:id="5394"/>
      <w:bookmarkEnd w:id="5395"/>
      <w:bookmarkEnd w:id="5396"/>
    </w:p>
    <w:p w14:paraId="5F79C9BE" w14:textId="77777777" w:rsidR="0074559B" w:rsidRPr="00791D37" w:rsidRDefault="0074559B" w:rsidP="00791D37"/>
    <w:p w14:paraId="5E3D6858" w14:textId="77777777" w:rsidR="0074559B" w:rsidRPr="00791D37" w:rsidRDefault="0074559B" w:rsidP="00791D37">
      <w:pPr>
        <w:pStyle w:val="Textoindependiente"/>
      </w:pPr>
      <w:r w:rsidRPr="00791D37">
        <w:t>Hay seis tipos de formatos posibles de parámetros:</w:t>
      </w:r>
    </w:p>
    <w:p w14:paraId="74D8EE81" w14:textId="77777777" w:rsidR="0074559B" w:rsidRPr="00791D37" w:rsidRDefault="0074559B" w:rsidP="00791D37">
      <w:pPr>
        <w:pStyle w:val="Textoindependiente"/>
      </w:pPr>
    </w:p>
    <w:p w14:paraId="4142B257" w14:textId="77777777" w:rsidR="0074559B" w:rsidRPr="00791D37" w:rsidRDefault="0074559B" w:rsidP="00791D37">
      <w:pPr>
        <w:pStyle w:val="Prrafodelista"/>
        <w:numPr>
          <w:ilvl w:val="0"/>
          <w:numId w:val="14"/>
        </w:numPr>
      </w:pPr>
      <w:r w:rsidRPr="00791D37">
        <w:rPr>
          <w:b/>
          <w:bCs/>
        </w:rPr>
        <w:t xml:space="preserve">Hexadecimal: </w:t>
      </w:r>
      <w:r w:rsidRPr="00791D37">
        <w:t>Representado en la guía como [</w:t>
      </w:r>
      <w:proofErr w:type="spellStart"/>
      <w:r w:rsidRPr="00791D37">
        <w:t>hex</w:t>
      </w:r>
      <w:proofErr w:type="spellEnd"/>
      <w:r w:rsidRPr="00791D37">
        <w:t>]. Estos parámetros deberán ser completamente en notación hexadecimal, como “</w:t>
      </w:r>
      <w:r w:rsidRPr="00791D37">
        <w:rPr>
          <w:i/>
          <w:iCs/>
        </w:rPr>
        <w:t>0xABCD”</w:t>
      </w:r>
      <w:r w:rsidRPr="00791D37">
        <w:t xml:space="preserve"> o </w:t>
      </w:r>
      <w:r w:rsidRPr="00791D37">
        <w:rPr>
          <w:i/>
          <w:iCs/>
        </w:rPr>
        <w:t>“0xabcd”</w:t>
      </w:r>
      <w:r w:rsidRPr="00791D37">
        <w:t>, siempre con el prefijo “</w:t>
      </w:r>
      <w:r w:rsidRPr="00791D37">
        <w:rPr>
          <w:i/>
          <w:iCs/>
        </w:rPr>
        <w:t>0x”</w:t>
      </w:r>
      <w:r w:rsidRPr="00791D37">
        <w:t>.</w:t>
      </w:r>
    </w:p>
    <w:p w14:paraId="36C0879A" w14:textId="77777777" w:rsidR="0074559B" w:rsidRPr="00791D37" w:rsidRDefault="0074559B" w:rsidP="00791D37">
      <w:pPr>
        <w:pStyle w:val="Prrafodelista"/>
      </w:pPr>
    </w:p>
    <w:p w14:paraId="131EEA2D" w14:textId="77777777" w:rsidR="0074559B" w:rsidRPr="00791D37" w:rsidRDefault="0074559B" w:rsidP="00791D37">
      <w:pPr>
        <w:pStyle w:val="Prrafodelista"/>
        <w:numPr>
          <w:ilvl w:val="0"/>
          <w:numId w:val="14"/>
        </w:numPr>
      </w:pPr>
      <w:r w:rsidRPr="00791D37">
        <w:rPr>
          <w:b/>
          <w:bCs/>
        </w:rPr>
        <w:t xml:space="preserve">Decimal: </w:t>
      </w:r>
      <w:r w:rsidRPr="00791D37">
        <w:t>Representado en la guía como [</w:t>
      </w:r>
      <w:proofErr w:type="spellStart"/>
      <w:r w:rsidRPr="00791D37">
        <w:t>dec</w:t>
      </w:r>
      <w:proofErr w:type="spellEnd"/>
      <w:r w:rsidRPr="00791D37">
        <w:t>]. Estos parámetros deberán ser con notación decimal, como “</w:t>
      </w:r>
      <w:r w:rsidRPr="00791D37">
        <w:rPr>
          <w:i/>
          <w:iCs/>
        </w:rPr>
        <w:t>64”</w:t>
      </w:r>
      <w:r w:rsidRPr="00791D37">
        <w:t>.</w:t>
      </w:r>
    </w:p>
    <w:p w14:paraId="240A81E9" w14:textId="1843AEC2" w:rsidR="0074559B" w:rsidRPr="00791D37" w:rsidDel="002407CC" w:rsidRDefault="0074559B" w:rsidP="00791D37">
      <w:pPr>
        <w:pStyle w:val="Prrafodelista"/>
        <w:rPr>
          <w:del w:id="5397" w:author="JORGE CONTRERAS ORTIZ" w:date="2021-09-05T22:39:00Z"/>
        </w:rPr>
      </w:pPr>
    </w:p>
    <w:p w14:paraId="42269F03" w14:textId="77777777" w:rsidR="0074559B" w:rsidRPr="00791D37" w:rsidRDefault="0074559B" w:rsidP="00791D37">
      <w:pPr>
        <w:pStyle w:val="Prrafodelista"/>
      </w:pPr>
    </w:p>
    <w:p w14:paraId="5EAF07FC" w14:textId="77777777" w:rsidR="0074559B" w:rsidRPr="00791D37" w:rsidRDefault="0074559B" w:rsidP="00791D37">
      <w:pPr>
        <w:pStyle w:val="Prrafodelista"/>
        <w:numPr>
          <w:ilvl w:val="0"/>
          <w:numId w:val="14"/>
        </w:numPr>
      </w:pPr>
      <w:r w:rsidRPr="00791D37">
        <w:rPr>
          <w:b/>
          <w:bCs/>
        </w:rPr>
        <w:t>Cadena de caracteres:</w:t>
      </w:r>
      <w:r w:rsidRPr="00791D37">
        <w:t xml:space="preserve"> Representado en la guía como [</w:t>
      </w:r>
      <w:proofErr w:type="spellStart"/>
      <w:r w:rsidRPr="00791D37">
        <w:t>str</w:t>
      </w:r>
      <w:proofErr w:type="spellEnd"/>
      <w:r w:rsidRPr="00791D37">
        <w:t>]. Estos parámetros deberán ir entre comillas dobles y pueden estar limitados en tamaño. Este límite de tamaño está especificado como número de caracteres admitidos.</w:t>
      </w:r>
    </w:p>
    <w:p w14:paraId="7BD23CD7" w14:textId="77777777" w:rsidR="0074559B" w:rsidRPr="00791D37" w:rsidRDefault="0074559B" w:rsidP="00791D37">
      <w:pPr>
        <w:pStyle w:val="Prrafodelista"/>
      </w:pPr>
    </w:p>
    <w:p w14:paraId="4B74EC55" w14:textId="258FE491" w:rsidR="0074559B" w:rsidRPr="00791D37" w:rsidRDefault="0074559B" w:rsidP="00791D37">
      <w:pPr>
        <w:pStyle w:val="Prrafodelista"/>
        <w:numPr>
          <w:ilvl w:val="0"/>
          <w:numId w:val="14"/>
        </w:numPr>
      </w:pPr>
      <w:r w:rsidRPr="00791D37">
        <w:rPr>
          <w:b/>
          <w:bCs/>
        </w:rPr>
        <w:t xml:space="preserve">Dirección IP: </w:t>
      </w:r>
      <w:r w:rsidRPr="00791D37">
        <w:t xml:space="preserve">Este parámetro se usa para especificar direcciones IPv6, rutas, o prefijos y debe ir con el formato especificado en la </w:t>
      </w:r>
      <w:r w:rsidRPr="00791D37">
        <w:rPr>
          <w:b/>
          <w:bCs/>
        </w:rPr>
        <w:t xml:space="preserve"> RFC 4291 </w:t>
      </w:r>
      <w:proofErr w:type="spellStart"/>
      <w:r w:rsidRPr="00791D37">
        <w:rPr>
          <w:b/>
          <w:bCs/>
        </w:rPr>
        <w:t>section</w:t>
      </w:r>
      <w:proofErr w:type="spellEnd"/>
      <w:r w:rsidRPr="00791D37">
        <w:rPr>
          <w:b/>
          <w:bCs/>
        </w:rPr>
        <w:t xml:space="preserve"> 2 </w:t>
      </w:r>
      <w:r w:rsidRPr="00791D37">
        <w:t>(16 bytes).</w:t>
      </w:r>
      <w:ins w:id="5398" w:author="JORGE CONTRERAS ORTIZ" w:date="2021-09-07T20:26:00Z">
        <w:r w:rsidR="00F201E1">
          <w:t xml:space="preserve"> En</w:t>
        </w:r>
      </w:ins>
      <w:ins w:id="5399" w:author="JORGE CONTRERAS ORTIZ" w:date="2021-09-07T20:27:00Z">
        <w:r w:rsidR="00F201E1">
          <w:t xml:space="preserve"> la </w:t>
        </w:r>
        <w:r w:rsidR="00F201E1">
          <w:fldChar w:fldCharType="begin"/>
        </w:r>
        <w:r w:rsidR="00F201E1">
          <w:instrText xml:space="preserve"> REF _Ref81938875 \h </w:instrText>
        </w:r>
      </w:ins>
      <w:ins w:id="5400" w:author="JORGE CONTRERAS ORTIZ" w:date="2021-09-07T20:27:00Z">
        <w:r w:rsidR="00F201E1">
          <w:fldChar w:fldCharType="end"/>
        </w:r>
        <w:r w:rsidR="00F201E1">
          <w:t xml:space="preserve"> se muestran algunas recomendaciones a la hora de us</w:t>
        </w:r>
      </w:ins>
      <w:ins w:id="5401" w:author="JORGE CONTRERAS ORTIZ" w:date="2021-09-07T20:28:00Z">
        <w:r w:rsidR="00F201E1">
          <w:t>ar direcciones IP como parámetros de los comandos KSH.</w:t>
        </w:r>
      </w:ins>
    </w:p>
    <w:p w14:paraId="5F9B45D4" w14:textId="6F9CAF84" w:rsidR="0074559B" w:rsidRDefault="0074559B" w:rsidP="00F201E1">
      <w:pPr>
        <w:rPr>
          <w:ins w:id="5402" w:author="JORGE CONTRERAS ORTIZ" w:date="2021-09-07T20:29:00Z"/>
        </w:rPr>
      </w:pPr>
    </w:p>
    <w:p w14:paraId="690645D6" w14:textId="74ABA134" w:rsidR="00F201E1" w:rsidRDefault="00F201E1" w:rsidP="00F201E1">
      <w:pPr>
        <w:rPr>
          <w:ins w:id="5403" w:author="JORGE CONTRERAS ORTIZ" w:date="2021-09-07T20:29:00Z"/>
        </w:rPr>
      </w:pPr>
    </w:p>
    <w:p w14:paraId="44799501" w14:textId="77777777" w:rsidR="00F201E1" w:rsidRDefault="00F201E1">
      <w:pPr>
        <w:keepNext/>
        <w:rPr>
          <w:ins w:id="5404" w:author="JORGE CONTRERAS ORTIZ" w:date="2021-09-07T20:29:00Z"/>
        </w:rPr>
        <w:pPrChange w:id="5405" w:author="JORGE CONTRERAS ORTIZ" w:date="2021-09-07T20:29:00Z">
          <w:pPr/>
        </w:pPrChange>
      </w:pPr>
      <w:moveToRangeStart w:id="5406" w:author="JORGE CONTRERAS ORTIZ" w:date="2021-09-07T20:29:00Z" w:name="move81938990"/>
      <w:moveTo w:id="5407" w:author="JORGE CONTRERAS ORTIZ" w:date="2021-09-07T20:29:00Z">
        <w:r w:rsidRPr="00791D37">
          <w:rPr>
            <w:noProof/>
          </w:rPr>
          <w:lastRenderedPageBreak/>
          <w:drawing>
            <wp:inline distT="0" distB="0" distL="0" distR="0" wp14:anchorId="4CE7A525" wp14:editId="6DB74CB0">
              <wp:extent cx="5739765" cy="2954655"/>
              <wp:effectExtent l="0" t="0" r="0" b="0"/>
              <wp:docPr id="60" name="Imagen 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39765" cy="2954655"/>
                      </a:xfrm>
                      <a:prstGeom prst="rect">
                        <a:avLst/>
                      </a:prstGeom>
                    </pic:spPr>
                  </pic:pic>
                </a:graphicData>
              </a:graphic>
            </wp:inline>
          </w:drawing>
        </w:r>
      </w:moveTo>
      <w:moveToRangeEnd w:id="5406"/>
    </w:p>
    <w:p w14:paraId="77544791" w14:textId="04406F03" w:rsidR="00F201E1" w:rsidRPr="00791D37" w:rsidRDefault="00F201E1">
      <w:pPr>
        <w:pStyle w:val="Descripcin"/>
        <w:jc w:val="center"/>
        <w:pPrChange w:id="5408" w:author="JORGE CONTRERAS ORTIZ" w:date="2021-09-07T20:30:00Z">
          <w:pPr>
            <w:pStyle w:val="Prrafodelista"/>
          </w:pPr>
        </w:pPrChange>
      </w:pPr>
      <w:bookmarkStart w:id="5409" w:name="_Toc82030985"/>
      <w:ins w:id="5410" w:author="JORGE CONTRERAS ORTIZ" w:date="2021-09-07T20:29:00Z">
        <w:r>
          <w:t xml:space="preserve">Ilustración </w:t>
        </w:r>
        <w:r>
          <w:fldChar w:fldCharType="begin"/>
        </w:r>
        <w:r>
          <w:instrText xml:space="preserve"> SEQ Ilustración \* ARABIC </w:instrText>
        </w:r>
      </w:ins>
      <w:r>
        <w:fldChar w:fldCharType="separate"/>
      </w:r>
      <w:ins w:id="5411" w:author="JORGE CONTRERAS ORTIZ" w:date="2021-09-08T21:58:00Z">
        <w:r w:rsidR="007865AB">
          <w:rPr>
            <w:noProof/>
          </w:rPr>
          <w:t>42</w:t>
        </w:r>
      </w:ins>
      <w:ins w:id="5412" w:author="JORGE CONTRERAS ORTIZ" w:date="2021-09-07T20:29:00Z">
        <w:r>
          <w:fldChar w:fldCharType="end"/>
        </w:r>
        <w:r>
          <w:t xml:space="preserve"> Direcciones IP como parámetros</w:t>
        </w:r>
      </w:ins>
      <w:bookmarkEnd w:id="5409"/>
    </w:p>
    <w:p w14:paraId="62D2C4C2" w14:textId="46E8AA94" w:rsidR="0074559B" w:rsidRPr="00791D37" w:rsidDel="00F201E1" w:rsidRDefault="0074559B">
      <w:pPr>
        <w:pStyle w:val="Prrafodelista"/>
        <w:jc w:val="center"/>
        <w:rPr>
          <w:del w:id="5413" w:author="JORGE CONTRERAS ORTIZ" w:date="2021-09-07T20:29:00Z"/>
        </w:rPr>
        <w:pPrChange w:id="5414" w:author="JORGE CONTRERAS ORTIZ" w:date="2021-09-07T20:29:00Z">
          <w:pPr>
            <w:pStyle w:val="Prrafodelista"/>
          </w:pPr>
        </w:pPrChange>
      </w:pPr>
      <w:moveFromRangeStart w:id="5415" w:author="JORGE CONTRERAS ORTIZ" w:date="2021-09-07T20:29:00Z" w:name="move81938990"/>
      <w:moveFrom w:id="5416" w:author="JORGE CONTRERAS ORTIZ" w:date="2021-09-07T20:29:00Z">
        <w:r w:rsidRPr="00791D37" w:rsidDel="00F201E1">
          <w:rPr>
            <w:noProof/>
          </w:rPr>
          <w:drawing>
            <wp:inline distT="0" distB="0" distL="0" distR="0" wp14:anchorId="525052F4" wp14:editId="66E4B7D8">
              <wp:extent cx="5739765" cy="2954655"/>
              <wp:effectExtent l="0" t="0" r="0" b="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39765" cy="2954655"/>
                      </a:xfrm>
                      <a:prstGeom prst="rect">
                        <a:avLst/>
                      </a:prstGeom>
                    </pic:spPr>
                  </pic:pic>
                </a:graphicData>
              </a:graphic>
            </wp:inline>
          </w:drawing>
        </w:r>
      </w:moveFrom>
      <w:moveFromRangeEnd w:id="5415"/>
    </w:p>
    <w:p w14:paraId="4AD33226" w14:textId="77DEB765" w:rsidR="0074559B" w:rsidRPr="00791D37" w:rsidDel="00F201E1" w:rsidRDefault="0074559B">
      <w:pPr>
        <w:pStyle w:val="Prrafodelista"/>
        <w:jc w:val="center"/>
        <w:rPr>
          <w:del w:id="5417" w:author="JORGE CONTRERAS ORTIZ" w:date="2021-09-07T20:29:00Z"/>
        </w:rPr>
        <w:pPrChange w:id="5418" w:author="JORGE CONTRERAS ORTIZ" w:date="2021-09-07T20:29:00Z">
          <w:pPr>
            <w:pStyle w:val="Descripcin"/>
            <w:jc w:val="center"/>
          </w:pPr>
        </w:pPrChange>
      </w:pPr>
      <w:bookmarkStart w:id="5419" w:name="_Ref81938875"/>
      <w:bookmarkStart w:id="5420" w:name="_Toc81499615"/>
      <w:bookmarkStart w:id="5421" w:name="_Toc81499850"/>
      <w:del w:id="5422" w:author="JORGE CONTRERAS ORTIZ" w:date="2021-09-07T20:29:00Z">
        <w:r w:rsidRPr="00791D37" w:rsidDel="00F201E1">
          <w:delText xml:space="preserve">Ilustración </w:delText>
        </w:r>
        <w:r w:rsidR="004A7EC7" w:rsidDel="00F201E1">
          <w:fldChar w:fldCharType="begin"/>
        </w:r>
        <w:r w:rsidR="004A7EC7" w:rsidDel="00F201E1">
          <w:delInstrText xml:space="preserve"> SEQ Ilustración \* ARABIC </w:delInstrText>
        </w:r>
        <w:r w:rsidR="004A7EC7" w:rsidDel="00F201E1">
          <w:fldChar w:fldCharType="separate"/>
        </w:r>
        <w:r w:rsidR="001749E7" w:rsidDel="00F201E1">
          <w:rPr>
            <w:noProof/>
          </w:rPr>
          <w:delText>39</w:delText>
        </w:r>
        <w:r w:rsidR="004A7EC7" w:rsidDel="00F201E1">
          <w:rPr>
            <w:noProof/>
          </w:rPr>
          <w:fldChar w:fldCharType="end"/>
        </w:r>
        <w:bookmarkEnd w:id="5419"/>
        <w:r w:rsidRPr="00791D37" w:rsidDel="00F201E1">
          <w:delText xml:space="preserve"> IP como parámetros</w:delText>
        </w:r>
        <w:bookmarkEnd w:id="5420"/>
        <w:bookmarkEnd w:id="5421"/>
      </w:del>
    </w:p>
    <w:p w14:paraId="2337B652" w14:textId="77777777" w:rsidR="0074559B" w:rsidRPr="00791D37" w:rsidRDefault="0074559B">
      <w:pPr>
        <w:pStyle w:val="Prrafodelista"/>
        <w:jc w:val="center"/>
        <w:pPrChange w:id="5423" w:author="JORGE CONTRERAS ORTIZ" w:date="2021-09-07T20:29:00Z">
          <w:pPr>
            <w:pStyle w:val="Prrafodelista"/>
          </w:pPr>
        </w:pPrChange>
      </w:pPr>
    </w:p>
    <w:p w14:paraId="2B5A2B73" w14:textId="77777777" w:rsidR="0074559B" w:rsidRPr="00791D37" w:rsidRDefault="0074559B" w:rsidP="00791D37">
      <w:pPr>
        <w:pStyle w:val="Prrafodelista"/>
      </w:pPr>
    </w:p>
    <w:p w14:paraId="3D41B571" w14:textId="77777777" w:rsidR="0074559B" w:rsidRPr="00791D37" w:rsidRDefault="0074559B" w:rsidP="00791D37">
      <w:pPr>
        <w:pStyle w:val="Prrafodelista"/>
        <w:numPr>
          <w:ilvl w:val="0"/>
          <w:numId w:val="14"/>
        </w:numPr>
      </w:pPr>
      <w:r w:rsidRPr="00791D37">
        <w:rPr>
          <w:b/>
          <w:bCs/>
        </w:rPr>
        <w:t xml:space="preserve">Direcciones MAC: </w:t>
      </w:r>
      <w:r w:rsidRPr="00791D37">
        <w:t>Representado en la guía como [</w:t>
      </w:r>
      <w:proofErr w:type="spellStart"/>
      <w:r w:rsidRPr="00791D37">
        <w:t>mac</w:t>
      </w:r>
      <w:proofErr w:type="spellEnd"/>
      <w:r w:rsidRPr="00791D37">
        <w:t>]. Este parámetro se usa para especificar direcciones de 64-bits.</w:t>
      </w:r>
    </w:p>
    <w:p w14:paraId="1CDA81A6" w14:textId="6409F57F" w:rsidR="0074559B" w:rsidRDefault="0074559B" w:rsidP="00791D37">
      <w:pPr>
        <w:pStyle w:val="Prrafodelista"/>
        <w:numPr>
          <w:ilvl w:val="0"/>
          <w:numId w:val="14"/>
        </w:numPr>
        <w:rPr>
          <w:ins w:id="5424" w:author="JORGE CONTRERAS ORTIZ" w:date="2021-09-04T14:12:00Z"/>
        </w:rPr>
      </w:pPr>
      <w:r w:rsidRPr="00791D37">
        <w:rPr>
          <w:b/>
          <w:bCs/>
        </w:rPr>
        <w:t xml:space="preserve">Cadena / Array: </w:t>
      </w:r>
      <w:r w:rsidRPr="00791D37">
        <w:t>Se representa en la guía como [</w:t>
      </w:r>
      <w:proofErr w:type="spellStart"/>
      <w:r w:rsidRPr="00791D37">
        <w:t>arr</w:t>
      </w:r>
      <w:proofErr w:type="spellEnd"/>
      <w:r w:rsidRPr="00791D37">
        <w:t xml:space="preserve">]. Este parámetro se usa para especificar </w:t>
      </w:r>
      <w:proofErr w:type="spellStart"/>
      <w:r w:rsidRPr="00791D37">
        <w:t>payloads</w:t>
      </w:r>
      <w:proofErr w:type="spellEnd"/>
      <w:r w:rsidRPr="00791D37">
        <w:t xml:space="preserve"> que deben enviarse sin ningún cambio. Están hechos de cadena de bytes en notación hexadecimal sin el prefijo “0x”.</w:t>
      </w:r>
    </w:p>
    <w:p w14:paraId="6D1BF0E9" w14:textId="77777777" w:rsidR="00A7595B" w:rsidRPr="00791D37" w:rsidRDefault="00A7595B">
      <w:pPr>
        <w:pStyle w:val="Prrafodelista"/>
        <w:pPrChange w:id="5425" w:author="JORGE CONTRERAS ORTIZ" w:date="2021-09-04T14:12:00Z">
          <w:pPr>
            <w:pStyle w:val="Prrafodelista"/>
            <w:numPr>
              <w:numId w:val="14"/>
            </w:numPr>
            <w:ind w:left="786" w:hanging="360"/>
          </w:pPr>
        </w:pPrChange>
      </w:pPr>
    </w:p>
    <w:p w14:paraId="05AC8FBB" w14:textId="2105770A" w:rsidR="0074559B" w:rsidRPr="00791D37" w:rsidDel="00FE1EC4" w:rsidRDefault="0074559B" w:rsidP="00791D37">
      <w:pPr>
        <w:rPr>
          <w:del w:id="5426" w:author="JORGE CONTRERAS ORTIZ" w:date="2021-09-04T12:44:00Z"/>
        </w:rPr>
      </w:pPr>
      <w:bookmarkStart w:id="5427" w:name="_Toc81658373"/>
      <w:bookmarkStart w:id="5428" w:name="_Toc81658617"/>
      <w:bookmarkStart w:id="5429" w:name="_Toc81658772"/>
      <w:bookmarkStart w:id="5430" w:name="_Toc81659151"/>
      <w:bookmarkStart w:id="5431" w:name="_Toc81659392"/>
      <w:bookmarkStart w:id="5432" w:name="_Toc81659709"/>
      <w:bookmarkStart w:id="5433" w:name="_Toc81743497"/>
      <w:bookmarkStart w:id="5434" w:name="_Toc81743652"/>
      <w:bookmarkStart w:id="5435" w:name="_Toc81761811"/>
      <w:bookmarkStart w:id="5436" w:name="_Toc81764150"/>
      <w:bookmarkStart w:id="5437" w:name="_Toc81765282"/>
      <w:bookmarkStart w:id="5438" w:name="_Toc81772872"/>
      <w:bookmarkStart w:id="5439" w:name="_Toc81776525"/>
      <w:bookmarkStart w:id="5440" w:name="_Toc81776721"/>
      <w:bookmarkStart w:id="5441" w:name="_Toc81777084"/>
      <w:bookmarkStart w:id="5442" w:name="_Toc81777369"/>
      <w:bookmarkStart w:id="5443" w:name="_Toc81777655"/>
      <w:bookmarkStart w:id="5444" w:name="_Toc81777955"/>
      <w:bookmarkStart w:id="5445" w:name="_Toc81778246"/>
      <w:bookmarkStart w:id="5446" w:name="_Toc81938552"/>
      <w:bookmarkStart w:id="5447" w:name="_Toc81941465"/>
      <w:bookmarkStart w:id="5448" w:name="_Toc81993130"/>
      <w:bookmarkStart w:id="5449" w:name="_Toc81994654"/>
      <w:bookmarkStart w:id="5450" w:name="_Toc81994860"/>
      <w:bookmarkStart w:id="5451" w:name="_Toc81995155"/>
      <w:bookmarkStart w:id="5452" w:name="_Toc82011764"/>
      <w:bookmarkStart w:id="5453" w:name="_Toc82011971"/>
      <w:bookmarkStart w:id="5454" w:name="_Toc82012186"/>
      <w:bookmarkStart w:id="5455" w:name="_Toc82012405"/>
      <w:bookmarkStart w:id="5456" w:name="_Toc82024710"/>
      <w:bookmarkStart w:id="5457" w:name="_Toc82025013"/>
      <w:bookmarkStart w:id="5458" w:name="_Toc82025445"/>
      <w:bookmarkStart w:id="5459" w:name="_Toc82025655"/>
      <w:bookmarkStart w:id="5460" w:name="_Toc82025958"/>
      <w:bookmarkStart w:id="5461" w:name="_Toc82030858"/>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p>
    <w:p w14:paraId="4812A4EB" w14:textId="25882445" w:rsidR="0074559B" w:rsidRPr="00791D37" w:rsidRDefault="00FE1EC4" w:rsidP="00FE1EC4">
      <w:pPr>
        <w:pStyle w:val="Ttulo4"/>
      </w:pPr>
      <w:bookmarkStart w:id="5462" w:name="_Toc81499436"/>
      <w:bookmarkStart w:id="5463" w:name="_Toc82012187"/>
      <w:bookmarkStart w:id="5464" w:name="_Toc82025014"/>
      <w:bookmarkStart w:id="5465" w:name="_Toc82030859"/>
      <w:r w:rsidRPr="00791D37">
        <w:t>MENSAJES DE RESPUESTA</w:t>
      </w:r>
      <w:bookmarkEnd w:id="5462"/>
      <w:bookmarkEnd w:id="5463"/>
      <w:bookmarkEnd w:id="5464"/>
      <w:bookmarkEnd w:id="5465"/>
    </w:p>
    <w:p w14:paraId="0E4D96C1" w14:textId="77777777" w:rsidR="0074559B" w:rsidRPr="00791D37" w:rsidRDefault="0074559B" w:rsidP="00791D37"/>
    <w:p w14:paraId="519D1340" w14:textId="77777777" w:rsidR="0074559B" w:rsidRPr="00791D37" w:rsidRDefault="0074559B" w:rsidP="00791D37">
      <w:r w:rsidRPr="00791D37">
        <w:t xml:space="preserve">Cuando se ejecuta un comando en la Kirale </w:t>
      </w:r>
      <w:proofErr w:type="spellStart"/>
      <w:r w:rsidRPr="00791D37">
        <w:t>Command</w:t>
      </w:r>
      <w:proofErr w:type="spellEnd"/>
      <w:r w:rsidRPr="00791D37">
        <w:t>-Line Shell, se pueden reportar algunos errores como respuesta a su ejecución.</w:t>
      </w:r>
    </w:p>
    <w:p w14:paraId="11F84D61" w14:textId="77777777" w:rsidR="0074559B" w:rsidRPr="00791D37" w:rsidRDefault="0074559B" w:rsidP="00791D37">
      <w:pPr>
        <w:pStyle w:val="Prrafodelista"/>
        <w:numPr>
          <w:ilvl w:val="0"/>
          <w:numId w:val="19"/>
        </w:numPr>
      </w:pPr>
      <w:proofErr w:type="spellStart"/>
      <w:r w:rsidRPr="00791D37">
        <w:rPr>
          <w:b/>
          <w:bCs/>
          <w:i/>
          <w:iCs/>
        </w:rPr>
        <w:t>Invalid</w:t>
      </w:r>
      <w:proofErr w:type="spellEnd"/>
      <w:r w:rsidRPr="00791D37">
        <w:rPr>
          <w:b/>
          <w:bCs/>
          <w:i/>
          <w:iCs/>
        </w:rPr>
        <w:t xml:space="preserve"> </w:t>
      </w:r>
      <w:proofErr w:type="spellStart"/>
      <w:r w:rsidRPr="00791D37">
        <w:rPr>
          <w:b/>
          <w:bCs/>
          <w:i/>
          <w:iCs/>
        </w:rPr>
        <w:t>Syntax</w:t>
      </w:r>
      <w:proofErr w:type="spellEnd"/>
      <w:r w:rsidRPr="00791D37">
        <w:t>: Tanto el comando como el argumento son reconocidos pero alguna de las palabras claves o subclaves son erróneas, o hay más parámetros de lo esperado para ese comando.</w:t>
      </w:r>
    </w:p>
    <w:p w14:paraId="7DBD2E84" w14:textId="77777777" w:rsidR="0074559B" w:rsidRPr="00791D37" w:rsidRDefault="0074559B" w:rsidP="00791D37">
      <w:pPr>
        <w:pStyle w:val="Prrafodelista"/>
        <w:numPr>
          <w:ilvl w:val="0"/>
          <w:numId w:val="19"/>
        </w:numPr>
      </w:pPr>
      <w:proofErr w:type="spellStart"/>
      <w:r w:rsidRPr="00791D37">
        <w:rPr>
          <w:b/>
          <w:bCs/>
          <w:i/>
          <w:iCs/>
        </w:rPr>
        <w:t>Command</w:t>
      </w:r>
      <w:proofErr w:type="spellEnd"/>
      <w:r w:rsidRPr="00791D37">
        <w:rPr>
          <w:b/>
          <w:bCs/>
          <w:i/>
          <w:iCs/>
        </w:rPr>
        <w:t xml:space="preserve"> </w:t>
      </w:r>
      <w:proofErr w:type="spellStart"/>
      <w:r w:rsidRPr="00791D37">
        <w:rPr>
          <w:b/>
          <w:bCs/>
          <w:i/>
          <w:iCs/>
        </w:rPr>
        <w:t>not</w:t>
      </w:r>
      <w:proofErr w:type="spellEnd"/>
      <w:r w:rsidRPr="00791D37">
        <w:rPr>
          <w:b/>
          <w:bCs/>
          <w:i/>
          <w:iCs/>
        </w:rPr>
        <w:t xml:space="preserve"> </w:t>
      </w:r>
      <w:proofErr w:type="spellStart"/>
      <w:r w:rsidRPr="00791D37">
        <w:rPr>
          <w:b/>
          <w:bCs/>
          <w:i/>
          <w:iCs/>
        </w:rPr>
        <w:t>found</w:t>
      </w:r>
      <w:proofErr w:type="spellEnd"/>
      <w:r w:rsidRPr="00791D37">
        <w:rPr>
          <w:b/>
          <w:bCs/>
          <w:i/>
          <w:iCs/>
        </w:rPr>
        <w:t xml:space="preserve">: </w:t>
      </w:r>
      <w:r w:rsidRPr="00791D37">
        <w:t>El comando o el argumento no existe.</w:t>
      </w:r>
    </w:p>
    <w:p w14:paraId="5DAE8B91" w14:textId="77777777" w:rsidR="0074559B" w:rsidRPr="00791D37" w:rsidRDefault="0074559B" w:rsidP="00791D37">
      <w:pPr>
        <w:pStyle w:val="Prrafodelista"/>
        <w:numPr>
          <w:ilvl w:val="0"/>
          <w:numId w:val="19"/>
        </w:numPr>
      </w:pPr>
      <w:proofErr w:type="spellStart"/>
      <w:r w:rsidRPr="00791D37">
        <w:rPr>
          <w:b/>
          <w:bCs/>
          <w:i/>
          <w:iCs/>
        </w:rPr>
        <w:t>Bad</w:t>
      </w:r>
      <w:proofErr w:type="spellEnd"/>
      <w:r w:rsidRPr="00791D37">
        <w:rPr>
          <w:b/>
          <w:bCs/>
          <w:i/>
          <w:iCs/>
        </w:rPr>
        <w:t xml:space="preserve"> </w:t>
      </w:r>
      <w:proofErr w:type="spellStart"/>
      <w:r w:rsidRPr="00791D37">
        <w:rPr>
          <w:b/>
          <w:bCs/>
          <w:i/>
          <w:iCs/>
        </w:rPr>
        <w:t>parameter</w:t>
      </w:r>
      <w:proofErr w:type="spellEnd"/>
      <w:r w:rsidRPr="00791D37">
        <w:rPr>
          <w:b/>
          <w:bCs/>
          <w:i/>
          <w:iCs/>
        </w:rPr>
        <w:t>:</w:t>
      </w:r>
      <w:r w:rsidRPr="00791D37">
        <w:t xml:space="preserve"> Alguno de los parámetros que se han introducido es erróneo o su valor está fuera de rango.</w:t>
      </w:r>
    </w:p>
    <w:p w14:paraId="0C2D1F35" w14:textId="77777777" w:rsidR="0074559B" w:rsidRPr="00791D37" w:rsidRDefault="0074559B" w:rsidP="00791D37">
      <w:pPr>
        <w:pStyle w:val="Prrafodelista"/>
        <w:numPr>
          <w:ilvl w:val="0"/>
          <w:numId w:val="19"/>
        </w:numPr>
      </w:pPr>
      <w:proofErr w:type="spellStart"/>
      <w:r w:rsidRPr="00791D37">
        <w:rPr>
          <w:b/>
          <w:bCs/>
          <w:i/>
          <w:iCs/>
        </w:rPr>
        <w:t>Command</w:t>
      </w:r>
      <w:proofErr w:type="spellEnd"/>
      <w:r w:rsidRPr="00791D37">
        <w:rPr>
          <w:b/>
          <w:bCs/>
          <w:i/>
          <w:iCs/>
        </w:rPr>
        <w:t xml:space="preserve"> </w:t>
      </w:r>
      <w:proofErr w:type="spellStart"/>
      <w:r w:rsidRPr="00791D37">
        <w:rPr>
          <w:b/>
          <w:bCs/>
          <w:i/>
          <w:iCs/>
        </w:rPr>
        <w:t>not</w:t>
      </w:r>
      <w:proofErr w:type="spellEnd"/>
      <w:r w:rsidRPr="00791D37">
        <w:rPr>
          <w:b/>
          <w:bCs/>
          <w:i/>
          <w:iCs/>
        </w:rPr>
        <w:t xml:space="preserve"> </w:t>
      </w:r>
      <w:proofErr w:type="spellStart"/>
      <w:r w:rsidRPr="00791D37">
        <w:rPr>
          <w:b/>
          <w:bCs/>
          <w:i/>
          <w:iCs/>
        </w:rPr>
        <w:t>allowed</w:t>
      </w:r>
      <w:proofErr w:type="spellEnd"/>
      <w:r w:rsidRPr="00791D37">
        <w:rPr>
          <w:b/>
          <w:bCs/>
          <w:i/>
          <w:iCs/>
        </w:rPr>
        <w:t>:</w:t>
      </w:r>
      <w:r w:rsidRPr="00791D37">
        <w:t xml:space="preserve"> El comando no puede ejecutarse en ese momento. Quizás se requiera que el dispositivo esté en un específico estado u otra configuración no permita la ejecución del comando.</w:t>
      </w:r>
    </w:p>
    <w:p w14:paraId="3A12EC73" w14:textId="77777777" w:rsidR="0074559B" w:rsidRPr="00791D37" w:rsidRDefault="0074559B" w:rsidP="00791D37">
      <w:pPr>
        <w:pStyle w:val="Prrafodelista"/>
        <w:numPr>
          <w:ilvl w:val="0"/>
          <w:numId w:val="19"/>
        </w:numPr>
      </w:pPr>
      <w:proofErr w:type="spellStart"/>
      <w:r w:rsidRPr="00791D37">
        <w:rPr>
          <w:b/>
          <w:bCs/>
          <w:i/>
          <w:iCs/>
        </w:rPr>
        <w:t>Configuration</w:t>
      </w:r>
      <w:proofErr w:type="spellEnd"/>
      <w:r w:rsidRPr="00791D37">
        <w:rPr>
          <w:b/>
          <w:bCs/>
          <w:i/>
          <w:iCs/>
        </w:rPr>
        <w:t xml:space="preserve"> </w:t>
      </w:r>
      <w:proofErr w:type="spellStart"/>
      <w:r w:rsidRPr="00791D37">
        <w:rPr>
          <w:b/>
          <w:bCs/>
          <w:i/>
          <w:iCs/>
        </w:rPr>
        <w:t>setting</w:t>
      </w:r>
      <w:proofErr w:type="spellEnd"/>
      <w:r w:rsidRPr="00791D37">
        <w:rPr>
          <w:b/>
          <w:bCs/>
          <w:i/>
          <w:iCs/>
        </w:rPr>
        <w:t xml:space="preserve"> </w:t>
      </w:r>
      <w:proofErr w:type="spellStart"/>
      <w:r w:rsidRPr="00791D37">
        <w:rPr>
          <w:b/>
          <w:bCs/>
          <w:i/>
          <w:iCs/>
        </w:rPr>
        <w:t>missing</w:t>
      </w:r>
      <w:proofErr w:type="spellEnd"/>
      <w:r w:rsidRPr="00791D37">
        <w:rPr>
          <w:b/>
          <w:bCs/>
          <w:i/>
          <w:iCs/>
        </w:rPr>
        <w:t>:</w:t>
      </w:r>
      <w:r w:rsidRPr="00791D37">
        <w:t xml:space="preserve"> El comando no puede ejecutarse debido a que se requieren otras configuraciones antes de ejecutarse.</w:t>
      </w:r>
    </w:p>
    <w:p w14:paraId="0305DA76" w14:textId="77777777" w:rsidR="0074559B" w:rsidRPr="00791D37" w:rsidRDefault="0074559B" w:rsidP="00791D37">
      <w:pPr>
        <w:pStyle w:val="Prrafodelista"/>
        <w:numPr>
          <w:ilvl w:val="0"/>
          <w:numId w:val="19"/>
        </w:numPr>
      </w:pPr>
      <w:r w:rsidRPr="00791D37">
        <w:rPr>
          <w:b/>
          <w:bCs/>
          <w:i/>
          <w:iCs/>
        </w:rPr>
        <w:t xml:space="preserve">Processing – </w:t>
      </w:r>
      <w:proofErr w:type="spellStart"/>
      <w:r w:rsidRPr="00791D37">
        <w:rPr>
          <w:b/>
          <w:bCs/>
          <w:i/>
          <w:iCs/>
        </w:rPr>
        <w:t>please</w:t>
      </w:r>
      <w:proofErr w:type="spellEnd"/>
      <w:r w:rsidRPr="00791D37">
        <w:rPr>
          <w:b/>
          <w:bCs/>
          <w:i/>
          <w:iCs/>
        </w:rPr>
        <w:t xml:space="preserve"> </w:t>
      </w:r>
      <w:proofErr w:type="spellStart"/>
      <w:r w:rsidRPr="00791D37">
        <w:rPr>
          <w:b/>
          <w:bCs/>
          <w:i/>
          <w:iCs/>
        </w:rPr>
        <w:t>wait</w:t>
      </w:r>
      <w:proofErr w:type="spellEnd"/>
      <w:r w:rsidRPr="00791D37">
        <w:rPr>
          <w:b/>
          <w:bCs/>
          <w:i/>
          <w:iCs/>
        </w:rPr>
        <w:t xml:space="preserve">: </w:t>
      </w:r>
      <w:r w:rsidRPr="00791D37">
        <w:t>El dispositivo está ejecutando otro proceso de mayor prioridad. Solo se podrá usar el comando “</w:t>
      </w:r>
      <w:r w:rsidRPr="00791D37">
        <w:rPr>
          <w:b/>
          <w:bCs/>
          <w:i/>
          <w:iCs/>
        </w:rPr>
        <w:t>show status</w:t>
      </w:r>
      <w:r w:rsidRPr="00791D37">
        <w:t>”. Otros comandos no podrán usarse hasta que el proceso prioritario termine.</w:t>
      </w:r>
    </w:p>
    <w:p w14:paraId="129A9CD0" w14:textId="77777777" w:rsidR="0074559B" w:rsidRPr="00791D37" w:rsidRDefault="0074559B" w:rsidP="00791D37"/>
    <w:p w14:paraId="507E9707" w14:textId="72E42FFF" w:rsidR="0074559B" w:rsidRDefault="0074559B" w:rsidP="00791D37">
      <w:pPr>
        <w:rPr>
          <w:ins w:id="5466" w:author="JORGE CONTRERAS ORTIZ" w:date="2021-09-04T12:44:00Z"/>
        </w:rPr>
      </w:pPr>
      <w:r w:rsidRPr="00791D37">
        <w:t>Si no hay mensaje de respuesta, significa que el comando se ha procesado correctamente.</w:t>
      </w:r>
    </w:p>
    <w:p w14:paraId="37124E09" w14:textId="77777777" w:rsidR="00FE1EC4" w:rsidRPr="00791D37" w:rsidRDefault="00FE1EC4" w:rsidP="00791D37"/>
    <w:p w14:paraId="2374D29E" w14:textId="0AF62DB0" w:rsidR="0074559B" w:rsidRPr="00791D37" w:rsidRDefault="00FE1EC4" w:rsidP="00791D37">
      <w:pPr>
        <w:pStyle w:val="Ttulo3"/>
        <w:rPr>
          <w:lang w:val="en-US"/>
        </w:rPr>
      </w:pPr>
      <w:bookmarkStart w:id="5467" w:name="_Toc81499437"/>
      <w:bookmarkStart w:id="5468" w:name="_Toc82012188"/>
      <w:bookmarkStart w:id="5469" w:name="_Toc82025015"/>
      <w:bookmarkStart w:id="5470" w:name="_Toc82030860"/>
      <w:r w:rsidRPr="00791D37">
        <w:rPr>
          <w:lang w:val="en-US"/>
        </w:rPr>
        <w:t>KIRALE BINARY INTERFACE</w:t>
      </w:r>
      <w:del w:id="5471" w:author="JORGE CONTRERAS ORTIZ" w:date="2021-09-05T14:09:00Z">
        <w:r w:rsidRPr="00791D37" w:rsidDel="00E205F0">
          <w:rPr>
            <w:lang w:val="en-US"/>
          </w:rPr>
          <w:delText xml:space="preserve"> </w:delText>
        </w:r>
      </w:del>
      <w:ins w:id="5472" w:author="JORGE CONTRERAS ORTIZ" w:date="2021-09-05T14:09:00Z">
        <w:r w:rsidR="00E205F0">
          <w:rPr>
            <w:lang w:val="en-US"/>
          </w:rPr>
          <w:t xml:space="preserve"> </w:t>
        </w:r>
      </w:ins>
      <w:del w:id="5473" w:author="JORGE CONTRERAS ORTIZ" w:date="2021-09-05T14:09:00Z">
        <w:r w:rsidRPr="00791D37" w:rsidDel="00E205F0">
          <w:rPr>
            <w:lang w:val="en-US"/>
          </w:rPr>
          <w:delText xml:space="preserve">REFERENCE GUIDE </w:delText>
        </w:r>
      </w:del>
      <w:r w:rsidRPr="00791D37">
        <w:rPr>
          <w:lang w:val="en-US"/>
        </w:rPr>
        <w:t>– COMANDOS KBI</w:t>
      </w:r>
      <w:bookmarkEnd w:id="5467"/>
      <w:bookmarkEnd w:id="5468"/>
      <w:bookmarkEnd w:id="5469"/>
      <w:bookmarkEnd w:id="5470"/>
    </w:p>
    <w:p w14:paraId="53C0C087" w14:textId="77777777" w:rsidR="0074559B" w:rsidRPr="00791D37" w:rsidRDefault="0074559B" w:rsidP="00791D37">
      <w:pPr>
        <w:rPr>
          <w:lang w:val="en-US"/>
        </w:rPr>
      </w:pPr>
    </w:p>
    <w:p w14:paraId="24A6DFAC" w14:textId="247DD243" w:rsidR="0074559B" w:rsidRPr="00791D37" w:rsidRDefault="00FE1EC4" w:rsidP="00FE1EC4">
      <w:pPr>
        <w:pStyle w:val="Ttulo4"/>
      </w:pPr>
      <w:bookmarkStart w:id="5474" w:name="_Toc81499438"/>
      <w:bookmarkStart w:id="5475" w:name="_Toc82012189"/>
      <w:bookmarkStart w:id="5476" w:name="_Toc82025016"/>
      <w:bookmarkStart w:id="5477" w:name="_Toc82030861"/>
      <w:r w:rsidRPr="00791D37">
        <w:t>OPERACIÓN DE INTERFAZ</w:t>
      </w:r>
      <w:bookmarkEnd w:id="5474"/>
      <w:bookmarkEnd w:id="5475"/>
      <w:bookmarkEnd w:id="5476"/>
      <w:bookmarkEnd w:id="5477"/>
    </w:p>
    <w:p w14:paraId="30DFA127" w14:textId="77777777" w:rsidR="0074559B" w:rsidRPr="00791D37" w:rsidRDefault="0074559B" w:rsidP="00791D37"/>
    <w:p w14:paraId="0E361C94" w14:textId="1A11D384" w:rsidR="0074559B" w:rsidRDefault="00FE1EC4" w:rsidP="00791D37">
      <w:pPr>
        <w:rPr>
          <w:ins w:id="5478" w:author="JORGE CONTRERAS ORTIZ" w:date="2021-09-05T22:39:00Z"/>
        </w:rPr>
      </w:pPr>
      <w:del w:id="5479" w:author="JORGE CONTRERAS ORTIZ" w:date="2021-09-04T12:50:00Z">
        <w:r w:rsidRPr="00791D37" w:rsidDel="00FE1EC4">
          <w:rPr>
            <w:noProof/>
          </w:rPr>
          <w:drawing>
            <wp:inline distT="0" distB="0" distL="0" distR="0" wp14:anchorId="374C8891" wp14:editId="40676E84">
              <wp:extent cx="5787699" cy="2584863"/>
              <wp:effectExtent l="0" t="0" r="3810" b="635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inline>
          </w:drawing>
        </w:r>
      </w:del>
      <w:del w:id="5480" w:author="JORGE CONTRERAS ORTIZ" w:date="2021-09-04T12:45:00Z">
        <w:r w:rsidR="0074559B" w:rsidRPr="00791D37" w:rsidDel="00FE1EC4">
          <w:rPr>
            <w:noProof/>
          </w:rPr>
          <mc:AlternateContent>
            <mc:Choice Requires="wps">
              <w:drawing>
                <wp:anchor distT="0" distB="0" distL="114300" distR="114300" simplePos="0" relativeHeight="251668480" behindDoc="1" locked="0" layoutInCell="1" allowOverlap="1" wp14:anchorId="6F1B30D3" wp14:editId="1F0DA215">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51F64391" w14:textId="415325CB" w:rsidR="0074559B" w:rsidRPr="00065032" w:rsidRDefault="0074559B" w:rsidP="006242EF">
                              <w:pPr>
                                <w:pStyle w:val="Descripcin"/>
                                <w:jc w:val="center"/>
                                <w:rPr>
                                  <w:noProof/>
                                </w:rPr>
                              </w:pPr>
                              <w:bookmarkStart w:id="5481" w:name="_Toc81499616"/>
                              <w:bookmarkStart w:id="5482" w:name="_Toc81499851"/>
                              <w:del w:id="5483"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5484" w:author="JORGE CONTRERAS ORTIZ" w:date="2021-09-04T12:45:00Z">
                                <w:r w:rsidR="00593FA6" w:rsidDel="00FE1EC4">
                                  <w:rPr>
                                    <w:noProof/>
                                  </w:rPr>
                                  <w:delText>40</w:delText>
                                </w:r>
                              </w:del>
                              <w:del w:id="5485" w:author="JORGE CONTRERAS ORTIZ" w:date="2021-09-04T12:48:00Z">
                                <w:r w:rsidR="005026F3" w:rsidDel="00FE1EC4">
                                  <w:rPr>
                                    <w:noProof/>
                                  </w:rPr>
                                  <w:fldChar w:fldCharType="end"/>
                                </w:r>
                                <w:r w:rsidDel="00FE1EC4">
                                  <w:delText xml:space="preserve"> </w:delText>
                                </w:r>
                              </w:del>
                              <w:del w:id="5486" w:author="JORGE CONTRERAS ORTIZ" w:date="2021-09-04T12:45:00Z">
                                <w:r w:rsidDel="00FE1EC4">
                                  <w:delText>Esquema de comunicación entre Host Externo y el dispositivo KTWM102</w:delText>
                                </w:r>
                              </w:del>
                              <w:bookmarkEnd w:id="5481"/>
                              <w:bookmarkEnd w:id="5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30D3" id="Cuadro de texto 41" o:spid="_x0000_s1029" type="#_x0000_t202" style="position:absolute;left:0;text-align:left;margin-left:-1.25pt;margin-top:261.4pt;width:455.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51F64391" w14:textId="415325CB" w:rsidR="0074559B" w:rsidRPr="00065032" w:rsidRDefault="0074559B" w:rsidP="006242EF">
                        <w:pPr>
                          <w:pStyle w:val="Descripcin"/>
                          <w:jc w:val="center"/>
                          <w:rPr>
                            <w:noProof/>
                          </w:rPr>
                        </w:pPr>
                        <w:bookmarkStart w:id="5487" w:name="_Toc81499616"/>
                        <w:bookmarkStart w:id="5488" w:name="_Toc81499851"/>
                        <w:del w:id="5489"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5490" w:author="JORGE CONTRERAS ORTIZ" w:date="2021-09-04T12:45:00Z">
                          <w:r w:rsidR="00593FA6" w:rsidDel="00FE1EC4">
                            <w:rPr>
                              <w:noProof/>
                            </w:rPr>
                            <w:delText>40</w:delText>
                          </w:r>
                        </w:del>
                        <w:del w:id="5491" w:author="JORGE CONTRERAS ORTIZ" w:date="2021-09-04T12:48:00Z">
                          <w:r w:rsidR="005026F3" w:rsidDel="00FE1EC4">
                            <w:rPr>
                              <w:noProof/>
                            </w:rPr>
                            <w:fldChar w:fldCharType="end"/>
                          </w:r>
                          <w:r w:rsidDel="00FE1EC4">
                            <w:delText xml:space="preserve"> </w:delText>
                          </w:r>
                        </w:del>
                        <w:del w:id="5492" w:author="JORGE CONTRERAS ORTIZ" w:date="2021-09-04T12:45:00Z">
                          <w:r w:rsidDel="00FE1EC4">
                            <w:delText>Esquema de comunicación entre Host Externo y el dispositivo KTWM102</w:delText>
                          </w:r>
                        </w:del>
                        <w:bookmarkEnd w:id="5487"/>
                        <w:bookmarkEnd w:id="5488"/>
                      </w:p>
                    </w:txbxContent>
                  </v:textbox>
                  <w10:wrap type="tight"/>
                </v:shape>
              </w:pict>
            </mc:Fallback>
          </mc:AlternateContent>
        </w:r>
      </w:del>
      <w:r w:rsidR="0074559B" w:rsidRPr="00791D37">
        <w:t xml:space="preserve">Antes de entrar en el funcionamiento de </w:t>
      </w:r>
      <w:del w:id="5493" w:author="JORGE CONTRERAS ORTIZ" w:date="2021-09-04T12:44:00Z">
        <w:r w:rsidR="0074559B" w:rsidRPr="00791D37" w:rsidDel="00FE1EC4">
          <w:delText>como</w:delText>
        </w:r>
      </w:del>
      <w:ins w:id="5494" w:author="JORGE CONTRERAS ORTIZ" w:date="2021-09-04T12:44:00Z">
        <w:r w:rsidRPr="00791D37">
          <w:t>cómo</w:t>
        </w:r>
      </w:ins>
      <w:r w:rsidR="0074559B" w:rsidRPr="00791D37">
        <w:t xml:space="preserve"> usar los comandos KBI por puerto UART, </w:t>
      </w:r>
      <w:del w:id="5495" w:author="JORGE CONTRERAS ORTIZ" w:date="2021-09-04T14:12:00Z">
        <w:r w:rsidR="0074559B" w:rsidRPr="00791D37" w:rsidDel="00A7595B">
          <w:delText>en la siguiente imagen</w:delText>
        </w:r>
      </w:del>
      <w:ins w:id="5496" w:author="JORGE CONTRERAS ORTIZ" w:date="2021-09-04T14:12:00Z">
        <w:r w:rsidR="00A7595B">
          <w:t xml:space="preserve">a continuación, en </w:t>
        </w:r>
        <w:r w:rsidR="00A7595B">
          <w:fldChar w:fldCharType="begin"/>
        </w:r>
        <w:r w:rsidR="00A7595B">
          <w:instrText xml:space="preserve"> REF _Ref81657178 \h </w:instrText>
        </w:r>
      </w:ins>
      <w:r w:rsidR="00A7595B">
        <w:fldChar w:fldCharType="separate"/>
      </w:r>
      <w:ins w:id="5497" w:author="JORGE CONTRERAS ORTIZ" w:date="2021-09-08T21:58:00Z">
        <w:r w:rsidR="007865AB">
          <w:t xml:space="preserve">Ilustración </w:t>
        </w:r>
        <w:r w:rsidR="007865AB">
          <w:rPr>
            <w:noProof/>
          </w:rPr>
          <w:t>43</w:t>
        </w:r>
      </w:ins>
      <w:ins w:id="5498" w:author="JORGE CONTRERAS ORTIZ" w:date="2021-09-04T14:12:00Z">
        <w:r w:rsidR="00A7595B">
          <w:fldChar w:fldCharType="end"/>
        </w:r>
        <w:r w:rsidR="00A7595B">
          <w:t>,</w:t>
        </w:r>
      </w:ins>
      <w:r w:rsidR="0074559B" w:rsidRPr="00791D37">
        <w:t xml:space="preserve"> se muestra un esquema de un Host externo</w:t>
      </w:r>
      <w:ins w:id="5499" w:author="JORGE CONTRERAS ORTIZ" w:date="2021-09-04T12:45:00Z">
        <w:r>
          <w:t>, como puede ser un microcontrolador</w:t>
        </w:r>
      </w:ins>
      <w:ins w:id="5500" w:author="JORGE CONTRERAS ORTIZ" w:date="2021-09-07T20:32:00Z">
        <w:r w:rsidR="00F76301">
          <w:t>, el cuál incluya una codificación y decodificación COBS</w:t>
        </w:r>
      </w:ins>
      <w:r w:rsidR="0074559B" w:rsidRPr="00791D37">
        <w:t xml:space="preserve"> usando </w:t>
      </w:r>
      <w:ins w:id="5501" w:author="JORGE CONTRERAS ORTIZ" w:date="2021-09-07T20:32:00Z">
        <w:r w:rsidR="00F76301">
          <w:t xml:space="preserve">comandos </w:t>
        </w:r>
      </w:ins>
      <w:r w:rsidR="0074559B" w:rsidRPr="00791D37">
        <w:t xml:space="preserve">KBI para comunicarse con el módulo KTWM102 y el sistema </w:t>
      </w:r>
      <w:proofErr w:type="spellStart"/>
      <w:r w:rsidR="0074559B" w:rsidRPr="00791D37">
        <w:t>KiNOS</w:t>
      </w:r>
      <w:proofErr w:type="spellEnd"/>
      <w:r w:rsidR="0074559B" w:rsidRPr="00791D37">
        <w:t xml:space="preserve"> a través del puerto UART:</w:t>
      </w:r>
    </w:p>
    <w:p w14:paraId="06B38919" w14:textId="77777777" w:rsidR="002407CC" w:rsidRDefault="002407CC" w:rsidP="00791D37">
      <w:pPr>
        <w:rPr>
          <w:ins w:id="5502" w:author="JORGE CONTRERAS ORTIZ" w:date="2021-09-04T12:50:00Z"/>
        </w:rPr>
      </w:pPr>
    </w:p>
    <w:p w14:paraId="4B33C6AE" w14:textId="77777777" w:rsidR="00FE1EC4" w:rsidRDefault="00FE1EC4">
      <w:pPr>
        <w:keepNext/>
        <w:jc w:val="center"/>
        <w:rPr>
          <w:ins w:id="5503" w:author="JORGE CONTRERAS ORTIZ" w:date="2021-09-04T12:50:00Z"/>
        </w:rPr>
        <w:pPrChange w:id="5504" w:author="JORGE CONTRERAS ORTIZ" w:date="2021-09-04T12:50:00Z">
          <w:pPr/>
        </w:pPrChange>
      </w:pPr>
      <w:ins w:id="5505" w:author="JORGE CONTRERAS ORTIZ" w:date="2021-09-04T12:50:00Z">
        <w:r w:rsidRPr="00791D37">
          <w:rPr>
            <w:noProof/>
          </w:rPr>
          <w:drawing>
            <wp:inline distT="0" distB="0" distL="0" distR="0" wp14:anchorId="5C350DFB" wp14:editId="6D7CB00B">
              <wp:extent cx="5759450" cy="2571973"/>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759450" cy="2571973"/>
                      </a:xfrm>
                      <a:prstGeom prst="rect">
                        <a:avLst/>
                      </a:prstGeom>
                    </pic:spPr>
                  </pic:pic>
                </a:graphicData>
              </a:graphic>
            </wp:inline>
          </w:drawing>
        </w:r>
      </w:ins>
    </w:p>
    <w:p w14:paraId="18E35431" w14:textId="0A47B46E" w:rsidR="00FE1EC4" w:rsidRDefault="00FE1EC4">
      <w:pPr>
        <w:pStyle w:val="Descripcin"/>
        <w:jc w:val="center"/>
        <w:rPr>
          <w:ins w:id="5506" w:author="JORGE CONTRERAS ORTIZ" w:date="2021-09-05T22:39:00Z"/>
        </w:rPr>
      </w:pPr>
      <w:bookmarkStart w:id="5507" w:name="_Ref81657178"/>
      <w:bookmarkStart w:id="5508" w:name="_Toc82030986"/>
      <w:ins w:id="5509" w:author="JORGE CONTRERAS ORTIZ" w:date="2021-09-04T12:50:00Z">
        <w:r>
          <w:t xml:space="preserve">Ilustración </w:t>
        </w:r>
        <w:r>
          <w:fldChar w:fldCharType="begin"/>
        </w:r>
        <w:r>
          <w:instrText xml:space="preserve"> SEQ Ilustración \* ARABIC </w:instrText>
        </w:r>
      </w:ins>
      <w:r>
        <w:fldChar w:fldCharType="separate"/>
      </w:r>
      <w:ins w:id="5510" w:author="JORGE CONTRERAS ORTIZ" w:date="2021-09-08T21:58:00Z">
        <w:r w:rsidR="007865AB">
          <w:rPr>
            <w:noProof/>
          </w:rPr>
          <w:t>43</w:t>
        </w:r>
      </w:ins>
      <w:ins w:id="5511" w:author="JORGE CONTRERAS ORTIZ" w:date="2021-09-04T12:50:00Z">
        <w:r>
          <w:fldChar w:fldCharType="end"/>
        </w:r>
        <w:bookmarkEnd w:id="5507"/>
        <w:r>
          <w:t xml:space="preserve"> </w:t>
        </w:r>
        <w:r w:rsidRPr="00064A8D">
          <w:t>Esquema de comunicación entre Host Externo y el dispositivo KTWM102</w:t>
        </w:r>
      </w:ins>
      <w:bookmarkEnd w:id="5508"/>
    </w:p>
    <w:p w14:paraId="64BC164B" w14:textId="77777777" w:rsidR="002407CC" w:rsidRPr="002407CC" w:rsidRDefault="002407CC"/>
    <w:p w14:paraId="4CF31136" w14:textId="54CEFFAE" w:rsidR="0074559B" w:rsidRPr="00791D37" w:rsidDel="00F76301" w:rsidRDefault="0074559B" w:rsidP="00791D37">
      <w:pPr>
        <w:rPr>
          <w:del w:id="5512" w:author="JORGE CONTRERAS ORTIZ" w:date="2021-09-07T20:33:00Z"/>
        </w:rPr>
      </w:pPr>
      <w:r w:rsidRPr="00791D37">
        <w:t xml:space="preserve">Una vez conectado el sistema como </w:t>
      </w:r>
      <w:ins w:id="5513" w:author="JORGE CONTRERAS ORTIZ" w:date="2021-09-04T14:13:00Z">
        <w:r w:rsidR="00A7595B">
          <w:t>se indicada en el esquema mostrado en</w:t>
        </w:r>
      </w:ins>
      <w:del w:id="5514" w:author="JORGE CONTRERAS ORTIZ" w:date="2021-09-04T14:12:00Z">
        <w:r w:rsidRPr="00791D37" w:rsidDel="00A7595B">
          <w:delText>en el esquema</w:delText>
        </w:r>
      </w:del>
      <w:ins w:id="5515" w:author="JORGE CONTRERAS ORTIZ" w:date="2021-09-04T14:12:00Z">
        <w:r w:rsidR="00A7595B">
          <w:t xml:space="preserve"> </w:t>
        </w:r>
        <w:r w:rsidR="00A7595B">
          <w:fldChar w:fldCharType="begin"/>
        </w:r>
        <w:r w:rsidR="00A7595B">
          <w:instrText xml:space="preserve"> REF _Ref81657178 \h </w:instrText>
        </w:r>
      </w:ins>
      <w:r w:rsidR="00A7595B">
        <w:fldChar w:fldCharType="separate"/>
      </w:r>
      <w:ins w:id="5516" w:author="JORGE CONTRERAS ORTIZ" w:date="2021-09-08T21:58:00Z">
        <w:r w:rsidR="007865AB">
          <w:t xml:space="preserve">Ilustración </w:t>
        </w:r>
        <w:r w:rsidR="007865AB">
          <w:rPr>
            <w:noProof/>
          </w:rPr>
          <w:t>43</w:t>
        </w:r>
      </w:ins>
      <w:ins w:id="5517" w:author="JORGE CONTRERAS ORTIZ" w:date="2021-09-04T14:12:00Z">
        <w:r w:rsidR="00A7595B">
          <w:fldChar w:fldCharType="end"/>
        </w:r>
      </w:ins>
      <w:ins w:id="5518" w:author="JORGE CONTRERAS ORTIZ" w:date="2021-09-04T14:13:00Z">
        <w:r w:rsidR="00A7595B">
          <w:t xml:space="preserve">, </w:t>
        </w:r>
      </w:ins>
      <w:del w:id="5519" w:author="JORGE CONTRERAS ORTIZ" w:date="2021-09-04T14:13:00Z">
        <w:r w:rsidRPr="00791D37" w:rsidDel="00A7595B">
          <w:delText xml:space="preserve">, </w:delText>
        </w:r>
      </w:del>
      <w:del w:id="5520" w:author="JORGE CONTRERAS ORTIZ" w:date="2021-09-04T12:44:00Z">
        <w:r w:rsidRPr="00791D37" w:rsidDel="00FE1EC4">
          <w:delText xml:space="preserve">deberemos </w:delText>
        </w:r>
      </w:del>
      <w:ins w:id="5521" w:author="JORGE CONTRERAS ORTIZ" w:date="2021-09-04T12:44:00Z">
        <w:r w:rsidR="00FE1EC4">
          <w:t>se deberá</w:t>
        </w:r>
        <w:r w:rsidR="00FE1EC4" w:rsidRPr="00791D37">
          <w:t xml:space="preserve"> </w:t>
        </w:r>
      </w:ins>
      <w:r w:rsidRPr="00791D37">
        <w:t xml:space="preserve">configurar el puerto serie de </w:t>
      </w:r>
      <w:del w:id="5522" w:author="JORGE CONTRERAS ORTIZ" w:date="2021-09-07T20:33:00Z">
        <w:r w:rsidRPr="00791D37" w:rsidDel="00F76301">
          <w:delText xml:space="preserve">nuestro </w:delText>
        </w:r>
      </w:del>
      <w:r w:rsidRPr="00791D37">
        <w:t xml:space="preserve">Host </w:t>
      </w:r>
      <w:del w:id="5523" w:author="JORGE CONTRERAS ORTIZ" w:date="2021-09-07T20:33:00Z">
        <w:r w:rsidRPr="00791D37" w:rsidDel="00F76301">
          <w:delText>de la siguiente manera</w:delText>
        </w:r>
      </w:del>
      <w:ins w:id="5524" w:author="JORGE CONTRERAS ORTIZ" w:date="2021-09-07T20:33:00Z">
        <w:r w:rsidR="00F76301">
          <w:t xml:space="preserve">con un </w:t>
        </w:r>
        <w:proofErr w:type="spellStart"/>
        <w:r w:rsidR="00F76301">
          <w:t>Baudrate</w:t>
        </w:r>
        <w:proofErr w:type="spellEnd"/>
        <w:r w:rsidR="00F76301">
          <w:t xml:space="preserve"> o tasa de datos, de </w:t>
        </w:r>
      </w:ins>
      <w:del w:id="5525" w:author="JORGE CONTRERAS ORTIZ" w:date="2021-09-07T20:33:00Z">
        <w:r w:rsidRPr="00791D37" w:rsidDel="00F76301">
          <w:delText>:</w:delText>
        </w:r>
      </w:del>
    </w:p>
    <w:p w14:paraId="23E82E58" w14:textId="0D6BFF96" w:rsidR="0074559B" w:rsidRPr="00791D37" w:rsidRDefault="0074559B" w:rsidP="00791D37">
      <w:pPr>
        <w:rPr>
          <w:lang w:val="en-US"/>
        </w:rPr>
      </w:pPr>
      <w:del w:id="5526" w:author="JORGE CONTRERAS ORTIZ" w:date="2021-09-07T20:33:00Z">
        <w:r w:rsidRPr="00791D37" w:rsidDel="00F76301">
          <w:rPr>
            <w:b/>
            <w:bCs/>
            <w:lang w:val="en-US"/>
          </w:rPr>
          <w:delText xml:space="preserve">Configuración Serie: </w:delText>
        </w:r>
      </w:del>
      <w:r w:rsidRPr="00791D37">
        <w:rPr>
          <w:lang w:val="en-US"/>
        </w:rPr>
        <w:t>115200 bps, 8 data bits, no parity, 1 stop bit, no flow control.</w:t>
      </w:r>
    </w:p>
    <w:p w14:paraId="1D46A4C3" w14:textId="77777777" w:rsidR="0074559B" w:rsidRPr="00FE1EC4" w:rsidRDefault="0074559B" w:rsidP="00791D37">
      <w:pPr>
        <w:rPr>
          <w:i/>
          <w:iCs/>
          <w:rPrChange w:id="5527" w:author="JORGE CONTRERAS ORTIZ" w:date="2021-09-04T12:51:00Z">
            <w:rPr/>
          </w:rPrChange>
        </w:rPr>
      </w:pPr>
      <w:r w:rsidRPr="00FE1EC4">
        <w:rPr>
          <w:b/>
          <w:bCs/>
          <w:i/>
          <w:iCs/>
        </w:rPr>
        <w:t xml:space="preserve">Nota: </w:t>
      </w:r>
      <w:r w:rsidRPr="00FE1EC4">
        <w:rPr>
          <w:i/>
          <w:iCs/>
          <w:rPrChange w:id="5528" w:author="JORGE CONTRERAS ORTIZ" w:date="2021-09-04T12:51:00Z">
            <w:rPr/>
          </w:rPrChange>
        </w:rPr>
        <w:t>Comprobar que los pines de comunicación serie cumplen con las características eléctricas.</w:t>
      </w:r>
    </w:p>
    <w:p w14:paraId="3A2B888F" w14:textId="6CD02D4A" w:rsidR="0074559B" w:rsidRPr="00791D37" w:rsidRDefault="0074559B" w:rsidP="00791D37">
      <w:r w:rsidRPr="00791D37">
        <w:t xml:space="preserve">Como se detalla en la </w:t>
      </w:r>
      <w:del w:id="5529" w:author="JORGE CONTRERAS ORTIZ" w:date="2021-09-04T12:51:00Z">
        <w:r w:rsidRPr="00791D37" w:rsidDel="00FE1EC4">
          <w:delText>imagen</w:delText>
        </w:r>
      </w:del>
      <w:ins w:id="5530" w:author="JORGE CONTRERAS ORTIZ" w:date="2021-09-04T14:14:00Z">
        <w:r w:rsidR="00A7595B">
          <w:fldChar w:fldCharType="begin"/>
        </w:r>
        <w:r w:rsidR="00A7595B">
          <w:instrText xml:space="preserve"> REF _Ref81657178 \h </w:instrText>
        </w:r>
      </w:ins>
      <w:ins w:id="5531" w:author="JORGE CONTRERAS ORTIZ" w:date="2021-09-04T14:14:00Z">
        <w:r w:rsidR="00A7595B">
          <w:fldChar w:fldCharType="separate"/>
        </w:r>
      </w:ins>
      <w:ins w:id="5532" w:author="JORGE CONTRERAS ORTIZ" w:date="2021-09-08T21:58:00Z">
        <w:r w:rsidR="007865AB">
          <w:t xml:space="preserve">Ilustración </w:t>
        </w:r>
        <w:r w:rsidR="007865AB">
          <w:rPr>
            <w:noProof/>
          </w:rPr>
          <w:t>43</w:t>
        </w:r>
      </w:ins>
      <w:ins w:id="5533" w:author="JORGE CONTRERAS ORTIZ" w:date="2021-09-04T14:14:00Z">
        <w:r w:rsidR="00A7595B">
          <w:fldChar w:fldCharType="end"/>
        </w:r>
      </w:ins>
      <w:r w:rsidRPr="00791D37">
        <w:t xml:space="preserve">, entre la interfaz UART y el KBI hay un nivel intermedio de codificación/decodificación. Esto es necesario para transmitir un paquete con un carácter delimitador de inicio </w:t>
      </w:r>
      <w:r w:rsidRPr="00791D37">
        <w:rPr>
          <w:b/>
          <w:bCs/>
          <w:i/>
          <w:iCs/>
        </w:rPr>
        <w:t>0x00</w:t>
      </w:r>
      <w:r w:rsidRPr="00791D37">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3322A6DF" w14:textId="7CB900CB" w:rsidR="0074559B" w:rsidRPr="00791D37" w:rsidDel="00FE1EC4" w:rsidRDefault="0074559B" w:rsidP="00791D37">
      <w:pPr>
        <w:rPr>
          <w:del w:id="5534" w:author="JORGE CONTRERAS ORTIZ" w:date="2021-09-04T12:52:00Z"/>
        </w:rPr>
      </w:pPr>
      <w:r w:rsidRPr="00791D37">
        <w:t xml:space="preserve">Este procedimiento es llevado a cabo por el sistema de codificación </w:t>
      </w:r>
      <w:r w:rsidRPr="00791D37">
        <w:rPr>
          <w:b/>
          <w:bCs/>
          <w:i/>
          <w:iCs/>
        </w:rPr>
        <w:t xml:space="preserve">Consisten </w:t>
      </w:r>
      <w:proofErr w:type="spellStart"/>
      <w:r w:rsidRPr="00791D37">
        <w:rPr>
          <w:b/>
          <w:bCs/>
          <w:i/>
          <w:iCs/>
        </w:rPr>
        <w:t>Overhead</w:t>
      </w:r>
      <w:proofErr w:type="spellEnd"/>
      <w:r w:rsidRPr="00791D37">
        <w:rPr>
          <w:b/>
          <w:bCs/>
          <w:i/>
          <w:iCs/>
        </w:rPr>
        <w:t xml:space="preserve"> Byte </w:t>
      </w:r>
      <w:proofErr w:type="spellStart"/>
      <w:r w:rsidRPr="00791D37">
        <w:rPr>
          <w:b/>
          <w:bCs/>
          <w:i/>
          <w:iCs/>
        </w:rPr>
        <w:t>Stuffing</w:t>
      </w:r>
      <w:proofErr w:type="spellEnd"/>
      <w:r w:rsidRPr="00791D37">
        <w:rPr>
          <w:b/>
          <w:bCs/>
          <w:i/>
          <w:iCs/>
        </w:rPr>
        <w:t xml:space="preserve"> (COBS) </w:t>
      </w:r>
      <w:r w:rsidRPr="00791D37">
        <w:t xml:space="preserve">implementado en </w:t>
      </w:r>
      <w:proofErr w:type="spellStart"/>
      <w:r w:rsidRPr="00791D37">
        <w:t>KiNOS</w:t>
      </w:r>
      <w:proofErr w:type="spellEnd"/>
      <w:r w:rsidRPr="00791D37">
        <w:t xml:space="preserve">. Este sistema se explica con más detalle en la </w:t>
      </w:r>
      <w:r w:rsidR="0091746F">
        <w:fldChar w:fldCharType="begin"/>
      </w:r>
      <w:r w:rsidR="0091746F">
        <w:instrText xml:space="preserve"> HYPERLINK "https://www.kirale.com/products/ktwm102/" \l "083596d3193c172fa" </w:instrText>
      </w:r>
      <w:ins w:id="5535" w:author="JORGE CONTRERAS ORTIZ" w:date="2021-09-08T20:16:00Z"/>
      <w:r w:rsidR="0091746F">
        <w:fldChar w:fldCharType="separate"/>
      </w:r>
      <w:r w:rsidRPr="00791D37">
        <w:rPr>
          <w:rStyle w:val="Hipervnculo"/>
        </w:rPr>
        <w:t>KBI Reference Guide</w:t>
      </w:r>
      <w:r w:rsidR="0091746F">
        <w:rPr>
          <w:rStyle w:val="Hipervnculo"/>
        </w:rPr>
        <w:fldChar w:fldCharType="end"/>
      </w:r>
      <w:r w:rsidRPr="00791D37">
        <w:t xml:space="preserve"> y en </w:t>
      </w:r>
      <w:r w:rsidR="0091746F">
        <w:fldChar w:fldCharType="begin"/>
      </w:r>
      <w:r w:rsidR="0091746F">
        <w:instrText xml:space="preserve"> HYPERLINK "https://datatracker.ietf.org/doc/html/draft-ietf-pppext-cobs-00" </w:instrText>
      </w:r>
      <w:ins w:id="5536" w:author="JORGE CONTRERAS ORTIZ" w:date="2021-09-08T20:16:00Z"/>
      <w:r w:rsidR="0091746F">
        <w:fldChar w:fldCharType="separate"/>
      </w:r>
      <w:r w:rsidRPr="00791D37">
        <w:rPr>
          <w:rStyle w:val="Hipervnculo"/>
        </w:rPr>
        <w:t>draft-ietf-pppext-cobs-00</w:t>
      </w:r>
      <w:r w:rsidR="0091746F">
        <w:rPr>
          <w:rStyle w:val="Hipervnculo"/>
        </w:rPr>
        <w:fldChar w:fldCharType="end"/>
      </w:r>
      <w:r w:rsidRPr="00791D37">
        <w:t xml:space="preserve">. Por lo que el Host externo deberá implementar este sistema de codificación COBS para poder interactuar con </w:t>
      </w:r>
      <w:proofErr w:type="spellStart"/>
      <w:r w:rsidRPr="00791D37">
        <w:t>KiNOS</w:t>
      </w:r>
      <w:proofErr w:type="spellEnd"/>
      <w:r w:rsidRPr="00791D37">
        <w:t xml:space="preserve"> vía UART.</w:t>
      </w:r>
    </w:p>
    <w:p w14:paraId="53689972" w14:textId="751932C1" w:rsidR="0074559B" w:rsidRPr="00791D37" w:rsidDel="00FE1EC4" w:rsidRDefault="0074559B" w:rsidP="00791D37">
      <w:pPr>
        <w:rPr>
          <w:del w:id="5537" w:author="JORGE CONTRERAS ORTIZ" w:date="2021-09-04T12:52:00Z"/>
        </w:rPr>
      </w:pPr>
    </w:p>
    <w:p w14:paraId="6ED37B7C" w14:textId="77777777" w:rsidR="0074559B" w:rsidRPr="00791D37" w:rsidRDefault="00FE1EC4" w:rsidP="00791D37">
      <w:commentRangeStart w:id="5538"/>
      <w:commentRangeEnd w:id="5538"/>
      <w:r>
        <w:rPr>
          <w:rStyle w:val="Refdecomentario"/>
        </w:rPr>
        <w:commentReference w:id="5538"/>
      </w:r>
    </w:p>
    <w:p w14:paraId="267CFC26" w14:textId="1EB03A8D" w:rsidR="000B6602" w:rsidRPr="00791D37" w:rsidDel="002407CC" w:rsidRDefault="000B6602" w:rsidP="00791D37">
      <w:pPr>
        <w:rPr>
          <w:del w:id="5539" w:author="JORGE CONTRERAS ORTIZ" w:date="2021-09-05T22:39:00Z"/>
        </w:rPr>
      </w:pPr>
      <w:bookmarkStart w:id="5540" w:name="_Toc81776529"/>
      <w:bookmarkStart w:id="5541" w:name="_Toc81776725"/>
      <w:bookmarkStart w:id="5542" w:name="_Toc81777088"/>
      <w:bookmarkStart w:id="5543" w:name="_Toc81777373"/>
      <w:bookmarkStart w:id="5544" w:name="_Toc81777659"/>
      <w:bookmarkStart w:id="5545" w:name="_Toc81777959"/>
      <w:bookmarkStart w:id="5546" w:name="_Toc81778250"/>
      <w:bookmarkStart w:id="5547" w:name="_Toc81938556"/>
      <w:bookmarkStart w:id="5548" w:name="_Toc81941469"/>
      <w:bookmarkStart w:id="5549" w:name="_Toc81993134"/>
      <w:bookmarkStart w:id="5550" w:name="_Toc81994658"/>
      <w:bookmarkStart w:id="5551" w:name="_Toc81994864"/>
      <w:bookmarkStart w:id="5552" w:name="_Toc81995159"/>
      <w:bookmarkStart w:id="5553" w:name="_Toc82011768"/>
      <w:bookmarkStart w:id="5554" w:name="_Toc82011975"/>
      <w:bookmarkStart w:id="5555" w:name="_Toc82012190"/>
      <w:bookmarkStart w:id="5556" w:name="_Toc82012409"/>
      <w:bookmarkStart w:id="5557" w:name="_Toc82024714"/>
      <w:bookmarkStart w:id="5558" w:name="_Toc82025017"/>
      <w:bookmarkStart w:id="5559" w:name="_Toc82025449"/>
      <w:bookmarkStart w:id="5560" w:name="_Toc82025659"/>
      <w:bookmarkStart w:id="5561" w:name="_Toc82025962"/>
      <w:bookmarkStart w:id="5562" w:name="_Toc82030862"/>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p>
    <w:p w14:paraId="0DDBFBC8" w14:textId="4624E6A2" w:rsidR="0074559B" w:rsidRPr="00791D37" w:rsidRDefault="00FE1EC4" w:rsidP="00FE1EC4">
      <w:pPr>
        <w:pStyle w:val="Ttulo4"/>
      </w:pPr>
      <w:bookmarkStart w:id="5563" w:name="_Toc81499439"/>
      <w:bookmarkStart w:id="5564" w:name="_Toc82012191"/>
      <w:bookmarkStart w:id="5565" w:name="_Toc82025018"/>
      <w:bookmarkStart w:id="5566" w:name="_Toc82030863"/>
      <w:r w:rsidRPr="00791D37">
        <w:t>FORMATO DEL PAQUETE</w:t>
      </w:r>
      <w:bookmarkEnd w:id="5563"/>
      <w:bookmarkEnd w:id="5564"/>
      <w:bookmarkEnd w:id="5565"/>
      <w:bookmarkEnd w:id="5566"/>
    </w:p>
    <w:p w14:paraId="4B56D104" w14:textId="77777777" w:rsidR="0074559B" w:rsidRPr="00791D37" w:rsidRDefault="0074559B" w:rsidP="00791D37"/>
    <w:p w14:paraId="5C9D6A7B" w14:textId="58894FE1" w:rsidR="0074559B" w:rsidRDefault="0074559B" w:rsidP="00791D37">
      <w:pPr>
        <w:rPr>
          <w:ins w:id="5567" w:author="JORGE CONTRERAS ORTIZ" w:date="2021-09-05T22:39:00Z"/>
        </w:rPr>
      </w:pPr>
      <w:r w:rsidRPr="00791D37">
        <w:t xml:space="preserve">En esta sección se explicará el formato de los paquetes a transmitir o a recibir desde un host externo sin la codificación COBS. Este formato es el </w:t>
      </w:r>
      <w:del w:id="5568" w:author="JORGE CONTRERAS ORTIZ" w:date="2021-09-04T14:14:00Z">
        <w:r w:rsidRPr="00791D37" w:rsidDel="00A7595B">
          <w:delText>siguiente</w:delText>
        </w:r>
      </w:del>
      <w:ins w:id="5569" w:author="JORGE CONTRERAS ORTIZ" w:date="2021-09-04T14:14:00Z">
        <w:r w:rsidR="00A7595B">
          <w:t xml:space="preserve">mostrado a continuación en </w:t>
        </w:r>
        <w:r w:rsidR="00A7595B">
          <w:fldChar w:fldCharType="begin"/>
        </w:r>
        <w:r w:rsidR="00A7595B">
          <w:instrText xml:space="preserve"> REF _Ref81657283 \h </w:instrText>
        </w:r>
      </w:ins>
      <w:r w:rsidR="00A7595B">
        <w:fldChar w:fldCharType="separate"/>
      </w:r>
      <w:ins w:id="5570" w:author="JORGE CONTRERAS ORTIZ" w:date="2021-09-08T21:58:00Z">
        <w:r w:rsidR="007865AB" w:rsidRPr="00791D37">
          <w:t xml:space="preserve">Tabla </w:t>
        </w:r>
        <w:r w:rsidR="007865AB">
          <w:rPr>
            <w:noProof/>
          </w:rPr>
          <w:t>13</w:t>
        </w:r>
      </w:ins>
      <w:ins w:id="5571" w:author="JORGE CONTRERAS ORTIZ" w:date="2021-09-04T14:14:00Z">
        <w:r w:rsidR="00A7595B">
          <w:fldChar w:fldCharType="end"/>
        </w:r>
      </w:ins>
      <w:r w:rsidRPr="00791D37">
        <w:t xml:space="preserve">: </w:t>
      </w:r>
    </w:p>
    <w:p w14:paraId="3395CCC9" w14:textId="77777777" w:rsidR="00A13F24" w:rsidRPr="00791D37" w:rsidRDefault="00A13F24" w:rsidP="00791D37"/>
    <w:p w14:paraId="1E0ADD55" w14:textId="77777777" w:rsidR="0074559B" w:rsidRPr="00791D37" w:rsidRDefault="0074559B" w:rsidP="00791D37"/>
    <w:tbl>
      <w:tblPr>
        <w:tblW w:w="5382" w:type="dxa"/>
        <w:jc w:val="center"/>
        <w:tblCellMar>
          <w:left w:w="70" w:type="dxa"/>
          <w:right w:w="70" w:type="dxa"/>
        </w:tblCellMar>
        <w:tblLook w:val="04A0" w:firstRow="1" w:lastRow="0" w:firstColumn="1" w:lastColumn="0" w:noHBand="0" w:noVBand="1"/>
        <w:tblPrChange w:id="5572" w:author="JORGE CONTRERAS ORTIZ" w:date="2021-09-06T00:17:00Z">
          <w:tblPr>
            <w:tblW w:w="5075" w:type="dxa"/>
            <w:jc w:val="center"/>
            <w:tblCellMar>
              <w:left w:w="70" w:type="dxa"/>
              <w:right w:w="70" w:type="dxa"/>
            </w:tblCellMar>
            <w:tblLook w:val="04A0" w:firstRow="1" w:lastRow="0" w:firstColumn="1" w:lastColumn="0" w:noHBand="0" w:noVBand="1"/>
          </w:tblPr>
        </w:tblPrChange>
      </w:tblPr>
      <w:tblGrid>
        <w:gridCol w:w="385"/>
        <w:gridCol w:w="385"/>
        <w:gridCol w:w="785"/>
        <w:gridCol w:w="642"/>
        <w:gridCol w:w="593"/>
        <w:gridCol w:w="2592"/>
        <w:tblGridChange w:id="5573">
          <w:tblGrid>
            <w:gridCol w:w="385"/>
            <w:gridCol w:w="385"/>
            <w:gridCol w:w="715"/>
            <w:gridCol w:w="642"/>
            <w:gridCol w:w="593"/>
            <w:gridCol w:w="70"/>
            <w:gridCol w:w="2285"/>
            <w:gridCol w:w="70"/>
          </w:tblGrid>
        </w:tblGridChange>
      </w:tblGrid>
      <w:tr w:rsidR="0074559B" w:rsidRPr="00791D37" w14:paraId="4AE0831D" w14:textId="77777777" w:rsidTr="0048500E">
        <w:trPr>
          <w:trHeight w:val="300"/>
          <w:jc w:val="center"/>
          <w:trPrChange w:id="5574" w:author="JORGE CONTRERAS ORTIZ" w:date="2021-09-06T00:17:00Z">
            <w:trPr>
              <w:trHeight w:val="300"/>
              <w:jc w:val="center"/>
            </w:trPr>
          </w:trPrChange>
        </w:trPr>
        <w:tc>
          <w:tcPr>
            <w:tcW w:w="279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Change w:id="5575" w:author="JORGE CONTRERAS ORTIZ" w:date="2021-09-06T00:17:00Z">
              <w:tcPr>
                <w:tcW w:w="2720" w:type="dxa"/>
                <w:gridSpan w:val="6"/>
                <w:tcBorders>
                  <w:top w:val="single" w:sz="4" w:space="0" w:color="auto"/>
                  <w:left w:val="single" w:sz="4" w:space="0" w:color="auto"/>
                  <w:bottom w:val="single" w:sz="4" w:space="0" w:color="auto"/>
                  <w:right w:val="single" w:sz="4" w:space="0" w:color="auto"/>
                </w:tcBorders>
                <w:shd w:val="clear" w:color="000000" w:fill="9BC2E6"/>
                <w:noWrap/>
                <w:vAlign w:val="center"/>
                <w:hideMark/>
              </w:tcPr>
            </w:tcPrChange>
          </w:tcPr>
          <w:p w14:paraId="21D9C7E5" w14:textId="77777777" w:rsidR="0074559B" w:rsidRPr="00791D37" w:rsidRDefault="0074559B">
            <w:pPr>
              <w:jc w:val="center"/>
              <w:pPrChange w:id="5576" w:author="JORGE CONTRERAS ORTIZ" w:date="2021-09-06T00:17:00Z">
                <w:pPr/>
              </w:pPrChange>
            </w:pPr>
            <w:proofErr w:type="spellStart"/>
            <w:r w:rsidRPr="00791D37">
              <w:t>Header</w:t>
            </w:r>
            <w:proofErr w:type="spellEnd"/>
          </w:p>
        </w:tc>
        <w:tc>
          <w:tcPr>
            <w:tcW w:w="2592" w:type="dxa"/>
            <w:tcBorders>
              <w:top w:val="single" w:sz="4" w:space="0" w:color="auto"/>
              <w:left w:val="nil"/>
              <w:bottom w:val="single" w:sz="4" w:space="0" w:color="auto"/>
              <w:right w:val="single" w:sz="4" w:space="0" w:color="auto"/>
            </w:tcBorders>
            <w:shd w:val="clear" w:color="000000" w:fill="9BC2E6"/>
            <w:noWrap/>
            <w:vAlign w:val="center"/>
            <w:hideMark/>
            <w:tcPrChange w:id="5577" w:author="JORGE CONTRERAS ORTIZ" w:date="2021-09-06T00:17:00Z">
              <w:tcPr>
                <w:tcW w:w="2355" w:type="dxa"/>
                <w:gridSpan w:val="2"/>
                <w:tcBorders>
                  <w:top w:val="single" w:sz="4" w:space="0" w:color="auto"/>
                  <w:left w:val="nil"/>
                  <w:bottom w:val="single" w:sz="4" w:space="0" w:color="auto"/>
                  <w:right w:val="single" w:sz="4" w:space="0" w:color="auto"/>
                </w:tcBorders>
                <w:shd w:val="clear" w:color="000000" w:fill="9BC2E6"/>
                <w:noWrap/>
                <w:vAlign w:val="center"/>
                <w:hideMark/>
              </w:tcPr>
            </w:tcPrChange>
          </w:tcPr>
          <w:p w14:paraId="3AD650A4" w14:textId="77777777" w:rsidR="0074559B" w:rsidRPr="00791D37" w:rsidRDefault="0074559B">
            <w:pPr>
              <w:jc w:val="center"/>
              <w:pPrChange w:id="5578" w:author="JORGE CONTRERAS ORTIZ" w:date="2021-09-06T00:17:00Z">
                <w:pPr/>
              </w:pPrChange>
            </w:pPr>
            <w:r w:rsidRPr="00791D37">
              <w:t>Payload</w:t>
            </w:r>
          </w:p>
        </w:tc>
      </w:tr>
      <w:tr w:rsidR="0074559B" w:rsidRPr="00791D37" w14:paraId="663B9227" w14:textId="77777777" w:rsidTr="0048500E">
        <w:trPr>
          <w:trHeight w:val="300"/>
          <w:jc w:val="center"/>
          <w:trPrChange w:id="5579" w:author="JORGE CONTRERAS ORTIZ" w:date="2021-09-06T00:17:00Z">
            <w:trPr>
              <w:gridAfter w:val="0"/>
              <w:trHeight w:val="300"/>
              <w:jc w:val="center"/>
            </w:trPr>
          </w:trPrChange>
        </w:trPr>
        <w:tc>
          <w:tcPr>
            <w:tcW w:w="385" w:type="dxa"/>
            <w:tcBorders>
              <w:top w:val="nil"/>
              <w:left w:val="single" w:sz="4" w:space="0" w:color="auto"/>
              <w:bottom w:val="single" w:sz="4" w:space="0" w:color="auto"/>
              <w:right w:val="single" w:sz="4" w:space="0" w:color="auto"/>
            </w:tcBorders>
            <w:shd w:val="clear" w:color="auto" w:fill="auto"/>
            <w:noWrap/>
            <w:vAlign w:val="center"/>
            <w:hideMark/>
            <w:tcPrChange w:id="5580" w:author="JORGE CONTRERAS ORTIZ" w:date="2021-09-06T00:17:00Z">
              <w:tcPr>
                <w:tcW w:w="385"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12B9B7" w14:textId="77777777" w:rsidR="0074559B" w:rsidRPr="00791D37" w:rsidRDefault="0074559B">
            <w:pPr>
              <w:jc w:val="center"/>
              <w:pPrChange w:id="5581" w:author="JORGE CONTRERAS ORTIZ" w:date="2021-09-06T00:17:00Z">
                <w:pPr/>
              </w:pPrChange>
            </w:pPr>
            <w:r w:rsidRPr="00791D37">
              <w:t>L0</w:t>
            </w:r>
          </w:p>
        </w:tc>
        <w:tc>
          <w:tcPr>
            <w:tcW w:w="385" w:type="dxa"/>
            <w:tcBorders>
              <w:top w:val="nil"/>
              <w:left w:val="nil"/>
              <w:bottom w:val="single" w:sz="4" w:space="0" w:color="auto"/>
              <w:right w:val="single" w:sz="4" w:space="0" w:color="auto"/>
            </w:tcBorders>
            <w:shd w:val="clear" w:color="auto" w:fill="auto"/>
            <w:noWrap/>
            <w:vAlign w:val="center"/>
            <w:hideMark/>
            <w:tcPrChange w:id="5582" w:author="JORGE CONTRERAS ORTIZ" w:date="2021-09-06T00:17:00Z">
              <w:tcPr>
                <w:tcW w:w="385" w:type="dxa"/>
                <w:tcBorders>
                  <w:top w:val="nil"/>
                  <w:left w:val="nil"/>
                  <w:bottom w:val="single" w:sz="4" w:space="0" w:color="auto"/>
                  <w:right w:val="single" w:sz="4" w:space="0" w:color="auto"/>
                </w:tcBorders>
                <w:shd w:val="clear" w:color="auto" w:fill="auto"/>
                <w:noWrap/>
                <w:vAlign w:val="center"/>
                <w:hideMark/>
              </w:tcPr>
            </w:tcPrChange>
          </w:tcPr>
          <w:p w14:paraId="436B7493" w14:textId="77777777" w:rsidR="0074559B" w:rsidRPr="00791D37" w:rsidRDefault="0074559B">
            <w:pPr>
              <w:jc w:val="center"/>
              <w:pPrChange w:id="5583" w:author="JORGE CONTRERAS ORTIZ" w:date="2021-09-06T00:17:00Z">
                <w:pPr/>
              </w:pPrChange>
            </w:pPr>
            <w:r w:rsidRPr="00791D37">
              <w:t>L1</w:t>
            </w:r>
          </w:p>
        </w:tc>
        <w:tc>
          <w:tcPr>
            <w:tcW w:w="785" w:type="dxa"/>
            <w:tcBorders>
              <w:top w:val="nil"/>
              <w:left w:val="nil"/>
              <w:bottom w:val="single" w:sz="4" w:space="0" w:color="auto"/>
              <w:right w:val="single" w:sz="4" w:space="0" w:color="auto"/>
            </w:tcBorders>
            <w:shd w:val="clear" w:color="000000" w:fill="C9C9C9"/>
            <w:noWrap/>
            <w:vAlign w:val="center"/>
            <w:hideMark/>
            <w:tcPrChange w:id="5584" w:author="JORGE CONTRERAS ORTIZ" w:date="2021-09-06T00:17:00Z">
              <w:tcPr>
                <w:tcW w:w="715" w:type="dxa"/>
                <w:tcBorders>
                  <w:top w:val="nil"/>
                  <w:left w:val="nil"/>
                  <w:bottom w:val="single" w:sz="4" w:space="0" w:color="auto"/>
                  <w:right w:val="single" w:sz="4" w:space="0" w:color="auto"/>
                </w:tcBorders>
                <w:shd w:val="clear" w:color="000000" w:fill="C9C9C9"/>
                <w:noWrap/>
                <w:vAlign w:val="center"/>
                <w:hideMark/>
              </w:tcPr>
            </w:tcPrChange>
          </w:tcPr>
          <w:p w14:paraId="0C64161B" w14:textId="77777777" w:rsidR="0074559B" w:rsidRPr="00791D37" w:rsidRDefault="0074559B">
            <w:pPr>
              <w:jc w:val="center"/>
              <w:pPrChange w:id="5585" w:author="JORGE CONTRERAS ORTIZ" w:date="2021-09-06T00:17:00Z">
                <w:pPr/>
              </w:pPrChange>
            </w:pPr>
            <w:r w:rsidRPr="00791D37">
              <w:t>TYPE</w:t>
            </w:r>
          </w:p>
        </w:tc>
        <w:tc>
          <w:tcPr>
            <w:tcW w:w="642" w:type="dxa"/>
            <w:tcBorders>
              <w:top w:val="nil"/>
              <w:left w:val="nil"/>
              <w:bottom w:val="single" w:sz="4" w:space="0" w:color="auto"/>
              <w:right w:val="single" w:sz="4" w:space="0" w:color="auto"/>
            </w:tcBorders>
            <w:shd w:val="clear" w:color="000000" w:fill="C9C9C9"/>
            <w:noWrap/>
            <w:vAlign w:val="center"/>
            <w:hideMark/>
            <w:tcPrChange w:id="5586" w:author="JORGE CONTRERAS ORTIZ" w:date="2021-09-06T00:17:00Z">
              <w:tcPr>
                <w:tcW w:w="642" w:type="dxa"/>
                <w:tcBorders>
                  <w:top w:val="nil"/>
                  <w:left w:val="nil"/>
                  <w:bottom w:val="single" w:sz="4" w:space="0" w:color="auto"/>
                  <w:right w:val="single" w:sz="4" w:space="0" w:color="auto"/>
                </w:tcBorders>
                <w:shd w:val="clear" w:color="000000" w:fill="C9C9C9"/>
                <w:noWrap/>
                <w:vAlign w:val="center"/>
                <w:hideMark/>
              </w:tcPr>
            </w:tcPrChange>
          </w:tcPr>
          <w:p w14:paraId="76B0B018" w14:textId="77777777" w:rsidR="0074559B" w:rsidRPr="00791D37" w:rsidRDefault="0074559B">
            <w:pPr>
              <w:jc w:val="center"/>
              <w:pPrChange w:id="5587" w:author="JORGE CONTRERAS ORTIZ" w:date="2021-09-06T00:17:00Z">
                <w:pPr/>
              </w:pPrChange>
            </w:pPr>
            <w:r w:rsidRPr="00791D37">
              <w:t>CMD</w:t>
            </w:r>
          </w:p>
        </w:tc>
        <w:tc>
          <w:tcPr>
            <w:tcW w:w="593" w:type="dxa"/>
            <w:tcBorders>
              <w:top w:val="nil"/>
              <w:left w:val="nil"/>
              <w:bottom w:val="single" w:sz="4" w:space="0" w:color="auto"/>
              <w:right w:val="single" w:sz="4" w:space="0" w:color="auto"/>
            </w:tcBorders>
            <w:shd w:val="clear" w:color="auto" w:fill="auto"/>
            <w:noWrap/>
            <w:vAlign w:val="center"/>
            <w:hideMark/>
            <w:tcPrChange w:id="5588" w:author="JORGE CONTRERAS ORTIZ" w:date="2021-09-06T00:17:00Z">
              <w:tcPr>
                <w:tcW w:w="593" w:type="dxa"/>
                <w:tcBorders>
                  <w:top w:val="nil"/>
                  <w:left w:val="nil"/>
                  <w:bottom w:val="single" w:sz="4" w:space="0" w:color="auto"/>
                  <w:right w:val="single" w:sz="4" w:space="0" w:color="auto"/>
                </w:tcBorders>
                <w:shd w:val="clear" w:color="auto" w:fill="auto"/>
                <w:noWrap/>
                <w:vAlign w:val="center"/>
                <w:hideMark/>
              </w:tcPr>
            </w:tcPrChange>
          </w:tcPr>
          <w:p w14:paraId="736081F3" w14:textId="77777777" w:rsidR="0074559B" w:rsidRPr="00791D37" w:rsidRDefault="0074559B">
            <w:pPr>
              <w:jc w:val="center"/>
              <w:pPrChange w:id="5589" w:author="JORGE CONTRERAS ORTIZ" w:date="2021-09-06T00:17:00Z">
                <w:pPr/>
              </w:pPrChange>
            </w:pPr>
            <w:r w:rsidRPr="00791D37">
              <w:t>CKS</w:t>
            </w:r>
          </w:p>
        </w:tc>
        <w:tc>
          <w:tcPr>
            <w:tcW w:w="2592" w:type="dxa"/>
            <w:tcBorders>
              <w:top w:val="nil"/>
              <w:left w:val="nil"/>
              <w:bottom w:val="single" w:sz="4" w:space="0" w:color="auto"/>
              <w:right w:val="single" w:sz="4" w:space="0" w:color="auto"/>
            </w:tcBorders>
            <w:shd w:val="clear" w:color="auto" w:fill="auto"/>
            <w:noWrap/>
            <w:vAlign w:val="center"/>
            <w:hideMark/>
            <w:tcPrChange w:id="5590" w:author="JORGE CONTRERAS ORTIZ" w:date="2021-09-06T00:17:00Z">
              <w:tcPr>
                <w:tcW w:w="2355" w:type="dxa"/>
                <w:gridSpan w:val="2"/>
                <w:tcBorders>
                  <w:top w:val="nil"/>
                  <w:left w:val="nil"/>
                  <w:bottom w:val="single" w:sz="4" w:space="0" w:color="auto"/>
                  <w:right w:val="single" w:sz="4" w:space="0" w:color="auto"/>
                </w:tcBorders>
                <w:shd w:val="clear" w:color="auto" w:fill="auto"/>
                <w:noWrap/>
                <w:vAlign w:val="center"/>
                <w:hideMark/>
              </w:tcPr>
            </w:tcPrChange>
          </w:tcPr>
          <w:p w14:paraId="58664395" w14:textId="77777777" w:rsidR="0074559B" w:rsidRPr="00791D37" w:rsidRDefault="0074559B">
            <w:pPr>
              <w:jc w:val="center"/>
              <w:pPrChange w:id="5591" w:author="JORGE CONTRERAS ORTIZ" w:date="2021-09-06T00:17:00Z">
                <w:pPr/>
              </w:pPrChange>
            </w:pPr>
            <w:r w:rsidRPr="00791D37">
              <w:t>(</w:t>
            </w:r>
            <w:proofErr w:type="spellStart"/>
            <w:r w:rsidRPr="00791D37">
              <w:t>Optional</w:t>
            </w:r>
            <w:proofErr w:type="spellEnd"/>
            <w:r w:rsidRPr="00791D37">
              <w:t xml:space="preserve"> ≤ 1268 Bytes)</w:t>
            </w:r>
          </w:p>
        </w:tc>
      </w:tr>
    </w:tbl>
    <w:p w14:paraId="1662D902" w14:textId="77777777" w:rsidR="0074559B" w:rsidRPr="00791D37" w:rsidRDefault="0074559B" w:rsidP="00791D37">
      <w:pPr>
        <w:pStyle w:val="Descripcin"/>
      </w:pPr>
    </w:p>
    <w:p w14:paraId="692BD859" w14:textId="0F921951" w:rsidR="0074559B" w:rsidRPr="00791D37" w:rsidRDefault="0074559B" w:rsidP="00CA0339">
      <w:pPr>
        <w:pStyle w:val="Descripcin"/>
        <w:jc w:val="center"/>
      </w:pPr>
      <w:bookmarkStart w:id="5592" w:name="_Ref81657283"/>
      <w:bookmarkStart w:id="5593" w:name="_Toc81499573"/>
      <w:bookmarkStart w:id="5594" w:name="_Ref81657279"/>
      <w:bookmarkStart w:id="5595" w:name="_Toc82031033"/>
      <w:r w:rsidRPr="00791D37">
        <w:t xml:space="preserve">Tabla </w:t>
      </w:r>
      <w:ins w:id="5596" w:author="JORGE CONTRERAS ORTIZ" w:date="2021-09-05T23:24:00Z">
        <w:r w:rsidR="004C5F01">
          <w:fldChar w:fldCharType="begin"/>
        </w:r>
        <w:r w:rsidR="004C5F01">
          <w:instrText xml:space="preserve"> SEQ Tabla \* ARABIC </w:instrText>
        </w:r>
      </w:ins>
      <w:r w:rsidR="004C5F01">
        <w:fldChar w:fldCharType="separate"/>
      </w:r>
      <w:ins w:id="5597" w:author="JORGE CONTRERAS ORTIZ" w:date="2021-09-08T21:58:00Z">
        <w:r w:rsidR="007865AB">
          <w:rPr>
            <w:noProof/>
          </w:rPr>
          <w:t>13</w:t>
        </w:r>
      </w:ins>
      <w:ins w:id="5598" w:author="JORGE CONTRERAS ORTIZ" w:date="2021-09-05T23:24:00Z">
        <w:r w:rsidR="004C5F01">
          <w:fldChar w:fldCharType="end"/>
        </w:r>
      </w:ins>
      <w:del w:id="5599"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13</w:delText>
        </w:r>
        <w:r w:rsidR="004A7EC7" w:rsidDel="004C5F01">
          <w:rPr>
            <w:noProof/>
          </w:rPr>
          <w:fldChar w:fldCharType="end"/>
        </w:r>
      </w:del>
      <w:bookmarkEnd w:id="5592"/>
      <w:r w:rsidRPr="00791D37">
        <w:t xml:space="preserve"> Formato del Paquete</w:t>
      </w:r>
      <w:bookmarkEnd w:id="5593"/>
      <w:bookmarkEnd w:id="5594"/>
      <w:bookmarkEnd w:id="5595"/>
    </w:p>
    <w:p w14:paraId="5217B821" w14:textId="77777777" w:rsidR="0074559B" w:rsidRPr="00791D37" w:rsidRDefault="0074559B" w:rsidP="00791D37"/>
    <w:p w14:paraId="72FFB61B" w14:textId="77777777" w:rsidR="0074559B" w:rsidRPr="00791D37" w:rsidRDefault="0074559B" w:rsidP="00791D37">
      <w:r w:rsidRPr="00791D37">
        <w:t>En primer lugar, hay una cabecera de cinco bytes de largo donde:</w:t>
      </w:r>
    </w:p>
    <w:p w14:paraId="56FA2E22" w14:textId="77777777" w:rsidR="0074559B" w:rsidRPr="00791D37" w:rsidRDefault="0074559B" w:rsidP="00791D37">
      <w:pPr>
        <w:pStyle w:val="Prrafodelista"/>
        <w:numPr>
          <w:ilvl w:val="0"/>
          <w:numId w:val="14"/>
        </w:numPr>
      </w:pPr>
      <w:r w:rsidRPr="00791D37">
        <w:rPr>
          <w:b/>
          <w:bCs/>
        </w:rPr>
        <w:t xml:space="preserve">L0: </w:t>
      </w:r>
      <w:r w:rsidRPr="00791D37">
        <w:t>El byte más significativo del largo de la payload.</w:t>
      </w:r>
    </w:p>
    <w:p w14:paraId="56C89FCC" w14:textId="77777777" w:rsidR="0074559B" w:rsidRPr="00791D37" w:rsidRDefault="0074559B" w:rsidP="00791D37">
      <w:pPr>
        <w:pStyle w:val="Prrafodelista"/>
        <w:numPr>
          <w:ilvl w:val="0"/>
          <w:numId w:val="14"/>
        </w:numPr>
      </w:pPr>
      <w:r w:rsidRPr="00791D37">
        <w:rPr>
          <w:b/>
          <w:bCs/>
        </w:rPr>
        <w:t>L1:</w:t>
      </w:r>
      <w:r w:rsidRPr="00791D37">
        <w:t xml:space="preserve"> El byte menos significativo del largo de la payload.</w:t>
      </w:r>
    </w:p>
    <w:p w14:paraId="69A73FF4" w14:textId="77777777" w:rsidR="0074559B" w:rsidRPr="00791D37" w:rsidRDefault="0074559B" w:rsidP="00791D37">
      <w:pPr>
        <w:pStyle w:val="Prrafodelista"/>
        <w:numPr>
          <w:ilvl w:val="0"/>
          <w:numId w:val="14"/>
        </w:numPr>
      </w:pPr>
      <w:r w:rsidRPr="00791D37">
        <w:rPr>
          <w:b/>
          <w:bCs/>
        </w:rPr>
        <w:t>TYPE:</w:t>
      </w:r>
      <w:r w:rsidRPr="00791D37">
        <w:t xml:space="preserve"> Descriptor de tipo.</w:t>
      </w:r>
    </w:p>
    <w:p w14:paraId="504D7497" w14:textId="77777777" w:rsidR="0074559B" w:rsidRPr="00791D37" w:rsidRDefault="0074559B" w:rsidP="00791D37">
      <w:pPr>
        <w:pStyle w:val="Prrafodelista"/>
        <w:numPr>
          <w:ilvl w:val="0"/>
          <w:numId w:val="14"/>
        </w:numPr>
      </w:pPr>
      <w:r w:rsidRPr="00791D37">
        <w:rPr>
          <w:b/>
          <w:bCs/>
        </w:rPr>
        <w:t>CMD:</w:t>
      </w:r>
      <w:r w:rsidRPr="00791D37">
        <w:t xml:space="preserve"> Descriptor de Comando</w:t>
      </w:r>
    </w:p>
    <w:p w14:paraId="467EB5D9" w14:textId="570957E0" w:rsidR="0074559B" w:rsidRDefault="0074559B" w:rsidP="00791D37">
      <w:pPr>
        <w:pStyle w:val="Prrafodelista"/>
        <w:numPr>
          <w:ilvl w:val="0"/>
          <w:numId w:val="14"/>
        </w:numPr>
        <w:rPr>
          <w:ins w:id="5600" w:author="JORGE CONTRERAS ORTIZ" w:date="2021-09-05T22:39:00Z"/>
        </w:rPr>
      </w:pPr>
      <w:r w:rsidRPr="00791D37">
        <w:rPr>
          <w:b/>
          <w:bCs/>
        </w:rPr>
        <w:t>CKS:</w:t>
      </w:r>
      <w:r w:rsidRPr="00791D37">
        <w:t xml:space="preserve"> Byte de Checksum. Se calcula con el XOR de todo el resto de bytes del paquete.</w:t>
      </w:r>
    </w:p>
    <w:p w14:paraId="1C7D1A72" w14:textId="77777777" w:rsidR="00A13F24" w:rsidRPr="00791D37" w:rsidRDefault="00A13F24">
      <w:pPr>
        <w:pStyle w:val="Prrafodelista"/>
        <w:pPrChange w:id="5601" w:author="JORGE CONTRERAS ORTIZ" w:date="2021-09-05T22:39:00Z">
          <w:pPr>
            <w:pStyle w:val="Prrafodelista"/>
            <w:numPr>
              <w:numId w:val="14"/>
            </w:numPr>
            <w:ind w:left="786" w:hanging="360"/>
          </w:pPr>
        </w:pPrChange>
      </w:pPr>
    </w:p>
    <w:p w14:paraId="4D726942" w14:textId="69F2C4C1" w:rsidR="00FE1EC4" w:rsidRDefault="0074559B" w:rsidP="00791D37">
      <w:pPr>
        <w:rPr>
          <w:ins w:id="5602" w:author="JORGE CONTRERAS ORTIZ" w:date="2021-09-05T22:39:00Z"/>
        </w:rPr>
      </w:pPr>
      <w:r w:rsidRPr="00791D37">
        <w:t xml:space="preserve">Después de la cabecera puede haber una payload de tamaño variable, el cuál puede presentarse como información opcional para un comando o respuesta específico. El tamaño máximo de la payload es de 1268 bytes. Todos los subcampos de la payload deben ser </w:t>
      </w:r>
      <w:proofErr w:type="spellStart"/>
      <w:r w:rsidRPr="00791D37">
        <w:t>big</w:t>
      </w:r>
      <w:proofErr w:type="spellEnd"/>
      <w:r w:rsidRPr="00791D37">
        <w:t xml:space="preserve"> </w:t>
      </w:r>
      <w:proofErr w:type="spellStart"/>
      <w:r w:rsidRPr="00791D37">
        <w:t>endian</w:t>
      </w:r>
      <w:proofErr w:type="spellEnd"/>
      <w:r w:rsidRPr="00791D37">
        <w:t>.</w:t>
      </w:r>
    </w:p>
    <w:p w14:paraId="2173156A" w14:textId="77777777" w:rsidR="00A13F24" w:rsidRPr="00791D37" w:rsidRDefault="00A13F24" w:rsidP="00791D37"/>
    <w:p w14:paraId="263460D9" w14:textId="49DA02FC" w:rsidR="0074559B" w:rsidRDefault="0074559B" w:rsidP="00791D37">
      <w:pPr>
        <w:rPr>
          <w:ins w:id="5603" w:author="JORGE CONTRERAS ORTIZ" w:date="2021-09-05T22:39:00Z"/>
        </w:rPr>
      </w:pPr>
      <w:r w:rsidRPr="00791D37">
        <w:t xml:space="preserve">El byte </w:t>
      </w:r>
      <w:r w:rsidRPr="00791D37">
        <w:rPr>
          <w:b/>
          <w:bCs/>
        </w:rPr>
        <w:t xml:space="preserve">TYPE </w:t>
      </w:r>
      <w:r w:rsidRPr="00791D37">
        <w:t>tiene los siguientes bits</w:t>
      </w:r>
      <w:ins w:id="5604" w:author="JORGE CONTRERAS ORTIZ" w:date="2021-09-04T14:14:00Z">
        <w:r w:rsidR="00A7595B">
          <w:t xml:space="preserve"> mostrados en </w:t>
        </w:r>
        <w:r w:rsidR="00A7595B">
          <w:fldChar w:fldCharType="begin"/>
        </w:r>
        <w:r w:rsidR="00A7595B">
          <w:instrText xml:space="preserve"> REF _Ref81657300 \h </w:instrText>
        </w:r>
      </w:ins>
      <w:r w:rsidR="00A7595B">
        <w:fldChar w:fldCharType="separate"/>
      </w:r>
      <w:ins w:id="5605" w:author="JORGE CONTRERAS ORTIZ" w:date="2021-09-08T21:58:00Z">
        <w:r w:rsidR="007865AB" w:rsidRPr="00791D37">
          <w:t xml:space="preserve">Tabla </w:t>
        </w:r>
        <w:r w:rsidR="007865AB">
          <w:rPr>
            <w:noProof/>
          </w:rPr>
          <w:t>14</w:t>
        </w:r>
      </w:ins>
      <w:ins w:id="5606" w:author="JORGE CONTRERAS ORTIZ" w:date="2021-09-04T14:14:00Z">
        <w:r w:rsidR="00A7595B">
          <w:fldChar w:fldCharType="end"/>
        </w:r>
        <w:r w:rsidR="00A7595B">
          <w:t xml:space="preserve"> y en </w:t>
        </w:r>
        <w:r w:rsidR="00A7595B">
          <w:fldChar w:fldCharType="begin"/>
        </w:r>
        <w:r w:rsidR="00A7595B">
          <w:instrText xml:space="preserve"> REF _Ref81657308 \h </w:instrText>
        </w:r>
      </w:ins>
      <w:r w:rsidR="00A7595B">
        <w:fldChar w:fldCharType="separate"/>
      </w:r>
      <w:ins w:id="5607" w:author="JORGE CONTRERAS ORTIZ" w:date="2021-09-08T21:58:00Z">
        <w:r w:rsidR="007865AB" w:rsidRPr="00791D37">
          <w:t xml:space="preserve">Tabla </w:t>
        </w:r>
        <w:r w:rsidR="007865AB">
          <w:rPr>
            <w:noProof/>
          </w:rPr>
          <w:t>15</w:t>
        </w:r>
      </w:ins>
      <w:ins w:id="5608" w:author="JORGE CONTRERAS ORTIZ" w:date="2021-09-04T14:14:00Z">
        <w:r w:rsidR="00A7595B">
          <w:fldChar w:fldCharType="end"/>
        </w:r>
      </w:ins>
      <w:r w:rsidRPr="00791D37">
        <w:t>:</w:t>
      </w:r>
    </w:p>
    <w:p w14:paraId="0E40E08A" w14:textId="77777777" w:rsidR="00A13F24" w:rsidRPr="00791D37" w:rsidRDefault="00A13F24" w:rsidP="00791D37"/>
    <w:p w14:paraId="427433BB" w14:textId="77777777" w:rsidR="0074559B" w:rsidRPr="00791D37" w:rsidRDefault="0074559B" w:rsidP="00791D37"/>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74559B" w:rsidRPr="00791D37" w14:paraId="0F8A59E3" w14:textId="77777777" w:rsidTr="008F166F">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7EF17109" w14:textId="77777777" w:rsidR="0074559B" w:rsidRPr="00791D37" w:rsidRDefault="0074559B" w:rsidP="00791D37">
            <w:pPr>
              <w:rPr>
                <w:lang w:eastAsia="es-ES"/>
              </w:rPr>
            </w:pPr>
            <w:r w:rsidRPr="00791D37">
              <w:rPr>
                <w:lang w:eastAsia="es-ES"/>
              </w:rPr>
              <w:t>TYPE (1 byte)</w:t>
            </w:r>
          </w:p>
        </w:tc>
      </w:tr>
      <w:tr w:rsidR="0074559B" w:rsidRPr="00791D37" w14:paraId="349BEBB0" w14:textId="77777777" w:rsidTr="008F166F">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49A7176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2A3AB91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nil"/>
            </w:tcBorders>
            <w:shd w:val="clear" w:color="auto" w:fill="auto"/>
            <w:noWrap/>
            <w:vAlign w:val="center"/>
            <w:hideMark/>
          </w:tcPr>
          <w:p w14:paraId="29DC8BCA"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CEBA0B3" w14:textId="77777777" w:rsidR="0074559B" w:rsidRPr="00791D37" w:rsidRDefault="0074559B" w:rsidP="00791D37">
            <w:pPr>
              <w:rPr>
                <w:lang w:eastAsia="es-ES"/>
              </w:rPr>
            </w:pPr>
            <w:r w:rsidRPr="00791D37">
              <w:rPr>
                <w:lang w:eastAsia="es-ES"/>
              </w:rPr>
              <w:t>FT</w:t>
            </w:r>
          </w:p>
        </w:tc>
        <w:tc>
          <w:tcPr>
            <w:tcW w:w="468" w:type="dxa"/>
            <w:tcBorders>
              <w:top w:val="nil"/>
              <w:left w:val="nil"/>
              <w:bottom w:val="single" w:sz="4" w:space="0" w:color="auto"/>
              <w:right w:val="nil"/>
            </w:tcBorders>
            <w:shd w:val="clear" w:color="auto" w:fill="auto"/>
            <w:noWrap/>
            <w:vAlign w:val="center"/>
            <w:hideMark/>
          </w:tcPr>
          <w:p w14:paraId="46809E1C"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4F3E8305"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2C353168" w14:textId="77777777" w:rsidR="0074559B" w:rsidRPr="00791D37" w:rsidRDefault="0074559B" w:rsidP="00791D37">
            <w:pPr>
              <w:rPr>
                <w:lang w:eastAsia="es-ES"/>
              </w:rPr>
            </w:pPr>
            <w:r w:rsidRPr="00791D37">
              <w:rPr>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0FB52D6A" w14:textId="77777777" w:rsidR="0074559B" w:rsidRPr="00791D37" w:rsidRDefault="0074559B" w:rsidP="00791D37">
            <w:pPr>
              <w:rPr>
                <w:lang w:eastAsia="es-ES"/>
              </w:rPr>
            </w:pPr>
            <w:r w:rsidRPr="00791D37">
              <w:rPr>
                <w:lang w:eastAsia="es-ES"/>
              </w:rPr>
              <w:t>FC</w:t>
            </w:r>
          </w:p>
        </w:tc>
      </w:tr>
    </w:tbl>
    <w:p w14:paraId="5CAD90E8" w14:textId="77777777" w:rsidR="0074559B" w:rsidRPr="00791D37" w:rsidRDefault="0074559B" w:rsidP="00791D37">
      <w:pPr>
        <w:pStyle w:val="Descripcin"/>
      </w:pPr>
    </w:p>
    <w:p w14:paraId="4E90A17C" w14:textId="6092DF8D" w:rsidR="00A7595B" w:rsidRDefault="0074559B" w:rsidP="00522D2C">
      <w:pPr>
        <w:pStyle w:val="Descripcin"/>
        <w:jc w:val="center"/>
        <w:rPr>
          <w:ins w:id="5609" w:author="JORGE CONTRERAS ORTIZ" w:date="2021-09-04T14:15:00Z"/>
        </w:rPr>
      </w:pPr>
      <w:bookmarkStart w:id="5610" w:name="_Ref81657300"/>
      <w:bookmarkStart w:id="5611" w:name="_Toc81499574"/>
      <w:bookmarkStart w:id="5612" w:name="_Toc82031034"/>
      <w:r w:rsidRPr="00791D37">
        <w:t xml:space="preserve">Tabla </w:t>
      </w:r>
      <w:ins w:id="5613" w:author="JORGE CONTRERAS ORTIZ" w:date="2021-09-05T23:24:00Z">
        <w:r w:rsidR="004C5F01">
          <w:fldChar w:fldCharType="begin"/>
        </w:r>
        <w:r w:rsidR="004C5F01">
          <w:instrText xml:space="preserve"> SEQ Tabla \* ARABIC </w:instrText>
        </w:r>
      </w:ins>
      <w:r w:rsidR="004C5F01">
        <w:fldChar w:fldCharType="separate"/>
      </w:r>
      <w:ins w:id="5614" w:author="JORGE CONTRERAS ORTIZ" w:date="2021-09-08T21:58:00Z">
        <w:r w:rsidR="007865AB">
          <w:rPr>
            <w:noProof/>
          </w:rPr>
          <w:t>14</w:t>
        </w:r>
      </w:ins>
      <w:ins w:id="5615" w:author="JORGE CONTRERAS ORTIZ" w:date="2021-09-05T23:24:00Z">
        <w:r w:rsidR="004C5F01">
          <w:fldChar w:fldCharType="end"/>
        </w:r>
      </w:ins>
      <w:del w:id="5616"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14</w:delText>
        </w:r>
        <w:r w:rsidR="004A7EC7" w:rsidDel="004C5F01">
          <w:rPr>
            <w:noProof/>
          </w:rPr>
          <w:fldChar w:fldCharType="end"/>
        </w:r>
      </w:del>
      <w:bookmarkEnd w:id="5610"/>
      <w:r w:rsidRPr="00791D37">
        <w:t xml:space="preserve"> Bits Byte </w:t>
      </w:r>
      <w:proofErr w:type="spellStart"/>
      <w:r w:rsidRPr="00791D37">
        <w:t>Type</w:t>
      </w:r>
      <w:bookmarkEnd w:id="5611"/>
      <w:bookmarkEnd w:id="5612"/>
      <w:proofErr w:type="spellEnd"/>
    </w:p>
    <w:p w14:paraId="7026D1F5" w14:textId="54F4CE06" w:rsidR="0074559B" w:rsidRPr="00A7595B" w:rsidDel="00A7595B" w:rsidRDefault="00A7595B">
      <w:pPr>
        <w:pStyle w:val="Descripcin"/>
        <w:jc w:val="center"/>
        <w:rPr>
          <w:del w:id="5617" w:author="JORGE CONTRERAS ORTIZ" w:date="2021-09-04T14:15:00Z"/>
        </w:rPr>
      </w:pPr>
      <w:ins w:id="5618" w:author="JORGE CONTRERAS ORTIZ" w:date="2021-09-04T14:15:00Z">
        <w:r>
          <w:br w:type="page"/>
        </w:r>
      </w:ins>
    </w:p>
    <w:p w14:paraId="6883FD99" w14:textId="34E626B7" w:rsidR="0074559B" w:rsidRPr="00791D37" w:rsidRDefault="0074559B">
      <w:pPr>
        <w:pStyle w:val="Descripcin"/>
        <w:pPrChange w:id="5619" w:author="JORGE CONTRERAS ORTIZ" w:date="2021-09-04T14:15:00Z">
          <w:pPr/>
        </w:pPrChange>
      </w:pPr>
      <w:del w:id="5620" w:author="JORGE CONTRERAS ORTIZ" w:date="2021-09-04T12:52:00Z">
        <w:r w:rsidRPr="00791D37" w:rsidDel="00FE1EC4">
          <w:br w:type="page"/>
        </w:r>
      </w:del>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74559B" w:rsidRPr="00791D37" w14:paraId="5295180F" w14:textId="77777777" w:rsidTr="008F166F">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2AA4CA33" w14:textId="77777777" w:rsidR="0074559B" w:rsidRPr="00791D37" w:rsidRDefault="0074559B" w:rsidP="00791D37">
            <w:pPr>
              <w:rPr>
                <w:rFonts w:eastAsia="Times New Roman"/>
                <w:color w:val="000000"/>
                <w:lang w:eastAsia="es-ES"/>
              </w:rPr>
            </w:pPr>
            <w:r w:rsidRPr="00791D37">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0EEDC46C" w14:textId="77777777" w:rsidR="0074559B" w:rsidRPr="00791D37" w:rsidRDefault="0074559B" w:rsidP="00791D37">
            <w:pPr>
              <w:rPr>
                <w:lang w:eastAsia="es-ES"/>
              </w:rPr>
            </w:pPr>
            <w:r w:rsidRPr="00791D37">
              <w:rPr>
                <w:lang w:eastAsia="es-ES"/>
              </w:rPr>
              <w:t>FT: FRAME TYPE</w:t>
            </w:r>
          </w:p>
        </w:tc>
      </w:tr>
      <w:tr w:rsidR="0074559B" w:rsidRPr="00791D37" w14:paraId="70DFFD5B" w14:textId="77777777" w:rsidTr="008F166F">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CC8D376" w14:textId="77777777" w:rsidR="0074559B" w:rsidRPr="00791D37" w:rsidRDefault="0074559B" w:rsidP="00791D37">
            <w:pPr>
              <w:rPr>
                <w:lang w:eastAsia="es-ES"/>
              </w:rPr>
            </w:pPr>
            <w:r w:rsidRPr="00791D37">
              <w:rPr>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7F6531CD" w14:textId="77777777" w:rsidR="0074559B" w:rsidRPr="00791D37" w:rsidRDefault="0074559B" w:rsidP="00791D37">
            <w:pPr>
              <w:rPr>
                <w:lang w:eastAsia="es-ES"/>
              </w:rPr>
            </w:pPr>
            <w:r w:rsidRPr="00791D37">
              <w:rPr>
                <w:lang w:eastAsia="es-ES"/>
              </w:rPr>
              <w:t>0 -</w:t>
            </w:r>
            <w:proofErr w:type="spellStart"/>
            <w:r w:rsidRPr="00791D37">
              <w:rPr>
                <w:lang w:eastAsia="es-ES"/>
              </w:rPr>
              <w:t>Reserved</w:t>
            </w:r>
            <w:proofErr w:type="spellEnd"/>
          </w:p>
        </w:tc>
        <w:tc>
          <w:tcPr>
            <w:tcW w:w="1680" w:type="dxa"/>
            <w:tcBorders>
              <w:top w:val="nil"/>
              <w:left w:val="nil"/>
              <w:bottom w:val="single" w:sz="4" w:space="0" w:color="auto"/>
              <w:right w:val="single" w:sz="4" w:space="0" w:color="auto"/>
            </w:tcBorders>
            <w:shd w:val="clear" w:color="000000" w:fill="9BC2E6"/>
            <w:vAlign w:val="center"/>
            <w:hideMark/>
          </w:tcPr>
          <w:p w14:paraId="683480CD" w14:textId="77777777" w:rsidR="0074559B" w:rsidRPr="00791D37" w:rsidRDefault="0074559B" w:rsidP="00791D37">
            <w:pPr>
              <w:rPr>
                <w:lang w:eastAsia="es-ES"/>
              </w:rPr>
            </w:pPr>
            <w:r w:rsidRPr="00791D37">
              <w:rPr>
                <w:lang w:eastAsia="es-ES"/>
              </w:rPr>
              <w:t xml:space="preserve">1 - </w:t>
            </w:r>
            <w:proofErr w:type="spellStart"/>
            <w:r w:rsidRPr="00791D37">
              <w:rPr>
                <w:lang w:eastAsia="es-ES"/>
              </w:rPr>
              <w:t>Command</w:t>
            </w:r>
            <w:proofErr w:type="spellEnd"/>
          </w:p>
        </w:tc>
        <w:tc>
          <w:tcPr>
            <w:tcW w:w="2240" w:type="dxa"/>
            <w:tcBorders>
              <w:top w:val="nil"/>
              <w:left w:val="nil"/>
              <w:bottom w:val="single" w:sz="4" w:space="0" w:color="auto"/>
              <w:right w:val="single" w:sz="4" w:space="0" w:color="auto"/>
            </w:tcBorders>
            <w:shd w:val="clear" w:color="000000" w:fill="9BC2E6"/>
            <w:vAlign w:val="center"/>
            <w:hideMark/>
          </w:tcPr>
          <w:p w14:paraId="413E3813" w14:textId="77777777" w:rsidR="0074559B" w:rsidRPr="00791D37" w:rsidRDefault="0074559B" w:rsidP="00791D37">
            <w:pPr>
              <w:rPr>
                <w:lang w:eastAsia="es-ES"/>
              </w:rPr>
            </w:pPr>
            <w:r w:rsidRPr="00791D37">
              <w:rPr>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0AFA178F" w14:textId="77777777" w:rsidR="0074559B" w:rsidRPr="00791D37" w:rsidRDefault="0074559B" w:rsidP="00791D37">
            <w:pPr>
              <w:rPr>
                <w:lang w:eastAsia="es-ES"/>
              </w:rPr>
            </w:pPr>
            <w:r w:rsidRPr="00791D37">
              <w:rPr>
                <w:lang w:eastAsia="es-ES"/>
              </w:rPr>
              <w:t xml:space="preserve">3 - </w:t>
            </w:r>
            <w:proofErr w:type="spellStart"/>
            <w:r w:rsidRPr="00791D37">
              <w:rPr>
                <w:lang w:eastAsia="es-ES"/>
              </w:rPr>
              <w:t>Notification</w:t>
            </w:r>
            <w:proofErr w:type="spellEnd"/>
          </w:p>
        </w:tc>
        <w:tc>
          <w:tcPr>
            <w:tcW w:w="1760" w:type="dxa"/>
            <w:tcBorders>
              <w:top w:val="nil"/>
              <w:left w:val="nil"/>
              <w:bottom w:val="single" w:sz="4" w:space="0" w:color="auto"/>
              <w:right w:val="single" w:sz="4" w:space="0" w:color="auto"/>
            </w:tcBorders>
            <w:shd w:val="clear" w:color="000000" w:fill="9BC2E6"/>
            <w:vAlign w:val="center"/>
            <w:hideMark/>
          </w:tcPr>
          <w:p w14:paraId="37667695" w14:textId="77777777" w:rsidR="0074559B" w:rsidRPr="00791D37" w:rsidRDefault="0074559B" w:rsidP="00791D37">
            <w:pPr>
              <w:rPr>
                <w:lang w:eastAsia="es-ES"/>
              </w:rPr>
            </w:pPr>
            <w:r w:rsidRPr="00791D37">
              <w:rPr>
                <w:lang w:eastAsia="es-ES"/>
              </w:rPr>
              <w:t xml:space="preserve">4 to 15 - </w:t>
            </w:r>
            <w:proofErr w:type="spellStart"/>
            <w:r w:rsidRPr="00791D37">
              <w:rPr>
                <w:lang w:eastAsia="es-ES"/>
              </w:rPr>
              <w:t>Reserved</w:t>
            </w:r>
            <w:proofErr w:type="spellEnd"/>
          </w:p>
        </w:tc>
      </w:tr>
      <w:tr w:rsidR="0074559B" w:rsidRPr="00791D37" w14:paraId="0F783BA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C0773FC" w14:textId="77777777" w:rsidR="0074559B" w:rsidRPr="00791D37" w:rsidRDefault="0074559B" w:rsidP="00791D37">
            <w:pPr>
              <w:rPr>
                <w:lang w:eastAsia="es-ES"/>
              </w:rPr>
            </w:pPr>
            <w:r w:rsidRPr="00791D37">
              <w:rPr>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24F961FD"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30FFC7" w14:textId="77777777" w:rsidR="0074559B" w:rsidRPr="00791D37" w:rsidRDefault="0074559B" w:rsidP="00791D37">
            <w:pPr>
              <w:rPr>
                <w:lang w:eastAsia="es-ES"/>
              </w:rPr>
            </w:pPr>
            <w:proofErr w:type="spellStart"/>
            <w:r w:rsidRPr="00791D37">
              <w:rPr>
                <w:lang w:eastAsia="es-ES"/>
              </w:rPr>
              <w:t>Write</w:t>
            </w:r>
            <w:proofErr w:type="spellEnd"/>
            <w:r w:rsidRPr="00791D37">
              <w:rPr>
                <w:lang w:eastAsia="es-ES"/>
              </w:rPr>
              <w:t xml:space="preserve"> / </w:t>
            </w:r>
            <w:proofErr w:type="spellStart"/>
            <w:r w:rsidRPr="00791D37">
              <w:rPr>
                <w:lang w:eastAsia="es-ES"/>
              </w:rPr>
              <w:t>Execute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8D1391B" w14:textId="77777777" w:rsidR="0074559B" w:rsidRPr="00791D37" w:rsidRDefault="0074559B" w:rsidP="00791D37">
            <w:pPr>
              <w:rPr>
                <w:lang w:eastAsia="es-ES"/>
              </w:rPr>
            </w:pPr>
            <w:r w:rsidRPr="00791D37">
              <w:rPr>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5D88830B" w14:textId="77777777" w:rsidR="0074559B" w:rsidRPr="00791D37" w:rsidRDefault="0074559B" w:rsidP="00791D37">
            <w:pPr>
              <w:rPr>
                <w:lang w:eastAsia="es-ES"/>
              </w:rPr>
            </w:pPr>
            <w:r w:rsidRPr="00791D37">
              <w:rPr>
                <w:lang w:eastAsia="es-ES"/>
              </w:rPr>
              <w:t xml:space="preserve">Ping </w:t>
            </w:r>
            <w:proofErr w:type="spellStart"/>
            <w:r w:rsidRPr="00791D37">
              <w:rPr>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59182CB7" w14:textId="77777777" w:rsidR="0074559B" w:rsidRPr="00791D37" w:rsidRDefault="0074559B" w:rsidP="00791D37">
            <w:pPr>
              <w:rPr>
                <w:lang w:eastAsia="es-ES"/>
              </w:rPr>
            </w:pPr>
            <w:r w:rsidRPr="00791D37">
              <w:rPr>
                <w:lang w:eastAsia="es-ES"/>
              </w:rPr>
              <w:t>-</w:t>
            </w:r>
          </w:p>
        </w:tc>
      </w:tr>
      <w:tr w:rsidR="0074559B" w:rsidRPr="00791D37" w14:paraId="1A8C142C"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29540F9" w14:textId="77777777" w:rsidR="0074559B" w:rsidRPr="00791D37" w:rsidRDefault="0074559B" w:rsidP="00791D37">
            <w:pPr>
              <w:rPr>
                <w:lang w:eastAsia="es-ES"/>
              </w:rPr>
            </w:pPr>
            <w:r w:rsidRPr="00791D37">
              <w:rPr>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02EA58FE"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364B527" w14:textId="77777777" w:rsidR="0074559B" w:rsidRPr="00791D37" w:rsidRDefault="0074559B" w:rsidP="00791D37">
            <w:pPr>
              <w:rPr>
                <w:lang w:eastAsia="es-ES"/>
              </w:rPr>
            </w:pPr>
            <w:proofErr w:type="spellStart"/>
            <w:r w:rsidRPr="00791D37">
              <w:rPr>
                <w:lang w:eastAsia="es-ES"/>
              </w:rPr>
              <w:t>Read</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798691CD" w14:textId="77777777" w:rsidR="0074559B" w:rsidRPr="00791D37" w:rsidRDefault="0074559B" w:rsidP="00791D37">
            <w:pPr>
              <w:rPr>
                <w:lang w:eastAsia="es-ES"/>
              </w:rPr>
            </w:pPr>
            <w:proofErr w:type="spellStart"/>
            <w:r w:rsidRPr="00791D37">
              <w:rPr>
                <w:lang w:eastAsia="es-ES"/>
              </w:rPr>
              <w:t>Value</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A946753" w14:textId="77777777" w:rsidR="0074559B" w:rsidRPr="00791D37" w:rsidRDefault="0074559B" w:rsidP="00791D37">
            <w:pPr>
              <w:rPr>
                <w:lang w:eastAsia="es-ES"/>
              </w:rPr>
            </w:pPr>
            <w:r w:rsidRPr="00791D37">
              <w:rPr>
                <w:lang w:eastAsia="es-ES"/>
              </w:rPr>
              <w:t xml:space="preserve">Socket </w:t>
            </w:r>
            <w:proofErr w:type="spellStart"/>
            <w:r w:rsidRPr="00791D37">
              <w:rPr>
                <w:lang w:eastAsia="es-ES"/>
              </w:rPr>
              <w:t>Received</w:t>
            </w:r>
            <w:proofErr w:type="spellEnd"/>
            <w:r w:rsidRPr="00791D37">
              <w:rPr>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6A4CACBF" w14:textId="77777777" w:rsidR="0074559B" w:rsidRPr="00791D37" w:rsidRDefault="0074559B" w:rsidP="00791D37">
            <w:pPr>
              <w:rPr>
                <w:lang w:eastAsia="es-ES"/>
              </w:rPr>
            </w:pPr>
            <w:r w:rsidRPr="00791D37">
              <w:rPr>
                <w:lang w:eastAsia="es-ES"/>
              </w:rPr>
              <w:t>-</w:t>
            </w:r>
          </w:p>
        </w:tc>
      </w:tr>
      <w:tr w:rsidR="0074559B" w:rsidRPr="00791D37" w14:paraId="1F778AAF"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AEEAE56" w14:textId="77777777" w:rsidR="0074559B" w:rsidRPr="00791D37" w:rsidRDefault="0074559B" w:rsidP="00791D37">
            <w:pPr>
              <w:rPr>
                <w:lang w:eastAsia="es-ES"/>
              </w:rPr>
            </w:pPr>
            <w:r w:rsidRPr="00791D37">
              <w:rPr>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1A2BE43"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B69B979" w14:textId="77777777" w:rsidR="0074559B" w:rsidRPr="00791D37" w:rsidRDefault="0074559B" w:rsidP="00791D37">
            <w:pPr>
              <w:rPr>
                <w:lang w:eastAsia="es-ES"/>
              </w:rPr>
            </w:pPr>
            <w:proofErr w:type="spellStart"/>
            <w:r w:rsidRPr="00791D37">
              <w:rPr>
                <w:lang w:eastAsia="es-ES"/>
              </w:rPr>
              <w:t>Delete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1FD4C73" w14:textId="77777777" w:rsidR="0074559B" w:rsidRPr="00791D37" w:rsidRDefault="0074559B" w:rsidP="00791D37">
            <w:pPr>
              <w:rPr>
                <w:lang w:eastAsia="es-ES"/>
              </w:rPr>
            </w:pPr>
            <w:proofErr w:type="spellStart"/>
            <w:r w:rsidRPr="00791D37">
              <w:rPr>
                <w:lang w:eastAsia="es-ES"/>
              </w:rPr>
              <w:t>Bad</w:t>
            </w:r>
            <w:proofErr w:type="spellEnd"/>
            <w:r w:rsidRPr="00791D37">
              <w:rPr>
                <w:lang w:eastAsia="es-ES"/>
              </w:rPr>
              <w:t xml:space="preserve"> </w:t>
            </w:r>
            <w:proofErr w:type="spellStart"/>
            <w:r w:rsidRPr="00791D37">
              <w:rPr>
                <w:lang w:eastAsia="es-ES"/>
              </w:rPr>
              <w:t>parameter</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D6A8F86" w14:textId="77777777" w:rsidR="0074559B" w:rsidRPr="00791D37" w:rsidRDefault="0074559B" w:rsidP="00791D37">
            <w:pPr>
              <w:rPr>
                <w:lang w:eastAsia="es-ES"/>
              </w:rPr>
            </w:pPr>
            <w:proofErr w:type="spellStart"/>
            <w:r w:rsidRPr="00791D37">
              <w:rPr>
                <w:lang w:eastAsia="es-ES"/>
              </w:rPr>
              <w:t>Named</w:t>
            </w:r>
            <w:proofErr w:type="spellEnd"/>
            <w:r w:rsidRPr="00791D37">
              <w:rPr>
                <w:lang w:eastAsia="es-ES"/>
              </w:rPr>
              <w:t xml:space="preserve"> Ping </w:t>
            </w:r>
            <w:proofErr w:type="spellStart"/>
            <w:r w:rsidRPr="00791D37">
              <w:rPr>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2C10E6EB" w14:textId="77777777" w:rsidR="0074559B" w:rsidRPr="00791D37" w:rsidRDefault="0074559B" w:rsidP="00791D37">
            <w:pPr>
              <w:rPr>
                <w:lang w:eastAsia="es-ES"/>
              </w:rPr>
            </w:pPr>
            <w:r w:rsidRPr="00791D37">
              <w:rPr>
                <w:lang w:eastAsia="es-ES"/>
              </w:rPr>
              <w:t>-</w:t>
            </w:r>
          </w:p>
        </w:tc>
      </w:tr>
      <w:tr w:rsidR="0074559B" w:rsidRPr="00791D37" w14:paraId="431AD1E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48100FB9" w14:textId="77777777" w:rsidR="0074559B" w:rsidRPr="00791D37" w:rsidRDefault="0074559B" w:rsidP="00791D37">
            <w:pPr>
              <w:rPr>
                <w:lang w:eastAsia="es-ES"/>
              </w:rPr>
            </w:pPr>
            <w:r w:rsidRPr="00791D37">
              <w:rPr>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2B3816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1B9B019"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BA580AD" w14:textId="77777777" w:rsidR="0074559B" w:rsidRPr="00791D37" w:rsidRDefault="0074559B" w:rsidP="00791D37">
            <w:pPr>
              <w:rPr>
                <w:lang w:eastAsia="es-ES"/>
              </w:rPr>
            </w:pPr>
            <w:proofErr w:type="spellStart"/>
            <w:r w:rsidRPr="00791D37">
              <w:rPr>
                <w:lang w:eastAsia="es-ES"/>
              </w:rPr>
              <w:t>Bad</w:t>
            </w:r>
            <w:proofErr w:type="spellEnd"/>
            <w:r w:rsidRPr="00791D37">
              <w:rPr>
                <w:lang w:eastAsia="es-ES"/>
              </w:rPr>
              <w:t xml:space="preserve"> </w:t>
            </w:r>
            <w:proofErr w:type="spellStart"/>
            <w:r w:rsidRPr="00791D37">
              <w:rPr>
                <w:lang w:eastAsia="es-ES"/>
              </w:rPr>
              <w:t>Command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474665A2" w14:textId="77777777" w:rsidR="0074559B" w:rsidRPr="00791D37" w:rsidRDefault="0074559B" w:rsidP="00791D37">
            <w:pPr>
              <w:rPr>
                <w:lang w:eastAsia="es-ES"/>
              </w:rPr>
            </w:pPr>
            <w:proofErr w:type="spellStart"/>
            <w:r w:rsidRPr="00791D37">
              <w:rPr>
                <w:lang w:eastAsia="es-ES"/>
              </w:rPr>
              <w:t>Named</w:t>
            </w:r>
            <w:proofErr w:type="spellEnd"/>
            <w:r w:rsidRPr="00791D37">
              <w:rPr>
                <w:lang w:eastAsia="es-ES"/>
              </w:rPr>
              <w:t xml:space="preserve"> Socket </w:t>
            </w:r>
            <w:proofErr w:type="spellStart"/>
            <w:r w:rsidRPr="00791D37">
              <w:rPr>
                <w:lang w:eastAsia="es-ES"/>
              </w:rPr>
              <w:t>Received</w:t>
            </w:r>
            <w:proofErr w:type="spellEnd"/>
            <w:r w:rsidRPr="00791D37">
              <w:rPr>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72B5CA32" w14:textId="77777777" w:rsidR="0074559B" w:rsidRPr="00791D37" w:rsidRDefault="0074559B" w:rsidP="00791D37">
            <w:pPr>
              <w:rPr>
                <w:lang w:eastAsia="es-ES"/>
              </w:rPr>
            </w:pPr>
            <w:r w:rsidRPr="00791D37">
              <w:rPr>
                <w:lang w:eastAsia="es-ES"/>
              </w:rPr>
              <w:t>-</w:t>
            </w:r>
          </w:p>
        </w:tc>
      </w:tr>
      <w:tr w:rsidR="0074559B" w:rsidRPr="00791D37" w14:paraId="5347B84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6F380ED" w14:textId="77777777" w:rsidR="0074559B" w:rsidRPr="00791D37" w:rsidRDefault="0074559B" w:rsidP="00791D37">
            <w:pPr>
              <w:rPr>
                <w:lang w:eastAsia="es-ES"/>
              </w:rPr>
            </w:pPr>
            <w:r w:rsidRPr="00791D37">
              <w:rPr>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6A60785"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B6A3B"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BA74F72" w14:textId="77777777" w:rsidR="0074559B" w:rsidRPr="00791D37" w:rsidRDefault="0074559B" w:rsidP="00791D37">
            <w:pPr>
              <w:rPr>
                <w:lang w:eastAsia="es-ES"/>
              </w:rPr>
            </w:pPr>
            <w:proofErr w:type="spellStart"/>
            <w:r w:rsidRPr="00791D37">
              <w:rPr>
                <w:lang w:eastAsia="es-ES"/>
              </w:rPr>
              <w:t>Operation</w:t>
            </w:r>
            <w:proofErr w:type="spellEnd"/>
            <w:r w:rsidRPr="00791D37">
              <w:rPr>
                <w:lang w:eastAsia="es-ES"/>
              </w:rPr>
              <w:t xml:space="preserve"> </w:t>
            </w:r>
            <w:proofErr w:type="spellStart"/>
            <w:r w:rsidRPr="00791D37">
              <w:rPr>
                <w:lang w:eastAsia="es-ES"/>
              </w:rPr>
              <w:t>not</w:t>
            </w:r>
            <w:proofErr w:type="spellEnd"/>
            <w:r w:rsidRPr="00791D37">
              <w:rPr>
                <w:lang w:eastAsia="es-ES"/>
              </w:rPr>
              <w:t xml:space="preserve"> </w:t>
            </w:r>
            <w:proofErr w:type="spellStart"/>
            <w:r w:rsidRPr="00791D37">
              <w:rPr>
                <w:lang w:eastAsia="es-ES"/>
              </w:rPr>
              <w:t>allowed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C9FA579" w14:textId="77777777" w:rsidR="0074559B" w:rsidRPr="00791D37" w:rsidRDefault="0074559B" w:rsidP="00791D37">
            <w:pPr>
              <w:rPr>
                <w:lang w:eastAsia="es-ES"/>
              </w:rPr>
            </w:pPr>
            <w:proofErr w:type="spellStart"/>
            <w:r w:rsidRPr="00791D37">
              <w:rPr>
                <w:lang w:eastAsia="es-ES"/>
              </w:rPr>
              <w:t>Destination</w:t>
            </w:r>
            <w:proofErr w:type="spellEnd"/>
            <w:r w:rsidRPr="00791D37">
              <w:rPr>
                <w:lang w:eastAsia="es-ES"/>
              </w:rPr>
              <w:t xml:space="preserve"> </w:t>
            </w:r>
            <w:proofErr w:type="spellStart"/>
            <w:r w:rsidRPr="00791D37">
              <w:rPr>
                <w:lang w:eastAsia="es-ES"/>
              </w:rPr>
              <w:t>Unreachable</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439C03B9" w14:textId="77777777" w:rsidR="0074559B" w:rsidRPr="00791D37" w:rsidRDefault="0074559B" w:rsidP="00791D37">
            <w:pPr>
              <w:rPr>
                <w:lang w:eastAsia="es-ES"/>
              </w:rPr>
            </w:pPr>
            <w:r w:rsidRPr="00791D37">
              <w:rPr>
                <w:lang w:eastAsia="es-ES"/>
              </w:rPr>
              <w:t>-</w:t>
            </w:r>
          </w:p>
        </w:tc>
      </w:tr>
      <w:tr w:rsidR="0074559B" w:rsidRPr="00791D37" w14:paraId="2E2DD2F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1758777" w14:textId="77777777" w:rsidR="0074559B" w:rsidRPr="00791D37" w:rsidRDefault="0074559B" w:rsidP="00791D37">
            <w:pPr>
              <w:rPr>
                <w:lang w:eastAsia="es-ES"/>
              </w:rPr>
            </w:pPr>
            <w:r w:rsidRPr="00791D37">
              <w:rPr>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14DA8386"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DF4745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620DA1B" w14:textId="77777777" w:rsidR="0074559B" w:rsidRPr="00791D37" w:rsidRDefault="0074559B" w:rsidP="00791D37">
            <w:pPr>
              <w:rPr>
                <w:lang w:eastAsia="es-ES"/>
              </w:rPr>
            </w:pPr>
            <w:proofErr w:type="spellStart"/>
            <w:r w:rsidRPr="00791D37">
              <w:rPr>
                <w:lang w:eastAsia="es-ES"/>
              </w:rPr>
              <w:t>Memory</w:t>
            </w:r>
            <w:proofErr w:type="spellEnd"/>
            <w:r w:rsidRPr="00791D37">
              <w:rPr>
                <w:lang w:eastAsia="es-ES"/>
              </w:rPr>
              <w:t xml:space="preserve"> </w:t>
            </w:r>
            <w:proofErr w:type="spellStart"/>
            <w:r w:rsidRPr="00791D37">
              <w:rPr>
                <w:lang w:eastAsia="es-ES"/>
              </w:rPr>
              <w:t>Allocation</w:t>
            </w:r>
            <w:proofErr w:type="spellEnd"/>
            <w:r w:rsidRPr="00791D37">
              <w:rPr>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755C167C"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8D77EF1" w14:textId="77777777" w:rsidR="0074559B" w:rsidRPr="00791D37" w:rsidRDefault="0074559B" w:rsidP="00791D37">
            <w:pPr>
              <w:rPr>
                <w:lang w:eastAsia="es-ES"/>
              </w:rPr>
            </w:pPr>
            <w:r w:rsidRPr="00791D37">
              <w:rPr>
                <w:lang w:eastAsia="es-ES"/>
              </w:rPr>
              <w:t>-</w:t>
            </w:r>
          </w:p>
        </w:tc>
      </w:tr>
      <w:tr w:rsidR="0074559B" w:rsidRPr="00791D37" w14:paraId="570E6639"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F0351C1" w14:textId="77777777" w:rsidR="0074559B" w:rsidRPr="00791D37" w:rsidRDefault="0074559B" w:rsidP="00791D37">
            <w:pPr>
              <w:rPr>
                <w:lang w:eastAsia="es-ES"/>
              </w:rPr>
            </w:pPr>
            <w:r w:rsidRPr="00791D37">
              <w:rPr>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2D6434E7"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84E48F2"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E51739B" w14:textId="77777777" w:rsidR="0074559B" w:rsidRPr="00791D37" w:rsidRDefault="0074559B" w:rsidP="00791D37">
            <w:pPr>
              <w:rPr>
                <w:lang w:eastAsia="es-ES"/>
              </w:rPr>
            </w:pPr>
            <w:proofErr w:type="spellStart"/>
            <w:r w:rsidRPr="00791D37">
              <w:rPr>
                <w:lang w:eastAsia="es-ES"/>
              </w:rPr>
              <w:t>Config</w:t>
            </w:r>
            <w:proofErr w:type="spellEnd"/>
            <w:r w:rsidRPr="00791D37">
              <w:rPr>
                <w:lang w:eastAsia="es-ES"/>
              </w:rPr>
              <w:t xml:space="preserve">. </w:t>
            </w:r>
            <w:proofErr w:type="spellStart"/>
            <w:r w:rsidRPr="00791D37">
              <w:rPr>
                <w:lang w:eastAsia="es-ES"/>
              </w:rPr>
              <w:t>Settings</w:t>
            </w:r>
            <w:proofErr w:type="spellEnd"/>
            <w:r w:rsidRPr="00791D37">
              <w:rPr>
                <w:lang w:eastAsia="es-ES"/>
              </w:rPr>
              <w:t xml:space="preserve"> </w:t>
            </w:r>
            <w:proofErr w:type="spellStart"/>
            <w:r w:rsidRPr="00791D37">
              <w:rPr>
                <w:lang w:eastAsia="es-ES"/>
              </w:rPr>
              <w:t>Misssing</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45CCFFB6"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47AD370" w14:textId="77777777" w:rsidR="0074559B" w:rsidRPr="00791D37" w:rsidRDefault="0074559B" w:rsidP="00791D37">
            <w:pPr>
              <w:rPr>
                <w:lang w:eastAsia="es-ES"/>
              </w:rPr>
            </w:pPr>
            <w:r w:rsidRPr="00791D37">
              <w:rPr>
                <w:lang w:eastAsia="es-ES"/>
              </w:rPr>
              <w:t>-</w:t>
            </w:r>
          </w:p>
        </w:tc>
      </w:tr>
      <w:tr w:rsidR="0074559B" w:rsidRPr="00791D37" w14:paraId="15C373E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E74802E" w14:textId="77777777" w:rsidR="0074559B" w:rsidRPr="00791D37" w:rsidRDefault="0074559B" w:rsidP="00791D37">
            <w:pPr>
              <w:rPr>
                <w:lang w:eastAsia="es-ES"/>
              </w:rPr>
            </w:pPr>
            <w:r w:rsidRPr="00791D37">
              <w:rPr>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36665EFF"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05720E6"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95DD3C" w14:textId="77777777" w:rsidR="0074559B" w:rsidRPr="00791D37" w:rsidRDefault="0074559B" w:rsidP="00791D37">
            <w:pPr>
              <w:rPr>
                <w:lang w:eastAsia="es-ES"/>
              </w:rPr>
            </w:pPr>
            <w:r w:rsidRPr="00791D37">
              <w:rPr>
                <w:lang w:eastAsia="es-ES"/>
              </w:rPr>
              <w:t xml:space="preserve">Firmware </w:t>
            </w:r>
            <w:proofErr w:type="spellStart"/>
            <w:r w:rsidRPr="00791D37">
              <w:rPr>
                <w:lang w:eastAsia="es-ES"/>
              </w:rPr>
              <w:t>Update</w:t>
            </w:r>
            <w:proofErr w:type="spellEnd"/>
            <w:r w:rsidRPr="00791D37">
              <w:rPr>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0555442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32461AA" w14:textId="77777777" w:rsidR="0074559B" w:rsidRPr="00791D37" w:rsidRDefault="0074559B" w:rsidP="00791D37">
            <w:pPr>
              <w:rPr>
                <w:lang w:eastAsia="es-ES"/>
              </w:rPr>
            </w:pPr>
            <w:r w:rsidRPr="00791D37">
              <w:rPr>
                <w:lang w:eastAsia="es-ES"/>
              </w:rPr>
              <w:t>-</w:t>
            </w:r>
          </w:p>
        </w:tc>
      </w:tr>
      <w:tr w:rsidR="0074559B" w:rsidRPr="00791D37" w14:paraId="7DA68B8E"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64220CA" w14:textId="77777777" w:rsidR="0074559B" w:rsidRPr="00791D37" w:rsidRDefault="0074559B" w:rsidP="00791D37">
            <w:pPr>
              <w:rPr>
                <w:lang w:eastAsia="es-ES"/>
              </w:rPr>
            </w:pPr>
            <w:r w:rsidRPr="00791D37">
              <w:rPr>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31F09DE1"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6E598E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128B448" w14:textId="77777777" w:rsidR="0074559B" w:rsidRPr="00791D37" w:rsidRDefault="0074559B" w:rsidP="00791D37">
            <w:pPr>
              <w:rPr>
                <w:lang w:eastAsia="es-ES"/>
              </w:rPr>
            </w:pPr>
            <w:proofErr w:type="spellStart"/>
            <w:r w:rsidRPr="00791D37">
              <w:rPr>
                <w:lang w:eastAsia="es-ES"/>
              </w:rPr>
              <w:t>Busy</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7199157B"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18D9FC08" w14:textId="77777777" w:rsidR="0074559B" w:rsidRPr="00791D37" w:rsidRDefault="0074559B" w:rsidP="00791D37">
            <w:pPr>
              <w:rPr>
                <w:lang w:eastAsia="es-ES"/>
              </w:rPr>
            </w:pPr>
            <w:r w:rsidRPr="00791D37">
              <w:rPr>
                <w:lang w:eastAsia="es-ES"/>
              </w:rPr>
              <w:t>-</w:t>
            </w:r>
          </w:p>
        </w:tc>
      </w:tr>
      <w:tr w:rsidR="0074559B" w:rsidRPr="00791D37" w14:paraId="04E420CB"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944BFD1" w14:textId="77777777" w:rsidR="0074559B" w:rsidRPr="00791D37" w:rsidRDefault="0074559B" w:rsidP="00791D37">
            <w:pPr>
              <w:rPr>
                <w:lang w:eastAsia="es-ES"/>
              </w:rPr>
            </w:pPr>
            <w:r w:rsidRPr="00791D37">
              <w:rPr>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5D7FB1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6BF0B77"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A277E57" w14:textId="77777777" w:rsidR="0074559B" w:rsidRPr="00791D37" w:rsidRDefault="0074559B" w:rsidP="00791D37">
            <w:pPr>
              <w:rPr>
                <w:lang w:eastAsia="es-ES"/>
              </w:rPr>
            </w:pPr>
            <w:r w:rsidRPr="00791D37">
              <w:rPr>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0826AC9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B806A7" w14:textId="77777777" w:rsidR="0074559B" w:rsidRPr="00791D37" w:rsidRDefault="0074559B" w:rsidP="00791D37">
            <w:pPr>
              <w:rPr>
                <w:lang w:eastAsia="es-ES"/>
              </w:rPr>
            </w:pPr>
            <w:r w:rsidRPr="00791D37">
              <w:rPr>
                <w:lang w:eastAsia="es-ES"/>
              </w:rPr>
              <w:t>-</w:t>
            </w:r>
          </w:p>
        </w:tc>
      </w:tr>
    </w:tbl>
    <w:p w14:paraId="3ECAC358" w14:textId="77777777" w:rsidR="0074559B" w:rsidRPr="00791D37" w:rsidRDefault="0074559B" w:rsidP="00791D37">
      <w:pPr>
        <w:pStyle w:val="Descripcin"/>
      </w:pPr>
    </w:p>
    <w:p w14:paraId="03B4D845" w14:textId="68A3206F" w:rsidR="0074559B" w:rsidRPr="00791D37" w:rsidRDefault="0074559B" w:rsidP="00CA0339">
      <w:pPr>
        <w:pStyle w:val="Descripcin"/>
        <w:jc w:val="center"/>
      </w:pPr>
      <w:bookmarkStart w:id="5621" w:name="_Ref81657308"/>
      <w:bookmarkStart w:id="5622" w:name="_Toc81499575"/>
      <w:bookmarkStart w:id="5623" w:name="_Toc82031035"/>
      <w:r w:rsidRPr="00791D37">
        <w:t xml:space="preserve">Tabla </w:t>
      </w:r>
      <w:ins w:id="5624" w:author="JORGE CONTRERAS ORTIZ" w:date="2021-09-05T23:24:00Z">
        <w:r w:rsidR="004C5F01">
          <w:fldChar w:fldCharType="begin"/>
        </w:r>
        <w:r w:rsidR="004C5F01">
          <w:instrText xml:space="preserve"> SEQ Tabla \* ARABIC </w:instrText>
        </w:r>
      </w:ins>
      <w:r w:rsidR="004C5F01">
        <w:fldChar w:fldCharType="separate"/>
      </w:r>
      <w:ins w:id="5625" w:author="JORGE CONTRERAS ORTIZ" w:date="2021-09-08T21:58:00Z">
        <w:r w:rsidR="007865AB">
          <w:rPr>
            <w:noProof/>
          </w:rPr>
          <w:t>15</w:t>
        </w:r>
      </w:ins>
      <w:ins w:id="5626" w:author="JORGE CONTRERAS ORTIZ" w:date="2021-09-05T23:24:00Z">
        <w:r w:rsidR="004C5F01">
          <w:fldChar w:fldCharType="end"/>
        </w:r>
      </w:ins>
      <w:del w:id="5627"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15</w:delText>
        </w:r>
        <w:r w:rsidR="004A7EC7" w:rsidDel="004C5F01">
          <w:rPr>
            <w:noProof/>
          </w:rPr>
          <w:fldChar w:fldCharType="end"/>
        </w:r>
      </w:del>
      <w:bookmarkEnd w:id="5621"/>
      <w:r w:rsidRPr="00791D37">
        <w:t xml:space="preserve"> Significado Bits Byte </w:t>
      </w:r>
      <w:proofErr w:type="spellStart"/>
      <w:r w:rsidRPr="00791D37">
        <w:t>Type</w:t>
      </w:r>
      <w:bookmarkEnd w:id="5622"/>
      <w:bookmarkEnd w:id="5623"/>
      <w:proofErr w:type="spellEnd"/>
    </w:p>
    <w:p w14:paraId="4BD9859D" w14:textId="501460CA" w:rsidR="0074559B" w:rsidRDefault="0074559B" w:rsidP="00791D37">
      <w:pPr>
        <w:rPr>
          <w:ins w:id="5628" w:author="JORGE CONTRERAS ORTIZ" w:date="2021-09-04T12:52:00Z"/>
        </w:rPr>
      </w:pPr>
    </w:p>
    <w:p w14:paraId="6C90B98F" w14:textId="3933E66B" w:rsidR="00A60C70" w:rsidRPr="00791D37" w:rsidDel="00A7595B" w:rsidRDefault="00A60C70" w:rsidP="00791D37">
      <w:pPr>
        <w:rPr>
          <w:del w:id="5629" w:author="JORGE CONTRERAS ORTIZ" w:date="2021-09-04T14:15:00Z"/>
        </w:rPr>
      </w:pPr>
      <w:bookmarkStart w:id="5630" w:name="_Toc81658378"/>
      <w:bookmarkStart w:id="5631" w:name="_Toc81658622"/>
      <w:bookmarkStart w:id="5632" w:name="_Toc81658777"/>
      <w:bookmarkStart w:id="5633" w:name="_Toc81659156"/>
      <w:bookmarkStart w:id="5634" w:name="_Toc81659397"/>
      <w:bookmarkStart w:id="5635" w:name="_Toc81659714"/>
      <w:bookmarkStart w:id="5636" w:name="_Toc81743502"/>
      <w:bookmarkStart w:id="5637" w:name="_Toc81743657"/>
      <w:bookmarkStart w:id="5638" w:name="_Toc81761816"/>
      <w:bookmarkStart w:id="5639" w:name="_Toc81764155"/>
      <w:bookmarkStart w:id="5640" w:name="_Toc81765287"/>
      <w:bookmarkStart w:id="5641" w:name="_Toc81772877"/>
      <w:bookmarkStart w:id="5642" w:name="_Toc81776531"/>
      <w:bookmarkStart w:id="5643" w:name="_Toc81776727"/>
      <w:bookmarkStart w:id="5644" w:name="_Toc81777090"/>
      <w:bookmarkStart w:id="5645" w:name="_Toc81777375"/>
      <w:bookmarkStart w:id="5646" w:name="_Toc81777661"/>
      <w:bookmarkStart w:id="5647" w:name="_Toc81777961"/>
      <w:bookmarkStart w:id="5648" w:name="_Toc81778252"/>
      <w:bookmarkStart w:id="5649" w:name="_Toc81938558"/>
      <w:bookmarkStart w:id="5650" w:name="_Toc81941471"/>
      <w:bookmarkStart w:id="5651" w:name="_Toc81993136"/>
      <w:bookmarkStart w:id="5652" w:name="_Toc81994660"/>
      <w:bookmarkStart w:id="5653" w:name="_Toc81994866"/>
      <w:bookmarkStart w:id="5654" w:name="_Toc81995161"/>
      <w:bookmarkStart w:id="5655" w:name="_Toc82011770"/>
      <w:bookmarkStart w:id="5656" w:name="_Toc82011977"/>
      <w:bookmarkStart w:id="5657" w:name="_Toc82012192"/>
      <w:bookmarkStart w:id="5658" w:name="_Toc82012411"/>
      <w:bookmarkStart w:id="5659" w:name="_Toc82024716"/>
      <w:bookmarkStart w:id="5660" w:name="_Toc82025019"/>
      <w:bookmarkStart w:id="5661" w:name="_Toc82025451"/>
      <w:bookmarkStart w:id="5662" w:name="_Toc82025661"/>
      <w:bookmarkStart w:id="5663" w:name="_Toc82025964"/>
      <w:bookmarkStart w:id="5664" w:name="_Toc82030864"/>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p>
    <w:p w14:paraId="72E7BADD" w14:textId="22BE46D9" w:rsidR="0074559B" w:rsidRPr="00791D37" w:rsidDel="00A7595B" w:rsidRDefault="0074559B" w:rsidP="00791D37">
      <w:pPr>
        <w:rPr>
          <w:del w:id="5665" w:author="JORGE CONTRERAS ORTIZ" w:date="2021-09-04T14:15:00Z"/>
        </w:rPr>
      </w:pPr>
      <w:bookmarkStart w:id="5666" w:name="_Toc81658379"/>
      <w:bookmarkStart w:id="5667" w:name="_Toc81658623"/>
      <w:bookmarkStart w:id="5668" w:name="_Toc81658778"/>
      <w:bookmarkStart w:id="5669" w:name="_Toc81659157"/>
      <w:bookmarkStart w:id="5670" w:name="_Toc81659398"/>
      <w:bookmarkStart w:id="5671" w:name="_Toc81659715"/>
      <w:bookmarkStart w:id="5672" w:name="_Toc81743503"/>
      <w:bookmarkStart w:id="5673" w:name="_Toc81743658"/>
      <w:bookmarkStart w:id="5674" w:name="_Toc81761817"/>
      <w:bookmarkStart w:id="5675" w:name="_Toc81764156"/>
      <w:bookmarkStart w:id="5676" w:name="_Toc81765288"/>
      <w:bookmarkStart w:id="5677" w:name="_Toc81772878"/>
      <w:bookmarkStart w:id="5678" w:name="_Toc81776532"/>
      <w:bookmarkStart w:id="5679" w:name="_Toc81776728"/>
      <w:bookmarkStart w:id="5680" w:name="_Toc81777091"/>
      <w:bookmarkStart w:id="5681" w:name="_Toc81777376"/>
      <w:bookmarkStart w:id="5682" w:name="_Toc81777662"/>
      <w:bookmarkStart w:id="5683" w:name="_Toc81777962"/>
      <w:bookmarkStart w:id="5684" w:name="_Toc81778253"/>
      <w:bookmarkStart w:id="5685" w:name="_Toc81938559"/>
      <w:bookmarkStart w:id="5686" w:name="_Toc81941472"/>
      <w:bookmarkStart w:id="5687" w:name="_Toc81993137"/>
      <w:bookmarkStart w:id="5688" w:name="_Toc81994661"/>
      <w:bookmarkStart w:id="5689" w:name="_Toc81994867"/>
      <w:bookmarkStart w:id="5690" w:name="_Toc81995162"/>
      <w:bookmarkStart w:id="5691" w:name="_Toc82011771"/>
      <w:bookmarkStart w:id="5692" w:name="_Toc82011978"/>
      <w:bookmarkStart w:id="5693" w:name="_Toc82012193"/>
      <w:bookmarkStart w:id="5694" w:name="_Toc82012412"/>
      <w:bookmarkStart w:id="5695" w:name="_Toc82024717"/>
      <w:bookmarkStart w:id="5696" w:name="_Toc82025020"/>
      <w:bookmarkStart w:id="5697" w:name="_Toc82025452"/>
      <w:bookmarkStart w:id="5698" w:name="_Toc82025662"/>
      <w:bookmarkStart w:id="5699" w:name="_Toc82025965"/>
      <w:bookmarkStart w:id="5700" w:name="_Toc820308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p>
    <w:p w14:paraId="3EF8A087" w14:textId="044FB29D" w:rsidR="0074559B" w:rsidRPr="00791D37" w:rsidRDefault="00A60C70" w:rsidP="00FE1EC4">
      <w:pPr>
        <w:pStyle w:val="Ttulo4"/>
      </w:pPr>
      <w:bookmarkStart w:id="5701" w:name="_Toc81499440"/>
      <w:bookmarkStart w:id="5702" w:name="_Toc82012194"/>
      <w:bookmarkStart w:id="5703" w:name="_Toc82025021"/>
      <w:bookmarkStart w:id="5704" w:name="_Toc82030866"/>
      <w:r w:rsidRPr="00791D37">
        <w:t>REPRESENTACIÓN DE DATOS</w:t>
      </w:r>
      <w:bookmarkEnd w:id="5701"/>
      <w:bookmarkEnd w:id="5702"/>
      <w:bookmarkEnd w:id="5703"/>
      <w:bookmarkEnd w:id="5704"/>
    </w:p>
    <w:p w14:paraId="633338C7" w14:textId="77777777" w:rsidR="0074559B" w:rsidRPr="00791D37" w:rsidRDefault="0074559B" w:rsidP="00791D37"/>
    <w:p w14:paraId="3F160D0D" w14:textId="77777777" w:rsidR="0074559B" w:rsidRPr="00791D37" w:rsidRDefault="0074559B" w:rsidP="00791D37">
      <w:r w:rsidRPr="00791D37">
        <w:t>La payload de un comando, la respuesta o una notificación, puede consistir en uno o más parámetros separados, cada uno con diferente representación. Los principales tipos son:</w:t>
      </w:r>
    </w:p>
    <w:p w14:paraId="4BFF6EA2" w14:textId="77777777" w:rsidR="0074559B" w:rsidRPr="00791D37" w:rsidRDefault="0074559B" w:rsidP="00791D37">
      <w:pPr>
        <w:pStyle w:val="Prrafodelista"/>
        <w:numPr>
          <w:ilvl w:val="0"/>
          <w:numId w:val="14"/>
        </w:numPr>
      </w:pPr>
      <w:r w:rsidRPr="00791D37">
        <w:rPr>
          <w:b/>
          <w:bCs/>
        </w:rPr>
        <w:t xml:space="preserve">HEX (n): </w:t>
      </w:r>
      <w:r w:rsidRPr="00791D37">
        <w:t>Valor hexadecimal genérico de un tamaño variable de hasta n bytes.</w:t>
      </w:r>
    </w:p>
    <w:p w14:paraId="21441E8F" w14:textId="77777777" w:rsidR="0074559B" w:rsidRPr="00791D37" w:rsidRDefault="0074559B" w:rsidP="00791D37">
      <w:pPr>
        <w:pStyle w:val="Prrafodelista"/>
        <w:numPr>
          <w:ilvl w:val="0"/>
          <w:numId w:val="14"/>
        </w:numPr>
      </w:pPr>
      <w:r w:rsidRPr="00791D37">
        <w:rPr>
          <w:b/>
          <w:bCs/>
        </w:rPr>
        <w:t>HEXN (n):</w:t>
      </w:r>
      <w:r w:rsidRPr="00791D37">
        <w:t xml:space="preserve"> Valor hexadecimal genérico de un tamaño fijo de n bytes.</w:t>
      </w:r>
    </w:p>
    <w:p w14:paraId="4D552865" w14:textId="77777777" w:rsidR="0074559B" w:rsidRPr="00791D37" w:rsidRDefault="0074559B" w:rsidP="00791D37">
      <w:pPr>
        <w:pStyle w:val="Prrafodelista"/>
        <w:numPr>
          <w:ilvl w:val="0"/>
          <w:numId w:val="14"/>
        </w:numPr>
      </w:pPr>
      <w:r w:rsidRPr="00791D37">
        <w:rPr>
          <w:b/>
          <w:bCs/>
        </w:rPr>
        <w:t>DEC (n):</w:t>
      </w:r>
      <w:r w:rsidRPr="00791D37">
        <w:t xml:space="preserve"> Valor decimal (entero sin signo) representado en n bytes (tamaño fijo).</w:t>
      </w:r>
    </w:p>
    <w:p w14:paraId="56FB795D" w14:textId="77777777" w:rsidR="0074559B" w:rsidRPr="00791D37" w:rsidRDefault="0074559B" w:rsidP="00791D37">
      <w:pPr>
        <w:pStyle w:val="Prrafodelista"/>
        <w:numPr>
          <w:ilvl w:val="0"/>
          <w:numId w:val="14"/>
        </w:numPr>
      </w:pPr>
      <w:r w:rsidRPr="00791D37">
        <w:rPr>
          <w:b/>
          <w:bCs/>
        </w:rPr>
        <w:t>ENU:</w:t>
      </w:r>
      <w:r w:rsidRPr="00791D37">
        <w:t xml:space="preserve"> Caso específico de DEC(1) en el cual solo estarán permitidos una enumeración de valores definidos (diferentes para cada comando).</w:t>
      </w:r>
    </w:p>
    <w:p w14:paraId="086BDA5A" w14:textId="77777777" w:rsidR="0074559B" w:rsidRPr="00791D37" w:rsidRDefault="0074559B" w:rsidP="00791D37">
      <w:pPr>
        <w:pStyle w:val="Prrafodelista"/>
        <w:numPr>
          <w:ilvl w:val="0"/>
          <w:numId w:val="14"/>
        </w:numPr>
      </w:pPr>
      <w:r w:rsidRPr="00791D37">
        <w:rPr>
          <w:b/>
          <w:bCs/>
        </w:rPr>
        <w:t>STR (a, b):</w:t>
      </w:r>
      <w:r w:rsidRPr="00791D37">
        <w:t xml:space="preserve"> Cadena ASCII de un tamaño fijado entre a y b caracteres. Se omite el EOS para comandos y se incluye para respuestas o notificaciones.</w:t>
      </w:r>
    </w:p>
    <w:p w14:paraId="2CA461F3" w14:textId="225F9E97" w:rsidR="0074559B" w:rsidRPr="00791D37" w:rsidRDefault="0074559B" w:rsidP="00791D37">
      <w:pPr>
        <w:pStyle w:val="Prrafodelista"/>
        <w:numPr>
          <w:ilvl w:val="0"/>
          <w:numId w:val="14"/>
        </w:numPr>
      </w:pPr>
      <w:r w:rsidRPr="00791D37">
        <w:rPr>
          <w:b/>
          <w:bCs/>
        </w:rPr>
        <w:lastRenderedPageBreak/>
        <w:t>STRN (n):</w:t>
      </w:r>
      <w:r w:rsidRPr="00791D37">
        <w:t xml:space="preserve"> Cadena ASCII con un tamaño fijado de n caracteres, incluido EOS. En caso de que la cadena sea más corta de lo requerido, está permitido añadir más bytes EOS como </w:t>
      </w:r>
      <w:proofErr w:type="spellStart"/>
      <w:r w:rsidRPr="00791D37">
        <w:t>padding</w:t>
      </w:r>
      <w:proofErr w:type="spellEnd"/>
      <w:ins w:id="5705" w:author="JORGE CONTRERAS ORTIZ" w:date="2021-09-04T12:53:00Z">
        <w:r w:rsidR="00A60C70">
          <w:t>.</w:t>
        </w:r>
      </w:ins>
      <w:del w:id="5706" w:author="JORGE CONTRERAS ORTIZ" w:date="2021-09-04T12:53:00Z">
        <w:r w:rsidRPr="00791D37" w:rsidDel="00A60C70">
          <w:delText>.</w:delText>
        </w:r>
      </w:del>
    </w:p>
    <w:p w14:paraId="394E640C" w14:textId="77777777" w:rsidR="0074559B" w:rsidRPr="00791D37" w:rsidRDefault="0074559B" w:rsidP="00791D37">
      <w:pPr>
        <w:pStyle w:val="Prrafodelista"/>
        <w:numPr>
          <w:ilvl w:val="0"/>
          <w:numId w:val="14"/>
        </w:numPr>
      </w:pPr>
      <w:r w:rsidRPr="00791D37">
        <w:rPr>
          <w:b/>
          <w:bCs/>
        </w:rPr>
        <w:t>MAC:</w:t>
      </w:r>
      <w:r w:rsidRPr="00791D37">
        <w:t xml:space="preserve"> Caso específico de HEXN(8), representando un identificador de interfaz (dirección MAC), con un tamaño de 8 bytes.</w:t>
      </w:r>
    </w:p>
    <w:p w14:paraId="0F60DFC1" w14:textId="77777777" w:rsidR="0074559B" w:rsidRPr="00791D37" w:rsidRDefault="0074559B" w:rsidP="00791D37">
      <w:pPr>
        <w:pStyle w:val="Prrafodelista"/>
        <w:numPr>
          <w:ilvl w:val="0"/>
          <w:numId w:val="14"/>
        </w:numPr>
      </w:pPr>
      <w:r w:rsidRPr="00791D37">
        <w:rPr>
          <w:b/>
          <w:bCs/>
        </w:rPr>
        <w:t>ADDR (n):</w:t>
      </w:r>
      <w:r w:rsidRPr="00791D37">
        <w:t xml:space="preserve"> Caso específico de HEXN(8) o HEXN(16), representando un prefijo IPv6 de tamaño 64 bits o una dirección IPv6 con 128 bits de tamaño.</w:t>
      </w:r>
    </w:p>
    <w:p w14:paraId="127495DB" w14:textId="77777777" w:rsidR="0074559B" w:rsidRPr="00791D37" w:rsidRDefault="0074559B" w:rsidP="00791D37">
      <w:pPr>
        <w:pStyle w:val="Prrafodelista"/>
        <w:numPr>
          <w:ilvl w:val="0"/>
          <w:numId w:val="14"/>
        </w:numPr>
      </w:pPr>
      <w:r w:rsidRPr="00791D37">
        <w:rPr>
          <w:b/>
          <w:bCs/>
        </w:rPr>
        <w:t>LIST (X):</w:t>
      </w:r>
      <w:r w:rsidRPr="00791D37">
        <w:t xml:space="preserve"> Se usa para indicar que la payload consiste en la repetición de cierto patrón.</w:t>
      </w:r>
    </w:p>
    <w:p w14:paraId="1DA5A284" w14:textId="77777777" w:rsidR="0074559B" w:rsidRPr="00791D37" w:rsidRDefault="0074559B" w:rsidP="00791D37"/>
    <w:p w14:paraId="76585F04" w14:textId="1C19594A" w:rsidR="0074559B" w:rsidRPr="00791D37" w:rsidRDefault="00A60C70" w:rsidP="00FE1EC4">
      <w:pPr>
        <w:pStyle w:val="Ttulo4"/>
      </w:pPr>
      <w:bookmarkStart w:id="5707" w:name="_Toc81499441"/>
      <w:bookmarkStart w:id="5708" w:name="_Toc82012195"/>
      <w:bookmarkStart w:id="5709" w:name="_Toc82025022"/>
      <w:bookmarkStart w:id="5710" w:name="_Toc82030867"/>
      <w:r w:rsidRPr="00791D37">
        <w:t>COMANDOS Y RESPUESTAS</w:t>
      </w:r>
      <w:bookmarkEnd w:id="5707"/>
      <w:bookmarkEnd w:id="5708"/>
      <w:bookmarkEnd w:id="5709"/>
      <w:bookmarkEnd w:id="5710"/>
    </w:p>
    <w:p w14:paraId="37421E14" w14:textId="77777777" w:rsidR="0074559B" w:rsidRPr="00791D37" w:rsidRDefault="0074559B" w:rsidP="00791D37"/>
    <w:p w14:paraId="7E88C864" w14:textId="77777777" w:rsidR="0074559B" w:rsidRPr="00791D37" w:rsidRDefault="0074559B" w:rsidP="00791D37">
      <w:r w:rsidRPr="00791D37">
        <w:t xml:space="preserve">Los dispositivos </w:t>
      </w:r>
      <w:proofErr w:type="spellStart"/>
      <w:r w:rsidRPr="00791D37">
        <w:t>KiNOS</w:t>
      </w:r>
      <w:proofErr w:type="spellEnd"/>
      <w:r w:rsidRPr="00791D37">
        <w:t xml:space="preserve"> pueden realizar dos tipos de comunicaciones serie vía UART:</w:t>
      </w:r>
    </w:p>
    <w:p w14:paraId="607CB071" w14:textId="77777777" w:rsidR="0074559B" w:rsidRPr="00791D37" w:rsidRDefault="0074559B" w:rsidP="00791D37">
      <w:pPr>
        <w:pStyle w:val="Prrafodelista"/>
        <w:numPr>
          <w:ilvl w:val="0"/>
          <w:numId w:val="20"/>
        </w:numPr>
      </w:pPr>
      <w:r w:rsidRPr="00791D37">
        <w:t>La primera es la repuesta ante la recepción de un comando desde un host externo y su posterior ejecución. Esto implica, que cada comando recibido, genera una respuesta y esta es transmitida de vuelta al host.</w:t>
      </w:r>
    </w:p>
    <w:p w14:paraId="2A89D2AB" w14:textId="56E6EE71" w:rsidR="0074559B" w:rsidRPr="00791D37" w:rsidRDefault="0074559B" w:rsidP="00791D37">
      <w:pPr>
        <w:pStyle w:val="Prrafodelista"/>
        <w:numPr>
          <w:ilvl w:val="0"/>
          <w:numId w:val="20"/>
        </w:numPr>
      </w:pPr>
      <w:r w:rsidRPr="00791D37">
        <w:t xml:space="preserve">La segunda opción de transmisión desde el dispositivo </w:t>
      </w:r>
      <w:proofErr w:type="spellStart"/>
      <w:r w:rsidRPr="00791D37">
        <w:t>KiNOS</w:t>
      </w:r>
      <w:proofErr w:type="spellEnd"/>
      <w:r w:rsidRPr="00791D37">
        <w:t xml:space="preserve"> son las notificaciones, o mensajes para informar de eventos asíncronos. (Ver </w:t>
      </w:r>
      <w:r w:rsidR="0091746F">
        <w:fldChar w:fldCharType="begin"/>
      </w:r>
      <w:r w:rsidR="0091746F">
        <w:instrText xml:space="preserve"> HYPERLINK \l "_Notificaciones" </w:instrText>
      </w:r>
      <w:ins w:id="5711" w:author="JORGE CONTRERAS ORTIZ" w:date="2021-09-08T20:16:00Z"/>
      <w:r w:rsidR="0091746F">
        <w:fldChar w:fldCharType="separate"/>
      </w:r>
      <w:r w:rsidRPr="00791D37">
        <w:rPr>
          <w:rStyle w:val="Hipervnculo"/>
        </w:rPr>
        <w:t>3.2.5. Notificaciones</w:t>
      </w:r>
      <w:r w:rsidR="0091746F">
        <w:rPr>
          <w:rStyle w:val="Hipervnculo"/>
        </w:rPr>
        <w:fldChar w:fldCharType="end"/>
      </w:r>
      <w:r w:rsidRPr="00791D37">
        <w:t>)</w:t>
      </w:r>
    </w:p>
    <w:p w14:paraId="0463A804" w14:textId="77777777" w:rsidR="0074559B" w:rsidRPr="00791D37" w:rsidRDefault="0074559B" w:rsidP="00791D37">
      <w:r w:rsidRPr="00791D37">
        <w:t>Será necesaria una rutina “</w:t>
      </w:r>
      <w:r w:rsidRPr="00791D37">
        <w:rPr>
          <w:i/>
          <w:iCs/>
        </w:rPr>
        <w:t>Comando – Esperar respuesta”</w:t>
      </w:r>
      <w:r w:rsidRPr="00791D37">
        <w:t xml:space="preserve"> en el host externo cuando se transmite un comando al dispositivo </w:t>
      </w:r>
      <w:proofErr w:type="spellStart"/>
      <w:r w:rsidRPr="00791D37">
        <w:t>KiNOS</w:t>
      </w:r>
      <w:proofErr w:type="spellEnd"/>
      <w:r w:rsidRPr="00791D37">
        <w:t xml:space="preserve">. Esto implica que el host debe esperar a una respuesta justo después cada comando enviado al dispositivo </w:t>
      </w:r>
      <w:proofErr w:type="spellStart"/>
      <w:r w:rsidRPr="00791D37">
        <w:t>KiNOS</w:t>
      </w:r>
      <w:proofErr w:type="spellEnd"/>
      <w:r w:rsidRPr="00791D37">
        <w:t>. Se recomienda que en el lado del host haya una coherencia entre el comando enviado y la respuesta recibida.</w:t>
      </w:r>
    </w:p>
    <w:p w14:paraId="7E315646" w14:textId="77777777" w:rsidR="0074559B" w:rsidRPr="00791D37" w:rsidRDefault="0074559B" w:rsidP="00791D37">
      <w:r w:rsidRPr="00791D37">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45C7BDCE" w14:textId="0DA15410" w:rsidR="0074559B" w:rsidDel="00A13F24" w:rsidRDefault="0074559B" w:rsidP="00791D37">
      <w:pPr>
        <w:rPr>
          <w:del w:id="5712" w:author="JORGE CONTRERAS ORTIZ" w:date="2021-09-04T12:57:00Z"/>
        </w:rPr>
      </w:pPr>
      <w:r w:rsidRPr="00791D37">
        <w:t>Un ejemplo de esta rutina de “Comando – Esperar respuesta” sería</w:t>
      </w:r>
      <w:ins w:id="5713" w:author="JORGE CONTRERAS ORTIZ" w:date="2021-09-04T12:57:00Z">
        <w:r w:rsidR="00A60C70">
          <w:t xml:space="preserve"> lo mostrado </w:t>
        </w:r>
      </w:ins>
      <w:ins w:id="5714" w:author="JORGE CONTRERAS ORTIZ" w:date="2021-09-04T14:26:00Z">
        <w:r w:rsidR="00522D2C">
          <w:t xml:space="preserve">a continuación en </w:t>
        </w:r>
        <w:r w:rsidR="00522D2C">
          <w:fldChar w:fldCharType="begin"/>
        </w:r>
        <w:r w:rsidR="00522D2C">
          <w:instrText xml:space="preserve"> REF _Ref81658032 \h </w:instrText>
        </w:r>
      </w:ins>
      <w:r w:rsidR="00522D2C">
        <w:fldChar w:fldCharType="separate"/>
      </w:r>
      <w:ins w:id="5715" w:author="JORGE CONTRERAS ORTIZ" w:date="2021-09-08T21:58:00Z">
        <w:r w:rsidR="007865AB" w:rsidRPr="00791D37">
          <w:t xml:space="preserve">Ilustración </w:t>
        </w:r>
        <w:r w:rsidR="007865AB">
          <w:rPr>
            <w:noProof/>
          </w:rPr>
          <w:t>44</w:t>
        </w:r>
      </w:ins>
      <w:ins w:id="5716" w:author="JORGE CONTRERAS ORTIZ" w:date="2021-09-04T14:26:00Z">
        <w:r w:rsidR="00522D2C">
          <w:fldChar w:fldCharType="end"/>
        </w:r>
      </w:ins>
      <w:ins w:id="5717" w:author="JORGE CONTRERAS ORTIZ" w:date="2021-09-04T12:57:00Z">
        <w:r w:rsidR="00A60C70">
          <w:t>:</w:t>
        </w:r>
      </w:ins>
      <w:del w:id="5718" w:author="JORGE CONTRERAS ORTIZ" w:date="2021-09-04T12:57:00Z">
        <w:r w:rsidRPr="00791D37" w:rsidDel="00A60C70">
          <w:delText xml:space="preserve">: </w:delText>
        </w:r>
      </w:del>
    </w:p>
    <w:p w14:paraId="05E1B78A" w14:textId="3F4AE96C" w:rsidR="00A13F24" w:rsidRDefault="00A13F24" w:rsidP="00791D37">
      <w:pPr>
        <w:rPr>
          <w:ins w:id="5719" w:author="JORGE CONTRERAS ORTIZ" w:date="2021-09-05T22:40:00Z"/>
        </w:rPr>
      </w:pPr>
    </w:p>
    <w:p w14:paraId="37E9A83B" w14:textId="77777777" w:rsidR="00A13F24" w:rsidRDefault="00A13F24" w:rsidP="00791D37">
      <w:pPr>
        <w:rPr>
          <w:ins w:id="5720" w:author="JORGE CONTRERAS ORTIZ" w:date="2021-09-05T22:39:00Z"/>
        </w:rPr>
      </w:pPr>
    </w:p>
    <w:p w14:paraId="52BD70C4" w14:textId="77777777" w:rsidR="00A60C70" w:rsidRPr="00791D37" w:rsidRDefault="00A60C70" w:rsidP="00791D37">
      <w:pPr>
        <w:rPr>
          <w:ins w:id="5721" w:author="JORGE CONTRERAS ORTIZ" w:date="2021-09-04T12:57:00Z"/>
        </w:rPr>
      </w:pPr>
    </w:p>
    <w:p w14:paraId="1AC963C7" w14:textId="1438D9B6" w:rsidR="0074559B" w:rsidRPr="00791D37" w:rsidDel="00A60C70" w:rsidRDefault="0074559B" w:rsidP="00791D37">
      <w:pPr>
        <w:rPr>
          <w:del w:id="5722" w:author="JORGE CONTRERAS ORTIZ" w:date="2021-09-04T12:57:00Z"/>
        </w:rPr>
      </w:pPr>
    </w:p>
    <w:p w14:paraId="3B0577E6" w14:textId="77777777" w:rsidR="0074559B" w:rsidRPr="00791D37" w:rsidRDefault="0074559B">
      <w:pPr>
        <w:jc w:val="center"/>
        <w:pPrChange w:id="5723" w:author="JORGE CONTRERAS ORTIZ" w:date="2021-09-04T12:58:00Z">
          <w:pPr/>
        </w:pPrChange>
      </w:pPr>
      <w:r w:rsidRPr="00791D37">
        <w:rPr>
          <w:noProof/>
        </w:rPr>
        <w:drawing>
          <wp:inline distT="0" distB="0" distL="0" distR="0" wp14:anchorId="7B441B4D" wp14:editId="7ED8635D">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62"/>
                    <a:stretch>
                      <a:fillRect/>
                    </a:stretch>
                  </pic:blipFill>
                  <pic:spPr>
                    <a:xfrm>
                      <a:off x="0" y="0"/>
                      <a:ext cx="4933950" cy="1828800"/>
                    </a:xfrm>
                    <a:prstGeom prst="rect">
                      <a:avLst/>
                    </a:prstGeom>
                  </pic:spPr>
                </pic:pic>
              </a:graphicData>
            </a:graphic>
          </wp:inline>
        </w:drawing>
      </w:r>
    </w:p>
    <w:p w14:paraId="5BD58BA5" w14:textId="00E9A835" w:rsidR="0074559B" w:rsidRPr="00791D37" w:rsidRDefault="0074559B" w:rsidP="00CA0339">
      <w:pPr>
        <w:pStyle w:val="Descripcin"/>
        <w:jc w:val="center"/>
        <w:rPr>
          <w:noProof/>
        </w:rPr>
      </w:pPr>
      <w:bookmarkStart w:id="5724" w:name="_Ref81658032"/>
      <w:bookmarkStart w:id="5725" w:name="_Toc81499617"/>
      <w:bookmarkStart w:id="5726" w:name="_Toc81499852"/>
      <w:bookmarkStart w:id="5727" w:name="_Toc82030987"/>
      <w:r w:rsidRPr="00791D37">
        <w:t xml:space="preserve">Ilustración </w:t>
      </w:r>
      <w:r w:rsidR="006675AD">
        <w:fldChar w:fldCharType="begin"/>
      </w:r>
      <w:r w:rsidR="006675AD">
        <w:instrText xml:space="preserve"> SEQ Ilustración \* ARABIC </w:instrText>
      </w:r>
      <w:r w:rsidR="006675AD">
        <w:fldChar w:fldCharType="separate"/>
      </w:r>
      <w:ins w:id="5728" w:author="JORGE CONTRERAS ORTIZ" w:date="2021-09-08T21:58:00Z">
        <w:r w:rsidR="007865AB">
          <w:rPr>
            <w:noProof/>
          </w:rPr>
          <w:t>44</w:t>
        </w:r>
      </w:ins>
      <w:del w:id="5729" w:author="JORGE CONTRERAS ORTIZ" w:date="2021-09-04T12:45:00Z">
        <w:r w:rsidR="00593FA6" w:rsidDel="00FE1EC4">
          <w:rPr>
            <w:noProof/>
          </w:rPr>
          <w:delText>41</w:delText>
        </w:r>
      </w:del>
      <w:r w:rsidR="006675AD">
        <w:rPr>
          <w:noProof/>
        </w:rPr>
        <w:fldChar w:fldCharType="end"/>
      </w:r>
      <w:bookmarkEnd w:id="5724"/>
      <w:r w:rsidRPr="00791D37">
        <w:rPr>
          <w:noProof/>
        </w:rPr>
        <w:t xml:space="preserve"> Ejemplo Rutina de Comando - Esperar Respuesta</w:t>
      </w:r>
      <w:bookmarkEnd w:id="5725"/>
      <w:bookmarkEnd w:id="5726"/>
      <w:bookmarkEnd w:id="5727"/>
    </w:p>
    <w:p w14:paraId="2A5B11A8" w14:textId="4C4E1542" w:rsidR="0074559B" w:rsidRPr="00791D37" w:rsidDel="00A60C70" w:rsidRDefault="0074559B" w:rsidP="00791D37">
      <w:pPr>
        <w:rPr>
          <w:del w:id="5730" w:author="JORGE CONTRERAS ORTIZ" w:date="2021-09-04T12:57:00Z"/>
        </w:rPr>
      </w:pPr>
    </w:p>
    <w:p w14:paraId="02C13646" w14:textId="17F24A5B" w:rsidR="0074559B" w:rsidRPr="00791D37" w:rsidDel="00A60C70" w:rsidRDefault="0074559B" w:rsidP="00791D37">
      <w:pPr>
        <w:rPr>
          <w:del w:id="5731" w:author="JORGE CONTRERAS ORTIZ" w:date="2021-09-04T12:57:00Z"/>
        </w:rPr>
      </w:pPr>
    </w:p>
    <w:p w14:paraId="772721BA" w14:textId="663DF661" w:rsidR="0074559B" w:rsidRPr="00791D37" w:rsidDel="00522D2C" w:rsidRDefault="0074559B" w:rsidP="00791D37">
      <w:pPr>
        <w:rPr>
          <w:del w:id="5732" w:author="JORGE CONTRERAS ORTIZ" w:date="2021-09-04T14:27:00Z"/>
        </w:rPr>
      </w:pPr>
    </w:p>
    <w:p w14:paraId="169E72DC" w14:textId="7221DC20" w:rsidR="0074559B" w:rsidRDefault="0074559B" w:rsidP="00791D37">
      <w:pPr>
        <w:rPr>
          <w:ins w:id="5733" w:author="JORGE CONTRERAS ORTIZ" w:date="2021-09-04T14:27:00Z"/>
        </w:rPr>
      </w:pPr>
    </w:p>
    <w:p w14:paraId="18069F41" w14:textId="51183C2E" w:rsidR="00522D2C" w:rsidRDefault="00522D2C" w:rsidP="00791D37">
      <w:pPr>
        <w:rPr>
          <w:ins w:id="5734" w:author="JORGE CONTRERAS ORTIZ" w:date="2021-09-04T14:27:00Z"/>
        </w:rPr>
      </w:pPr>
    </w:p>
    <w:p w14:paraId="29C99A10" w14:textId="00CB4C33" w:rsidR="00522D2C" w:rsidRDefault="00522D2C" w:rsidP="00791D37">
      <w:pPr>
        <w:rPr>
          <w:ins w:id="5735" w:author="JORGE CONTRERAS ORTIZ" w:date="2021-09-04T14:27:00Z"/>
        </w:rPr>
      </w:pPr>
    </w:p>
    <w:p w14:paraId="1236DF2D" w14:textId="19E7AAAA" w:rsidR="00522D2C" w:rsidRPr="00791D37" w:rsidDel="00A13F24" w:rsidRDefault="00522D2C" w:rsidP="00791D37">
      <w:pPr>
        <w:rPr>
          <w:del w:id="5736" w:author="JORGE CONTRERAS ORTIZ" w:date="2021-09-05T22:40:00Z"/>
        </w:rPr>
      </w:pPr>
      <w:bookmarkStart w:id="5737" w:name="_Toc81776535"/>
      <w:bookmarkStart w:id="5738" w:name="_Toc81776731"/>
      <w:bookmarkStart w:id="5739" w:name="_Toc81777094"/>
      <w:bookmarkStart w:id="5740" w:name="_Toc81777379"/>
      <w:bookmarkStart w:id="5741" w:name="_Toc81777665"/>
      <w:bookmarkStart w:id="5742" w:name="_Toc81777965"/>
      <w:bookmarkStart w:id="5743" w:name="_Toc81778256"/>
      <w:bookmarkStart w:id="5744" w:name="_Toc81938562"/>
      <w:bookmarkStart w:id="5745" w:name="_Toc81941475"/>
      <w:bookmarkStart w:id="5746" w:name="_Toc81993140"/>
      <w:bookmarkStart w:id="5747" w:name="_Toc81994664"/>
      <w:bookmarkStart w:id="5748" w:name="_Toc81994870"/>
      <w:bookmarkStart w:id="5749" w:name="_Toc81995165"/>
      <w:bookmarkStart w:id="5750" w:name="_Toc82011774"/>
      <w:bookmarkStart w:id="5751" w:name="_Toc82011981"/>
      <w:bookmarkStart w:id="5752" w:name="_Toc82012196"/>
      <w:bookmarkStart w:id="5753" w:name="_Toc82012415"/>
      <w:bookmarkStart w:id="5754" w:name="_Toc82024720"/>
      <w:bookmarkStart w:id="5755" w:name="_Toc82025023"/>
      <w:bookmarkStart w:id="5756" w:name="_Toc82025455"/>
      <w:bookmarkStart w:id="5757" w:name="_Toc82025665"/>
      <w:bookmarkStart w:id="5758" w:name="_Toc82025968"/>
      <w:bookmarkStart w:id="5759" w:name="_Toc82030868"/>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p>
    <w:p w14:paraId="494BBF8B" w14:textId="55285034" w:rsidR="0074559B" w:rsidRPr="00791D37" w:rsidRDefault="00A60C70" w:rsidP="00FE1EC4">
      <w:pPr>
        <w:pStyle w:val="Ttulo4"/>
      </w:pPr>
      <w:bookmarkStart w:id="5760" w:name="_Toc81499442"/>
      <w:bookmarkStart w:id="5761" w:name="_Toc82012197"/>
      <w:bookmarkStart w:id="5762" w:name="_Toc82025024"/>
      <w:bookmarkStart w:id="5763" w:name="_Toc82030869"/>
      <w:r w:rsidRPr="00791D37">
        <w:t>NOTIFICACIONES</w:t>
      </w:r>
      <w:bookmarkEnd w:id="5760"/>
      <w:bookmarkEnd w:id="5761"/>
      <w:bookmarkEnd w:id="5762"/>
      <w:bookmarkEnd w:id="5763"/>
    </w:p>
    <w:p w14:paraId="7A002677" w14:textId="77777777" w:rsidR="0074559B" w:rsidRPr="00791D37" w:rsidRDefault="0074559B" w:rsidP="00791D37"/>
    <w:p w14:paraId="72D09472" w14:textId="31755861" w:rsidR="0074559B" w:rsidRPr="00791D37" w:rsidRDefault="0074559B" w:rsidP="00791D37">
      <w:r w:rsidRPr="00791D37">
        <w:t xml:space="preserve">Un dispositivo </w:t>
      </w:r>
      <w:proofErr w:type="spellStart"/>
      <w:r w:rsidRPr="00791D37">
        <w:t>KiNOS</w:t>
      </w:r>
      <w:proofErr w:type="spellEnd"/>
      <w:r w:rsidRPr="00791D37">
        <w:t xml:space="preserve"> manda una notificación a un host externo para informar de eventos asíncronos. Estos eventos asíncronos pueden ser eventos como la recepción de datos por </w:t>
      </w:r>
      <w:del w:id="5764" w:author="JORGE CONTRERAS ORTIZ" w:date="2021-09-04T12:58:00Z">
        <w:r w:rsidRPr="00791D37" w:rsidDel="00A60C70">
          <w:delText>trafico</w:delText>
        </w:r>
      </w:del>
      <w:ins w:id="5765" w:author="JORGE CONTRERAS ORTIZ" w:date="2021-09-04T12:58:00Z">
        <w:r w:rsidR="00A60C70" w:rsidRPr="00791D37">
          <w:t>tráfico</w:t>
        </w:r>
      </w:ins>
      <w:r w:rsidRPr="00791D37">
        <w:t xml:space="preserve"> serie por UDP, la cual puede darse en cualquier momento por radio y se transmite la notificación por UART. En estas notificaciones, el byte de CMD tiene valor nulo, 0x00. </w:t>
      </w:r>
    </w:p>
    <w:p w14:paraId="46DBC4F0" w14:textId="15239D42" w:rsidR="0074559B" w:rsidRDefault="0074559B" w:rsidP="00791D37">
      <w:pPr>
        <w:rPr>
          <w:ins w:id="5766" w:author="JORGE CONTRERAS ORTIZ" w:date="2021-09-04T12:58:00Z"/>
          <w:rStyle w:val="Hipervnculo"/>
        </w:rPr>
      </w:pPr>
      <w:r w:rsidRPr="00791D37">
        <w:t xml:space="preserve">Para más detalle de los comandos ver en la </w:t>
      </w:r>
      <w:r w:rsidR="0091746F">
        <w:fldChar w:fldCharType="begin"/>
      </w:r>
      <w:r w:rsidR="0091746F">
        <w:instrText xml:space="preserve"> HYPERLINK "https://www.kirale.com/products/ktwm102/" \l "083596d3193c172fa" </w:instrText>
      </w:r>
      <w:ins w:id="5767" w:author="JORGE CONTRERAS ORTIZ" w:date="2021-09-08T20:16:00Z"/>
      <w:r w:rsidR="0091746F">
        <w:fldChar w:fldCharType="separate"/>
      </w:r>
      <w:r w:rsidRPr="00791D37">
        <w:rPr>
          <w:rStyle w:val="Hipervnculo"/>
        </w:rPr>
        <w:t>KBI Reference Guide</w:t>
      </w:r>
      <w:r w:rsidR="0091746F">
        <w:rPr>
          <w:rStyle w:val="Hipervnculo"/>
        </w:rPr>
        <w:fldChar w:fldCharType="end"/>
      </w:r>
    </w:p>
    <w:p w14:paraId="7058B1F5" w14:textId="77777777" w:rsidR="00A60C70" w:rsidRPr="00791D37" w:rsidRDefault="00A60C70" w:rsidP="00791D37">
      <w:pPr>
        <w:rPr>
          <w:rStyle w:val="Hipervnculo"/>
        </w:rPr>
      </w:pPr>
    </w:p>
    <w:p w14:paraId="781EF7D6" w14:textId="38901E3F" w:rsidR="0074559B" w:rsidRPr="00791D37" w:rsidRDefault="00741EF7" w:rsidP="00791D37">
      <w:pPr>
        <w:pStyle w:val="Ttulo3"/>
      </w:pPr>
      <w:bookmarkStart w:id="5768" w:name="_Toc81499443"/>
      <w:bookmarkStart w:id="5769" w:name="_Ref81926656"/>
      <w:bookmarkStart w:id="5770" w:name="_Ref81926664"/>
      <w:bookmarkStart w:id="5771" w:name="_Ref81986492"/>
      <w:bookmarkStart w:id="5772" w:name="_Ref81986502"/>
      <w:bookmarkStart w:id="5773" w:name="_Toc82012198"/>
      <w:bookmarkStart w:id="5774" w:name="_Toc82025025"/>
      <w:bookmarkStart w:id="5775" w:name="_Toc82030870"/>
      <w:r w:rsidRPr="00791D37">
        <w:t>CONFIGURACIÓN DE RED</w:t>
      </w:r>
      <w:bookmarkEnd w:id="5768"/>
      <w:bookmarkEnd w:id="5769"/>
      <w:bookmarkEnd w:id="5770"/>
      <w:bookmarkEnd w:id="5771"/>
      <w:bookmarkEnd w:id="5772"/>
      <w:bookmarkEnd w:id="5773"/>
      <w:bookmarkEnd w:id="5774"/>
      <w:bookmarkEnd w:id="5775"/>
    </w:p>
    <w:p w14:paraId="5716C5FA" w14:textId="77777777" w:rsidR="0074559B" w:rsidRPr="00791D37" w:rsidRDefault="0074559B" w:rsidP="00791D37"/>
    <w:p w14:paraId="1FB5DDC4" w14:textId="153EB913" w:rsidR="0074559B" w:rsidRPr="00791D37" w:rsidRDefault="0074559B" w:rsidP="00791D37">
      <w:r w:rsidRPr="00791D37">
        <w:t xml:space="preserve">Una vez explicadas </w:t>
      </w:r>
      <w:del w:id="5776" w:author="JORGE CONTRERAS ORTIZ" w:date="2021-09-07T21:00:00Z">
        <w:r w:rsidRPr="00791D37" w:rsidDel="00030323">
          <w:delText xml:space="preserve">las </w:delText>
        </w:r>
      </w:del>
      <w:ins w:id="5777" w:author="JORGE CONTRERAS ORTIZ" w:date="2021-09-07T21:00:00Z">
        <w:r w:rsidR="00030323" w:rsidRPr="00791D37">
          <w:t>l</w:t>
        </w:r>
        <w:r w:rsidR="00030323">
          <w:t>os</w:t>
        </w:r>
        <w:r w:rsidR="00030323" w:rsidRPr="00791D37">
          <w:t xml:space="preserve"> </w:t>
        </w:r>
      </w:ins>
      <w:r w:rsidRPr="00791D37">
        <w:t xml:space="preserve">diferentes </w:t>
      </w:r>
      <w:del w:id="5778" w:author="JORGE CONTRERAS ORTIZ" w:date="2021-09-07T21:00:00Z">
        <w:r w:rsidRPr="00791D37" w:rsidDel="00030323">
          <w:delText xml:space="preserve">maneras </w:delText>
        </w:r>
      </w:del>
      <w:ins w:id="5779" w:author="JORGE CONTRERAS ORTIZ" w:date="2021-09-07T21:00:00Z">
        <w:r w:rsidR="00030323">
          <w:t>métodos</w:t>
        </w:r>
        <w:r w:rsidR="00030323" w:rsidRPr="00791D37">
          <w:t xml:space="preserve"> </w:t>
        </w:r>
      </w:ins>
      <w:r w:rsidRPr="00791D37">
        <w:t>de enviar los comandos al módulo KTWM102, se procederá a explicar el procedimiento para poder configurar los parámetros para que el nodo se una a la red correctamente.</w:t>
      </w:r>
    </w:p>
    <w:p w14:paraId="3E8542D6" w14:textId="4D2D2AB1" w:rsidR="00CA4A46" w:rsidRDefault="0074559B" w:rsidP="00791D37">
      <w:pPr>
        <w:rPr>
          <w:ins w:id="5780" w:author="JORGE CONTRERAS ORTIZ" w:date="2021-09-04T13:09:00Z"/>
        </w:rPr>
      </w:pPr>
      <w:del w:id="5781" w:author="JORGE CONTRERAS ORTIZ" w:date="2021-09-04T13:04:00Z">
        <w:r w:rsidRPr="00791D37" w:rsidDel="00CA4A46">
          <w:delText>Antes de</w:delText>
        </w:r>
      </w:del>
      <w:ins w:id="5782" w:author="JORGE CONTRERAS ORTIZ" w:date="2021-09-04T13:04:00Z">
        <w:r w:rsidR="00CA4A46">
          <w:t>Previo</w:t>
        </w:r>
      </w:ins>
      <w:del w:id="5783" w:author="JORGE CONTRERAS ORTIZ" w:date="2021-09-04T13:04:00Z">
        <w:r w:rsidRPr="00791D37" w:rsidDel="00CA4A46">
          <w:delText xml:space="preserve"> introduci</w:delText>
        </w:r>
      </w:del>
      <w:ins w:id="5784" w:author="JORGE CONTRERAS ORTIZ" w:date="2021-09-04T13:04:00Z">
        <w:r w:rsidR="00CA4A46">
          <w:t xml:space="preserve"> </w:t>
        </w:r>
      </w:ins>
      <w:del w:id="5785" w:author="JORGE CONTRERAS ORTIZ" w:date="2021-09-04T13:04:00Z">
        <w:r w:rsidRPr="00791D37" w:rsidDel="00CA4A46">
          <w:delText>r</w:delText>
        </w:r>
      </w:del>
      <w:ins w:id="5786" w:author="JORGE CONTRERAS ORTIZ" w:date="2021-09-04T13:04:00Z">
        <w:r w:rsidR="00CA4A46">
          <w:t>a configurar</w:t>
        </w:r>
      </w:ins>
      <w:r w:rsidRPr="00791D37">
        <w:t xml:space="preserve"> los parámetros de la red, </w:t>
      </w:r>
      <w:del w:id="5787" w:author="JORGE CONTRERAS ORTIZ" w:date="2021-09-04T12:58:00Z">
        <w:r w:rsidRPr="00791D37" w:rsidDel="00A60C70">
          <w:delText xml:space="preserve">deberemos </w:delText>
        </w:r>
      </w:del>
      <w:ins w:id="5788" w:author="JORGE CONTRERAS ORTIZ" w:date="2021-09-04T12:58:00Z">
        <w:r w:rsidR="00A60C70">
          <w:t xml:space="preserve">se </w:t>
        </w:r>
      </w:ins>
      <w:ins w:id="5789" w:author="JORGE CONTRERAS ORTIZ" w:date="2021-09-04T13:04:00Z">
        <w:r w:rsidR="00CA4A46">
          <w:t>debe</w:t>
        </w:r>
      </w:ins>
      <w:ins w:id="5790" w:author="JORGE CONTRERAS ORTIZ" w:date="2021-09-04T12:58:00Z">
        <w:r w:rsidR="00A60C70" w:rsidRPr="00791D37">
          <w:t xml:space="preserve"> </w:t>
        </w:r>
      </w:ins>
      <w:del w:id="5791" w:author="JORGE CONTRERAS ORTIZ" w:date="2021-09-04T13:05:00Z">
        <w:r w:rsidRPr="00791D37" w:rsidDel="00CA4A46">
          <w:delText>tener en cuenta</w:delText>
        </w:r>
      </w:del>
      <w:ins w:id="5792" w:author="JORGE CONTRERAS ORTIZ" w:date="2021-09-04T13:05:00Z">
        <w:r w:rsidR="00CA4A46">
          <w:t>considerar</w:t>
        </w:r>
      </w:ins>
      <w:del w:id="5793" w:author="JORGE CONTRERAS ORTIZ" w:date="2021-09-04T13:05:00Z">
        <w:r w:rsidRPr="00791D37" w:rsidDel="00CA4A46">
          <w:delText xml:space="preserve"> una cosa: </w:delText>
        </w:r>
      </w:del>
      <w:ins w:id="5794" w:author="JORGE CONTRERAS ORTIZ" w:date="2021-09-04T13:05:00Z">
        <w:r w:rsidR="00CA4A46">
          <w:t xml:space="preserve"> </w:t>
        </w:r>
      </w:ins>
      <w:r w:rsidRPr="00791D37">
        <w:t xml:space="preserve">si </w:t>
      </w:r>
      <w:del w:id="5795" w:author="JORGE CONTRERAS ORTIZ" w:date="2021-09-04T12:58:00Z">
        <w:r w:rsidRPr="00791D37" w:rsidDel="00A60C70">
          <w:delText xml:space="preserve">deseamos </w:delText>
        </w:r>
      </w:del>
      <w:ins w:id="5796" w:author="JORGE CONTRERAS ORTIZ" w:date="2021-09-04T12:58:00Z">
        <w:r w:rsidR="00A60C70">
          <w:t>se desea</w:t>
        </w:r>
        <w:r w:rsidR="00A60C70" w:rsidRPr="00791D37">
          <w:t xml:space="preserve"> </w:t>
        </w:r>
      </w:ins>
      <w:r w:rsidRPr="00791D37">
        <w:t>o no realizar el proceso de “In Band”</w:t>
      </w:r>
      <w:del w:id="5797" w:author="JORGE CONTRERAS ORTIZ" w:date="2021-09-04T13:05:00Z">
        <w:r w:rsidRPr="00791D37" w:rsidDel="00CA4A46">
          <w:delText xml:space="preserve"> o no</w:delText>
        </w:r>
      </w:del>
      <w:r w:rsidRPr="00791D37">
        <w:t xml:space="preserve">. </w:t>
      </w:r>
    </w:p>
    <w:p w14:paraId="49349157" w14:textId="2A1630CA" w:rsidR="00741EF7" w:rsidRDefault="00CA4A46">
      <w:pPr>
        <w:pStyle w:val="Prrafodelista"/>
        <w:numPr>
          <w:ilvl w:val="0"/>
          <w:numId w:val="14"/>
        </w:numPr>
        <w:rPr>
          <w:ins w:id="5798" w:author="JORGE CONTRERAS ORTIZ" w:date="2021-09-04T13:06:00Z"/>
        </w:rPr>
        <w:pPrChange w:id="5799" w:author="JORGE CONTRERAS ORTIZ" w:date="2021-09-04T13:15:00Z">
          <w:pPr/>
        </w:pPrChange>
      </w:pPr>
      <w:ins w:id="5800" w:author="JORGE CONTRERAS ORTIZ" w:date="2021-09-04T13:09:00Z">
        <w:r>
          <w:t xml:space="preserve">En caso afirmativo, </w:t>
        </w:r>
      </w:ins>
      <w:ins w:id="5801" w:author="JORGE CONTRERAS ORTIZ" w:date="2021-09-04T13:20:00Z">
        <w:r w:rsidR="00741EF7">
          <w:t xml:space="preserve">por defecto, </w:t>
        </w:r>
      </w:ins>
      <w:ins w:id="5802" w:author="JORGE CONTRERAS ORTIZ" w:date="2021-09-04T13:10:00Z">
        <w:r>
          <w:t xml:space="preserve">se configurará la red </w:t>
        </w:r>
      </w:ins>
      <w:ins w:id="5803" w:author="JORGE CONTRERAS ORTIZ" w:date="2021-09-05T17:46:00Z">
        <w:r w:rsidR="00DC6100">
          <w:t>de acuerdo con</w:t>
        </w:r>
      </w:ins>
      <w:ins w:id="5804" w:author="JORGE CONTRERAS ORTIZ" w:date="2021-09-04T13:10:00Z">
        <w:r>
          <w:t xml:space="preserve"> lo especificado en el apartado</w:t>
        </w:r>
      </w:ins>
      <w:ins w:id="5805" w:author="JORGE CONTRERAS ORTIZ" w:date="2021-09-04T13:12:00Z">
        <w:r>
          <w:t xml:space="preserve"> </w:t>
        </w:r>
      </w:ins>
      <w:ins w:id="5806" w:author="JORGE CONTRERAS ORTIZ" w:date="2021-09-04T13:16:00Z">
        <w:r w:rsidR="00741EF7">
          <w:fldChar w:fldCharType="begin"/>
        </w:r>
        <w:r w:rsidR="00741EF7">
          <w:instrText xml:space="preserve"> REF _Ref81653783 \w \h </w:instrText>
        </w:r>
      </w:ins>
      <w:r w:rsidR="00741EF7">
        <w:fldChar w:fldCharType="separate"/>
      </w:r>
      <w:ins w:id="5807" w:author="JORGE CONTRERAS ORTIZ" w:date="2021-09-08T21:58:00Z">
        <w:r w:rsidR="007865AB">
          <w:t>3.3.3.1</w:t>
        </w:r>
      </w:ins>
      <w:ins w:id="5808" w:author="JORGE CONTRERAS ORTIZ" w:date="2021-09-04T13:16:00Z">
        <w:r w:rsidR="00741EF7">
          <w:fldChar w:fldCharType="end"/>
        </w:r>
        <w:r w:rsidR="00741EF7">
          <w:t xml:space="preserve"> </w:t>
        </w:r>
        <w:r w:rsidR="00741EF7">
          <w:fldChar w:fldCharType="begin"/>
        </w:r>
        <w:r w:rsidR="00741EF7">
          <w:instrText xml:space="preserve"> REF _Ref81653823 \h </w:instrText>
        </w:r>
      </w:ins>
      <w:r w:rsidR="00741EF7">
        <w:fldChar w:fldCharType="separate"/>
      </w:r>
      <w:ins w:id="5809" w:author="JORGE CONTRERAS ORTIZ" w:date="2021-09-08T21:58:00Z">
        <w:r w:rsidR="007865AB" w:rsidRPr="007865AB">
          <w:rPr>
            <w:rPrChange w:id="5810" w:author="JORGE CONTRERAS ORTIZ" w:date="2021-09-08T21:58:00Z">
              <w:rPr>
                <w:lang w:val="en-US"/>
              </w:rPr>
            </w:rPrChange>
          </w:rPr>
          <w:t>MODO OUT-OF-BAND COMMISSIONING DESACTIVADO</w:t>
        </w:r>
      </w:ins>
      <w:ins w:id="5811" w:author="JORGE CONTRERAS ORTIZ" w:date="2021-09-04T13:16:00Z">
        <w:r w:rsidR="00741EF7">
          <w:fldChar w:fldCharType="end"/>
        </w:r>
      </w:ins>
      <w:ins w:id="5812" w:author="JORGE CONTRERAS ORTIZ" w:date="2021-09-04T13:17:00Z">
        <w:r w:rsidR="00741EF7">
          <w:t xml:space="preserve">. </w:t>
        </w:r>
      </w:ins>
      <w:ins w:id="5813" w:author="JORGE CONTRERAS ORTIZ" w:date="2021-09-04T13:20:00Z">
        <w:r w:rsidR="00741EF7">
          <w:t>En este modo, el nodo buscará las redes que haya alrededor y se conectará a la red con mej</w:t>
        </w:r>
      </w:ins>
      <w:ins w:id="5814" w:author="JORGE CONTRERAS ORTIZ" w:date="2021-09-04T13:21:00Z">
        <w:r w:rsidR="00741EF7">
          <w:t>or conectividad.</w:t>
        </w:r>
      </w:ins>
    </w:p>
    <w:p w14:paraId="1F0968CB" w14:textId="1F1C26CE" w:rsidR="0074559B" w:rsidRPr="00791D37" w:rsidRDefault="00CA4A46">
      <w:pPr>
        <w:pStyle w:val="Prrafodelista"/>
        <w:numPr>
          <w:ilvl w:val="0"/>
          <w:numId w:val="14"/>
        </w:numPr>
        <w:pPrChange w:id="5815" w:author="JORGE CONTRERAS ORTIZ" w:date="2021-09-04T13:07:00Z">
          <w:pPr/>
        </w:pPrChange>
      </w:pPr>
      <w:ins w:id="5816" w:author="JORGE CONTRERAS ORTIZ" w:date="2021-09-04T13:07:00Z">
        <w:r>
          <w:t xml:space="preserve">En caso </w:t>
        </w:r>
        <w:r w:rsidRPr="00522D2C">
          <w:t xml:space="preserve">negativo, </w:t>
        </w:r>
      </w:ins>
      <w:del w:id="5817" w:author="JORGE CONTRERAS ORTIZ" w:date="2021-09-04T13:07:00Z">
        <w:r w:rsidR="0074559B" w:rsidRPr="00522D2C" w:rsidDel="00CA4A46">
          <w:delText>S</w:delText>
        </w:r>
      </w:del>
      <w:ins w:id="5818" w:author="JORGE CONTRERAS ORTIZ" w:date="2021-09-04T13:07:00Z">
        <w:r w:rsidRPr="00522D2C">
          <w:rPr>
            <w:rPrChange w:id="5819" w:author="JORGE CONTRERAS ORTIZ" w:date="2021-09-04T14:27:00Z">
              <w:rPr>
                <w:b/>
                <w:bCs/>
              </w:rPr>
            </w:rPrChange>
          </w:rPr>
          <w:t>s</w:t>
        </w:r>
      </w:ins>
      <w:r w:rsidR="0074559B" w:rsidRPr="00522D2C">
        <w:t xml:space="preserve">i </w:t>
      </w:r>
      <w:del w:id="5820" w:author="JORGE CONTRERAS ORTIZ" w:date="2021-09-04T12:59:00Z">
        <w:r w:rsidR="0074559B" w:rsidRPr="00522D2C" w:rsidDel="00A60C70">
          <w:delText xml:space="preserve">queremos </w:delText>
        </w:r>
      </w:del>
      <w:ins w:id="5821" w:author="JORGE CONTRERAS ORTIZ" w:date="2021-09-04T12:59:00Z">
        <w:r w:rsidR="00A60C70" w:rsidRPr="00522D2C">
          <w:t xml:space="preserve">se desea </w:t>
        </w:r>
      </w:ins>
      <w:del w:id="5822" w:author="JORGE CONTRERAS ORTIZ" w:date="2021-09-04T12:59:00Z">
        <w:r w:rsidR="0074559B" w:rsidRPr="00522D2C" w:rsidDel="00A60C70">
          <w:delText>unirnos</w:delText>
        </w:r>
      </w:del>
      <w:ins w:id="5823" w:author="JORGE CONTRERAS ORTIZ" w:date="2021-09-04T12:59:00Z">
        <w:r w:rsidR="00A60C70" w:rsidRPr="00522D2C">
          <w:t>unir el nodo</w:t>
        </w:r>
      </w:ins>
      <w:r w:rsidR="0074559B" w:rsidRPr="00522D2C">
        <w:t xml:space="preserve"> a una red en específico</w:t>
      </w:r>
      <w:ins w:id="5824" w:author="JORGE CONTRERAS ORTIZ" w:date="2021-09-04T13:08:00Z">
        <w:r>
          <w:t>,</w:t>
        </w:r>
      </w:ins>
      <w:del w:id="5825" w:author="JORGE CONTRERAS ORTIZ" w:date="2021-09-04T13:08:00Z">
        <w:r w:rsidR="0074559B" w:rsidRPr="00791D37" w:rsidDel="00CA4A46">
          <w:delText xml:space="preserve">, </w:delText>
        </w:r>
      </w:del>
      <w:ins w:id="5826" w:author="JORGE CONTRERAS ORTIZ" w:date="2021-09-04T13:06:00Z">
        <w:r>
          <w:t xml:space="preserve"> </w:t>
        </w:r>
      </w:ins>
      <w:del w:id="5827" w:author="JORGE CONTRERAS ORTIZ" w:date="2021-09-04T12:59:00Z">
        <w:r w:rsidR="0074559B" w:rsidRPr="00791D37" w:rsidDel="00A60C70">
          <w:delText xml:space="preserve">deberemos </w:delText>
        </w:r>
      </w:del>
      <w:ins w:id="5828" w:author="JORGE CONTRERAS ORTIZ" w:date="2021-09-04T12:59:00Z">
        <w:r w:rsidR="00A60C70">
          <w:t>se deberá</w:t>
        </w:r>
        <w:r w:rsidR="00A60C70" w:rsidRPr="00791D37">
          <w:t xml:space="preserve"> </w:t>
        </w:r>
      </w:ins>
      <w:r w:rsidR="0074559B" w:rsidRPr="00791D37">
        <w:t xml:space="preserve">activar el modo de </w:t>
      </w:r>
      <w:proofErr w:type="spellStart"/>
      <w:r w:rsidR="0074559B" w:rsidRPr="00791D37">
        <w:t>Commisioning</w:t>
      </w:r>
      <w:proofErr w:type="spellEnd"/>
      <w:r w:rsidR="0074559B" w:rsidRPr="00791D37">
        <w:t xml:space="preserve"> “Out of Band”, y posteriormente introducir todos los parámetros</w:t>
      </w:r>
      <w:ins w:id="5829" w:author="JORGE CONTRERAS ORTIZ" w:date="2021-09-04T12:59:00Z">
        <w:r w:rsidR="00A60C70">
          <w:t xml:space="preserve"> y configuraciones</w:t>
        </w:r>
      </w:ins>
      <w:ins w:id="5830" w:author="JORGE CONTRERAS ORTIZ" w:date="2021-09-04T13:00:00Z">
        <w:r w:rsidR="00A60C70">
          <w:t xml:space="preserve"> necesarios</w:t>
        </w:r>
      </w:ins>
      <w:ins w:id="5831" w:author="JORGE CONTRERAS ORTIZ" w:date="2021-09-04T12:59:00Z">
        <w:r w:rsidR="00A60C70">
          <w:t xml:space="preserve"> de la red en concreto</w:t>
        </w:r>
      </w:ins>
      <w:del w:id="5832" w:author="JORGE CONTRERAS ORTIZ" w:date="2021-09-04T12:59:00Z">
        <w:r w:rsidR="0074559B" w:rsidRPr="00791D37" w:rsidDel="00A60C70">
          <w:delText xml:space="preserve"> necesarios</w:delText>
        </w:r>
      </w:del>
      <w:r w:rsidR="0074559B" w:rsidRPr="00791D37">
        <w:t>.</w:t>
      </w:r>
      <w:ins w:id="5833" w:author="JORGE CONTRERAS ORTIZ" w:date="2021-09-04T14:27:00Z">
        <w:r w:rsidR="00522D2C">
          <w:t xml:space="preserve"> </w:t>
        </w:r>
      </w:ins>
      <w:ins w:id="5834" w:author="JORGE CONTRERAS ORTIZ" w:date="2021-09-04T14:28:00Z">
        <w:r w:rsidR="00522D2C">
          <w:t>La configuración necesaria se indica en el apartado</w:t>
        </w:r>
      </w:ins>
      <w:ins w:id="5835" w:author="JORGE CONTRERAS ORTIZ" w:date="2021-09-07T21:00:00Z">
        <w:r w:rsidR="00030323">
          <w:t xml:space="preserve"> </w:t>
        </w:r>
        <w:r w:rsidR="00030323">
          <w:fldChar w:fldCharType="begin"/>
        </w:r>
        <w:r w:rsidR="00030323">
          <w:instrText xml:space="preserve"> REF _Ref81940870 \w \h </w:instrText>
        </w:r>
      </w:ins>
      <w:r w:rsidR="00030323">
        <w:fldChar w:fldCharType="separate"/>
      </w:r>
      <w:ins w:id="5836" w:author="JORGE CONTRERAS ORTIZ" w:date="2021-09-08T21:58:00Z">
        <w:r w:rsidR="007865AB">
          <w:t>3.3.3.2</w:t>
        </w:r>
      </w:ins>
      <w:ins w:id="5837" w:author="JORGE CONTRERAS ORTIZ" w:date="2021-09-07T21:00:00Z">
        <w:r w:rsidR="00030323">
          <w:fldChar w:fldCharType="end"/>
        </w:r>
      </w:ins>
      <w:ins w:id="5838" w:author="JORGE CONTRERAS ORTIZ" w:date="2021-09-04T14:28:00Z">
        <w:r w:rsidR="00522D2C">
          <w:t xml:space="preserve"> </w:t>
        </w:r>
      </w:ins>
      <w:ins w:id="5839" w:author="JORGE CONTRERAS ORTIZ" w:date="2021-09-04T14:29:00Z">
        <w:r w:rsidR="00522D2C">
          <w:fldChar w:fldCharType="begin"/>
        </w:r>
        <w:r w:rsidR="00522D2C">
          <w:instrText xml:space="preserve"> REF _Ref81658162 \h </w:instrText>
        </w:r>
      </w:ins>
      <w:r w:rsidR="00522D2C">
        <w:fldChar w:fldCharType="separate"/>
      </w:r>
      <w:ins w:id="5840" w:author="JORGE CONTRERAS ORTIZ" w:date="2021-09-08T21:58:00Z">
        <w:r w:rsidR="007865AB" w:rsidRPr="007865AB">
          <w:rPr>
            <w:rPrChange w:id="5841" w:author="JORGE CONTRERAS ORTIZ" w:date="2021-09-08T21:58:00Z">
              <w:rPr>
                <w:lang w:val="en-US"/>
              </w:rPr>
            </w:rPrChange>
          </w:rPr>
          <w:t>MODO OUT-OF-BAND COMMISSIONING ACTIVADO</w:t>
        </w:r>
      </w:ins>
      <w:ins w:id="5842" w:author="JORGE CONTRERAS ORTIZ" w:date="2021-09-04T14:29:00Z">
        <w:r w:rsidR="00522D2C">
          <w:fldChar w:fldCharType="end"/>
        </w:r>
        <w:r w:rsidR="00522D2C">
          <w:t>.</w:t>
        </w:r>
      </w:ins>
    </w:p>
    <w:p w14:paraId="4705FD40" w14:textId="77777777" w:rsidR="0074559B" w:rsidRPr="00791D37" w:rsidRDefault="0074559B" w:rsidP="00791D37">
      <w:r w:rsidRPr="00791D37">
        <w:t>Para ver la sintaxis de los comandos a enviar para las diferentes configuraciones, ver las guías KBH y KBI anteriormente mencionadas.</w:t>
      </w:r>
    </w:p>
    <w:p w14:paraId="4BD1615B" w14:textId="77432D43" w:rsidR="0074559B" w:rsidRDefault="0074559B" w:rsidP="00791D37">
      <w:pPr>
        <w:rPr>
          <w:ins w:id="5843" w:author="JORGE CONTRERAS ORTIZ" w:date="2021-09-04T14:27:00Z"/>
          <w:i/>
          <w:iCs/>
        </w:rPr>
      </w:pPr>
      <w:r w:rsidRPr="00A60C70">
        <w:rPr>
          <w:b/>
          <w:bCs/>
          <w:i/>
          <w:iCs/>
          <w:rPrChange w:id="5844" w:author="JORGE CONTRERAS ORTIZ" w:date="2021-09-04T13:01:00Z">
            <w:rPr>
              <w:b/>
              <w:bCs/>
            </w:rPr>
          </w:rPrChange>
        </w:rPr>
        <w:t xml:space="preserve">Nota: </w:t>
      </w:r>
      <w:r w:rsidRPr="00A60C70">
        <w:rPr>
          <w:i/>
          <w:iCs/>
          <w:rPrChange w:id="5845" w:author="JORGE CONTRERAS ORTIZ" w:date="2021-09-04T13:01:00Z">
            <w:rPr/>
          </w:rPrChange>
        </w:rPr>
        <w:t>En ambos casos, siempre se debe ejecutar el comando</w:t>
      </w:r>
      <w:r w:rsidRPr="00A60C70">
        <w:rPr>
          <w:b/>
          <w:bCs/>
          <w:i/>
          <w:iCs/>
          <w:rPrChange w:id="5846" w:author="JORGE CONTRERAS ORTIZ" w:date="2021-09-04T13:01:00Z">
            <w:rPr>
              <w:b/>
              <w:bCs/>
            </w:rPr>
          </w:rPrChange>
        </w:rPr>
        <w:t xml:space="preserve"> Clear</w:t>
      </w:r>
      <w:r w:rsidRPr="00A60C70">
        <w:rPr>
          <w:i/>
          <w:iCs/>
          <w:rPrChange w:id="5847" w:author="JORGE CONTRERAS ORTIZ" w:date="2021-09-04T13:01:00Z">
            <w:rPr/>
          </w:rPrChange>
        </w:rPr>
        <w:t xml:space="preserve"> para borrar posibles configuraciones anteriores. Solo es conveniente </w:t>
      </w:r>
      <w:del w:id="5848" w:author="JORGE CONTRERAS ORTIZ" w:date="2021-09-05T17:46:00Z">
        <w:r w:rsidRPr="00A60C70" w:rsidDel="00DC6100">
          <w:rPr>
            <w:b/>
            <w:bCs/>
            <w:i/>
            <w:iCs/>
            <w:rPrChange w:id="5849" w:author="JORGE CONTRERAS ORTIZ" w:date="2021-09-04T13:01:00Z">
              <w:rPr>
                <w:b/>
                <w:bCs/>
              </w:rPr>
            </w:rPrChange>
          </w:rPr>
          <w:delText xml:space="preserve">no </w:delText>
        </w:r>
        <w:r w:rsidRPr="00A60C70" w:rsidDel="00DC6100">
          <w:rPr>
            <w:i/>
            <w:iCs/>
            <w:rPrChange w:id="5850" w:author="JORGE CONTRERAS ORTIZ" w:date="2021-09-04T13:01:00Z">
              <w:rPr/>
            </w:rPrChange>
          </w:rPr>
          <w:delText xml:space="preserve"> ejecutarlo</w:delText>
        </w:r>
      </w:del>
      <w:ins w:id="5851" w:author="JORGE CONTRERAS ORTIZ" w:date="2021-09-05T17:46:00Z">
        <w:r w:rsidR="00DC6100" w:rsidRPr="00A60C70">
          <w:rPr>
            <w:b/>
            <w:bCs/>
            <w:i/>
            <w:iCs/>
          </w:rPr>
          <w:t xml:space="preserve">no </w:t>
        </w:r>
        <w:r w:rsidR="00DC6100" w:rsidRPr="00A60C70">
          <w:rPr>
            <w:i/>
            <w:iCs/>
          </w:rPr>
          <w:t>ejecutarlo</w:t>
        </w:r>
      </w:ins>
      <w:r w:rsidRPr="00A60C70">
        <w:rPr>
          <w:i/>
          <w:iCs/>
          <w:rPrChange w:id="5852" w:author="JORGE CONTRERAS ORTIZ" w:date="2021-09-04T13:01:00Z">
            <w:rPr/>
          </w:rPrChange>
        </w:rPr>
        <w:t xml:space="preserve"> cuando la configuración guardada es la misma que se vaya a utilizar en ese momento.</w:t>
      </w:r>
    </w:p>
    <w:p w14:paraId="208DF816" w14:textId="77777777" w:rsidR="00522D2C" w:rsidRDefault="00522D2C" w:rsidP="00791D37">
      <w:pPr>
        <w:rPr>
          <w:ins w:id="5853" w:author="JORGE CONTRERAS ORTIZ" w:date="2021-09-04T13:02:00Z"/>
          <w:i/>
          <w:iCs/>
        </w:rPr>
      </w:pPr>
    </w:p>
    <w:p w14:paraId="14B8DDDE" w14:textId="280FA178" w:rsidR="00A60C70" w:rsidRPr="00A60C70" w:rsidDel="00741EF7" w:rsidRDefault="00A60C70" w:rsidP="00791D37">
      <w:pPr>
        <w:rPr>
          <w:del w:id="5854" w:author="JORGE CONTRERAS ORTIZ" w:date="2021-09-04T13:13:00Z"/>
          <w:i/>
          <w:iCs/>
          <w:rPrChange w:id="5855" w:author="JORGE CONTRERAS ORTIZ" w:date="2021-09-04T13:01:00Z">
            <w:rPr>
              <w:del w:id="5856" w:author="JORGE CONTRERAS ORTIZ" w:date="2021-09-04T13:13:00Z"/>
            </w:rPr>
          </w:rPrChange>
        </w:rPr>
      </w:pPr>
      <w:bookmarkStart w:id="5857" w:name="_Toc81658384"/>
      <w:bookmarkStart w:id="5858" w:name="_Toc81658628"/>
      <w:bookmarkStart w:id="5859" w:name="_Toc81658783"/>
      <w:bookmarkStart w:id="5860" w:name="_Toc81659162"/>
      <w:bookmarkStart w:id="5861" w:name="_Toc81659403"/>
      <w:bookmarkStart w:id="5862" w:name="_Toc81659720"/>
      <w:bookmarkStart w:id="5863" w:name="_Toc81743508"/>
      <w:bookmarkStart w:id="5864" w:name="_Toc81743663"/>
      <w:bookmarkStart w:id="5865" w:name="_Toc81761822"/>
      <w:bookmarkStart w:id="5866" w:name="_Toc81764161"/>
      <w:bookmarkStart w:id="5867" w:name="_Toc81765293"/>
      <w:bookmarkStart w:id="5868" w:name="_Toc81772883"/>
      <w:bookmarkStart w:id="5869" w:name="_Toc81776538"/>
      <w:bookmarkStart w:id="5870" w:name="_Toc81776734"/>
      <w:bookmarkStart w:id="5871" w:name="_Toc81777097"/>
      <w:bookmarkStart w:id="5872" w:name="_Toc81777382"/>
      <w:bookmarkStart w:id="5873" w:name="_Toc81777668"/>
      <w:bookmarkStart w:id="5874" w:name="_Toc81777968"/>
      <w:bookmarkStart w:id="5875" w:name="_Toc81778259"/>
      <w:bookmarkStart w:id="5876" w:name="_Toc81938565"/>
      <w:bookmarkStart w:id="5877" w:name="_Toc81941478"/>
      <w:bookmarkStart w:id="5878" w:name="_Toc81993143"/>
      <w:bookmarkStart w:id="5879" w:name="_Toc81994667"/>
      <w:bookmarkStart w:id="5880" w:name="_Toc81994873"/>
      <w:bookmarkStart w:id="5881" w:name="_Toc81995168"/>
      <w:bookmarkStart w:id="5882" w:name="_Toc82011777"/>
      <w:bookmarkStart w:id="5883" w:name="_Toc82011984"/>
      <w:bookmarkStart w:id="5884" w:name="_Toc82012199"/>
      <w:bookmarkStart w:id="5885" w:name="_Toc82012418"/>
      <w:bookmarkStart w:id="5886" w:name="_Toc82024723"/>
      <w:bookmarkStart w:id="5887" w:name="_Toc82025026"/>
      <w:bookmarkStart w:id="5888" w:name="_Toc82025458"/>
      <w:bookmarkStart w:id="5889" w:name="_Toc82025668"/>
      <w:bookmarkStart w:id="5890" w:name="_Toc82025971"/>
      <w:bookmarkStart w:id="5891" w:name="_Toc82030871"/>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p>
    <w:p w14:paraId="3A90C97C" w14:textId="43446EF1" w:rsidR="0074559B" w:rsidRPr="00791D37" w:rsidDel="00741EF7" w:rsidRDefault="0074559B" w:rsidP="00791D37">
      <w:pPr>
        <w:rPr>
          <w:del w:id="5892" w:author="JORGE CONTRERAS ORTIZ" w:date="2021-09-04T13:13:00Z"/>
        </w:rPr>
      </w:pPr>
      <w:bookmarkStart w:id="5893" w:name="_Toc81658385"/>
      <w:bookmarkStart w:id="5894" w:name="_Toc81658629"/>
      <w:bookmarkStart w:id="5895" w:name="_Toc81658784"/>
      <w:bookmarkStart w:id="5896" w:name="_Toc81659163"/>
      <w:bookmarkStart w:id="5897" w:name="_Toc81659404"/>
      <w:bookmarkStart w:id="5898" w:name="_Toc81659721"/>
      <w:bookmarkStart w:id="5899" w:name="_Toc81743509"/>
      <w:bookmarkStart w:id="5900" w:name="_Toc81743664"/>
      <w:bookmarkStart w:id="5901" w:name="_Toc81761823"/>
      <w:bookmarkStart w:id="5902" w:name="_Toc81764162"/>
      <w:bookmarkStart w:id="5903" w:name="_Toc81765294"/>
      <w:bookmarkStart w:id="5904" w:name="_Toc81772884"/>
      <w:bookmarkStart w:id="5905" w:name="_Toc81776539"/>
      <w:bookmarkStart w:id="5906" w:name="_Toc81776735"/>
      <w:bookmarkStart w:id="5907" w:name="_Toc81777098"/>
      <w:bookmarkStart w:id="5908" w:name="_Toc81777383"/>
      <w:bookmarkStart w:id="5909" w:name="_Toc81777669"/>
      <w:bookmarkStart w:id="5910" w:name="_Toc81777969"/>
      <w:bookmarkStart w:id="5911" w:name="_Toc81778260"/>
      <w:bookmarkStart w:id="5912" w:name="_Toc81938566"/>
      <w:bookmarkStart w:id="5913" w:name="_Toc81941479"/>
      <w:bookmarkStart w:id="5914" w:name="_Toc81993144"/>
      <w:bookmarkStart w:id="5915" w:name="_Toc81994668"/>
      <w:bookmarkStart w:id="5916" w:name="_Toc81994874"/>
      <w:bookmarkStart w:id="5917" w:name="_Toc81995169"/>
      <w:bookmarkStart w:id="5918" w:name="_Toc82011778"/>
      <w:bookmarkStart w:id="5919" w:name="_Toc82011985"/>
      <w:bookmarkStart w:id="5920" w:name="_Toc82012200"/>
      <w:bookmarkStart w:id="5921" w:name="_Toc82012419"/>
      <w:bookmarkStart w:id="5922" w:name="_Toc82024724"/>
      <w:bookmarkStart w:id="5923" w:name="_Toc82025027"/>
      <w:bookmarkStart w:id="5924" w:name="_Toc82025459"/>
      <w:bookmarkStart w:id="5925" w:name="_Toc82025669"/>
      <w:bookmarkStart w:id="5926" w:name="_Toc82025972"/>
      <w:bookmarkStart w:id="5927" w:name="_Toc8203087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14:paraId="5F8E6353" w14:textId="50239302" w:rsidR="0074559B" w:rsidRPr="00791D37" w:rsidRDefault="00C17583" w:rsidP="00FE1EC4">
      <w:pPr>
        <w:pStyle w:val="Ttulo4"/>
        <w:rPr>
          <w:lang w:val="en-US"/>
        </w:rPr>
      </w:pPr>
      <w:bookmarkStart w:id="5928" w:name="_Modo_Out-of-Band_Commissioning"/>
      <w:bookmarkStart w:id="5929" w:name="_Toc81499444"/>
      <w:bookmarkStart w:id="5930" w:name="_Ref81653526"/>
      <w:bookmarkStart w:id="5931" w:name="_Ref81653706"/>
      <w:bookmarkStart w:id="5932" w:name="_Ref81653734"/>
      <w:bookmarkStart w:id="5933" w:name="_Ref81653783"/>
      <w:bookmarkStart w:id="5934" w:name="_Ref81653823"/>
      <w:bookmarkStart w:id="5935" w:name="_Ref81926766"/>
      <w:bookmarkStart w:id="5936" w:name="_Ref81926770"/>
      <w:bookmarkStart w:id="5937" w:name="_Toc82012201"/>
      <w:bookmarkStart w:id="5938" w:name="_Toc82025028"/>
      <w:bookmarkStart w:id="5939" w:name="_Toc82030873"/>
      <w:bookmarkEnd w:id="5928"/>
      <w:r w:rsidRPr="00791D37">
        <w:rPr>
          <w:lang w:val="en-US"/>
        </w:rPr>
        <w:t>MODO OUT-OF-BAND COMMISSIONING DESACTIVADO</w:t>
      </w:r>
      <w:bookmarkEnd w:id="5929"/>
      <w:bookmarkEnd w:id="5930"/>
      <w:bookmarkEnd w:id="5931"/>
      <w:bookmarkEnd w:id="5932"/>
      <w:bookmarkEnd w:id="5933"/>
      <w:bookmarkEnd w:id="5934"/>
      <w:bookmarkEnd w:id="5935"/>
      <w:bookmarkEnd w:id="5936"/>
      <w:bookmarkEnd w:id="5937"/>
      <w:bookmarkEnd w:id="5938"/>
      <w:bookmarkEnd w:id="5939"/>
    </w:p>
    <w:p w14:paraId="748559B7" w14:textId="77777777" w:rsidR="0074559B" w:rsidRPr="00791D37" w:rsidRDefault="0074559B" w:rsidP="00791D37">
      <w:pPr>
        <w:rPr>
          <w:lang w:val="en-US"/>
        </w:rPr>
      </w:pPr>
    </w:p>
    <w:p w14:paraId="3ACFB745" w14:textId="5FAF5B94" w:rsidR="0074559B" w:rsidRPr="00791D37" w:rsidRDefault="0074559B" w:rsidP="00791D37">
      <w:r w:rsidRPr="00791D37">
        <w:t xml:space="preserve">Este modo es el modo por defecto, pero </w:t>
      </w:r>
      <w:del w:id="5940" w:author="JORGE CONTRERAS ORTIZ" w:date="2021-09-04T13:02:00Z">
        <w:r w:rsidRPr="00791D37" w:rsidDel="00A60C70">
          <w:delText>aún</w:delText>
        </w:r>
      </w:del>
      <w:ins w:id="5941" w:author="JORGE CONTRERAS ORTIZ" w:date="2021-09-04T13:02:00Z">
        <w:r w:rsidR="00A60C70" w:rsidRPr="00791D37">
          <w:t>aun</w:t>
        </w:r>
      </w:ins>
      <w:r w:rsidRPr="00791D37">
        <w:t xml:space="preserve"> así es recomendable ejecutar el comando de desactivar el modo “Out-of-Band </w:t>
      </w:r>
      <w:proofErr w:type="spellStart"/>
      <w:r w:rsidRPr="00791D37">
        <w:t>Commisioning</w:t>
      </w:r>
      <w:proofErr w:type="spellEnd"/>
      <w:r w:rsidRPr="00791D37">
        <w:t xml:space="preserve">”. </w:t>
      </w:r>
    </w:p>
    <w:p w14:paraId="4DB69A39" w14:textId="77777777" w:rsidR="0074559B" w:rsidRPr="00791D37" w:rsidRDefault="0074559B" w:rsidP="00791D37">
      <w:r w:rsidRPr="00791D37">
        <w:t>Una vez se aseguré que este modo esté desactivado, la configuración requerirá de pocos parámetros obligatorios.</w:t>
      </w:r>
    </w:p>
    <w:p w14:paraId="71475379" w14:textId="3B1D82A0" w:rsidR="0074559B" w:rsidRPr="00791D37" w:rsidRDefault="0074559B" w:rsidP="00791D37">
      <w:r w:rsidRPr="00791D37">
        <w:t xml:space="preserve">Antes de la ejecución del comando </w:t>
      </w:r>
      <w:proofErr w:type="spellStart"/>
      <w:r w:rsidRPr="00791D37">
        <w:rPr>
          <w:b/>
          <w:bCs/>
        </w:rPr>
        <w:t>Ifup</w:t>
      </w:r>
      <w:proofErr w:type="spellEnd"/>
      <w:r w:rsidRPr="00791D37">
        <w:t>, deberá configurarse el Role que tendrá el nodo. En caso contrario, se generará el error “</w:t>
      </w:r>
      <w:proofErr w:type="spellStart"/>
      <w:r w:rsidRPr="00791D37">
        <w:rPr>
          <w:i/>
          <w:iCs/>
        </w:rPr>
        <w:t>Configuration</w:t>
      </w:r>
      <w:proofErr w:type="spellEnd"/>
      <w:r w:rsidRPr="00791D37">
        <w:rPr>
          <w:i/>
          <w:iCs/>
        </w:rPr>
        <w:t xml:space="preserve"> </w:t>
      </w:r>
      <w:proofErr w:type="spellStart"/>
      <w:r w:rsidRPr="00791D37">
        <w:rPr>
          <w:i/>
          <w:iCs/>
        </w:rPr>
        <w:t>settings</w:t>
      </w:r>
      <w:proofErr w:type="spellEnd"/>
      <w:r w:rsidRPr="00791D37">
        <w:rPr>
          <w:i/>
          <w:iCs/>
        </w:rPr>
        <w:t xml:space="preserve"> </w:t>
      </w:r>
      <w:proofErr w:type="spellStart"/>
      <w:r w:rsidRPr="00791D37">
        <w:rPr>
          <w:i/>
          <w:iCs/>
        </w:rPr>
        <w:t>missing</w:t>
      </w:r>
      <w:proofErr w:type="spellEnd"/>
      <w:r w:rsidRPr="00791D37">
        <w:rPr>
          <w:i/>
          <w:iCs/>
        </w:rPr>
        <w:t>”</w:t>
      </w:r>
      <w:r w:rsidRPr="00791D37">
        <w:rPr>
          <w:b/>
          <w:bCs/>
        </w:rPr>
        <w:t xml:space="preserve">. </w:t>
      </w:r>
      <w:r w:rsidRPr="00791D37">
        <w:t xml:space="preserve">Otros parámetros como el </w:t>
      </w:r>
      <w:r w:rsidRPr="00791D37">
        <w:rPr>
          <w:i/>
          <w:iCs/>
        </w:rPr>
        <w:t xml:space="preserve">Canal, PAN ID, Nombre de Red y la Credencial de </w:t>
      </w:r>
      <w:proofErr w:type="spellStart"/>
      <w:r w:rsidRPr="00791D37">
        <w:rPr>
          <w:i/>
          <w:iCs/>
        </w:rPr>
        <w:t>Commisioning</w:t>
      </w:r>
      <w:proofErr w:type="spellEnd"/>
      <w:r w:rsidRPr="00791D37">
        <w:rPr>
          <w:i/>
          <w:iCs/>
        </w:rPr>
        <w:t>,</w:t>
      </w:r>
      <w:r w:rsidRPr="00791D37">
        <w:t xml:space="preserve"> serán opcionales</w:t>
      </w:r>
      <w:ins w:id="5942" w:author="JORGE CONTRERAS ORTIZ" w:date="2021-09-04T13:21:00Z">
        <w:r w:rsidR="00741EF7">
          <w:t xml:space="preserve">. </w:t>
        </w:r>
      </w:ins>
      <w:del w:id="5943" w:author="JORGE CONTRERAS ORTIZ" w:date="2021-09-04T13:21:00Z">
        <w:r w:rsidRPr="00791D37" w:rsidDel="00741EF7">
          <w:delText>, y se generarán automáticamente en caso de no especificarles.</w:delText>
        </w:r>
      </w:del>
    </w:p>
    <w:p w14:paraId="6DBC63CA" w14:textId="2FF026D5" w:rsidR="00741EF7" w:rsidRDefault="0074559B" w:rsidP="00791D37">
      <w:pPr>
        <w:rPr>
          <w:ins w:id="5944" w:author="JORGE CONTRERAS ORTIZ" w:date="2021-09-04T13:21:00Z"/>
        </w:rPr>
      </w:pPr>
      <w:r w:rsidRPr="00791D37">
        <w:t xml:space="preserve">Una vez </w:t>
      </w:r>
      <w:del w:id="5945" w:author="JORGE CONTRERAS ORTIZ" w:date="2021-09-04T13:23:00Z">
        <w:r w:rsidRPr="00791D37" w:rsidDel="00522221">
          <w:delText xml:space="preserve">enviado </w:delText>
        </w:r>
      </w:del>
      <w:ins w:id="5946" w:author="JORGE CONTRERAS ORTIZ" w:date="2021-09-04T13:23:00Z">
        <w:r w:rsidR="00522221">
          <w:t>ejecutado</w:t>
        </w:r>
        <w:r w:rsidR="00522221" w:rsidRPr="00791D37">
          <w:t xml:space="preserve"> </w:t>
        </w:r>
      </w:ins>
      <w:r w:rsidRPr="00791D37">
        <w:t xml:space="preserve">el comando </w:t>
      </w:r>
      <w:proofErr w:type="spellStart"/>
      <w:r w:rsidRPr="00791D37">
        <w:t>IfUp</w:t>
      </w:r>
      <w:proofErr w:type="spellEnd"/>
      <w:r w:rsidRPr="00791D37">
        <w:t xml:space="preserve">, </w:t>
      </w:r>
      <w:ins w:id="5947" w:author="JORGE CONTRERAS ORTIZ" w:date="2021-09-04T13:23:00Z">
        <w:r w:rsidR="00522221">
          <w:t>el módulo, si es configurado como L</w:t>
        </w:r>
      </w:ins>
      <w:ins w:id="5948" w:author="JORGE CONTRERAS ORTIZ" w:date="2021-09-05T19:04:00Z">
        <w:r w:rsidR="006E3638">
          <w:t>ea</w:t>
        </w:r>
      </w:ins>
      <w:ins w:id="5949" w:author="JORGE CONTRERAS ORTIZ" w:date="2021-09-04T13:23:00Z">
        <w:r w:rsidR="00522221">
          <w:t>der, creará una red y generará automáticamente todos los parámetros de configuración de la red. En caso de que</w:t>
        </w:r>
      </w:ins>
      <w:ins w:id="5950" w:author="JORGE CONTRERAS ORTIZ" w:date="2021-09-04T13:24:00Z">
        <w:r w:rsidR="00522221">
          <w:t xml:space="preserve"> </w:t>
        </w:r>
      </w:ins>
      <w:r w:rsidRPr="00791D37">
        <w:t xml:space="preserve">el módulo </w:t>
      </w:r>
      <w:ins w:id="5951" w:author="JORGE CONTRERAS ORTIZ" w:date="2021-09-04T13:24:00Z">
        <w:r w:rsidR="00522221">
          <w:t>no sea un nodo L</w:t>
        </w:r>
      </w:ins>
      <w:ins w:id="5952" w:author="JORGE CONTRERAS ORTIZ" w:date="2021-09-05T19:04:00Z">
        <w:r w:rsidR="006E3638">
          <w:t>ea</w:t>
        </w:r>
      </w:ins>
      <w:ins w:id="5953" w:author="JORGE CONTRERAS ORTIZ" w:date="2021-09-04T13:24:00Z">
        <w:r w:rsidR="00522221">
          <w:t xml:space="preserve">der, este </w:t>
        </w:r>
      </w:ins>
      <w:ins w:id="5954" w:author="JORGE CONTRERAS ORTIZ" w:date="2021-09-04T13:22:00Z">
        <w:r w:rsidR="00741EF7">
          <w:t xml:space="preserve">buscará todas las redes cercanas </w:t>
        </w:r>
      </w:ins>
      <w:ins w:id="5955" w:author="JORGE CONTRERAS ORTIZ" w:date="2021-09-04T13:24:00Z">
        <w:r w:rsidR="00522221">
          <w:t xml:space="preserve">y se </w:t>
        </w:r>
      </w:ins>
      <w:ins w:id="5956" w:author="JORGE CONTRERAS ORTIZ" w:date="2021-09-04T13:28:00Z">
        <w:r w:rsidR="00522221">
          <w:t>conectará</w:t>
        </w:r>
      </w:ins>
      <w:ins w:id="5957" w:author="JORGE CONTRERAS ORTIZ" w:date="2021-09-04T13:24:00Z">
        <w:r w:rsidR="00522221">
          <w:t xml:space="preserve"> </w:t>
        </w:r>
      </w:ins>
      <w:ins w:id="5958" w:author="JORGE CONTRERAS ORTIZ" w:date="2021-09-04T13:25:00Z">
        <w:r w:rsidR="00522221">
          <w:lastRenderedPageBreak/>
          <w:t>a la red a la que tenga mejor conectividad y cumpla con los parámetros configurados (en caso de haber configurad</w:t>
        </w:r>
      </w:ins>
      <w:ins w:id="5959" w:author="JORGE CONTRERAS ORTIZ" w:date="2021-09-04T13:26:00Z">
        <w:r w:rsidR="00522221">
          <w:t>o). Una vez unido el módulo a la red, comp</w:t>
        </w:r>
      </w:ins>
      <w:ins w:id="5960" w:author="JORGE CONTRERAS ORTIZ" w:date="2021-09-04T13:27:00Z">
        <w:r w:rsidR="00522221">
          <w:t>letará los parámetros no configurados previamente con los parámetros de la red a la que</w:t>
        </w:r>
      </w:ins>
      <w:ins w:id="5961" w:author="JORGE CONTRERAS ORTIZ" w:date="2021-09-04T13:28:00Z">
        <w:r w:rsidR="00522221">
          <w:t xml:space="preserve"> se haya conectado.</w:t>
        </w:r>
      </w:ins>
      <w:del w:id="5962" w:author="JORGE CONTRERAS ORTIZ" w:date="2021-09-04T13:22:00Z">
        <w:r w:rsidRPr="00791D37" w:rsidDel="00741EF7">
          <w:delText>tardará unos pocos segundos el realizar el proceso de unirse</w:delText>
        </w:r>
      </w:del>
      <w:del w:id="5963" w:author="JORGE CONTRERAS ORTIZ" w:date="2021-09-04T13:03:00Z">
        <w:r w:rsidRPr="00791D37" w:rsidDel="00CA4A46">
          <w:delText>/</w:delText>
        </w:r>
      </w:del>
      <w:del w:id="5964" w:author="JORGE CONTRERAS ORTIZ" w:date="2021-09-04T13:22:00Z">
        <w:r w:rsidRPr="00791D37" w:rsidDel="00741EF7">
          <w:delText>crear la red</w:delText>
        </w:r>
      </w:del>
      <w:del w:id="5965" w:author="JORGE CONTRERAS ORTIZ" w:date="2021-09-04T13:21:00Z">
        <w:r w:rsidRPr="00791D37" w:rsidDel="00741EF7">
          <w:delText xml:space="preserve">. </w:delText>
        </w:r>
      </w:del>
    </w:p>
    <w:p w14:paraId="585A2FD5" w14:textId="7E060C35" w:rsidR="0074559B" w:rsidRPr="00791D37" w:rsidRDefault="0074559B" w:rsidP="00791D37">
      <w:r w:rsidRPr="00791D37">
        <w:t xml:space="preserve">Una vez </w:t>
      </w:r>
      <w:del w:id="5966" w:author="JORGE CONTRERAS ORTIZ" w:date="2021-09-04T13:28:00Z">
        <w:r w:rsidRPr="00791D37" w:rsidDel="00522221">
          <w:delText xml:space="preserve">unido </w:delText>
        </w:r>
      </w:del>
      <w:ins w:id="5967" w:author="JORGE CONTRERAS ORTIZ" w:date="2021-09-04T13:28:00Z">
        <w:r w:rsidR="00522221">
          <w:t>conectado</w:t>
        </w:r>
        <w:r w:rsidR="00522221" w:rsidRPr="00791D37">
          <w:t xml:space="preserve"> </w:t>
        </w:r>
      </w:ins>
      <w:r w:rsidRPr="00791D37">
        <w:t xml:space="preserve">a la red, se guardará su configuración como configuración válida y ya no podrá modificarse salvo </w:t>
      </w:r>
      <w:del w:id="5968" w:author="JORGE CONTRERAS ORTIZ" w:date="2021-09-04T13:03:00Z">
        <w:r w:rsidRPr="00791D37" w:rsidDel="00CA4A46">
          <w:delText xml:space="preserve">realizar </w:delText>
        </w:r>
      </w:del>
      <w:ins w:id="5969" w:author="JORGE CONTRERAS ORTIZ" w:date="2021-09-04T13:03:00Z">
        <w:r w:rsidR="00CA4A46">
          <w:t>ejecutando previamente</w:t>
        </w:r>
        <w:r w:rsidR="00CA4A46" w:rsidRPr="00791D37">
          <w:t xml:space="preserve"> </w:t>
        </w:r>
      </w:ins>
      <w:r w:rsidRPr="00791D37">
        <w:t>el comando Clear.</w:t>
      </w:r>
    </w:p>
    <w:p w14:paraId="16E9E75B" w14:textId="77777777" w:rsidR="0074559B" w:rsidRPr="00791D37" w:rsidRDefault="0074559B" w:rsidP="00791D37"/>
    <w:p w14:paraId="265D53E5" w14:textId="55E133B8" w:rsidR="0074559B" w:rsidRPr="00791D37" w:rsidRDefault="00C17583" w:rsidP="00FE1EC4">
      <w:pPr>
        <w:pStyle w:val="Ttulo4"/>
        <w:rPr>
          <w:lang w:val="en-US"/>
        </w:rPr>
      </w:pPr>
      <w:bookmarkStart w:id="5970" w:name="_Toc81499445"/>
      <w:bookmarkStart w:id="5971" w:name="_Ref81658162"/>
      <w:bookmarkStart w:id="5972" w:name="_Ref81926703"/>
      <w:bookmarkStart w:id="5973" w:name="_Ref81926709"/>
      <w:bookmarkStart w:id="5974" w:name="_Ref81940870"/>
      <w:bookmarkStart w:id="5975" w:name="_Toc82012202"/>
      <w:bookmarkStart w:id="5976" w:name="_Toc82025029"/>
      <w:bookmarkStart w:id="5977" w:name="_Toc82030874"/>
      <w:r w:rsidRPr="00791D37">
        <w:rPr>
          <w:lang w:val="en-US"/>
        </w:rPr>
        <w:t>MODO OUT-OF-BAND COMMISSIONING ACTIVADO</w:t>
      </w:r>
      <w:bookmarkEnd w:id="5970"/>
      <w:bookmarkEnd w:id="5971"/>
      <w:bookmarkEnd w:id="5972"/>
      <w:bookmarkEnd w:id="5973"/>
      <w:bookmarkEnd w:id="5974"/>
      <w:bookmarkEnd w:id="5975"/>
      <w:bookmarkEnd w:id="5976"/>
      <w:bookmarkEnd w:id="5977"/>
    </w:p>
    <w:p w14:paraId="656836C1" w14:textId="77777777" w:rsidR="0074559B" w:rsidRPr="00791D37" w:rsidRDefault="0074559B" w:rsidP="00791D37">
      <w:pPr>
        <w:rPr>
          <w:lang w:val="en-US"/>
        </w:rPr>
      </w:pPr>
    </w:p>
    <w:p w14:paraId="6A097DA7" w14:textId="77777777" w:rsidR="0074559B" w:rsidRPr="00791D37" w:rsidRDefault="0074559B" w:rsidP="00791D37">
      <w:r w:rsidRPr="00791D37">
        <w:t>Este modo no está activado por defecto, por lo que se deberá ejecutar el respectivo comando de activación del modo “Out-of-Band Commissioning”. Este modo convendrá activarlo cuando se quiera unir los módulos a una red en concreto, como puede ser una red “privada”.</w:t>
      </w:r>
    </w:p>
    <w:p w14:paraId="09264CF5" w14:textId="2A27DD86" w:rsidR="0074559B" w:rsidRPr="00791D37" w:rsidRDefault="0074559B" w:rsidP="00791D37">
      <w:r w:rsidRPr="00791D37">
        <w:t xml:space="preserve">En este modo se deberá configurar más parámetros para poder especificar correctamente la red a la que se quiera unir o que se quiera crear. Los parámetros a configurar </w:t>
      </w:r>
      <w:del w:id="5978" w:author="JORGE CONTRERAS ORTIZ" w:date="2021-09-05T17:46:00Z">
        <w:r w:rsidRPr="00791D37" w:rsidDel="00DC6100">
          <w:delText>son :</w:delText>
        </w:r>
      </w:del>
      <w:ins w:id="5979" w:author="JORGE CONTRERAS ORTIZ" w:date="2021-09-05T17:46:00Z">
        <w:r w:rsidR="00DC6100" w:rsidRPr="00791D37">
          <w:t>son:</w:t>
        </w:r>
      </w:ins>
      <w:r w:rsidRPr="00791D37">
        <w:t xml:space="preserve"> </w:t>
      </w:r>
      <w:r w:rsidRPr="00791D37">
        <w:rPr>
          <w:i/>
          <w:iCs/>
        </w:rPr>
        <w:t xml:space="preserve">Rol, Canal, PAN ID, Nombre de Red, Prefijo Local, Master Key, PAN ID Extendida y la Credencial de </w:t>
      </w:r>
      <w:proofErr w:type="spellStart"/>
      <w:r w:rsidRPr="00791D37">
        <w:rPr>
          <w:i/>
          <w:iCs/>
        </w:rPr>
        <w:t>Commisioning</w:t>
      </w:r>
      <w:proofErr w:type="spellEnd"/>
      <w:r w:rsidRPr="00791D37">
        <w:rPr>
          <w:i/>
          <w:iCs/>
        </w:rPr>
        <w:t>.</w:t>
      </w:r>
    </w:p>
    <w:p w14:paraId="1D630BF4" w14:textId="77777777" w:rsidR="0074559B" w:rsidRPr="00791D37" w:rsidRDefault="0074559B" w:rsidP="00791D37">
      <w:pPr>
        <w:rPr>
          <w:b/>
          <w:bCs/>
        </w:rPr>
      </w:pPr>
      <w:r w:rsidRPr="00791D37">
        <w:t>Sin uno de esos parámetros, se generará el error “</w:t>
      </w:r>
      <w:proofErr w:type="spellStart"/>
      <w:r w:rsidRPr="00791D37">
        <w:rPr>
          <w:i/>
          <w:iCs/>
        </w:rPr>
        <w:t>Configuration</w:t>
      </w:r>
      <w:proofErr w:type="spellEnd"/>
      <w:r w:rsidRPr="00791D37">
        <w:rPr>
          <w:i/>
          <w:iCs/>
        </w:rPr>
        <w:t xml:space="preserve"> </w:t>
      </w:r>
      <w:proofErr w:type="spellStart"/>
      <w:r w:rsidRPr="00791D37">
        <w:rPr>
          <w:i/>
          <w:iCs/>
        </w:rPr>
        <w:t>settings</w:t>
      </w:r>
      <w:proofErr w:type="spellEnd"/>
      <w:r w:rsidRPr="00791D37">
        <w:rPr>
          <w:i/>
          <w:iCs/>
        </w:rPr>
        <w:t xml:space="preserve"> </w:t>
      </w:r>
      <w:proofErr w:type="spellStart"/>
      <w:r w:rsidRPr="00791D37">
        <w:rPr>
          <w:i/>
          <w:iCs/>
        </w:rPr>
        <w:t>missing</w:t>
      </w:r>
      <w:proofErr w:type="spellEnd"/>
      <w:r w:rsidRPr="00791D37">
        <w:rPr>
          <w:i/>
          <w:iCs/>
        </w:rPr>
        <w:t>”</w:t>
      </w:r>
      <w:r w:rsidRPr="00791D37">
        <w:rPr>
          <w:b/>
          <w:bCs/>
        </w:rPr>
        <w:t>.</w:t>
      </w:r>
    </w:p>
    <w:p w14:paraId="222A75CF" w14:textId="77777777" w:rsidR="0074559B" w:rsidRPr="00791D37" w:rsidRDefault="0074559B" w:rsidP="00791D37"/>
    <w:p w14:paraId="0D6CE18C" w14:textId="3CA30B8D" w:rsidR="0074559B" w:rsidRPr="00791D37" w:rsidRDefault="0074559B" w:rsidP="00791D37">
      <w:r w:rsidRPr="00791D37">
        <w:br w:type="page"/>
      </w:r>
    </w:p>
    <w:p w14:paraId="21AD89F8" w14:textId="77777777" w:rsidR="00DE32D3" w:rsidRDefault="00DE32D3">
      <w:pPr>
        <w:jc w:val="left"/>
        <w:rPr>
          <w:ins w:id="5980" w:author="JORGE CONTRERAS ORTIZ" w:date="2021-09-08T23:39:00Z"/>
          <w:rFonts w:eastAsiaTheme="majorEastAsia"/>
          <w:color w:val="2F5496" w:themeColor="accent1" w:themeShade="BF"/>
          <w:sz w:val="36"/>
          <w:szCs w:val="36"/>
        </w:rPr>
      </w:pPr>
      <w:bookmarkStart w:id="5981" w:name="_Toc81499447"/>
      <w:bookmarkStart w:id="5982" w:name="_Toc82012203"/>
      <w:bookmarkStart w:id="5983" w:name="_Toc82025030"/>
      <w:bookmarkStart w:id="5984" w:name="_Toc82030875"/>
      <w:ins w:id="5985" w:author="JORGE CONTRERAS ORTIZ" w:date="2021-09-08T23:39:00Z">
        <w:r>
          <w:lastRenderedPageBreak/>
          <w:br w:type="page"/>
        </w:r>
      </w:ins>
    </w:p>
    <w:p w14:paraId="2E105C9F" w14:textId="73B92AD8" w:rsidR="0074559B" w:rsidRPr="00791D37" w:rsidRDefault="0074559B" w:rsidP="00791D37">
      <w:pPr>
        <w:pStyle w:val="Ttulo1"/>
        <w:numPr>
          <w:ilvl w:val="0"/>
          <w:numId w:val="1"/>
        </w:numPr>
      </w:pPr>
      <w:r w:rsidRPr="00791D37">
        <w:lastRenderedPageBreak/>
        <w:t>DISEÑO E IMPLEMENTACIÓN HARDWARE</w:t>
      </w:r>
      <w:bookmarkEnd w:id="5981"/>
      <w:bookmarkEnd w:id="5982"/>
      <w:bookmarkEnd w:id="5983"/>
      <w:bookmarkEnd w:id="5984"/>
    </w:p>
    <w:p w14:paraId="44BE1C86" w14:textId="77777777" w:rsidR="0074559B" w:rsidRPr="00791D37" w:rsidRDefault="0074559B" w:rsidP="00791D37"/>
    <w:p w14:paraId="4C591593" w14:textId="0370F0FB" w:rsidR="0074559B" w:rsidRDefault="0074559B" w:rsidP="00791D37">
      <w:pPr>
        <w:rPr>
          <w:ins w:id="5986" w:author="JORGE CONTRERAS ORTIZ" w:date="2021-09-06T00:17:00Z"/>
        </w:rPr>
      </w:pPr>
      <w:r w:rsidRPr="00791D37">
        <w:t>En este capítulo se mostrará el diseño del esquemático y el respectivo Layout de la PCB realizada para la integración del dispositivo KTWM102 a la vez que los elementos comerciales utilizados para el desarrollo del trabajo.</w:t>
      </w:r>
    </w:p>
    <w:p w14:paraId="1ED98CCD" w14:textId="77777777" w:rsidR="0048500E" w:rsidRDefault="0048500E" w:rsidP="00791D37">
      <w:pPr>
        <w:rPr>
          <w:ins w:id="5987" w:author="JORGE CONTRERAS ORTIZ" w:date="2021-09-04T14:30:00Z"/>
        </w:rPr>
      </w:pPr>
    </w:p>
    <w:p w14:paraId="3C9599F6" w14:textId="77777777" w:rsidR="00522D2C" w:rsidRDefault="00522D2C" w:rsidP="00522D2C">
      <w:pPr>
        <w:pStyle w:val="Ttulo2"/>
        <w:rPr>
          <w:ins w:id="5988" w:author="JORGE CONTRERAS ORTIZ" w:date="2021-09-04T14:30:00Z"/>
        </w:rPr>
      </w:pPr>
      <w:bookmarkStart w:id="5989" w:name="_Toc82012204"/>
      <w:bookmarkStart w:id="5990" w:name="_Toc82025031"/>
      <w:bookmarkStart w:id="5991" w:name="_Toc82030876"/>
      <w:ins w:id="5992" w:author="JORGE CONTRERAS ORTIZ" w:date="2021-09-04T14:30:00Z">
        <w:r w:rsidRPr="00791D37">
          <w:t>COMPONENTES COMERCIALES UTILIZADOS</w:t>
        </w:r>
        <w:bookmarkEnd w:id="5989"/>
        <w:bookmarkEnd w:id="5990"/>
        <w:bookmarkEnd w:id="5991"/>
      </w:ins>
    </w:p>
    <w:p w14:paraId="524039D9" w14:textId="77777777" w:rsidR="00522D2C" w:rsidRPr="005B42F0" w:rsidRDefault="00522D2C" w:rsidP="00522D2C">
      <w:pPr>
        <w:rPr>
          <w:ins w:id="5993" w:author="JORGE CONTRERAS ORTIZ" w:date="2021-09-04T14:30:00Z"/>
        </w:rPr>
      </w:pPr>
    </w:p>
    <w:p w14:paraId="04F81E9D" w14:textId="77777777" w:rsidR="00522D2C" w:rsidRPr="00791D37" w:rsidRDefault="00522D2C" w:rsidP="00522D2C">
      <w:pPr>
        <w:pStyle w:val="Ttulo3"/>
        <w:rPr>
          <w:ins w:id="5994" w:author="JORGE CONTRERAS ORTIZ" w:date="2021-09-04T14:30:00Z"/>
        </w:rPr>
      </w:pPr>
      <w:bookmarkStart w:id="5995" w:name="_Ref81658668"/>
      <w:bookmarkStart w:id="5996" w:name="_Ref81658669"/>
      <w:bookmarkStart w:id="5997" w:name="_Toc82012205"/>
      <w:bookmarkStart w:id="5998" w:name="_Toc82025032"/>
      <w:bookmarkStart w:id="5999" w:name="_Toc82030877"/>
      <w:ins w:id="6000" w:author="JORGE CONTRERAS ORTIZ" w:date="2021-09-04T14:30:00Z">
        <w:r w:rsidRPr="00791D37">
          <w:t>ELEMENTOS HARDWARE UTILIZADOS</w:t>
        </w:r>
        <w:bookmarkEnd w:id="5995"/>
        <w:bookmarkEnd w:id="5996"/>
        <w:bookmarkEnd w:id="5997"/>
        <w:bookmarkEnd w:id="5998"/>
        <w:bookmarkEnd w:id="5999"/>
      </w:ins>
    </w:p>
    <w:p w14:paraId="3DBB2C46" w14:textId="77777777" w:rsidR="00522D2C" w:rsidRPr="00791D37" w:rsidRDefault="00522D2C" w:rsidP="00522D2C">
      <w:pPr>
        <w:rPr>
          <w:ins w:id="6001" w:author="JORGE CONTRERAS ORTIZ" w:date="2021-09-04T14:30:00Z"/>
        </w:rPr>
      </w:pPr>
    </w:p>
    <w:p w14:paraId="509E5EF5" w14:textId="77777777" w:rsidR="00522D2C" w:rsidRPr="00791D37" w:rsidRDefault="00522D2C" w:rsidP="00522D2C">
      <w:pPr>
        <w:rPr>
          <w:ins w:id="6002" w:author="JORGE CONTRERAS ORTIZ" w:date="2021-09-04T14:30:00Z"/>
        </w:rPr>
      </w:pPr>
      <w:ins w:id="6003" w:author="JORGE CONTRERAS ORTIZ" w:date="2021-09-04T14:30:00Z">
        <w:r w:rsidRPr="00791D37">
          <w:t>Los elementos Hardware comerciales utilizados han sido:</w:t>
        </w:r>
      </w:ins>
    </w:p>
    <w:p w14:paraId="66ADBB90" w14:textId="1964301E" w:rsidR="00522D2C" w:rsidRDefault="00522D2C" w:rsidP="00522D2C">
      <w:pPr>
        <w:pStyle w:val="Prrafodelista"/>
        <w:numPr>
          <w:ilvl w:val="0"/>
          <w:numId w:val="26"/>
        </w:numPr>
        <w:rPr>
          <w:ins w:id="6004" w:author="JORGE CONTRERAS ORTIZ" w:date="2021-09-05T22:40:00Z"/>
        </w:rPr>
      </w:pPr>
      <w:ins w:id="6005" w:author="JORGE CONTRERAS ORTIZ" w:date="2021-09-04T14:30:00Z">
        <w:r w:rsidRPr="00791D37">
          <w:rPr>
            <w:b/>
            <w:bCs/>
          </w:rPr>
          <w:t>Kit de Desarrollo STM32F407G-DISC1</w:t>
        </w:r>
        <w:r w:rsidRPr="00791D37">
          <w:t>: Kit de microcontrolador</w:t>
        </w:r>
      </w:ins>
      <w:ins w:id="6006" w:author="JORGE CONTRERAS ORTIZ" w:date="2021-09-07T21:01:00Z">
        <w:r w:rsidR="00030323">
          <w:t xml:space="preserve">, mostrado en </w:t>
        </w:r>
        <w:r w:rsidR="00030323">
          <w:fldChar w:fldCharType="begin"/>
        </w:r>
        <w:r w:rsidR="00030323">
          <w:instrText xml:space="preserve"> REF _Ref81940912 \h </w:instrText>
        </w:r>
      </w:ins>
      <w:r w:rsidR="00030323">
        <w:fldChar w:fldCharType="separate"/>
      </w:r>
      <w:ins w:id="6007" w:author="JORGE CONTRERAS ORTIZ" w:date="2021-09-08T21:58:00Z">
        <w:r w:rsidR="007865AB" w:rsidRPr="00791D37">
          <w:t xml:space="preserve">Ilustración </w:t>
        </w:r>
        <w:r w:rsidR="007865AB">
          <w:rPr>
            <w:noProof/>
          </w:rPr>
          <w:t>45</w:t>
        </w:r>
      </w:ins>
      <w:ins w:id="6008" w:author="JORGE CONTRERAS ORTIZ" w:date="2021-09-07T21:01:00Z">
        <w:r w:rsidR="00030323">
          <w:fldChar w:fldCharType="end"/>
        </w:r>
        <w:r w:rsidR="00030323">
          <w:t>,</w:t>
        </w:r>
      </w:ins>
      <w:ins w:id="6009" w:author="JORGE CONTRERAS ORTIZ" w:date="2021-09-04T14:30:00Z">
        <w:r w:rsidRPr="00791D37">
          <w:t xml:space="preserve"> utilizado en primera instancia para el envío de comandos vía UART a los módulos KTDG102 Evaluation Dongle de Kirale. Se ha utilizado 1 unidad.</w:t>
        </w:r>
      </w:ins>
    </w:p>
    <w:p w14:paraId="5A250A27" w14:textId="77777777" w:rsidR="00A13F24" w:rsidRDefault="00A13F24">
      <w:pPr>
        <w:rPr>
          <w:ins w:id="6010" w:author="JORGE CONTRERAS ORTIZ" w:date="2021-09-04T14:30:00Z"/>
        </w:rPr>
        <w:pPrChange w:id="6011" w:author="JORGE CONTRERAS ORTIZ" w:date="2021-09-05T22:40:00Z">
          <w:pPr>
            <w:pStyle w:val="Prrafodelista"/>
            <w:numPr>
              <w:numId w:val="26"/>
            </w:numPr>
            <w:ind w:hanging="360"/>
          </w:pPr>
        </w:pPrChange>
      </w:pPr>
    </w:p>
    <w:p w14:paraId="320165FF" w14:textId="77777777" w:rsidR="00522D2C" w:rsidRPr="00791D37" w:rsidRDefault="00522D2C" w:rsidP="00522D2C">
      <w:pPr>
        <w:pStyle w:val="Prrafodelista"/>
        <w:jc w:val="center"/>
        <w:rPr>
          <w:ins w:id="6012" w:author="JORGE CONTRERAS ORTIZ" w:date="2021-09-04T14:30:00Z"/>
        </w:rPr>
      </w:pPr>
      <w:ins w:id="6013" w:author="JORGE CONTRERAS ORTIZ" w:date="2021-09-04T14:30:00Z">
        <w:r w:rsidRPr="00791D37">
          <w:rPr>
            <w:noProof/>
          </w:rPr>
          <w:drawing>
            <wp:inline distT="0" distB="0" distL="0" distR="0" wp14:anchorId="3D4FE1CD" wp14:editId="3C9637DC">
              <wp:extent cx="2190307" cy="3458139"/>
              <wp:effectExtent l="0" t="0" r="635" b="9525"/>
              <wp:docPr id="45" name="Imagen 45"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ins>
    </w:p>
    <w:p w14:paraId="7AB2A393" w14:textId="607E27B0" w:rsidR="000B6602" w:rsidRDefault="00522D2C" w:rsidP="00522D2C">
      <w:pPr>
        <w:pStyle w:val="Descripcin"/>
        <w:jc w:val="center"/>
        <w:rPr>
          <w:ins w:id="6014" w:author="JORGE CONTRERAS ORTIZ" w:date="2021-09-05T21:02:00Z"/>
        </w:rPr>
      </w:pPr>
      <w:bookmarkStart w:id="6015" w:name="_Ref81940912"/>
      <w:bookmarkStart w:id="6016" w:name="_Toc82030988"/>
      <w:ins w:id="6017" w:author="JORGE CONTRERAS ORTIZ" w:date="2021-09-04T14:30:00Z">
        <w:r w:rsidRPr="00791D37">
          <w:t xml:space="preserve">Ilustración </w:t>
        </w:r>
        <w:r>
          <w:fldChar w:fldCharType="begin"/>
        </w:r>
        <w:r>
          <w:instrText xml:space="preserve"> SEQ Ilustración \* ARABIC </w:instrText>
        </w:r>
        <w:r>
          <w:fldChar w:fldCharType="separate"/>
        </w:r>
      </w:ins>
      <w:ins w:id="6018" w:author="JORGE CONTRERAS ORTIZ" w:date="2021-09-08T21:58:00Z">
        <w:r w:rsidR="007865AB">
          <w:rPr>
            <w:noProof/>
          </w:rPr>
          <w:t>45</w:t>
        </w:r>
      </w:ins>
      <w:ins w:id="6019" w:author="JORGE CONTRERAS ORTIZ" w:date="2021-09-04T14:30:00Z">
        <w:r>
          <w:rPr>
            <w:noProof/>
          </w:rPr>
          <w:fldChar w:fldCharType="end"/>
        </w:r>
        <w:bookmarkEnd w:id="6015"/>
        <w:r w:rsidRPr="00791D37">
          <w:t xml:space="preserve"> Kit de Desarrollo STM32F407G-DISC1</w:t>
        </w:r>
      </w:ins>
      <w:bookmarkEnd w:id="6016"/>
    </w:p>
    <w:p w14:paraId="063FC021" w14:textId="77777777" w:rsidR="000B6602" w:rsidRDefault="000B6602">
      <w:pPr>
        <w:jc w:val="left"/>
        <w:rPr>
          <w:ins w:id="6020" w:author="JORGE CONTRERAS ORTIZ" w:date="2021-09-05T21:02:00Z"/>
          <w:i/>
          <w:iCs/>
          <w:color w:val="44546A" w:themeColor="text2"/>
          <w:sz w:val="18"/>
          <w:szCs w:val="18"/>
        </w:rPr>
      </w:pPr>
      <w:ins w:id="6021" w:author="JORGE CONTRERAS ORTIZ" w:date="2021-09-05T21:02:00Z">
        <w:r>
          <w:br w:type="page"/>
        </w:r>
      </w:ins>
    </w:p>
    <w:p w14:paraId="323A4A98" w14:textId="4FE2FCFE" w:rsidR="00522D2C" w:rsidRDefault="00522D2C" w:rsidP="00522D2C">
      <w:pPr>
        <w:pStyle w:val="Prrafodelista"/>
        <w:numPr>
          <w:ilvl w:val="0"/>
          <w:numId w:val="26"/>
        </w:numPr>
        <w:rPr>
          <w:ins w:id="6022" w:author="JORGE CONTRERAS ORTIZ" w:date="2021-09-05T22:40:00Z"/>
        </w:rPr>
      </w:pPr>
      <w:ins w:id="6023" w:author="JORGE CONTRERAS ORTIZ" w:date="2021-09-04T14:30:00Z">
        <w:r w:rsidRPr="00791D37">
          <w:rPr>
            <w:b/>
            <w:bCs/>
          </w:rPr>
          <w:lastRenderedPageBreak/>
          <w:t xml:space="preserve">KTDG102 Evaluation Dongle: </w:t>
        </w:r>
        <w:r w:rsidRPr="00791D37">
          <w:t>Módulo Thread de Evaluación de Kirale</w:t>
        </w:r>
      </w:ins>
      <w:ins w:id="6024" w:author="JORGE CONTRERAS ORTIZ" w:date="2021-09-07T21:02:00Z">
        <w:r w:rsidR="00030323">
          <w:t xml:space="preserve">, mostrado en </w:t>
        </w:r>
        <w:r w:rsidR="00030323">
          <w:fldChar w:fldCharType="begin"/>
        </w:r>
        <w:r w:rsidR="00030323">
          <w:instrText xml:space="preserve"> REF _Ref81940946 \h </w:instrText>
        </w:r>
      </w:ins>
      <w:r w:rsidR="00030323">
        <w:fldChar w:fldCharType="separate"/>
      </w:r>
      <w:ins w:id="6025" w:author="JORGE CONTRERAS ORTIZ" w:date="2021-09-08T21:58:00Z">
        <w:r w:rsidR="007865AB" w:rsidRPr="00791D37">
          <w:t xml:space="preserve">Ilustración </w:t>
        </w:r>
        <w:r w:rsidR="007865AB">
          <w:rPr>
            <w:noProof/>
          </w:rPr>
          <w:t>46</w:t>
        </w:r>
      </w:ins>
      <w:ins w:id="6026" w:author="JORGE CONTRERAS ORTIZ" w:date="2021-09-07T21:02:00Z">
        <w:r w:rsidR="00030323">
          <w:fldChar w:fldCharType="end"/>
        </w:r>
      </w:ins>
      <w:ins w:id="6027" w:author="JORGE CONTRERAS ORTIZ" w:date="2021-09-04T14:30:00Z">
        <w:r w:rsidRPr="00791D37">
          <w:t>. Se han utilizado 2 unidades.</w:t>
        </w:r>
      </w:ins>
      <w:ins w:id="6028" w:author="JORGE CONTRERAS ORTIZ" w:date="2021-09-07T21:01:00Z">
        <w:r w:rsidR="00030323">
          <w:t xml:space="preserve"> </w:t>
        </w:r>
      </w:ins>
      <w:ins w:id="6029" w:author="JORGE CONTRERAS ORTIZ" w:date="2021-09-07T21:10:00Z">
        <w:r w:rsidR="00030323">
          <w:t>Se han detallado sus cara</w:t>
        </w:r>
      </w:ins>
      <w:ins w:id="6030" w:author="JORGE CONTRERAS ORTIZ" w:date="2021-09-07T21:11:00Z">
        <w:r w:rsidR="00030323">
          <w:t xml:space="preserve">cterísticas anteriormente en </w:t>
        </w:r>
        <w:r w:rsidR="00030323">
          <w:fldChar w:fldCharType="begin"/>
        </w:r>
        <w:r w:rsidR="00030323">
          <w:instrText xml:space="preserve"> REF _Ref81941547 \w \h </w:instrText>
        </w:r>
      </w:ins>
      <w:r w:rsidR="00030323">
        <w:fldChar w:fldCharType="separate"/>
      </w:r>
      <w:ins w:id="6031" w:author="JORGE CONTRERAS ORTIZ" w:date="2021-09-08T21:58:00Z">
        <w:r w:rsidR="007865AB">
          <w:t>3.1.1.2</w:t>
        </w:r>
      </w:ins>
      <w:ins w:id="6032" w:author="JORGE CONTRERAS ORTIZ" w:date="2021-09-07T21:11:00Z">
        <w:r w:rsidR="00030323">
          <w:fldChar w:fldCharType="end"/>
        </w:r>
        <w:r w:rsidR="00030323">
          <w:t xml:space="preserve"> </w:t>
        </w:r>
        <w:r w:rsidR="00030323">
          <w:fldChar w:fldCharType="begin"/>
        </w:r>
        <w:r w:rsidR="00030323">
          <w:instrText xml:space="preserve"> REF _Ref81941548 \h </w:instrText>
        </w:r>
      </w:ins>
      <w:r w:rsidR="00030323">
        <w:fldChar w:fldCharType="separate"/>
      </w:r>
      <w:ins w:id="6033" w:author="JORGE CONTRERAS ORTIZ" w:date="2021-09-08T21:58:00Z">
        <w:r w:rsidR="007865AB">
          <w:t>CARACTERÍSTICAS KTDG102 EVALUATION DONGLE</w:t>
        </w:r>
      </w:ins>
      <w:ins w:id="6034" w:author="JORGE CONTRERAS ORTIZ" w:date="2021-09-07T21:11:00Z">
        <w:r w:rsidR="00030323">
          <w:fldChar w:fldCharType="end"/>
        </w:r>
        <w:r w:rsidR="00030323">
          <w:t>.</w:t>
        </w:r>
      </w:ins>
    </w:p>
    <w:p w14:paraId="6F0ABB99" w14:textId="77777777" w:rsidR="00A13F24" w:rsidRDefault="00A13F24">
      <w:pPr>
        <w:pStyle w:val="Prrafodelista"/>
        <w:rPr>
          <w:ins w:id="6035" w:author="JORGE CONTRERAS ORTIZ" w:date="2021-09-04T14:30:00Z"/>
        </w:rPr>
        <w:pPrChange w:id="6036" w:author="JORGE CONTRERAS ORTIZ" w:date="2021-09-05T22:40:00Z">
          <w:pPr>
            <w:pStyle w:val="Prrafodelista"/>
            <w:numPr>
              <w:numId w:val="26"/>
            </w:numPr>
            <w:ind w:hanging="360"/>
          </w:pPr>
        </w:pPrChange>
      </w:pPr>
    </w:p>
    <w:p w14:paraId="014C7D5E" w14:textId="77777777" w:rsidR="00522D2C" w:rsidRPr="00791D37" w:rsidRDefault="00522D2C" w:rsidP="00522D2C">
      <w:pPr>
        <w:pStyle w:val="Prrafodelista"/>
        <w:rPr>
          <w:ins w:id="6037" w:author="JORGE CONTRERAS ORTIZ" w:date="2021-09-04T14:30:00Z"/>
        </w:rPr>
      </w:pPr>
    </w:p>
    <w:p w14:paraId="6E7231F3" w14:textId="77777777" w:rsidR="00522D2C" w:rsidRPr="00791D37" w:rsidRDefault="00522D2C">
      <w:pPr>
        <w:jc w:val="center"/>
        <w:rPr>
          <w:ins w:id="6038" w:author="JORGE CONTRERAS ORTIZ" w:date="2021-09-04T14:30:00Z"/>
          <w:noProof/>
        </w:rPr>
        <w:pPrChange w:id="6039" w:author="JORGE CONTRERAS ORTIZ" w:date="2021-09-05T22:41:00Z">
          <w:pPr>
            <w:pStyle w:val="Prrafodelista"/>
            <w:jc w:val="center"/>
          </w:pPr>
        </w:pPrChange>
      </w:pPr>
      <w:ins w:id="6040" w:author="JORGE CONTRERAS ORTIZ" w:date="2021-09-04T14:30:00Z">
        <w:r w:rsidRPr="00791D37">
          <w:rPr>
            <w:noProof/>
          </w:rPr>
          <w:drawing>
            <wp:inline distT="0" distB="0" distL="0" distR="0" wp14:anchorId="69E9CA36" wp14:editId="48FF6AE9">
              <wp:extent cx="2858667" cy="2137144"/>
              <wp:effectExtent l="0" t="0" r="0" b="0"/>
              <wp:docPr id="46" name="Imagen 4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ins>
    </w:p>
    <w:p w14:paraId="2DF316F7" w14:textId="7D8988BE" w:rsidR="00522D2C" w:rsidRPr="00791D37" w:rsidRDefault="00522D2C" w:rsidP="00522D2C">
      <w:pPr>
        <w:pStyle w:val="Descripcin"/>
        <w:jc w:val="center"/>
        <w:rPr>
          <w:ins w:id="6041" w:author="JORGE CONTRERAS ORTIZ" w:date="2021-09-04T14:30:00Z"/>
        </w:rPr>
      </w:pPr>
      <w:bookmarkStart w:id="6042" w:name="_Ref81940946"/>
      <w:bookmarkStart w:id="6043" w:name="_Toc82030989"/>
      <w:ins w:id="6044" w:author="JORGE CONTRERAS ORTIZ" w:date="2021-09-04T14:30:00Z">
        <w:r w:rsidRPr="00791D37">
          <w:t xml:space="preserve">Ilustración </w:t>
        </w:r>
        <w:r>
          <w:fldChar w:fldCharType="begin"/>
        </w:r>
        <w:r>
          <w:instrText xml:space="preserve"> SEQ Ilustración \* ARABIC </w:instrText>
        </w:r>
        <w:r>
          <w:fldChar w:fldCharType="separate"/>
        </w:r>
      </w:ins>
      <w:ins w:id="6045" w:author="JORGE CONTRERAS ORTIZ" w:date="2021-09-08T21:58:00Z">
        <w:r w:rsidR="007865AB">
          <w:rPr>
            <w:noProof/>
          </w:rPr>
          <w:t>46</w:t>
        </w:r>
      </w:ins>
      <w:ins w:id="6046" w:author="JORGE CONTRERAS ORTIZ" w:date="2021-09-04T14:30:00Z">
        <w:r>
          <w:rPr>
            <w:noProof/>
          </w:rPr>
          <w:fldChar w:fldCharType="end"/>
        </w:r>
        <w:bookmarkEnd w:id="6042"/>
        <w:r w:rsidRPr="00791D37">
          <w:t xml:space="preserve"> KTDG102 Evaluation Dongle</w:t>
        </w:r>
        <w:bookmarkEnd w:id="6043"/>
      </w:ins>
    </w:p>
    <w:p w14:paraId="61C4BF18" w14:textId="09CBD2AC" w:rsidR="00522D2C" w:rsidRDefault="00522D2C" w:rsidP="00522D2C">
      <w:pPr>
        <w:rPr>
          <w:ins w:id="6047" w:author="JORGE CONTRERAS ORTIZ" w:date="2021-09-05T22:40:00Z"/>
          <w:color w:val="44546A" w:themeColor="text2"/>
          <w:sz w:val="18"/>
          <w:szCs w:val="18"/>
        </w:rPr>
      </w:pPr>
    </w:p>
    <w:p w14:paraId="6B5DCE26" w14:textId="77777777" w:rsidR="00A13F24" w:rsidRPr="00791D37" w:rsidRDefault="00A13F24" w:rsidP="00522D2C">
      <w:pPr>
        <w:rPr>
          <w:ins w:id="6048" w:author="JORGE CONTRERAS ORTIZ" w:date="2021-09-04T14:30:00Z"/>
          <w:color w:val="44546A" w:themeColor="text2"/>
          <w:sz w:val="18"/>
          <w:szCs w:val="18"/>
        </w:rPr>
      </w:pPr>
    </w:p>
    <w:p w14:paraId="53E3F2DB" w14:textId="28FA1859" w:rsidR="00522D2C" w:rsidRPr="00A13F24" w:rsidRDefault="00522D2C" w:rsidP="00522D2C">
      <w:pPr>
        <w:pStyle w:val="Prrafodelista"/>
        <w:numPr>
          <w:ilvl w:val="0"/>
          <w:numId w:val="26"/>
        </w:numPr>
        <w:rPr>
          <w:ins w:id="6049" w:author="JORGE CONTRERAS ORTIZ" w:date="2021-09-05T22:40:00Z"/>
          <w:b/>
          <w:bCs/>
          <w:rPrChange w:id="6050" w:author="JORGE CONTRERAS ORTIZ" w:date="2021-09-05T22:40:00Z">
            <w:rPr>
              <w:ins w:id="6051" w:author="JORGE CONTRERAS ORTIZ" w:date="2021-09-05T22:40:00Z"/>
            </w:rPr>
          </w:rPrChange>
        </w:rPr>
      </w:pPr>
      <w:ins w:id="6052" w:author="JORGE CONTRERAS ORTIZ" w:date="2021-09-04T14:30:00Z">
        <w:r w:rsidRPr="00791D37">
          <w:rPr>
            <w:b/>
            <w:bCs/>
          </w:rPr>
          <w:t xml:space="preserve">Módulo KTWM102: </w:t>
        </w:r>
        <w:r w:rsidRPr="00791D37">
          <w:t xml:space="preserve">Módulo Thread de Kirale, </w:t>
        </w:r>
      </w:ins>
      <w:ins w:id="6053" w:author="JORGE CONTRERAS ORTIZ" w:date="2021-09-07T21:02:00Z">
        <w:r w:rsidR="00030323">
          <w:fldChar w:fldCharType="begin"/>
        </w:r>
        <w:r w:rsidR="00030323">
          <w:instrText xml:space="preserve"> REF _Ref81658667 \h </w:instrText>
        </w:r>
      </w:ins>
      <w:r w:rsidR="00030323">
        <w:fldChar w:fldCharType="separate"/>
      </w:r>
      <w:ins w:id="6054" w:author="JORGE CONTRERAS ORTIZ" w:date="2021-09-08T21:58:00Z">
        <w:r w:rsidR="007865AB" w:rsidRPr="00791D37">
          <w:t xml:space="preserve">Ilustración </w:t>
        </w:r>
        <w:r w:rsidR="007865AB">
          <w:rPr>
            <w:noProof/>
          </w:rPr>
          <w:t>47</w:t>
        </w:r>
      </w:ins>
      <w:ins w:id="6055" w:author="JORGE CONTRERAS ORTIZ" w:date="2021-09-07T21:02:00Z">
        <w:r w:rsidR="00030323">
          <w:fldChar w:fldCharType="end"/>
        </w:r>
        <w:r w:rsidR="00030323">
          <w:t xml:space="preserve">, </w:t>
        </w:r>
      </w:ins>
      <w:ins w:id="6056" w:author="JORGE CONTRERAS ORTIZ" w:date="2021-09-04T14:30:00Z">
        <w:r w:rsidRPr="00791D37">
          <w:t xml:space="preserve">el </w:t>
        </w:r>
      </w:ins>
      <w:ins w:id="6057" w:author="JORGE CONTRERAS ORTIZ" w:date="2021-09-05T17:46:00Z">
        <w:r w:rsidR="00DC6100" w:rsidRPr="00791D37">
          <w:t>cual</w:t>
        </w:r>
      </w:ins>
      <w:ins w:id="6058" w:author="JORGE CONTRERAS ORTIZ" w:date="2021-09-04T14:30:00Z">
        <w:r w:rsidRPr="00791D37">
          <w:t xml:space="preserve"> se integra en la </w:t>
        </w:r>
      </w:ins>
      <w:ins w:id="6059" w:author="JORGE CONTRERAS ORTIZ" w:date="2021-09-07T21:02:00Z">
        <w:r w:rsidR="00030323">
          <w:t>PCB d</w:t>
        </w:r>
      </w:ins>
      <w:ins w:id="6060" w:author="JORGE CONTRERAS ORTIZ" w:date="2021-09-07T21:03:00Z">
        <w:r w:rsidR="00030323">
          <w:t>iseñada</w:t>
        </w:r>
      </w:ins>
      <w:ins w:id="6061" w:author="JORGE CONTRERAS ORTIZ" w:date="2021-09-07T21:10:00Z">
        <w:r w:rsidR="00030323">
          <w:t xml:space="preserve">. Sus características han sido comentadas anteriormente en </w:t>
        </w:r>
        <w:r w:rsidR="00030323">
          <w:fldChar w:fldCharType="begin"/>
        </w:r>
        <w:r w:rsidR="00030323">
          <w:instrText xml:space="preserve"> REF _Ref81655939 \w \h </w:instrText>
        </w:r>
      </w:ins>
      <w:r w:rsidR="00030323">
        <w:fldChar w:fldCharType="separate"/>
      </w:r>
      <w:ins w:id="6062" w:author="JORGE CONTRERAS ORTIZ" w:date="2021-09-08T21:58:00Z">
        <w:r w:rsidR="007865AB">
          <w:t>3.1.1.1</w:t>
        </w:r>
      </w:ins>
      <w:ins w:id="6063" w:author="JORGE CONTRERAS ORTIZ" w:date="2021-09-07T21:10:00Z">
        <w:r w:rsidR="00030323">
          <w:fldChar w:fldCharType="end"/>
        </w:r>
        <w:r w:rsidR="00030323">
          <w:t xml:space="preserve"> </w:t>
        </w:r>
        <w:r w:rsidR="00030323">
          <w:fldChar w:fldCharType="begin"/>
        </w:r>
        <w:r w:rsidR="00030323">
          <w:instrText xml:space="preserve"> REF _Ref81655939 \h </w:instrText>
        </w:r>
      </w:ins>
      <w:r w:rsidR="00030323">
        <w:fldChar w:fldCharType="separate"/>
      </w:r>
      <w:ins w:id="6064" w:author="JORGE CONTRERAS ORTIZ" w:date="2021-09-08T21:58:00Z">
        <w:r w:rsidR="007865AB">
          <w:t>CARACTERÍSTICAS MÓDULO RF KTWM102</w:t>
        </w:r>
      </w:ins>
      <w:ins w:id="6065" w:author="JORGE CONTRERAS ORTIZ" w:date="2021-09-07T21:10:00Z">
        <w:r w:rsidR="00030323">
          <w:fldChar w:fldCharType="end"/>
        </w:r>
      </w:ins>
      <w:ins w:id="6066" w:author="JORGE CONTRERAS ORTIZ" w:date="2021-09-07T21:11:00Z">
        <w:r w:rsidR="00030323">
          <w:t>.</w:t>
        </w:r>
      </w:ins>
    </w:p>
    <w:p w14:paraId="7412484D" w14:textId="62388FEE" w:rsidR="00A13F24" w:rsidRDefault="00A13F24" w:rsidP="00A13F24">
      <w:pPr>
        <w:rPr>
          <w:ins w:id="6067" w:author="JORGE CONTRERAS ORTIZ" w:date="2021-09-05T22:40:00Z"/>
          <w:b/>
          <w:bCs/>
        </w:rPr>
      </w:pPr>
    </w:p>
    <w:p w14:paraId="2EF67B6C" w14:textId="77777777" w:rsidR="00A13F24" w:rsidRPr="00A13F24" w:rsidRDefault="00A13F24">
      <w:pPr>
        <w:rPr>
          <w:ins w:id="6068" w:author="JORGE CONTRERAS ORTIZ" w:date="2021-09-04T14:30:00Z"/>
          <w:b/>
          <w:bCs/>
          <w:rPrChange w:id="6069" w:author="JORGE CONTRERAS ORTIZ" w:date="2021-09-05T22:40:00Z">
            <w:rPr>
              <w:ins w:id="6070" w:author="JORGE CONTRERAS ORTIZ" w:date="2021-09-04T14:30:00Z"/>
            </w:rPr>
          </w:rPrChange>
        </w:rPr>
        <w:pPrChange w:id="6071" w:author="JORGE CONTRERAS ORTIZ" w:date="2021-09-05T22:40:00Z">
          <w:pPr>
            <w:pStyle w:val="Prrafodelista"/>
            <w:numPr>
              <w:numId w:val="26"/>
            </w:numPr>
            <w:ind w:hanging="360"/>
          </w:pPr>
        </w:pPrChange>
      </w:pPr>
    </w:p>
    <w:p w14:paraId="6AE88E0D" w14:textId="77777777" w:rsidR="00522D2C" w:rsidRPr="00791D37" w:rsidRDefault="00522D2C">
      <w:pPr>
        <w:jc w:val="center"/>
        <w:rPr>
          <w:ins w:id="6072" w:author="JORGE CONTRERAS ORTIZ" w:date="2021-09-04T14:30:00Z"/>
        </w:rPr>
      </w:pPr>
      <w:ins w:id="6073" w:author="JORGE CONTRERAS ORTIZ" w:date="2021-09-04T14:30:00Z">
        <w:r w:rsidRPr="00791D37">
          <w:rPr>
            <w:noProof/>
          </w:rPr>
          <w:drawing>
            <wp:inline distT="0" distB="0" distL="0" distR="0" wp14:anchorId="09B538B3" wp14:editId="084CEC85">
              <wp:extent cx="3009014" cy="2215223"/>
              <wp:effectExtent l="0" t="0" r="1270" b="0"/>
              <wp:docPr id="47" name="Imagen 4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ins>
    </w:p>
    <w:p w14:paraId="769E8866" w14:textId="64FE6057" w:rsidR="00522D2C" w:rsidRDefault="00522D2C" w:rsidP="00522D2C">
      <w:pPr>
        <w:pStyle w:val="Descripcin"/>
        <w:jc w:val="center"/>
        <w:rPr>
          <w:ins w:id="6074" w:author="JORGE CONTRERAS ORTIZ" w:date="2021-09-04T14:30:00Z"/>
        </w:rPr>
      </w:pPr>
      <w:bookmarkStart w:id="6075" w:name="_Ref81658667"/>
      <w:bookmarkStart w:id="6076" w:name="_Toc82030990"/>
      <w:ins w:id="6077" w:author="JORGE CONTRERAS ORTIZ" w:date="2021-09-04T14:30:00Z">
        <w:r w:rsidRPr="00791D37">
          <w:t xml:space="preserve">Ilustración </w:t>
        </w:r>
        <w:r>
          <w:fldChar w:fldCharType="begin"/>
        </w:r>
        <w:r>
          <w:instrText xml:space="preserve"> SEQ Ilustración \* ARABIC </w:instrText>
        </w:r>
        <w:r>
          <w:fldChar w:fldCharType="separate"/>
        </w:r>
      </w:ins>
      <w:ins w:id="6078" w:author="JORGE CONTRERAS ORTIZ" w:date="2021-09-08T21:58:00Z">
        <w:r w:rsidR="007865AB">
          <w:rPr>
            <w:noProof/>
          </w:rPr>
          <w:t>47</w:t>
        </w:r>
      </w:ins>
      <w:ins w:id="6079" w:author="JORGE CONTRERAS ORTIZ" w:date="2021-09-04T14:30:00Z">
        <w:r>
          <w:rPr>
            <w:noProof/>
          </w:rPr>
          <w:fldChar w:fldCharType="end"/>
        </w:r>
        <w:bookmarkEnd w:id="6075"/>
        <w:r w:rsidRPr="00791D37">
          <w:t xml:space="preserve"> Módulo KTWM102</w:t>
        </w:r>
        <w:bookmarkEnd w:id="6076"/>
      </w:ins>
    </w:p>
    <w:p w14:paraId="3AE39EAD" w14:textId="48D64CF4" w:rsidR="000B6602" w:rsidRDefault="000B6602">
      <w:pPr>
        <w:jc w:val="left"/>
        <w:rPr>
          <w:ins w:id="6080" w:author="JORGE CONTRERAS ORTIZ" w:date="2021-09-05T21:02:00Z"/>
        </w:rPr>
      </w:pPr>
      <w:ins w:id="6081" w:author="JORGE CONTRERAS ORTIZ" w:date="2021-09-05T21:02:00Z">
        <w:r>
          <w:br w:type="page"/>
        </w:r>
      </w:ins>
    </w:p>
    <w:p w14:paraId="494B22CC" w14:textId="65479937" w:rsidR="00522D2C" w:rsidRPr="00030323" w:rsidRDefault="00522D2C" w:rsidP="00522D2C">
      <w:pPr>
        <w:pStyle w:val="Prrafodelista"/>
        <w:numPr>
          <w:ilvl w:val="0"/>
          <w:numId w:val="26"/>
        </w:numPr>
        <w:rPr>
          <w:ins w:id="6082" w:author="JORGE CONTRERAS ORTIZ" w:date="2021-09-05T22:41:00Z"/>
          <w:rPrChange w:id="6083" w:author="JORGE CONTRERAS ORTIZ" w:date="2021-09-07T21:03:00Z">
            <w:rPr>
              <w:ins w:id="6084" w:author="JORGE CONTRERAS ORTIZ" w:date="2021-09-05T22:41:00Z"/>
              <w:lang w:val="en-US"/>
            </w:rPr>
          </w:rPrChange>
        </w:rPr>
      </w:pPr>
      <w:ins w:id="6085" w:author="JORGE CONTRERAS ORTIZ" w:date="2021-09-04T14:30:00Z">
        <w:r w:rsidRPr="00030323">
          <w:rPr>
            <w:b/>
            <w:bCs/>
            <w:rPrChange w:id="6086" w:author="JORGE CONTRERAS ORTIZ" w:date="2021-09-07T21:03:00Z">
              <w:rPr>
                <w:b/>
                <w:bCs/>
                <w:lang w:val="en-US"/>
              </w:rPr>
            </w:rPrChange>
          </w:rPr>
          <w:lastRenderedPageBreak/>
          <w:t xml:space="preserve">Border Router: </w:t>
        </w:r>
        <w:r w:rsidRPr="00030323">
          <w:rPr>
            <w:rPrChange w:id="6087" w:author="JORGE CONTRERAS ORTIZ" w:date="2021-09-07T21:03:00Z">
              <w:rPr>
                <w:lang w:val="en-US"/>
              </w:rPr>
            </w:rPrChange>
          </w:rPr>
          <w:t>Border Router propio de Kirale</w:t>
        </w:r>
      </w:ins>
      <w:ins w:id="6088" w:author="JORGE CONTRERAS ORTIZ" w:date="2021-09-07T21:03:00Z">
        <w:r w:rsidR="00030323" w:rsidRPr="00030323">
          <w:rPr>
            <w:rPrChange w:id="6089" w:author="JORGE CONTRERAS ORTIZ" w:date="2021-09-07T21:03:00Z">
              <w:rPr>
                <w:lang w:val="en-US"/>
              </w:rPr>
            </w:rPrChange>
          </w:rPr>
          <w:t xml:space="preserve">, mostrado en </w:t>
        </w:r>
        <w:r w:rsidR="00030323">
          <w:fldChar w:fldCharType="begin"/>
        </w:r>
        <w:r w:rsidR="00030323" w:rsidRPr="00030323">
          <w:rPr>
            <w:rPrChange w:id="6090" w:author="JORGE CONTRERAS ORTIZ" w:date="2021-09-07T21:03:00Z">
              <w:rPr>
                <w:lang w:val="en-US"/>
              </w:rPr>
            </w:rPrChange>
          </w:rPr>
          <w:instrText xml:space="preserve"> REF _Ref81941050 \h </w:instrText>
        </w:r>
      </w:ins>
      <w:r w:rsidR="00030323">
        <w:fldChar w:fldCharType="separate"/>
      </w:r>
      <w:ins w:id="6091" w:author="JORGE CONTRERAS ORTIZ" w:date="2021-09-08T21:58:00Z">
        <w:r w:rsidR="007865AB" w:rsidRPr="00791D37">
          <w:t xml:space="preserve">Ilustración </w:t>
        </w:r>
        <w:r w:rsidR="007865AB">
          <w:rPr>
            <w:noProof/>
          </w:rPr>
          <w:t>48</w:t>
        </w:r>
      </w:ins>
      <w:ins w:id="6092" w:author="JORGE CONTRERAS ORTIZ" w:date="2021-09-07T21:03:00Z">
        <w:r w:rsidR="00030323">
          <w:fldChar w:fldCharType="end"/>
        </w:r>
      </w:ins>
      <w:ins w:id="6093" w:author="JORGE CONTRERAS ORTIZ" w:date="2021-09-07T21:05:00Z">
        <w:r w:rsidR="00030323">
          <w:t xml:space="preserve"> y cuyas características se ha</w:t>
        </w:r>
      </w:ins>
      <w:ins w:id="6094" w:author="JORGE CONTRERAS ORTIZ" w:date="2021-09-07T21:09:00Z">
        <w:r w:rsidR="00030323">
          <w:t xml:space="preserve">n desarrollado anteriormente en </w:t>
        </w:r>
        <w:r w:rsidR="00030323">
          <w:fldChar w:fldCharType="begin"/>
        </w:r>
        <w:r w:rsidR="00030323">
          <w:instrText xml:space="preserve"> REF _Ref81927823 \w \h </w:instrText>
        </w:r>
      </w:ins>
      <w:r w:rsidR="00030323">
        <w:fldChar w:fldCharType="separate"/>
      </w:r>
      <w:ins w:id="6095" w:author="JORGE CONTRERAS ORTIZ" w:date="2021-09-08T21:58:00Z">
        <w:r w:rsidR="007865AB">
          <w:t>3.1.1.3</w:t>
        </w:r>
      </w:ins>
      <w:ins w:id="6096" w:author="JORGE CONTRERAS ORTIZ" w:date="2021-09-07T21:09:00Z">
        <w:r w:rsidR="00030323">
          <w:fldChar w:fldCharType="end"/>
        </w:r>
        <w:r w:rsidR="00030323">
          <w:t xml:space="preserve"> </w:t>
        </w:r>
      </w:ins>
      <w:ins w:id="6097" w:author="JORGE CONTRERAS ORTIZ" w:date="2021-09-07T21:10:00Z">
        <w:r w:rsidR="00030323">
          <w:fldChar w:fldCharType="begin"/>
        </w:r>
        <w:r w:rsidR="00030323">
          <w:instrText xml:space="preserve"> REF _Ref81927823 \h </w:instrText>
        </w:r>
      </w:ins>
      <w:r w:rsidR="00030323">
        <w:fldChar w:fldCharType="separate"/>
      </w:r>
      <w:ins w:id="6098" w:author="JORGE CONTRERAS ORTIZ" w:date="2021-09-08T21:58:00Z">
        <w:r w:rsidR="007865AB" w:rsidRPr="00791D37">
          <w:t>CARACTERÍSTICAS DEL BORDER ROUTER KTBRN1</w:t>
        </w:r>
      </w:ins>
      <w:ins w:id="6099" w:author="JORGE CONTRERAS ORTIZ" w:date="2021-09-07T21:10:00Z">
        <w:r w:rsidR="00030323">
          <w:fldChar w:fldCharType="end"/>
        </w:r>
        <w:r w:rsidR="00030323">
          <w:t>.</w:t>
        </w:r>
      </w:ins>
    </w:p>
    <w:p w14:paraId="7B07C322" w14:textId="77777777" w:rsidR="00A13F24" w:rsidRPr="00030323" w:rsidRDefault="00A13F24">
      <w:pPr>
        <w:pStyle w:val="Prrafodelista"/>
        <w:rPr>
          <w:ins w:id="6100" w:author="JORGE CONTRERAS ORTIZ" w:date="2021-09-04T14:30:00Z"/>
          <w:rPrChange w:id="6101" w:author="JORGE CONTRERAS ORTIZ" w:date="2021-09-07T21:03:00Z">
            <w:rPr>
              <w:ins w:id="6102" w:author="JORGE CONTRERAS ORTIZ" w:date="2021-09-04T14:30:00Z"/>
              <w:lang w:val="en-US"/>
            </w:rPr>
          </w:rPrChange>
        </w:rPr>
        <w:pPrChange w:id="6103" w:author="JORGE CONTRERAS ORTIZ" w:date="2021-09-05T22:41:00Z">
          <w:pPr>
            <w:pStyle w:val="Prrafodelista"/>
            <w:numPr>
              <w:numId w:val="26"/>
            </w:numPr>
            <w:ind w:hanging="360"/>
          </w:pPr>
        </w:pPrChange>
      </w:pPr>
    </w:p>
    <w:p w14:paraId="6282BEAE" w14:textId="77777777" w:rsidR="00522D2C" w:rsidRPr="00030323" w:rsidRDefault="00522D2C" w:rsidP="00522D2C">
      <w:pPr>
        <w:pStyle w:val="Prrafodelista"/>
        <w:rPr>
          <w:ins w:id="6104" w:author="JORGE CONTRERAS ORTIZ" w:date="2021-09-04T14:30:00Z"/>
          <w:rPrChange w:id="6105" w:author="JORGE CONTRERAS ORTIZ" w:date="2021-09-07T21:03:00Z">
            <w:rPr>
              <w:ins w:id="6106" w:author="JORGE CONTRERAS ORTIZ" w:date="2021-09-04T14:30:00Z"/>
              <w:lang w:val="en-US"/>
            </w:rPr>
          </w:rPrChange>
        </w:rPr>
      </w:pPr>
    </w:p>
    <w:p w14:paraId="4CD9F97E" w14:textId="77777777" w:rsidR="00522D2C" w:rsidRPr="00791D37" w:rsidRDefault="00522D2C" w:rsidP="00522D2C">
      <w:pPr>
        <w:jc w:val="center"/>
        <w:rPr>
          <w:ins w:id="6107" w:author="JORGE CONTRERAS ORTIZ" w:date="2021-09-04T14:30:00Z"/>
        </w:rPr>
      </w:pPr>
      <w:ins w:id="6108" w:author="JORGE CONTRERAS ORTIZ" w:date="2021-09-04T14:30:00Z">
        <w:r w:rsidRPr="00791D37">
          <w:rPr>
            <w:noProof/>
          </w:rPr>
          <w:drawing>
            <wp:inline distT="0" distB="0" distL="0" distR="0" wp14:anchorId="0A1A545B" wp14:editId="2F22D6B7">
              <wp:extent cx="2466753" cy="2228512"/>
              <wp:effectExtent l="0" t="0" r="0" b="635"/>
              <wp:docPr id="52" name="Imagen 5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ins>
    </w:p>
    <w:p w14:paraId="61454045" w14:textId="2B6C2476" w:rsidR="00522D2C" w:rsidRDefault="00522D2C" w:rsidP="00522D2C">
      <w:pPr>
        <w:pStyle w:val="Descripcin"/>
        <w:jc w:val="center"/>
        <w:rPr>
          <w:ins w:id="6109" w:author="JORGE CONTRERAS ORTIZ" w:date="2021-09-05T22:41:00Z"/>
        </w:rPr>
      </w:pPr>
      <w:bookmarkStart w:id="6110" w:name="_Ref81941050"/>
      <w:bookmarkStart w:id="6111" w:name="_Toc82030991"/>
      <w:ins w:id="6112" w:author="JORGE CONTRERAS ORTIZ" w:date="2021-09-04T14:30:00Z">
        <w:r w:rsidRPr="00791D37">
          <w:t xml:space="preserve">Ilustración </w:t>
        </w:r>
        <w:r>
          <w:fldChar w:fldCharType="begin"/>
        </w:r>
        <w:r>
          <w:instrText xml:space="preserve"> SEQ Ilustración \* ARABIC </w:instrText>
        </w:r>
        <w:r>
          <w:fldChar w:fldCharType="separate"/>
        </w:r>
      </w:ins>
      <w:ins w:id="6113" w:author="JORGE CONTRERAS ORTIZ" w:date="2021-09-08T21:58:00Z">
        <w:r w:rsidR="007865AB">
          <w:rPr>
            <w:noProof/>
          </w:rPr>
          <w:t>48</w:t>
        </w:r>
      </w:ins>
      <w:ins w:id="6114" w:author="JORGE CONTRERAS ORTIZ" w:date="2021-09-04T14:30:00Z">
        <w:r>
          <w:rPr>
            <w:noProof/>
          </w:rPr>
          <w:fldChar w:fldCharType="end"/>
        </w:r>
        <w:bookmarkEnd w:id="6110"/>
        <w:r w:rsidRPr="00791D37">
          <w:t xml:space="preserve"> Border Router</w:t>
        </w:r>
      </w:ins>
      <w:bookmarkEnd w:id="6111"/>
    </w:p>
    <w:p w14:paraId="575E949C" w14:textId="77777777" w:rsidR="00A13F24" w:rsidRPr="00030323" w:rsidRDefault="00A13F24">
      <w:pPr>
        <w:rPr>
          <w:ins w:id="6115" w:author="JORGE CONTRERAS ORTIZ" w:date="2021-09-04T14:30:00Z"/>
        </w:rPr>
        <w:pPrChange w:id="6116" w:author="JORGE CONTRERAS ORTIZ" w:date="2021-09-05T22:41:00Z">
          <w:pPr>
            <w:pStyle w:val="Descripcin"/>
            <w:jc w:val="center"/>
          </w:pPr>
        </w:pPrChange>
      </w:pPr>
    </w:p>
    <w:p w14:paraId="38BF8DAE" w14:textId="6AFE9BEF" w:rsidR="00522D2C" w:rsidRDefault="00522D2C" w:rsidP="00522D2C">
      <w:pPr>
        <w:jc w:val="left"/>
        <w:rPr>
          <w:ins w:id="6117" w:author="JORGE CONTRERAS ORTIZ" w:date="2021-09-04T14:30:00Z"/>
        </w:rPr>
      </w:pPr>
    </w:p>
    <w:p w14:paraId="27AB144B" w14:textId="729588C3" w:rsidR="00522D2C" w:rsidRDefault="004E60C8" w:rsidP="00522D2C">
      <w:pPr>
        <w:pStyle w:val="Prrafodelista"/>
        <w:numPr>
          <w:ilvl w:val="0"/>
          <w:numId w:val="26"/>
        </w:numPr>
        <w:rPr>
          <w:ins w:id="6118" w:author="JORGE CONTRERAS ORTIZ" w:date="2021-09-05T22:41:00Z"/>
        </w:rPr>
      </w:pPr>
      <w:ins w:id="6119" w:author="JORGE CONTRERAS ORTIZ" w:date="2021-09-05T20:12:00Z">
        <w:r>
          <w:rPr>
            <w:b/>
            <w:bCs/>
          </w:rPr>
          <w:t>Cookie</w:t>
        </w:r>
      </w:ins>
      <w:ins w:id="6120" w:author="JORGE CONTRERAS ORTIZ" w:date="2021-09-04T14:30:00Z">
        <w:r w:rsidR="00522D2C" w:rsidRPr="00791D37">
          <w:rPr>
            <w:b/>
            <w:bCs/>
          </w:rPr>
          <w:t>:</w:t>
        </w:r>
        <w:r w:rsidR="00522D2C" w:rsidRPr="00791D37">
          <w:t xml:space="preserve"> </w:t>
        </w:r>
      </w:ins>
      <w:ins w:id="6121" w:author="JORGE CONTRERAS ORTIZ" w:date="2021-09-07T21:04:00Z">
        <w:r w:rsidR="00030323">
          <w:t>Plataforma</w:t>
        </w:r>
      </w:ins>
      <w:ins w:id="6122" w:author="JORGE CONTRERAS ORTIZ" w:date="2021-09-04T14:30:00Z">
        <w:r w:rsidR="00522D2C" w:rsidRPr="00791D37">
          <w:t xml:space="preserve"> sobre </w:t>
        </w:r>
      </w:ins>
      <w:ins w:id="6123" w:author="JORGE CONTRERAS ORTIZ" w:date="2021-09-07T21:04:00Z">
        <w:r w:rsidR="00030323">
          <w:t>la</w:t>
        </w:r>
      </w:ins>
      <w:ins w:id="6124" w:author="JORGE CONTRERAS ORTIZ" w:date="2021-09-04T14:30:00Z">
        <w:r w:rsidR="00522D2C" w:rsidRPr="00791D37">
          <w:t xml:space="preserve"> que se implementa el diseño final de la PCB realizada</w:t>
        </w:r>
      </w:ins>
      <w:ins w:id="6125" w:author="JORGE CONTRERAS ORTIZ" w:date="2021-09-07T21:04:00Z">
        <w:r w:rsidR="00030323">
          <w:t xml:space="preserve">, compuesto por los dos módulos mostrados en </w:t>
        </w:r>
        <w:r w:rsidR="00030323">
          <w:fldChar w:fldCharType="begin"/>
        </w:r>
        <w:r w:rsidR="00030323">
          <w:instrText xml:space="preserve"> REF _Ref81941112 \h </w:instrText>
        </w:r>
      </w:ins>
      <w:r w:rsidR="00030323">
        <w:fldChar w:fldCharType="separate"/>
      </w:r>
      <w:ins w:id="6126" w:author="JORGE CONTRERAS ORTIZ" w:date="2021-09-08T21:58:00Z">
        <w:r w:rsidR="007865AB" w:rsidRPr="00791D37">
          <w:t xml:space="preserve">Ilustración </w:t>
        </w:r>
        <w:r w:rsidR="007865AB">
          <w:rPr>
            <w:noProof/>
          </w:rPr>
          <w:t>49</w:t>
        </w:r>
      </w:ins>
      <w:ins w:id="6127" w:author="JORGE CONTRERAS ORTIZ" w:date="2021-09-07T21:04:00Z">
        <w:r w:rsidR="00030323">
          <w:fldChar w:fldCharType="end"/>
        </w:r>
      </w:ins>
      <w:ins w:id="6128" w:author="JORGE CONTRERAS ORTIZ" w:date="2021-09-07T21:05:00Z">
        <w:r w:rsidR="00030323">
          <w:t>, en rojo el módulo de alimentación y en verde el módulo de procesamiento</w:t>
        </w:r>
      </w:ins>
      <w:ins w:id="6129" w:author="JORGE CONTRERAS ORTIZ" w:date="2021-09-04T14:30:00Z">
        <w:r w:rsidR="00522D2C" w:rsidRPr="00791D37">
          <w:t>.</w:t>
        </w:r>
      </w:ins>
    </w:p>
    <w:p w14:paraId="5FFFD151" w14:textId="77777777" w:rsidR="00A13F24" w:rsidRPr="00791D37" w:rsidRDefault="00A13F24">
      <w:pPr>
        <w:pStyle w:val="Prrafodelista"/>
        <w:rPr>
          <w:ins w:id="6130" w:author="JORGE CONTRERAS ORTIZ" w:date="2021-09-04T14:30:00Z"/>
        </w:rPr>
        <w:pPrChange w:id="6131" w:author="JORGE CONTRERAS ORTIZ" w:date="2021-09-05T22:41:00Z">
          <w:pPr>
            <w:pStyle w:val="Prrafodelista"/>
            <w:numPr>
              <w:numId w:val="26"/>
            </w:numPr>
            <w:ind w:hanging="360"/>
          </w:pPr>
        </w:pPrChange>
      </w:pPr>
    </w:p>
    <w:p w14:paraId="6936510B" w14:textId="77777777" w:rsidR="00522D2C" w:rsidRPr="00791D37" w:rsidRDefault="00522D2C" w:rsidP="00522D2C">
      <w:pPr>
        <w:jc w:val="center"/>
        <w:rPr>
          <w:ins w:id="6132" w:author="JORGE CONTRERAS ORTIZ" w:date="2021-09-04T14:30:00Z"/>
        </w:rPr>
      </w:pPr>
      <w:ins w:id="6133" w:author="JORGE CONTRERAS ORTIZ" w:date="2021-09-04T14:30:00Z">
        <w:r w:rsidRPr="00791D37">
          <w:rPr>
            <w:noProof/>
          </w:rPr>
          <w:drawing>
            <wp:inline distT="0" distB="0" distL="0" distR="0" wp14:anchorId="6693F209" wp14:editId="54B92F04">
              <wp:extent cx="2594344" cy="3462686"/>
              <wp:effectExtent l="0" t="0" r="0" b="4445"/>
              <wp:docPr id="53" name="Imagen 5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ins>
    </w:p>
    <w:p w14:paraId="1A943536" w14:textId="255A7587" w:rsidR="00522D2C" w:rsidRDefault="00522D2C" w:rsidP="00522D2C">
      <w:pPr>
        <w:pStyle w:val="Descripcin"/>
        <w:jc w:val="center"/>
        <w:rPr>
          <w:ins w:id="6134" w:author="JORGE CONTRERAS ORTIZ" w:date="2021-09-04T14:32:00Z"/>
        </w:rPr>
      </w:pPr>
      <w:bookmarkStart w:id="6135" w:name="_Ref81941112"/>
      <w:bookmarkStart w:id="6136" w:name="_Toc82030992"/>
      <w:ins w:id="6137" w:author="JORGE CONTRERAS ORTIZ" w:date="2021-09-04T14:30:00Z">
        <w:r w:rsidRPr="00791D37">
          <w:t xml:space="preserve">Ilustración </w:t>
        </w:r>
        <w:r>
          <w:fldChar w:fldCharType="begin"/>
        </w:r>
        <w:r>
          <w:instrText xml:space="preserve"> SEQ Ilustración \* ARABIC </w:instrText>
        </w:r>
        <w:r>
          <w:fldChar w:fldCharType="separate"/>
        </w:r>
      </w:ins>
      <w:ins w:id="6138" w:author="JORGE CONTRERAS ORTIZ" w:date="2021-09-08T21:58:00Z">
        <w:r w:rsidR="007865AB">
          <w:rPr>
            <w:noProof/>
          </w:rPr>
          <w:t>49</w:t>
        </w:r>
      </w:ins>
      <w:ins w:id="6139" w:author="JORGE CONTRERAS ORTIZ" w:date="2021-09-04T14:30:00Z">
        <w:r>
          <w:rPr>
            <w:noProof/>
          </w:rPr>
          <w:fldChar w:fldCharType="end"/>
        </w:r>
        <w:bookmarkEnd w:id="6135"/>
        <w:r w:rsidRPr="00791D37">
          <w:t xml:space="preserve"> Módulos de Procesamiento y de Alimentación de la </w:t>
        </w:r>
      </w:ins>
      <w:ins w:id="6140" w:author="JORGE CONTRERAS ORTIZ" w:date="2021-09-05T20:12:00Z">
        <w:r w:rsidR="004E60C8">
          <w:t>Cookie</w:t>
        </w:r>
      </w:ins>
      <w:bookmarkEnd w:id="6136"/>
    </w:p>
    <w:p w14:paraId="0C61CD1C" w14:textId="44B103EE" w:rsidR="00522D2C" w:rsidDel="000B6602" w:rsidRDefault="00522D2C" w:rsidP="00791D37">
      <w:pPr>
        <w:rPr>
          <w:del w:id="6141" w:author="JORGE CONTRERAS ORTIZ" w:date="2021-09-04T14:32:00Z"/>
        </w:rPr>
      </w:pPr>
      <w:bookmarkStart w:id="6142" w:name="_Toc81993150"/>
      <w:bookmarkStart w:id="6143" w:name="_Toc81994674"/>
      <w:bookmarkStart w:id="6144" w:name="_Toc81994880"/>
      <w:bookmarkStart w:id="6145" w:name="_Toc81995175"/>
      <w:bookmarkStart w:id="6146" w:name="_Toc82011784"/>
      <w:bookmarkStart w:id="6147" w:name="_Toc82011991"/>
      <w:bookmarkStart w:id="6148" w:name="_Toc82012206"/>
      <w:bookmarkStart w:id="6149" w:name="_Toc82012425"/>
      <w:bookmarkStart w:id="6150" w:name="_Toc82024730"/>
      <w:bookmarkStart w:id="6151" w:name="_Toc82025033"/>
      <w:bookmarkStart w:id="6152" w:name="_Toc82025465"/>
      <w:bookmarkStart w:id="6153" w:name="_Toc82025675"/>
      <w:bookmarkStart w:id="6154" w:name="_Toc82025978"/>
      <w:bookmarkStart w:id="6155" w:name="_Toc82030878"/>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p>
    <w:p w14:paraId="109D7A87" w14:textId="62780B06" w:rsidR="0074559B" w:rsidRPr="00791D37" w:rsidDel="00A13F24" w:rsidRDefault="0074559B" w:rsidP="00791D37">
      <w:pPr>
        <w:rPr>
          <w:del w:id="6156" w:author="JORGE CONTRERAS ORTIZ" w:date="2021-09-05T22:41:00Z"/>
        </w:rPr>
      </w:pPr>
      <w:bookmarkStart w:id="6157" w:name="_Toc81776545"/>
      <w:bookmarkStart w:id="6158" w:name="_Toc81776741"/>
      <w:bookmarkStart w:id="6159" w:name="_Toc81777104"/>
      <w:bookmarkStart w:id="6160" w:name="_Toc81777389"/>
      <w:bookmarkStart w:id="6161" w:name="_Toc81777675"/>
      <w:bookmarkStart w:id="6162" w:name="_Toc81777975"/>
      <w:bookmarkStart w:id="6163" w:name="_Toc81778266"/>
      <w:bookmarkStart w:id="6164" w:name="_Toc81938572"/>
      <w:bookmarkStart w:id="6165" w:name="_Toc81941485"/>
      <w:bookmarkStart w:id="6166" w:name="_Toc81993151"/>
      <w:bookmarkStart w:id="6167" w:name="_Toc81994675"/>
      <w:bookmarkStart w:id="6168" w:name="_Toc81994881"/>
      <w:bookmarkStart w:id="6169" w:name="_Toc81995176"/>
      <w:bookmarkStart w:id="6170" w:name="_Toc82011785"/>
      <w:bookmarkStart w:id="6171" w:name="_Toc82011992"/>
      <w:bookmarkStart w:id="6172" w:name="_Toc82012207"/>
      <w:bookmarkStart w:id="6173" w:name="_Toc82012426"/>
      <w:bookmarkStart w:id="6174" w:name="_Toc82024731"/>
      <w:bookmarkStart w:id="6175" w:name="_Toc82025034"/>
      <w:bookmarkStart w:id="6176" w:name="_Toc82025466"/>
      <w:bookmarkStart w:id="6177" w:name="_Toc82025676"/>
      <w:bookmarkStart w:id="6178" w:name="_Toc82025979"/>
      <w:bookmarkStart w:id="6179" w:name="_Toc82030879"/>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p>
    <w:p w14:paraId="5A6D2D07" w14:textId="77777777" w:rsidR="00E36B99" w:rsidRPr="00E36B99" w:rsidRDefault="00E36B99" w:rsidP="00E36B99">
      <w:pPr>
        <w:pStyle w:val="Ttulo3"/>
        <w:rPr>
          <w:ins w:id="6180" w:author="JORGE CONTRERAS ORTIZ" w:date="2021-09-04T16:00:00Z"/>
          <w:color w:val="2F5496" w:themeColor="accent1" w:themeShade="BF"/>
          <w:sz w:val="26"/>
          <w:szCs w:val="26"/>
          <w:rPrChange w:id="6181" w:author="JORGE CONTRERAS ORTIZ" w:date="2021-09-04T16:00:00Z">
            <w:rPr>
              <w:ins w:id="6182" w:author="JORGE CONTRERAS ORTIZ" w:date="2021-09-04T16:00:00Z"/>
            </w:rPr>
          </w:rPrChange>
        </w:rPr>
      </w:pPr>
      <w:bookmarkStart w:id="6183" w:name="_Toc82012208"/>
      <w:bookmarkStart w:id="6184" w:name="_Toc81499448"/>
      <w:bookmarkStart w:id="6185" w:name="_Toc82025035"/>
      <w:bookmarkStart w:id="6186" w:name="_Toc82030880"/>
      <w:ins w:id="6187" w:author="JORGE CONTRERAS ORTIZ" w:date="2021-09-04T16:00:00Z">
        <w:r>
          <w:t>ELEMENTOS SOFTWARE UTILIZADOS</w:t>
        </w:r>
        <w:bookmarkEnd w:id="6183"/>
        <w:bookmarkEnd w:id="6185"/>
        <w:bookmarkEnd w:id="6186"/>
      </w:ins>
    </w:p>
    <w:p w14:paraId="30A085C9" w14:textId="77777777" w:rsidR="00E36B99" w:rsidRDefault="00E36B99" w:rsidP="00E36B99">
      <w:pPr>
        <w:rPr>
          <w:ins w:id="6188" w:author="JORGE CONTRERAS ORTIZ" w:date="2021-09-04T16:00:00Z"/>
        </w:rPr>
      </w:pPr>
    </w:p>
    <w:p w14:paraId="69DF3602" w14:textId="324BC3AA" w:rsidR="00E36B99" w:rsidRDefault="00E36B99" w:rsidP="00E36B99">
      <w:pPr>
        <w:rPr>
          <w:ins w:id="6189" w:author="JORGE CONTRERAS ORTIZ" w:date="2021-09-05T22:41:00Z"/>
        </w:rPr>
      </w:pPr>
      <w:ins w:id="6190" w:author="JORGE CONTRERAS ORTIZ" w:date="2021-09-04T16:05:00Z">
        <w:r>
          <w:t xml:space="preserve">Aparte de diferentes dispositivos hardware comerciales, se han usado diferentes entornos o plataformas software para el </w:t>
        </w:r>
      </w:ins>
      <w:ins w:id="6191" w:author="JORGE CONTRERAS ORTIZ" w:date="2021-09-04T16:06:00Z">
        <w:r>
          <w:t>correcto</w:t>
        </w:r>
        <w:r w:rsidR="0052318C">
          <w:t xml:space="preserve"> desarrollo del proyecto. Estos elementos han sido: </w:t>
        </w:r>
      </w:ins>
    </w:p>
    <w:p w14:paraId="1F9E2C79" w14:textId="77777777" w:rsidR="00A13F24" w:rsidRDefault="00A13F24" w:rsidP="00E36B99">
      <w:pPr>
        <w:rPr>
          <w:ins w:id="6192" w:author="JORGE CONTRERAS ORTIZ" w:date="2021-09-04T16:01:00Z"/>
        </w:rPr>
      </w:pPr>
    </w:p>
    <w:p w14:paraId="3327EB9B" w14:textId="77777777" w:rsidR="00E36B99" w:rsidRDefault="00E36B99" w:rsidP="00E36B99">
      <w:pPr>
        <w:pStyle w:val="Prrafodelista"/>
        <w:numPr>
          <w:ilvl w:val="0"/>
          <w:numId w:val="14"/>
        </w:numPr>
        <w:rPr>
          <w:ins w:id="6193" w:author="JORGE CONTRERAS ORTIZ" w:date="2021-09-04T16:01:00Z"/>
        </w:rPr>
      </w:pPr>
      <w:proofErr w:type="spellStart"/>
      <w:ins w:id="6194" w:author="JORGE CONTRERAS ORTIZ" w:date="2021-09-04T16:01:00Z">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5:</w:t>
        </w:r>
        <w:r>
          <w:t xml:space="preserve"> Programación y </w:t>
        </w:r>
        <w:proofErr w:type="spellStart"/>
        <w:r>
          <w:t>debug</w:t>
        </w:r>
        <w:proofErr w:type="spellEnd"/>
        <w:r>
          <w:t xml:space="preserve"> del microcontrolador ARM de STM.</w:t>
        </w:r>
      </w:ins>
    </w:p>
    <w:p w14:paraId="1D865CF9" w14:textId="2B787622" w:rsidR="00E36B99" w:rsidRDefault="00E36B99" w:rsidP="00E36B99">
      <w:pPr>
        <w:pStyle w:val="Prrafodelista"/>
        <w:numPr>
          <w:ilvl w:val="0"/>
          <w:numId w:val="14"/>
        </w:numPr>
        <w:rPr>
          <w:ins w:id="6195" w:author="JORGE CONTRERAS ORTIZ" w:date="2021-09-04T16:03:00Z"/>
        </w:rPr>
      </w:pPr>
      <w:proofErr w:type="spellStart"/>
      <w:ins w:id="6196" w:author="JORGE CONTRERAS ORTIZ" w:date="2021-09-04T16:01:00Z">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3</w:t>
        </w:r>
        <w:r>
          <w:t xml:space="preserve">: Programación para el ADuC841 usado en la </w:t>
        </w:r>
      </w:ins>
      <w:ins w:id="6197" w:author="JORGE CONTRERAS ORTIZ" w:date="2021-09-05T20:12:00Z">
        <w:r w:rsidR="004E60C8">
          <w:t>Cookie</w:t>
        </w:r>
      </w:ins>
      <w:ins w:id="6198" w:author="JORGE CONTRERAS ORTIZ" w:date="2021-09-04T16:01:00Z">
        <w:r>
          <w:t>.</w:t>
        </w:r>
      </w:ins>
    </w:p>
    <w:p w14:paraId="0B90B5CB" w14:textId="77777777" w:rsidR="00E36B99" w:rsidRDefault="00E36B99" w:rsidP="00E36B99">
      <w:pPr>
        <w:pStyle w:val="Prrafodelista"/>
        <w:numPr>
          <w:ilvl w:val="0"/>
          <w:numId w:val="14"/>
        </w:numPr>
        <w:rPr>
          <w:ins w:id="6199" w:author="JORGE CONTRERAS ORTIZ" w:date="2021-09-04T16:03:00Z"/>
        </w:rPr>
      </w:pPr>
      <w:ins w:id="6200" w:author="JORGE CONTRERAS ORTIZ" w:date="2021-09-04T16:03:00Z">
        <w:r w:rsidRPr="00B43128">
          <w:rPr>
            <w:b/>
            <w:bCs/>
          </w:rPr>
          <w:t xml:space="preserve">Termite: </w:t>
        </w:r>
        <w:r>
          <w:t>Terminal serie para poder leer los datos enviados de ambos microcontroladores utilizados y poder leer por pantalla las respuestas de los módulos a los diferentes comandos.</w:t>
        </w:r>
      </w:ins>
    </w:p>
    <w:p w14:paraId="184E3695" w14:textId="0EA52515" w:rsidR="00E36B99" w:rsidRDefault="00E36B99">
      <w:pPr>
        <w:pStyle w:val="Prrafodelista"/>
        <w:numPr>
          <w:ilvl w:val="0"/>
          <w:numId w:val="14"/>
        </w:numPr>
        <w:rPr>
          <w:ins w:id="6201" w:author="JORGE CONTRERAS ORTIZ" w:date="2021-09-04T16:01:00Z"/>
        </w:rPr>
      </w:pPr>
      <w:ins w:id="6202" w:author="JORGE CONTRERAS ORTIZ" w:date="2021-09-04T16:03:00Z">
        <w:r w:rsidRPr="00B43128">
          <w:rPr>
            <w:b/>
            <w:bCs/>
          </w:rPr>
          <w:t xml:space="preserve">WSD (Windows Serial </w:t>
        </w:r>
        <w:proofErr w:type="spellStart"/>
        <w:r w:rsidRPr="00B43128">
          <w:rPr>
            <w:b/>
            <w:bCs/>
          </w:rPr>
          <w:t>Downloader</w:t>
        </w:r>
        <w:proofErr w:type="spellEnd"/>
        <w:r w:rsidRPr="00B43128">
          <w:rPr>
            <w:b/>
            <w:bCs/>
          </w:rPr>
          <w:t xml:space="preserve">): </w:t>
        </w:r>
        <w:r w:rsidRPr="00970A41">
          <w:t>Carga del fichero binar</w:t>
        </w:r>
        <w:r>
          <w:t>io (*.</w:t>
        </w:r>
        <w:proofErr w:type="spellStart"/>
        <w:r>
          <w:t>hex</w:t>
        </w:r>
        <w:proofErr w:type="spellEnd"/>
        <w:r>
          <w:t>) al microcontrolador ADuC841.</w:t>
        </w:r>
      </w:ins>
    </w:p>
    <w:p w14:paraId="46A970C2" w14:textId="683CCAED" w:rsidR="00E36B99" w:rsidRDefault="00E36B99" w:rsidP="00E36B99">
      <w:pPr>
        <w:pStyle w:val="Prrafodelista"/>
        <w:numPr>
          <w:ilvl w:val="0"/>
          <w:numId w:val="14"/>
        </w:numPr>
        <w:rPr>
          <w:ins w:id="6203" w:author="JORGE CONTRERAS ORTIZ" w:date="2021-09-04T16:01:00Z"/>
        </w:rPr>
      </w:pPr>
      <w:proofErr w:type="spellStart"/>
      <w:ins w:id="6204" w:author="JORGE CONTRERAS ORTIZ" w:date="2021-09-04T16:01:00Z">
        <w:r w:rsidRPr="00B43128">
          <w:rPr>
            <w:b/>
            <w:bCs/>
          </w:rPr>
          <w:t>KiTools</w:t>
        </w:r>
        <w:proofErr w:type="spellEnd"/>
        <w:r w:rsidRPr="00B43128">
          <w:rPr>
            <w:b/>
            <w:bCs/>
          </w:rPr>
          <w:t xml:space="preserve">: </w:t>
        </w:r>
        <w:r>
          <w:t xml:space="preserve">Herramienta proporcionada por Kirale Technologies para la comunicación con los módulos KTDG102 y KTM102. Siempre se ejecutará al principio de cada sesión en cada módulo los comandos </w:t>
        </w:r>
        <w:proofErr w:type="spellStart"/>
        <w:r w:rsidRPr="00B43128">
          <w:rPr>
            <w:i/>
            <w:iCs/>
          </w:rPr>
          <w:t>debug</w:t>
        </w:r>
        <w:proofErr w:type="spellEnd"/>
        <w:r w:rsidRPr="00B43128">
          <w:rPr>
            <w:i/>
            <w:iCs/>
          </w:rPr>
          <w:t xml:space="preserve"> module </w:t>
        </w:r>
        <w:proofErr w:type="spellStart"/>
        <w:r w:rsidRPr="00B43128">
          <w:rPr>
            <w:i/>
            <w:iCs/>
          </w:rPr>
          <w:t>all</w:t>
        </w:r>
        <w:proofErr w:type="spellEnd"/>
        <w:r w:rsidRPr="00B43128">
          <w:rPr>
            <w:i/>
            <w:iCs/>
          </w:rPr>
          <w:t xml:space="preserve"> </w:t>
        </w:r>
        <w:r>
          <w:t xml:space="preserve">y </w:t>
        </w:r>
        <w:proofErr w:type="spellStart"/>
        <w:r w:rsidRPr="00B43128">
          <w:rPr>
            <w:i/>
            <w:iCs/>
          </w:rPr>
          <w:t>debug</w:t>
        </w:r>
        <w:proofErr w:type="spellEnd"/>
        <w:r w:rsidRPr="00B43128">
          <w:rPr>
            <w:i/>
            <w:iCs/>
          </w:rPr>
          <w:t xml:space="preserve"> </w:t>
        </w:r>
        <w:proofErr w:type="spellStart"/>
        <w:r w:rsidRPr="00B43128">
          <w:rPr>
            <w:i/>
            <w:iCs/>
          </w:rPr>
          <w:t>level</w:t>
        </w:r>
        <w:proofErr w:type="spellEnd"/>
        <w:r w:rsidRPr="00B43128">
          <w:rPr>
            <w:i/>
            <w:iCs/>
          </w:rPr>
          <w:t xml:space="preserve"> </w:t>
        </w:r>
        <w:proofErr w:type="spellStart"/>
        <w:r w:rsidRPr="00B43128">
          <w:rPr>
            <w:i/>
            <w:iCs/>
          </w:rPr>
          <w:t>all</w:t>
        </w:r>
        <w:proofErr w:type="spellEnd"/>
        <w:r>
          <w:t>, para poder ver a todos los niveles lo que va sucediendo en el módulo</w:t>
        </w:r>
      </w:ins>
      <w:ins w:id="6205" w:author="JORGE CONTRERAS ORTIZ" w:date="2021-09-04T16:02:00Z">
        <w:r>
          <w:t xml:space="preserve">, permitiendo </w:t>
        </w:r>
        <w:proofErr w:type="spellStart"/>
        <w:r>
          <w:t>debuggear</w:t>
        </w:r>
        <w:proofErr w:type="spellEnd"/>
        <w:r>
          <w:t xml:space="preserve"> el envío y recibo de datos y/o comandos.</w:t>
        </w:r>
      </w:ins>
    </w:p>
    <w:p w14:paraId="18BDA83E" w14:textId="42A1198A" w:rsidR="00E36B99" w:rsidRDefault="00E36B99" w:rsidP="00E36B99">
      <w:pPr>
        <w:pStyle w:val="Prrafodelista"/>
        <w:numPr>
          <w:ilvl w:val="0"/>
          <w:numId w:val="14"/>
        </w:numPr>
        <w:rPr>
          <w:ins w:id="6206" w:author="JORGE CONTRERAS ORTIZ" w:date="2021-09-04T16:03:00Z"/>
        </w:rPr>
      </w:pPr>
      <w:proofErr w:type="spellStart"/>
      <w:ins w:id="6207" w:author="JORGE CONTRERAS ORTIZ" w:date="2021-09-04T16:02:00Z">
        <w:r>
          <w:rPr>
            <w:b/>
            <w:bCs/>
          </w:rPr>
          <w:t>Altium</w:t>
        </w:r>
        <w:proofErr w:type="spellEnd"/>
        <w:r>
          <w:rPr>
            <w:b/>
            <w:bCs/>
          </w:rPr>
          <w:t xml:space="preserve"> </w:t>
        </w:r>
        <w:proofErr w:type="spellStart"/>
        <w:r>
          <w:rPr>
            <w:b/>
            <w:bCs/>
          </w:rPr>
          <w:t>Designer</w:t>
        </w:r>
        <w:proofErr w:type="spellEnd"/>
        <w:r>
          <w:rPr>
            <w:b/>
            <w:bCs/>
          </w:rPr>
          <w:t>:</w:t>
        </w:r>
        <w:r>
          <w:t xml:space="preserve"> </w:t>
        </w:r>
      </w:ins>
      <w:ins w:id="6208" w:author="JORGE CONTRERAS ORTIZ" w:date="2021-09-04T16:03:00Z">
        <w:r>
          <w:t>Programa utilizado pa</w:t>
        </w:r>
      </w:ins>
      <w:ins w:id="6209" w:author="JORGE CONTRERAS ORTIZ" w:date="2021-09-04T16:04:00Z">
        <w:r>
          <w:t>ra el d</w:t>
        </w:r>
      </w:ins>
      <w:ins w:id="6210" w:author="JORGE CONTRERAS ORTIZ" w:date="2021-09-04T16:03:00Z">
        <w:r>
          <w:t>iseño de esquemáticos y Layout de la PCB.</w:t>
        </w:r>
      </w:ins>
    </w:p>
    <w:p w14:paraId="762A45E2" w14:textId="01E7250E" w:rsidR="00E36B99" w:rsidRDefault="00E36B99" w:rsidP="00E36B99">
      <w:pPr>
        <w:pStyle w:val="Prrafodelista"/>
        <w:numPr>
          <w:ilvl w:val="0"/>
          <w:numId w:val="14"/>
        </w:numPr>
        <w:rPr>
          <w:ins w:id="6211" w:author="JORGE CONTRERAS ORTIZ" w:date="2021-09-04T16:01:00Z"/>
        </w:rPr>
      </w:pPr>
      <w:proofErr w:type="spellStart"/>
      <w:ins w:id="6212" w:author="JORGE CONTRERAS ORTIZ" w:date="2021-09-04T16:03:00Z">
        <w:r>
          <w:rPr>
            <w:b/>
            <w:bCs/>
          </w:rPr>
          <w:t>Github</w:t>
        </w:r>
        <w:proofErr w:type="spellEnd"/>
        <w:r>
          <w:rPr>
            <w:b/>
            <w:bCs/>
          </w:rPr>
          <w:t>:</w:t>
        </w:r>
      </w:ins>
      <w:ins w:id="6213" w:author="JORGE CONTRERAS ORTIZ" w:date="2021-09-04T16:04:00Z">
        <w:r>
          <w:t xml:space="preserve"> Plataforma utilizada para el c</w:t>
        </w:r>
      </w:ins>
      <w:ins w:id="6214" w:author="JORGE CONTRERAS ORTIZ" w:date="2021-09-04T16:03:00Z">
        <w:r>
          <w:t>ontrol de versiones del trabajo</w:t>
        </w:r>
      </w:ins>
      <w:ins w:id="6215" w:author="JORGE CONTRERAS ORTIZ" w:date="2021-09-04T16:04:00Z">
        <w:r>
          <w:t>, tanto de la parte de desarrollo software, hardware y la documentación del pr</w:t>
        </w:r>
      </w:ins>
      <w:ins w:id="6216" w:author="JORGE CONTRERAS ORTIZ" w:date="2021-09-04T16:05:00Z">
        <w:r>
          <w:t>oyecto.</w:t>
        </w:r>
      </w:ins>
    </w:p>
    <w:p w14:paraId="6721DB71" w14:textId="07750DD6" w:rsidR="00522D2C" w:rsidRPr="00E36B99" w:rsidRDefault="00522D2C">
      <w:pPr>
        <w:rPr>
          <w:ins w:id="6217" w:author="JORGE CONTRERAS ORTIZ" w:date="2021-09-04T14:32:00Z"/>
          <w:color w:val="2F5496" w:themeColor="accent1" w:themeShade="BF"/>
          <w:sz w:val="26"/>
          <w:szCs w:val="26"/>
        </w:rPr>
        <w:pPrChange w:id="6218" w:author="JORGE CONTRERAS ORTIZ" w:date="2021-09-04T16:00:00Z">
          <w:pPr>
            <w:jc w:val="left"/>
          </w:pPr>
        </w:pPrChange>
      </w:pPr>
      <w:ins w:id="6219" w:author="JORGE CONTRERAS ORTIZ" w:date="2021-09-04T14:32:00Z">
        <w:r>
          <w:br w:type="page"/>
        </w:r>
      </w:ins>
    </w:p>
    <w:p w14:paraId="04724385" w14:textId="0D71F071" w:rsidR="0074559B" w:rsidRPr="00791D37" w:rsidRDefault="0074559B" w:rsidP="00791D37">
      <w:pPr>
        <w:pStyle w:val="Ttulo2"/>
      </w:pPr>
      <w:bookmarkStart w:id="6220" w:name="_Toc82012209"/>
      <w:bookmarkStart w:id="6221" w:name="_Toc82025036"/>
      <w:bookmarkStart w:id="6222" w:name="_Toc82030881"/>
      <w:r w:rsidRPr="00791D37">
        <w:lastRenderedPageBreak/>
        <w:t>DISEÑO DE ESQUEMÁTICO PCB</w:t>
      </w:r>
      <w:bookmarkEnd w:id="6184"/>
      <w:bookmarkEnd w:id="6220"/>
      <w:bookmarkEnd w:id="6221"/>
      <w:bookmarkEnd w:id="6222"/>
    </w:p>
    <w:p w14:paraId="2E94FAD1" w14:textId="77777777" w:rsidR="0074559B" w:rsidRPr="00791D37" w:rsidRDefault="0074559B" w:rsidP="00791D37"/>
    <w:p w14:paraId="2466F1EE" w14:textId="389146DC" w:rsidR="0074559B" w:rsidRPr="00791D37" w:rsidRDefault="00C17583" w:rsidP="00791D37">
      <w:pPr>
        <w:pStyle w:val="Ttulo3"/>
      </w:pPr>
      <w:bookmarkStart w:id="6223" w:name="_Toc81499449"/>
      <w:bookmarkStart w:id="6224" w:name="_Toc82012210"/>
      <w:bookmarkStart w:id="6225" w:name="_Toc82025037"/>
      <w:bookmarkStart w:id="6226" w:name="_Toc82030882"/>
      <w:r w:rsidRPr="00791D37">
        <w:t>JERARQUÍA DEL CIRCUITO</w:t>
      </w:r>
      <w:bookmarkEnd w:id="6223"/>
      <w:bookmarkEnd w:id="6224"/>
      <w:bookmarkEnd w:id="6225"/>
      <w:bookmarkEnd w:id="6226"/>
    </w:p>
    <w:p w14:paraId="1C5BEE50" w14:textId="77777777" w:rsidR="0074559B" w:rsidRPr="00791D37" w:rsidRDefault="0074559B" w:rsidP="00791D37"/>
    <w:p w14:paraId="0DD2250B" w14:textId="77777777" w:rsidR="0074559B" w:rsidRPr="00791D37" w:rsidRDefault="0074559B" w:rsidP="00791D37">
      <w:r w:rsidRPr="00791D37">
        <w:t>El circuito se ha compuesto de las siguientes partes:</w:t>
      </w:r>
    </w:p>
    <w:p w14:paraId="51E3D064" w14:textId="77777777" w:rsidR="0074559B" w:rsidRPr="00791D37" w:rsidRDefault="0074559B" w:rsidP="00791D37">
      <w:pPr>
        <w:pStyle w:val="Prrafodelista"/>
        <w:numPr>
          <w:ilvl w:val="0"/>
          <w:numId w:val="14"/>
        </w:numPr>
        <w:rPr>
          <w:b/>
          <w:bCs/>
        </w:rPr>
      </w:pPr>
      <w:r w:rsidRPr="00791D37">
        <w:rPr>
          <w:b/>
          <w:bCs/>
        </w:rPr>
        <w:t>Alimentación:</w:t>
      </w:r>
      <w:r w:rsidRPr="00791D37">
        <w:t xml:space="preserve"> Se gestiona la alimentación del circuito ya sea desde 5V o 3V3.</w:t>
      </w:r>
    </w:p>
    <w:p w14:paraId="2BBE6B6A" w14:textId="77777777" w:rsidR="0074559B" w:rsidRPr="00791D37" w:rsidRDefault="0074559B" w:rsidP="00791D37">
      <w:pPr>
        <w:pStyle w:val="Prrafodelista"/>
        <w:numPr>
          <w:ilvl w:val="0"/>
          <w:numId w:val="14"/>
        </w:numPr>
      </w:pPr>
      <w:r w:rsidRPr="00791D37">
        <w:rPr>
          <w:b/>
          <w:bCs/>
        </w:rPr>
        <w:t xml:space="preserve">Módulo: </w:t>
      </w:r>
      <w:r w:rsidRPr="00791D37">
        <w:t>Se implementa el módulo KTWM102 junto con el circuito necesario.</w:t>
      </w:r>
    </w:p>
    <w:p w14:paraId="432B883E" w14:textId="32394CD3" w:rsidR="0074559B" w:rsidRPr="00791D37" w:rsidRDefault="0074559B" w:rsidP="00791D37">
      <w:pPr>
        <w:pStyle w:val="Prrafodelista"/>
        <w:numPr>
          <w:ilvl w:val="0"/>
          <w:numId w:val="14"/>
        </w:numPr>
      </w:pPr>
      <w:del w:id="6227" w:author="JORGE CONTRERAS ORTIZ" w:date="2021-09-05T20:12:00Z">
        <w:r w:rsidRPr="00791D37" w:rsidDel="004E60C8">
          <w:rPr>
            <w:b/>
            <w:bCs/>
          </w:rPr>
          <w:delText>Coockie</w:delText>
        </w:r>
      </w:del>
      <w:ins w:id="6228" w:author="JORGE CONTRERAS ORTIZ" w:date="2021-09-05T20:12:00Z">
        <w:r w:rsidR="004E60C8">
          <w:rPr>
            <w:b/>
            <w:bCs/>
          </w:rPr>
          <w:t>Cookie</w:t>
        </w:r>
      </w:ins>
      <w:r w:rsidRPr="00791D37">
        <w:rPr>
          <w:b/>
          <w:bCs/>
        </w:rPr>
        <w:t xml:space="preserve"> </w:t>
      </w:r>
      <w:proofErr w:type="spellStart"/>
      <w:r w:rsidRPr="00791D37">
        <w:rPr>
          <w:b/>
          <w:bCs/>
        </w:rPr>
        <w:t>Connector</w:t>
      </w:r>
      <w:proofErr w:type="spellEnd"/>
      <w:r w:rsidRPr="00791D37">
        <w:rPr>
          <w:b/>
          <w:bCs/>
        </w:rPr>
        <w:t>:</w:t>
      </w:r>
      <w:r w:rsidRPr="00791D37">
        <w:t xml:space="preserve"> Zona donde se definen los conectores a utilizar para integrar la PCB a la </w:t>
      </w:r>
      <w:del w:id="6229" w:author="JORGE CONTRERAS ORTIZ" w:date="2021-09-05T20:12:00Z">
        <w:r w:rsidRPr="00791D37" w:rsidDel="004E60C8">
          <w:delText>Coockie</w:delText>
        </w:r>
      </w:del>
      <w:ins w:id="6230" w:author="JORGE CONTRERAS ORTIZ" w:date="2021-09-05T20:12:00Z">
        <w:r w:rsidR="004E60C8">
          <w:t>Cookie</w:t>
        </w:r>
      </w:ins>
      <w:r w:rsidRPr="00791D37">
        <w:t>.</w:t>
      </w:r>
    </w:p>
    <w:p w14:paraId="781677FB" w14:textId="77777777" w:rsidR="0074559B" w:rsidRPr="00791D37" w:rsidRDefault="0074559B" w:rsidP="00791D37">
      <w:pPr>
        <w:pStyle w:val="Prrafodelista"/>
        <w:numPr>
          <w:ilvl w:val="0"/>
          <w:numId w:val="14"/>
        </w:numPr>
      </w:pPr>
      <w:r w:rsidRPr="00791D37">
        <w:rPr>
          <w:b/>
          <w:bCs/>
        </w:rPr>
        <w:t>USB:</w:t>
      </w:r>
      <w:r w:rsidRPr="00791D37">
        <w:t xml:space="preserve"> Se introduce un conector micro USB tipo B.</w:t>
      </w:r>
    </w:p>
    <w:p w14:paraId="1105C0A3" w14:textId="61F3408C" w:rsidR="0074559B" w:rsidRDefault="0074559B" w:rsidP="00791D37">
      <w:pPr>
        <w:rPr>
          <w:ins w:id="6231" w:author="JORGE CONTRERAS ORTIZ" w:date="2021-09-05T22:41:00Z"/>
        </w:rPr>
      </w:pPr>
      <w:r w:rsidRPr="00791D37">
        <w:t xml:space="preserve">Estas cuatro partes se integran y se conectan entre sí de la </w:t>
      </w:r>
      <w:del w:id="6232" w:author="JORGE CONTRERAS ORTIZ" w:date="2021-09-04T14:06:00Z">
        <w:r w:rsidRPr="00791D37" w:rsidDel="00A7595B">
          <w:delText>siguiente maner</w:delText>
        </w:r>
      </w:del>
      <w:ins w:id="6233" w:author="JORGE CONTRERAS ORTIZ" w:date="2021-09-04T14:06:00Z">
        <w:r w:rsidR="00A7595B">
          <w:t>como se muestra a continuación en</w:t>
        </w:r>
      </w:ins>
      <w:ins w:id="6234" w:author="JORGE CONTRERAS ORTIZ" w:date="2021-09-04T14:07:00Z">
        <w:r w:rsidR="00A7595B">
          <w:t xml:space="preserve"> </w:t>
        </w:r>
      </w:ins>
      <w:ins w:id="6235" w:author="JORGE CONTRERAS ORTIZ" w:date="2021-09-04T14:31:00Z">
        <w:r w:rsidR="00522D2C">
          <w:fldChar w:fldCharType="begin"/>
        </w:r>
        <w:r w:rsidR="00522D2C">
          <w:instrText xml:space="preserve"> REF _Ref81656879 \h </w:instrText>
        </w:r>
      </w:ins>
      <w:r w:rsidR="00522D2C">
        <w:fldChar w:fldCharType="separate"/>
      </w:r>
      <w:ins w:id="6236" w:author="JORGE CONTRERAS ORTIZ" w:date="2021-09-08T21:58:00Z">
        <w:r w:rsidR="007865AB">
          <w:t xml:space="preserve">Ilustración </w:t>
        </w:r>
        <w:r w:rsidR="007865AB">
          <w:rPr>
            <w:noProof/>
          </w:rPr>
          <w:t>47</w:t>
        </w:r>
      </w:ins>
      <w:ins w:id="6237" w:author="JORGE CONTRERAS ORTIZ" w:date="2021-09-04T14:31:00Z">
        <w:r w:rsidR="00522D2C">
          <w:fldChar w:fldCharType="end"/>
        </w:r>
      </w:ins>
      <w:del w:id="6238" w:author="JORGE CONTRERAS ORTIZ" w:date="2021-09-04T14:06:00Z">
        <w:r w:rsidRPr="00791D37" w:rsidDel="00A7595B">
          <w:delText>a</w:delText>
        </w:r>
      </w:del>
      <w:r w:rsidRPr="00791D37">
        <w:t>:</w:t>
      </w:r>
    </w:p>
    <w:p w14:paraId="30EDACE9" w14:textId="77777777" w:rsidR="00A13F24" w:rsidRPr="00791D37" w:rsidRDefault="00A13F24" w:rsidP="00791D37"/>
    <w:p w14:paraId="24BBE8C9" w14:textId="798FCBDD" w:rsidR="0074559B" w:rsidRPr="00791D37" w:rsidRDefault="00A7595B" w:rsidP="00791D37">
      <w:r w:rsidRPr="00791D37">
        <w:rPr>
          <w:noProof/>
        </w:rPr>
        <mc:AlternateContent>
          <mc:Choice Requires="wps">
            <w:drawing>
              <wp:anchor distT="0" distB="0" distL="114300" distR="114300" simplePos="0" relativeHeight="251677696" behindDoc="1" locked="0" layoutInCell="1" allowOverlap="1" wp14:anchorId="78C4DE97" wp14:editId="2A9887EB">
                <wp:simplePos x="0" y="0"/>
                <wp:positionH relativeFrom="column">
                  <wp:posOffset>-273050</wp:posOffset>
                </wp:positionH>
                <wp:positionV relativeFrom="paragraph">
                  <wp:posOffset>2898140</wp:posOffset>
                </wp:positionV>
                <wp:extent cx="6299835" cy="635"/>
                <wp:effectExtent l="0" t="0" r="0" b="0"/>
                <wp:wrapTight wrapText="bothSides">
                  <wp:wrapPolygon edited="0">
                    <wp:start x="0" y="0"/>
                    <wp:lineTo x="0" y="21600"/>
                    <wp:lineTo x="21600" y="21600"/>
                    <wp:lineTo x="2160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347B3083" w14:textId="020E7443" w:rsidR="0074559B" w:rsidDel="00A7595B" w:rsidRDefault="0074559B" w:rsidP="00791D37">
                            <w:pPr>
                              <w:pStyle w:val="Descripcin"/>
                              <w:rPr>
                                <w:del w:id="6239" w:author="JORGE CONTRERAS ORTIZ" w:date="2021-09-04T14:07:00Z"/>
                              </w:rPr>
                            </w:pPr>
                          </w:p>
                          <w:p w14:paraId="7500E941" w14:textId="331CE5DF" w:rsidR="0074559B" w:rsidRPr="005E6469" w:rsidRDefault="0074559B" w:rsidP="00CA0339">
                            <w:pPr>
                              <w:pStyle w:val="Descripcin"/>
                              <w:jc w:val="center"/>
                              <w:rPr>
                                <w:noProof/>
                              </w:rPr>
                            </w:pPr>
                            <w:bookmarkStart w:id="6240" w:name="_Ref81656879"/>
                            <w:bookmarkStart w:id="6241" w:name="_Toc81499620"/>
                            <w:bookmarkStart w:id="6242" w:name="_Toc81499855"/>
                            <w:bookmarkStart w:id="6243" w:name="_Ref81656872"/>
                            <w:bookmarkStart w:id="6244" w:name="_Toc82030993"/>
                            <w:r>
                              <w:t xml:space="preserve">Ilustración </w:t>
                            </w:r>
                            <w:r w:rsidR="006675AD">
                              <w:fldChar w:fldCharType="begin"/>
                            </w:r>
                            <w:r w:rsidR="006675AD">
                              <w:instrText xml:space="preserve"> SEQ Ilustración \* ARABIC </w:instrText>
                            </w:r>
                            <w:r w:rsidR="006675AD">
                              <w:fldChar w:fldCharType="separate"/>
                            </w:r>
                            <w:ins w:id="6245" w:author="JORGE CONTRERAS ORTIZ" w:date="2021-09-08T12:25:00Z">
                              <w:r w:rsidR="00770F63">
                                <w:rPr>
                                  <w:noProof/>
                                </w:rPr>
                                <w:t>47</w:t>
                              </w:r>
                            </w:ins>
                            <w:del w:id="6246" w:author="JORGE CONTRERAS ORTIZ" w:date="2021-09-04T12:45:00Z">
                              <w:r w:rsidR="00593FA6" w:rsidDel="00FE1EC4">
                                <w:rPr>
                                  <w:noProof/>
                                </w:rPr>
                                <w:delText>42</w:delText>
                              </w:r>
                            </w:del>
                            <w:r w:rsidR="006675AD">
                              <w:rPr>
                                <w:noProof/>
                              </w:rPr>
                              <w:fldChar w:fldCharType="end"/>
                            </w:r>
                            <w:bookmarkEnd w:id="6240"/>
                            <w:r>
                              <w:t xml:space="preserve"> Jerarquía Circuito</w:t>
                            </w:r>
                            <w:bookmarkEnd w:id="6241"/>
                            <w:bookmarkEnd w:id="6242"/>
                            <w:bookmarkEnd w:id="6243"/>
                            <w:bookmarkEnd w:id="6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4DE97" id="Cuadro de texto 155" o:spid="_x0000_s1030" type="#_x0000_t202" style="position:absolute;left:0;text-align:left;margin-left:-21.5pt;margin-top:228.2pt;width:496.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" stroked="f">
                <v:textbox style="mso-fit-shape-to-text:t" inset="0,0,0,0">
                  <w:txbxContent>
                    <w:p w14:paraId="347B3083" w14:textId="020E7443" w:rsidR="0074559B" w:rsidDel="00A7595B" w:rsidRDefault="0074559B" w:rsidP="00791D37">
                      <w:pPr>
                        <w:pStyle w:val="Descripcin"/>
                        <w:rPr>
                          <w:del w:id="6247" w:author="JORGE CONTRERAS ORTIZ" w:date="2021-09-04T14:07:00Z"/>
                        </w:rPr>
                      </w:pPr>
                    </w:p>
                    <w:p w14:paraId="7500E941" w14:textId="331CE5DF" w:rsidR="0074559B" w:rsidRPr="005E6469" w:rsidRDefault="0074559B" w:rsidP="00CA0339">
                      <w:pPr>
                        <w:pStyle w:val="Descripcin"/>
                        <w:jc w:val="center"/>
                        <w:rPr>
                          <w:noProof/>
                        </w:rPr>
                      </w:pPr>
                      <w:bookmarkStart w:id="6248" w:name="_Ref81656879"/>
                      <w:bookmarkStart w:id="6249" w:name="_Toc81499620"/>
                      <w:bookmarkStart w:id="6250" w:name="_Toc81499855"/>
                      <w:bookmarkStart w:id="6251" w:name="_Ref81656872"/>
                      <w:bookmarkStart w:id="6252" w:name="_Toc82030993"/>
                      <w:r>
                        <w:t xml:space="preserve">Ilustración </w:t>
                      </w:r>
                      <w:r w:rsidR="006675AD">
                        <w:fldChar w:fldCharType="begin"/>
                      </w:r>
                      <w:r w:rsidR="006675AD">
                        <w:instrText xml:space="preserve"> SEQ Ilustración \* ARABIC </w:instrText>
                      </w:r>
                      <w:r w:rsidR="006675AD">
                        <w:fldChar w:fldCharType="separate"/>
                      </w:r>
                      <w:ins w:id="6253" w:author="JORGE CONTRERAS ORTIZ" w:date="2021-09-08T12:25:00Z">
                        <w:r w:rsidR="00770F63">
                          <w:rPr>
                            <w:noProof/>
                          </w:rPr>
                          <w:t>47</w:t>
                        </w:r>
                      </w:ins>
                      <w:del w:id="6254" w:author="JORGE CONTRERAS ORTIZ" w:date="2021-09-04T12:45:00Z">
                        <w:r w:rsidR="00593FA6" w:rsidDel="00FE1EC4">
                          <w:rPr>
                            <w:noProof/>
                          </w:rPr>
                          <w:delText>42</w:delText>
                        </w:r>
                      </w:del>
                      <w:r w:rsidR="006675AD">
                        <w:rPr>
                          <w:noProof/>
                        </w:rPr>
                        <w:fldChar w:fldCharType="end"/>
                      </w:r>
                      <w:bookmarkEnd w:id="6248"/>
                      <w:r>
                        <w:t xml:space="preserve"> Jerarquía Circuito</w:t>
                      </w:r>
                      <w:bookmarkEnd w:id="6249"/>
                      <w:bookmarkEnd w:id="6250"/>
                      <w:bookmarkEnd w:id="6251"/>
                      <w:bookmarkEnd w:id="6252"/>
                    </w:p>
                  </w:txbxContent>
                </v:textbox>
                <w10:wrap type="tight"/>
              </v:shape>
            </w:pict>
          </mc:Fallback>
        </mc:AlternateContent>
      </w:r>
      <w:r w:rsidRPr="00791D37">
        <w:rPr>
          <w:noProof/>
        </w:rPr>
        <w:drawing>
          <wp:anchor distT="0" distB="0" distL="114300" distR="114300" simplePos="0" relativeHeight="251676672" behindDoc="1" locked="0" layoutInCell="1" allowOverlap="1" wp14:anchorId="0A7EFD4F" wp14:editId="273B5780">
            <wp:simplePos x="0" y="0"/>
            <wp:positionH relativeFrom="margin">
              <wp:posOffset>-273050</wp:posOffset>
            </wp:positionH>
            <wp:positionV relativeFrom="paragraph">
              <wp:posOffset>209095</wp:posOffset>
            </wp:positionV>
            <wp:extent cx="6300249" cy="2634018"/>
            <wp:effectExtent l="0" t="0" r="5715" b="0"/>
            <wp:wrapTight wrapText="bothSides">
              <wp:wrapPolygon edited="0">
                <wp:start x="0" y="0"/>
                <wp:lineTo x="0" y="21402"/>
                <wp:lineTo x="21554" y="21402"/>
                <wp:lineTo x="21554" y="0"/>
                <wp:lineTo x="0" y="0"/>
              </wp:wrapPolygon>
            </wp:wrapTight>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br w:type="page"/>
      </w:r>
    </w:p>
    <w:p w14:paraId="57DE2A01" w14:textId="41AAE49A" w:rsidR="0074559B" w:rsidRPr="00791D37" w:rsidRDefault="00C17583" w:rsidP="00791D37">
      <w:pPr>
        <w:pStyle w:val="Ttulo3"/>
      </w:pPr>
      <w:bookmarkStart w:id="6255" w:name="_Toc81499450"/>
      <w:bookmarkStart w:id="6256" w:name="_Toc82012211"/>
      <w:bookmarkStart w:id="6257" w:name="_Toc82025038"/>
      <w:bookmarkStart w:id="6258" w:name="_Toc82030883"/>
      <w:r w:rsidRPr="00791D37">
        <w:lastRenderedPageBreak/>
        <w:t>CIRCUITO DE ALIMENTACIÓN</w:t>
      </w:r>
      <w:bookmarkEnd w:id="6255"/>
      <w:bookmarkEnd w:id="6256"/>
      <w:bookmarkEnd w:id="6257"/>
      <w:bookmarkEnd w:id="6258"/>
    </w:p>
    <w:p w14:paraId="00FE510B" w14:textId="77777777" w:rsidR="0074559B" w:rsidRPr="00791D37" w:rsidRDefault="0074559B" w:rsidP="00791D37"/>
    <w:p w14:paraId="45ABAEF0" w14:textId="087B1E33" w:rsidR="00A13F24" w:rsidDel="0048500E" w:rsidRDefault="0074559B" w:rsidP="00791D37">
      <w:pPr>
        <w:rPr>
          <w:del w:id="6259" w:author="JORGE CONTRERAS ORTIZ" w:date="2021-09-06T00:18:00Z"/>
        </w:rPr>
      </w:pPr>
      <w:r w:rsidRPr="00791D37">
        <w:t xml:space="preserve">En la parte de alimentación, el circuito realizado ha sido el </w:t>
      </w:r>
      <w:del w:id="6260" w:author="JORGE CONTRERAS ORTIZ" w:date="2021-09-04T14:07:00Z">
        <w:r w:rsidRPr="00791D37" w:rsidDel="00A7595B">
          <w:delText>siguiente</w:delText>
        </w:r>
      </w:del>
      <w:ins w:id="6261" w:author="JORGE CONTRERAS ORTIZ" w:date="2021-09-04T14:07:00Z">
        <w:r w:rsidR="00A7595B">
          <w:t>most</w:t>
        </w:r>
      </w:ins>
      <w:ins w:id="6262" w:author="JORGE CONTRERAS ORTIZ" w:date="2021-09-04T14:08:00Z">
        <w:r w:rsidR="00A7595B">
          <w:t xml:space="preserve">rado a continuación en </w:t>
        </w:r>
        <w:r w:rsidR="00A7595B">
          <w:fldChar w:fldCharType="begin"/>
        </w:r>
        <w:r w:rsidR="00A7595B">
          <w:instrText xml:space="preserve"> REF _Ref81656908 \h </w:instrText>
        </w:r>
      </w:ins>
      <w:r w:rsidR="00A7595B">
        <w:fldChar w:fldCharType="separate"/>
      </w:r>
      <w:ins w:id="6263" w:author="JORGE CONTRERAS ORTIZ" w:date="2021-09-08T21:58:00Z">
        <w:r w:rsidR="007865AB">
          <w:t xml:space="preserve">Ilustración </w:t>
        </w:r>
        <w:r w:rsidR="007865AB">
          <w:rPr>
            <w:noProof/>
          </w:rPr>
          <w:t>51</w:t>
        </w:r>
      </w:ins>
      <w:ins w:id="6264" w:author="JORGE CONTRERAS ORTIZ" w:date="2021-09-04T14:08:00Z">
        <w:r w:rsidR="00A7595B">
          <w:fldChar w:fldCharType="end"/>
        </w:r>
      </w:ins>
      <w:r w:rsidRPr="00791D37">
        <w:t>:</w:t>
      </w:r>
    </w:p>
    <w:p w14:paraId="3A2F4D4B" w14:textId="77777777" w:rsidR="0048500E" w:rsidRPr="00791D37" w:rsidRDefault="0048500E" w:rsidP="00791D37">
      <w:pPr>
        <w:rPr>
          <w:ins w:id="6265" w:author="JORGE CONTRERAS ORTIZ" w:date="2021-09-06T00:18:00Z"/>
        </w:rPr>
      </w:pPr>
    </w:p>
    <w:p w14:paraId="0798D20F" w14:textId="77777777" w:rsidR="0074559B" w:rsidRPr="00791D37" w:rsidRDefault="0074559B" w:rsidP="00791D37"/>
    <w:p w14:paraId="1230689D" w14:textId="77777777" w:rsidR="00CA0339" w:rsidRDefault="0074559B" w:rsidP="00CA0339">
      <w:pPr>
        <w:keepNext/>
      </w:pPr>
      <w:r w:rsidRPr="00791D37">
        <w:rPr>
          <w:noProof/>
        </w:rPr>
        <w:drawing>
          <wp:inline distT="0" distB="0" distL="0" distR="0" wp14:anchorId="57118CE0" wp14:editId="57564CAF">
            <wp:extent cx="5759450" cy="4532630"/>
            <wp:effectExtent l="0" t="0" r="0" b="1270"/>
            <wp:docPr id="157" name="Imagen 1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69"/>
                    <a:stretch>
                      <a:fillRect/>
                    </a:stretch>
                  </pic:blipFill>
                  <pic:spPr>
                    <a:xfrm>
                      <a:off x="0" y="0"/>
                      <a:ext cx="5759450" cy="4532630"/>
                    </a:xfrm>
                    <a:prstGeom prst="rect">
                      <a:avLst/>
                    </a:prstGeom>
                  </pic:spPr>
                </pic:pic>
              </a:graphicData>
            </a:graphic>
          </wp:inline>
        </w:drawing>
      </w:r>
    </w:p>
    <w:p w14:paraId="662A0C40" w14:textId="7B6A5D24" w:rsidR="00CA0339" w:rsidRDefault="00CA0339" w:rsidP="00CA0339">
      <w:pPr>
        <w:pStyle w:val="Descripcin"/>
        <w:jc w:val="center"/>
      </w:pPr>
      <w:bookmarkStart w:id="6266" w:name="_Ref81656908"/>
      <w:bookmarkStart w:id="6267" w:name="_Toc82030994"/>
      <w:r>
        <w:t xml:space="preserve">Ilustración </w:t>
      </w:r>
      <w:r w:rsidR="006675AD">
        <w:fldChar w:fldCharType="begin"/>
      </w:r>
      <w:r w:rsidR="006675AD">
        <w:instrText xml:space="preserve"> SEQ Ilustración \* ARABIC </w:instrText>
      </w:r>
      <w:r w:rsidR="006675AD">
        <w:fldChar w:fldCharType="separate"/>
      </w:r>
      <w:ins w:id="6268" w:author="JORGE CONTRERAS ORTIZ" w:date="2021-09-08T21:58:00Z">
        <w:r w:rsidR="007865AB">
          <w:rPr>
            <w:noProof/>
          </w:rPr>
          <w:t>51</w:t>
        </w:r>
      </w:ins>
      <w:del w:id="6269" w:author="JORGE CONTRERAS ORTIZ" w:date="2021-09-04T12:45:00Z">
        <w:r w:rsidR="00593FA6" w:rsidDel="00FE1EC4">
          <w:rPr>
            <w:noProof/>
          </w:rPr>
          <w:delText>43</w:delText>
        </w:r>
      </w:del>
      <w:r w:rsidR="006675AD">
        <w:rPr>
          <w:noProof/>
        </w:rPr>
        <w:fldChar w:fldCharType="end"/>
      </w:r>
      <w:bookmarkEnd w:id="6266"/>
      <w:r>
        <w:t xml:space="preserve"> </w:t>
      </w:r>
      <w:r w:rsidRPr="001C07F8">
        <w:t>Circuito de Alimentación</w:t>
      </w:r>
      <w:bookmarkEnd w:id="6267"/>
    </w:p>
    <w:p w14:paraId="1F29A66D" w14:textId="6663163C" w:rsidR="0074559B" w:rsidRPr="00791D37" w:rsidRDefault="0074559B" w:rsidP="00CA0339">
      <w:r w:rsidRPr="00791D37">
        <w:t xml:space="preserve"> </w:t>
      </w:r>
    </w:p>
    <w:p w14:paraId="1BE277E5" w14:textId="2885EEA1" w:rsidR="0074559B" w:rsidRPr="00791D37" w:rsidRDefault="0074559B" w:rsidP="00791D37">
      <w:r w:rsidRPr="00791D37">
        <w:t xml:space="preserve">Para entender el circuito </w:t>
      </w:r>
      <w:del w:id="6270" w:author="JORGE CONTRERAS ORTIZ" w:date="2021-09-04T13:31:00Z">
        <w:r w:rsidRPr="00791D37" w:rsidDel="00C17583">
          <w:delText xml:space="preserve">deberemos </w:delText>
        </w:r>
      </w:del>
      <w:ins w:id="6271" w:author="JORGE CONTRERAS ORTIZ" w:date="2021-09-04T13:31:00Z">
        <w:r w:rsidR="00C17583">
          <w:t>se deberá</w:t>
        </w:r>
        <w:r w:rsidR="00C17583" w:rsidRPr="00791D37">
          <w:t xml:space="preserve"> </w:t>
        </w:r>
      </w:ins>
      <w:r w:rsidRPr="00791D37">
        <w:t>tener en cuenta que disponemos de dos alimentaciones posibles:</w:t>
      </w:r>
    </w:p>
    <w:p w14:paraId="5A1E4CEE" w14:textId="77777777" w:rsidR="0074559B" w:rsidRPr="00791D37" w:rsidRDefault="0074559B" w:rsidP="00791D37">
      <w:pPr>
        <w:pStyle w:val="Prrafodelista"/>
        <w:numPr>
          <w:ilvl w:val="0"/>
          <w:numId w:val="14"/>
        </w:numPr>
      </w:pPr>
      <w:r w:rsidRPr="00791D37">
        <w:t xml:space="preserve">Alimentación de 5V recibida por el conector USB (definida como </w:t>
      </w:r>
      <w:r w:rsidRPr="00791D37">
        <w:rPr>
          <w:b/>
          <w:bCs/>
        </w:rPr>
        <w:t>VBUS</w:t>
      </w:r>
      <w:r w:rsidRPr="00791D37">
        <w:t>).</w:t>
      </w:r>
    </w:p>
    <w:p w14:paraId="577A1DE7" w14:textId="5B451B02" w:rsidR="0074559B" w:rsidRPr="00791D37" w:rsidRDefault="0074559B" w:rsidP="00791D37">
      <w:pPr>
        <w:pStyle w:val="Prrafodelista"/>
        <w:numPr>
          <w:ilvl w:val="0"/>
          <w:numId w:val="14"/>
        </w:numPr>
      </w:pPr>
      <w:r w:rsidRPr="00791D37">
        <w:t xml:space="preserve">Alimentación de 3V3 recibida de la placa de alimentación de la </w:t>
      </w:r>
      <w:del w:id="6272" w:author="JORGE CONTRERAS ORTIZ" w:date="2021-09-05T20:12:00Z">
        <w:r w:rsidRPr="00791D37" w:rsidDel="004E60C8">
          <w:delText>Coockie</w:delText>
        </w:r>
      </w:del>
      <w:ins w:id="6273" w:author="JORGE CONTRERAS ORTIZ" w:date="2021-09-05T20:12:00Z">
        <w:r w:rsidR="004E60C8">
          <w:t>Cookie</w:t>
        </w:r>
      </w:ins>
      <w:r w:rsidRPr="00791D37">
        <w:t xml:space="preserve"> (definida como</w:t>
      </w:r>
      <w:r w:rsidRPr="00791D37">
        <w:rPr>
          <w:b/>
          <w:bCs/>
        </w:rPr>
        <w:t xml:space="preserve"> DVDD</w:t>
      </w:r>
      <w:r w:rsidRPr="00791D37">
        <w:t>).</w:t>
      </w:r>
    </w:p>
    <w:p w14:paraId="02D9FFC9" w14:textId="3922A64B" w:rsidR="0074559B" w:rsidRPr="00791D37" w:rsidRDefault="0074559B" w:rsidP="00791D37">
      <w:r w:rsidRPr="00791D37">
        <w:t xml:space="preserve">En primer lugar, ambas líneas de alimentación pasan por U1, un switch de potencia, el cual se ha configurado para priorizar la alimentación de 5V sobre la de 3V3 como alimentación de la PCB. En caso de que la PCB solo se conecte a la </w:t>
      </w:r>
      <w:del w:id="6274" w:author="JORGE CONTRERAS ORTIZ" w:date="2021-09-05T20:12:00Z">
        <w:r w:rsidRPr="00791D37" w:rsidDel="004E60C8">
          <w:delText>Coockie</w:delText>
        </w:r>
      </w:del>
      <w:ins w:id="6275" w:author="JORGE CONTRERAS ORTIZ" w:date="2021-09-05T20:12:00Z">
        <w:r w:rsidR="004E60C8">
          <w:t>Cookie</w:t>
        </w:r>
      </w:ins>
      <w:r w:rsidRPr="00791D37">
        <w:t xml:space="preserve"> y no por USB, por lo </w:t>
      </w:r>
      <w:del w:id="6276" w:author="JORGE CONTRERAS ORTIZ" w:date="2021-09-05T17:46:00Z">
        <w:r w:rsidRPr="00791D37" w:rsidDel="00DC6100">
          <w:delText>tanto</w:delText>
        </w:r>
      </w:del>
      <w:ins w:id="6277" w:author="JORGE CONTRERAS ORTIZ" w:date="2021-09-05T17:46:00Z">
        <w:r w:rsidR="00DC6100" w:rsidRPr="00791D37">
          <w:t>tanto,</w:t>
        </w:r>
      </w:ins>
      <w:r w:rsidRPr="00791D37">
        <w:t xml:space="preserve"> no se dispondrá de 5V, la alimentación de la PCB será la alimentación de 3V3 recibida de la placa de alimentación de la </w:t>
      </w:r>
      <w:del w:id="6278" w:author="JORGE CONTRERAS ORTIZ" w:date="2021-09-05T20:12:00Z">
        <w:r w:rsidRPr="00791D37" w:rsidDel="004E60C8">
          <w:delText>Coockie</w:delText>
        </w:r>
      </w:del>
      <w:ins w:id="6279" w:author="JORGE CONTRERAS ORTIZ" w:date="2021-09-05T20:12:00Z">
        <w:r w:rsidR="004E60C8">
          <w:t>Cookie</w:t>
        </w:r>
      </w:ins>
      <w:r w:rsidRPr="00791D37">
        <w:t>. Esta alimentación seleccionada (</w:t>
      </w:r>
      <w:r w:rsidRPr="00791D37">
        <w:rPr>
          <w:b/>
          <w:bCs/>
        </w:rPr>
        <w:t>PMUX</w:t>
      </w:r>
      <w:r w:rsidRPr="00791D37">
        <w:t xml:space="preserve">) se hará pasar por U2, LDO a 3V3, </w:t>
      </w:r>
      <w:del w:id="6280" w:author="JORGE CONTRERAS ORTIZ" w:date="2021-09-04T13:31:00Z">
        <w:r w:rsidRPr="00791D37" w:rsidDel="00C17583">
          <w:delText xml:space="preserve">asegurándonos </w:delText>
        </w:r>
      </w:del>
      <w:ins w:id="6281" w:author="JORGE CONTRERAS ORTIZ" w:date="2021-09-04T13:31:00Z">
        <w:r w:rsidR="00C17583">
          <w:t>asegurando</w:t>
        </w:r>
        <w:r w:rsidR="00C17583" w:rsidRPr="00791D37">
          <w:t xml:space="preserve"> </w:t>
        </w:r>
      </w:ins>
      <w:r w:rsidRPr="00791D37">
        <w:t xml:space="preserve">así una alimentación estable de 3V3, ya se haya seleccionado previamente 5V o 3V3. </w:t>
      </w:r>
      <w:del w:id="6282" w:author="JORGE CONTRERAS ORTIZ" w:date="2021-09-05T17:46:00Z">
        <w:r w:rsidRPr="00791D37" w:rsidDel="00DC6100">
          <w:delText>Finalmente</w:delText>
        </w:r>
      </w:del>
      <w:ins w:id="6283" w:author="JORGE CONTRERAS ORTIZ" w:date="2021-09-05T17:46:00Z">
        <w:r w:rsidR="00DC6100" w:rsidRPr="00791D37">
          <w:t>Finalmente,</w:t>
        </w:r>
      </w:ins>
      <w:r w:rsidRPr="00791D37">
        <w:t xml:space="preserve"> ya se pasará esta alimentación al resto del circuito.</w:t>
      </w:r>
    </w:p>
    <w:p w14:paraId="003685D5" w14:textId="16B6749F" w:rsidR="0074559B" w:rsidRDefault="0074559B" w:rsidP="00791D37">
      <w:pPr>
        <w:rPr>
          <w:ins w:id="6284" w:author="JORGE CONTRERAS ORTIZ" w:date="2021-09-04T13:31:00Z"/>
        </w:rPr>
      </w:pPr>
      <w:r w:rsidRPr="00791D37">
        <w:lastRenderedPageBreak/>
        <w:t>Se ha añadido un Led SMD, junto con una resistencia en serie, a la salida de 3V3 del LDO (U2) para confirmar el correcto funcionamiento de esta parte del circuito.</w:t>
      </w:r>
    </w:p>
    <w:p w14:paraId="70A4C5AF" w14:textId="77777777" w:rsidR="00C17583" w:rsidRPr="00791D37" w:rsidRDefault="00C17583" w:rsidP="00791D37"/>
    <w:p w14:paraId="46B8FE9E" w14:textId="27791DAD" w:rsidR="0074559B" w:rsidRPr="00791D37" w:rsidRDefault="00C17583" w:rsidP="00791D37">
      <w:pPr>
        <w:pStyle w:val="Ttulo3"/>
      </w:pPr>
      <w:bookmarkStart w:id="6285" w:name="_Toc81499451"/>
      <w:bookmarkStart w:id="6286" w:name="_Toc82012212"/>
      <w:bookmarkStart w:id="6287" w:name="_Toc82025039"/>
      <w:bookmarkStart w:id="6288" w:name="_Toc82030884"/>
      <w:r w:rsidRPr="00791D37">
        <w:t>INTEGRACIÓN DEL MÓDULO KTWM102</w:t>
      </w:r>
      <w:bookmarkEnd w:id="6285"/>
      <w:bookmarkEnd w:id="6286"/>
      <w:bookmarkEnd w:id="6287"/>
      <w:bookmarkEnd w:id="6288"/>
    </w:p>
    <w:p w14:paraId="420CD3C0" w14:textId="77777777" w:rsidR="0074559B" w:rsidRPr="00791D37" w:rsidRDefault="0074559B" w:rsidP="00791D37"/>
    <w:p w14:paraId="01244CF6" w14:textId="1EF7615B" w:rsidR="0074559B" w:rsidRDefault="0074559B" w:rsidP="00791D37">
      <w:pPr>
        <w:rPr>
          <w:ins w:id="6289" w:author="JORGE CONTRERAS ORTIZ" w:date="2021-09-05T22:42:00Z"/>
        </w:rPr>
      </w:pPr>
      <w:r w:rsidRPr="00791D37">
        <w:t xml:space="preserve">El circuito realizado para integrar el módulo KTWM102 es el </w:t>
      </w:r>
      <w:del w:id="6290" w:author="JORGE CONTRERAS ORTIZ" w:date="2021-09-04T14:29:00Z">
        <w:r w:rsidRPr="00791D37" w:rsidDel="00522D2C">
          <w:delText>siguiente</w:delText>
        </w:r>
      </w:del>
      <w:ins w:id="6291" w:author="JORGE CONTRERAS ORTIZ" w:date="2021-09-04T14:29:00Z">
        <w:r w:rsidR="00522D2C">
          <w:t xml:space="preserve">mostrado a continuación en </w:t>
        </w:r>
        <w:r w:rsidR="00522D2C">
          <w:fldChar w:fldCharType="begin"/>
        </w:r>
        <w:r w:rsidR="00522D2C">
          <w:instrText xml:space="preserve"> REF _Ref81658199 \h </w:instrText>
        </w:r>
      </w:ins>
      <w:r w:rsidR="00522D2C">
        <w:fldChar w:fldCharType="separate"/>
      </w:r>
      <w:ins w:id="6292" w:author="JORGE CONTRERAS ORTIZ" w:date="2021-09-08T21:58:00Z">
        <w:r w:rsidR="007865AB" w:rsidRPr="00791D37">
          <w:t xml:space="preserve">Ilustración </w:t>
        </w:r>
        <w:r w:rsidR="007865AB">
          <w:rPr>
            <w:noProof/>
          </w:rPr>
          <w:t>52</w:t>
        </w:r>
      </w:ins>
      <w:ins w:id="6293" w:author="JORGE CONTRERAS ORTIZ" w:date="2021-09-04T14:29:00Z">
        <w:r w:rsidR="00522D2C">
          <w:fldChar w:fldCharType="end"/>
        </w:r>
      </w:ins>
      <w:r w:rsidRPr="00791D37">
        <w:t>:</w:t>
      </w:r>
    </w:p>
    <w:p w14:paraId="6FE26FE6" w14:textId="77777777" w:rsidR="00A13F24" w:rsidRPr="00791D37" w:rsidRDefault="00A13F24" w:rsidP="00791D37"/>
    <w:p w14:paraId="68A93588" w14:textId="77777777" w:rsidR="0074559B" w:rsidRPr="00791D37" w:rsidRDefault="0074559B" w:rsidP="00CA0339">
      <w:pPr>
        <w:jc w:val="center"/>
      </w:pPr>
      <w:r w:rsidRPr="00791D37">
        <w:rPr>
          <w:noProof/>
        </w:rPr>
        <w:drawing>
          <wp:inline distT="0" distB="0" distL="0" distR="0" wp14:anchorId="24C8B137" wp14:editId="42434413">
            <wp:extent cx="5759450" cy="3343275"/>
            <wp:effectExtent l="0" t="0" r="0" b="9525"/>
            <wp:docPr id="158" name="Imagen 1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70"/>
                    <a:stretch>
                      <a:fillRect/>
                    </a:stretch>
                  </pic:blipFill>
                  <pic:spPr>
                    <a:xfrm>
                      <a:off x="0" y="0"/>
                      <a:ext cx="5759450" cy="3343275"/>
                    </a:xfrm>
                    <a:prstGeom prst="rect">
                      <a:avLst/>
                    </a:prstGeom>
                  </pic:spPr>
                </pic:pic>
              </a:graphicData>
            </a:graphic>
          </wp:inline>
        </w:drawing>
      </w:r>
    </w:p>
    <w:p w14:paraId="3E779D24" w14:textId="7E93E816" w:rsidR="0074559B" w:rsidRPr="00791D37" w:rsidRDefault="0074559B" w:rsidP="00CA0339">
      <w:pPr>
        <w:pStyle w:val="Descripcin"/>
        <w:jc w:val="center"/>
      </w:pPr>
      <w:bookmarkStart w:id="6294" w:name="_Ref81658199"/>
      <w:bookmarkStart w:id="6295" w:name="_Toc81499621"/>
      <w:bookmarkStart w:id="6296" w:name="_Toc81499856"/>
      <w:bookmarkStart w:id="6297" w:name="_Toc82030995"/>
      <w:r w:rsidRPr="00791D37">
        <w:t xml:space="preserve">Ilustración </w:t>
      </w:r>
      <w:r w:rsidR="006675AD">
        <w:fldChar w:fldCharType="begin"/>
      </w:r>
      <w:r w:rsidR="006675AD">
        <w:instrText xml:space="preserve"> SEQ Ilustración \* ARABIC </w:instrText>
      </w:r>
      <w:r w:rsidR="006675AD">
        <w:fldChar w:fldCharType="separate"/>
      </w:r>
      <w:ins w:id="6298" w:author="JORGE CONTRERAS ORTIZ" w:date="2021-09-08T21:58:00Z">
        <w:r w:rsidR="007865AB">
          <w:rPr>
            <w:noProof/>
          </w:rPr>
          <w:t>52</w:t>
        </w:r>
      </w:ins>
      <w:del w:id="6299" w:author="JORGE CONTRERAS ORTIZ" w:date="2021-09-04T12:45:00Z">
        <w:r w:rsidR="00593FA6" w:rsidDel="00FE1EC4">
          <w:rPr>
            <w:noProof/>
          </w:rPr>
          <w:delText>44</w:delText>
        </w:r>
      </w:del>
      <w:r w:rsidR="006675AD">
        <w:rPr>
          <w:noProof/>
        </w:rPr>
        <w:fldChar w:fldCharType="end"/>
      </w:r>
      <w:bookmarkEnd w:id="6294"/>
      <w:r w:rsidRPr="00791D37">
        <w:t xml:space="preserve"> Circuito Integración del Módulo</w:t>
      </w:r>
      <w:bookmarkEnd w:id="6295"/>
      <w:bookmarkEnd w:id="6296"/>
      <w:bookmarkEnd w:id="6297"/>
    </w:p>
    <w:p w14:paraId="0DD44140" w14:textId="5CEBBB52" w:rsidR="0074559B" w:rsidRDefault="0074559B" w:rsidP="00791D37">
      <w:pPr>
        <w:rPr>
          <w:ins w:id="6300" w:author="JORGE CONTRERAS ORTIZ" w:date="2021-09-05T22:42:00Z"/>
        </w:rPr>
      </w:pPr>
    </w:p>
    <w:p w14:paraId="5A7E20DD" w14:textId="77777777" w:rsidR="00A13F24" w:rsidRPr="00791D37" w:rsidRDefault="00A13F24" w:rsidP="00791D37"/>
    <w:p w14:paraId="22D7FF8E" w14:textId="6C9DB150" w:rsidR="0074559B" w:rsidRPr="00791D37" w:rsidDel="00522D2C" w:rsidRDefault="00522D2C" w:rsidP="00791D37">
      <w:pPr>
        <w:rPr>
          <w:del w:id="6301" w:author="JORGE CONTRERAS ORTIZ" w:date="2021-09-04T14:35:00Z"/>
        </w:rPr>
      </w:pPr>
      <w:ins w:id="6302" w:author="JORGE CONTRERAS ORTIZ" w:date="2021-09-04T14:35:00Z">
        <w:r>
          <w:t xml:space="preserve">El módulo KTWM102 es el mostrado en la </w:t>
        </w:r>
        <w:r>
          <w:fldChar w:fldCharType="begin"/>
        </w:r>
        <w:r>
          <w:instrText xml:space="preserve"> REF _Ref81658667 \h </w:instrText>
        </w:r>
      </w:ins>
      <w:r>
        <w:fldChar w:fldCharType="separate"/>
      </w:r>
      <w:ins w:id="6303" w:author="JORGE CONTRERAS ORTIZ" w:date="2021-09-08T21:58:00Z">
        <w:r w:rsidR="007865AB" w:rsidRPr="00791D37">
          <w:t xml:space="preserve">Ilustración </w:t>
        </w:r>
        <w:r w:rsidR="007865AB">
          <w:rPr>
            <w:noProof/>
          </w:rPr>
          <w:t>47</w:t>
        </w:r>
      </w:ins>
      <w:ins w:id="6304" w:author="JORGE CONTRERAS ORTIZ" w:date="2021-09-04T14:35:00Z">
        <w:r>
          <w:fldChar w:fldCharType="end"/>
        </w:r>
        <w:r>
          <w:t xml:space="preserve">, en el apartado </w:t>
        </w:r>
      </w:ins>
      <w:ins w:id="6305" w:author="JORGE CONTRERAS ORTIZ" w:date="2021-09-04T14:36:00Z">
        <w:r>
          <w:fldChar w:fldCharType="begin"/>
        </w:r>
        <w:r>
          <w:instrText xml:space="preserve"> REF _Ref81658669 \w \h </w:instrText>
        </w:r>
      </w:ins>
      <w:r>
        <w:fldChar w:fldCharType="separate"/>
      </w:r>
      <w:ins w:id="6306" w:author="JORGE CONTRERAS ORTIZ" w:date="2021-09-08T21:58:00Z">
        <w:r w:rsidR="007865AB">
          <w:t>4.1.1</w:t>
        </w:r>
      </w:ins>
      <w:ins w:id="6307" w:author="JORGE CONTRERAS ORTIZ" w:date="2021-09-04T14:36:00Z">
        <w:r>
          <w:fldChar w:fldCharType="end"/>
        </w:r>
        <w:r>
          <w:t xml:space="preserve"> </w:t>
        </w:r>
      </w:ins>
      <w:ins w:id="6308" w:author="JORGE CONTRERAS ORTIZ" w:date="2021-09-04T14:35:00Z">
        <w:r>
          <w:fldChar w:fldCharType="begin"/>
        </w:r>
        <w:r>
          <w:instrText xml:space="preserve"> REF _Ref81658668 \h </w:instrText>
        </w:r>
      </w:ins>
      <w:r>
        <w:fldChar w:fldCharType="separate"/>
      </w:r>
      <w:ins w:id="6309" w:author="JORGE CONTRERAS ORTIZ" w:date="2021-09-08T21:58:00Z">
        <w:r w:rsidR="007865AB" w:rsidRPr="00791D37">
          <w:t>ELEMENTOS HARDWARE UTILIZADOS</w:t>
        </w:r>
      </w:ins>
      <w:ins w:id="6310" w:author="JORGE CONTRERAS ORTIZ" w:date="2021-09-04T14:35:00Z">
        <w:r>
          <w:fldChar w:fldCharType="end"/>
        </w:r>
      </w:ins>
      <w:del w:id="6311" w:author="JORGE CONTRERAS ORTIZ" w:date="2021-09-04T14:35:00Z">
        <w:r w:rsidR="0074559B" w:rsidRPr="00791D37" w:rsidDel="00522D2C">
          <w:delText>El dispositivo KTWM102, tal como hemos mostrado anteriormente, es el siguiente:</w:delText>
        </w:r>
      </w:del>
    </w:p>
    <w:p w14:paraId="5373B31E" w14:textId="2AEE8FB5" w:rsidR="0074559B" w:rsidRPr="00791D37" w:rsidDel="00522D2C" w:rsidRDefault="0074559B" w:rsidP="00791D37">
      <w:pPr>
        <w:rPr>
          <w:del w:id="6312" w:author="JORGE CONTRERAS ORTIZ" w:date="2021-09-04T14:35:00Z"/>
        </w:rPr>
      </w:pPr>
    </w:p>
    <w:p w14:paraId="18AB5926" w14:textId="5371476C" w:rsidR="0074559B" w:rsidRPr="00791D37" w:rsidDel="00522D2C" w:rsidRDefault="0074559B" w:rsidP="00CA0339">
      <w:pPr>
        <w:jc w:val="center"/>
        <w:rPr>
          <w:del w:id="6313" w:author="JORGE CONTRERAS ORTIZ" w:date="2021-09-04T14:35:00Z"/>
        </w:rPr>
      </w:pPr>
      <w:del w:id="6314" w:author="JORGE CONTRERAS ORTIZ" w:date="2021-09-04T14:35:00Z">
        <w:r w:rsidRPr="00791D37" w:rsidDel="00522D2C">
          <w:rPr>
            <w:noProof/>
          </w:rPr>
          <w:drawing>
            <wp:inline distT="0" distB="0" distL="0" distR="0" wp14:anchorId="2997767A" wp14:editId="32A8FD8A">
              <wp:extent cx="2498566" cy="1839433"/>
              <wp:effectExtent l="0" t="0" r="0" b="8890"/>
              <wp:docPr id="159" name="Imagen 1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del>
    </w:p>
    <w:p w14:paraId="0087B2B8" w14:textId="5612E232" w:rsidR="0074559B" w:rsidRPr="00791D37" w:rsidDel="00522D2C" w:rsidRDefault="0074559B" w:rsidP="00CA0339">
      <w:pPr>
        <w:pStyle w:val="Descripcin"/>
        <w:jc w:val="center"/>
        <w:rPr>
          <w:del w:id="6315" w:author="JORGE CONTRERAS ORTIZ" w:date="2021-09-04T14:35:00Z"/>
        </w:rPr>
      </w:pPr>
      <w:bookmarkStart w:id="6316" w:name="_Toc81499622"/>
      <w:bookmarkStart w:id="6317" w:name="_Toc81499857"/>
      <w:del w:id="6318" w:author="JORGE CONTRERAS ORTIZ" w:date="2021-09-04T14:35:00Z">
        <w:r w:rsidRPr="00791D37" w:rsidDel="00522D2C">
          <w:delText xml:space="preserve">Ilustración </w:delText>
        </w:r>
        <w:r w:rsidR="005026F3" w:rsidDel="00522D2C">
          <w:rPr>
            <w:i w:val="0"/>
            <w:iCs w:val="0"/>
          </w:rPr>
          <w:fldChar w:fldCharType="begin"/>
        </w:r>
        <w:r w:rsidR="005026F3" w:rsidDel="00522D2C">
          <w:delInstrText xml:space="preserve"> SEQ Ilustración \* ARABIC </w:delInstrText>
        </w:r>
        <w:r w:rsidR="005026F3" w:rsidDel="00522D2C">
          <w:rPr>
            <w:i w:val="0"/>
            <w:iCs w:val="0"/>
          </w:rPr>
          <w:fldChar w:fldCharType="separate"/>
        </w:r>
      </w:del>
      <w:del w:id="6319" w:author="JORGE CONTRERAS ORTIZ" w:date="2021-09-04T12:45:00Z">
        <w:r w:rsidR="00593FA6" w:rsidDel="00FE1EC4">
          <w:rPr>
            <w:noProof/>
          </w:rPr>
          <w:delText>45</w:delText>
        </w:r>
      </w:del>
      <w:del w:id="6320" w:author="JORGE CONTRERAS ORTIZ" w:date="2021-09-04T14:35:00Z">
        <w:r w:rsidR="005026F3" w:rsidDel="00522D2C">
          <w:rPr>
            <w:i w:val="0"/>
            <w:iCs w:val="0"/>
            <w:noProof/>
          </w:rPr>
          <w:fldChar w:fldCharType="end"/>
        </w:r>
        <w:r w:rsidRPr="00791D37" w:rsidDel="00522D2C">
          <w:delText xml:space="preserve"> Dispositivo KTWM102</w:delText>
        </w:r>
        <w:bookmarkEnd w:id="6316"/>
        <w:bookmarkEnd w:id="6317"/>
      </w:del>
    </w:p>
    <w:p w14:paraId="70DFDAE3" w14:textId="77777777" w:rsidR="0074559B" w:rsidRPr="00791D37" w:rsidRDefault="0074559B" w:rsidP="00791D37"/>
    <w:p w14:paraId="56DD3073" w14:textId="1A4CBEE4" w:rsidR="0074559B" w:rsidDel="00C17583" w:rsidRDefault="0074559B" w:rsidP="00791D37">
      <w:pPr>
        <w:rPr>
          <w:del w:id="6321" w:author="JORGE CONTRERAS ORTIZ" w:date="2021-09-04T13:31:00Z"/>
        </w:rPr>
      </w:pPr>
      <w:r w:rsidRPr="00791D37">
        <w:t xml:space="preserve">Es el dispositivo utilizado para las comunicaciones entre los diferentes nodos. Para el diseño de esta parte del circuito, se han seguido las recomendaciones de KIRALE. Se añaden un pulsador con </w:t>
      </w:r>
      <w:proofErr w:type="spellStart"/>
      <w:r w:rsidRPr="00791D37">
        <w:t>pull</w:t>
      </w:r>
      <w:proofErr w:type="spellEnd"/>
      <w:r w:rsidRPr="00791D37">
        <w:t xml:space="preserve">-up para el </w:t>
      </w:r>
      <w:proofErr w:type="spellStart"/>
      <w:r w:rsidRPr="00791D37">
        <w:t>RESET_n</w:t>
      </w:r>
      <w:proofErr w:type="spellEnd"/>
      <w:r w:rsidRPr="00791D37">
        <w:t xml:space="preserve"> del propio KTWM102. El Led SMD incluido es utilizado para indicar el estado del nodo (conectado a la red, sin conexión, etc…).</w:t>
      </w:r>
      <w:ins w:id="6322" w:author="JORGE CONTRERAS ORTIZ" w:date="2021-09-04T13:31:00Z">
        <w:r w:rsidR="00C17583">
          <w:t xml:space="preserve"> </w:t>
        </w:r>
      </w:ins>
    </w:p>
    <w:p w14:paraId="0D43E522" w14:textId="77777777" w:rsidR="00C17583" w:rsidRPr="00791D37" w:rsidRDefault="00C17583" w:rsidP="00791D37">
      <w:pPr>
        <w:rPr>
          <w:ins w:id="6323" w:author="JORGE CONTRERAS ORTIZ" w:date="2021-09-04T13:32:00Z"/>
        </w:rPr>
      </w:pPr>
    </w:p>
    <w:p w14:paraId="7E988610" w14:textId="5357B012" w:rsidR="0074559B" w:rsidRDefault="0074559B" w:rsidP="00791D37">
      <w:pPr>
        <w:rPr>
          <w:ins w:id="6324" w:author="JORGE CONTRERAS ORTIZ" w:date="2021-09-04T14:36:00Z"/>
        </w:rPr>
      </w:pPr>
      <w:del w:id="6325" w:author="JORGE CONTRERAS ORTIZ" w:date="2021-09-04T13:32:00Z">
        <w:r w:rsidRPr="00791D37" w:rsidDel="00C17583">
          <w:br w:type="page"/>
        </w:r>
      </w:del>
    </w:p>
    <w:p w14:paraId="660A7602" w14:textId="7D29D042" w:rsidR="00F77B95" w:rsidRDefault="00F77B95" w:rsidP="00791D37">
      <w:pPr>
        <w:rPr>
          <w:ins w:id="6326" w:author="JORGE CONTRERAS ORTIZ" w:date="2021-09-04T14:36:00Z"/>
        </w:rPr>
      </w:pPr>
    </w:p>
    <w:p w14:paraId="48275E86" w14:textId="1F06B9AF" w:rsidR="00F77B95" w:rsidRDefault="00F77B95" w:rsidP="00791D37">
      <w:pPr>
        <w:rPr>
          <w:ins w:id="6327" w:author="JORGE CONTRERAS ORTIZ" w:date="2021-09-04T14:36:00Z"/>
        </w:rPr>
      </w:pPr>
    </w:p>
    <w:p w14:paraId="600E2904" w14:textId="207E30B7" w:rsidR="00F77B95" w:rsidRDefault="00F77B95" w:rsidP="00791D37">
      <w:pPr>
        <w:rPr>
          <w:ins w:id="6328" w:author="JORGE CONTRERAS ORTIZ" w:date="2021-09-04T14:36:00Z"/>
        </w:rPr>
      </w:pPr>
    </w:p>
    <w:p w14:paraId="06EDA1CD" w14:textId="33BFA397" w:rsidR="00F77B95" w:rsidRPr="00791D37" w:rsidDel="00A13F24" w:rsidRDefault="00F77B95" w:rsidP="00791D37">
      <w:pPr>
        <w:rPr>
          <w:del w:id="6329" w:author="JORGE CONTRERAS ORTIZ" w:date="2021-09-05T22:42:00Z"/>
        </w:rPr>
      </w:pPr>
      <w:bookmarkStart w:id="6330" w:name="_Toc81776551"/>
      <w:bookmarkStart w:id="6331" w:name="_Toc81776747"/>
      <w:bookmarkStart w:id="6332" w:name="_Toc81777110"/>
      <w:bookmarkStart w:id="6333" w:name="_Toc81777395"/>
      <w:bookmarkStart w:id="6334" w:name="_Toc81777681"/>
      <w:bookmarkStart w:id="6335" w:name="_Toc81777981"/>
      <w:bookmarkStart w:id="6336" w:name="_Toc81778272"/>
      <w:bookmarkStart w:id="6337" w:name="_Toc81938578"/>
      <w:bookmarkStart w:id="6338" w:name="_Toc81941491"/>
      <w:bookmarkStart w:id="6339" w:name="_Toc81993157"/>
      <w:bookmarkStart w:id="6340" w:name="_Toc81994681"/>
      <w:bookmarkStart w:id="6341" w:name="_Toc81994887"/>
      <w:bookmarkStart w:id="6342" w:name="_Toc81995182"/>
      <w:bookmarkStart w:id="6343" w:name="_Toc82011791"/>
      <w:bookmarkStart w:id="6344" w:name="_Toc82011998"/>
      <w:bookmarkStart w:id="6345" w:name="_Toc82012213"/>
      <w:bookmarkStart w:id="6346" w:name="_Toc82012432"/>
      <w:bookmarkStart w:id="6347" w:name="_Toc82024737"/>
      <w:bookmarkStart w:id="6348" w:name="_Toc82025040"/>
      <w:bookmarkStart w:id="6349" w:name="_Toc82025472"/>
      <w:bookmarkStart w:id="6350" w:name="_Toc82025682"/>
      <w:bookmarkStart w:id="6351" w:name="_Toc82025985"/>
      <w:bookmarkStart w:id="6352" w:name="_Toc82030885"/>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p>
    <w:p w14:paraId="3C5C0F4B" w14:textId="015253B5" w:rsidR="0074559B" w:rsidRPr="00791D37" w:rsidRDefault="00C17583" w:rsidP="00791D37">
      <w:pPr>
        <w:pStyle w:val="Ttulo3"/>
      </w:pPr>
      <w:bookmarkStart w:id="6353" w:name="_Toc81499452"/>
      <w:del w:id="6354" w:author="JORGE CONTRERAS ORTIZ" w:date="2021-09-05T20:12:00Z">
        <w:r w:rsidRPr="00791D37" w:rsidDel="004E60C8">
          <w:delText>COOCKIE</w:delText>
        </w:r>
      </w:del>
      <w:bookmarkStart w:id="6355" w:name="_Toc82012214"/>
      <w:bookmarkStart w:id="6356" w:name="_Toc82025041"/>
      <w:bookmarkStart w:id="6357" w:name="_Toc82030886"/>
      <w:ins w:id="6358" w:author="JORGE CONTRERAS ORTIZ" w:date="2021-09-05T20:12:00Z">
        <w:r w:rsidR="004E60C8">
          <w:t>COOKIE</w:t>
        </w:r>
      </w:ins>
      <w:r w:rsidRPr="00791D37">
        <w:t xml:space="preserve"> CONNECTOR</w:t>
      </w:r>
      <w:bookmarkEnd w:id="6353"/>
      <w:bookmarkEnd w:id="6355"/>
      <w:bookmarkEnd w:id="6356"/>
      <w:bookmarkEnd w:id="6357"/>
    </w:p>
    <w:p w14:paraId="32C39746" w14:textId="77777777" w:rsidR="0074559B" w:rsidRPr="00791D37" w:rsidRDefault="0074559B" w:rsidP="00791D37"/>
    <w:p w14:paraId="148F28E8" w14:textId="35085903" w:rsidR="0074559B" w:rsidRDefault="0074559B" w:rsidP="00791D37">
      <w:pPr>
        <w:rPr>
          <w:ins w:id="6359" w:author="JORGE CONTRERAS ORTIZ" w:date="2021-09-05T22:42:00Z"/>
        </w:rPr>
      </w:pPr>
      <w:r w:rsidRPr="00791D37">
        <w:t xml:space="preserve">Esta parte del </w:t>
      </w:r>
      <w:del w:id="6360" w:author="JORGE CONTRERAS ORTIZ" w:date="2021-09-05T17:46:00Z">
        <w:r w:rsidRPr="00791D37" w:rsidDel="00DC6100">
          <w:delText>circuito,</w:delText>
        </w:r>
      </w:del>
      <w:ins w:id="6361" w:author="JORGE CONTRERAS ORTIZ" w:date="2021-09-05T17:46:00Z">
        <w:r w:rsidR="00DC6100" w:rsidRPr="00791D37">
          <w:t>circuito</w:t>
        </w:r>
      </w:ins>
      <w:r w:rsidRPr="00791D37">
        <w:t xml:space="preserve"> es la interfaz con el resto de PCB integrantes de la </w:t>
      </w:r>
      <w:del w:id="6362" w:author="JORGE CONTRERAS ORTIZ" w:date="2021-09-05T20:12:00Z">
        <w:r w:rsidRPr="00791D37" w:rsidDel="004E60C8">
          <w:delText>Coockie</w:delText>
        </w:r>
      </w:del>
      <w:ins w:id="6363" w:author="JORGE CONTRERAS ORTIZ" w:date="2021-09-05T20:12:00Z">
        <w:r w:rsidR="004E60C8">
          <w:t>Cookie</w:t>
        </w:r>
      </w:ins>
      <w:r w:rsidRPr="00791D37">
        <w:t xml:space="preserve"> a través de conectores verticales</w:t>
      </w:r>
      <w:ins w:id="6364" w:author="JORGE CONTRERAS ORTIZ" w:date="2021-09-04T14:36:00Z">
        <w:r w:rsidR="00F77B95">
          <w:t>, el esquem</w:t>
        </w:r>
      </w:ins>
      <w:ins w:id="6365" w:author="JORGE CONTRERAS ORTIZ" w:date="2021-09-04T14:37:00Z">
        <w:r w:rsidR="00F77B95">
          <w:t xml:space="preserve">ático es el mostrado a continuación en </w:t>
        </w:r>
        <w:r w:rsidR="00F77B95">
          <w:fldChar w:fldCharType="begin"/>
        </w:r>
        <w:r w:rsidR="00F77B95">
          <w:instrText xml:space="preserve"> REF _Ref81658911 \h </w:instrText>
        </w:r>
      </w:ins>
      <w:r w:rsidR="00F77B95">
        <w:fldChar w:fldCharType="separate"/>
      </w:r>
      <w:ins w:id="6366" w:author="JORGE CONTRERAS ORTIZ" w:date="2021-09-08T21:58:00Z">
        <w:r w:rsidR="007865AB" w:rsidRPr="00791D37">
          <w:t xml:space="preserve">Ilustración </w:t>
        </w:r>
        <w:r w:rsidR="007865AB">
          <w:rPr>
            <w:noProof/>
          </w:rPr>
          <w:t>53</w:t>
        </w:r>
      </w:ins>
      <w:ins w:id="6367" w:author="JORGE CONTRERAS ORTIZ" w:date="2021-09-04T14:37:00Z">
        <w:r w:rsidR="00F77B95">
          <w:fldChar w:fldCharType="end"/>
        </w:r>
      </w:ins>
      <w:r w:rsidRPr="00791D37">
        <w:t>:</w:t>
      </w:r>
    </w:p>
    <w:p w14:paraId="7287E744" w14:textId="44542730" w:rsidR="00A13F24" w:rsidRDefault="00A13F24" w:rsidP="00791D37">
      <w:pPr>
        <w:rPr>
          <w:ins w:id="6368" w:author="JORGE CONTRERAS ORTIZ" w:date="2021-09-05T22:42:00Z"/>
        </w:rPr>
      </w:pPr>
    </w:p>
    <w:p w14:paraId="6B7024E4" w14:textId="77777777" w:rsidR="00A13F24" w:rsidRPr="00791D37" w:rsidRDefault="00A13F24" w:rsidP="00791D37"/>
    <w:p w14:paraId="532102E7" w14:textId="77777777" w:rsidR="0074559B" w:rsidRPr="00791D37" w:rsidRDefault="0074559B" w:rsidP="00CA0339">
      <w:pPr>
        <w:jc w:val="center"/>
      </w:pPr>
      <w:r w:rsidRPr="00791D37">
        <w:rPr>
          <w:noProof/>
        </w:rPr>
        <w:drawing>
          <wp:inline distT="0" distB="0" distL="0" distR="0" wp14:anchorId="18135B18" wp14:editId="399A77E5">
            <wp:extent cx="5759450" cy="6643370"/>
            <wp:effectExtent l="0" t="0" r="0" b="5080"/>
            <wp:docPr id="160" name="Imagen 16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71"/>
                    <a:stretch>
                      <a:fillRect/>
                    </a:stretch>
                  </pic:blipFill>
                  <pic:spPr>
                    <a:xfrm>
                      <a:off x="0" y="0"/>
                      <a:ext cx="5759450" cy="6643370"/>
                    </a:xfrm>
                    <a:prstGeom prst="rect">
                      <a:avLst/>
                    </a:prstGeom>
                  </pic:spPr>
                </pic:pic>
              </a:graphicData>
            </a:graphic>
          </wp:inline>
        </w:drawing>
      </w:r>
    </w:p>
    <w:p w14:paraId="347941B8" w14:textId="39EE4C86" w:rsidR="0074559B" w:rsidRPr="00791D37" w:rsidRDefault="0074559B" w:rsidP="00CA0339">
      <w:pPr>
        <w:pStyle w:val="Descripcin"/>
        <w:jc w:val="center"/>
      </w:pPr>
      <w:bookmarkStart w:id="6369" w:name="_Ref81658911"/>
      <w:bookmarkStart w:id="6370" w:name="_Toc81499623"/>
      <w:bookmarkStart w:id="6371" w:name="_Toc81499858"/>
      <w:bookmarkStart w:id="6372" w:name="_Toc82030996"/>
      <w:r w:rsidRPr="00791D37">
        <w:t xml:space="preserve">Ilustración </w:t>
      </w:r>
      <w:r w:rsidR="006675AD">
        <w:fldChar w:fldCharType="begin"/>
      </w:r>
      <w:r w:rsidR="006675AD">
        <w:instrText xml:space="preserve"> SEQ Ilustración \* ARABIC </w:instrText>
      </w:r>
      <w:r w:rsidR="006675AD">
        <w:fldChar w:fldCharType="separate"/>
      </w:r>
      <w:ins w:id="6373" w:author="JORGE CONTRERAS ORTIZ" w:date="2021-09-08T21:58:00Z">
        <w:r w:rsidR="007865AB">
          <w:rPr>
            <w:noProof/>
          </w:rPr>
          <w:t>53</w:t>
        </w:r>
      </w:ins>
      <w:del w:id="6374" w:author="JORGE CONTRERAS ORTIZ" w:date="2021-09-04T12:45:00Z">
        <w:r w:rsidR="00593FA6" w:rsidDel="00FE1EC4">
          <w:rPr>
            <w:noProof/>
          </w:rPr>
          <w:delText>46</w:delText>
        </w:r>
      </w:del>
      <w:r w:rsidR="006675AD">
        <w:rPr>
          <w:noProof/>
        </w:rPr>
        <w:fldChar w:fldCharType="end"/>
      </w:r>
      <w:bookmarkEnd w:id="6369"/>
      <w:r w:rsidRPr="00791D37">
        <w:t xml:space="preserve"> Conectores Verticales</w:t>
      </w:r>
      <w:bookmarkEnd w:id="6370"/>
      <w:bookmarkEnd w:id="6371"/>
      <w:bookmarkEnd w:id="6372"/>
    </w:p>
    <w:p w14:paraId="2ADAF59B" w14:textId="77777777" w:rsidR="0074559B" w:rsidRPr="00791D37" w:rsidRDefault="0074559B" w:rsidP="00791D37">
      <w:r w:rsidRPr="00791D37">
        <w:br w:type="page"/>
      </w:r>
    </w:p>
    <w:p w14:paraId="2D0CF2E8" w14:textId="77777777" w:rsidR="0074559B" w:rsidRPr="00791D37" w:rsidRDefault="0074559B" w:rsidP="00791D37">
      <w:pPr>
        <w:pStyle w:val="Ttulo3"/>
      </w:pPr>
      <w:bookmarkStart w:id="6375" w:name="_Toc81499453"/>
      <w:bookmarkStart w:id="6376" w:name="_Toc82012215"/>
      <w:bookmarkStart w:id="6377" w:name="_Toc82025042"/>
      <w:bookmarkStart w:id="6378" w:name="_Toc82030887"/>
      <w:r w:rsidRPr="00791D37">
        <w:lastRenderedPageBreak/>
        <w:t>USB</w:t>
      </w:r>
      <w:bookmarkEnd w:id="6375"/>
      <w:bookmarkEnd w:id="6376"/>
      <w:bookmarkEnd w:id="6377"/>
      <w:bookmarkEnd w:id="6378"/>
    </w:p>
    <w:p w14:paraId="64CF7F94" w14:textId="77777777" w:rsidR="0074559B" w:rsidRPr="00791D37" w:rsidRDefault="0074559B" w:rsidP="00791D37"/>
    <w:p w14:paraId="075E2DAE" w14:textId="19B4978C" w:rsidR="0074559B" w:rsidRDefault="0074559B" w:rsidP="00791D37">
      <w:pPr>
        <w:rPr>
          <w:ins w:id="6379" w:author="JORGE CONTRERAS ORTIZ" w:date="2021-09-05T22:42:00Z"/>
        </w:rPr>
      </w:pPr>
      <w:r w:rsidRPr="00791D37">
        <w:t xml:space="preserve">Esta última parte implementa un conector micro USB tipo B, pudiendo así conectar el dispositivo KTWM102 con un PC a través de la herramienta </w:t>
      </w:r>
      <w:proofErr w:type="spellStart"/>
      <w:r w:rsidRPr="00791D37">
        <w:t>KiTools</w:t>
      </w:r>
      <w:proofErr w:type="spellEnd"/>
      <w:r w:rsidRPr="00791D37">
        <w:t>.</w:t>
      </w:r>
      <w:ins w:id="6380" w:author="JORGE CONTRERAS ORTIZ" w:date="2021-09-04T14:37:00Z">
        <w:r w:rsidR="00F77B95">
          <w:t xml:space="preserve"> El circuito realizado es el mostrado a continuación en </w:t>
        </w:r>
        <w:r w:rsidR="00F77B95">
          <w:fldChar w:fldCharType="begin"/>
        </w:r>
        <w:r w:rsidR="00F77B95">
          <w:instrText xml:space="preserve"> REF _Ref81658912 \h </w:instrText>
        </w:r>
      </w:ins>
      <w:r w:rsidR="00F77B95">
        <w:fldChar w:fldCharType="separate"/>
      </w:r>
      <w:ins w:id="6381" w:author="JORGE CONTRERAS ORTIZ" w:date="2021-09-08T21:58:00Z">
        <w:r w:rsidR="007865AB" w:rsidRPr="00791D37">
          <w:t xml:space="preserve">Ilustración </w:t>
        </w:r>
        <w:r w:rsidR="007865AB">
          <w:rPr>
            <w:noProof/>
          </w:rPr>
          <w:t>54</w:t>
        </w:r>
      </w:ins>
      <w:ins w:id="6382" w:author="JORGE CONTRERAS ORTIZ" w:date="2021-09-04T14:37:00Z">
        <w:r w:rsidR="00F77B95">
          <w:fldChar w:fldCharType="end"/>
        </w:r>
      </w:ins>
      <w:ins w:id="6383" w:author="JORGE CONTRERAS ORTIZ" w:date="2021-09-04T16:06:00Z">
        <w:r w:rsidR="0052318C">
          <w:t>:</w:t>
        </w:r>
      </w:ins>
    </w:p>
    <w:p w14:paraId="7D35C772" w14:textId="13315C0C" w:rsidR="00A13F24" w:rsidRDefault="00A13F24" w:rsidP="00791D37">
      <w:pPr>
        <w:rPr>
          <w:ins w:id="6384" w:author="JORGE CONTRERAS ORTIZ" w:date="2021-09-05T22:42:00Z"/>
        </w:rPr>
      </w:pPr>
    </w:p>
    <w:p w14:paraId="67A5071B" w14:textId="77777777" w:rsidR="00A13F24" w:rsidRPr="00791D37" w:rsidRDefault="00A13F24" w:rsidP="00791D37"/>
    <w:p w14:paraId="430B28AE" w14:textId="77777777" w:rsidR="0074559B" w:rsidRPr="00791D37" w:rsidRDefault="0074559B" w:rsidP="00CA0339">
      <w:pPr>
        <w:jc w:val="center"/>
      </w:pPr>
      <w:r w:rsidRPr="00791D37">
        <w:rPr>
          <w:noProof/>
        </w:rPr>
        <w:drawing>
          <wp:inline distT="0" distB="0" distL="0" distR="0" wp14:anchorId="75F64D4D" wp14:editId="05007D42">
            <wp:extent cx="5759450" cy="2359660"/>
            <wp:effectExtent l="0" t="0" r="0" b="2540"/>
            <wp:docPr id="161" name="Imagen 1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72"/>
                    <a:stretch>
                      <a:fillRect/>
                    </a:stretch>
                  </pic:blipFill>
                  <pic:spPr>
                    <a:xfrm>
                      <a:off x="0" y="0"/>
                      <a:ext cx="5759450" cy="2359660"/>
                    </a:xfrm>
                    <a:prstGeom prst="rect">
                      <a:avLst/>
                    </a:prstGeom>
                  </pic:spPr>
                </pic:pic>
              </a:graphicData>
            </a:graphic>
          </wp:inline>
        </w:drawing>
      </w:r>
    </w:p>
    <w:p w14:paraId="1E246518" w14:textId="10AED476" w:rsidR="0074559B" w:rsidRDefault="0074559B" w:rsidP="00CA0339">
      <w:pPr>
        <w:pStyle w:val="Descripcin"/>
        <w:jc w:val="center"/>
        <w:rPr>
          <w:ins w:id="6385" w:author="JORGE CONTRERAS ORTIZ" w:date="2021-09-05T22:42:00Z"/>
        </w:rPr>
      </w:pPr>
      <w:bookmarkStart w:id="6386" w:name="_Ref81658912"/>
      <w:bookmarkStart w:id="6387" w:name="_Toc81499624"/>
      <w:bookmarkStart w:id="6388" w:name="_Toc81499859"/>
      <w:bookmarkStart w:id="6389" w:name="_Toc82030997"/>
      <w:r w:rsidRPr="00791D37">
        <w:t xml:space="preserve">Ilustración </w:t>
      </w:r>
      <w:r w:rsidR="006675AD">
        <w:fldChar w:fldCharType="begin"/>
      </w:r>
      <w:r w:rsidR="006675AD">
        <w:instrText xml:space="preserve"> SEQ Ilustración \* ARABIC </w:instrText>
      </w:r>
      <w:r w:rsidR="006675AD">
        <w:fldChar w:fldCharType="separate"/>
      </w:r>
      <w:ins w:id="6390" w:author="JORGE CONTRERAS ORTIZ" w:date="2021-09-08T21:58:00Z">
        <w:r w:rsidR="007865AB">
          <w:rPr>
            <w:noProof/>
          </w:rPr>
          <w:t>54</w:t>
        </w:r>
      </w:ins>
      <w:del w:id="6391" w:author="JORGE CONTRERAS ORTIZ" w:date="2021-09-04T12:45:00Z">
        <w:r w:rsidR="00593FA6" w:rsidDel="00FE1EC4">
          <w:rPr>
            <w:noProof/>
          </w:rPr>
          <w:delText>47</w:delText>
        </w:r>
      </w:del>
      <w:r w:rsidR="006675AD">
        <w:rPr>
          <w:noProof/>
        </w:rPr>
        <w:fldChar w:fldCharType="end"/>
      </w:r>
      <w:bookmarkEnd w:id="6386"/>
      <w:r w:rsidRPr="00791D37">
        <w:t xml:space="preserve"> Conector USB</w:t>
      </w:r>
      <w:bookmarkEnd w:id="6387"/>
      <w:bookmarkEnd w:id="6388"/>
      <w:bookmarkEnd w:id="6389"/>
    </w:p>
    <w:p w14:paraId="67374619" w14:textId="4E891096" w:rsidR="00A13F24" w:rsidRDefault="00A13F24" w:rsidP="00A13F24">
      <w:pPr>
        <w:rPr>
          <w:ins w:id="6392" w:author="JORGE CONTRERAS ORTIZ" w:date="2021-09-05T22:42:00Z"/>
        </w:rPr>
      </w:pPr>
    </w:p>
    <w:p w14:paraId="7B4E2CB8" w14:textId="77777777" w:rsidR="00A13F24" w:rsidRPr="00030323" w:rsidRDefault="00A13F24">
      <w:pPr>
        <w:pPrChange w:id="6393" w:author="JORGE CONTRERAS ORTIZ" w:date="2021-09-05T22:42:00Z">
          <w:pPr>
            <w:pStyle w:val="Descripcin"/>
            <w:jc w:val="center"/>
          </w:pPr>
        </w:pPrChange>
      </w:pPr>
    </w:p>
    <w:p w14:paraId="754700F0" w14:textId="77777777" w:rsidR="0074559B" w:rsidRPr="00791D37" w:rsidRDefault="0074559B" w:rsidP="00791D37">
      <w:r w:rsidRPr="00791D37">
        <w:t xml:space="preserve">Se añade un Led SMD con una resistencia en serie, como comprobación de que lleguen los </w:t>
      </w:r>
      <w:commentRangeStart w:id="6394"/>
      <w:r w:rsidRPr="00791D37">
        <w:t>5V</w:t>
      </w:r>
      <w:commentRangeEnd w:id="6394"/>
      <w:r w:rsidRPr="00791D37">
        <w:rPr>
          <w:rStyle w:val="Refdecomentario"/>
        </w:rPr>
        <w:commentReference w:id="6394"/>
      </w:r>
      <w:r w:rsidRPr="00791D37">
        <w:t xml:space="preserve"> correctamente al circuito, como símbolo de una buena conexión del conector.</w:t>
      </w:r>
    </w:p>
    <w:p w14:paraId="3FFBF25F" w14:textId="77777777" w:rsidR="0074559B" w:rsidRPr="00791D37" w:rsidRDefault="0074559B" w:rsidP="00791D37">
      <w:r w:rsidRPr="00791D37">
        <w:br w:type="page"/>
      </w:r>
    </w:p>
    <w:p w14:paraId="3F8DF1AA" w14:textId="77777777" w:rsidR="0074559B" w:rsidRPr="00791D37" w:rsidRDefault="0074559B" w:rsidP="00791D37">
      <w:pPr>
        <w:pStyle w:val="Ttulo2"/>
      </w:pPr>
      <w:bookmarkStart w:id="6395" w:name="_Toc81499454"/>
      <w:bookmarkStart w:id="6396" w:name="_Toc82012216"/>
      <w:bookmarkStart w:id="6397" w:name="_Toc82025043"/>
      <w:bookmarkStart w:id="6398" w:name="_Toc82030888"/>
      <w:r w:rsidRPr="00791D37">
        <w:lastRenderedPageBreak/>
        <w:t>LAYOUT</w:t>
      </w:r>
      <w:bookmarkEnd w:id="6395"/>
      <w:bookmarkEnd w:id="6396"/>
      <w:bookmarkEnd w:id="6397"/>
      <w:bookmarkEnd w:id="6398"/>
    </w:p>
    <w:p w14:paraId="437CE7B7" w14:textId="77777777" w:rsidR="0074559B" w:rsidRPr="00791D37" w:rsidRDefault="0074559B" w:rsidP="00791D37"/>
    <w:p w14:paraId="29D232F8" w14:textId="124ACAF8" w:rsidR="0074559B" w:rsidRDefault="0074559B" w:rsidP="00791D37">
      <w:pPr>
        <w:rPr>
          <w:ins w:id="6399" w:author="JORGE CONTRERAS ORTIZ" w:date="2021-09-05T22:42:00Z"/>
        </w:rPr>
      </w:pPr>
      <w:r w:rsidRPr="00791D37">
        <w:t xml:space="preserve">El Layout completo realizado es el mostrado </w:t>
      </w:r>
      <w:ins w:id="6400" w:author="JORGE CONTRERAS ORTIZ" w:date="2021-09-04T14:38:00Z">
        <w:r w:rsidR="00F77B95">
          <w:t xml:space="preserve">a continuación en </w:t>
        </w:r>
        <w:r w:rsidR="00F77B95">
          <w:fldChar w:fldCharType="begin"/>
        </w:r>
        <w:r w:rsidR="00F77B95">
          <w:instrText xml:space="preserve"> REF _Ref81658913 \h </w:instrText>
        </w:r>
      </w:ins>
      <w:r w:rsidR="00F77B95">
        <w:fldChar w:fldCharType="separate"/>
      </w:r>
      <w:ins w:id="6401" w:author="JORGE CONTRERAS ORTIZ" w:date="2021-09-08T21:58:00Z">
        <w:r w:rsidR="007865AB" w:rsidRPr="00791D37">
          <w:t xml:space="preserve">Ilustración </w:t>
        </w:r>
        <w:r w:rsidR="007865AB">
          <w:rPr>
            <w:noProof/>
          </w:rPr>
          <w:t>55</w:t>
        </w:r>
      </w:ins>
      <w:ins w:id="6402" w:author="JORGE CONTRERAS ORTIZ" w:date="2021-09-04T14:38:00Z">
        <w:r w:rsidR="00F77B95">
          <w:fldChar w:fldCharType="end"/>
        </w:r>
      </w:ins>
      <w:del w:id="6403" w:author="JORGE CONTRERAS ORTIZ" w:date="2021-09-04T14:38:00Z">
        <w:r w:rsidRPr="00791D37" w:rsidDel="00F77B95">
          <w:delText>en la</w:delText>
        </w:r>
      </w:del>
      <w:del w:id="6404" w:author="JORGE CONTRERAS ORTIZ" w:date="2021-09-04T14:37:00Z">
        <w:r w:rsidRPr="00791D37" w:rsidDel="00F77B95">
          <w:delText xml:space="preserve"> Ilustración 11</w:delText>
        </w:r>
      </w:del>
      <w:r w:rsidRPr="00791D37">
        <w:t>. Posteriormente se mostrará el Layout elegido separando las diferentes capas.</w:t>
      </w:r>
    </w:p>
    <w:p w14:paraId="5A3B2884" w14:textId="2A8E2FB7" w:rsidR="00A13F24" w:rsidRDefault="00A13F24" w:rsidP="00791D37">
      <w:pPr>
        <w:rPr>
          <w:ins w:id="6405" w:author="JORGE CONTRERAS ORTIZ" w:date="2021-09-05T22:42:00Z"/>
        </w:rPr>
      </w:pPr>
    </w:p>
    <w:p w14:paraId="2BC943AB" w14:textId="77777777" w:rsidR="00A13F24" w:rsidRPr="00791D37" w:rsidRDefault="00A13F24" w:rsidP="00791D37"/>
    <w:p w14:paraId="7FFA259D" w14:textId="77777777" w:rsidR="0074559B" w:rsidRPr="00791D37" w:rsidRDefault="0074559B" w:rsidP="00CA0339">
      <w:pPr>
        <w:jc w:val="center"/>
      </w:pPr>
      <w:r w:rsidRPr="00791D37">
        <w:rPr>
          <w:noProof/>
        </w:rPr>
        <w:drawing>
          <wp:inline distT="0" distB="0" distL="0" distR="0" wp14:anchorId="7ED2113C" wp14:editId="5BEC16D8">
            <wp:extent cx="4911030" cy="3752850"/>
            <wp:effectExtent l="0" t="0" r="4445" b="0"/>
            <wp:docPr id="127" name="Imagen 1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de la pantalla de un computador&#10;&#10;Descripción generada automáticamente con confianza baja"/>
                    <pic:cNvPicPr/>
                  </pic:nvPicPr>
                  <pic:blipFill>
                    <a:blip r:embed="rId73"/>
                    <a:stretch>
                      <a:fillRect/>
                    </a:stretch>
                  </pic:blipFill>
                  <pic:spPr>
                    <a:xfrm>
                      <a:off x="0" y="0"/>
                      <a:ext cx="4915729" cy="3756440"/>
                    </a:xfrm>
                    <a:prstGeom prst="rect">
                      <a:avLst/>
                    </a:prstGeom>
                  </pic:spPr>
                </pic:pic>
              </a:graphicData>
            </a:graphic>
          </wp:inline>
        </w:drawing>
      </w:r>
    </w:p>
    <w:p w14:paraId="3A81E9DA" w14:textId="12E36C25" w:rsidR="0074559B" w:rsidRPr="00791D37" w:rsidRDefault="0074559B" w:rsidP="00CA0339">
      <w:pPr>
        <w:pStyle w:val="Descripcin"/>
        <w:jc w:val="center"/>
      </w:pPr>
      <w:bookmarkStart w:id="6406" w:name="_Ref81658913"/>
      <w:bookmarkStart w:id="6407" w:name="_Toc81499625"/>
      <w:bookmarkStart w:id="6408" w:name="_Toc81499860"/>
      <w:bookmarkStart w:id="6409" w:name="_Toc82030998"/>
      <w:r w:rsidRPr="00791D37">
        <w:t xml:space="preserve">Ilustración </w:t>
      </w:r>
      <w:r w:rsidR="006675AD">
        <w:fldChar w:fldCharType="begin"/>
      </w:r>
      <w:r w:rsidR="006675AD">
        <w:instrText xml:space="preserve"> SEQ Ilustración \* ARABIC </w:instrText>
      </w:r>
      <w:r w:rsidR="006675AD">
        <w:fldChar w:fldCharType="separate"/>
      </w:r>
      <w:ins w:id="6410" w:author="JORGE CONTRERAS ORTIZ" w:date="2021-09-08T21:58:00Z">
        <w:r w:rsidR="007865AB">
          <w:rPr>
            <w:noProof/>
          </w:rPr>
          <w:t>55</w:t>
        </w:r>
      </w:ins>
      <w:del w:id="6411" w:author="JORGE CONTRERAS ORTIZ" w:date="2021-09-04T12:45:00Z">
        <w:r w:rsidR="00593FA6" w:rsidDel="00FE1EC4">
          <w:rPr>
            <w:noProof/>
          </w:rPr>
          <w:delText>48</w:delText>
        </w:r>
      </w:del>
      <w:r w:rsidR="006675AD">
        <w:rPr>
          <w:noProof/>
        </w:rPr>
        <w:fldChar w:fldCharType="end"/>
      </w:r>
      <w:bookmarkEnd w:id="6406"/>
      <w:r w:rsidRPr="00791D37">
        <w:t xml:space="preserve"> Layout Completo</w:t>
      </w:r>
      <w:bookmarkEnd w:id="6407"/>
      <w:bookmarkEnd w:id="6408"/>
      <w:bookmarkEnd w:id="6409"/>
    </w:p>
    <w:p w14:paraId="24F526BD" w14:textId="77777777" w:rsidR="0074559B" w:rsidRPr="00791D37" w:rsidRDefault="0074559B" w:rsidP="00791D37">
      <w:r w:rsidRPr="00791D37">
        <w:br w:type="page"/>
      </w:r>
    </w:p>
    <w:p w14:paraId="6BDBF2A1" w14:textId="40827944" w:rsidR="0074559B" w:rsidRPr="00791D37" w:rsidRDefault="00C17583" w:rsidP="00791D37">
      <w:pPr>
        <w:pStyle w:val="Ttulo3"/>
      </w:pPr>
      <w:bookmarkStart w:id="6412" w:name="_Toc81499455"/>
      <w:bookmarkStart w:id="6413" w:name="_Toc82012217"/>
      <w:bookmarkStart w:id="6414" w:name="_Toc82025044"/>
      <w:bookmarkStart w:id="6415" w:name="_Toc82030889"/>
      <w:r w:rsidRPr="00791D37">
        <w:lastRenderedPageBreak/>
        <w:t xml:space="preserve">LAYOUT CAPA </w:t>
      </w:r>
      <w:r w:rsidR="0074559B" w:rsidRPr="00791D37">
        <w:t>TOP</w:t>
      </w:r>
      <w:bookmarkEnd w:id="6412"/>
      <w:bookmarkEnd w:id="6413"/>
      <w:bookmarkEnd w:id="6414"/>
      <w:bookmarkEnd w:id="6415"/>
    </w:p>
    <w:p w14:paraId="6FF7FFC0" w14:textId="77777777" w:rsidR="0074559B" w:rsidRPr="00791D37" w:rsidRDefault="0074559B" w:rsidP="00791D37"/>
    <w:p w14:paraId="181B4CEF" w14:textId="18846505" w:rsidR="0074559B" w:rsidRDefault="0074559B" w:rsidP="00791D37">
      <w:pPr>
        <w:rPr>
          <w:ins w:id="6416" w:author="JORGE CONTRERAS ORTIZ" w:date="2021-09-05T22:42:00Z"/>
        </w:rPr>
      </w:pPr>
      <w:r w:rsidRPr="00791D37">
        <w:t xml:space="preserve">Como se </w:t>
      </w:r>
      <w:ins w:id="6417" w:author="JORGE CONTRERAS ORTIZ" w:date="2021-09-04T14:38:00Z">
        <w:r w:rsidR="00F77B95">
          <w:t xml:space="preserve">muestra a continuación, en </w:t>
        </w:r>
      </w:ins>
      <w:del w:id="6418" w:author="JORGE CONTRERAS ORTIZ" w:date="2021-09-04T14:38:00Z">
        <w:r w:rsidRPr="00791D37" w:rsidDel="00F77B95">
          <w:delText>ve e</w:delText>
        </w:r>
      </w:del>
      <w:del w:id="6419" w:author="JORGE CONTRERAS ORTIZ" w:date="2021-09-04T13:32:00Z">
        <w:r w:rsidRPr="00791D37" w:rsidDel="00C17583">
          <w:delText>l</w:delText>
        </w:r>
      </w:del>
      <w:del w:id="6420" w:author="JORGE CONTRERAS ORTIZ" w:date="2021-09-04T14:38:00Z">
        <w:r w:rsidRPr="00791D37" w:rsidDel="00F77B95">
          <w:delText xml:space="preserve"> la</w:delText>
        </w:r>
      </w:del>
      <w:ins w:id="6421" w:author="JORGE CONTRERAS ORTIZ" w:date="2021-09-04T14:38:00Z">
        <w:r w:rsidR="00F77B95">
          <w:fldChar w:fldCharType="begin"/>
        </w:r>
        <w:r w:rsidR="00F77B95">
          <w:instrText xml:space="preserve"> REF _Ref81658914 \h </w:instrText>
        </w:r>
      </w:ins>
      <w:r w:rsidR="00F77B95">
        <w:fldChar w:fldCharType="separate"/>
      </w:r>
      <w:ins w:id="6422" w:author="JORGE CONTRERAS ORTIZ" w:date="2021-09-08T21:58:00Z">
        <w:r w:rsidR="007865AB" w:rsidRPr="00791D37">
          <w:t xml:space="preserve">Ilustración </w:t>
        </w:r>
        <w:r w:rsidR="007865AB">
          <w:rPr>
            <w:noProof/>
          </w:rPr>
          <w:t>56</w:t>
        </w:r>
      </w:ins>
      <w:ins w:id="6423" w:author="JORGE CONTRERAS ORTIZ" w:date="2021-09-04T14:38:00Z">
        <w:r w:rsidR="00F77B95">
          <w:fldChar w:fldCharType="end"/>
        </w:r>
      </w:ins>
      <w:del w:id="6424" w:author="JORGE CONTRERAS ORTIZ" w:date="2021-09-04T14:38:00Z">
        <w:r w:rsidRPr="00791D37" w:rsidDel="00F77B95">
          <w:delText xml:space="preserve"> Ilustración 12</w:delText>
        </w:r>
      </w:del>
      <w:r w:rsidRPr="00791D37">
        <w:t xml:space="preserve">, </w:t>
      </w:r>
      <w:del w:id="6425" w:author="JORGE CONTRERAS ORTIZ" w:date="2021-09-04T14:39:00Z">
        <w:r w:rsidRPr="00791D37" w:rsidDel="00F77B95">
          <w:delText>en la capa TOP se han posicionado</w:delText>
        </w:r>
      </w:del>
      <w:ins w:id="6426" w:author="JORGE CONTRERAS ORTIZ" w:date="2021-09-04T14:39:00Z">
        <w:r w:rsidR="00F77B95">
          <w:t>se han posicionado en la capa TOP</w:t>
        </w:r>
      </w:ins>
      <w:r w:rsidRPr="00791D37">
        <w:t xml:space="preserve"> la mayoría de las pistas y se ha realizado el posicionado de los componentes exceptuando 2 </w:t>
      </w:r>
      <w:ins w:id="6427" w:author="JORGE CONTRERAS ORTIZ" w:date="2021-09-04T14:39:00Z">
        <w:r w:rsidR="00F77B95">
          <w:t xml:space="preserve">de los 4 </w:t>
        </w:r>
      </w:ins>
      <w:r w:rsidRPr="00791D37">
        <w:t>conectores</w:t>
      </w:r>
      <w:ins w:id="6428" w:author="JORGE CONTRERAS ORTIZ" w:date="2021-09-04T14:39:00Z">
        <w:r w:rsidR="00F77B95">
          <w:t xml:space="preserve"> verticales</w:t>
        </w:r>
      </w:ins>
      <w:r w:rsidRPr="00791D37">
        <w:t>.</w:t>
      </w:r>
    </w:p>
    <w:p w14:paraId="1E8DADDB" w14:textId="77777777" w:rsidR="00A13F24" w:rsidRPr="00791D37" w:rsidRDefault="00A13F24" w:rsidP="00791D37"/>
    <w:p w14:paraId="6A631AC1" w14:textId="77777777" w:rsidR="0074559B" w:rsidRPr="00791D37" w:rsidRDefault="0074559B" w:rsidP="00791D37"/>
    <w:p w14:paraId="77064536" w14:textId="77777777" w:rsidR="0074559B" w:rsidRPr="00791D37" w:rsidRDefault="0074559B" w:rsidP="00CA0339">
      <w:pPr>
        <w:jc w:val="center"/>
      </w:pPr>
      <w:r w:rsidRPr="00791D37">
        <w:rPr>
          <w:noProof/>
        </w:rPr>
        <w:drawing>
          <wp:inline distT="0" distB="0" distL="0" distR="0" wp14:anchorId="0B35339D" wp14:editId="1309CB08">
            <wp:extent cx="6016763" cy="4540102"/>
            <wp:effectExtent l="0" t="0" r="3175" b="0"/>
            <wp:docPr id="126" name="Imagen 1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Diagrama, Esquemático&#10;&#10;Descripción generada automáticamente"/>
                    <pic:cNvPicPr/>
                  </pic:nvPicPr>
                  <pic:blipFill>
                    <a:blip r:embed="rId74"/>
                    <a:stretch>
                      <a:fillRect/>
                    </a:stretch>
                  </pic:blipFill>
                  <pic:spPr>
                    <a:xfrm>
                      <a:off x="0" y="0"/>
                      <a:ext cx="6044344" cy="4560914"/>
                    </a:xfrm>
                    <a:prstGeom prst="rect">
                      <a:avLst/>
                    </a:prstGeom>
                  </pic:spPr>
                </pic:pic>
              </a:graphicData>
            </a:graphic>
          </wp:inline>
        </w:drawing>
      </w:r>
    </w:p>
    <w:p w14:paraId="469A266C" w14:textId="1F32016B" w:rsidR="0074559B" w:rsidRPr="00791D37" w:rsidRDefault="0074559B" w:rsidP="00CA0339">
      <w:pPr>
        <w:pStyle w:val="Descripcin"/>
        <w:jc w:val="center"/>
      </w:pPr>
      <w:bookmarkStart w:id="6429" w:name="_Ref81658914"/>
      <w:bookmarkStart w:id="6430" w:name="_Toc81499626"/>
      <w:bookmarkStart w:id="6431" w:name="_Toc81499861"/>
      <w:bookmarkStart w:id="6432" w:name="_Toc82030999"/>
      <w:r w:rsidRPr="00791D37">
        <w:t xml:space="preserve">Ilustración </w:t>
      </w:r>
      <w:r w:rsidR="006675AD">
        <w:fldChar w:fldCharType="begin"/>
      </w:r>
      <w:r w:rsidR="006675AD">
        <w:instrText xml:space="preserve"> SEQ Ilustración \* ARABIC </w:instrText>
      </w:r>
      <w:r w:rsidR="006675AD">
        <w:fldChar w:fldCharType="separate"/>
      </w:r>
      <w:ins w:id="6433" w:author="JORGE CONTRERAS ORTIZ" w:date="2021-09-08T21:58:00Z">
        <w:r w:rsidR="007865AB">
          <w:rPr>
            <w:noProof/>
          </w:rPr>
          <w:t>56</w:t>
        </w:r>
      </w:ins>
      <w:del w:id="6434" w:author="JORGE CONTRERAS ORTIZ" w:date="2021-09-04T12:45:00Z">
        <w:r w:rsidR="00593FA6" w:rsidDel="00FE1EC4">
          <w:rPr>
            <w:noProof/>
          </w:rPr>
          <w:delText>49</w:delText>
        </w:r>
      </w:del>
      <w:r w:rsidR="006675AD">
        <w:rPr>
          <w:noProof/>
        </w:rPr>
        <w:fldChar w:fldCharType="end"/>
      </w:r>
      <w:bookmarkEnd w:id="6429"/>
      <w:r w:rsidRPr="00791D37">
        <w:t xml:space="preserve"> Layout Capa TOP</w:t>
      </w:r>
      <w:bookmarkEnd w:id="6430"/>
      <w:bookmarkEnd w:id="6431"/>
      <w:bookmarkEnd w:id="6432"/>
    </w:p>
    <w:p w14:paraId="22C0D62D" w14:textId="77777777" w:rsidR="0074559B" w:rsidRPr="00791D37" w:rsidRDefault="0074559B" w:rsidP="00791D37">
      <w:r w:rsidRPr="00791D37">
        <w:br w:type="page"/>
      </w:r>
    </w:p>
    <w:p w14:paraId="5AE54720" w14:textId="53F1956D" w:rsidR="0074559B" w:rsidRPr="00791D37" w:rsidRDefault="00C17583" w:rsidP="00791D37">
      <w:pPr>
        <w:pStyle w:val="Ttulo3"/>
      </w:pPr>
      <w:bookmarkStart w:id="6435" w:name="_Toc81499456"/>
      <w:bookmarkStart w:id="6436" w:name="_Toc82012218"/>
      <w:bookmarkStart w:id="6437" w:name="_Toc82025045"/>
      <w:bookmarkStart w:id="6438" w:name="_Toc82030890"/>
      <w:r w:rsidRPr="00791D37">
        <w:lastRenderedPageBreak/>
        <w:t>LAYOUT CAPA BOTTOM</w:t>
      </w:r>
      <w:bookmarkEnd w:id="6435"/>
      <w:bookmarkEnd w:id="6436"/>
      <w:bookmarkEnd w:id="6437"/>
      <w:bookmarkEnd w:id="6438"/>
    </w:p>
    <w:p w14:paraId="28E67B1B" w14:textId="77777777" w:rsidR="0074559B" w:rsidRPr="00791D37" w:rsidRDefault="0074559B" w:rsidP="00791D37"/>
    <w:p w14:paraId="2D0D848A" w14:textId="310F5389" w:rsidR="0074559B" w:rsidRDefault="0074559B" w:rsidP="00791D37">
      <w:pPr>
        <w:rPr>
          <w:ins w:id="6439" w:author="JORGE CONTRERAS ORTIZ" w:date="2021-09-05T22:42:00Z"/>
        </w:rPr>
      </w:pPr>
      <w:r w:rsidRPr="00791D37">
        <w:t xml:space="preserve">Como se muestra </w:t>
      </w:r>
      <w:ins w:id="6440" w:author="JORGE CONTRERAS ORTIZ" w:date="2021-09-04T14:39:00Z">
        <w:r w:rsidR="00F77B95">
          <w:t>a continuación, en</w:t>
        </w:r>
      </w:ins>
      <w:ins w:id="6441" w:author="JORGE CONTRERAS ORTIZ" w:date="2021-09-04T14:40:00Z">
        <w:r w:rsidR="00F77B95">
          <w:t xml:space="preserve"> </w:t>
        </w:r>
      </w:ins>
      <w:ins w:id="6442" w:author="JORGE CONTRERAS ORTIZ" w:date="2021-09-04T14:39:00Z">
        <w:r w:rsidR="00F77B95">
          <w:fldChar w:fldCharType="begin"/>
        </w:r>
        <w:r w:rsidR="00F77B95">
          <w:instrText xml:space="preserve"> REF _Ref81658915 \h </w:instrText>
        </w:r>
      </w:ins>
      <w:r w:rsidR="00F77B95">
        <w:fldChar w:fldCharType="separate"/>
      </w:r>
      <w:ins w:id="6443" w:author="JORGE CONTRERAS ORTIZ" w:date="2021-09-08T21:58:00Z">
        <w:r w:rsidR="007865AB" w:rsidRPr="00791D37">
          <w:t xml:space="preserve">Ilustración </w:t>
        </w:r>
        <w:r w:rsidR="007865AB">
          <w:rPr>
            <w:noProof/>
          </w:rPr>
          <w:t>57</w:t>
        </w:r>
      </w:ins>
      <w:ins w:id="6444" w:author="JORGE CONTRERAS ORTIZ" w:date="2021-09-04T14:39:00Z">
        <w:r w:rsidR="00F77B95">
          <w:fldChar w:fldCharType="end"/>
        </w:r>
      </w:ins>
      <w:del w:id="6445" w:author="JORGE CONTRERAS ORTIZ" w:date="2021-09-04T14:39:00Z">
        <w:r w:rsidRPr="00791D37" w:rsidDel="00F77B95">
          <w:delText>en</w:delText>
        </w:r>
      </w:del>
      <w:r w:rsidRPr="00791D37">
        <w:t xml:space="preserve"> </w:t>
      </w:r>
      <w:del w:id="6446" w:author="JORGE CONTRERAS ORTIZ" w:date="2021-09-04T14:39:00Z">
        <w:r w:rsidRPr="00791D37" w:rsidDel="00F77B95">
          <w:delText>la Ilustración 13</w:delText>
        </w:r>
      </w:del>
      <w:r w:rsidRPr="00791D37">
        <w:t xml:space="preserve">, </w:t>
      </w:r>
      <w:del w:id="6447" w:author="JORGE CONTRERAS ORTIZ" w:date="2021-09-04T14:39:00Z">
        <w:r w:rsidRPr="00791D37" w:rsidDel="00F77B95">
          <w:delText xml:space="preserve">en la capa BOTTOM </w:delText>
        </w:r>
      </w:del>
      <w:r w:rsidRPr="00791D37">
        <w:t>se han posicionado</w:t>
      </w:r>
      <w:ins w:id="6448" w:author="JORGE CONTRERAS ORTIZ" w:date="2021-09-04T14:39:00Z">
        <w:r w:rsidR="00F77B95">
          <w:t xml:space="preserve"> </w:t>
        </w:r>
        <w:r w:rsidR="00F77B95" w:rsidRPr="00791D37">
          <w:t>en la capa BOTTOM</w:t>
        </w:r>
      </w:ins>
      <w:r w:rsidRPr="00791D37">
        <w:t xml:space="preserve"> dos conectores verticales y algunas pistas debido a cambios de cara necesarios. A su vez, se ha usado la capa BOTTOM para añadir un plano de masa.</w:t>
      </w:r>
    </w:p>
    <w:p w14:paraId="6A531700" w14:textId="10A655F6" w:rsidR="00A13F24" w:rsidRDefault="00A13F24" w:rsidP="00791D37">
      <w:pPr>
        <w:rPr>
          <w:ins w:id="6449" w:author="JORGE CONTRERAS ORTIZ" w:date="2021-09-05T22:42:00Z"/>
        </w:rPr>
      </w:pPr>
    </w:p>
    <w:p w14:paraId="583C749D" w14:textId="77777777" w:rsidR="00A13F24" w:rsidRPr="00791D37" w:rsidRDefault="00A13F24" w:rsidP="00791D37"/>
    <w:p w14:paraId="7AA271C7" w14:textId="77777777" w:rsidR="0074559B" w:rsidRPr="00791D37" w:rsidRDefault="0074559B" w:rsidP="00CA0339">
      <w:pPr>
        <w:jc w:val="center"/>
      </w:pPr>
      <w:r w:rsidRPr="00791D37">
        <w:rPr>
          <w:noProof/>
        </w:rPr>
        <w:drawing>
          <wp:inline distT="0" distB="0" distL="0" distR="0" wp14:anchorId="79BE9FD6" wp14:editId="2106BBD9">
            <wp:extent cx="5962141" cy="4378591"/>
            <wp:effectExtent l="0" t="0" r="635" b="3175"/>
            <wp:docPr id="128" name="Imagen 12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de la pantalla de un computador&#10;&#10;Descripción generada automáticamente con confianza baja"/>
                    <pic:cNvPicPr/>
                  </pic:nvPicPr>
                  <pic:blipFill>
                    <a:blip r:embed="rId75"/>
                    <a:stretch>
                      <a:fillRect/>
                    </a:stretch>
                  </pic:blipFill>
                  <pic:spPr>
                    <a:xfrm>
                      <a:off x="0" y="0"/>
                      <a:ext cx="5965152" cy="4380802"/>
                    </a:xfrm>
                    <a:prstGeom prst="rect">
                      <a:avLst/>
                    </a:prstGeom>
                  </pic:spPr>
                </pic:pic>
              </a:graphicData>
            </a:graphic>
          </wp:inline>
        </w:drawing>
      </w:r>
    </w:p>
    <w:p w14:paraId="44F3E2B8" w14:textId="1A6CCCE0" w:rsidR="0074559B" w:rsidRPr="00791D37" w:rsidRDefault="0074559B" w:rsidP="00CA0339">
      <w:pPr>
        <w:pStyle w:val="Descripcin"/>
        <w:jc w:val="center"/>
      </w:pPr>
      <w:bookmarkStart w:id="6450" w:name="_Ref81658915"/>
      <w:bookmarkStart w:id="6451" w:name="_Toc81499627"/>
      <w:bookmarkStart w:id="6452" w:name="_Toc81499862"/>
      <w:bookmarkStart w:id="6453" w:name="_Toc82031000"/>
      <w:r w:rsidRPr="00791D37">
        <w:t xml:space="preserve">Ilustración </w:t>
      </w:r>
      <w:r w:rsidR="006675AD">
        <w:fldChar w:fldCharType="begin"/>
      </w:r>
      <w:r w:rsidR="006675AD">
        <w:instrText xml:space="preserve"> SEQ Ilustración \* ARABIC </w:instrText>
      </w:r>
      <w:r w:rsidR="006675AD">
        <w:fldChar w:fldCharType="separate"/>
      </w:r>
      <w:ins w:id="6454" w:author="JORGE CONTRERAS ORTIZ" w:date="2021-09-08T21:58:00Z">
        <w:r w:rsidR="007865AB">
          <w:rPr>
            <w:noProof/>
          </w:rPr>
          <w:t>57</w:t>
        </w:r>
      </w:ins>
      <w:del w:id="6455" w:author="JORGE CONTRERAS ORTIZ" w:date="2021-09-04T12:45:00Z">
        <w:r w:rsidR="00593FA6" w:rsidDel="00FE1EC4">
          <w:rPr>
            <w:noProof/>
          </w:rPr>
          <w:delText>50</w:delText>
        </w:r>
      </w:del>
      <w:r w:rsidR="006675AD">
        <w:rPr>
          <w:noProof/>
        </w:rPr>
        <w:fldChar w:fldCharType="end"/>
      </w:r>
      <w:bookmarkEnd w:id="6450"/>
      <w:r w:rsidRPr="00791D37">
        <w:t xml:space="preserve"> Layout Capa BOTTOM</w:t>
      </w:r>
      <w:bookmarkEnd w:id="6451"/>
      <w:bookmarkEnd w:id="6452"/>
      <w:bookmarkEnd w:id="6453"/>
    </w:p>
    <w:p w14:paraId="5B4D7765" w14:textId="77777777" w:rsidR="0074559B" w:rsidRPr="00791D37" w:rsidRDefault="0074559B" w:rsidP="00791D37">
      <w:r w:rsidRPr="00791D37">
        <w:br w:type="page"/>
      </w:r>
    </w:p>
    <w:p w14:paraId="6346ED16" w14:textId="4E8D3A06" w:rsidR="00797426" w:rsidRDefault="00C17583" w:rsidP="00797426">
      <w:pPr>
        <w:pStyle w:val="Ttulo3"/>
        <w:rPr>
          <w:ins w:id="6456" w:author="JORGE CONTRERAS ORTIZ" w:date="2021-09-04T08:33:00Z"/>
        </w:rPr>
      </w:pPr>
      <w:bookmarkStart w:id="6457" w:name="_Toc82012219"/>
      <w:bookmarkStart w:id="6458" w:name="_Toc81499457"/>
      <w:bookmarkStart w:id="6459" w:name="_Toc82025046"/>
      <w:bookmarkStart w:id="6460" w:name="_Toc82030891"/>
      <w:ins w:id="6461" w:author="JORGE CONTRERAS ORTIZ" w:date="2021-09-04T08:33:00Z">
        <w:r>
          <w:lastRenderedPageBreak/>
          <w:t>RESULTADO FINAL DEL DISEÑO</w:t>
        </w:r>
        <w:bookmarkEnd w:id="6457"/>
        <w:bookmarkEnd w:id="6459"/>
        <w:bookmarkEnd w:id="6460"/>
      </w:ins>
    </w:p>
    <w:p w14:paraId="6490A9D9" w14:textId="1CD0D19C" w:rsidR="00797426" w:rsidRDefault="00797426" w:rsidP="00797426">
      <w:pPr>
        <w:rPr>
          <w:ins w:id="6462" w:author="JORGE CONTRERAS ORTIZ" w:date="2021-09-04T08:33:00Z"/>
        </w:rPr>
      </w:pPr>
    </w:p>
    <w:p w14:paraId="01EF5B00" w14:textId="24D7F46B" w:rsidR="00EA5ADB" w:rsidRDefault="00425C71" w:rsidP="005B42F0">
      <w:pPr>
        <w:rPr>
          <w:ins w:id="6463" w:author="JORGE CONTRERAS ORTIZ" w:date="2021-09-04T09:04:00Z"/>
        </w:rPr>
      </w:pPr>
      <w:ins w:id="6464" w:author="JORGE CONTRERAS ORTIZ" w:date="2021-09-04T08:52:00Z">
        <w:r>
          <w:t>Una vez finalizado el diseño se mandó fabricar la PCB quedando como se ve en</w:t>
        </w:r>
      </w:ins>
      <w:ins w:id="6465" w:author="JORGE CONTRERAS ORTIZ" w:date="2021-09-04T14:40:00Z">
        <w:r w:rsidR="00F77B95">
          <w:t xml:space="preserve"> </w:t>
        </w:r>
        <w:r w:rsidR="00F77B95">
          <w:fldChar w:fldCharType="begin"/>
        </w:r>
        <w:r w:rsidR="00F77B95">
          <w:instrText xml:space="preserve"> REF _Ref81658916 \h </w:instrText>
        </w:r>
      </w:ins>
      <w:r w:rsidR="00F77B95">
        <w:instrText xml:space="preserve"> \* MERGEFORMAT </w:instrText>
      </w:r>
      <w:r w:rsidR="00F77B95">
        <w:fldChar w:fldCharType="separate"/>
      </w:r>
      <w:ins w:id="6466" w:author="JORGE CONTRERAS ORTIZ" w:date="2021-09-08T21:58:00Z">
        <w:r w:rsidR="007865AB" w:rsidRPr="007865AB">
          <w:rPr>
            <w:rPrChange w:id="6467" w:author="JORGE CONTRERAS ORTIZ" w:date="2021-09-08T21:58:00Z">
              <w:rPr/>
            </w:rPrChange>
          </w:rPr>
          <w:t xml:space="preserve">Ilustración </w:t>
        </w:r>
        <w:r w:rsidR="007865AB" w:rsidRPr="007865AB">
          <w:rPr>
            <w:rPrChange w:id="6468" w:author="JORGE CONTRERAS ORTIZ" w:date="2021-09-08T21:58:00Z">
              <w:rPr>
                <w:noProof/>
                <w:lang w:val="en-US"/>
              </w:rPr>
            </w:rPrChange>
          </w:rPr>
          <w:t>58</w:t>
        </w:r>
      </w:ins>
      <w:ins w:id="6469" w:author="JORGE CONTRERAS ORTIZ" w:date="2021-09-04T14:40:00Z">
        <w:r w:rsidR="00F77B95">
          <w:fldChar w:fldCharType="end"/>
        </w:r>
        <w:r w:rsidR="00F77B95">
          <w:t xml:space="preserve"> </w:t>
        </w:r>
        <w:proofErr w:type="spellStart"/>
        <w:r w:rsidR="00F77B95">
          <w:t>y en</w:t>
        </w:r>
      </w:ins>
      <w:proofErr w:type="spellEnd"/>
      <w:ins w:id="6470" w:author="JORGE CONTRERAS ORTIZ" w:date="2021-09-08T12:27:00Z">
        <w:r w:rsidR="00770F63">
          <w:t xml:space="preserve"> </w:t>
        </w:r>
      </w:ins>
      <w:ins w:id="6471" w:author="JORGE CONTRERAS ORTIZ" w:date="2021-09-04T08:53:00Z">
        <w:r>
          <w:t>.</w:t>
        </w:r>
      </w:ins>
      <w:ins w:id="6472" w:author="JORGE CONTRERAS ORTIZ" w:date="2021-09-04T08:55:00Z">
        <w:r>
          <w:t xml:space="preserve"> </w:t>
        </w:r>
      </w:ins>
    </w:p>
    <w:p w14:paraId="55ABB56C" w14:textId="4AFED15A" w:rsidR="00A13F24" w:rsidRDefault="00EA5ADB" w:rsidP="00797426">
      <w:pPr>
        <w:rPr>
          <w:ins w:id="6473" w:author="JORGE CONTRERAS ORTIZ" w:date="2021-09-04T08:53:00Z"/>
        </w:rPr>
      </w:pPr>
      <w:ins w:id="6474" w:author="JORGE CONTRERAS ORTIZ" w:date="2021-09-04T09:06:00Z">
        <w:r>
          <w:t>Bas</w:t>
        </w:r>
      </w:ins>
      <w:ins w:id="6475" w:author="JORGE CONTRERAS ORTIZ" w:date="2021-09-04T09:07:00Z">
        <w:r>
          <w:t>ándose</w:t>
        </w:r>
      </w:ins>
      <w:ins w:id="6476" w:author="JORGE CONTRERAS ORTIZ" w:date="2021-09-04T09:05:00Z">
        <w:r>
          <w:t xml:space="preserve"> en proyectos previos, </w:t>
        </w:r>
      </w:ins>
      <w:ins w:id="6477" w:author="JORGE CONTRERAS ORTIZ" w:date="2021-09-04T09:07:00Z">
        <w:r>
          <w:t xml:space="preserve">como se ve en Ilustración </w:t>
        </w:r>
      </w:ins>
      <w:ins w:id="6478" w:author="JORGE CONTRERAS ORTIZ" w:date="2021-09-05T17:46:00Z">
        <w:r w:rsidR="00DC6100">
          <w:t>51, se</w:t>
        </w:r>
      </w:ins>
      <w:ins w:id="6479" w:author="JORGE CONTRERAS ORTIZ" w:date="2021-09-04T09:05:00Z">
        <w:r>
          <w:t xml:space="preserve"> ha añadido silicona no conductora al conector USB </w:t>
        </w:r>
      </w:ins>
      <w:ins w:id="6480" w:author="JORGE CONTRERAS ORTIZ" w:date="2021-09-04T09:06:00Z">
        <w:r>
          <w:t xml:space="preserve">para aumentar la fijación del mismo y evitar posibles averías durante el proceso de conexión y desconexión del cable. </w:t>
        </w:r>
      </w:ins>
    </w:p>
    <w:p w14:paraId="26CC477E" w14:textId="77777777" w:rsidR="00425C71" w:rsidRDefault="00425C71">
      <w:pPr>
        <w:keepNext/>
        <w:jc w:val="center"/>
        <w:rPr>
          <w:ins w:id="6481" w:author="JORGE CONTRERAS ORTIZ" w:date="2021-09-04T08:58:00Z"/>
        </w:rPr>
        <w:pPrChange w:id="6482" w:author="JORGE CONTRERAS ORTIZ" w:date="2021-09-04T08:58:00Z">
          <w:pPr>
            <w:jc w:val="center"/>
          </w:pPr>
        </w:pPrChange>
      </w:pPr>
      <w:ins w:id="6483" w:author="JORGE CONTRERAS ORTIZ" w:date="2021-09-04T08:54:00Z">
        <w:r>
          <w:rPr>
            <w:noProof/>
          </w:rPr>
          <w:drawing>
            <wp:inline distT="0" distB="0" distL="0" distR="0" wp14:anchorId="246D84F4" wp14:editId="59FD7D43">
              <wp:extent cx="4252036" cy="2835025"/>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58951" cy="2839636"/>
                      </a:xfrm>
                      <a:prstGeom prst="rect">
                        <a:avLst/>
                      </a:prstGeom>
                      <a:noFill/>
                      <a:ln>
                        <a:noFill/>
                      </a:ln>
                    </pic:spPr>
                  </pic:pic>
                </a:graphicData>
              </a:graphic>
            </wp:inline>
          </w:drawing>
        </w:r>
      </w:ins>
    </w:p>
    <w:p w14:paraId="78B2E277" w14:textId="65E867E1" w:rsidR="00425C71" w:rsidRPr="00434554" w:rsidRDefault="00425C71">
      <w:pPr>
        <w:pStyle w:val="Descripcin"/>
        <w:jc w:val="center"/>
        <w:rPr>
          <w:ins w:id="6484" w:author="JORGE CONTRERAS ORTIZ" w:date="2021-09-04T08:53:00Z"/>
          <w:lang w:val="en-US"/>
          <w:rPrChange w:id="6485" w:author="JORGE CONTRERAS ORTIZ" w:date="2021-09-04T09:17:00Z">
            <w:rPr>
              <w:ins w:id="6486" w:author="JORGE CONTRERAS ORTIZ" w:date="2021-09-04T08:53:00Z"/>
            </w:rPr>
          </w:rPrChange>
        </w:rPr>
        <w:pPrChange w:id="6487" w:author="JORGE CONTRERAS ORTIZ" w:date="2021-09-04T08:58:00Z">
          <w:pPr/>
        </w:pPrChange>
      </w:pPr>
      <w:bookmarkStart w:id="6488" w:name="_Ref81658916"/>
      <w:bookmarkStart w:id="6489" w:name="_Toc82031001"/>
      <w:ins w:id="6490" w:author="JORGE CONTRERAS ORTIZ" w:date="2021-09-04T08:58:00Z">
        <w:r w:rsidRPr="00434554">
          <w:rPr>
            <w:lang w:val="en-US"/>
            <w:rPrChange w:id="6491" w:author="JORGE CONTRERAS ORTIZ" w:date="2021-09-04T09:17:00Z">
              <w:rPr/>
            </w:rPrChange>
          </w:rPr>
          <w:t xml:space="preserve">Ilustración </w:t>
        </w:r>
        <w:r>
          <w:fldChar w:fldCharType="begin"/>
        </w:r>
        <w:r w:rsidRPr="00434554">
          <w:rPr>
            <w:lang w:val="en-US"/>
            <w:rPrChange w:id="6492" w:author="JORGE CONTRERAS ORTIZ" w:date="2021-09-04T09:17:00Z">
              <w:rPr/>
            </w:rPrChange>
          </w:rPr>
          <w:instrText xml:space="preserve"> SEQ Ilustración \* ARABIC </w:instrText>
        </w:r>
      </w:ins>
      <w:r>
        <w:fldChar w:fldCharType="separate"/>
      </w:r>
      <w:ins w:id="6493" w:author="JORGE CONTRERAS ORTIZ" w:date="2021-09-08T21:58:00Z">
        <w:r w:rsidR="007865AB">
          <w:rPr>
            <w:noProof/>
            <w:lang w:val="en-US"/>
          </w:rPr>
          <w:t>58</w:t>
        </w:r>
      </w:ins>
      <w:ins w:id="6494" w:author="JORGE CONTRERAS ORTIZ" w:date="2021-09-04T08:58:00Z">
        <w:r>
          <w:fldChar w:fldCharType="end"/>
        </w:r>
        <w:bookmarkEnd w:id="6488"/>
        <w:r w:rsidRPr="00434554">
          <w:rPr>
            <w:lang w:val="en-US"/>
            <w:rPrChange w:id="6495" w:author="JORGE CONTRERAS ORTIZ" w:date="2021-09-04T09:17:00Z">
              <w:rPr/>
            </w:rPrChange>
          </w:rPr>
          <w:t xml:space="preserve"> PCB </w:t>
        </w:r>
      </w:ins>
      <w:ins w:id="6496" w:author="JORGE CONTRERAS ORTIZ" w:date="2021-09-05T20:12:00Z">
        <w:r w:rsidR="004E60C8">
          <w:rPr>
            <w:lang w:val="en-US"/>
          </w:rPr>
          <w:t>Cookie</w:t>
        </w:r>
      </w:ins>
      <w:ins w:id="6497" w:author="JORGE CONTRERAS ORTIZ" w:date="2021-09-04T08:58:00Z">
        <w:r w:rsidRPr="00434554">
          <w:rPr>
            <w:lang w:val="en-US"/>
            <w:rPrChange w:id="6498" w:author="JORGE CONTRERAS ORTIZ" w:date="2021-09-04T09:17:00Z">
              <w:rPr/>
            </w:rPrChange>
          </w:rPr>
          <w:t xml:space="preserve"> Thread TOP</w:t>
        </w:r>
      </w:ins>
      <w:bookmarkEnd w:id="6489"/>
    </w:p>
    <w:p w14:paraId="7B9B4E4F" w14:textId="3C55B84F" w:rsidR="00425C71" w:rsidRPr="00434554" w:rsidRDefault="00425C71" w:rsidP="00797426">
      <w:pPr>
        <w:rPr>
          <w:ins w:id="6499" w:author="JORGE CONTRERAS ORTIZ" w:date="2021-09-04T08:53:00Z"/>
          <w:lang w:val="en-US"/>
          <w:rPrChange w:id="6500" w:author="JORGE CONTRERAS ORTIZ" w:date="2021-09-04T09:17:00Z">
            <w:rPr>
              <w:ins w:id="6501" w:author="JORGE CONTRERAS ORTIZ" w:date="2021-09-04T08:53:00Z"/>
            </w:rPr>
          </w:rPrChange>
        </w:rPr>
      </w:pPr>
    </w:p>
    <w:p w14:paraId="3D858FB5" w14:textId="77777777" w:rsidR="00DE6D05" w:rsidRDefault="00425C71">
      <w:pPr>
        <w:keepNext/>
        <w:jc w:val="center"/>
        <w:rPr>
          <w:ins w:id="6502" w:author="JORGE CONTRERAS ORTIZ" w:date="2021-09-08T11:05:00Z"/>
        </w:rPr>
      </w:pPr>
      <w:ins w:id="6503" w:author="JORGE CONTRERAS ORTIZ" w:date="2021-09-04T08:55:00Z">
        <w:r>
          <w:rPr>
            <w:noProof/>
          </w:rPr>
          <w:drawing>
            <wp:inline distT="0" distB="0" distL="0" distR="0" wp14:anchorId="338CB7A5" wp14:editId="6E6F994B">
              <wp:extent cx="4384950" cy="2923644"/>
              <wp:effectExtent l="0" t="0" r="0" b="0"/>
              <wp:docPr id="51" name="Imagen 5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circuito&#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94392" cy="2929939"/>
                      </a:xfrm>
                      <a:prstGeom prst="rect">
                        <a:avLst/>
                      </a:prstGeom>
                      <a:noFill/>
                      <a:ln>
                        <a:noFill/>
                      </a:ln>
                    </pic:spPr>
                  </pic:pic>
                </a:graphicData>
              </a:graphic>
            </wp:inline>
          </w:drawing>
        </w:r>
      </w:ins>
    </w:p>
    <w:p w14:paraId="1694D363" w14:textId="1F77FA85" w:rsidR="004C2ADC" w:rsidRDefault="00DE6D05">
      <w:pPr>
        <w:pStyle w:val="Descripcin"/>
        <w:jc w:val="center"/>
        <w:rPr>
          <w:ins w:id="6504" w:author="JORGE CONTRERAS ORTIZ" w:date="2021-09-08T12:02:00Z"/>
          <w:lang w:val="en-US"/>
        </w:rPr>
        <w:pPrChange w:id="6505" w:author="JORGE CONTRERAS ORTIZ" w:date="2021-09-08T12:03:00Z">
          <w:pPr>
            <w:jc w:val="left"/>
          </w:pPr>
        </w:pPrChange>
      </w:pPr>
      <w:bookmarkStart w:id="6506" w:name="_Toc82031002"/>
      <w:ins w:id="6507" w:author="JORGE CONTRERAS ORTIZ" w:date="2021-09-08T11:05:00Z">
        <w:r w:rsidRPr="00DE6D05">
          <w:rPr>
            <w:lang w:val="en-US"/>
            <w:rPrChange w:id="6508" w:author="JORGE CONTRERAS ORTIZ" w:date="2021-09-08T11:05:00Z">
              <w:rPr>
                <w:i/>
                <w:iCs/>
              </w:rPr>
            </w:rPrChange>
          </w:rPr>
          <w:t xml:space="preserve">Ilustración </w:t>
        </w:r>
        <w:r>
          <w:fldChar w:fldCharType="begin"/>
        </w:r>
        <w:r w:rsidRPr="00DE6D05">
          <w:rPr>
            <w:lang w:val="en-US"/>
            <w:rPrChange w:id="6509" w:author="JORGE CONTRERAS ORTIZ" w:date="2021-09-08T11:05:00Z">
              <w:rPr>
                <w:i/>
                <w:iCs/>
              </w:rPr>
            </w:rPrChange>
          </w:rPr>
          <w:instrText xml:space="preserve"> SEQ Ilustración \* ARABIC </w:instrText>
        </w:r>
      </w:ins>
      <w:r>
        <w:fldChar w:fldCharType="separate"/>
      </w:r>
      <w:ins w:id="6510" w:author="JORGE CONTRERAS ORTIZ" w:date="2021-09-08T21:58:00Z">
        <w:r w:rsidR="007865AB">
          <w:rPr>
            <w:noProof/>
            <w:lang w:val="en-US"/>
          </w:rPr>
          <w:t>59</w:t>
        </w:r>
      </w:ins>
      <w:ins w:id="6511" w:author="JORGE CONTRERAS ORTIZ" w:date="2021-09-08T11:05:00Z">
        <w:r>
          <w:fldChar w:fldCharType="end"/>
        </w:r>
        <w:r w:rsidRPr="00DE6D05">
          <w:rPr>
            <w:lang w:val="en-US"/>
            <w:rPrChange w:id="6512" w:author="JORGE CONTRERAS ORTIZ" w:date="2021-09-08T11:05:00Z">
              <w:rPr>
                <w:i/>
                <w:iCs/>
              </w:rPr>
            </w:rPrChange>
          </w:rPr>
          <w:t xml:space="preserve"> PCB Cookie Thread </w:t>
        </w:r>
        <w:proofErr w:type="spellStart"/>
        <w:r w:rsidRPr="00DE6D05">
          <w:rPr>
            <w:lang w:val="en-US"/>
            <w:rPrChange w:id="6513" w:author="JORGE CONTRERAS ORTIZ" w:date="2021-09-08T11:05:00Z">
              <w:rPr>
                <w:i/>
                <w:iCs/>
              </w:rPr>
            </w:rPrChange>
          </w:rPr>
          <w:t>Capa</w:t>
        </w:r>
        <w:proofErr w:type="spellEnd"/>
        <w:r w:rsidRPr="00DE6D05">
          <w:rPr>
            <w:lang w:val="en-US"/>
            <w:rPrChange w:id="6514" w:author="JORGE CONTRERAS ORTIZ" w:date="2021-09-08T11:05:00Z">
              <w:rPr>
                <w:i/>
                <w:iCs/>
              </w:rPr>
            </w:rPrChange>
          </w:rPr>
          <w:t xml:space="preserve"> BOTTOM</w:t>
        </w:r>
      </w:ins>
      <w:bookmarkEnd w:id="6506"/>
    </w:p>
    <w:p w14:paraId="3F05B9AB" w14:textId="77777777" w:rsidR="004C2ADC" w:rsidRDefault="004C2ADC">
      <w:pPr>
        <w:jc w:val="left"/>
        <w:rPr>
          <w:ins w:id="6515" w:author="JORGE CONTRERAS ORTIZ" w:date="2021-09-08T12:03:00Z"/>
          <w:rFonts w:eastAsiaTheme="majorEastAsia"/>
          <w:color w:val="44546A" w:themeColor="text2"/>
          <w:sz w:val="18"/>
          <w:szCs w:val="18"/>
          <w:lang w:val="en-US"/>
        </w:rPr>
      </w:pPr>
      <w:ins w:id="6516" w:author="JORGE CONTRERAS ORTIZ" w:date="2021-09-08T12:03:00Z">
        <w:r>
          <w:rPr>
            <w:color w:val="44546A" w:themeColor="text2"/>
            <w:sz w:val="18"/>
            <w:szCs w:val="18"/>
            <w:lang w:val="en-US"/>
          </w:rPr>
          <w:br w:type="page"/>
        </w:r>
      </w:ins>
    </w:p>
    <w:p w14:paraId="5A401009" w14:textId="7A59E80E" w:rsidR="00EA5ADB" w:rsidDel="00DE6D05" w:rsidRDefault="0074559B" w:rsidP="00DE6D05">
      <w:pPr>
        <w:pStyle w:val="Ttulo1"/>
        <w:rPr>
          <w:del w:id="6517" w:author="JORGE CONTRERAS ORTIZ" w:date="2021-09-04T14:30:00Z"/>
          <w:color w:val="44546A" w:themeColor="text2"/>
          <w:sz w:val="18"/>
          <w:szCs w:val="18"/>
          <w:lang w:val="en-US"/>
        </w:rPr>
      </w:pPr>
      <w:del w:id="6518" w:author="JORGE CONTRERAS ORTIZ" w:date="2021-09-04T14:30:00Z">
        <w:r w:rsidRPr="00F77B95" w:rsidDel="00522D2C">
          <w:rPr>
            <w:color w:val="44546A" w:themeColor="text2"/>
            <w:sz w:val="18"/>
            <w:szCs w:val="18"/>
            <w:lang w:val="en-US"/>
            <w:rPrChange w:id="6519" w:author="JORGE CONTRERAS ORTIZ" w:date="2021-09-04T14:41:00Z">
              <w:rPr>
                <w:color w:val="44546A" w:themeColor="text2"/>
                <w:sz w:val="18"/>
                <w:szCs w:val="18"/>
              </w:rPr>
            </w:rPrChange>
          </w:rPr>
          <w:lastRenderedPageBreak/>
          <w:delText>COMPONENTES COMERCIALES UTILIZADOS</w:delText>
        </w:r>
        <w:bookmarkStart w:id="6520" w:name="_Toc81994688"/>
        <w:bookmarkStart w:id="6521" w:name="_Toc81994894"/>
        <w:bookmarkStart w:id="6522" w:name="_Toc81995189"/>
        <w:bookmarkStart w:id="6523" w:name="_Toc82011798"/>
        <w:bookmarkStart w:id="6524" w:name="_Toc82012005"/>
        <w:bookmarkStart w:id="6525" w:name="_Toc82012220"/>
        <w:bookmarkStart w:id="6526" w:name="_Toc82012439"/>
        <w:bookmarkStart w:id="6527" w:name="_Toc82024744"/>
        <w:bookmarkStart w:id="6528" w:name="_Toc82025047"/>
        <w:bookmarkStart w:id="6529" w:name="_Toc82025479"/>
        <w:bookmarkStart w:id="6530" w:name="_Toc82025689"/>
        <w:bookmarkStart w:id="6531" w:name="_Toc82025992"/>
        <w:bookmarkStart w:id="6532" w:name="_Toc82030892"/>
        <w:bookmarkEnd w:id="6458"/>
        <w:bookmarkEnd w:id="6520"/>
        <w:bookmarkEnd w:id="6521"/>
        <w:bookmarkEnd w:id="6522"/>
        <w:bookmarkEnd w:id="6523"/>
        <w:bookmarkEnd w:id="6524"/>
        <w:bookmarkEnd w:id="6525"/>
        <w:bookmarkEnd w:id="6526"/>
        <w:bookmarkEnd w:id="6527"/>
        <w:bookmarkEnd w:id="6528"/>
        <w:bookmarkEnd w:id="6529"/>
        <w:bookmarkEnd w:id="6530"/>
        <w:bookmarkEnd w:id="6531"/>
        <w:bookmarkEnd w:id="6532"/>
      </w:del>
    </w:p>
    <w:p w14:paraId="4556ABA7" w14:textId="60A214F5" w:rsidR="0074559B" w:rsidRPr="005C4DEF" w:rsidDel="00522D2C" w:rsidRDefault="00C17583">
      <w:pPr>
        <w:pStyle w:val="Ttulo1"/>
        <w:numPr>
          <w:ilvl w:val="0"/>
          <w:numId w:val="1"/>
        </w:numPr>
        <w:rPr>
          <w:del w:id="6533" w:author="JORGE CONTRERAS ORTIZ" w:date="2021-09-04T14:30:00Z"/>
          <w:lang w:val="en-US"/>
          <w:rPrChange w:id="6534" w:author="JORGE CONTRERAS ORTIZ" w:date="2021-09-08T11:30:00Z">
            <w:rPr>
              <w:del w:id="6535" w:author="JORGE CONTRERAS ORTIZ" w:date="2021-09-04T14:30:00Z"/>
            </w:rPr>
          </w:rPrChange>
        </w:rPr>
        <w:pPrChange w:id="6536" w:author="JORGE CONTRERAS ORTIZ" w:date="2021-09-08T11:07:00Z">
          <w:pPr>
            <w:pStyle w:val="Ttulo3"/>
          </w:pPr>
        </w:pPrChange>
      </w:pPr>
      <w:bookmarkStart w:id="6537" w:name="_Toc81499458"/>
      <w:del w:id="6538" w:author="JORGE CONTRERAS ORTIZ" w:date="2021-09-04T14:30:00Z">
        <w:r w:rsidRPr="005C4DEF" w:rsidDel="00522D2C">
          <w:rPr>
            <w:lang w:val="en-US"/>
            <w:rPrChange w:id="6539" w:author="JORGE CONTRERAS ORTIZ" w:date="2021-09-08T11:30:00Z">
              <w:rPr/>
            </w:rPrChange>
          </w:rPr>
          <w:delText>ELEMENTOS HARDWARE UTILIZADOS</w:delText>
        </w:r>
        <w:bookmarkStart w:id="6540" w:name="_Toc81776558"/>
        <w:bookmarkStart w:id="6541" w:name="_Toc81776754"/>
        <w:bookmarkStart w:id="6542" w:name="_Toc81777117"/>
        <w:bookmarkStart w:id="6543" w:name="_Toc81777402"/>
        <w:bookmarkStart w:id="6544" w:name="_Toc81777688"/>
        <w:bookmarkStart w:id="6545" w:name="_Toc81777988"/>
        <w:bookmarkStart w:id="6546" w:name="_Toc81778279"/>
        <w:bookmarkStart w:id="6547" w:name="_Toc81938585"/>
        <w:bookmarkStart w:id="6548" w:name="_Toc81941498"/>
        <w:bookmarkStart w:id="6549" w:name="_Toc81994689"/>
        <w:bookmarkStart w:id="6550" w:name="_Toc81994895"/>
        <w:bookmarkStart w:id="6551" w:name="_Toc81995190"/>
        <w:bookmarkStart w:id="6552" w:name="_Toc82011799"/>
        <w:bookmarkStart w:id="6553" w:name="_Toc82012006"/>
        <w:bookmarkStart w:id="6554" w:name="_Toc82012221"/>
        <w:bookmarkStart w:id="6555" w:name="_Toc82012440"/>
        <w:bookmarkStart w:id="6556" w:name="_Toc82024745"/>
        <w:bookmarkStart w:id="6557" w:name="_Toc82025048"/>
        <w:bookmarkStart w:id="6558" w:name="_Toc82025480"/>
        <w:bookmarkStart w:id="6559" w:name="_Toc82025690"/>
        <w:bookmarkStart w:id="6560" w:name="_Toc82025993"/>
        <w:bookmarkStart w:id="6561" w:name="_Toc82030893"/>
        <w:bookmarkEnd w:id="6537"/>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del>
    </w:p>
    <w:p w14:paraId="29040D4C" w14:textId="351B9E7A" w:rsidR="0074559B" w:rsidRPr="005C4DEF" w:rsidDel="00522D2C" w:rsidRDefault="0074559B">
      <w:pPr>
        <w:pStyle w:val="Ttulo1"/>
        <w:numPr>
          <w:ilvl w:val="0"/>
          <w:numId w:val="1"/>
        </w:numPr>
        <w:rPr>
          <w:del w:id="6562" w:author="JORGE CONTRERAS ORTIZ" w:date="2021-09-04T14:30:00Z"/>
          <w:lang w:val="en-US"/>
          <w:rPrChange w:id="6563" w:author="JORGE CONTRERAS ORTIZ" w:date="2021-09-08T11:30:00Z">
            <w:rPr>
              <w:del w:id="6564" w:author="JORGE CONTRERAS ORTIZ" w:date="2021-09-04T14:30:00Z"/>
            </w:rPr>
          </w:rPrChange>
        </w:rPr>
        <w:pPrChange w:id="6565" w:author="JORGE CONTRERAS ORTIZ" w:date="2021-09-08T11:07:00Z">
          <w:pPr/>
        </w:pPrChange>
      </w:pPr>
      <w:bookmarkStart w:id="6566" w:name="_Toc81776559"/>
      <w:bookmarkStart w:id="6567" w:name="_Toc81776755"/>
      <w:bookmarkStart w:id="6568" w:name="_Toc81777118"/>
      <w:bookmarkStart w:id="6569" w:name="_Toc81777403"/>
      <w:bookmarkStart w:id="6570" w:name="_Toc81777689"/>
      <w:bookmarkStart w:id="6571" w:name="_Toc81777989"/>
      <w:bookmarkStart w:id="6572" w:name="_Toc81778280"/>
      <w:bookmarkStart w:id="6573" w:name="_Toc81938586"/>
      <w:bookmarkStart w:id="6574" w:name="_Toc81941499"/>
      <w:bookmarkStart w:id="6575" w:name="_Toc81994690"/>
      <w:bookmarkStart w:id="6576" w:name="_Toc81994896"/>
      <w:bookmarkStart w:id="6577" w:name="_Toc81995191"/>
      <w:bookmarkStart w:id="6578" w:name="_Toc82011800"/>
      <w:bookmarkStart w:id="6579" w:name="_Toc82012007"/>
      <w:bookmarkStart w:id="6580" w:name="_Toc82012222"/>
      <w:bookmarkStart w:id="6581" w:name="_Toc82012441"/>
      <w:bookmarkStart w:id="6582" w:name="_Toc82024746"/>
      <w:bookmarkStart w:id="6583" w:name="_Toc82025049"/>
      <w:bookmarkStart w:id="6584" w:name="_Toc82025481"/>
      <w:bookmarkStart w:id="6585" w:name="_Toc82025691"/>
      <w:bookmarkStart w:id="6586" w:name="_Toc82025994"/>
      <w:bookmarkStart w:id="6587" w:name="_Toc82030894"/>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p>
    <w:p w14:paraId="1B7ED81B" w14:textId="20AE9170" w:rsidR="0074559B" w:rsidRPr="005C4DEF" w:rsidDel="00522D2C" w:rsidRDefault="0074559B">
      <w:pPr>
        <w:pStyle w:val="Ttulo1"/>
        <w:numPr>
          <w:ilvl w:val="0"/>
          <w:numId w:val="1"/>
        </w:numPr>
        <w:rPr>
          <w:del w:id="6588" w:author="JORGE CONTRERAS ORTIZ" w:date="2021-09-04T14:30:00Z"/>
          <w:lang w:val="en-US"/>
          <w:rPrChange w:id="6589" w:author="JORGE CONTRERAS ORTIZ" w:date="2021-09-08T11:30:00Z">
            <w:rPr>
              <w:del w:id="6590" w:author="JORGE CONTRERAS ORTIZ" w:date="2021-09-04T14:30:00Z"/>
            </w:rPr>
          </w:rPrChange>
        </w:rPr>
        <w:pPrChange w:id="6591" w:author="JORGE CONTRERAS ORTIZ" w:date="2021-09-08T11:07:00Z">
          <w:pPr/>
        </w:pPrChange>
      </w:pPr>
      <w:del w:id="6592" w:author="JORGE CONTRERAS ORTIZ" w:date="2021-09-04T14:30:00Z">
        <w:r w:rsidRPr="005C4DEF" w:rsidDel="00522D2C">
          <w:rPr>
            <w:lang w:val="en-US"/>
            <w:rPrChange w:id="6593" w:author="JORGE CONTRERAS ORTIZ" w:date="2021-09-08T11:30:00Z">
              <w:rPr/>
            </w:rPrChange>
          </w:rPr>
          <w:delText>Los elementos Hardware comerciales utilizados han sido:</w:delText>
        </w:r>
        <w:bookmarkStart w:id="6594" w:name="_Toc81776560"/>
        <w:bookmarkStart w:id="6595" w:name="_Toc81776756"/>
        <w:bookmarkStart w:id="6596" w:name="_Toc81777119"/>
        <w:bookmarkStart w:id="6597" w:name="_Toc81777404"/>
        <w:bookmarkStart w:id="6598" w:name="_Toc81777690"/>
        <w:bookmarkStart w:id="6599" w:name="_Toc81777990"/>
        <w:bookmarkStart w:id="6600" w:name="_Toc81778281"/>
        <w:bookmarkStart w:id="6601" w:name="_Toc81938587"/>
        <w:bookmarkStart w:id="6602" w:name="_Toc81941500"/>
        <w:bookmarkStart w:id="6603" w:name="_Toc81994691"/>
        <w:bookmarkStart w:id="6604" w:name="_Toc81994897"/>
        <w:bookmarkStart w:id="6605" w:name="_Toc81995192"/>
        <w:bookmarkStart w:id="6606" w:name="_Toc82011801"/>
        <w:bookmarkStart w:id="6607" w:name="_Toc82012008"/>
        <w:bookmarkStart w:id="6608" w:name="_Toc82012223"/>
        <w:bookmarkStart w:id="6609" w:name="_Toc82012442"/>
        <w:bookmarkStart w:id="6610" w:name="_Toc82024747"/>
        <w:bookmarkStart w:id="6611" w:name="_Toc82025050"/>
        <w:bookmarkStart w:id="6612" w:name="_Toc82025482"/>
        <w:bookmarkStart w:id="6613" w:name="_Toc82025692"/>
        <w:bookmarkStart w:id="6614" w:name="_Toc82025995"/>
        <w:bookmarkStart w:id="6615" w:name="_Toc82030895"/>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del>
    </w:p>
    <w:p w14:paraId="6C353FD3" w14:textId="268D381E" w:rsidR="0074559B" w:rsidRPr="005C4DEF" w:rsidDel="00522D2C" w:rsidRDefault="0074559B">
      <w:pPr>
        <w:pStyle w:val="Ttulo1"/>
        <w:numPr>
          <w:ilvl w:val="0"/>
          <w:numId w:val="1"/>
        </w:numPr>
        <w:rPr>
          <w:del w:id="6616" w:author="JORGE CONTRERAS ORTIZ" w:date="2021-09-04T14:30:00Z"/>
          <w:lang w:val="en-US"/>
          <w:rPrChange w:id="6617" w:author="JORGE CONTRERAS ORTIZ" w:date="2021-09-08T11:30:00Z">
            <w:rPr>
              <w:del w:id="6618" w:author="JORGE CONTRERAS ORTIZ" w:date="2021-09-04T14:30:00Z"/>
            </w:rPr>
          </w:rPrChange>
        </w:rPr>
        <w:pPrChange w:id="6619" w:author="JORGE CONTRERAS ORTIZ" w:date="2021-09-08T11:07:00Z">
          <w:pPr>
            <w:pStyle w:val="Prrafodelista"/>
            <w:numPr>
              <w:numId w:val="26"/>
            </w:numPr>
            <w:ind w:hanging="360"/>
          </w:pPr>
        </w:pPrChange>
      </w:pPr>
      <w:del w:id="6620" w:author="JORGE CONTRERAS ORTIZ" w:date="2021-09-04T14:30:00Z">
        <w:r w:rsidRPr="005C4DEF" w:rsidDel="00522D2C">
          <w:rPr>
            <w:lang w:val="en-US"/>
            <w:rPrChange w:id="6621" w:author="JORGE CONTRERAS ORTIZ" w:date="2021-09-08T11:30:00Z">
              <w:rPr>
                <w:b/>
                <w:bCs/>
              </w:rPr>
            </w:rPrChange>
          </w:rPr>
          <w:delText>Kit de Desarrollo STM32F407G-DISC1</w:delText>
        </w:r>
        <w:r w:rsidRPr="005C4DEF" w:rsidDel="00522D2C">
          <w:rPr>
            <w:lang w:val="en-US"/>
            <w:rPrChange w:id="6622" w:author="JORGE CONTRERAS ORTIZ" w:date="2021-09-08T11:30:00Z">
              <w:rPr/>
            </w:rPrChange>
          </w:rPr>
          <w:delText>: Kit de microcontrolador utilizado en primera instancia para el envío de comandos vía UART a los módulos KTDG102 Evaluation Dongle de Kirale. Se ha utilizado 1 unidad.</w:delText>
        </w:r>
        <w:bookmarkStart w:id="6623" w:name="_Toc81776561"/>
        <w:bookmarkStart w:id="6624" w:name="_Toc81776757"/>
        <w:bookmarkStart w:id="6625" w:name="_Toc81777120"/>
        <w:bookmarkStart w:id="6626" w:name="_Toc81777405"/>
        <w:bookmarkStart w:id="6627" w:name="_Toc81777691"/>
        <w:bookmarkStart w:id="6628" w:name="_Toc81777991"/>
        <w:bookmarkStart w:id="6629" w:name="_Toc81778282"/>
        <w:bookmarkStart w:id="6630" w:name="_Toc81938588"/>
        <w:bookmarkStart w:id="6631" w:name="_Toc81941501"/>
        <w:bookmarkStart w:id="6632" w:name="_Toc81994692"/>
        <w:bookmarkStart w:id="6633" w:name="_Toc81994898"/>
        <w:bookmarkStart w:id="6634" w:name="_Toc81995193"/>
        <w:bookmarkStart w:id="6635" w:name="_Toc82011802"/>
        <w:bookmarkStart w:id="6636" w:name="_Toc82012009"/>
        <w:bookmarkStart w:id="6637" w:name="_Toc82012224"/>
        <w:bookmarkStart w:id="6638" w:name="_Toc82012443"/>
        <w:bookmarkStart w:id="6639" w:name="_Toc82024748"/>
        <w:bookmarkStart w:id="6640" w:name="_Toc82025051"/>
        <w:bookmarkStart w:id="6641" w:name="_Toc82025483"/>
        <w:bookmarkStart w:id="6642" w:name="_Toc82025693"/>
        <w:bookmarkStart w:id="6643" w:name="_Toc82025996"/>
        <w:bookmarkStart w:id="6644" w:name="_Toc82030896"/>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del>
    </w:p>
    <w:p w14:paraId="51DE6E73" w14:textId="145A88C9" w:rsidR="0074559B" w:rsidRPr="005C4DEF" w:rsidDel="00522D2C" w:rsidRDefault="0074559B">
      <w:pPr>
        <w:pStyle w:val="Ttulo1"/>
        <w:numPr>
          <w:ilvl w:val="0"/>
          <w:numId w:val="1"/>
        </w:numPr>
        <w:rPr>
          <w:del w:id="6645" w:author="JORGE CONTRERAS ORTIZ" w:date="2021-09-04T14:30:00Z"/>
          <w:lang w:val="en-US"/>
          <w:rPrChange w:id="6646" w:author="JORGE CONTRERAS ORTIZ" w:date="2021-09-08T11:30:00Z">
            <w:rPr>
              <w:del w:id="6647" w:author="JORGE CONTRERAS ORTIZ" w:date="2021-09-04T14:30:00Z"/>
            </w:rPr>
          </w:rPrChange>
        </w:rPr>
        <w:pPrChange w:id="6648" w:author="JORGE CONTRERAS ORTIZ" w:date="2021-09-08T11:07:00Z">
          <w:pPr>
            <w:pStyle w:val="Prrafodelista"/>
            <w:jc w:val="center"/>
          </w:pPr>
        </w:pPrChange>
      </w:pPr>
      <w:del w:id="6649" w:author="JORGE CONTRERAS ORTIZ" w:date="2021-09-04T14:30:00Z">
        <w:r w:rsidRPr="00DE6D05" w:rsidDel="00522D2C">
          <w:rPr>
            <w:noProof/>
            <w:rPrChange w:id="6650" w:author="JORGE CONTRERAS ORTIZ" w:date="2021-09-08T11:02:00Z">
              <w:rPr>
                <w:noProof/>
                <w:color w:val="44546A" w:themeColor="text2"/>
                <w:sz w:val="18"/>
                <w:szCs w:val="18"/>
              </w:rPr>
            </w:rPrChange>
          </w:rPr>
          <w:drawing>
            <wp:inline distT="0" distB="0" distL="0" distR="0" wp14:anchorId="1A6124EA" wp14:editId="65711140">
              <wp:extent cx="2190307" cy="3458139"/>
              <wp:effectExtent l="0" t="0" r="635" b="9525"/>
              <wp:docPr id="134" name="Imagen 134"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bookmarkStart w:id="6651" w:name="_Toc81776562"/>
        <w:bookmarkStart w:id="6652" w:name="_Toc81776758"/>
        <w:bookmarkStart w:id="6653" w:name="_Toc81777121"/>
        <w:bookmarkStart w:id="6654" w:name="_Toc81777406"/>
        <w:bookmarkStart w:id="6655" w:name="_Toc81777692"/>
        <w:bookmarkStart w:id="6656" w:name="_Toc81777992"/>
        <w:bookmarkStart w:id="6657" w:name="_Toc81778283"/>
        <w:bookmarkStart w:id="6658" w:name="_Toc81938589"/>
        <w:bookmarkStart w:id="6659" w:name="_Toc81941502"/>
        <w:bookmarkStart w:id="6660" w:name="_Toc81994693"/>
        <w:bookmarkStart w:id="6661" w:name="_Toc81994899"/>
        <w:bookmarkStart w:id="6662" w:name="_Toc81995194"/>
        <w:bookmarkStart w:id="6663" w:name="_Toc82011803"/>
        <w:bookmarkStart w:id="6664" w:name="_Toc82012010"/>
        <w:bookmarkStart w:id="6665" w:name="_Toc82012225"/>
        <w:bookmarkStart w:id="6666" w:name="_Toc82012444"/>
        <w:bookmarkStart w:id="6667" w:name="_Toc82024749"/>
        <w:bookmarkStart w:id="6668" w:name="_Toc82025052"/>
        <w:bookmarkStart w:id="6669" w:name="_Toc82025484"/>
        <w:bookmarkStart w:id="6670" w:name="_Toc82025694"/>
        <w:bookmarkStart w:id="6671" w:name="_Toc82025997"/>
        <w:bookmarkStart w:id="6672" w:name="_Toc82030897"/>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del>
    </w:p>
    <w:p w14:paraId="5D4001B9" w14:textId="7FAF4268" w:rsidR="0074559B" w:rsidRPr="005C4DEF" w:rsidDel="00522D2C" w:rsidRDefault="0074559B">
      <w:pPr>
        <w:pStyle w:val="Ttulo1"/>
        <w:numPr>
          <w:ilvl w:val="0"/>
          <w:numId w:val="1"/>
        </w:numPr>
        <w:rPr>
          <w:del w:id="6673" w:author="JORGE CONTRERAS ORTIZ" w:date="2021-09-04T14:30:00Z"/>
          <w:lang w:val="en-US"/>
          <w:rPrChange w:id="6674" w:author="JORGE CONTRERAS ORTIZ" w:date="2021-09-08T11:30:00Z">
            <w:rPr>
              <w:del w:id="6675" w:author="JORGE CONTRERAS ORTIZ" w:date="2021-09-04T14:30:00Z"/>
            </w:rPr>
          </w:rPrChange>
        </w:rPr>
        <w:pPrChange w:id="6676" w:author="JORGE CONTRERAS ORTIZ" w:date="2021-09-08T11:07:00Z">
          <w:pPr>
            <w:pStyle w:val="Descripcin"/>
            <w:jc w:val="center"/>
          </w:pPr>
        </w:pPrChange>
      </w:pPr>
      <w:bookmarkStart w:id="6677" w:name="_Toc81499628"/>
      <w:bookmarkStart w:id="6678" w:name="_Toc81499863"/>
      <w:del w:id="6679" w:author="JORGE CONTRERAS ORTIZ" w:date="2021-09-04T14:30:00Z">
        <w:r w:rsidRPr="005C4DEF" w:rsidDel="00522D2C">
          <w:rPr>
            <w:lang w:val="en-US"/>
            <w:rPrChange w:id="6680" w:author="JORGE CONTRERAS ORTIZ" w:date="2021-09-08T11:30:00Z">
              <w:rPr>
                <w:i w:val="0"/>
                <w:iCs w:val="0"/>
              </w:rPr>
            </w:rPrChange>
          </w:rPr>
          <w:delText xml:space="preserve">Ilustración </w:delText>
        </w:r>
        <w:r w:rsidR="005026F3" w:rsidRPr="00DE6D05" w:rsidDel="00522D2C">
          <w:rPr>
            <w:rPrChange w:id="6681" w:author="JORGE CONTRERAS ORTIZ" w:date="2021-09-08T11:02:00Z">
              <w:rPr>
                <w:i w:val="0"/>
                <w:iCs w:val="0"/>
              </w:rPr>
            </w:rPrChange>
          </w:rPr>
          <w:fldChar w:fldCharType="begin"/>
        </w:r>
        <w:r w:rsidR="005026F3" w:rsidRPr="005C4DEF" w:rsidDel="00522D2C">
          <w:rPr>
            <w:lang w:val="en-US"/>
            <w:rPrChange w:id="6682" w:author="JORGE CONTRERAS ORTIZ" w:date="2021-09-08T11:30:00Z">
              <w:rPr>
                <w:i w:val="0"/>
                <w:iCs w:val="0"/>
              </w:rPr>
            </w:rPrChange>
          </w:rPr>
          <w:delInstrText xml:space="preserve"> SEQ Ilustración \* ARABIC </w:delInstrText>
        </w:r>
        <w:r w:rsidR="005026F3" w:rsidRPr="00DE6D05" w:rsidDel="00522D2C">
          <w:rPr>
            <w:rPrChange w:id="6683" w:author="JORGE CONTRERAS ORTIZ" w:date="2021-09-08T11:02:00Z">
              <w:rPr>
                <w:i w:val="0"/>
                <w:iCs w:val="0"/>
                <w:noProof/>
              </w:rPr>
            </w:rPrChange>
          </w:rPr>
          <w:fldChar w:fldCharType="separate"/>
        </w:r>
      </w:del>
      <w:del w:id="6684" w:author="JORGE CONTRERAS ORTIZ" w:date="2021-09-04T08:54:00Z">
        <w:r w:rsidR="00CA0339" w:rsidRPr="005C4DEF" w:rsidDel="00425C71">
          <w:rPr>
            <w:lang w:val="en-US"/>
            <w:rPrChange w:id="6685" w:author="JORGE CONTRERAS ORTIZ" w:date="2021-09-08T11:30:00Z">
              <w:rPr>
                <w:i w:val="0"/>
                <w:iCs w:val="0"/>
                <w:noProof/>
              </w:rPr>
            </w:rPrChange>
          </w:rPr>
          <w:delText>51</w:delText>
        </w:r>
      </w:del>
      <w:del w:id="6686" w:author="JORGE CONTRERAS ORTIZ" w:date="2021-09-04T14:30:00Z">
        <w:r w:rsidR="005026F3" w:rsidRPr="00DE6D05" w:rsidDel="00522D2C">
          <w:rPr>
            <w:rPrChange w:id="6687" w:author="JORGE CONTRERAS ORTIZ" w:date="2021-09-08T11:02:00Z">
              <w:rPr>
                <w:i w:val="0"/>
                <w:iCs w:val="0"/>
                <w:noProof/>
              </w:rPr>
            </w:rPrChange>
          </w:rPr>
          <w:fldChar w:fldCharType="end"/>
        </w:r>
        <w:r w:rsidRPr="005C4DEF" w:rsidDel="00522D2C">
          <w:rPr>
            <w:lang w:val="en-US"/>
            <w:rPrChange w:id="6688" w:author="JORGE CONTRERAS ORTIZ" w:date="2021-09-08T11:30:00Z">
              <w:rPr>
                <w:i w:val="0"/>
                <w:iCs w:val="0"/>
              </w:rPr>
            </w:rPrChange>
          </w:rPr>
          <w:delText xml:space="preserve"> Kit de Desarrollo STM32F407G-DISC1</w:delText>
        </w:r>
        <w:bookmarkStart w:id="6689" w:name="_Toc81776563"/>
        <w:bookmarkStart w:id="6690" w:name="_Toc81776759"/>
        <w:bookmarkStart w:id="6691" w:name="_Toc81777122"/>
        <w:bookmarkStart w:id="6692" w:name="_Toc81777407"/>
        <w:bookmarkStart w:id="6693" w:name="_Toc81777693"/>
        <w:bookmarkStart w:id="6694" w:name="_Toc81777993"/>
        <w:bookmarkStart w:id="6695" w:name="_Toc81778284"/>
        <w:bookmarkStart w:id="6696" w:name="_Toc81938590"/>
        <w:bookmarkStart w:id="6697" w:name="_Toc81941503"/>
        <w:bookmarkStart w:id="6698" w:name="_Toc81994694"/>
        <w:bookmarkStart w:id="6699" w:name="_Toc81994900"/>
        <w:bookmarkStart w:id="6700" w:name="_Toc81995195"/>
        <w:bookmarkStart w:id="6701" w:name="_Toc82011804"/>
        <w:bookmarkStart w:id="6702" w:name="_Toc82012011"/>
        <w:bookmarkStart w:id="6703" w:name="_Toc82012226"/>
        <w:bookmarkStart w:id="6704" w:name="_Toc82012445"/>
        <w:bookmarkStart w:id="6705" w:name="_Toc82024750"/>
        <w:bookmarkStart w:id="6706" w:name="_Toc82025053"/>
        <w:bookmarkStart w:id="6707" w:name="_Toc82025485"/>
        <w:bookmarkStart w:id="6708" w:name="_Toc82025695"/>
        <w:bookmarkStart w:id="6709" w:name="_Toc82025998"/>
        <w:bookmarkStart w:id="6710" w:name="_Toc82030898"/>
        <w:bookmarkEnd w:id="6677"/>
        <w:bookmarkEnd w:id="667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del>
    </w:p>
    <w:p w14:paraId="7B8F0F23" w14:textId="38EEEAAF" w:rsidR="0074559B" w:rsidRPr="005C4DEF" w:rsidDel="00522D2C" w:rsidRDefault="0074559B">
      <w:pPr>
        <w:pStyle w:val="Ttulo1"/>
        <w:numPr>
          <w:ilvl w:val="0"/>
          <w:numId w:val="1"/>
        </w:numPr>
        <w:rPr>
          <w:del w:id="6711" w:author="JORGE CONTRERAS ORTIZ" w:date="2021-09-04T14:30:00Z"/>
          <w:lang w:val="en-US"/>
          <w:rPrChange w:id="6712" w:author="JORGE CONTRERAS ORTIZ" w:date="2021-09-08T11:30:00Z">
            <w:rPr>
              <w:del w:id="6713" w:author="JORGE CONTRERAS ORTIZ" w:date="2021-09-04T14:30:00Z"/>
            </w:rPr>
          </w:rPrChange>
        </w:rPr>
        <w:pPrChange w:id="6714" w:author="JORGE CONTRERAS ORTIZ" w:date="2021-09-08T11:07:00Z">
          <w:pPr>
            <w:pStyle w:val="Prrafodelista"/>
            <w:numPr>
              <w:numId w:val="26"/>
            </w:numPr>
            <w:ind w:hanging="360"/>
          </w:pPr>
        </w:pPrChange>
      </w:pPr>
      <w:del w:id="6715" w:author="JORGE CONTRERAS ORTIZ" w:date="2021-09-04T14:30:00Z">
        <w:r w:rsidRPr="005C4DEF" w:rsidDel="00522D2C">
          <w:rPr>
            <w:lang w:val="en-US"/>
            <w:rPrChange w:id="6716" w:author="JORGE CONTRERAS ORTIZ" w:date="2021-09-08T11:30:00Z">
              <w:rPr>
                <w:b/>
                <w:bCs/>
              </w:rPr>
            </w:rPrChange>
          </w:rPr>
          <w:delText xml:space="preserve">KTDG102 Evaluation Dongle: </w:delText>
        </w:r>
        <w:r w:rsidRPr="005C4DEF" w:rsidDel="00522D2C">
          <w:rPr>
            <w:lang w:val="en-US"/>
            <w:rPrChange w:id="6717" w:author="JORGE CONTRERAS ORTIZ" w:date="2021-09-08T11:30:00Z">
              <w:rPr/>
            </w:rPrChange>
          </w:rPr>
          <w:delText>Módulo Thread de Evaluación de Kirale. Se han utilizado 2 unidades.</w:delText>
        </w:r>
        <w:bookmarkStart w:id="6718" w:name="_Toc81776564"/>
        <w:bookmarkStart w:id="6719" w:name="_Toc81776760"/>
        <w:bookmarkStart w:id="6720" w:name="_Toc81777123"/>
        <w:bookmarkStart w:id="6721" w:name="_Toc81777408"/>
        <w:bookmarkStart w:id="6722" w:name="_Toc81777694"/>
        <w:bookmarkStart w:id="6723" w:name="_Toc81777994"/>
        <w:bookmarkStart w:id="6724" w:name="_Toc81778285"/>
        <w:bookmarkStart w:id="6725" w:name="_Toc81938591"/>
        <w:bookmarkStart w:id="6726" w:name="_Toc81941504"/>
        <w:bookmarkStart w:id="6727" w:name="_Toc81994695"/>
        <w:bookmarkStart w:id="6728" w:name="_Toc81994901"/>
        <w:bookmarkStart w:id="6729" w:name="_Toc81995196"/>
        <w:bookmarkStart w:id="6730" w:name="_Toc82011805"/>
        <w:bookmarkStart w:id="6731" w:name="_Toc82012012"/>
        <w:bookmarkStart w:id="6732" w:name="_Toc82012227"/>
        <w:bookmarkStart w:id="6733" w:name="_Toc82012446"/>
        <w:bookmarkStart w:id="6734" w:name="_Toc82024751"/>
        <w:bookmarkStart w:id="6735" w:name="_Toc82025054"/>
        <w:bookmarkStart w:id="6736" w:name="_Toc82025486"/>
        <w:bookmarkStart w:id="6737" w:name="_Toc82025696"/>
        <w:bookmarkStart w:id="6738" w:name="_Toc82025999"/>
        <w:bookmarkStart w:id="6739" w:name="_Toc82030899"/>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del>
    </w:p>
    <w:p w14:paraId="1E4D6C8A" w14:textId="40AE19CC" w:rsidR="00F21168" w:rsidRPr="005C4DEF" w:rsidDel="00522D2C" w:rsidRDefault="00F21168">
      <w:pPr>
        <w:pStyle w:val="Ttulo1"/>
        <w:numPr>
          <w:ilvl w:val="0"/>
          <w:numId w:val="1"/>
        </w:numPr>
        <w:rPr>
          <w:del w:id="6740" w:author="JORGE CONTRERAS ORTIZ" w:date="2021-09-04T14:30:00Z"/>
          <w:lang w:val="en-US"/>
          <w:rPrChange w:id="6741" w:author="JORGE CONTRERAS ORTIZ" w:date="2021-09-08T11:30:00Z">
            <w:rPr>
              <w:del w:id="6742" w:author="JORGE CONTRERAS ORTIZ" w:date="2021-09-04T14:30:00Z"/>
            </w:rPr>
          </w:rPrChange>
        </w:rPr>
        <w:pPrChange w:id="6743" w:author="JORGE CONTRERAS ORTIZ" w:date="2021-09-08T11:07:00Z">
          <w:pPr>
            <w:pStyle w:val="Prrafodelista"/>
          </w:pPr>
        </w:pPrChange>
      </w:pPr>
      <w:bookmarkStart w:id="6744" w:name="_Toc81776565"/>
      <w:bookmarkStart w:id="6745" w:name="_Toc81776761"/>
      <w:bookmarkStart w:id="6746" w:name="_Toc81777124"/>
      <w:bookmarkStart w:id="6747" w:name="_Toc81777409"/>
      <w:bookmarkStart w:id="6748" w:name="_Toc81777695"/>
      <w:bookmarkStart w:id="6749" w:name="_Toc81777995"/>
      <w:bookmarkStart w:id="6750" w:name="_Toc81778286"/>
      <w:bookmarkStart w:id="6751" w:name="_Toc81938592"/>
      <w:bookmarkStart w:id="6752" w:name="_Toc81941505"/>
      <w:bookmarkStart w:id="6753" w:name="_Toc81994696"/>
      <w:bookmarkStart w:id="6754" w:name="_Toc81994902"/>
      <w:bookmarkStart w:id="6755" w:name="_Toc81995197"/>
      <w:bookmarkStart w:id="6756" w:name="_Toc82011806"/>
      <w:bookmarkStart w:id="6757" w:name="_Toc82012013"/>
      <w:bookmarkStart w:id="6758" w:name="_Toc82012228"/>
      <w:bookmarkStart w:id="6759" w:name="_Toc82012447"/>
      <w:bookmarkStart w:id="6760" w:name="_Toc82024752"/>
      <w:bookmarkStart w:id="6761" w:name="_Toc82025055"/>
      <w:bookmarkStart w:id="6762" w:name="_Toc82025487"/>
      <w:bookmarkStart w:id="6763" w:name="_Toc82025697"/>
      <w:bookmarkStart w:id="6764" w:name="_Toc82026000"/>
      <w:bookmarkStart w:id="6765" w:name="_Toc82030900"/>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p>
    <w:p w14:paraId="3A44B85D" w14:textId="05A26E64" w:rsidR="0074559B" w:rsidRPr="005C4DEF" w:rsidDel="00522D2C" w:rsidRDefault="0074559B">
      <w:pPr>
        <w:pStyle w:val="Ttulo1"/>
        <w:numPr>
          <w:ilvl w:val="0"/>
          <w:numId w:val="1"/>
        </w:numPr>
        <w:rPr>
          <w:del w:id="6766" w:author="JORGE CONTRERAS ORTIZ" w:date="2021-09-04T14:30:00Z"/>
          <w:lang w:val="en-US"/>
          <w:rPrChange w:id="6767" w:author="JORGE CONTRERAS ORTIZ" w:date="2021-09-08T11:30:00Z">
            <w:rPr>
              <w:del w:id="6768" w:author="JORGE CONTRERAS ORTIZ" w:date="2021-09-04T14:30:00Z"/>
            </w:rPr>
          </w:rPrChange>
        </w:rPr>
        <w:pPrChange w:id="6769" w:author="JORGE CONTRERAS ORTIZ" w:date="2021-09-08T11:07:00Z">
          <w:pPr>
            <w:pStyle w:val="Prrafodelista"/>
            <w:jc w:val="center"/>
          </w:pPr>
        </w:pPrChange>
      </w:pPr>
      <w:del w:id="6770" w:author="JORGE CONTRERAS ORTIZ" w:date="2021-09-04T14:30:00Z">
        <w:r w:rsidRPr="00DE6D05" w:rsidDel="00522D2C">
          <w:rPr>
            <w:noProof/>
            <w:rPrChange w:id="6771" w:author="JORGE CONTRERAS ORTIZ" w:date="2021-09-08T11:02:00Z">
              <w:rPr>
                <w:noProof/>
                <w:color w:val="44546A" w:themeColor="text2"/>
                <w:sz w:val="18"/>
                <w:szCs w:val="18"/>
              </w:rPr>
            </w:rPrChange>
          </w:rPr>
          <w:drawing>
            <wp:inline distT="0" distB="0" distL="0" distR="0" wp14:anchorId="5C458066" wp14:editId="715BB1A7">
              <wp:extent cx="2858667" cy="2137144"/>
              <wp:effectExtent l="0" t="0" r="0" b="0"/>
              <wp:docPr id="135" name="Imagen 13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bookmarkStart w:id="6772" w:name="_Toc81776566"/>
        <w:bookmarkStart w:id="6773" w:name="_Toc81776762"/>
        <w:bookmarkStart w:id="6774" w:name="_Toc81777125"/>
        <w:bookmarkStart w:id="6775" w:name="_Toc81777410"/>
        <w:bookmarkStart w:id="6776" w:name="_Toc81777696"/>
        <w:bookmarkStart w:id="6777" w:name="_Toc81777996"/>
        <w:bookmarkStart w:id="6778" w:name="_Toc81778287"/>
        <w:bookmarkStart w:id="6779" w:name="_Toc81938593"/>
        <w:bookmarkStart w:id="6780" w:name="_Toc81941506"/>
        <w:bookmarkStart w:id="6781" w:name="_Toc81994697"/>
        <w:bookmarkStart w:id="6782" w:name="_Toc81994903"/>
        <w:bookmarkStart w:id="6783" w:name="_Toc81995198"/>
        <w:bookmarkStart w:id="6784" w:name="_Toc82011807"/>
        <w:bookmarkStart w:id="6785" w:name="_Toc82012014"/>
        <w:bookmarkStart w:id="6786" w:name="_Toc82012229"/>
        <w:bookmarkStart w:id="6787" w:name="_Toc82012448"/>
        <w:bookmarkStart w:id="6788" w:name="_Toc82024753"/>
        <w:bookmarkStart w:id="6789" w:name="_Toc82025056"/>
        <w:bookmarkStart w:id="6790" w:name="_Toc82025488"/>
        <w:bookmarkStart w:id="6791" w:name="_Toc82025698"/>
        <w:bookmarkStart w:id="6792" w:name="_Toc82026001"/>
        <w:bookmarkStart w:id="6793" w:name="_Toc8203090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del>
    </w:p>
    <w:p w14:paraId="79618AFE" w14:textId="6B76A5E2" w:rsidR="0074559B" w:rsidRPr="005C4DEF" w:rsidDel="00522D2C" w:rsidRDefault="0074559B">
      <w:pPr>
        <w:pStyle w:val="Ttulo1"/>
        <w:numPr>
          <w:ilvl w:val="0"/>
          <w:numId w:val="1"/>
        </w:numPr>
        <w:rPr>
          <w:del w:id="6794" w:author="JORGE CONTRERAS ORTIZ" w:date="2021-09-04T14:30:00Z"/>
          <w:lang w:val="en-US"/>
          <w:rPrChange w:id="6795" w:author="JORGE CONTRERAS ORTIZ" w:date="2021-09-08T11:30:00Z">
            <w:rPr>
              <w:del w:id="6796" w:author="JORGE CONTRERAS ORTIZ" w:date="2021-09-04T14:30:00Z"/>
            </w:rPr>
          </w:rPrChange>
        </w:rPr>
        <w:pPrChange w:id="6797" w:author="JORGE CONTRERAS ORTIZ" w:date="2021-09-08T11:07:00Z">
          <w:pPr>
            <w:pStyle w:val="Descripcin"/>
            <w:jc w:val="center"/>
          </w:pPr>
        </w:pPrChange>
      </w:pPr>
      <w:bookmarkStart w:id="6798" w:name="_Toc81499629"/>
      <w:bookmarkStart w:id="6799" w:name="_Toc81499864"/>
      <w:del w:id="6800" w:author="JORGE CONTRERAS ORTIZ" w:date="2021-09-04T14:30:00Z">
        <w:r w:rsidRPr="005C4DEF" w:rsidDel="00522D2C">
          <w:rPr>
            <w:lang w:val="en-US"/>
            <w:rPrChange w:id="6801" w:author="JORGE CONTRERAS ORTIZ" w:date="2021-09-08T11:30:00Z">
              <w:rPr>
                <w:i w:val="0"/>
                <w:iCs w:val="0"/>
              </w:rPr>
            </w:rPrChange>
          </w:rPr>
          <w:delText xml:space="preserve">Ilustración </w:delText>
        </w:r>
        <w:r w:rsidR="005026F3" w:rsidRPr="00DE6D05" w:rsidDel="00522D2C">
          <w:rPr>
            <w:rPrChange w:id="6802" w:author="JORGE CONTRERAS ORTIZ" w:date="2021-09-08T11:02:00Z">
              <w:rPr>
                <w:i w:val="0"/>
                <w:iCs w:val="0"/>
              </w:rPr>
            </w:rPrChange>
          </w:rPr>
          <w:fldChar w:fldCharType="begin"/>
        </w:r>
        <w:r w:rsidR="005026F3" w:rsidRPr="005C4DEF" w:rsidDel="00522D2C">
          <w:rPr>
            <w:lang w:val="en-US"/>
            <w:rPrChange w:id="6803" w:author="JORGE CONTRERAS ORTIZ" w:date="2021-09-08T11:30:00Z">
              <w:rPr>
                <w:i w:val="0"/>
                <w:iCs w:val="0"/>
              </w:rPr>
            </w:rPrChange>
          </w:rPr>
          <w:delInstrText xml:space="preserve"> SEQ Ilustración \* ARABIC </w:delInstrText>
        </w:r>
        <w:r w:rsidR="005026F3" w:rsidRPr="00DE6D05" w:rsidDel="00522D2C">
          <w:rPr>
            <w:rPrChange w:id="6804" w:author="JORGE CONTRERAS ORTIZ" w:date="2021-09-08T11:02:00Z">
              <w:rPr>
                <w:i w:val="0"/>
                <w:iCs w:val="0"/>
                <w:noProof/>
              </w:rPr>
            </w:rPrChange>
          </w:rPr>
          <w:fldChar w:fldCharType="separate"/>
        </w:r>
      </w:del>
      <w:del w:id="6805" w:author="JORGE CONTRERAS ORTIZ" w:date="2021-09-04T08:54:00Z">
        <w:r w:rsidR="00CA0339" w:rsidRPr="005C4DEF" w:rsidDel="00425C71">
          <w:rPr>
            <w:lang w:val="en-US"/>
            <w:rPrChange w:id="6806" w:author="JORGE CONTRERAS ORTIZ" w:date="2021-09-08T11:30:00Z">
              <w:rPr>
                <w:i w:val="0"/>
                <w:iCs w:val="0"/>
                <w:noProof/>
              </w:rPr>
            </w:rPrChange>
          </w:rPr>
          <w:delText>52</w:delText>
        </w:r>
      </w:del>
      <w:del w:id="6807" w:author="JORGE CONTRERAS ORTIZ" w:date="2021-09-04T14:30:00Z">
        <w:r w:rsidR="005026F3" w:rsidRPr="00DE6D05" w:rsidDel="00522D2C">
          <w:rPr>
            <w:rPrChange w:id="6808" w:author="JORGE CONTRERAS ORTIZ" w:date="2021-09-08T11:02:00Z">
              <w:rPr>
                <w:i w:val="0"/>
                <w:iCs w:val="0"/>
                <w:noProof/>
              </w:rPr>
            </w:rPrChange>
          </w:rPr>
          <w:fldChar w:fldCharType="end"/>
        </w:r>
        <w:r w:rsidRPr="005C4DEF" w:rsidDel="00522D2C">
          <w:rPr>
            <w:lang w:val="en-US"/>
            <w:rPrChange w:id="6809" w:author="JORGE CONTRERAS ORTIZ" w:date="2021-09-08T11:30:00Z">
              <w:rPr>
                <w:i w:val="0"/>
                <w:iCs w:val="0"/>
              </w:rPr>
            </w:rPrChange>
          </w:rPr>
          <w:delText xml:space="preserve"> KTDG102 Evaluation Dongle</w:delText>
        </w:r>
        <w:bookmarkStart w:id="6810" w:name="_Toc81776567"/>
        <w:bookmarkStart w:id="6811" w:name="_Toc81776763"/>
        <w:bookmarkStart w:id="6812" w:name="_Toc81777126"/>
        <w:bookmarkStart w:id="6813" w:name="_Toc81777411"/>
        <w:bookmarkStart w:id="6814" w:name="_Toc81777697"/>
        <w:bookmarkStart w:id="6815" w:name="_Toc81777997"/>
        <w:bookmarkStart w:id="6816" w:name="_Toc81778288"/>
        <w:bookmarkStart w:id="6817" w:name="_Toc81938594"/>
        <w:bookmarkStart w:id="6818" w:name="_Toc81941507"/>
        <w:bookmarkStart w:id="6819" w:name="_Toc81994698"/>
        <w:bookmarkStart w:id="6820" w:name="_Toc81994904"/>
        <w:bookmarkStart w:id="6821" w:name="_Toc81995199"/>
        <w:bookmarkStart w:id="6822" w:name="_Toc82011808"/>
        <w:bookmarkStart w:id="6823" w:name="_Toc82012015"/>
        <w:bookmarkStart w:id="6824" w:name="_Toc82012230"/>
        <w:bookmarkStart w:id="6825" w:name="_Toc82012449"/>
        <w:bookmarkStart w:id="6826" w:name="_Toc82024754"/>
        <w:bookmarkStart w:id="6827" w:name="_Toc82025057"/>
        <w:bookmarkStart w:id="6828" w:name="_Toc82025489"/>
        <w:bookmarkStart w:id="6829" w:name="_Toc82025699"/>
        <w:bookmarkStart w:id="6830" w:name="_Toc82026002"/>
        <w:bookmarkStart w:id="6831" w:name="_Toc82030902"/>
        <w:bookmarkEnd w:id="6798"/>
        <w:bookmarkEnd w:id="679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del>
    </w:p>
    <w:p w14:paraId="2E1E2FDB" w14:textId="7DECF00D" w:rsidR="0074559B" w:rsidRPr="005C4DEF" w:rsidDel="00522D2C" w:rsidRDefault="0074559B">
      <w:pPr>
        <w:pStyle w:val="Ttulo1"/>
        <w:numPr>
          <w:ilvl w:val="0"/>
          <w:numId w:val="1"/>
        </w:numPr>
        <w:rPr>
          <w:del w:id="6832" w:author="JORGE CONTRERAS ORTIZ" w:date="2021-09-04T14:30:00Z"/>
          <w:lang w:val="en-US"/>
          <w:rPrChange w:id="6833" w:author="JORGE CONTRERAS ORTIZ" w:date="2021-09-08T11:30:00Z">
            <w:rPr>
              <w:del w:id="6834" w:author="JORGE CONTRERAS ORTIZ" w:date="2021-09-04T14:30:00Z"/>
              <w:color w:val="44546A" w:themeColor="text2"/>
              <w:sz w:val="18"/>
              <w:szCs w:val="18"/>
            </w:rPr>
          </w:rPrChange>
        </w:rPr>
        <w:pPrChange w:id="6835" w:author="JORGE CONTRERAS ORTIZ" w:date="2021-09-08T11:07:00Z">
          <w:pPr/>
        </w:pPrChange>
      </w:pPr>
      <w:del w:id="6836" w:author="JORGE CONTRERAS ORTIZ" w:date="2021-09-04T14:30:00Z">
        <w:r w:rsidRPr="005C4DEF" w:rsidDel="00522D2C">
          <w:rPr>
            <w:lang w:val="en-US"/>
            <w:rPrChange w:id="6837" w:author="JORGE CONTRERAS ORTIZ" w:date="2021-09-08T11:30:00Z">
              <w:rPr/>
            </w:rPrChange>
          </w:rPr>
          <w:br w:type="page"/>
        </w:r>
      </w:del>
    </w:p>
    <w:p w14:paraId="571EA884" w14:textId="669E5F0F" w:rsidR="0074559B" w:rsidRPr="005C4DEF" w:rsidDel="00522D2C" w:rsidRDefault="0074559B">
      <w:pPr>
        <w:pStyle w:val="Ttulo1"/>
        <w:numPr>
          <w:ilvl w:val="0"/>
          <w:numId w:val="1"/>
        </w:numPr>
        <w:rPr>
          <w:del w:id="6838" w:author="JORGE CONTRERAS ORTIZ" w:date="2021-09-04T14:30:00Z"/>
          <w:lang w:val="en-US"/>
          <w:rPrChange w:id="6839" w:author="JORGE CONTRERAS ORTIZ" w:date="2021-09-08T11:30:00Z">
            <w:rPr>
              <w:del w:id="6840" w:author="JORGE CONTRERAS ORTIZ" w:date="2021-09-04T14:30:00Z"/>
              <w:b/>
              <w:bCs/>
            </w:rPr>
          </w:rPrChange>
        </w:rPr>
        <w:pPrChange w:id="6841" w:author="JORGE CONTRERAS ORTIZ" w:date="2021-09-08T11:07:00Z">
          <w:pPr>
            <w:pStyle w:val="Prrafodelista"/>
            <w:numPr>
              <w:numId w:val="26"/>
            </w:numPr>
            <w:ind w:hanging="360"/>
          </w:pPr>
        </w:pPrChange>
      </w:pPr>
      <w:del w:id="6842" w:author="JORGE CONTRERAS ORTIZ" w:date="2021-09-04T14:30:00Z">
        <w:r w:rsidRPr="005C4DEF" w:rsidDel="00522D2C">
          <w:rPr>
            <w:lang w:val="en-US"/>
            <w:rPrChange w:id="6843" w:author="JORGE CONTRERAS ORTIZ" w:date="2021-09-08T11:30:00Z">
              <w:rPr>
                <w:b/>
                <w:bCs/>
              </w:rPr>
            </w:rPrChange>
          </w:rPr>
          <w:delText xml:space="preserve">Módulo KTWM102: </w:delText>
        </w:r>
        <w:r w:rsidRPr="005C4DEF" w:rsidDel="00522D2C">
          <w:rPr>
            <w:lang w:val="en-US"/>
            <w:rPrChange w:id="6844" w:author="JORGE CONTRERAS ORTIZ" w:date="2021-09-08T11:30:00Z">
              <w:rPr/>
            </w:rPrChange>
          </w:rPr>
          <w:delText>Módulo Thread de Kirale, el cuál se integra en la Coockie PCB</w:delText>
        </w:r>
        <w:bookmarkStart w:id="6845" w:name="_Toc81776568"/>
        <w:bookmarkStart w:id="6846" w:name="_Toc81776764"/>
        <w:bookmarkStart w:id="6847" w:name="_Toc81777127"/>
        <w:bookmarkStart w:id="6848" w:name="_Toc81777412"/>
        <w:bookmarkStart w:id="6849" w:name="_Toc81777698"/>
        <w:bookmarkStart w:id="6850" w:name="_Toc81777998"/>
        <w:bookmarkStart w:id="6851" w:name="_Toc81778289"/>
        <w:bookmarkStart w:id="6852" w:name="_Toc81938595"/>
        <w:bookmarkStart w:id="6853" w:name="_Toc81941508"/>
        <w:bookmarkStart w:id="6854" w:name="_Toc81994699"/>
        <w:bookmarkStart w:id="6855" w:name="_Toc81994905"/>
        <w:bookmarkStart w:id="6856" w:name="_Toc81995200"/>
        <w:bookmarkStart w:id="6857" w:name="_Toc82011809"/>
        <w:bookmarkStart w:id="6858" w:name="_Toc82012016"/>
        <w:bookmarkStart w:id="6859" w:name="_Toc82012231"/>
        <w:bookmarkStart w:id="6860" w:name="_Toc82012450"/>
        <w:bookmarkStart w:id="6861" w:name="_Toc82024755"/>
        <w:bookmarkStart w:id="6862" w:name="_Toc82025058"/>
        <w:bookmarkStart w:id="6863" w:name="_Toc82025490"/>
        <w:bookmarkStart w:id="6864" w:name="_Toc82025700"/>
        <w:bookmarkStart w:id="6865" w:name="_Toc82026003"/>
        <w:bookmarkStart w:id="6866" w:name="_Toc82030903"/>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del>
    </w:p>
    <w:p w14:paraId="4E33C67D" w14:textId="4CC9F759" w:rsidR="0074559B" w:rsidRPr="005C4DEF" w:rsidDel="00522D2C" w:rsidRDefault="0074559B">
      <w:pPr>
        <w:pStyle w:val="Ttulo1"/>
        <w:numPr>
          <w:ilvl w:val="0"/>
          <w:numId w:val="1"/>
        </w:numPr>
        <w:rPr>
          <w:del w:id="6867" w:author="JORGE CONTRERAS ORTIZ" w:date="2021-09-04T14:30:00Z"/>
          <w:lang w:val="en-US"/>
          <w:rPrChange w:id="6868" w:author="JORGE CONTRERAS ORTIZ" w:date="2021-09-08T11:30:00Z">
            <w:rPr>
              <w:del w:id="6869" w:author="JORGE CONTRERAS ORTIZ" w:date="2021-09-04T14:30:00Z"/>
            </w:rPr>
          </w:rPrChange>
        </w:rPr>
        <w:pPrChange w:id="6870" w:author="JORGE CONTRERAS ORTIZ" w:date="2021-09-08T11:07:00Z">
          <w:pPr>
            <w:jc w:val="center"/>
          </w:pPr>
        </w:pPrChange>
      </w:pPr>
      <w:del w:id="6871" w:author="JORGE CONTRERAS ORTIZ" w:date="2021-09-04T14:30:00Z">
        <w:r w:rsidRPr="00DE6D05" w:rsidDel="00522D2C">
          <w:rPr>
            <w:noProof/>
            <w:rPrChange w:id="6872" w:author="JORGE CONTRERAS ORTIZ" w:date="2021-09-08T11:02:00Z">
              <w:rPr>
                <w:noProof/>
                <w:color w:val="44546A" w:themeColor="text2"/>
                <w:sz w:val="18"/>
                <w:szCs w:val="18"/>
              </w:rPr>
            </w:rPrChange>
          </w:rPr>
          <w:drawing>
            <wp:inline distT="0" distB="0" distL="0" distR="0" wp14:anchorId="65BB4362" wp14:editId="6F32E561">
              <wp:extent cx="3009014" cy="2215223"/>
              <wp:effectExtent l="0" t="0" r="1270" b="0"/>
              <wp:docPr id="137" name="Imagen 13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bookmarkStart w:id="6873" w:name="_Toc81776569"/>
        <w:bookmarkStart w:id="6874" w:name="_Toc81776765"/>
        <w:bookmarkStart w:id="6875" w:name="_Toc81777128"/>
        <w:bookmarkStart w:id="6876" w:name="_Toc81777413"/>
        <w:bookmarkStart w:id="6877" w:name="_Toc81777699"/>
        <w:bookmarkStart w:id="6878" w:name="_Toc81777999"/>
        <w:bookmarkStart w:id="6879" w:name="_Toc81778290"/>
        <w:bookmarkStart w:id="6880" w:name="_Toc81938596"/>
        <w:bookmarkStart w:id="6881" w:name="_Toc81941509"/>
        <w:bookmarkStart w:id="6882" w:name="_Toc81994700"/>
        <w:bookmarkStart w:id="6883" w:name="_Toc81994906"/>
        <w:bookmarkStart w:id="6884" w:name="_Toc81995201"/>
        <w:bookmarkStart w:id="6885" w:name="_Toc82011810"/>
        <w:bookmarkStart w:id="6886" w:name="_Toc82012017"/>
        <w:bookmarkStart w:id="6887" w:name="_Toc82012232"/>
        <w:bookmarkStart w:id="6888" w:name="_Toc82012451"/>
        <w:bookmarkStart w:id="6889" w:name="_Toc82024756"/>
        <w:bookmarkStart w:id="6890" w:name="_Toc82025059"/>
        <w:bookmarkStart w:id="6891" w:name="_Toc82025491"/>
        <w:bookmarkStart w:id="6892" w:name="_Toc82025701"/>
        <w:bookmarkStart w:id="6893" w:name="_Toc82026004"/>
        <w:bookmarkStart w:id="6894" w:name="_Toc82030904"/>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del>
    </w:p>
    <w:p w14:paraId="335290E3" w14:textId="236B6D03" w:rsidR="0074559B" w:rsidRPr="005C4DEF" w:rsidDel="00522D2C" w:rsidRDefault="0074559B">
      <w:pPr>
        <w:pStyle w:val="Ttulo1"/>
        <w:numPr>
          <w:ilvl w:val="0"/>
          <w:numId w:val="1"/>
        </w:numPr>
        <w:rPr>
          <w:del w:id="6895" w:author="JORGE CONTRERAS ORTIZ" w:date="2021-09-04T14:30:00Z"/>
          <w:lang w:val="en-US"/>
          <w:rPrChange w:id="6896" w:author="JORGE CONTRERAS ORTIZ" w:date="2021-09-08T11:30:00Z">
            <w:rPr>
              <w:del w:id="6897" w:author="JORGE CONTRERAS ORTIZ" w:date="2021-09-04T14:30:00Z"/>
            </w:rPr>
          </w:rPrChange>
        </w:rPr>
        <w:pPrChange w:id="6898" w:author="JORGE CONTRERAS ORTIZ" w:date="2021-09-08T11:07:00Z">
          <w:pPr>
            <w:pStyle w:val="Descripcin"/>
            <w:jc w:val="center"/>
          </w:pPr>
        </w:pPrChange>
      </w:pPr>
      <w:bookmarkStart w:id="6899" w:name="_Toc81499630"/>
      <w:bookmarkStart w:id="6900" w:name="_Toc81499865"/>
      <w:del w:id="6901" w:author="JORGE CONTRERAS ORTIZ" w:date="2021-09-04T14:30:00Z">
        <w:r w:rsidRPr="005C4DEF" w:rsidDel="00522D2C">
          <w:rPr>
            <w:lang w:val="en-US"/>
            <w:rPrChange w:id="6902" w:author="JORGE CONTRERAS ORTIZ" w:date="2021-09-08T11:30:00Z">
              <w:rPr>
                <w:i w:val="0"/>
                <w:iCs w:val="0"/>
              </w:rPr>
            </w:rPrChange>
          </w:rPr>
          <w:delText xml:space="preserve">Ilustración </w:delText>
        </w:r>
        <w:r w:rsidR="005026F3" w:rsidRPr="00DE6D05" w:rsidDel="00522D2C">
          <w:rPr>
            <w:rPrChange w:id="6903" w:author="JORGE CONTRERAS ORTIZ" w:date="2021-09-08T11:02:00Z">
              <w:rPr>
                <w:i w:val="0"/>
                <w:iCs w:val="0"/>
              </w:rPr>
            </w:rPrChange>
          </w:rPr>
          <w:fldChar w:fldCharType="begin"/>
        </w:r>
        <w:r w:rsidR="005026F3" w:rsidRPr="005C4DEF" w:rsidDel="00522D2C">
          <w:rPr>
            <w:lang w:val="en-US"/>
            <w:rPrChange w:id="6904" w:author="JORGE CONTRERAS ORTIZ" w:date="2021-09-08T11:30:00Z">
              <w:rPr>
                <w:i w:val="0"/>
                <w:iCs w:val="0"/>
              </w:rPr>
            </w:rPrChange>
          </w:rPr>
          <w:delInstrText xml:space="preserve"> SEQ Ilustración \* ARABIC </w:delInstrText>
        </w:r>
        <w:r w:rsidR="005026F3" w:rsidRPr="00DE6D05" w:rsidDel="00522D2C">
          <w:rPr>
            <w:rPrChange w:id="6905" w:author="JORGE CONTRERAS ORTIZ" w:date="2021-09-08T11:02:00Z">
              <w:rPr>
                <w:i w:val="0"/>
                <w:iCs w:val="0"/>
                <w:noProof/>
              </w:rPr>
            </w:rPrChange>
          </w:rPr>
          <w:fldChar w:fldCharType="separate"/>
        </w:r>
      </w:del>
      <w:del w:id="6906" w:author="JORGE CONTRERAS ORTIZ" w:date="2021-09-04T08:54:00Z">
        <w:r w:rsidR="00CA0339" w:rsidRPr="005C4DEF" w:rsidDel="00425C71">
          <w:rPr>
            <w:lang w:val="en-US"/>
            <w:rPrChange w:id="6907" w:author="JORGE CONTRERAS ORTIZ" w:date="2021-09-08T11:30:00Z">
              <w:rPr>
                <w:i w:val="0"/>
                <w:iCs w:val="0"/>
                <w:noProof/>
              </w:rPr>
            </w:rPrChange>
          </w:rPr>
          <w:delText>53</w:delText>
        </w:r>
      </w:del>
      <w:del w:id="6908" w:author="JORGE CONTRERAS ORTIZ" w:date="2021-09-04T14:30:00Z">
        <w:r w:rsidR="005026F3" w:rsidRPr="00DE6D05" w:rsidDel="00522D2C">
          <w:rPr>
            <w:rPrChange w:id="6909" w:author="JORGE CONTRERAS ORTIZ" w:date="2021-09-08T11:02:00Z">
              <w:rPr>
                <w:i w:val="0"/>
                <w:iCs w:val="0"/>
                <w:noProof/>
              </w:rPr>
            </w:rPrChange>
          </w:rPr>
          <w:fldChar w:fldCharType="end"/>
        </w:r>
        <w:r w:rsidRPr="005C4DEF" w:rsidDel="00522D2C">
          <w:rPr>
            <w:lang w:val="en-US"/>
            <w:rPrChange w:id="6910" w:author="JORGE CONTRERAS ORTIZ" w:date="2021-09-08T11:30:00Z">
              <w:rPr>
                <w:i w:val="0"/>
                <w:iCs w:val="0"/>
              </w:rPr>
            </w:rPrChange>
          </w:rPr>
          <w:delText xml:space="preserve"> Módulo KTWM102</w:delText>
        </w:r>
        <w:bookmarkStart w:id="6911" w:name="_Toc81776570"/>
        <w:bookmarkStart w:id="6912" w:name="_Toc81776766"/>
        <w:bookmarkStart w:id="6913" w:name="_Toc81777129"/>
        <w:bookmarkStart w:id="6914" w:name="_Toc81777414"/>
        <w:bookmarkStart w:id="6915" w:name="_Toc81777700"/>
        <w:bookmarkStart w:id="6916" w:name="_Toc81778000"/>
        <w:bookmarkStart w:id="6917" w:name="_Toc81778291"/>
        <w:bookmarkStart w:id="6918" w:name="_Toc81938597"/>
        <w:bookmarkStart w:id="6919" w:name="_Toc81941510"/>
        <w:bookmarkStart w:id="6920" w:name="_Toc81994701"/>
        <w:bookmarkStart w:id="6921" w:name="_Toc81994907"/>
        <w:bookmarkStart w:id="6922" w:name="_Toc81995202"/>
        <w:bookmarkStart w:id="6923" w:name="_Toc82011811"/>
        <w:bookmarkStart w:id="6924" w:name="_Toc82012018"/>
        <w:bookmarkStart w:id="6925" w:name="_Toc82012233"/>
        <w:bookmarkStart w:id="6926" w:name="_Toc82012452"/>
        <w:bookmarkStart w:id="6927" w:name="_Toc82024757"/>
        <w:bookmarkStart w:id="6928" w:name="_Toc82025060"/>
        <w:bookmarkStart w:id="6929" w:name="_Toc82025492"/>
        <w:bookmarkStart w:id="6930" w:name="_Toc82025702"/>
        <w:bookmarkStart w:id="6931" w:name="_Toc82026005"/>
        <w:bookmarkStart w:id="6932" w:name="_Toc82030905"/>
        <w:bookmarkEnd w:id="6899"/>
        <w:bookmarkEnd w:id="690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del>
    </w:p>
    <w:p w14:paraId="72611924" w14:textId="6B41C2B6" w:rsidR="00F21168" w:rsidRPr="005C4DEF" w:rsidDel="00522D2C" w:rsidRDefault="00F21168">
      <w:pPr>
        <w:pStyle w:val="Ttulo1"/>
        <w:numPr>
          <w:ilvl w:val="0"/>
          <w:numId w:val="1"/>
        </w:numPr>
        <w:rPr>
          <w:del w:id="6933" w:author="JORGE CONTRERAS ORTIZ" w:date="2021-09-04T14:30:00Z"/>
          <w:lang w:val="en-US"/>
          <w:rPrChange w:id="6934" w:author="JORGE CONTRERAS ORTIZ" w:date="2021-09-08T11:30:00Z">
            <w:rPr>
              <w:del w:id="6935" w:author="JORGE CONTRERAS ORTIZ" w:date="2021-09-04T14:30:00Z"/>
            </w:rPr>
          </w:rPrChange>
        </w:rPr>
        <w:pPrChange w:id="6936" w:author="JORGE CONTRERAS ORTIZ" w:date="2021-09-08T11:07:00Z">
          <w:pPr/>
        </w:pPrChange>
      </w:pPr>
      <w:bookmarkStart w:id="6937" w:name="_Toc81776571"/>
      <w:bookmarkStart w:id="6938" w:name="_Toc81776767"/>
      <w:bookmarkStart w:id="6939" w:name="_Toc81777130"/>
      <w:bookmarkStart w:id="6940" w:name="_Toc81777415"/>
      <w:bookmarkStart w:id="6941" w:name="_Toc81777701"/>
      <w:bookmarkStart w:id="6942" w:name="_Toc81778001"/>
      <w:bookmarkStart w:id="6943" w:name="_Toc81778292"/>
      <w:bookmarkStart w:id="6944" w:name="_Toc81938598"/>
      <w:bookmarkStart w:id="6945" w:name="_Toc81941511"/>
      <w:bookmarkStart w:id="6946" w:name="_Toc81994702"/>
      <w:bookmarkStart w:id="6947" w:name="_Toc81994908"/>
      <w:bookmarkStart w:id="6948" w:name="_Toc81995203"/>
      <w:bookmarkStart w:id="6949" w:name="_Toc82011812"/>
      <w:bookmarkStart w:id="6950" w:name="_Toc82012019"/>
      <w:bookmarkStart w:id="6951" w:name="_Toc82012234"/>
      <w:bookmarkStart w:id="6952" w:name="_Toc82012453"/>
      <w:bookmarkStart w:id="6953" w:name="_Toc82024758"/>
      <w:bookmarkStart w:id="6954" w:name="_Toc82025061"/>
      <w:bookmarkStart w:id="6955" w:name="_Toc82025493"/>
      <w:bookmarkStart w:id="6956" w:name="_Toc82025703"/>
      <w:bookmarkStart w:id="6957" w:name="_Toc82026006"/>
      <w:bookmarkStart w:id="6958" w:name="_Toc8203090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p>
    <w:p w14:paraId="018D2863" w14:textId="072769F4" w:rsidR="0074559B" w:rsidRPr="005C4DEF" w:rsidDel="00522D2C" w:rsidRDefault="0074559B">
      <w:pPr>
        <w:pStyle w:val="Ttulo1"/>
        <w:numPr>
          <w:ilvl w:val="0"/>
          <w:numId w:val="1"/>
        </w:numPr>
        <w:rPr>
          <w:del w:id="6959" w:author="JORGE CONTRERAS ORTIZ" w:date="2021-09-04T14:30:00Z"/>
          <w:lang w:val="en-US"/>
          <w:rPrChange w:id="6960" w:author="JORGE CONTRERAS ORTIZ" w:date="2021-09-08T11:30:00Z">
            <w:rPr>
              <w:del w:id="6961" w:author="JORGE CONTRERAS ORTIZ" w:date="2021-09-04T14:30:00Z"/>
              <w:lang w:val="en-US"/>
            </w:rPr>
          </w:rPrChange>
        </w:rPr>
        <w:pPrChange w:id="6962" w:author="JORGE CONTRERAS ORTIZ" w:date="2021-09-08T11:07:00Z">
          <w:pPr>
            <w:pStyle w:val="Prrafodelista"/>
            <w:numPr>
              <w:numId w:val="26"/>
            </w:numPr>
            <w:ind w:hanging="360"/>
          </w:pPr>
        </w:pPrChange>
      </w:pPr>
      <w:del w:id="6963" w:author="JORGE CONTRERAS ORTIZ" w:date="2021-09-04T14:30:00Z">
        <w:r w:rsidRPr="005C4DEF" w:rsidDel="00522D2C">
          <w:rPr>
            <w:lang w:val="en-US"/>
            <w:rPrChange w:id="6964" w:author="JORGE CONTRERAS ORTIZ" w:date="2021-09-08T11:30:00Z">
              <w:rPr>
                <w:b/>
                <w:bCs/>
                <w:lang w:val="en-US"/>
              </w:rPr>
            </w:rPrChange>
          </w:rPr>
          <w:delText xml:space="preserve">Border Router: </w:delText>
        </w:r>
        <w:r w:rsidRPr="005C4DEF" w:rsidDel="00522D2C">
          <w:rPr>
            <w:lang w:val="en-US"/>
            <w:rPrChange w:id="6965" w:author="JORGE CONTRERAS ORTIZ" w:date="2021-09-08T11:30:00Z">
              <w:rPr>
                <w:lang w:val="en-US"/>
              </w:rPr>
            </w:rPrChange>
          </w:rPr>
          <w:delText>Border Router propio de Kirale.</w:delText>
        </w:r>
        <w:bookmarkStart w:id="6966" w:name="_Toc81776572"/>
        <w:bookmarkStart w:id="6967" w:name="_Toc81776768"/>
        <w:bookmarkStart w:id="6968" w:name="_Toc81777131"/>
        <w:bookmarkStart w:id="6969" w:name="_Toc81777416"/>
        <w:bookmarkStart w:id="6970" w:name="_Toc81777702"/>
        <w:bookmarkStart w:id="6971" w:name="_Toc81778002"/>
        <w:bookmarkStart w:id="6972" w:name="_Toc81778293"/>
        <w:bookmarkStart w:id="6973" w:name="_Toc81938599"/>
        <w:bookmarkStart w:id="6974" w:name="_Toc81941512"/>
        <w:bookmarkStart w:id="6975" w:name="_Toc81994703"/>
        <w:bookmarkStart w:id="6976" w:name="_Toc81994909"/>
        <w:bookmarkStart w:id="6977" w:name="_Toc81995204"/>
        <w:bookmarkStart w:id="6978" w:name="_Toc82011813"/>
        <w:bookmarkStart w:id="6979" w:name="_Toc82012020"/>
        <w:bookmarkStart w:id="6980" w:name="_Toc82012235"/>
        <w:bookmarkStart w:id="6981" w:name="_Toc82012454"/>
        <w:bookmarkStart w:id="6982" w:name="_Toc82024759"/>
        <w:bookmarkStart w:id="6983" w:name="_Toc82025062"/>
        <w:bookmarkStart w:id="6984" w:name="_Toc82025494"/>
        <w:bookmarkStart w:id="6985" w:name="_Toc82025704"/>
        <w:bookmarkStart w:id="6986" w:name="_Toc82026007"/>
        <w:bookmarkStart w:id="6987" w:name="_Toc82030907"/>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del>
    </w:p>
    <w:p w14:paraId="3C34293E" w14:textId="0E1860BA" w:rsidR="00F21168" w:rsidRPr="005C4DEF" w:rsidDel="00522D2C" w:rsidRDefault="00F21168">
      <w:pPr>
        <w:pStyle w:val="Ttulo1"/>
        <w:numPr>
          <w:ilvl w:val="0"/>
          <w:numId w:val="1"/>
        </w:numPr>
        <w:rPr>
          <w:del w:id="6988" w:author="JORGE CONTRERAS ORTIZ" w:date="2021-09-04T14:30:00Z"/>
          <w:lang w:val="en-US"/>
          <w:rPrChange w:id="6989" w:author="JORGE CONTRERAS ORTIZ" w:date="2021-09-08T11:30:00Z">
            <w:rPr>
              <w:del w:id="6990" w:author="JORGE CONTRERAS ORTIZ" w:date="2021-09-04T14:30:00Z"/>
              <w:lang w:val="en-US"/>
            </w:rPr>
          </w:rPrChange>
        </w:rPr>
        <w:pPrChange w:id="6991" w:author="JORGE CONTRERAS ORTIZ" w:date="2021-09-08T11:07:00Z">
          <w:pPr>
            <w:pStyle w:val="Prrafodelista"/>
          </w:pPr>
        </w:pPrChange>
      </w:pPr>
      <w:bookmarkStart w:id="6992" w:name="_Toc81776573"/>
      <w:bookmarkStart w:id="6993" w:name="_Toc81776769"/>
      <w:bookmarkStart w:id="6994" w:name="_Toc81777132"/>
      <w:bookmarkStart w:id="6995" w:name="_Toc81777417"/>
      <w:bookmarkStart w:id="6996" w:name="_Toc81777703"/>
      <w:bookmarkStart w:id="6997" w:name="_Toc81778003"/>
      <w:bookmarkStart w:id="6998" w:name="_Toc81778294"/>
      <w:bookmarkStart w:id="6999" w:name="_Toc81938600"/>
      <w:bookmarkStart w:id="7000" w:name="_Toc81941513"/>
      <w:bookmarkStart w:id="7001" w:name="_Toc81994704"/>
      <w:bookmarkStart w:id="7002" w:name="_Toc81994910"/>
      <w:bookmarkStart w:id="7003" w:name="_Toc81995205"/>
      <w:bookmarkStart w:id="7004" w:name="_Toc82011814"/>
      <w:bookmarkStart w:id="7005" w:name="_Toc82012021"/>
      <w:bookmarkStart w:id="7006" w:name="_Toc82012236"/>
      <w:bookmarkStart w:id="7007" w:name="_Toc82012455"/>
      <w:bookmarkStart w:id="7008" w:name="_Toc82024760"/>
      <w:bookmarkStart w:id="7009" w:name="_Toc82025063"/>
      <w:bookmarkStart w:id="7010" w:name="_Toc82025495"/>
      <w:bookmarkStart w:id="7011" w:name="_Toc82025705"/>
      <w:bookmarkStart w:id="7012" w:name="_Toc82026008"/>
      <w:bookmarkStart w:id="7013" w:name="_Toc82030908"/>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p>
    <w:p w14:paraId="1F53223A" w14:textId="0D1F9AE1" w:rsidR="0074559B" w:rsidRPr="005C4DEF" w:rsidDel="00522D2C" w:rsidRDefault="0074559B">
      <w:pPr>
        <w:pStyle w:val="Ttulo1"/>
        <w:numPr>
          <w:ilvl w:val="0"/>
          <w:numId w:val="1"/>
        </w:numPr>
        <w:rPr>
          <w:del w:id="7014" w:author="JORGE CONTRERAS ORTIZ" w:date="2021-09-04T14:30:00Z"/>
          <w:lang w:val="en-US"/>
          <w:rPrChange w:id="7015" w:author="JORGE CONTRERAS ORTIZ" w:date="2021-09-08T11:30:00Z">
            <w:rPr>
              <w:del w:id="7016" w:author="JORGE CONTRERAS ORTIZ" w:date="2021-09-04T14:30:00Z"/>
            </w:rPr>
          </w:rPrChange>
        </w:rPr>
        <w:pPrChange w:id="7017" w:author="JORGE CONTRERAS ORTIZ" w:date="2021-09-08T11:07:00Z">
          <w:pPr>
            <w:jc w:val="center"/>
          </w:pPr>
        </w:pPrChange>
      </w:pPr>
      <w:del w:id="7018" w:author="JORGE CONTRERAS ORTIZ" w:date="2021-09-04T14:30:00Z">
        <w:r w:rsidRPr="00DE6D05" w:rsidDel="00522D2C">
          <w:rPr>
            <w:noProof/>
            <w:rPrChange w:id="7019" w:author="JORGE CONTRERAS ORTIZ" w:date="2021-09-08T11:02:00Z">
              <w:rPr>
                <w:noProof/>
                <w:color w:val="44546A" w:themeColor="text2"/>
                <w:sz w:val="18"/>
                <w:szCs w:val="18"/>
              </w:rPr>
            </w:rPrChange>
          </w:rPr>
          <w:drawing>
            <wp:inline distT="0" distB="0" distL="0" distR="0" wp14:anchorId="2CB5E9E4" wp14:editId="5C209326">
              <wp:extent cx="2466753" cy="2228512"/>
              <wp:effectExtent l="0" t="0" r="0" b="635"/>
              <wp:docPr id="139" name="Imagen 13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bookmarkStart w:id="7020" w:name="_Toc81776574"/>
        <w:bookmarkStart w:id="7021" w:name="_Toc81776770"/>
        <w:bookmarkStart w:id="7022" w:name="_Toc81777133"/>
        <w:bookmarkStart w:id="7023" w:name="_Toc81777418"/>
        <w:bookmarkStart w:id="7024" w:name="_Toc81777704"/>
        <w:bookmarkStart w:id="7025" w:name="_Toc81778004"/>
        <w:bookmarkStart w:id="7026" w:name="_Toc81778295"/>
        <w:bookmarkStart w:id="7027" w:name="_Toc81938601"/>
        <w:bookmarkStart w:id="7028" w:name="_Toc81941514"/>
        <w:bookmarkStart w:id="7029" w:name="_Toc81994705"/>
        <w:bookmarkStart w:id="7030" w:name="_Toc81994911"/>
        <w:bookmarkStart w:id="7031" w:name="_Toc81995206"/>
        <w:bookmarkStart w:id="7032" w:name="_Toc82011815"/>
        <w:bookmarkStart w:id="7033" w:name="_Toc82012022"/>
        <w:bookmarkStart w:id="7034" w:name="_Toc82012237"/>
        <w:bookmarkStart w:id="7035" w:name="_Toc82012456"/>
        <w:bookmarkStart w:id="7036" w:name="_Toc82024761"/>
        <w:bookmarkStart w:id="7037" w:name="_Toc82025064"/>
        <w:bookmarkStart w:id="7038" w:name="_Toc82025496"/>
        <w:bookmarkStart w:id="7039" w:name="_Toc82025706"/>
        <w:bookmarkStart w:id="7040" w:name="_Toc82026009"/>
        <w:bookmarkStart w:id="7041" w:name="_Toc8203090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del>
    </w:p>
    <w:p w14:paraId="5354D0C1" w14:textId="5FAC95A2" w:rsidR="0074559B" w:rsidRPr="005C4DEF" w:rsidDel="00522D2C" w:rsidRDefault="0074559B">
      <w:pPr>
        <w:pStyle w:val="Ttulo1"/>
        <w:numPr>
          <w:ilvl w:val="0"/>
          <w:numId w:val="1"/>
        </w:numPr>
        <w:rPr>
          <w:del w:id="7042" w:author="JORGE CONTRERAS ORTIZ" w:date="2021-09-04T14:30:00Z"/>
          <w:lang w:val="en-US"/>
          <w:rPrChange w:id="7043" w:author="JORGE CONTRERAS ORTIZ" w:date="2021-09-08T11:30:00Z">
            <w:rPr>
              <w:del w:id="7044" w:author="JORGE CONTRERAS ORTIZ" w:date="2021-09-04T14:30:00Z"/>
            </w:rPr>
          </w:rPrChange>
        </w:rPr>
        <w:pPrChange w:id="7045" w:author="JORGE CONTRERAS ORTIZ" w:date="2021-09-08T11:07:00Z">
          <w:pPr>
            <w:pStyle w:val="Descripcin"/>
            <w:jc w:val="center"/>
          </w:pPr>
        </w:pPrChange>
      </w:pPr>
      <w:bookmarkStart w:id="7046" w:name="_Toc81499631"/>
      <w:bookmarkStart w:id="7047" w:name="_Toc81499866"/>
      <w:del w:id="7048" w:author="JORGE CONTRERAS ORTIZ" w:date="2021-09-04T14:30:00Z">
        <w:r w:rsidRPr="005C4DEF" w:rsidDel="00522D2C">
          <w:rPr>
            <w:lang w:val="en-US"/>
            <w:rPrChange w:id="7049" w:author="JORGE CONTRERAS ORTIZ" w:date="2021-09-08T11:30:00Z">
              <w:rPr>
                <w:i w:val="0"/>
                <w:iCs w:val="0"/>
              </w:rPr>
            </w:rPrChange>
          </w:rPr>
          <w:delText xml:space="preserve">Ilustración </w:delText>
        </w:r>
        <w:r w:rsidR="005026F3" w:rsidRPr="00DE6D05" w:rsidDel="00522D2C">
          <w:rPr>
            <w:rPrChange w:id="7050" w:author="JORGE CONTRERAS ORTIZ" w:date="2021-09-08T11:02:00Z">
              <w:rPr>
                <w:i w:val="0"/>
                <w:iCs w:val="0"/>
              </w:rPr>
            </w:rPrChange>
          </w:rPr>
          <w:fldChar w:fldCharType="begin"/>
        </w:r>
        <w:r w:rsidR="005026F3" w:rsidRPr="005C4DEF" w:rsidDel="00522D2C">
          <w:rPr>
            <w:lang w:val="en-US"/>
            <w:rPrChange w:id="7051" w:author="JORGE CONTRERAS ORTIZ" w:date="2021-09-08T11:30:00Z">
              <w:rPr>
                <w:i w:val="0"/>
                <w:iCs w:val="0"/>
              </w:rPr>
            </w:rPrChange>
          </w:rPr>
          <w:delInstrText xml:space="preserve"> SEQ Ilustración \* ARABIC </w:delInstrText>
        </w:r>
        <w:r w:rsidR="005026F3" w:rsidRPr="00DE6D05" w:rsidDel="00522D2C">
          <w:rPr>
            <w:rPrChange w:id="7052" w:author="JORGE CONTRERAS ORTIZ" w:date="2021-09-08T11:02:00Z">
              <w:rPr>
                <w:i w:val="0"/>
                <w:iCs w:val="0"/>
                <w:noProof/>
              </w:rPr>
            </w:rPrChange>
          </w:rPr>
          <w:fldChar w:fldCharType="separate"/>
        </w:r>
      </w:del>
      <w:del w:id="7053" w:author="JORGE CONTRERAS ORTIZ" w:date="2021-09-04T08:54:00Z">
        <w:r w:rsidR="00CA0339" w:rsidRPr="005C4DEF" w:rsidDel="00425C71">
          <w:rPr>
            <w:lang w:val="en-US"/>
            <w:rPrChange w:id="7054" w:author="JORGE CONTRERAS ORTIZ" w:date="2021-09-08T11:30:00Z">
              <w:rPr>
                <w:i w:val="0"/>
                <w:iCs w:val="0"/>
                <w:noProof/>
              </w:rPr>
            </w:rPrChange>
          </w:rPr>
          <w:delText>54</w:delText>
        </w:r>
      </w:del>
      <w:del w:id="7055" w:author="JORGE CONTRERAS ORTIZ" w:date="2021-09-04T14:30:00Z">
        <w:r w:rsidR="005026F3" w:rsidRPr="00DE6D05" w:rsidDel="00522D2C">
          <w:rPr>
            <w:rPrChange w:id="7056" w:author="JORGE CONTRERAS ORTIZ" w:date="2021-09-08T11:02:00Z">
              <w:rPr>
                <w:i w:val="0"/>
                <w:iCs w:val="0"/>
                <w:noProof/>
              </w:rPr>
            </w:rPrChange>
          </w:rPr>
          <w:fldChar w:fldCharType="end"/>
        </w:r>
        <w:r w:rsidRPr="005C4DEF" w:rsidDel="00522D2C">
          <w:rPr>
            <w:lang w:val="en-US"/>
            <w:rPrChange w:id="7057" w:author="JORGE CONTRERAS ORTIZ" w:date="2021-09-08T11:30:00Z">
              <w:rPr>
                <w:i w:val="0"/>
                <w:iCs w:val="0"/>
              </w:rPr>
            </w:rPrChange>
          </w:rPr>
          <w:delText xml:space="preserve"> Border Router</w:delText>
        </w:r>
        <w:bookmarkStart w:id="7058" w:name="_Toc81776575"/>
        <w:bookmarkStart w:id="7059" w:name="_Toc81776771"/>
        <w:bookmarkStart w:id="7060" w:name="_Toc81777134"/>
        <w:bookmarkStart w:id="7061" w:name="_Toc81777419"/>
        <w:bookmarkStart w:id="7062" w:name="_Toc81777705"/>
        <w:bookmarkStart w:id="7063" w:name="_Toc81778005"/>
        <w:bookmarkStart w:id="7064" w:name="_Toc81778296"/>
        <w:bookmarkStart w:id="7065" w:name="_Toc81938602"/>
        <w:bookmarkStart w:id="7066" w:name="_Toc81941515"/>
        <w:bookmarkStart w:id="7067" w:name="_Toc81994706"/>
        <w:bookmarkStart w:id="7068" w:name="_Toc81994912"/>
        <w:bookmarkStart w:id="7069" w:name="_Toc81995207"/>
        <w:bookmarkStart w:id="7070" w:name="_Toc82011816"/>
        <w:bookmarkStart w:id="7071" w:name="_Toc82012023"/>
        <w:bookmarkStart w:id="7072" w:name="_Toc82012238"/>
        <w:bookmarkStart w:id="7073" w:name="_Toc82012457"/>
        <w:bookmarkStart w:id="7074" w:name="_Toc82024762"/>
        <w:bookmarkStart w:id="7075" w:name="_Toc82025065"/>
        <w:bookmarkStart w:id="7076" w:name="_Toc82025497"/>
        <w:bookmarkStart w:id="7077" w:name="_Toc82025707"/>
        <w:bookmarkStart w:id="7078" w:name="_Toc82026010"/>
        <w:bookmarkStart w:id="7079" w:name="_Toc82030910"/>
        <w:bookmarkEnd w:id="7046"/>
        <w:bookmarkEnd w:id="704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del>
    </w:p>
    <w:p w14:paraId="5164833E" w14:textId="3315F93A" w:rsidR="00F21168" w:rsidRPr="005C4DEF" w:rsidDel="00522D2C" w:rsidRDefault="00F21168">
      <w:pPr>
        <w:pStyle w:val="Ttulo1"/>
        <w:numPr>
          <w:ilvl w:val="0"/>
          <w:numId w:val="1"/>
        </w:numPr>
        <w:rPr>
          <w:del w:id="7080" w:author="JORGE CONTRERAS ORTIZ" w:date="2021-09-04T14:30:00Z"/>
          <w:lang w:val="en-US"/>
          <w:rPrChange w:id="7081" w:author="JORGE CONTRERAS ORTIZ" w:date="2021-09-08T11:30:00Z">
            <w:rPr>
              <w:del w:id="7082" w:author="JORGE CONTRERAS ORTIZ" w:date="2021-09-04T14:30:00Z"/>
            </w:rPr>
          </w:rPrChange>
        </w:rPr>
        <w:pPrChange w:id="7083" w:author="JORGE CONTRERAS ORTIZ" w:date="2021-09-08T11:07:00Z">
          <w:pPr>
            <w:jc w:val="left"/>
          </w:pPr>
        </w:pPrChange>
      </w:pPr>
      <w:del w:id="7084" w:author="JORGE CONTRERAS ORTIZ" w:date="2021-09-04T14:30:00Z">
        <w:r w:rsidRPr="005C4DEF" w:rsidDel="00522D2C">
          <w:rPr>
            <w:lang w:val="en-US"/>
            <w:rPrChange w:id="7085" w:author="JORGE CONTRERAS ORTIZ" w:date="2021-09-08T11:30:00Z">
              <w:rPr/>
            </w:rPrChange>
          </w:rPr>
          <w:br w:type="page"/>
        </w:r>
      </w:del>
    </w:p>
    <w:p w14:paraId="77D95E9A" w14:textId="4CE1D3D4" w:rsidR="0074559B" w:rsidRPr="005C4DEF" w:rsidDel="00522D2C" w:rsidRDefault="0074559B">
      <w:pPr>
        <w:pStyle w:val="Ttulo1"/>
        <w:numPr>
          <w:ilvl w:val="0"/>
          <w:numId w:val="1"/>
        </w:numPr>
        <w:rPr>
          <w:del w:id="7086" w:author="JORGE CONTRERAS ORTIZ" w:date="2021-09-04T14:30:00Z"/>
          <w:lang w:val="en-US"/>
          <w:rPrChange w:id="7087" w:author="JORGE CONTRERAS ORTIZ" w:date="2021-09-08T11:30:00Z">
            <w:rPr>
              <w:del w:id="7088" w:author="JORGE CONTRERAS ORTIZ" w:date="2021-09-04T14:30:00Z"/>
            </w:rPr>
          </w:rPrChange>
        </w:rPr>
        <w:pPrChange w:id="7089" w:author="JORGE CONTRERAS ORTIZ" w:date="2021-09-08T11:07:00Z">
          <w:pPr>
            <w:pStyle w:val="Prrafodelista"/>
            <w:numPr>
              <w:numId w:val="26"/>
            </w:numPr>
            <w:ind w:hanging="360"/>
          </w:pPr>
        </w:pPrChange>
      </w:pPr>
      <w:del w:id="7090" w:author="JORGE CONTRERAS ORTIZ" w:date="2021-09-04T14:30:00Z">
        <w:r w:rsidRPr="005C4DEF" w:rsidDel="00522D2C">
          <w:rPr>
            <w:lang w:val="en-US"/>
            <w:rPrChange w:id="7091" w:author="JORGE CONTRERAS ORTIZ" w:date="2021-09-08T11:30:00Z">
              <w:rPr>
                <w:b/>
                <w:bCs/>
              </w:rPr>
            </w:rPrChange>
          </w:rPr>
          <w:delText>Coockie:</w:delText>
        </w:r>
        <w:r w:rsidRPr="005C4DEF" w:rsidDel="00522D2C">
          <w:rPr>
            <w:lang w:val="en-US"/>
            <w:rPrChange w:id="7092" w:author="JORGE CONTRERAS ORTIZ" w:date="2021-09-08T11:30:00Z">
              <w:rPr/>
            </w:rPrChange>
          </w:rPr>
          <w:delText xml:space="preserve"> Módulo sobre el que se implementa el diseño final de la PCB realizada.</w:delText>
        </w:r>
        <w:bookmarkStart w:id="7093" w:name="_Toc81776576"/>
        <w:bookmarkStart w:id="7094" w:name="_Toc81776772"/>
        <w:bookmarkStart w:id="7095" w:name="_Toc81777135"/>
        <w:bookmarkStart w:id="7096" w:name="_Toc81777420"/>
        <w:bookmarkStart w:id="7097" w:name="_Toc81777706"/>
        <w:bookmarkStart w:id="7098" w:name="_Toc81778006"/>
        <w:bookmarkStart w:id="7099" w:name="_Toc81778297"/>
        <w:bookmarkStart w:id="7100" w:name="_Toc81938603"/>
        <w:bookmarkStart w:id="7101" w:name="_Toc81941516"/>
        <w:bookmarkStart w:id="7102" w:name="_Toc81994707"/>
        <w:bookmarkStart w:id="7103" w:name="_Toc81994913"/>
        <w:bookmarkStart w:id="7104" w:name="_Toc81995208"/>
        <w:bookmarkStart w:id="7105" w:name="_Toc82011817"/>
        <w:bookmarkStart w:id="7106" w:name="_Toc82012024"/>
        <w:bookmarkStart w:id="7107" w:name="_Toc82012239"/>
        <w:bookmarkStart w:id="7108" w:name="_Toc82012458"/>
        <w:bookmarkStart w:id="7109" w:name="_Toc82024763"/>
        <w:bookmarkStart w:id="7110" w:name="_Toc82025066"/>
        <w:bookmarkStart w:id="7111" w:name="_Toc82025498"/>
        <w:bookmarkStart w:id="7112" w:name="_Toc82025708"/>
        <w:bookmarkStart w:id="7113" w:name="_Toc82026011"/>
        <w:bookmarkStart w:id="7114" w:name="_Toc82030911"/>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del>
    </w:p>
    <w:p w14:paraId="690F4469" w14:textId="558260BB" w:rsidR="0074559B" w:rsidRPr="005C4DEF" w:rsidDel="00522D2C" w:rsidRDefault="0074559B">
      <w:pPr>
        <w:pStyle w:val="Ttulo1"/>
        <w:numPr>
          <w:ilvl w:val="0"/>
          <w:numId w:val="1"/>
        </w:numPr>
        <w:rPr>
          <w:del w:id="7115" w:author="JORGE CONTRERAS ORTIZ" w:date="2021-09-04T14:30:00Z"/>
          <w:lang w:val="en-US"/>
          <w:rPrChange w:id="7116" w:author="JORGE CONTRERAS ORTIZ" w:date="2021-09-08T11:30:00Z">
            <w:rPr>
              <w:del w:id="7117" w:author="JORGE CONTRERAS ORTIZ" w:date="2021-09-04T14:30:00Z"/>
            </w:rPr>
          </w:rPrChange>
        </w:rPr>
        <w:pPrChange w:id="7118" w:author="JORGE CONTRERAS ORTIZ" w:date="2021-09-08T11:07:00Z">
          <w:pPr>
            <w:jc w:val="center"/>
          </w:pPr>
        </w:pPrChange>
      </w:pPr>
      <w:del w:id="7119" w:author="JORGE CONTRERAS ORTIZ" w:date="2021-09-04T14:30:00Z">
        <w:r w:rsidRPr="00DE6D05" w:rsidDel="00522D2C">
          <w:rPr>
            <w:noProof/>
            <w:rPrChange w:id="7120" w:author="JORGE CONTRERAS ORTIZ" w:date="2021-09-08T11:02:00Z">
              <w:rPr>
                <w:noProof/>
                <w:color w:val="44546A" w:themeColor="text2"/>
                <w:sz w:val="18"/>
                <w:szCs w:val="18"/>
              </w:rPr>
            </w:rPrChange>
          </w:rPr>
          <w:drawing>
            <wp:inline distT="0" distB="0" distL="0" distR="0" wp14:anchorId="3175BBC8" wp14:editId="764CC2D5">
              <wp:extent cx="2594344" cy="3462686"/>
              <wp:effectExtent l="0" t="0" r="0" b="4445"/>
              <wp:docPr id="140" name="Imagen 1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bookmarkStart w:id="7121" w:name="_Toc81776577"/>
        <w:bookmarkStart w:id="7122" w:name="_Toc81776773"/>
        <w:bookmarkStart w:id="7123" w:name="_Toc81777136"/>
        <w:bookmarkStart w:id="7124" w:name="_Toc81777421"/>
        <w:bookmarkStart w:id="7125" w:name="_Toc81777707"/>
        <w:bookmarkStart w:id="7126" w:name="_Toc81778007"/>
        <w:bookmarkStart w:id="7127" w:name="_Toc81778298"/>
        <w:bookmarkStart w:id="7128" w:name="_Toc81938604"/>
        <w:bookmarkStart w:id="7129" w:name="_Toc81941517"/>
        <w:bookmarkStart w:id="7130" w:name="_Toc81994708"/>
        <w:bookmarkStart w:id="7131" w:name="_Toc81994914"/>
        <w:bookmarkStart w:id="7132" w:name="_Toc81995209"/>
        <w:bookmarkStart w:id="7133" w:name="_Toc82011818"/>
        <w:bookmarkStart w:id="7134" w:name="_Toc82012025"/>
        <w:bookmarkStart w:id="7135" w:name="_Toc82012240"/>
        <w:bookmarkStart w:id="7136" w:name="_Toc82012459"/>
        <w:bookmarkStart w:id="7137" w:name="_Toc82024764"/>
        <w:bookmarkStart w:id="7138" w:name="_Toc82025067"/>
        <w:bookmarkStart w:id="7139" w:name="_Toc82025499"/>
        <w:bookmarkStart w:id="7140" w:name="_Toc82025709"/>
        <w:bookmarkStart w:id="7141" w:name="_Toc82026012"/>
        <w:bookmarkStart w:id="7142" w:name="_Toc82030912"/>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del>
    </w:p>
    <w:p w14:paraId="09C063C3" w14:textId="6528AD42" w:rsidR="0074559B" w:rsidRPr="005C4DEF" w:rsidDel="00522D2C" w:rsidRDefault="0074559B">
      <w:pPr>
        <w:pStyle w:val="Ttulo1"/>
        <w:numPr>
          <w:ilvl w:val="0"/>
          <w:numId w:val="1"/>
        </w:numPr>
        <w:rPr>
          <w:del w:id="7143" w:author="JORGE CONTRERAS ORTIZ" w:date="2021-09-04T14:30:00Z"/>
          <w:lang w:val="en-US"/>
          <w:rPrChange w:id="7144" w:author="JORGE CONTRERAS ORTIZ" w:date="2021-09-08T11:30:00Z">
            <w:rPr>
              <w:del w:id="7145" w:author="JORGE CONTRERAS ORTIZ" w:date="2021-09-04T14:30:00Z"/>
            </w:rPr>
          </w:rPrChange>
        </w:rPr>
        <w:pPrChange w:id="7146" w:author="JORGE CONTRERAS ORTIZ" w:date="2021-09-08T11:07:00Z">
          <w:pPr>
            <w:pStyle w:val="Descripcin"/>
            <w:jc w:val="center"/>
          </w:pPr>
        </w:pPrChange>
      </w:pPr>
      <w:bookmarkStart w:id="7147" w:name="_Toc81499632"/>
      <w:bookmarkStart w:id="7148" w:name="_Toc81499867"/>
      <w:del w:id="7149" w:author="JORGE CONTRERAS ORTIZ" w:date="2021-09-04T14:30:00Z">
        <w:r w:rsidRPr="005C4DEF" w:rsidDel="00522D2C">
          <w:rPr>
            <w:lang w:val="en-US"/>
            <w:rPrChange w:id="7150" w:author="JORGE CONTRERAS ORTIZ" w:date="2021-09-08T11:30:00Z">
              <w:rPr>
                <w:i w:val="0"/>
                <w:iCs w:val="0"/>
              </w:rPr>
            </w:rPrChange>
          </w:rPr>
          <w:delText xml:space="preserve">Ilustración </w:delText>
        </w:r>
        <w:r w:rsidR="005026F3" w:rsidRPr="00DE6D05" w:rsidDel="00522D2C">
          <w:rPr>
            <w:rPrChange w:id="7151" w:author="JORGE CONTRERAS ORTIZ" w:date="2021-09-08T11:02:00Z">
              <w:rPr>
                <w:i w:val="0"/>
                <w:iCs w:val="0"/>
              </w:rPr>
            </w:rPrChange>
          </w:rPr>
          <w:fldChar w:fldCharType="begin"/>
        </w:r>
        <w:r w:rsidR="005026F3" w:rsidRPr="005C4DEF" w:rsidDel="00522D2C">
          <w:rPr>
            <w:lang w:val="en-US"/>
            <w:rPrChange w:id="7152" w:author="JORGE CONTRERAS ORTIZ" w:date="2021-09-08T11:30:00Z">
              <w:rPr>
                <w:i w:val="0"/>
                <w:iCs w:val="0"/>
              </w:rPr>
            </w:rPrChange>
          </w:rPr>
          <w:delInstrText xml:space="preserve"> SEQ Ilustración \* ARABIC </w:delInstrText>
        </w:r>
        <w:r w:rsidR="005026F3" w:rsidRPr="00DE6D05" w:rsidDel="00522D2C">
          <w:rPr>
            <w:rPrChange w:id="7153" w:author="JORGE CONTRERAS ORTIZ" w:date="2021-09-08T11:02:00Z">
              <w:rPr>
                <w:i w:val="0"/>
                <w:iCs w:val="0"/>
                <w:noProof/>
              </w:rPr>
            </w:rPrChange>
          </w:rPr>
          <w:fldChar w:fldCharType="separate"/>
        </w:r>
      </w:del>
      <w:del w:id="7154" w:author="JORGE CONTRERAS ORTIZ" w:date="2021-09-04T08:54:00Z">
        <w:r w:rsidR="00CA0339" w:rsidRPr="005C4DEF" w:rsidDel="00425C71">
          <w:rPr>
            <w:lang w:val="en-US"/>
            <w:rPrChange w:id="7155" w:author="JORGE CONTRERAS ORTIZ" w:date="2021-09-08T11:30:00Z">
              <w:rPr>
                <w:i w:val="0"/>
                <w:iCs w:val="0"/>
                <w:noProof/>
              </w:rPr>
            </w:rPrChange>
          </w:rPr>
          <w:delText>55</w:delText>
        </w:r>
      </w:del>
      <w:del w:id="7156" w:author="JORGE CONTRERAS ORTIZ" w:date="2021-09-04T14:30:00Z">
        <w:r w:rsidR="005026F3" w:rsidRPr="00DE6D05" w:rsidDel="00522D2C">
          <w:rPr>
            <w:rPrChange w:id="7157" w:author="JORGE CONTRERAS ORTIZ" w:date="2021-09-08T11:02:00Z">
              <w:rPr>
                <w:i w:val="0"/>
                <w:iCs w:val="0"/>
                <w:noProof/>
              </w:rPr>
            </w:rPrChange>
          </w:rPr>
          <w:fldChar w:fldCharType="end"/>
        </w:r>
        <w:r w:rsidRPr="005C4DEF" w:rsidDel="00522D2C">
          <w:rPr>
            <w:lang w:val="en-US"/>
            <w:rPrChange w:id="7158" w:author="JORGE CONTRERAS ORTIZ" w:date="2021-09-08T11:30:00Z">
              <w:rPr>
                <w:i w:val="0"/>
                <w:iCs w:val="0"/>
              </w:rPr>
            </w:rPrChange>
          </w:rPr>
          <w:delText xml:space="preserve"> Módulos de Procesamiento y de Alimentación de la Coockie</w:delText>
        </w:r>
        <w:bookmarkStart w:id="7159" w:name="_Toc81776578"/>
        <w:bookmarkStart w:id="7160" w:name="_Toc81776774"/>
        <w:bookmarkStart w:id="7161" w:name="_Toc81777137"/>
        <w:bookmarkStart w:id="7162" w:name="_Toc81777422"/>
        <w:bookmarkStart w:id="7163" w:name="_Toc81777708"/>
        <w:bookmarkStart w:id="7164" w:name="_Toc81778008"/>
        <w:bookmarkStart w:id="7165" w:name="_Toc81778299"/>
        <w:bookmarkStart w:id="7166" w:name="_Toc81938605"/>
        <w:bookmarkStart w:id="7167" w:name="_Toc81941518"/>
        <w:bookmarkStart w:id="7168" w:name="_Toc81994709"/>
        <w:bookmarkStart w:id="7169" w:name="_Toc81994915"/>
        <w:bookmarkStart w:id="7170" w:name="_Toc81995210"/>
        <w:bookmarkStart w:id="7171" w:name="_Toc82011819"/>
        <w:bookmarkStart w:id="7172" w:name="_Toc82012026"/>
        <w:bookmarkStart w:id="7173" w:name="_Toc82012241"/>
        <w:bookmarkStart w:id="7174" w:name="_Toc82012460"/>
        <w:bookmarkStart w:id="7175" w:name="_Toc82024765"/>
        <w:bookmarkStart w:id="7176" w:name="_Toc82025068"/>
        <w:bookmarkStart w:id="7177" w:name="_Toc82025500"/>
        <w:bookmarkStart w:id="7178" w:name="_Toc82025710"/>
        <w:bookmarkStart w:id="7179" w:name="_Toc82026013"/>
        <w:bookmarkStart w:id="7180" w:name="_Toc82030913"/>
        <w:bookmarkEnd w:id="7147"/>
        <w:bookmarkEnd w:id="714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del>
    </w:p>
    <w:p w14:paraId="34BFEDBB" w14:textId="02945C94" w:rsidR="0074559B" w:rsidRPr="005C4DEF" w:rsidDel="00F77B95" w:rsidRDefault="0074559B">
      <w:pPr>
        <w:pStyle w:val="Ttulo1"/>
        <w:numPr>
          <w:ilvl w:val="0"/>
          <w:numId w:val="1"/>
        </w:numPr>
        <w:rPr>
          <w:del w:id="7181" w:author="JORGE CONTRERAS ORTIZ" w:date="2021-09-04T14:41:00Z"/>
          <w:lang w:val="en-US"/>
          <w:rPrChange w:id="7182" w:author="JORGE CONTRERAS ORTIZ" w:date="2021-09-08T11:30:00Z">
            <w:rPr>
              <w:del w:id="7183" w:author="JORGE CONTRERAS ORTIZ" w:date="2021-09-04T14:41:00Z"/>
            </w:rPr>
          </w:rPrChange>
        </w:rPr>
        <w:pPrChange w:id="7184" w:author="JORGE CONTRERAS ORTIZ" w:date="2021-09-08T11:07:00Z">
          <w:pPr>
            <w:pStyle w:val="Descripcin"/>
          </w:pPr>
        </w:pPrChange>
      </w:pPr>
      <w:del w:id="7185" w:author="JORGE CONTRERAS ORTIZ" w:date="2021-09-04T14:41:00Z">
        <w:r w:rsidRPr="005C4DEF" w:rsidDel="00F77B95">
          <w:rPr>
            <w:lang w:val="en-US"/>
            <w:rPrChange w:id="7186" w:author="JORGE CONTRERAS ORTIZ" w:date="2021-09-08T11:30:00Z">
              <w:rPr>
                <w:i w:val="0"/>
                <w:iCs w:val="0"/>
              </w:rPr>
            </w:rPrChange>
          </w:rPr>
          <w:tab/>
        </w:r>
        <w:bookmarkStart w:id="7187" w:name="_Toc81776579"/>
        <w:bookmarkStart w:id="7188" w:name="_Toc81776775"/>
        <w:bookmarkStart w:id="7189" w:name="_Toc81777138"/>
        <w:bookmarkStart w:id="7190" w:name="_Toc81777423"/>
        <w:bookmarkStart w:id="7191" w:name="_Toc81777709"/>
        <w:bookmarkStart w:id="7192" w:name="_Toc81778009"/>
        <w:bookmarkStart w:id="7193" w:name="_Toc81778300"/>
        <w:bookmarkStart w:id="7194" w:name="_Toc81938606"/>
        <w:bookmarkStart w:id="7195" w:name="_Toc81941519"/>
        <w:bookmarkStart w:id="7196" w:name="_Toc81994710"/>
        <w:bookmarkStart w:id="7197" w:name="_Toc81994916"/>
        <w:bookmarkStart w:id="7198" w:name="_Toc81995211"/>
        <w:bookmarkStart w:id="7199" w:name="_Toc82011820"/>
        <w:bookmarkStart w:id="7200" w:name="_Toc82012027"/>
        <w:bookmarkStart w:id="7201" w:name="_Toc82012242"/>
        <w:bookmarkStart w:id="7202" w:name="_Toc82012461"/>
        <w:bookmarkStart w:id="7203" w:name="_Toc82024766"/>
        <w:bookmarkStart w:id="7204" w:name="_Toc82025069"/>
        <w:bookmarkStart w:id="7205" w:name="_Toc82025501"/>
        <w:bookmarkStart w:id="7206" w:name="_Toc82025711"/>
        <w:bookmarkStart w:id="7207" w:name="_Toc82026014"/>
        <w:bookmarkStart w:id="7208" w:name="_Toc82030914"/>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del>
    </w:p>
    <w:p w14:paraId="2B5575F5" w14:textId="10B05B8E" w:rsidR="00F21168" w:rsidRPr="005C4DEF" w:rsidDel="00F77B95" w:rsidRDefault="00F21168">
      <w:pPr>
        <w:pStyle w:val="Ttulo1"/>
        <w:numPr>
          <w:ilvl w:val="0"/>
          <w:numId w:val="1"/>
        </w:numPr>
        <w:rPr>
          <w:del w:id="7209" w:author="JORGE CONTRERAS ORTIZ" w:date="2021-09-04T14:41:00Z"/>
          <w:lang w:val="en-US"/>
          <w:rPrChange w:id="7210" w:author="JORGE CONTRERAS ORTIZ" w:date="2021-09-08T11:30:00Z">
            <w:rPr>
              <w:del w:id="7211" w:author="JORGE CONTRERAS ORTIZ" w:date="2021-09-04T14:41:00Z"/>
              <w:rFonts w:eastAsiaTheme="majorEastAsia"/>
              <w:color w:val="2F5496" w:themeColor="accent1" w:themeShade="BF"/>
              <w:sz w:val="36"/>
              <w:szCs w:val="36"/>
            </w:rPr>
          </w:rPrChange>
        </w:rPr>
        <w:pPrChange w:id="7212" w:author="JORGE CONTRERAS ORTIZ" w:date="2021-09-08T11:07:00Z">
          <w:pPr>
            <w:jc w:val="left"/>
          </w:pPr>
        </w:pPrChange>
      </w:pPr>
      <w:bookmarkStart w:id="7213" w:name="_Toc81499459"/>
      <w:del w:id="7214" w:author="JORGE CONTRERAS ORTIZ" w:date="2021-09-04T14:41:00Z">
        <w:r w:rsidRPr="005C4DEF" w:rsidDel="00F77B95">
          <w:rPr>
            <w:lang w:val="en-US"/>
            <w:rPrChange w:id="7215" w:author="JORGE CONTRERAS ORTIZ" w:date="2021-09-08T11:30:00Z">
              <w:rPr/>
            </w:rPrChange>
          </w:rPr>
          <w:br w:type="page"/>
        </w:r>
      </w:del>
    </w:p>
    <w:p w14:paraId="6BC26BB5" w14:textId="77777777" w:rsidR="00DE32D3" w:rsidRDefault="00DE32D3">
      <w:pPr>
        <w:jc w:val="left"/>
        <w:rPr>
          <w:ins w:id="7216" w:author="JORGE CONTRERAS ORTIZ" w:date="2021-09-08T23:39:00Z"/>
          <w:rFonts w:eastAsiaTheme="majorEastAsia"/>
          <w:color w:val="2F5496" w:themeColor="accent1" w:themeShade="BF"/>
          <w:sz w:val="36"/>
          <w:szCs w:val="36"/>
        </w:rPr>
      </w:pPr>
      <w:bookmarkStart w:id="7217" w:name="_Toc82012243"/>
      <w:bookmarkStart w:id="7218" w:name="_Toc82025070"/>
      <w:bookmarkStart w:id="7219" w:name="_Toc82030915"/>
      <w:ins w:id="7220" w:author="JORGE CONTRERAS ORTIZ" w:date="2021-09-08T23:39:00Z">
        <w:r>
          <w:br w:type="page"/>
        </w:r>
      </w:ins>
    </w:p>
    <w:p w14:paraId="420FFA1F" w14:textId="198A5A99" w:rsidR="0074559B" w:rsidRPr="00DE6D05" w:rsidRDefault="0074559B">
      <w:pPr>
        <w:pStyle w:val="Ttulo1"/>
        <w:numPr>
          <w:ilvl w:val="0"/>
          <w:numId w:val="1"/>
        </w:numPr>
      </w:pPr>
      <w:r w:rsidRPr="00DE6D05">
        <w:lastRenderedPageBreak/>
        <w:t>PRUEBAS EXPERIMENTALES</w:t>
      </w:r>
      <w:bookmarkEnd w:id="7213"/>
      <w:bookmarkEnd w:id="7217"/>
      <w:bookmarkEnd w:id="7218"/>
      <w:bookmarkEnd w:id="7219"/>
    </w:p>
    <w:p w14:paraId="79FB5345" w14:textId="77777777" w:rsidR="0074559B" w:rsidRPr="00791D37" w:rsidRDefault="0074559B" w:rsidP="00791D37"/>
    <w:p w14:paraId="39B6805E" w14:textId="77777777" w:rsidR="0074559B" w:rsidRPr="00791D37" w:rsidRDefault="0074559B" w:rsidP="00791D37">
      <w:pPr>
        <w:pStyle w:val="Ttulo2"/>
      </w:pPr>
      <w:bookmarkStart w:id="7221" w:name="_Toc81499460"/>
      <w:bookmarkStart w:id="7222" w:name="_Ref81655066"/>
      <w:bookmarkStart w:id="7223" w:name="_Toc82012244"/>
      <w:bookmarkStart w:id="7224" w:name="_Toc82025071"/>
      <w:bookmarkStart w:id="7225" w:name="_Toc82030916"/>
      <w:r w:rsidRPr="00791D37">
        <w:t>PRIMERA INTERACCIÓN CON DONGLE USB</w:t>
      </w:r>
      <w:bookmarkEnd w:id="7221"/>
      <w:bookmarkEnd w:id="7222"/>
      <w:bookmarkEnd w:id="7223"/>
      <w:bookmarkEnd w:id="7224"/>
      <w:bookmarkEnd w:id="7225"/>
    </w:p>
    <w:p w14:paraId="29676B32" w14:textId="77777777" w:rsidR="0074559B" w:rsidRPr="00791D37" w:rsidRDefault="0074559B" w:rsidP="00791D37"/>
    <w:p w14:paraId="7F8816DB" w14:textId="2235C868" w:rsidR="0074559B" w:rsidRDefault="0074559B" w:rsidP="00791D37">
      <w:pPr>
        <w:rPr>
          <w:ins w:id="7226" w:author="JORGE CONTRERAS ORTIZ" w:date="2021-09-05T22:42:00Z"/>
        </w:rPr>
      </w:pPr>
      <w:commentRangeStart w:id="7227"/>
      <w:commentRangeEnd w:id="7227"/>
      <w:r w:rsidRPr="00791D37">
        <w:rPr>
          <w:rStyle w:val="Refdecomentario"/>
        </w:rPr>
        <w:commentReference w:id="7227"/>
      </w:r>
      <w:r w:rsidRPr="00791D37">
        <w:t xml:space="preserve">Esta primera prueba consiste en una primera interacción con el módulo, tanto desde el PC usando la herramienta proporcionada por Kirale de </w:t>
      </w:r>
      <w:proofErr w:type="spellStart"/>
      <w:r w:rsidRPr="00791D37">
        <w:t>KiTools</w:t>
      </w:r>
      <w:proofErr w:type="spellEnd"/>
      <w:r w:rsidRPr="00791D37">
        <w:t xml:space="preserve"> y usando el puerto USB, como desde un microcontrolador por vía UART. El diagrama de conexión </w:t>
      </w:r>
      <w:del w:id="7228" w:author="JORGE CONTRERAS ORTIZ" w:date="2021-09-04T13:36:00Z">
        <w:r w:rsidRPr="00791D37" w:rsidDel="00F92885">
          <w:delText xml:space="preserve">usado </w:delText>
        </w:r>
      </w:del>
      <w:ins w:id="7229" w:author="JORGE CONTRERAS ORTIZ" w:date="2021-09-04T13:36:00Z">
        <w:r w:rsidR="00F92885">
          <w:t>que se ha utilizado</w:t>
        </w:r>
        <w:r w:rsidR="00F92885" w:rsidRPr="00791D37">
          <w:t xml:space="preserve"> </w:t>
        </w:r>
      </w:ins>
      <w:r w:rsidRPr="00791D37">
        <w:t xml:space="preserve">ha sido el </w:t>
      </w:r>
      <w:del w:id="7230" w:author="JORGE CONTRERAS ORTIZ" w:date="2021-09-04T13:36:00Z">
        <w:r w:rsidRPr="00791D37" w:rsidDel="00F92885">
          <w:delText>siguiente</w:delText>
        </w:r>
      </w:del>
      <w:ins w:id="7231" w:author="JORGE CONTRERAS ORTIZ" w:date="2021-09-04T13:36:00Z">
        <w:r w:rsidR="00F92885">
          <w:t>mostrado a continuación en</w:t>
        </w:r>
      </w:ins>
      <w:ins w:id="7232" w:author="JORGE CONTRERAS ORTIZ" w:date="2021-09-04T14:44:00Z">
        <w:r w:rsidR="003E5AE5">
          <w:t xml:space="preserve"> </w:t>
        </w:r>
        <w:r w:rsidR="003E5AE5">
          <w:fldChar w:fldCharType="begin"/>
        </w:r>
        <w:r w:rsidR="003E5AE5">
          <w:instrText xml:space="preserve"> REF _Ref81658993 \h </w:instrText>
        </w:r>
      </w:ins>
      <w:r w:rsidR="003E5AE5">
        <w:fldChar w:fldCharType="separate"/>
      </w:r>
      <w:ins w:id="7233" w:author="JORGE CONTRERAS ORTIZ" w:date="2021-09-08T21:58:00Z">
        <w:r w:rsidR="007865AB">
          <w:t xml:space="preserve">Ilustración </w:t>
        </w:r>
        <w:r w:rsidR="007865AB">
          <w:rPr>
            <w:noProof/>
          </w:rPr>
          <w:t>57</w:t>
        </w:r>
      </w:ins>
      <w:ins w:id="7234" w:author="JORGE CONTRERAS ORTIZ" w:date="2021-09-04T14:44:00Z">
        <w:r w:rsidR="003E5AE5">
          <w:fldChar w:fldCharType="end"/>
        </w:r>
      </w:ins>
      <w:r w:rsidRPr="00791D37">
        <w:t>:</w:t>
      </w:r>
    </w:p>
    <w:p w14:paraId="3B93BBE8" w14:textId="4E643EF5" w:rsidR="00E50D57" w:rsidRPr="00791D37" w:rsidRDefault="00E50D57" w:rsidP="00791D37">
      <w:r w:rsidRPr="00791D37">
        <w:rPr>
          <w:noProof/>
        </w:rPr>
        <w:drawing>
          <wp:anchor distT="0" distB="0" distL="114300" distR="114300" simplePos="0" relativeHeight="251670528" behindDoc="1" locked="0" layoutInCell="1" allowOverlap="1" wp14:anchorId="7C5FDD11" wp14:editId="698B5488">
            <wp:simplePos x="0" y="0"/>
            <wp:positionH relativeFrom="margin">
              <wp:posOffset>66675</wp:posOffset>
            </wp:positionH>
            <wp:positionV relativeFrom="paragraph">
              <wp:posOffset>333375</wp:posOffset>
            </wp:positionV>
            <wp:extent cx="5687695" cy="2190750"/>
            <wp:effectExtent l="0" t="0" r="8255" b="0"/>
            <wp:wrapTight wrapText="bothSides">
              <wp:wrapPolygon edited="0">
                <wp:start x="0" y="0"/>
                <wp:lineTo x="0" y="21412"/>
                <wp:lineTo x="21559" y="21412"/>
                <wp:lineTo x="21559" y="0"/>
                <wp:lineTo x="0" y="0"/>
              </wp:wrapPolygon>
            </wp:wrapTight>
            <wp:docPr id="87" name="Imagen 87"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8769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1" locked="0" layoutInCell="1" allowOverlap="1" wp14:anchorId="2E543B22" wp14:editId="2676643C">
                <wp:simplePos x="0" y="0"/>
                <wp:positionH relativeFrom="margin">
                  <wp:align>center</wp:align>
                </wp:positionH>
                <wp:positionV relativeFrom="paragraph">
                  <wp:posOffset>2885629</wp:posOffset>
                </wp:positionV>
                <wp:extent cx="6842125" cy="635"/>
                <wp:effectExtent l="0" t="0" r="1270" b="8255"/>
                <wp:wrapTight wrapText="bothSides">
                  <wp:wrapPolygon edited="0">
                    <wp:start x="0" y="0"/>
                    <wp:lineTo x="0" y="20698"/>
                    <wp:lineTo x="21530" y="20698"/>
                    <wp:lineTo x="21530" y="0"/>
                    <wp:lineTo x="0" y="0"/>
                  </wp:wrapPolygon>
                </wp:wrapTight>
                <wp:docPr id="43" name="Cuadro de texto 43"/>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6B6C460E" w14:textId="21F25C11" w:rsidR="00F21168" w:rsidRPr="00FB0B05" w:rsidRDefault="00F21168" w:rsidP="00F21168">
                            <w:pPr>
                              <w:pStyle w:val="Descripcin"/>
                              <w:jc w:val="center"/>
                              <w:rPr>
                                <w:noProof/>
                              </w:rPr>
                            </w:pPr>
                            <w:bookmarkStart w:id="7235" w:name="_Ref81658993"/>
                            <w:bookmarkStart w:id="7236" w:name="_Toc82031003"/>
                            <w:r>
                              <w:t xml:space="preserve">Ilustración </w:t>
                            </w:r>
                            <w:r w:rsidR="006675AD">
                              <w:fldChar w:fldCharType="begin"/>
                            </w:r>
                            <w:r w:rsidR="006675AD">
                              <w:instrText xml:space="preserve"> SEQ Ilustración \* ARABIC </w:instrText>
                            </w:r>
                            <w:r w:rsidR="006675AD">
                              <w:fldChar w:fldCharType="separate"/>
                            </w:r>
                            <w:ins w:id="7237" w:author="JORGE CONTRERAS ORTIZ" w:date="2021-09-08T12:25:00Z">
                              <w:r w:rsidR="00770F63">
                                <w:rPr>
                                  <w:noProof/>
                                </w:rPr>
                                <w:t>57</w:t>
                              </w:r>
                            </w:ins>
                            <w:del w:id="7238" w:author="JORGE CONTRERAS ORTIZ" w:date="2021-09-04T08:54:00Z">
                              <w:r w:rsidR="00CA0339" w:rsidDel="00425C71">
                                <w:rPr>
                                  <w:noProof/>
                                </w:rPr>
                                <w:delText>56</w:delText>
                              </w:r>
                            </w:del>
                            <w:r w:rsidR="006675AD">
                              <w:rPr>
                                <w:noProof/>
                              </w:rPr>
                              <w:fldChar w:fldCharType="end"/>
                            </w:r>
                            <w:bookmarkEnd w:id="7235"/>
                            <w:r>
                              <w:t xml:space="preserve"> </w:t>
                            </w:r>
                            <w:r w:rsidRPr="00474202">
                              <w:t xml:space="preserve">Diagrama de conexión PC - Dongle - </w:t>
                            </w:r>
                            <w:proofErr w:type="spellStart"/>
                            <w:r w:rsidRPr="00474202">
                              <w:t>uC</w:t>
                            </w:r>
                            <w:bookmarkEnd w:id="72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43B22" id="Cuadro de texto 43" o:spid="_x0000_s1031" type="#_x0000_t202" style="position:absolute;left:0;text-align:left;margin-left:0;margin-top:227.2pt;width:538.75pt;height:.05pt;z-index:-251636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" stroked="f">
                <v:textbox style="mso-fit-shape-to-text:t" inset="0,0,0,0">
                  <w:txbxContent>
                    <w:p w14:paraId="6B6C460E" w14:textId="21F25C11" w:rsidR="00F21168" w:rsidRPr="00FB0B05" w:rsidRDefault="00F21168" w:rsidP="00F21168">
                      <w:pPr>
                        <w:pStyle w:val="Descripcin"/>
                        <w:jc w:val="center"/>
                        <w:rPr>
                          <w:noProof/>
                        </w:rPr>
                      </w:pPr>
                      <w:bookmarkStart w:id="7239" w:name="_Ref81658993"/>
                      <w:bookmarkStart w:id="7240" w:name="_Toc82031003"/>
                      <w:r>
                        <w:t xml:space="preserve">Ilustración </w:t>
                      </w:r>
                      <w:r w:rsidR="006675AD">
                        <w:fldChar w:fldCharType="begin"/>
                      </w:r>
                      <w:r w:rsidR="006675AD">
                        <w:instrText xml:space="preserve"> SEQ Ilustración \* ARABIC </w:instrText>
                      </w:r>
                      <w:r w:rsidR="006675AD">
                        <w:fldChar w:fldCharType="separate"/>
                      </w:r>
                      <w:ins w:id="7241" w:author="JORGE CONTRERAS ORTIZ" w:date="2021-09-08T12:25:00Z">
                        <w:r w:rsidR="00770F63">
                          <w:rPr>
                            <w:noProof/>
                          </w:rPr>
                          <w:t>57</w:t>
                        </w:r>
                      </w:ins>
                      <w:del w:id="7242" w:author="JORGE CONTRERAS ORTIZ" w:date="2021-09-04T08:54:00Z">
                        <w:r w:rsidR="00CA0339" w:rsidDel="00425C71">
                          <w:rPr>
                            <w:noProof/>
                          </w:rPr>
                          <w:delText>56</w:delText>
                        </w:r>
                      </w:del>
                      <w:r w:rsidR="006675AD">
                        <w:rPr>
                          <w:noProof/>
                        </w:rPr>
                        <w:fldChar w:fldCharType="end"/>
                      </w:r>
                      <w:bookmarkEnd w:id="7239"/>
                      <w:r>
                        <w:t xml:space="preserve"> </w:t>
                      </w:r>
                      <w:r w:rsidRPr="00474202">
                        <w:t xml:space="preserve">Diagrama de conexión PC - Dongle - </w:t>
                      </w:r>
                      <w:proofErr w:type="spellStart"/>
                      <w:r w:rsidRPr="00474202">
                        <w:t>uC</w:t>
                      </w:r>
                      <w:bookmarkEnd w:id="7240"/>
                      <w:proofErr w:type="spellEnd"/>
                    </w:p>
                  </w:txbxContent>
                </v:textbox>
                <w10:wrap type="tight" anchorx="margin"/>
              </v:shape>
            </w:pict>
          </mc:Fallback>
        </mc:AlternateContent>
      </w:r>
    </w:p>
    <w:p w14:paraId="22E1CA85" w14:textId="0CC3CB8B" w:rsidR="0074559B" w:rsidRPr="00791D37" w:rsidDel="00F92885" w:rsidRDefault="0074559B" w:rsidP="00791D37">
      <w:pPr>
        <w:rPr>
          <w:del w:id="7243" w:author="JORGE CONTRERAS ORTIZ" w:date="2021-09-04T13:36:00Z"/>
        </w:rPr>
      </w:pPr>
    </w:p>
    <w:p w14:paraId="214A4825" w14:textId="77777777" w:rsidR="00F92885" w:rsidRDefault="00F92885" w:rsidP="00791D37">
      <w:pPr>
        <w:rPr>
          <w:ins w:id="7244" w:author="JORGE CONTRERAS ORTIZ" w:date="2021-09-04T13:36:00Z"/>
        </w:rPr>
      </w:pPr>
    </w:p>
    <w:p w14:paraId="4B2306A4" w14:textId="790DCBA4" w:rsidR="0074559B" w:rsidRPr="00791D37" w:rsidRDefault="0074559B" w:rsidP="00791D37">
      <w:r w:rsidRPr="00791D37">
        <w:t>Esta primera prueba se divide en dos partes:</w:t>
      </w:r>
    </w:p>
    <w:p w14:paraId="19C28F82" w14:textId="77777777" w:rsidR="0074559B" w:rsidRPr="00791D37" w:rsidRDefault="0074559B" w:rsidP="00791D37">
      <w:pPr>
        <w:pStyle w:val="Prrafodelista"/>
        <w:numPr>
          <w:ilvl w:val="0"/>
          <w:numId w:val="21"/>
        </w:numPr>
      </w:pPr>
      <w:r w:rsidRPr="00791D37">
        <w:t xml:space="preserve">La primera parte se ejecutan los diferentes comandos desde el PC usando la herramienta </w:t>
      </w:r>
      <w:proofErr w:type="spellStart"/>
      <w:r w:rsidRPr="00791D37">
        <w:t>KiTools</w:t>
      </w:r>
      <w:proofErr w:type="spellEnd"/>
      <w:r w:rsidRPr="00791D37">
        <w:t xml:space="preserve"> con los comandos KSH, comprobando que se ejecutan correctamente según lo esperado.</w:t>
      </w:r>
    </w:p>
    <w:p w14:paraId="58081E1B" w14:textId="77777777" w:rsidR="0074559B" w:rsidRPr="00791D37" w:rsidRDefault="0074559B" w:rsidP="00791D37">
      <w:pPr>
        <w:pStyle w:val="Prrafodelista"/>
      </w:pPr>
    </w:p>
    <w:p w14:paraId="4A77CE45" w14:textId="77777777" w:rsidR="0074559B" w:rsidRPr="00791D37" w:rsidRDefault="0074559B" w:rsidP="00791D37">
      <w:pPr>
        <w:pStyle w:val="Prrafodelista"/>
        <w:numPr>
          <w:ilvl w:val="0"/>
          <w:numId w:val="21"/>
        </w:numPr>
      </w:pPr>
      <w:r w:rsidRPr="00791D37">
        <w:t>Una vez comprobado los comandos KSH, se usa el microcontrolador para el envío de comandos KBI vía puerto UART. Para la comprobación del correcto envío se usan dos maneras:</w:t>
      </w:r>
    </w:p>
    <w:p w14:paraId="71310C73" w14:textId="77777777" w:rsidR="0074559B" w:rsidRPr="00791D37" w:rsidRDefault="0074559B" w:rsidP="00791D37">
      <w:pPr>
        <w:pStyle w:val="Prrafodelista"/>
        <w:numPr>
          <w:ilvl w:val="1"/>
          <w:numId w:val="21"/>
        </w:numPr>
      </w:pPr>
      <w:r w:rsidRPr="00791D37">
        <w:t xml:space="preserve">La primera es la activación de los modos de </w:t>
      </w:r>
      <w:proofErr w:type="spellStart"/>
      <w:r w:rsidRPr="00791D37">
        <w:t>debug</w:t>
      </w:r>
      <w:proofErr w:type="spellEnd"/>
      <w:r w:rsidRPr="00791D37">
        <w:t xml:space="preserve"> del módulo en la herramienta </w:t>
      </w:r>
      <w:proofErr w:type="spellStart"/>
      <w:r w:rsidRPr="00791D37">
        <w:t>KiTools</w:t>
      </w:r>
      <w:proofErr w:type="spellEnd"/>
      <w:r w:rsidRPr="00791D37">
        <w:t xml:space="preserve"> en el PC, pidiéndole al módulo que informe de la actividad en las diferentes capas. Cuando le lleguen mensajes y realice las respectivas respuestas, saltará un log de mensaje por </w:t>
      </w:r>
      <w:proofErr w:type="spellStart"/>
      <w:r w:rsidRPr="00791D37">
        <w:t>rx</w:t>
      </w:r>
      <w:proofErr w:type="spellEnd"/>
      <w:r w:rsidRPr="00791D37">
        <w:t xml:space="preserve"> y por </w:t>
      </w:r>
      <w:proofErr w:type="spellStart"/>
      <w:r w:rsidRPr="00791D37">
        <w:t>tx</w:t>
      </w:r>
      <w:proofErr w:type="spellEnd"/>
      <w:r w:rsidRPr="00791D37">
        <w:t xml:space="preserve"> con los bytes recibidos/transmitidos. A su vez, si tenemos un error de Checksum, esta herramienta nos avisará del error.</w:t>
      </w:r>
    </w:p>
    <w:p w14:paraId="01B77A63" w14:textId="77777777" w:rsidR="0074559B" w:rsidRPr="00791D37" w:rsidRDefault="0074559B" w:rsidP="00791D37">
      <w:pPr>
        <w:pStyle w:val="Prrafodelista"/>
      </w:pPr>
    </w:p>
    <w:p w14:paraId="76DEDCF0" w14:textId="77777777" w:rsidR="0074559B" w:rsidRPr="00791D37" w:rsidRDefault="0074559B" w:rsidP="00791D37">
      <w:pPr>
        <w:pStyle w:val="Prrafodelista"/>
        <w:numPr>
          <w:ilvl w:val="1"/>
          <w:numId w:val="21"/>
        </w:numPr>
      </w:pPr>
      <w:r w:rsidRPr="00791D37">
        <w:t>Una vez enviada el comando KBI, recogemos la respuesta enviada por el módulo KTDG102 y analizamos su respuesta.</w:t>
      </w:r>
    </w:p>
    <w:p w14:paraId="5ECECD23" w14:textId="77777777" w:rsidR="0074559B" w:rsidRPr="00791D37" w:rsidRDefault="0074559B" w:rsidP="00791D37">
      <w:r w:rsidRPr="00791D37">
        <w:t>Tras hacerse al envío de comandos de manera correcta, se elabora la secuencia de comandos para la configuración completa de la red para ese módulo KTDG102 con el Rol de LEADER.</w:t>
      </w:r>
    </w:p>
    <w:p w14:paraId="3EA0A27D" w14:textId="3BB69172" w:rsidR="0074559B" w:rsidRPr="00791D37" w:rsidDel="00F92885" w:rsidRDefault="0074559B" w:rsidP="00791D37">
      <w:pPr>
        <w:pStyle w:val="Textoindependiente"/>
        <w:rPr>
          <w:del w:id="7245" w:author="JORGE CONTRERAS ORTIZ" w:date="2021-09-04T13:36:00Z"/>
        </w:rPr>
      </w:pPr>
      <w:bookmarkStart w:id="7246" w:name="_Toc81658403"/>
      <w:bookmarkStart w:id="7247" w:name="_Toc81658647"/>
      <w:bookmarkStart w:id="7248" w:name="_Toc81658802"/>
      <w:bookmarkStart w:id="7249" w:name="_Toc81659181"/>
      <w:bookmarkStart w:id="7250" w:name="_Toc81659422"/>
      <w:bookmarkStart w:id="7251" w:name="_Toc81659739"/>
      <w:bookmarkStart w:id="7252" w:name="_Toc81743528"/>
      <w:bookmarkStart w:id="7253" w:name="_Toc81743683"/>
      <w:bookmarkStart w:id="7254" w:name="_Toc81761842"/>
      <w:bookmarkStart w:id="7255" w:name="_Toc81764181"/>
      <w:bookmarkStart w:id="7256" w:name="_Toc81765313"/>
      <w:bookmarkStart w:id="7257" w:name="_Toc81772903"/>
      <w:bookmarkStart w:id="7258" w:name="_Toc81776582"/>
      <w:bookmarkStart w:id="7259" w:name="_Toc81776778"/>
      <w:bookmarkStart w:id="7260" w:name="_Toc81777141"/>
      <w:bookmarkStart w:id="7261" w:name="_Toc81777426"/>
      <w:bookmarkStart w:id="7262" w:name="_Toc81777712"/>
      <w:bookmarkStart w:id="7263" w:name="_Toc81778012"/>
      <w:bookmarkStart w:id="7264" w:name="_Toc81778303"/>
      <w:bookmarkStart w:id="7265" w:name="_Toc81938609"/>
      <w:bookmarkStart w:id="7266" w:name="_Toc81941522"/>
      <w:bookmarkStart w:id="7267" w:name="_Toc81993166"/>
      <w:bookmarkStart w:id="7268" w:name="_Toc81994713"/>
      <w:bookmarkStart w:id="7269" w:name="_Toc81994919"/>
      <w:bookmarkStart w:id="7270" w:name="_Toc81995214"/>
      <w:bookmarkStart w:id="7271" w:name="_Toc82011823"/>
      <w:bookmarkStart w:id="7272" w:name="_Toc82012030"/>
      <w:bookmarkStart w:id="7273" w:name="_Toc82012245"/>
      <w:bookmarkStart w:id="7274" w:name="_Toc82012464"/>
      <w:bookmarkStart w:id="7275" w:name="_Toc82024769"/>
      <w:bookmarkStart w:id="7276" w:name="_Toc82025072"/>
      <w:bookmarkStart w:id="7277" w:name="_Toc82025504"/>
      <w:bookmarkStart w:id="7278" w:name="_Toc82025714"/>
      <w:bookmarkStart w:id="7279" w:name="_Toc82026017"/>
      <w:bookmarkStart w:id="7280" w:name="_Toc82030917"/>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p>
    <w:p w14:paraId="33866908" w14:textId="77777777" w:rsidR="0074559B" w:rsidRPr="00791D37" w:rsidRDefault="0074559B" w:rsidP="00791D37">
      <w:pPr>
        <w:pStyle w:val="Ttulo2"/>
      </w:pPr>
      <w:bookmarkStart w:id="7281" w:name="_Toc81499461"/>
      <w:bookmarkStart w:id="7282" w:name="_Toc82012246"/>
      <w:bookmarkStart w:id="7283" w:name="_Toc82025073"/>
      <w:bookmarkStart w:id="7284" w:name="_Toc82030918"/>
      <w:r w:rsidRPr="00791D37">
        <w:t>RED DE DOS NODOS</w:t>
      </w:r>
      <w:bookmarkEnd w:id="7281"/>
      <w:bookmarkEnd w:id="7282"/>
      <w:bookmarkEnd w:id="7283"/>
      <w:bookmarkEnd w:id="7284"/>
    </w:p>
    <w:p w14:paraId="467826A8" w14:textId="77777777" w:rsidR="0074559B" w:rsidRPr="00791D37" w:rsidRDefault="0074559B" w:rsidP="00791D37"/>
    <w:p w14:paraId="0A6FD134" w14:textId="77777777" w:rsidR="0074559B" w:rsidRPr="00791D37" w:rsidRDefault="0074559B" w:rsidP="00791D37">
      <w:pPr>
        <w:pStyle w:val="Textoindependiente"/>
      </w:pPr>
      <w:r w:rsidRPr="00791D37">
        <w:t xml:space="preserve">El siguiente paso ha consistido en la creación de una red con un nodo LEADER y la unión de un nodo MED a dicha red. Para esto se han usado los dos KTDG Evaluation Dongles conectados al PC con la herramienta </w:t>
      </w:r>
      <w:proofErr w:type="spellStart"/>
      <w:r w:rsidRPr="00791D37">
        <w:t>KiTools</w:t>
      </w:r>
      <w:proofErr w:type="spellEnd"/>
      <w:r w:rsidRPr="00791D37">
        <w:t xml:space="preserve"> por USB y al microcontrolador ARM por vía UART.</w:t>
      </w:r>
    </w:p>
    <w:p w14:paraId="7EB96704" w14:textId="6054C01D" w:rsidR="0074559B" w:rsidRDefault="00E50D57" w:rsidP="00791D37">
      <w:pPr>
        <w:pStyle w:val="Textoindependiente"/>
        <w:rPr>
          <w:ins w:id="7285" w:author="JORGE CONTRERAS ORTIZ" w:date="2021-09-05T22:45:00Z"/>
        </w:rPr>
      </w:pPr>
      <w:r w:rsidRPr="00791D37">
        <w:rPr>
          <w:noProof/>
        </w:rPr>
        <w:drawing>
          <wp:anchor distT="0" distB="0" distL="114300" distR="114300" simplePos="0" relativeHeight="251671552" behindDoc="1" locked="0" layoutInCell="1" allowOverlap="1" wp14:anchorId="5EF1AF18" wp14:editId="005CD1D2">
            <wp:simplePos x="0" y="0"/>
            <wp:positionH relativeFrom="margin">
              <wp:posOffset>80645</wp:posOffset>
            </wp:positionH>
            <wp:positionV relativeFrom="paragraph">
              <wp:posOffset>526415</wp:posOffset>
            </wp:positionV>
            <wp:extent cx="5702935" cy="2400300"/>
            <wp:effectExtent l="0" t="0" r="0" b="0"/>
            <wp:wrapTight wrapText="bothSides">
              <wp:wrapPolygon edited="0">
                <wp:start x="0" y="0"/>
                <wp:lineTo x="0" y="21429"/>
                <wp:lineTo x="21501" y="21429"/>
                <wp:lineTo x="21501" y="0"/>
                <wp:lineTo x="0" y="0"/>
              </wp:wrapPolygon>
            </wp:wrapTight>
            <wp:docPr id="88" name="Imagen 88"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79">
                      <a:extLst>
                        <a:ext uri="{28A0092B-C50C-407E-A947-70E740481C1C}">
                          <a14:useLocalDpi xmlns:a14="http://schemas.microsoft.com/office/drawing/2010/main" val="0"/>
                        </a:ext>
                      </a:extLst>
                    </a:blip>
                    <a:stretch>
                      <a:fillRect/>
                    </a:stretch>
                  </pic:blipFill>
                  <pic:spPr>
                    <a:xfrm>
                      <a:off x="0" y="0"/>
                      <a:ext cx="5702935" cy="2400300"/>
                    </a:xfrm>
                    <a:prstGeom prst="rect">
                      <a:avLst/>
                    </a:prstGeom>
                  </pic:spPr>
                </pic:pic>
              </a:graphicData>
            </a:graphic>
            <wp14:sizeRelH relativeFrom="margin">
              <wp14:pctWidth>0</wp14:pctWidth>
            </wp14:sizeRelH>
            <wp14:sizeRelV relativeFrom="margin">
              <wp14:pctHeight>0</wp14:pctHeight>
            </wp14:sizeRelV>
          </wp:anchor>
        </w:drawing>
      </w:r>
      <w:r w:rsidR="00F92885" w:rsidRPr="00791D37">
        <w:rPr>
          <w:noProof/>
        </w:rPr>
        <mc:AlternateContent>
          <mc:Choice Requires="wps">
            <w:drawing>
              <wp:anchor distT="0" distB="0" distL="114300" distR="114300" simplePos="0" relativeHeight="251673600" behindDoc="1" locked="0" layoutInCell="1" allowOverlap="1" wp14:anchorId="1038AD81" wp14:editId="527C74FC">
                <wp:simplePos x="0" y="0"/>
                <wp:positionH relativeFrom="column">
                  <wp:posOffset>-215900</wp:posOffset>
                </wp:positionH>
                <wp:positionV relativeFrom="paragraph">
                  <wp:posOffset>3095625</wp:posOffset>
                </wp:positionV>
                <wp:extent cx="618934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279BC9B2" w14:textId="33AD3349" w:rsidR="0074559B" w:rsidRPr="00AA1DAA" w:rsidRDefault="0074559B">
                            <w:pPr>
                              <w:pStyle w:val="Descripcin"/>
                              <w:ind w:left="1416" w:hanging="1416"/>
                              <w:jc w:val="center"/>
                              <w:rPr>
                                <w:noProof/>
                              </w:rPr>
                              <w:pPrChange w:id="7286" w:author="JORGE CONTRERAS ORTIZ" w:date="2021-09-04T14:45:00Z">
                                <w:pPr>
                                  <w:pStyle w:val="Descripcin"/>
                                  <w:jc w:val="center"/>
                                </w:pPr>
                              </w:pPrChange>
                            </w:pPr>
                            <w:bookmarkStart w:id="7287" w:name="_Ref81655134"/>
                            <w:bookmarkStart w:id="7288" w:name="_Toc81499634"/>
                            <w:bookmarkStart w:id="7289" w:name="_Toc81499869"/>
                            <w:bookmarkStart w:id="7290" w:name="_Toc82031004"/>
                            <w:r>
                              <w:t xml:space="preserve">Ilustración </w:t>
                            </w:r>
                            <w:r w:rsidR="006675AD">
                              <w:fldChar w:fldCharType="begin"/>
                            </w:r>
                            <w:r w:rsidR="006675AD">
                              <w:instrText xml:space="preserve"> SEQ Ilustración \* ARABIC </w:instrText>
                            </w:r>
                            <w:r w:rsidR="006675AD">
                              <w:fldChar w:fldCharType="separate"/>
                            </w:r>
                            <w:ins w:id="7291" w:author="JORGE CONTRERAS ORTIZ" w:date="2021-09-08T12:25:00Z">
                              <w:r w:rsidR="00770F63">
                                <w:rPr>
                                  <w:noProof/>
                                </w:rPr>
                                <w:t>58</w:t>
                              </w:r>
                            </w:ins>
                            <w:del w:id="7292" w:author="JORGE CONTRERAS ORTIZ" w:date="2021-09-04T08:54:00Z">
                              <w:r w:rsidR="00CA0339" w:rsidDel="00425C71">
                                <w:rPr>
                                  <w:noProof/>
                                </w:rPr>
                                <w:delText>57</w:delText>
                              </w:r>
                            </w:del>
                            <w:r w:rsidR="006675AD">
                              <w:rPr>
                                <w:noProof/>
                              </w:rPr>
                              <w:fldChar w:fldCharType="end"/>
                            </w:r>
                            <w:bookmarkEnd w:id="7287"/>
                            <w:r>
                              <w:t xml:space="preserve"> Esquema montaje Red de Dos Nodos</w:t>
                            </w:r>
                            <w:bookmarkEnd w:id="7288"/>
                            <w:bookmarkEnd w:id="7289"/>
                            <w:bookmarkEnd w:id="7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8AD81" id="Cuadro de texto 85" o:spid="_x0000_s1032" type="#_x0000_t202" style="position:absolute;left:0;text-align:left;margin-left:-17pt;margin-top:243.75pt;width:487.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" stroked="f">
                <v:textbox style="mso-fit-shape-to-text:t" inset="0,0,0,0">
                  <w:txbxContent>
                    <w:p w14:paraId="279BC9B2" w14:textId="33AD3349" w:rsidR="0074559B" w:rsidRPr="00AA1DAA" w:rsidRDefault="0074559B">
                      <w:pPr>
                        <w:pStyle w:val="Descripcin"/>
                        <w:ind w:left="1416" w:hanging="1416"/>
                        <w:jc w:val="center"/>
                        <w:rPr>
                          <w:noProof/>
                        </w:rPr>
                        <w:pPrChange w:id="7293" w:author="JORGE CONTRERAS ORTIZ" w:date="2021-09-04T14:45:00Z">
                          <w:pPr>
                            <w:pStyle w:val="Descripcin"/>
                            <w:jc w:val="center"/>
                          </w:pPr>
                        </w:pPrChange>
                      </w:pPr>
                      <w:bookmarkStart w:id="7294" w:name="_Ref81655134"/>
                      <w:bookmarkStart w:id="7295" w:name="_Toc81499634"/>
                      <w:bookmarkStart w:id="7296" w:name="_Toc81499869"/>
                      <w:bookmarkStart w:id="7297" w:name="_Toc82031004"/>
                      <w:r>
                        <w:t xml:space="preserve">Ilustración </w:t>
                      </w:r>
                      <w:r w:rsidR="006675AD">
                        <w:fldChar w:fldCharType="begin"/>
                      </w:r>
                      <w:r w:rsidR="006675AD">
                        <w:instrText xml:space="preserve"> SEQ Ilustración \* ARABIC </w:instrText>
                      </w:r>
                      <w:r w:rsidR="006675AD">
                        <w:fldChar w:fldCharType="separate"/>
                      </w:r>
                      <w:ins w:id="7298" w:author="JORGE CONTRERAS ORTIZ" w:date="2021-09-08T12:25:00Z">
                        <w:r w:rsidR="00770F63">
                          <w:rPr>
                            <w:noProof/>
                          </w:rPr>
                          <w:t>58</w:t>
                        </w:r>
                      </w:ins>
                      <w:del w:id="7299" w:author="JORGE CONTRERAS ORTIZ" w:date="2021-09-04T08:54:00Z">
                        <w:r w:rsidR="00CA0339" w:rsidDel="00425C71">
                          <w:rPr>
                            <w:noProof/>
                          </w:rPr>
                          <w:delText>57</w:delText>
                        </w:r>
                      </w:del>
                      <w:r w:rsidR="006675AD">
                        <w:rPr>
                          <w:noProof/>
                        </w:rPr>
                        <w:fldChar w:fldCharType="end"/>
                      </w:r>
                      <w:bookmarkEnd w:id="7294"/>
                      <w:r>
                        <w:t xml:space="preserve"> Esquema montaje Red de Dos Nodos</w:t>
                      </w:r>
                      <w:bookmarkEnd w:id="7295"/>
                      <w:bookmarkEnd w:id="7296"/>
                      <w:bookmarkEnd w:id="7297"/>
                    </w:p>
                  </w:txbxContent>
                </v:textbox>
                <w10:wrap type="tight"/>
              </v:shape>
            </w:pict>
          </mc:Fallback>
        </mc:AlternateContent>
      </w:r>
      <w:r w:rsidR="0074559B" w:rsidRPr="00791D37">
        <w:t xml:space="preserve">Se han realizado varias pruebas para las cuales el esquema de montaje ha sido el </w:t>
      </w:r>
      <w:del w:id="7300" w:author="JORGE CONTRERAS ORTIZ" w:date="2021-09-04T13:37:00Z">
        <w:r w:rsidR="0074559B" w:rsidRPr="00791D37" w:rsidDel="00F92885">
          <w:delText>siguiente</w:delText>
        </w:r>
      </w:del>
      <w:ins w:id="7301" w:author="JORGE CONTRERAS ORTIZ" w:date="2021-09-04T13:37:00Z">
        <w:r w:rsidR="00F92885">
          <w:t xml:space="preserve">mostrado en </w:t>
        </w:r>
      </w:ins>
      <w:ins w:id="7302" w:author="JORGE CONTRERAS ORTIZ" w:date="2021-09-04T14:45:00Z">
        <w:r w:rsidR="003E5AE5">
          <w:fldChar w:fldCharType="begin"/>
        </w:r>
        <w:r w:rsidR="003E5AE5">
          <w:instrText xml:space="preserve"> REF _Ref81655134 \h </w:instrText>
        </w:r>
      </w:ins>
      <w:r w:rsidR="003E5AE5">
        <w:fldChar w:fldCharType="separate"/>
      </w:r>
      <w:ins w:id="7303" w:author="JORGE CONTRERAS ORTIZ" w:date="2021-09-08T21:58:00Z">
        <w:r w:rsidR="007865AB">
          <w:t xml:space="preserve">Ilustración </w:t>
        </w:r>
        <w:r w:rsidR="007865AB">
          <w:rPr>
            <w:noProof/>
          </w:rPr>
          <w:t>58</w:t>
        </w:r>
      </w:ins>
      <w:ins w:id="7304" w:author="JORGE CONTRERAS ORTIZ" w:date="2021-09-04T14:45:00Z">
        <w:r w:rsidR="003E5AE5">
          <w:fldChar w:fldCharType="end"/>
        </w:r>
      </w:ins>
      <w:r w:rsidR="0074559B" w:rsidRPr="00791D37">
        <w:t>:</w:t>
      </w:r>
    </w:p>
    <w:p w14:paraId="3E6C4BFE" w14:textId="03EA0B6E" w:rsidR="00E50D57" w:rsidRPr="00791D37" w:rsidDel="00E50D57" w:rsidRDefault="00E50D57" w:rsidP="00791D37">
      <w:pPr>
        <w:pStyle w:val="Textoindependiente"/>
        <w:rPr>
          <w:del w:id="7305" w:author="JORGE CONTRERAS ORTIZ" w:date="2021-09-05T22:45:00Z"/>
        </w:rPr>
      </w:pPr>
    </w:p>
    <w:p w14:paraId="29B20E53" w14:textId="77777777" w:rsidR="0074559B" w:rsidRPr="00791D37" w:rsidRDefault="0074559B" w:rsidP="00791D37">
      <w:pPr>
        <w:pStyle w:val="Textoindependiente"/>
      </w:pPr>
    </w:p>
    <w:p w14:paraId="2EDC4205" w14:textId="57184552" w:rsidR="0074559B" w:rsidRPr="00791D37" w:rsidRDefault="00C17583" w:rsidP="00791D37">
      <w:pPr>
        <w:pStyle w:val="Ttulo3"/>
      </w:pPr>
      <w:bookmarkStart w:id="7306" w:name="_Toc81499462"/>
      <w:bookmarkStart w:id="7307" w:name="_Toc82012247"/>
      <w:bookmarkStart w:id="7308" w:name="_Toc82025074"/>
      <w:bookmarkStart w:id="7309" w:name="_Toc82030919"/>
      <w:r w:rsidRPr="00791D37">
        <w:t>CREACIÓN DE LA RED</w:t>
      </w:r>
      <w:bookmarkEnd w:id="7306"/>
      <w:bookmarkEnd w:id="7307"/>
      <w:bookmarkEnd w:id="7308"/>
      <w:bookmarkEnd w:id="7309"/>
    </w:p>
    <w:p w14:paraId="52DD98AD" w14:textId="77777777" w:rsidR="0074559B" w:rsidRPr="00791D37" w:rsidRDefault="0074559B" w:rsidP="00791D37"/>
    <w:p w14:paraId="1A36FD0A" w14:textId="2D272024" w:rsidR="0074559B" w:rsidRPr="00791D37" w:rsidRDefault="0074559B" w:rsidP="00791D37">
      <w:r w:rsidRPr="00791D37">
        <w:t xml:space="preserve">La primera prueba realizada ha sido la creación correcta de la red (de la manera vista en </w:t>
      </w:r>
      <w:ins w:id="7310" w:author="JORGE CONTRERAS ORTIZ" w:date="2021-09-04T13:37:00Z">
        <w:r w:rsidR="00F92885">
          <w:fldChar w:fldCharType="begin"/>
        </w:r>
        <w:r w:rsidR="00F92885">
          <w:instrText xml:space="preserve"> REF _Ref81655066 \h </w:instrText>
        </w:r>
      </w:ins>
      <w:r w:rsidR="00F92885">
        <w:fldChar w:fldCharType="separate"/>
      </w:r>
      <w:ins w:id="7311" w:author="JORGE CONTRERAS ORTIZ" w:date="2021-09-08T21:58:00Z">
        <w:r w:rsidR="007865AB" w:rsidRPr="00791D37">
          <w:t>PRIMERA INTERACCIÓN CON DONGLE USB</w:t>
        </w:r>
      </w:ins>
      <w:ins w:id="7312" w:author="JORGE CONTRERAS ORTIZ" w:date="2021-09-04T13:37:00Z">
        <w:r w:rsidR="00F92885">
          <w:fldChar w:fldCharType="end"/>
        </w:r>
      </w:ins>
      <w:del w:id="7313" w:author="JORGE CONTRERAS ORTIZ" w:date="2021-09-04T13:37:00Z">
        <w:r w:rsidR="009449CB" w:rsidDel="00F92885">
          <w:fldChar w:fldCharType="begin"/>
        </w:r>
        <w:r w:rsidR="009449CB" w:rsidDel="00F92885">
          <w:delInstrText xml:space="preserve"> HYPERLINK \l "_Primera_interacción_con" </w:delInstrText>
        </w:r>
        <w:r w:rsidR="009449CB" w:rsidDel="00F92885">
          <w:fldChar w:fldCharType="separate"/>
        </w:r>
        <w:r w:rsidRPr="00791D37" w:rsidDel="00F92885">
          <w:rPr>
            <w:rStyle w:val="Hipervnculo"/>
          </w:rPr>
          <w:delText>Primera interacción con Dongle USB</w:delText>
        </w:r>
        <w:r w:rsidR="009449CB" w:rsidDel="00F92885">
          <w:rPr>
            <w:rStyle w:val="Hipervnculo"/>
          </w:rPr>
          <w:fldChar w:fldCharType="end"/>
        </w:r>
        <w:r w:rsidRPr="00791D37" w:rsidDel="00F92885">
          <w:delText xml:space="preserve"> </w:delText>
        </w:r>
      </w:del>
      <w:r w:rsidRPr="00791D37">
        <w:t xml:space="preserve">) y la posterior unión del segundo nodo con el rol de MED. La red, para ambos nodos se ha realizado con el modo “Out-of-Band Commissioning” desactivado, pero configurando en ambos casos el PAN ID, el Canal y la </w:t>
      </w:r>
      <w:proofErr w:type="spellStart"/>
      <w:r w:rsidRPr="00791D37">
        <w:t>Commisioning</w:t>
      </w:r>
      <w:proofErr w:type="spellEnd"/>
      <w:r w:rsidRPr="00791D37">
        <w:t xml:space="preserve"> </w:t>
      </w:r>
      <w:proofErr w:type="spellStart"/>
      <w:r w:rsidRPr="00791D37">
        <w:t>Credential</w:t>
      </w:r>
      <w:proofErr w:type="spellEnd"/>
      <w:r w:rsidRPr="00791D37">
        <w:t>.</w:t>
      </w:r>
    </w:p>
    <w:p w14:paraId="4A963A74" w14:textId="77777777" w:rsidR="0074559B" w:rsidRPr="00791D37" w:rsidRDefault="0074559B" w:rsidP="00791D37">
      <w:r w:rsidRPr="00791D37">
        <w:t>Para esto, se ha usado la secuencia de creación de red con Rol Leader usada anteriormente para el primer nodo, y una vez creada la red, se volvía a usar esta secuencia modificando el Rol a configurar en el nodo para el segundo nodo.</w:t>
      </w:r>
    </w:p>
    <w:p w14:paraId="004D5B79" w14:textId="77777777" w:rsidR="0074559B" w:rsidRPr="00791D37" w:rsidRDefault="0074559B" w:rsidP="00791D37">
      <w:r w:rsidRPr="00791D37">
        <w:t xml:space="preserve">Tras ejecutar el primer nodo su secuencia el comando </w:t>
      </w:r>
      <w:proofErr w:type="spellStart"/>
      <w:r w:rsidRPr="00791D37">
        <w:t>IfUp</w:t>
      </w:r>
      <w:proofErr w:type="spellEnd"/>
      <w:r w:rsidRPr="00791D37">
        <w:t xml:space="preserve">, se debe dejar un tiempo de alrededor a 7 segundos para que pueda crearse la red definida. A su vez, se comprueba que debe dejarse entre 7 y 9 segundos en el nodo MED después del comando </w:t>
      </w:r>
      <w:proofErr w:type="spellStart"/>
      <w:r w:rsidRPr="00791D37">
        <w:t>IfUp</w:t>
      </w:r>
      <w:proofErr w:type="spellEnd"/>
      <w:r w:rsidRPr="00791D37">
        <w:t xml:space="preserve"> para que este se una a la red, ya que al ser en modo “Out-of-Band Commissioning” desactivado, y no tener todos los parámetros, este nodo buscará una red de entre las cercanas que tenga los mismos parámetros a los configurados. Cuando este encuentre la red, saltará un aviso en el nodo LEADER en la herramienta de </w:t>
      </w:r>
      <w:proofErr w:type="spellStart"/>
      <w:r w:rsidRPr="00791D37">
        <w:t>KiTools</w:t>
      </w:r>
      <w:proofErr w:type="spellEnd"/>
      <w:r w:rsidRPr="00791D37">
        <w:t>, de que se está uniendo un nodo.</w:t>
      </w:r>
    </w:p>
    <w:p w14:paraId="32BAD094" w14:textId="6637E6AC" w:rsidR="0074559B" w:rsidRDefault="0074559B" w:rsidP="00791D37">
      <w:pPr>
        <w:rPr>
          <w:ins w:id="7314" w:author="JORGE CONTRERAS ORTIZ" w:date="2021-09-08T11:38:00Z"/>
        </w:rPr>
      </w:pPr>
      <w:r w:rsidRPr="00791D37">
        <w:t>Por otro lado, cuando se ejecutaban los comandos y se enviaba respuesta al microcontrolador, este las imprimía por pantalla en el PC, pudiendo así detectar posibles fallos en alguno de los comandos para poder arreglarlos.</w:t>
      </w:r>
    </w:p>
    <w:p w14:paraId="09993179" w14:textId="77777777" w:rsidR="005C4DEF" w:rsidRPr="00791D37" w:rsidRDefault="005C4DEF" w:rsidP="00791D37"/>
    <w:p w14:paraId="43E08A45" w14:textId="26D8D468" w:rsidR="0074559B" w:rsidRPr="00791D37" w:rsidDel="00F92885" w:rsidRDefault="0074559B" w:rsidP="00791D37">
      <w:pPr>
        <w:pStyle w:val="Textoindependiente"/>
        <w:rPr>
          <w:del w:id="7315" w:author="JORGE CONTRERAS ORTIZ" w:date="2021-09-04T13:36:00Z"/>
        </w:rPr>
      </w:pPr>
      <w:bookmarkStart w:id="7316" w:name="_Toc81658406"/>
      <w:bookmarkStart w:id="7317" w:name="_Toc81658650"/>
      <w:bookmarkStart w:id="7318" w:name="_Toc81658805"/>
      <w:bookmarkStart w:id="7319" w:name="_Toc81659184"/>
      <w:bookmarkStart w:id="7320" w:name="_Toc81659425"/>
      <w:bookmarkStart w:id="7321" w:name="_Toc81659742"/>
      <w:bookmarkStart w:id="7322" w:name="_Toc81743531"/>
      <w:bookmarkStart w:id="7323" w:name="_Toc81743686"/>
      <w:bookmarkStart w:id="7324" w:name="_Toc81761845"/>
      <w:bookmarkStart w:id="7325" w:name="_Toc81764184"/>
      <w:bookmarkStart w:id="7326" w:name="_Toc81765316"/>
      <w:bookmarkStart w:id="7327" w:name="_Toc81772906"/>
      <w:bookmarkStart w:id="7328" w:name="_Toc81776585"/>
      <w:bookmarkStart w:id="7329" w:name="_Toc81776781"/>
      <w:bookmarkStart w:id="7330" w:name="_Toc81777144"/>
      <w:bookmarkStart w:id="7331" w:name="_Toc81777429"/>
      <w:bookmarkStart w:id="7332" w:name="_Toc81777715"/>
      <w:bookmarkStart w:id="7333" w:name="_Toc81778015"/>
      <w:bookmarkStart w:id="7334" w:name="_Toc81778306"/>
      <w:bookmarkStart w:id="7335" w:name="_Toc81938612"/>
      <w:bookmarkStart w:id="7336" w:name="_Toc81941525"/>
      <w:bookmarkStart w:id="7337" w:name="_Toc81993169"/>
      <w:bookmarkStart w:id="7338" w:name="_Toc81994716"/>
      <w:bookmarkStart w:id="7339" w:name="_Toc81994922"/>
      <w:bookmarkStart w:id="7340" w:name="_Toc81995217"/>
      <w:bookmarkStart w:id="7341" w:name="_Toc82011826"/>
      <w:bookmarkStart w:id="7342" w:name="_Toc82012033"/>
      <w:bookmarkStart w:id="7343" w:name="_Toc82012248"/>
      <w:bookmarkStart w:id="7344" w:name="_Toc82012467"/>
      <w:bookmarkStart w:id="7345" w:name="_Toc82024772"/>
      <w:bookmarkStart w:id="7346" w:name="_Toc82025075"/>
      <w:bookmarkStart w:id="7347" w:name="_Toc82025507"/>
      <w:bookmarkStart w:id="7348" w:name="_Toc82025717"/>
      <w:bookmarkStart w:id="7349" w:name="_Toc82026020"/>
      <w:bookmarkStart w:id="7350" w:name="_Toc82030920"/>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p>
    <w:p w14:paraId="18254C64" w14:textId="2405752E" w:rsidR="0074559B" w:rsidRPr="00791D37" w:rsidRDefault="00C17583" w:rsidP="00791D37">
      <w:pPr>
        <w:pStyle w:val="Ttulo3"/>
      </w:pPr>
      <w:bookmarkStart w:id="7351" w:name="_Toc81499463"/>
      <w:bookmarkStart w:id="7352" w:name="_Ref81663547"/>
      <w:bookmarkStart w:id="7353" w:name="_Ref81663594"/>
      <w:bookmarkStart w:id="7354" w:name="_Ref81663595"/>
      <w:bookmarkStart w:id="7355" w:name="_Toc82012249"/>
      <w:bookmarkStart w:id="7356" w:name="_Toc82025076"/>
      <w:bookmarkStart w:id="7357" w:name="_Toc82030921"/>
      <w:r w:rsidRPr="00791D37">
        <w:t>PING ENTRE NODOS</w:t>
      </w:r>
      <w:bookmarkEnd w:id="7351"/>
      <w:bookmarkEnd w:id="7352"/>
      <w:bookmarkEnd w:id="7353"/>
      <w:bookmarkEnd w:id="7354"/>
      <w:bookmarkEnd w:id="7355"/>
      <w:bookmarkEnd w:id="7356"/>
      <w:bookmarkEnd w:id="7357"/>
    </w:p>
    <w:p w14:paraId="69F04B34" w14:textId="77777777" w:rsidR="0074559B" w:rsidRPr="00791D37" w:rsidRDefault="0074559B" w:rsidP="00791D37"/>
    <w:p w14:paraId="4281F08B" w14:textId="77777777" w:rsidR="0074559B" w:rsidRPr="00791D37" w:rsidRDefault="0074559B" w:rsidP="00791D37">
      <w:r w:rsidRPr="00791D37">
        <w:t xml:space="preserve">Una vez tenemos los nodos en la misma red, una primera comprobación de la comunicación entre ambos módulos. En este caso, al ser una prueba rápida y sencilla de comprobación, se ha usado la herramienta </w:t>
      </w:r>
      <w:proofErr w:type="spellStart"/>
      <w:r w:rsidRPr="00791D37">
        <w:t>KiTools</w:t>
      </w:r>
      <w:proofErr w:type="spellEnd"/>
      <w:r w:rsidRPr="00791D37">
        <w:t xml:space="preserve">, abriendo dos sesiones, una por cada módulo. Una vez en red, se ejecuta el comando </w:t>
      </w:r>
      <w:r w:rsidRPr="00791D37">
        <w:rPr>
          <w:i/>
          <w:iCs/>
        </w:rPr>
        <w:t xml:space="preserve">show </w:t>
      </w:r>
      <w:proofErr w:type="spellStart"/>
      <w:r w:rsidRPr="00791D37">
        <w:rPr>
          <w:i/>
          <w:iCs/>
        </w:rPr>
        <w:t>netconfig</w:t>
      </w:r>
      <w:proofErr w:type="spellEnd"/>
      <w:r w:rsidRPr="00791D37">
        <w:t xml:space="preserve"> desde una de las dos sesiones de </w:t>
      </w:r>
      <w:proofErr w:type="spellStart"/>
      <w:r w:rsidRPr="00791D37">
        <w:t>KiTools</w:t>
      </w:r>
      <w:proofErr w:type="spellEnd"/>
      <w:r w:rsidRPr="00791D37">
        <w:t>. Con esto podemos ver la dirección IP de los módulos.</w:t>
      </w:r>
    </w:p>
    <w:p w14:paraId="0DF5D87E" w14:textId="77777777" w:rsidR="0074559B" w:rsidRPr="00791D37" w:rsidRDefault="0074559B" w:rsidP="00791D37">
      <w:r w:rsidRPr="00791D37">
        <w:t xml:space="preserve">Tras ver la dirección de uno de los módulos Dongle, se ejecutará el comando </w:t>
      </w:r>
      <w:r w:rsidRPr="00791D37">
        <w:rPr>
          <w:i/>
          <w:iCs/>
        </w:rPr>
        <w:t>ping &lt;</w:t>
      </w:r>
      <w:proofErr w:type="spellStart"/>
      <w:r w:rsidRPr="00791D37">
        <w:rPr>
          <w:i/>
          <w:iCs/>
        </w:rPr>
        <w:t>arg</w:t>
      </w:r>
      <w:proofErr w:type="spellEnd"/>
      <w:r w:rsidRPr="00791D37">
        <w:rPr>
          <w:i/>
          <w:iCs/>
        </w:rPr>
        <w:t xml:space="preserve">&gt; </w:t>
      </w:r>
      <w:r w:rsidRPr="00791D37">
        <w:t xml:space="preserve">en el módulo KTDG102 restante, siendo el argumento una de las direcciones IP que hemos visto del otro módulo KTDG102. </w:t>
      </w:r>
    </w:p>
    <w:p w14:paraId="5E312099" w14:textId="566175B7" w:rsidR="00E50D57" w:rsidRDefault="0074559B" w:rsidP="00791D37">
      <w:pPr>
        <w:rPr>
          <w:ins w:id="7358" w:author="JORGE CONTRERAS ORTIZ" w:date="2021-09-05T22:46:00Z"/>
        </w:rPr>
      </w:pPr>
      <w:r w:rsidRPr="00791D37">
        <w:t xml:space="preserve">En el lado que se realiza el ping saldrán los </w:t>
      </w:r>
      <w:del w:id="7359" w:author="JORGE CONTRERAS ORTIZ" w:date="2021-09-04T16:27:00Z">
        <w:r w:rsidRPr="00791D37" w:rsidDel="00DF11EC">
          <w:delText xml:space="preserve">siguientes </w:delText>
        </w:r>
      </w:del>
      <w:r w:rsidRPr="00791D37">
        <w:t xml:space="preserve">Logs en </w:t>
      </w:r>
      <w:proofErr w:type="spellStart"/>
      <w:r w:rsidRPr="00791D37">
        <w:t>KiTools</w:t>
      </w:r>
      <w:proofErr w:type="spellEnd"/>
      <w:ins w:id="7360" w:author="JORGE CONTRERAS ORTIZ" w:date="2021-09-04T16:27:00Z">
        <w:r w:rsidR="00DF11EC">
          <w:t xml:space="preserve"> que se muestran en</w:t>
        </w:r>
      </w:ins>
      <w:ins w:id="7361" w:author="JORGE CONTRERAS ORTIZ" w:date="2021-09-04T16:39:00Z">
        <w:r w:rsidR="00363B1A">
          <w:t xml:space="preserve"> </w:t>
        </w:r>
        <w:r w:rsidR="00363B1A">
          <w:fldChar w:fldCharType="begin"/>
        </w:r>
        <w:r w:rsidR="00363B1A">
          <w:instrText xml:space="preserve"> REF _Ref81665980 \h </w:instrText>
        </w:r>
      </w:ins>
      <w:r w:rsidR="00363B1A">
        <w:fldChar w:fldCharType="separate"/>
      </w:r>
      <w:ins w:id="7362" w:author="JORGE CONTRERAS ORTIZ" w:date="2021-09-08T21:58:00Z">
        <w:r w:rsidR="007865AB" w:rsidRPr="00791D37">
          <w:t xml:space="preserve">Ilustración </w:t>
        </w:r>
        <w:r w:rsidR="007865AB">
          <w:rPr>
            <w:noProof/>
          </w:rPr>
          <w:t>62</w:t>
        </w:r>
      </w:ins>
      <w:ins w:id="7363" w:author="JORGE CONTRERAS ORTIZ" w:date="2021-09-04T16:39:00Z">
        <w:r w:rsidR="00363B1A">
          <w:fldChar w:fldCharType="end"/>
        </w:r>
      </w:ins>
      <w:r w:rsidRPr="00791D37">
        <w:t>:</w:t>
      </w:r>
    </w:p>
    <w:p w14:paraId="18A98A0A" w14:textId="77777777" w:rsidR="00E50D57" w:rsidRPr="00791D37" w:rsidRDefault="00E50D57" w:rsidP="00791D37"/>
    <w:p w14:paraId="47BB58ED" w14:textId="78DEE6A6" w:rsidR="0074559B" w:rsidRPr="00791D37" w:rsidRDefault="0074559B" w:rsidP="00CA0339">
      <w:pPr>
        <w:jc w:val="center"/>
      </w:pPr>
      <w:r w:rsidRPr="00791D37">
        <w:rPr>
          <w:noProof/>
        </w:rPr>
        <w:drawing>
          <wp:inline distT="0" distB="0" distL="0" distR="0" wp14:anchorId="6E10D8B1" wp14:editId="17560300">
            <wp:extent cx="5400040" cy="6096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609600"/>
                    </a:xfrm>
                    <a:prstGeom prst="rect">
                      <a:avLst/>
                    </a:prstGeom>
                  </pic:spPr>
                </pic:pic>
              </a:graphicData>
            </a:graphic>
          </wp:inline>
        </w:drawing>
      </w:r>
    </w:p>
    <w:p w14:paraId="794F5376" w14:textId="46BE591F" w:rsidR="0074559B" w:rsidRDefault="0074559B" w:rsidP="00CA0339">
      <w:pPr>
        <w:pStyle w:val="Descripcin"/>
        <w:jc w:val="center"/>
        <w:rPr>
          <w:ins w:id="7364" w:author="JORGE CONTRERAS ORTIZ" w:date="2021-09-05T22:45:00Z"/>
        </w:rPr>
      </w:pPr>
      <w:bookmarkStart w:id="7365" w:name="_Ref81665980"/>
      <w:bookmarkStart w:id="7366" w:name="_Toc81499635"/>
      <w:bookmarkStart w:id="7367" w:name="_Toc81499870"/>
      <w:bookmarkStart w:id="7368" w:name="_Ref81665969"/>
      <w:bookmarkStart w:id="7369" w:name="_Toc82031005"/>
      <w:r w:rsidRPr="00791D37">
        <w:t xml:space="preserve">Ilustración </w:t>
      </w:r>
      <w:r w:rsidR="006675AD">
        <w:fldChar w:fldCharType="begin"/>
      </w:r>
      <w:r w:rsidR="006675AD">
        <w:instrText xml:space="preserve"> SEQ Ilustración \* ARABIC </w:instrText>
      </w:r>
      <w:r w:rsidR="006675AD">
        <w:fldChar w:fldCharType="separate"/>
      </w:r>
      <w:ins w:id="7370" w:author="JORGE CONTRERAS ORTIZ" w:date="2021-09-08T21:58:00Z">
        <w:r w:rsidR="007865AB">
          <w:rPr>
            <w:noProof/>
          </w:rPr>
          <w:t>62</w:t>
        </w:r>
      </w:ins>
      <w:del w:id="7371" w:author="JORGE CONTRERAS ORTIZ" w:date="2021-09-04T08:54:00Z">
        <w:r w:rsidR="00CA0339" w:rsidDel="00425C71">
          <w:rPr>
            <w:noProof/>
          </w:rPr>
          <w:delText>58</w:delText>
        </w:r>
      </w:del>
      <w:r w:rsidR="006675AD">
        <w:rPr>
          <w:noProof/>
        </w:rPr>
        <w:fldChar w:fldCharType="end"/>
      </w:r>
      <w:bookmarkEnd w:id="7365"/>
      <w:r w:rsidRPr="00791D37">
        <w:t xml:space="preserve"> Logs </w:t>
      </w:r>
      <w:proofErr w:type="spellStart"/>
      <w:r w:rsidRPr="00791D37">
        <w:t>KiTools</w:t>
      </w:r>
      <w:proofErr w:type="spellEnd"/>
      <w:r w:rsidRPr="00791D37">
        <w:t xml:space="preserve"> al REALIZAR un Ping</w:t>
      </w:r>
      <w:bookmarkEnd w:id="7366"/>
      <w:bookmarkEnd w:id="7367"/>
      <w:bookmarkEnd w:id="7368"/>
      <w:bookmarkEnd w:id="7369"/>
    </w:p>
    <w:p w14:paraId="61371C20" w14:textId="3B2153D6" w:rsidR="00E50D57" w:rsidRDefault="00E50D57" w:rsidP="00E50D57">
      <w:pPr>
        <w:rPr>
          <w:ins w:id="7372" w:author="JORGE CONTRERAS ORTIZ" w:date="2021-09-05T22:46:00Z"/>
        </w:rPr>
      </w:pPr>
    </w:p>
    <w:p w14:paraId="089A070C" w14:textId="77777777" w:rsidR="00E50D57" w:rsidRPr="00030323" w:rsidRDefault="00E50D57">
      <w:pPr>
        <w:pPrChange w:id="7373" w:author="JORGE CONTRERAS ORTIZ" w:date="2021-09-05T22:45:00Z">
          <w:pPr>
            <w:pStyle w:val="Descripcin"/>
            <w:jc w:val="center"/>
          </w:pPr>
        </w:pPrChange>
      </w:pPr>
    </w:p>
    <w:p w14:paraId="7C09D972" w14:textId="5352A5C8" w:rsidR="00E50D57" w:rsidRDefault="0074559B" w:rsidP="00791D37">
      <w:pPr>
        <w:rPr>
          <w:ins w:id="7374" w:author="JORGE CONTRERAS ORTIZ" w:date="2021-09-05T22:46:00Z"/>
        </w:rPr>
      </w:pPr>
      <w:r w:rsidRPr="00791D37">
        <w:t xml:space="preserve">En </w:t>
      </w:r>
      <w:del w:id="7375" w:author="JORGE CONTRERAS ORTIZ" w:date="2021-09-05T17:46:00Z">
        <w:r w:rsidRPr="00791D37" w:rsidDel="00DC6100">
          <w:delText>cambio</w:delText>
        </w:r>
      </w:del>
      <w:ins w:id="7376" w:author="JORGE CONTRERAS ORTIZ" w:date="2021-09-05T17:46:00Z">
        <w:r w:rsidR="00DC6100" w:rsidRPr="00791D37">
          <w:t>cambio,</w:t>
        </w:r>
      </w:ins>
      <w:r w:rsidRPr="00791D37">
        <w:t xml:space="preserve"> en el </w:t>
      </w:r>
      <w:proofErr w:type="spellStart"/>
      <w:r w:rsidRPr="00791D37">
        <w:t>KiTools</w:t>
      </w:r>
      <w:proofErr w:type="spellEnd"/>
      <w:r w:rsidRPr="00791D37">
        <w:t xml:space="preserve"> del lado que recibimos el ping, saldrán los </w:t>
      </w:r>
      <w:del w:id="7377" w:author="JORGE CONTRERAS ORTIZ" w:date="2021-09-04T16:39:00Z">
        <w:r w:rsidRPr="00791D37" w:rsidDel="00363B1A">
          <w:delText xml:space="preserve">siguientes </w:delText>
        </w:r>
      </w:del>
      <w:r w:rsidRPr="00791D37">
        <w:t>Logs</w:t>
      </w:r>
      <w:ins w:id="7378" w:author="JORGE CONTRERAS ORTIZ" w:date="2021-09-04T16:39:00Z">
        <w:r w:rsidR="00363B1A">
          <w:t xml:space="preserve"> mostrados a continuación en </w:t>
        </w:r>
        <w:r w:rsidR="00363B1A">
          <w:fldChar w:fldCharType="begin"/>
        </w:r>
        <w:r w:rsidR="00363B1A">
          <w:instrText xml:space="preserve"> REF _Ref81665988 \h </w:instrText>
        </w:r>
      </w:ins>
      <w:r w:rsidR="00363B1A">
        <w:fldChar w:fldCharType="separate"/>
      </w:r>
      <w:ins w:id="7379" w:author="JORGE CONTRERAS ORTIZ" w:date="2021-09-08T21:58:00Z">
        <w:r w:rsidR="007865AB" w:rsidRPr="00791D37">
          <w:t xml:space="preserve">Ilustración </w:t>
        </w:r>
        <w:r w:rsidR="007865AB">
          <w:rPr>
            <w:noProof/>
          </w:rPr>
          <w:t>63</w:t>
        </w:r>
      </w:ins>
      <w:ins w:id="7380" w:author="JORGE CONTRERAS ORTIZ" w:date="2021-09-04T16:39:00Z">
        <w:r w:rsidR="00363B1A">
          <w:fldChar w:fldCharType="end"/>
        </w:r>
      </w:ins>
      <w:r w:rsidRPr="00791D37">
        <w:t>:</w:t>
      </w:r>
    </w:p>
    <w:p w14:paraId="465471B3" w14:textId="77777777" w:rsidR="00E50D57" w:rsidRPr="00791D37" w:rsidRDefault="00E50D57" w:rsidP="00791D37"/>
    <w:p w14:paraId="3E8D8FFF" w14:textId="20E7D4E4" w:rsidR="0074559B" w:rsidRPr="00791D37" w:rsidRDefault="0074559B" w:rsidP="00CA0339">
      <w:pPr>
        <w:jc w:val="center"/>
      </w:pPr>
      <w:r w:rsidRPr="00791D37">
        <w:rPr>
          <w:noProof/>
        </w:rPr>
        <w:drawing>
          <wp:inline distT="0" distB="0" distL="0" distR="0" wp14:anchorId="59BDE4D9" wp14:editId="65014E78">
            <wp:extent cx="5400040" cy="504825"/>
            <wp:effectExtent l="0" t="0" r="0" b="9525"/>
            <wp:docPr id="90" name="Imagen 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81"/>
                    <a:stretch>
                      <a:fillRect/>
                    </a:stretch>
                  </pic:blipFill>
                  <pic:spPr>
                    <a:xfrm>
                      <a:off x="0" y="0"/>
                      <a:ext cx="5400040" cy="504825"/>
                    </a:xfrm>
                    <a:prstGeom prst="rect">
                      <a:avLst/>
                    </a:prstGeom>
                  </pic:spPr>
                </pic:pic>
              </a:graphicData>
            </a:graphic>
          </wp:inline>
        </w:drawing>
      </w:r>
    </w:p>
    <w:p w14:paraId="57D9F28A" w14:textId="1B57AECB" w:rsidR="0074559B" w:rsidRPr="00791D37" w:rsidRDefault="0074559B" w:rsidP="00CA0339">
      <w:pPr>
        <w:pStyle w:val="Descripcin"/>
        <w:jc w:val="center"/>
      </w:pPr>
      <w:bookmarkStart w:id="7381" w:name="_Ref81665988"/>
      <w:bookmarkStart w:id="7382" w:name="_Toc81499636"/>
      <w:bookmarkStart w:id="7383" w:name="_Toc81499871"/>
      <w:bookmarkStart w:id="7384" w:name="_Toc82031006"/>
      <w:r w:rsidRPr="00791D37">
        <w:t xml:space="preserve">Ilustración </w:t>
      </w:r>
      <w:r w:rsidR="006675AD">
        <w:fldChar w:fldCharType="begin"/>
      </w:r>
      <w:r w:rsidR="006675AD">
        <w:instrText xml:space="preserve"> SEQ Ilustración \* ARABIC </w:instrText>
      </w:r>
      <w:r w:rsidR="006675AD">
        <w:fldChar w:fldCharType="separate"/>
      </w:r>
      <w:ins w:id="7385" w:author="JORGE CONTRERAS ORTIZ" w:date="2021-09-08T21:58:00Z">
        <w:r w:rsidR="007865AB">
          <w:rPr>
            <w:noProof/>
          </w:rPr>
          <w:t>63</w:t>
        </w:r>
      </w:ins>
      <w:del w:id="7386" w:author="JORGE CONTRERAS ORTIZ" w:date="2021-09-04T08:54:00Z">
        <w:r w:rsidR="00CA0339" w:rsidDel="00425C71">
          <w:rPr>
            <w:noProof/>
          </w:rPr>
          <w:delText>59</w:delText>
        </w:r>
      </w:del>
      <w:r w:rsidR="006675AD">
        <w:rPr>
          <w:noProof/>
        </w:rPr>
        <w:fldChar w:fldCharType="end"/>
      </w:r>
      <w:bookmarkEnd w:id="7381"/>
      <w:r w:rsidRPr="00791D37">
        <w:t xml:space="preserve"> Logs </w:t>
      </w:r>
      <w:proofErr w:type="spellStart"/>
      <w:r w:rsidRPr="00791D37">
        <w:t>KiTools</w:t>
      </w:r>
      <w:proofErr w:type="spellEnd"/>
      <w:r w:rsidRPr="00791D37">
        <w:t xml:space="preserve"> al RECIBIR</w:t>
      </w:r>
      <w:ins w:id="7387" w:author="JORGE CONTRERAS ORTIZ" w:date="2021-09-04T15:57:00Z">
        <w:r w:rsidR="008807DC">
          <w:t xml:space="preserve"> </w:t>
        </w:r>
      </w:ins>
      <w:r w:rsidRPr="00791D37">
        <w:t>un Ping</w:t>
      </w:r>
      <w:bookmarkEnd w:id="7382"/>
      <w:bookmarkEnd w:id="7383"/>
      <w:bookmarkEnd w:id="7384"/>
    </w:p>
    <w:p w14:paraId="5F3A8E38" w14:textId="309AC149" w:rsidR="0074559B" w:rsidRDefault="0074559B" w:rsidP="00791D37">
      <w:pPr>
        <w:rPr>
          <w:ins w:id="7388" w:author="JORGE CONTRERAS ORTIZ" w:date="2021-09-05T22:46:00Z"/>
        </w:rPr>
      </w:pPr>
    </w:p>
    <w:p w14:paraId="3BF5DE85" w14:textId="77777777" w:rsidR="00E50D57" w:rsidRPr="00791D37" w:rsidRDefault="00E50D57" w:rsidP="00791D37"/>
    <w:p w14:paraId="646EDE5F" w14:textId="67CF37D2" w:rsidR="0074559B" w:rsidRPr="00791D37" w:rsidRDefault="00C17583" w:rsidP="00791D37">
      <w:pPr>
        <w:pStyle w:val="Ttulo3"/>
      </w:pPr>
      <w:bookmarkStart w:id="7389" w:name="_Toc81499464"/>
      <w:bookmarkStart w:id="7390" w:name="_Ref81666316"/>
      <w:bookmarkStart w:id="7391" w:name="_Ref81666322"/>
      <w:bookmarkStart w:id="7392" w:name="_Toc82012250"/>
      <w:bookmarkStart w:id="7393" w:name="_Toc82025077"/>
      <w:bookmarkStart w:id="7394" w:name="_Toc82030922"/>
      <w:r w:rsidRPr="00791D37">
        <w:t xml:space="preserve">ENVÍO DE MENSAJES UDP </w:t>
      </w:r>
      <w:del w:id="7395" w:author="JORGE CONTRERAS ORTIZ" w:date="2021-09-05T19:15:00Z">
        <w:r w:rsidRPr="00791D37" w:rsidDel="00257E99">
          <w:delText xml:space="preserve">A TRAVÉS DE SOCKETS </w:delText>
        </w:r>
      </w:del>
      <w:r w:rsidRPr="00791D37">
        <w:t>ENTRE AMBOS NODOS</w:t>
      </w:r>
      <w:bookmarkEnd w:id="7389"/>
      <w:bookmarkEnd w:id="7390"/>
      <w:bookmarkEnd w:id="7391"/>
      <w:bookmarkEnd w:id="7392"/>
      <w:bookmarkEnd w:id="7393"/>
      <w:bookmarkEnd w:id="7394"/>
    </w:p>
    <w:p w14:paraId="0C55CF29" w14:textId="77777777" w:rsidR="0074559B" w:rsidRPr="00791D37" w:rsidRDefault="0074559B" w:rsidP="00791D37"/>
    <w:p w14:paraId="52F919E8" w14:textId="77777777" w:rsidR="0074559B" w:rsidRPr="00791D37" w:rsidRDefault="0074559B" w:rsidP="00791D37">
      <w:r w:rsidRPr="00791D37">
        <w:t xml:space="preserve">Una vez se ha comprobado que los dos nodos han tenido una primera comunicación básica mediante el comando ping, el siguiente paso es la prueba del envío de mensajes entre ellos vía Sockets UDP. </w:t>
      </w:r>
    </w:p>
    <w:p w14:paraId="3963B418" w14:textId="77777777" w:rsidR="0074559B" w:rsidRPr="00791D37" w:rsidRDefault="0074559B" w:rsidP="00791D37">
      <w:r w:rsidRPr="00791D37">
        <w:t>Antes de poder enviar y/o recibir un socket, se deberán tener en cuenta dos cosas:</w:t>
      </w:r>
    </w:p>
    <w:p w14:paraId="4100DC41" w14:textId="77777777" w:rsidR="0074559B" w:rsidRPr="00791D37" w:rsidRDefault="0074559B" w:rsidP="00791D37">
      <w:pPr>
        <w:pStyle w:val="Prrafodelista"/>
        <w:numPr>
          <w:ilvl w:val="0"/>
          <w:numId w:val="22"/>
        </w:numPr>
      </w:pPr>
      <w:r w:rsidRPr="00791D37">
        <w:t xml:space="preserve">A priori, no se puede saber la dirección IP que tendrá el nodo una vez conectado a la red. Por lo que convendrá ejecutar el comando de asignación de IP (en nuestro código llamado como </w:t>
      </w:r>
      <w:proofErr w:type="spellStart"/>
      <w:r w:rsidRPr="00791D37">
        <w:t>WriteIP</w:t>
      </w:r>
      <w:proofErr w:type="spellEnd"/>
      <w:r w:rsidRPr="00791D37">
        <w:t xml:space="preserve">) con una dirección IP a elegida arbitrariamente. Este comando </w:t>
      </w:r>
      <w:r w:rsidRPr="00791D37">
        <w:lastRenderedPageBreak/>
        <w:t>debe realizarse una vez se haya unido el nodo a la red. Esto convendrá de cara al posterior envío de los mensajes.</w:t>
      </w:r>
    </w:p>
    <w:p w14:paraId="590E73CB" w14:textId="2AD12FA7" w:rsidR="0074559B" w:rsidRDefault="0074559B" w:rsidP="00791D37">
      <w:pPr>
        <w:pStyle w:val="Prrafodelista"/>
        <w:numPr>
          <w:ilvl w:val="0"/>
          <w:numId w:val="22"/>
        </w:numPr>
        <w:rPr>
          <w:ins w:id="7396" w:author="JORGE CONTRERAS ORTIZ" w:date="2021-09-05T22:47:00Z"/>
        </w:rPr>
      </w:pPr>
      <w:r w:rsidRPr="00791D37">
        <w:t>En esta prueba, al no haber un nodo router como tal, deberá ejecutarse desde el nodo LEADER el comando ROUTE con dirección al nodo MED. Este creará el enlace para los propios mensajes. Debe ejecutarse antes del envío de los mensajes. Como se ha visto en la prueba</w:t>
      </w:r>
      <w:ins w:id="7397" w:author="JORGE CONTRERAS ORTIZ" w:date="2021-09-04T15:58:00Z">
        <w:r w:rsidR="00E36B99">
          <w:t xml:space="preserve"> </w:t>
        </w:r>
      </w:ins>
      <w:ins w:id="7398" w:author="JORGE CONTRERAS ORTIZ" w:date="2021-09-04T15:59:00Z">
        <w:r w:rsidR="00E36B99">
          <w:t xml:space="preserve">explicada en </w:t>
        </w:r>
        <w:r w:rsidR="00E36B99">
          <w:fldChar w:fldCharType="begin"/>
        </w:r>
        <w:r w:rsidR="00E36B99">
          <w:instrText xml:space="preserve"> REF _Ref81663595 \r \h </w:instrText>
        </w:r>
      </w:ins>
      <w:r w:rsidR="00E36B99">
        <w:fldChar w:fldCharType="separate"/>
      </w:r>
      <w:ins w:id="7399" w:author="JORGE CONTRERAS ORTIZ" w:date="2021-09-08T21:58:00Z">
        <w:r w:rsidR="007865AB">
          <w:t>5.2.2</w:t>
        </w:r>
      </w:ins>
      <w:ins w:id="7400" w:author="JORGE CONTRERAS ORTIZ" w:date="2021-09-04T15:59:00Z">
        <w:r w:rsidR="00E36B99">
          <w:fldChar w:fldCharType="end"/>
        </w:r>
        <w:r w:rsidR="00E36B99">
          <w:t xml:space="preserve"> </w:t>
        </w:r>
      </w:ins>
      <w:ins w:id="7401" w:author="JORGE CONTRERAS ORTIZ" w:date="2021-09-04T15:58:00Z">
        <w:r w:rsidR="00E36B99">
          <w:fldChar w:fldCharType="begin"/>
        </w:r>
        <w:r w:rsidR="00E36B99">
          <w:instrText xml:space="preserve"> REF _Ref81663547 \h </w:instrText>
        </w:r>
      </w:ins>
      <w:r w:rsidR="00E36B99">
        <w:fldChar w:fldCharType="separate"/>
      </w:r>
      <w:ins w:id="7402" w:author="JORGE CONTRERAS ORTIZ" w:date="2021-09-08T21:58:00Z">
        <w:r w:rsidR="007865AB" w:rsidRPr="00791D37">
          <w:t>PING ENTRE NODOS</w:t>
        </w:r>
      </w:ins>
      <w:ins w:id="7403" w:author="JORGE CONTRERAS ORTIZ" w:date="2021-09-04T15:58:00Z">
        <w:r w:rsidR="00E36B99">
          <w:fldChar w:fldCharType="end"/>
        </w:r>
      </w:ins>
      <w:del w:id="7404" w:author="JORGE CONTRERAS ORTIZ" w:date="2021-09-04T15:58:00Z">
        <w:r w:rsidRPr="00791D37" w:rsidDel="00E36B99">
          <w:delText xml:space="preserve"> </w:delText>
        </w:r>
        <w:r w:rsidR="00912DA3" w:rsidDel="00E36B99">
          <w:fldChar w:fldCharType="begin"/>
        </w:r>
        <w:r w:rsidR="00912DA3" w:rsidDel="00E36B99">
          <w:delInstrText xml:space="preserve"> HYPERLINK \l "_Ping_entre_nodos" </w:delInstrText>
        </w:r>
        <w:r w:rsidR="00912DA3" w:rsidDel="00E36B99">
          <w:fldChar w:fldCharType="separate"/>
        </w:r>
        <w:r w:rsidRPr="00791D37" w:rsidDel="00E36B99">
          <w:rPr>
            <w:rStyle w:val="Hipervnculo"/>
          </w:rPr>
          <w:delText>Ping entre nodos</w:delText>
        </w:r>
        <w:r w:rsidR="00912DA3" w:rsidDel="00E36B99">
          <w:rPr>
            <w:rStyle w:val="Hipervnculo"/>
          </w:rPr>
          <w:fldChar w:fldCharType="end"/>
        </w:r>
      </w:del>
      <w:r w:rsidRPr="00791D37">
        <w:t xml:space="preserve">, en este caso no hizo falta realizar el comando </w:t>
      </w:r>
      <w:proofErr w:type="spellStart"/>
      <w:r w:rsidRPr="00791D37">
        <w:t>route</w:t>
      </w:r>
      <w:proofErr w:type="spellEnd"/>
      <w:r w:rsidRPr="00791D37">
        <w:t>, pero a la hora del envío de sockets no se consiguió recibir los mensajes sin este comando previo.</w:t>
      </w:r>
    </w:p>
    <w:p w14:paraId="0AE55103" w14:textId="77777777" w:rsidR="00E50D57" w:rsidRDefault="00E50D57">
      <w:pPr>
        <w:pStyle w:val="Prrafodelista"/>
        <w:rPr>
          <w:ins w:id="7405" w:author="JORGE CONTRERAS ORTIZ" w:date="2021-09-04T15:59:00Z"/>
        </w:rPr>
        <w:pPrChange w:id="7406" w:author="JORGE CONTRERAS ORTIZ" w:date="2021-09-05T22:47:00Z">
          <w:pPr>
            <w:pStyle w:val="Prrafodelista"/>
            <w:numPr>
              <w:numId w:val="22"/>
            </w:numPr>
            <w:ind w:hanging="360"/>
          </w:pPr>
        </w:pPrChange>
      </w:pPr>
    </w:p>
    <w:p w14:paraId="6B322058" w14:textId="139D730B" w:rsidR="00E36B99" w:rsidRPr="00791D37" w:rsidDel="00257E99" w:rsidRDefault="00E36B99">
      <w:pPr>
        <w:rPr>
          <w:del w:id="7407" w:author="JORGE CONTRERAS ORTIZ" w:date="2021-09-05T19:15:00Z"/>
        </w:rPr>
        <w:pPrChange w:id="7408" w:author="JORGE CONTRERAS ORTIZ" w:date="2021-09-04T15:59:00Z">
          <w:pPr>
            <w:pStyle w:val="Prrafodelista"/>
            <w:numPr>
              <w:numId w:val="22"/>
            </w:numPr>
            <w:ind w:hanging="360"/>
          </w:pPr>
        </w:pPrChange>
      </w:pPr>
    </w:p>
    <w:p w14:paraId="1A7D05D8" w14:textId="77777777" w:rsidR="0074559B" w:rsidRPr="00791D37" w:rsidRDefault="0074559B" w:rsidP="00791D37">
      <w:r w:rsidRPr="00791D37">
        <w:t>Para enviar un mensaje a través de sockets UDP, se debe:</w:t>
      </w:r>
    </w:p>
    <w:p w14:paraId="4955F3CE" w14:textId="77777777" w:rsidR="0074559B" w:rsidRPr="00791D37" w:rsidRDefault="0074559B" w:rsidP="00791D37">
      <w:pPr>
        <w:pStyle w:val="Prrafodelista"/>
        <w:numPr>
          <w:ilvl w:val="0"/>
          <w:numId w:val="14"/>
        </w:numPr>
      </w:pPr>
      <w:r w:rsidRPr="00791D37">
        <w:t>Abrir un socket en un puerto determinado (por cada nodo). El puerto asociado al socket puede ser diferente en cada nodo.</w:t>
      </w:r>
    </w:p>
    <w:p w14:paraId="0176F27E" w14:textId="55EDE9DD" w:rsidR="0074559B" w:rsidRDefault="0074559B" w:rsidP="00791D37">
      <w:pPr>
        <w:pStyle w:val="Prrafodelista"/>
        <w:numPr>
          <w:ilvl w:val="0"/>
          <w:numId w:val="14"/>
        </w:numPr>
        <w:rPr>
          <w:ins w:id="7409" w:author="JORGE CONTRERAS ORTIZ" w:date="2021-09-06T00:21:00Z"/>
        </w:rPr>
      </w:pPr>
      <w:r w:rsidRPr="00791D37">
        <w:t>Enviar mensaje a través del puerto asignado al socket del propio nodo, al puerto y dirección IPv6 del nodo receptor.</w:t>
      </w:r>
    </w:p>
    <w:p w14:paraId="2331A19F" w14:textId="77777777" w:rsidR="0048500E" w:rsidRPr="00791D37" w:rsidRDefault="0048500E">
      <w:pPr>
        <w:pStyle w:val="Prrafodelista"/>
        <w:pPrChange w:id="7410" w:author="JORGE CONTRERAS ORTIZ" w:date="2021-09-06T00:21:00Z">
          <w:pPr>
            <w:pStyle w:val="Prrafodelista"/>
            <w:numPr>
              <w:numId w:val="14"/>
            </w:numPr>
            <w:ind w:left="786" w:hanging="360"/>
          </w:pPr>
        </w:pPrChange>
      </w:pPr>
    </w:p>
    <w:p w14:paraId="7E49F9B2" w14:textId="3CFCD9EB" w:rsidR="0048500E" w:rsidRPr="00791D37" w:rsidRDefault="0074559B" w:rsidP="00791D37">
      <w:r w:rsidRPr="00791D37">
        <w:t>Para recibir un mensaje a través de sockets UDP, bastará con tan solo abrir un socket en un puerto determinado, en caso de no haberlo abierto para un anterior envío.</w:t>
      </w:r>
    </w:p>
    <w:p w14:paraId="29B037F4" w14:textId="55D6C21D" w:rsidR="00E50D57" w:rsidRDefault="0074559B" w:rsidP="00791D37">
      <w:pPr>
        <w:rPr>
          <w:ins w:id="7411" w:author="JORGE CONTRERAS ORTIZ" w:date="2021-09-05T22:46:00Z"/>
        </w:rPr>
      </w:pPr>
      <w:r w:rsidRPr="00791D37">
        <w:t xml:space="preserve">Para la lectura de los mensajes, se recogerá la notificación enviada por puerto UART al microcontrolador, ya que dispondremos de la información del remitente y del mensaje recibido, mientras que por la herramienta </w:t>
      </w:r>
      <w:proofErr w:type="spellStart"/>
      <w:r w:rsidRPr="00791D37">
        <w:t>KiTools</w:t>
      </w:r>
      <w:proofErr w:type="spellEnd"/>
      <w:r w:rsidRPr="00791D37">
        <w:t xml:space="preserve"> solo dispondremos de la dirección de origen o de destino del mensaje, según veamos la sesión de un nodo u otro.</w:t>
      </w:r>
    </w:p>
    <w:p w14:paraId="2AE1B61E" w14:textId="77777777" w:rsidR="00E50D57" w:rsidRDefault="00E50D57">
      <w:pPr>
        <w:jc w:val="left"/>
        <w:rPr>
          <w:ins w:id="7412" w:author="JORGE CONTRERAS ORTIZ" w:date="2021-09-05T22:46:00Z"/>
        </w:rPr>
      </w:pPr>
      <w:ins w:id="7413" w:author="JORGE CONTRERAS ORTIZ" w:date="2021-09-05T22:46:00Z">
        <w:r>
          <w:br w:type="page"/>
        </w:r>
      </w:ins>
    </w:p>
    <w:p w14:paraId="3C6DA81A" w14:textId="334FDE38" w:rsidR="0074559B" w:rsidRPr="00791D37" w:rsidDel="00E50D57" w:rsidRDefault="0074559B">
      <w:pPr>
        <w:pStyle w:val="Ttulo2"/>
        <w:rPr>
          <w:del w:id="7414" w:author="JORGE CONTRERAS ORTIZ" w:date="2021-09-05T22:47:00Z"/>
        </w:rPr>
        <w:pPrChange w:id="7415" w:author="JORGE CONTRERAS ORTIZ" w:date="2021-09-05T22:47:00Z">
          <w:pPr/>
        </w:pPrChange>
      </w:pPr>
      <w:bookmarkStart w:id="7416" w:name="_Toc81776588"/>
      <w:bookmarkStart w:id="7417" w:name="_Toc81776784"/>
      <w:bookmarkStart w:id="7418" w:name="_Toc81777147"/>
      <w:bookmarkStart w:id="7419" w:name="_Toc81777432"/>
      <w:bookmarkStart w:id="7420" w:name="_Toc81777718"/>
      <w:bookmarkStart w:id="7421" w:name="_Toc81778018"/>
      <w:bookmarkStart w:id="7422" w:name="_Toc81778309"/>
      <w:bookmarkStart w:id="7423" w:name="_Toc81938615"/>
      <w:bookmarkStart w:id="7424" w:name="_Toc81941528"/>
      <w:bookmarkStart w:id="7425" w:name="_Toc81993172"/>
      <w:bookmarkStart w:id="7426" w:name="_Toc81994719"/>
      <w:bookmarkStart w:id="7427" w:name="_Toc81994925"/>
      <w:bookmarkStart w:id="7428" w:name="_Toc81995220"/>
      <w:bookmarkStart w:id="7429" w:name="_Toc82011829"/>
      <w:bookmarkStart w:id="7430" w:name="_Toc82012036"/>
      <w:bookmarkStart w:id="7431" w:name="_Toc82012251"/>
      <w:bookmarkStart w:id="7432" w:name="_Toc82012470"/>
      <w:bookmarkStart w:id="7433" w:name="_Toc82024775"/>
      <w:bookmarkStart w:id="7434" w:name="_Toc82025078"/>
      <w:bookmarkStart w:id="7435" w:name="_Toc82025510"/>
      <w:bookmarkStart w:id="7436" w:name="_Toc82025720"/>
      <w:bookmarkStart w:id="7437" w:name="_Toc82026023"/>
      <w:bookmarkStart w:id="7438" w:name="_Toc82030923"/>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p>
    <w:p w14:paraId="685F49C1" w14:textId="1A0CCE02" w:rsidR="0074559B" w:rsidRPr="00791D37" w:rsidDel="00E50D57" w:rsidRDefault="0074559B">
      <w:pPr>
        <w:pStyle w:val="Ttulo2"/>
        <w:rPr>
          <w:del w:id="7439" w:author="JORGE CONTRERAS ORTIZ" w:date="2021-09-05T22:47:00Z"/>
        </w:rPr>
        <w:pPrChange w:id="7440" w:author="JORGE CONTRERAS ORTIZ" w:date="2021-09-05T22:47:00Z">
          <w:pPr/>
        </w:pPrChange>
      </w:pPr>
      <w:bookmarkStart w:id="7441" w:name="_Toc81776589"/>
      <w:bookmarkStart w:id="7442" w:name="_Toc81776785"/>
      <w:bookmarkStart w:id="7443" w:name="_Toc81777148"/>
      <w:bookmarkStart w:id="7444" w:name="_Toc81777433"/>
      <w:bookmarkStart w:id="7445" w:name="_Toc81777719"/>
      <w:bookmarkStart w:id="7446" w:name="_Toc81778019"/>
      <w:bookmarkStart w:id="7447" w:name="_Toc81778310"/>
      <w:bookmarkStart w:id="7448" w:name="_Toc81938616"/>
      <w:bookmarkStart w:id="7449" w:name="_Toc81941529"/>
      <w:bookmarkStart w:id="7450" w:name="_Toc81993173"/>
      <w:bookmarkStart w:id="7451" w:name="_Toc81994720"/>
      <w:bookmarkStart w:id="7452" w:name="_Toc81994926"/>
      <w:bookmarkStart w:id="7453" w:name="_Toc81995221"/>
      <w:bookmarkStart w:id="7454" w:name="_Toc82011830"/>
      <w:bookmarkStart w:id="7455" w:name="_Toc82012037"/>
      <w:bookmarkStart w:id="7456" w:name="_Toc82012252"/>
      <w:bookmarkStart w:id="7457" w:name="_Toc82012471"/>
      <w:bookmarkStart w:id="7458" w:name="_Toc82024776"/>
      <w:bookmarkStart w:id="7459" w:name="_Toc82025079"/>
      <w:bookmarkStart w:id="7460" w:name="_Toc82025511"/>
      <w:bookmarkStart w:id="7461" w:name="_Toc82025721"/>
      <w:bookmarkStart w:id="7462" w:name="_Toc82026024"/>
      <w:bookmarkStart w:id="7463" w:name="_Toc82030924"/>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p>
    <w:p w14:paraId="2A9D6135" w14:textId="77777777" w:rsidR="0074559B" w:rsidRPr="00791D37" w:rsidRDefault="0074559B">
      <w:pPr>
        <w:pStyle w:val="Ttulo2"/>
      </w:pPr>
      <w:bookmarkStart w:id="7464" w:name="_Toc81499465"/>
      <w:bookmarkStart w:id="7465" w:name="_Toc82012253"/>
      <w:bookmarkStart w:id="7466" w:name="_Toc82025080"/>
      <w:bookmarkStart w:id="7467" w:name="_Toc82030925"/>
      <w:r w:rsidRPr="00791D37">
        <w:t>PRUEBAS CON EL BORDER ROUTER</w:t>
      </w:r>
      <w:bookmarkEnd w:id="7464"/>
      <w:bookmarkEnd w:id="7465"/>
      <w:bookmarkEnd w:id="7466"/>
      <w:bookmarkEnd w:id="7467"/>
    </w:p>
    <w:p w14:paraId="72A6FDE6" w14:textId="77777777" w:rsidR="0074559B" w:rsidRPr="00791D37" w:rsidRDefault="0074559B" w:rsidP="00791D37"/>
    <w:p w14:paraId="0B6763FC" w14:textId="77777777" w:rsidR="0074559B" w:rsidRPr="00791D37" w:rsidRDefault="0074559B" w:rsidP="00791D37">
      <w:r w:rsidRPr="00791D37">
        <w:t>Una vez generada estas primeras pruebas con los KTDG102, se introduce en la red el Border Router de Kirale.</w:t>
      </w:r>
    </w:p>
    <w:p w14:paraId="18735EBD" w14:textId="77777777" w:rsidR="0074559B" w:rsidRPr="00791D37" w:rsidRDefault="0074559B" w:rsidP="00791D37">
      <w:pPr>
        <w:pStyle w:val="Textoindependiente"/>
      </w:pPr>
    </w:p>
    <w:p w14:paraId="1D06483D" w14:textId="1D89454E" w:rsidR="0074559B" w:rsidRPr="00791D37" w:rsidRDefault="00C17583" w:rsidP="00791D37">
      <w:pPr>
        <w:pStyle w:val="Ttulo3"/>
      </w:pPr>
      <w:bookmarkStart w:id="7468" w:name="_Toc81499466"/>
      <w:bookmarkStart w:id="7469" w:name="_Toc82012254"/>
      <w:bookmarkStart w:id="7470" w:name="_Toc82025081"/>
      <w:bookmarkStart w:id="7471" w:name="_Toc82030926"/>
      <w:r w:rsidRPr="00791D37">
        <w:t>INTRODUCCIÓN A LA CONFIGURACIÓN DEL ROUTER.</w:t>
      </w:r>
      <w:bookmarkEnd w:id="7468"/>
      <w:bookmarkEnd w:id="7469"/>
      <w:bookmarkEnd w:id="7470"/>
      <w:bookmarkEnd w:id="7471"/>
    </w:p>
    <w:p w14:paraId="150DFBE4" w14:textId="77777777" w:rsidR="0074559B" w:rsidRPr="00791D37" w:rsidRDefault="0074559B" w:rsidP="00791D37"/>
    <w:p w14:paraId="09391FD3" w14:textId="79A046BF" w:rsidR="00746CBD" w:rsidRDefault="0074559B" w:rsidP="00CA0339">
      <w:pPr>
        <w:rPr>
          <w:ins w:id="7472" w:author="JORGE CONTRERAS ORTIZ" w:date="2021-09-05T22:48:00Z"/>
        </w:rPr>
      </w:pPr>
      <w:r w:rsidRPr="00791D37">
        <w:t xml:space="preserve">Esta primera prueba ha consistido en una primera interacción con la interfaz del panel de administración web del Border Router y a su configuración correcta.  </w:t>
      </w:r>
      <w:del w:id="7473" w:author="JORGE CONTRERAS ORTIZ" w:date="2021-09-04T15:57:00Z">
        <w:r w:rsidRPr="00791D37" w:rsidDel="008807DC">
          <w:delText>El montaje realizado ha sido</w:delText>
        </w:r>
      </w:del>
      <w:ins w:id="7474" w:author="JORGE CONTRERAS ORTIZ" w:date="2021-09-04T15:57:00Z">
        <w:r w:rsidR="008807DC">
          <w:t xml:space="preserve">El esquema del montaje realizado ha sido el </w:t>
        </w:r>
        <w:r w:rsidR="00E36B99">
          <w:t xml:space="preserve">mostrado a continuación en </w:t>
        </w:r>
      </w:ins>
      <w:ins w:id="7475" w:author="JORGE CONTRERAS ORTIZ" w:date="2021-09-04T15:58:00Z">
        <w:r w:rsidR="00E36B99">
          <w:fldChar w:fldCharType="begin"/>
        </w:r>
        <w:r w:rsidR="00E36B99">
          <w:instrText xml:space="preserve"> REF _Ref81663502 \h </w:instrText>
        </w:r>
      </w:ins>
      <w:r w:rsidR="00E36B99">
        <w:fldChar w:fldCharType="separate"/>
      </w:r>
      <w:ins w:id="7476" w:author="JORGE CONTRERAS ORTIZ" w:date="2021-09-08T21:58:00Z">
        <w:r w:rsidR="007865AB">
          <w:t xml:space="preserve">Ilustración </w:t>
        </w:r>
        <w:r w:rsidR="007865AB">
          <w:rPr>
            <w:noProof/>
          </w:rPr>
          <w:t>64</w:t>
        </w:r>
      </w:ins>
      <w:ins w:id="7477" w:author="JORGE CONTRERAS ORTIZ" w:date="2021-09-04T15:58:00Z">
        <w:r w:rsidR="00E36B99">
          <w:fldChar w:fldCharType="end"/>
        </w:r>
      </w:ins>
      <w:r w:rsidRPr="00791D37">
        <w:t>:</w:t>
      </w:r>
    </w:p>
    <w:p w14:paraId="5D1FDBA4" w14:textId="77777777" w:rsidR="00746CBD" w:rsidRDefault="00746CBD" w:rsidP="00CA0339">
      <w:pPr>
        <w:rPr>
          <w:ins w:id="7478" w:author="JORGE CONTRERAS ORTIZ" w:date="2021-09-05T22:47:00Z"/>
        </w:rPr>
      </w:pPr>
    </w:p>
    <w:p w14:paraId="1C0DA264" w14:textId="77777777" w:rsidR="00746CBD" w:rsidRDefault="00746CBD" w:rsidP="00CA0339">
      <w:pPr>
        <w:rPr>
          <w:ins w:id="7479" w:author="JORGE CONTRERAS ORTIZ" w:date="2021-09-04T14:45:00Z"/>
        </w:rPr>
      </w:pPr>
    </w:p>
    <w:p w14:paraId="47B832B4" w14:textId="2231CF8F" w:rsidR="003E5AE5" w:rsidRPr="00791D37" w:rsidDel="003E5AE5" w:rsidRDefault="003E5AE5" w:rsidP="00CA0339">
      <w:pPr>
        <w:rPr>
          <w:del w:id="7480" w:author="JORGE CONTRERAS ORTIZ" w:date="2021-09-04T14:46:00Z"/>
        </w:rPr>
      </w:pPr>
    </w:p>
    <w:p w14:paraId="1563435C" w14:textId="77777777" w:rsidR="003E5AE5" w:rsidRDefault="003E5AE5">
      <w:pPr>
        <w:pStyle w:val="Textoindependiente"/>
        <w:keepNext/>
        <w:jc w:val="center"/>
        <w:rPr>
          <w:ins w:id="7481" w:author="JORGE CONTRERAS ORTIZ" w:date="2021-09-04T14:46:00Z"/>
        </w:rPr>
        <w:pPrChange w:id="7482" w:author="JORGE CONTRERAS ORTIZ" w:date="2021-09-04T14:46:00Z">
          <w:pPr>
            <w:pStyle w:val="Textoindependiente"/>
            <w:jc w:val="center"/>
          </w:pPr>
        </w:pPrChange>
      </w:pPr>
      <w:r w:rsidRPr="00791D37">
        <w:rPr>
          <w:noProof/>
        </w:rPr>
        <w:drawing>
          <wp:inline distT="0" distB="0" distL="0" distR="0" wp14:anchorId="5A25D42F" wp14:editId="7573AC21">
            <wp:extent cx="4772660" cy="1239520"/>
            <wp:effectExtent l="0" t="0" r="8890" b="0"/>
            <wp:docPr id="91" name="Imagen 9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82">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inline>
        </w:drawing>
      </w:r>
    </w:p>
    <w:p w14:paraId="0884D2DA" w14:textId="0A4BBDA9" w:rsidR="00746CBD" w:rsidRPr="00030323" w:rsidRDefault="003E5AE5">
      <w:pPr>
        <w:pStyle w:val="Descripcin"/>
        <w:jc w:val="center"/>
        <w:pPrChange w:id="7483" w:author="JORGE CONTRERAS ORTIZ" w:date="2021-09-05T22:47:00Z">
          <w:pPr>
            <w:pStyle w:val="Textoindependiente"/>
            <w:jc w:val="center"/>
          </w:pPr>
        </w:pPrChange>
      </w:pPr>
      <w:bookmarkStart w:id="7484" w:name="_Ref81663502"/>
      <w:bookmarkStart w:id="7485" w:name="_Ref81663496"/>
      <w:bookmarkStart w:id="7486" w:name="_Toc82031007"/>
      <w:ins w:id="7487" w:author="JORGE CONTRERAS ORTIZ" w:date="2021-09-04T14:46:00Z">
        <w:r>
          <w:t xml:space="preserve">Ilustración </w:t>
        </w:r>
        <w:r>
          <w:fldChar w:fldCharType="begin"/>
        </w:r>
        <w:r>
          <w:instrText xml:space="preserve"> SEQ Ilustración \* ARABIC </w:instrText>
        </w:r>
      </w:ins>
      <w:r>
        <w:fldChar w:fldCharType="separate"/>
      </w:r>
      <w:ins w:id="7488" w:author="JORGE CONTRERAS ORTIZ" w:date="2021-09-08T21:58:00Z">
        <w:r w:rsidR="007865AB">
          <w:rPr>
            <w:noProof/>
          </w:rPr>
          <w:t>64</w:t>
        </w:r>
      </w:ins>
      <w:ins w:id="7489" w:author="JORGE CONTRERAS ORTIZ" w:date="2021-09-04T14:46:00Z">
        <w:r>
          <w:fldChar w:fldCharType="end"/>
        </w:r>
        <w:bookmarkEnd w:id="7484"/>
        <w:r>
          <w:t xml:space="preserve"> </w:t>
        </w:r>
        <w:r w:rsidRPr="00DA2F93">
          <w:t>Montaje Border Router</w:t>
        </w:r>
      </w:ins>
      <w:bookmarkEnd w:id="7485"/>
      <w:bookmarkEnd w:id="7486"/>
    </w:p>
    <w:p w14:paraId="619BE7A5" w14:textId="77777777" w:rsidR="0074559B" w:rsidRPr="00791D37" w:rsidRDefault="0074559B" w:rsidP="00CA0339">
      <w:pPr>
        <w:pStyle w:val="Textoindependiente"/>
        <w:jc w:val="center"/>
      </w:pPr>
    </w:p>
    <w:p w14:paraId="460FFF7F" w14:textId="57C08240" w:rsidR="0074559B" w:rsidRPr="00791D37" w:rsidRDefault="003E5AE5" w:rsidP="00791D37">
      <w:del w:id="7490" w:author="JORGE CONTRERAS ORTIZ" w:date="2021-09-04T14:46:00Z">
        <w:r w:rsidRPr="00791D37" w:rsidDel="003E5AE5">
          <w:rPr>
            <w:noProof/>
          </w:rPr>
          <mc:AlternateContent>
            <mc:Choice Requires="wps">
              <w:drawing>
                <wp:anchor distT="0" distB="0" distL="114300" distR="114300" simplePos="0" relativeHeight="251674624" behindDoc="0" locked="0" layoutInCell="1" allowOverlap="1" wp14:anchorId="7E2C322C" wp14:editId="0F51B00A">
                  <wp:simplePos x="0" y="0"/>
                  <wp:positionH relativeFrom="column">
                    <wp:posOffset>488950</wp:posOffset>
                  </wp:positionH>
                  <wp:positionV relativeFrom="paragraph">
                    <wp:posOffset>811057</wp:posOffset>
                  </wp:positionV>
                  <wp:extent cx="477266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65A078E0" w14:textId="7675BCE4" w:rsidR="0074559B" w:rsidRPr="000061C9" w:rsidRDefault="0074559B" w:rsidP="00CA0339">
                              <w:pPr>
                                <w:pStyle w:val="Descripcin"/>
                                <w:jc w:val="center"/>
                                <w:rPr>
                                  <w:noProof/>
                                </w:rPr>
                              </w:pPr>
                              <w:bookmarkStart w:id="7491" w:name="_Toc81499637"/>
                              <w:bookmarkStart w:id="7492" w:name="_Toc81499872"/>
                              <w:del w:id="7493"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del w:id="7494" w:author="JORGE CONTRERAS ORTIZ" w:date="2021-09-04T08:54:00Z">
                                <w:r w:rsidR="00CA0339" w:rsidDel="00425C71">
                                  <w:rPr>
                                    <w:noProof/>
                                  </w:rPr>
                                  <w:delText>60</w:delText>
                                </w:r>
                              </w:del>
                              <w:del w:id="7495" w:author="JORGE CONTRERAS ORTIZ" w:date="2021-09-04T14:46:00Z">
                                <w:r w:rsidR="005026F3" w:rsidDel="003E5AE5">
                                  <w:rPr>
                                    <w:noProof/>
                                  </w:rPr>
                                  <w:fldChar w:fldCharType="end"/>
                                </w:r>
                                <w:r w:rsidDel="003E5AE5">
                                  <w:delText xml:space="preserve"> Montaje Border Router</w:delText>
                                </w:r>
                              </w:del>
                              <w:bookmarkEnd w:id="7491"/>
                              <w:bookmarkEnd w:id="7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322C" id="Cuadro de texto 86" o:spid="_x0000_s1033" type="#_x0000_t202" style="position:absolute;left:0;text-align:left;margin-left:38.5pt;margin-top:63.85pt;width:375.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" stroked="f">
                  <v:textbox style="mso-fit-shape-to-text:t" inset="0,0,0,0">
                    <w:txbxContent>
                      <w:p w14:paraId="65A078E0" w14:textId="7675BCE4" w:rsidR="0074559B" w:rsidRPr="000061C9" w:rsidRDefault="0074559B" w:rsidP="00CA0339">
                        <w:pPr>
                          <w:pStyle w:val="Descripcin"/>
                          <w:jc w:val="center"/>
                          <w:rPr>
                            <w:noProof/>
                          </w:rPr>
                        </w:pPr>
                        <w:bookmarkStart w:id="7496" w:name="_Toc81499637"/>
                        <w:bookmarkStart w:id="7497" w:name="_Toc81499872"/>
                        <w:del w:id="7498"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del w:id="7499" w:author="JORGE CONTRERAS ORTIZ" w:date="2021-09-04T08:54:00Z">
                          <w:r w:rsidR="00CA0339" w:rsidDel="00425C71">
                            <w:rPr>
                              <w:noProof/>
                            </w:rPr>
                            <w:delText>60</w:delText>
                          </w:r>
                        </w:del>
                        <w:del w:id="7500" w:author="JORGE CONTRERAS ORTIZ" w:date="2021-09-04T14:46:00Z">
                          <w:r w:rsidR="005026F3" w:rsidDel="003E5AE5">
                            <w:rPr>
                              <w:noProof/>
                            </w:rPr>
                            <w:fldChar w:fldCharType="end"/>
                          </w:r>
                          <w:r w:rsidDel="003E5AE5">
                            <w:delText xml:space="preserve"> Montaje Border Router</w:delText>
                          </w:r>
                        </w:del>
                        <w:bookmarkEnd w:id="7496"/>
                        <w:bookmarkEnd w:id="7497"/>
                      </w:p>
                    </w:txbxContent>
                  </v:textbox>
                  <w10:wrap type="square"/>
                </v:shape>
              </w:pict>
            </mc:Fallback>
          </mc:AlternateContent>
        </w:r>
      </w:del>
      <w:r w:rsidR="0074559B" w:rsidRPr="00791D37">
        <w:t xml:space="preserve">Para una primera configuración del BR, una vez instalados los drivers USB, se abrió una terminal COM con </w:t>
      </w:r>
      <w:proofErr w:type="spellStart"/>
      <w:r w:rsidR="0074559B" w:rsidRPr="00791D37">
        <w:t>MobaXterm</w:t>
      </w:r>
      <w:proofErr w:type="spellEnd"/>
      <w:r w:rsidR="0074559B" w:rsidRPr="00791D37">
        <w:t xml:space="preserve">, para poder acceder al Border Router. Una vez </w:t>
      </w:r>
      <w:proofErr w:type="spellStart"/>
      <w:r w:rsidR="0074559B" w:rsidRPr="00791D37">
        <w:t>loggeados</w:t>
      </w:r>
      <w:proofErr w:type="spellEnd"/>
      <w:r w:rsidR="0074559B" w:rsidRPr="00791D37">
        <w:t xml:space="preserve"> dentro de la terminal se ha configurado su dirección IPv4 a una dirección dentro de la red que se estaba usando. En este caso la dirección IPv4 configurada para esta prueba y para el futuro funcionamiento ha sido: </w:t>
      </w:r>
      <w:r w:rsidR="0074559B" w:rsidRPr="00791D37">
        <w:rPr>
          <w:b/>
          <w:bCs/>
        </w:rPr>
        <w:t xml:space="preserve">192.168.0.102, </w:t>
      </w:r>
      <w:r w:rsidR="0074559B" w:rsidRPr="00791D37">
        <w:t>con una configuración de IP estática.</w:t>
      </w:r>
    </w:p>
    <w:p w14:paraId="6EC97B62" w14:textId="6F96CA09" w:rsidR="0074559B" w:rsidRDefault="0074559B" w:rsidP="00791D37">
      <w:pPr>
        <w:rPr>
          <w:ins w:id="7501" w:author="JORGE CONTRERAS ORTIZ" w:date="2021-09-05T21:03:00Z"/>
        </w:rPr>
      </w:pPr>
      <w:r w:rsidRPr="00791D37">
        <w:t xml:space="preserve">Una vez configurada la dirección IP estática, se podrá acceder también por puerto SSH. Para comprobar también el correcto funcionamiento del BR, se introduce </w:t>
      </w:r>
      <w:r w:rsidRPr="00791D37">
        <w:rPr>
          <w:i/>
          <w:iCs/>
        </w:rPr>
        <w:t>[Dirección IP asignada]:8000</w:t>
      </w:r>
      <w:r w:rsidRPr="00791D37">
        <w:t xml:space="preserve"> </w:t>
      </w:r>
      <w:del w:id="7502" w:author="JORGE CONTRERAS ORTIZ" w:date="2021-09-05T17:47:00Z">
        <w:r w:rsidRPr="00791D37" w:rsidDel="00DC6100">
          <w:delText xml:space="preserve"> </w:delText>
        </w:r>
      </w:del>
      <w:r w:rsidRPr="00791D37">
        <w:t>en el navegador web y debe mostrarse el Panel de Administración Web del BR.</w:t>
      </w:r>
    </w:p>
    <w:p w14:paraId="06D1BD93" w14:textId="37625F15" w:rsidR="000B6602" w:rsidRDefault="000B6602" w:rsidP="00791D37">
      <w:pPr>
        <w:rPr>
          <w:ins w:id="7503" w:author="JORGE CONTRERAS ORTIZ" w:date="2021-09-05T21:03:00Z"/>
        </w:rPr>
      </w:pPr>
    </w:p>
    <w:p w14:paraId="53E688B0" w14:textId="4E169C88" w:rsidR="000B6602" w:rsidRPr="00791D37" w:rsidDel="000B6602" w:rsidRDefault="000B6602" w:rsidP="00791D37">
      <w:pPr>
        <w:rPr>
          <w:del w:id="7504" w:author="JORGE CONTRERAS ORTIZ" w:date="2021-09-05T21:03:00Z"/>
        </w:rPr>
      </w:pPr>
    </w:p>
    <w:p w14:paraId="428F4D0C" w14:textId="21C41A0B" w:rsidR="0074559B" w:rsidRPr="00791D37" w:rsidRDefault="0074559B" w:rsidP="00791D37">
      <w:r w:rsidRPr="00791D37">
        <w:t xml:space="preserve">Una vez </w:t>
      </w:r>
      <w:del w:id="7505" w:author="JORGE CONTRERAS ORTIZ" w:date="2021-09-04T16:40:00Z">
        <w:r w:rsidRPr="00791D37" w:rsidDel="00363B1A">
          <w:delText xml:space="preserve">accedidos </w:delText>
        </w:r>
      </w:del>
      <w:ins w:id="7506" w:author="JORGE CONTRERAS ORTIZ" w:date="2021-09-04T16:40:00Z">
        <w:r w:rsidR="00363B1A">
          <w:t>se ha accedido</w:t>
        </w:r>
        <w:r w:rsidR="00363B1A" w:rsidRPr="00791D37">
          <w:t xml:space="preserve"> </w:t>
        </w:r>
      </w:ins>
      <w:r w:rsidRPr="00791D37">
        <w:t xml:space="preserve">al sistema, se configura todo el sistema con las DNS y los Gateways a los que se conecta la red local. En este caso se ha configurado los DNS de la red de Movistar en la pestaña </w:t>
      </w:r>
      <w:del w:id="7507" w:author="JORGE CONTRERAS ORTIZ" w:date="2021-09-05T17:47:00Z">
        <w:r w:rsidRPr="00791D37" w:rsidDel="00DC6100">
          <w:delText xml:space="preserve">de  </w:delText>
        </w:r>
        <w:r w:rsidRPr="00791D37" w:rsidDel="00DC6100">
          <w:rPr>
            <w:b/>
            <w:bCs/>
          </w:rPr>
          <w:delText>DNS</w:delText>
        </w:r>
      </w:del>
      <w:ins w:id="7508" w:author="JORGE CONTRERAS ORTIZ" w:date="2021-09-05T17:47:00Z">
        <w:r w:rsidR="00DC6100" w:rsidRPr="00791D37">
          <w:t>de DNS</w:t>
        </w:r>
      </w:ins>
      <w:r w:rsidRPr="00791D37">
        <w:rPr>
          <w:b/>
          <w:bCs/>
        </w:rPr>
        <w:t xml:space="preserve">, </w:t>
      </w:r>
      <w:r w:rsidRPr="00791D37">
        <w:t xml:space="preserve">dentro de menú </w:t>
      </w:r>
      <w:r w:rsidRPr="00791D37">
        <w:rPr>
          <w:b/>
          <w:bCs/>
        </w:rPr>
        <w:t>Network</w:t>
      </w:r>
      <w:r w:rsidRPr="00791D37">
        <w:t xml:space="preserve"> y se configura  en la interfaz eth0 dentro de la pestaña </w:t>
      </w:r>
      <w:r w:rsidRPr="00791D37">
        <w:rPr>
          <w:b/>
          <w:bCs/>
        </w:rPr>
        <w:t xml:space="preserve">Network: </w:t>
      </w:r>
      <w:r w:rsidRPr="00791D37">
        <w:t xml:space="preserve">como Gateway el Router de la red local de la casa, la dirección 192.168.0.1 y con máscara de red 255.255.255.0. </w:t>
      </w:r>
    </w:p>
    <w:p w14:paraId="0E8B9550" w14:textId="77777777" w:rsidR="0074559B" w:rsidRPr="00791D37" w:rsidRDefault="0074559B" w:rsidP="00791D37">
      <w:r w:rsidRPr="00791D37">
        <w:t>Finalmente se configura la red Thread a crear y se ejecuta su creación. Se comprueba que desde la CMD de Windows se puede hacer ping a la IPv4 y ping -6 a la dirección IPv6 del Border Router, dando en ambos casos una latencia de 3 ms aproximadamente.</w:t>
      </w:r>
    </w:p>
    <w:p w14:paraId="1BEBCA46" w14:textId="022881DA" w:rsidR="0074559B" w:rsidRDefault="0074559B" w:rsidP="00791D37">
      <w:pPr>
        <w:rPr>
          <w:ins w:id="7509" w:author="JORGE CONTRERAS ORTIZ" w:date="2021-09-05T23:53:00Z"/>
        </w:rPr>
      </w:pPr>
      <w:r w:rsidRPr="00791D37">
        <w:t xml:space="preserve">También desde la sesión SSH o COM abierta desde </w:t>
      </w:r>
      <w:proofErr w:type="spellStart"/>
      <w:r w:rsidRPr="00791D37">
        <w:t>MobaXTerm</w:t>
      </w:r>
      <w:proofErr w:type="spellEnd"/>
      <w:r w:rsidRPr="00791D37">
        <w:t>, se puede probar a hacer el ping a una dirección web como la propia página de Kirale o de Google. En ambos casos daba una latencia mínima de 20 ms.</w:t>
      </w:r>
    </w:p>
    <w:p w14:paraId="670A3141" w14:textId="44D457CB" w:rsidR="000002C4" w:rsidRPr="00791D37" w:rsidDel="0048500E" w:rsidRDefault="000002C4" w:rsidP="00791D37">
      <w:pPr>
        <w:rPr>
          <w:del w:id="7510" w:author="JORGE CONTRERAS ORTIZ" w:date="2021-09-06T00:22:00Z"/>
        </w:rPr>
      </w:pPr>
      <w:bookmarkStart w:id="7511" w:name="_Toc81938619"/>
      <w:bookmarkStart w:id="7512" w:name="_Toc81941532"/>
      <w:bookmarkStart w:id="7513" w:name="_Toc81993176"/>
      <w:bookmarkStart w:id="7514" w:name="_Toc81994723"/>
      <w:bookmarkStart w:id="7515" w:name="_Toc81994929"/>
      <w:bookmarkStart w:id="7516" w:name="_Toc81995224"/>
      <w:bookmarkStart w:id="7517" w:name="_Toc82011833"/>
      <w:bookmarkStart w:id="7518" w:name="_Toc82012040"/>
      <w:bookmarkStart w:id="7519" w:name="_Toc82012255"/>
      <w:bookmarkStart w:id="7520" w:name="_Toc82012474"/>
      <w:bookmarkStart w:id="7521" w:name="_Toc82024779"/>
      <w:bookmarkStart w:id="7522" w:name="_Toc82025082"/>
      <w:bookmarkStart w:id="7523" w:name="_Toc82025514"/>
      <w:bookmarkStart w:id="7524" w:name="_Toc82025724"/>
      <w:bookmarkStart w:id="7525" w:name="_Toc82026027"/>
      <w:bookmarkStart w:id="7526" w:name="_Toc82030927"/>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p>
    <w:p w14:paraId="3FBB9959" w14:textId="2A3A06C2" w:rsidR="0074559B" w:rsidRPr="00791D37" w:rsidDel="00746CBD" w:rsidRDefault="0074559B" w:rsidP="00791D37">
      <w:pPr>
        <w:rPr>
          <w:del w:id="7527" w:author="JORGE CONTRERAS ORTIZ" w:date="2021-09-05T22:48:00Z"/>
        </w:rPr>
      </w:pPr>
      <w:bookmarkStart w:id="7528" w:name="_Toc81776592"/>
      <w:bookmarkStart w:id="7529" w:name="_Toc81776788"/>
      <w:bookmarkStart w:id="7530" w:name="_Toc81777151"/>
      <w:bookmarkStart w:id="7531" w:name="_Toc81777436"/>
      <w:bookmarkStart w:id="7532" w:name="_Toc81777722"/>
      <w:bookmarkStart w:id="7533" w:name="_Toc81778022"/>
      <w:bookmarkStart w:id="7534" w:name="_Toc81778313"/>
      <w:bookmarkStart w:id="7535" w:name="_Toc81938620"/>
      <w:bookmarkStart w:id="7536" w:name="_Toc81941533"/>
      <w:bookmarkStart w:id="7537" w:name="_Toc81993177"/>
      <w:bookmarkStart w:id="7538" w:name="_Toc81994724"/>
      <w:bookmarkStart w:id="7539" w:name="_Toc81994930"/>
      <w:bookmarkStart w:id="7540" w:name="_Toc81995225"/>
      <w:bookmarkStart w:id="7541" w:name="_Toc82011834"/>
      <w:bookmarkStart w:id="7542" w:name="_Toc82012041"/>
      <w:bookmarkStart w:id="7543" w:name="_Toc82012256"/>
      <w:bookmarkStart w:id="7544" w:name="_Toc82012475"/>
      <w:bookmarkStart w:id="7545" w:name="_Toc82024780"/>
      <w:bookmarkStart w:id="7546" w:name="_Toc82025083"/>
      <w:bookmarkStart w:id="7547" w:name="_Toc82025515"/>
      <w:bookmarkStart w:id="7548" w:name="_Toc82025725"/>
      <w:bookmarkStart w:id="7549" w:name="_Toc82026028"/>
      <w:bookmarkStart w:id="7550" w:name="_Toc82030928"/>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p>
    <w:p w14:paraId="1AF6D4D5" w14:textId="42AD89D8" w:rsidR="0074559B" w:rsidRPr="00791D37" w:rsidRDefault="00C17583" w:rsidP="00791D37">
      <w:pPr>
        <w:pStyle w:val="Ttulo3"/>
      </w:pPr>
      <w:bookmarkStart w:id="7551" w:name="_Toc81499467"/>
      <w:bookmarkStart w:id="7552" w:name="_Toc82012257"/>
      <w:bookmarkStart w:id="7553" w:name="_Toc82025084"/>
      <w:bookmarkStart w:id="7554" w:name="_Toc82030929"/>
      <w:r w:rsidRPr="00791D37">
        <w:t>PRUEBA DE CONECTIVIDAD IP ENTRE</w:t>
      </w:r>
      <w:del w:id="7555" w:author="JORGE CONTRERAS ORTIZ" w:date="2021-09-05T14:12:00Z">
        <w:r w:rsidRPr="00791D37" w:rsidDel="00353559">
          <w:delText xml:space="preserve"> </w:delText>
        </w:r>
      </w:del>
      <w:del w:id="7556" w:author="JORGE CONTRERAS ORTIZ" w:date="2021-09-05T14:11:00Z">
        <w:r w:rsidRPr="00791D37" w:rsidDel="00353559">
          <w:delText>LA</w:delText>
        </w:r>
      </w:del>
      <w:r w:rsidRPr="00791D37">
        <w:t xml:space="preserve"> RED THREAD Y </w:t>
      </w:r>
      <w:del w:id="7557" w:author="JORGE CONTRERAS ORTIZ" w:date="2021-09-05T14:11:00Z">
        <w:r w:rsidRPr="00791D37" w:rsidDel="00353559">
          <w:delText xml:space="preserve">LA </w:delText>
        </w:r>
      </w:del>
      <w:r w:rsidRPr="00791D37">
        <w:t>LAN</w:t>
      </w:r>
      <w:bookmarkEnd w:id="7551"/>
      <w:bookmarkEnd w:id="7552"/>
      <w:bookmarkEnd w:id="7553"/>
      <w:bookmarkEnd w:id="7554"/>
    </w:p>
    <w:p w14:paraId="0A4FBFA1" w14:textId="77777777" w:rsidR="0074559B" w:rsidRPr="00791D37" w:rsidRDefault="0074559B" w:rsidP="00791D37"/>
    <w:p w14:paraId="30774B92" w14:textId="414C34B5" w:rsidR="0074559B" w:rsidRDefault="0074559B" w:rsidP="00791D37">
      <w:pPr>
        <w:rPr>
          <w:ins w:id="7558" w:author="JORGE CONTRERAS ORTIZ" w:date="2021-09-05T22:48:00Z"/>
        </w:rPr>
      </w:pPr>
      <w:r w:rsidRPr="00791D37">
        <w:t xml:space="preserve">Para esta prueba se ha usado el BR y uno de los Dongle KTDG102 formando la </w:t>
      </w:r>
      <w:del w:id="7559" w:author="JORGE CONTRERAS ORTIZ" w:date="2021-09-04T13:40:00Z">
        <w:r w:rsidRPr="00791D37" w:rsidDel="00F92885">
          <w:delText xml:space="preserve">siguiente </w:delText>
        </w:r>
      </w:del>
      <w:r w:rsidRPr="00791D37">
        <w:t>topología de red</w:t>
      </w:r>
      <w:ins w:id="7560" w:author="JORGE CONTRERAS ORTIZ" w:date="2021-09-04T13:40:00Z">
        <w:r w:rsidR="00F92885">
          <w:t xml:space="preserve"> mostrada a continuación en </w:t>
        </w:r>
      </w:ins>
      <w:ins w:id="7561" w:author="JORGE CONTRERAS ORTIZ" w:date="2021-09-04T13:41:00Z">
        <w:r w:rsidR="00F92885">
          <w:fldChar w:fldCharType="begin"/>
        </w:r>
        <w:r w:rsidR="00F92885">
          <w:instrText xml:space="preserve"> REF _Ref81655279 \h </w:instrText>
        </w:r>
      </w:ins>
      <w:r w:rsidR="00F92885">
        <w:fldChar w:fldCharType="separate"/>
      </w:r>
      <w:ins w:id="7562" w:author="JORGE CONTRERAS ORTIZ" w:date="2021-09-08T21:58:00Z">
        <w:r w:rsidR="007865AB" w:rsidRPr="00791D37">
          <w:t xml:space="preserve">Ilustración </w:t>
        </w:r>
        <w:r w:rsidR="007865AB">
          <w:rPr>
            <w:noProof/>
          </w:rPr>
          <w:t>65</w:t>
        </w:r>
      </w:ins>
      <w:ins w:id="7563" w:author="JORGE CONTRERAS ORTIZ" w:date="2021-09-04T13:41:00Z">
        <w:r w:rsidR="00F92885">
          <w:fldChar w:fldCharType="end"/>
        </w:r>
      </w:ins>
      <w:r w:rsidRPr="00791D37">
        <w:t>:</w:t>
      </w:r>
    </w:p>
    <w:p w14:paraId="2980D0CC" w14:textId="77777777" w:rsidR="00746CBD" w:rsidRPr="00791D37" w:rsidRDefault="00746CBD" w:rsidP="00791D37"/>
    <w:p w14:paraId="6B9AEFD6" w14:textId="77777777" w:rsidR="0074559B" w:rsidRPr="00791D37" w:rsidRDefault="0074559B" w:rsidP="00CA0339">
      <w:pPr>
        <w:jc w:val="center"/>
      </w:pPr>
      <w:r w:rsidRPr="00791D37">
        <w:rPr>
          <w:noProof/>
        </w:rPr>
        <w:drawing>
          <wp:inline distT="0" distB="0" distL="0" distR="0" wp14:anchorId="49C92FFE" wp14:editId="464300B5">
            <wp:extent cx="5400040" cy="2513965"/>
            <wp:effectExtent l="0" t="0" r="0" b="635"/>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83"/>
                    <a:stretch>
                      <a:fillRect/>
                    </a:stretch>
                  </pic:blipFill>
                  <pic:spPr>
                    <a:xfrm>
                      <a:off x="0" y="0"/>
                      <a:ext cx="5400040" cy="2513965"/>
                    </a:xfrm>
                    <a:prstGeom prst="rect">
                      <a:avLst/>
                    </a:prstGeom>
                  </pic:spPr>
                </pic:pic>
              </a:graphicData>
            </a:graphic>
          </wp:inline>
        </w:drawing>
      </w:r>
    </w:p>
    <w:p w14:paraId="31EFCFBE" w14:textId="5C02F519" w:rsidR="0074559B" w:rsidRPr="00791D37" w:rsidRDefault="0074559B" w:rsidP="00CA0339">
      <w:pPr>
        <w:pStyle w:val="Descripcin"/>
        <w:jc w:val="center"/>
      </w:pPr>
      <w:bookmarkStart w:id="7564" w:name="_Ref81655279"/>
      <w:bookmarkStart w:id="7565" w:name="_Toc81499638"/>
      <w:bookmarkStart w:id="7566" w:name="_Toc81499873"/>
      <w:bookmarkStart w:id="7567" w:name="_Ref81655275"/>
      <w:bookmarkStart w:id="7568" w:name="_Toc82031008"/>
      <w:r w:rsidRPr="00791D37">
        <w:t xml:space="preserve">Ilustración </w:t>
      </w:r>
      <w:r w:rsidR="006675AD">
        <w:fldChar w:fldCharType="begin"/>
      </w:r>
      <w:r w:rsidR="006675AD">
        <w:instrText xml:space="preserve"> SEQ Ilustración \* ARABIC </w:instrText>
      </w:r>
      <w:r w:rsidR="006675AD">
        <w:fldChar w:fldCharType="separate"/>
      </w:r>
      <w:ins w:id="7569" w:author="JORGE CONTRERAS ORTIZ" w:date="2021-09-08T21:58:00Z">
        <w:r w:rsidR="007865AB">
          <w:rPr>
            <w:noProof/>
          </w:rPr>
          <w:t>65</w:t>
        </w:r>
      </w:ins>
      <w:del w:id="7570" w:author="JORGE CONTRERAS ORTIZ" w:date="2021-09-04T08:54:00Z">
        <w:r w:rsidR="00CA0339" w:rsidDel="00425C71">
          <w:rPr>
            <w:noProof/>
          </w:rPr>
          <w:delText>61</w:delText>
        </w:r>
      </w:del>
      <w:r w:rsidR="006675AD">
        <w:rPr>
          <w:noProof/>
        </w:rPr>
        <w:fldChar w:fldCharType="end"/>
      </w:r>
      <w:bookmarkEnd w:id="7564"/>
      <w:r w:rsidRPr="00791D37">
        <w:t xml:space="preserve"> Topología de Red 1 nodo con BR</w:t>
      </w:r>
      <w:bookmarkEnd w:id="7565"/>
      <w:bookmarkEnd w:id="7566"/>
      <w:bookmarkEnd w:id="7567"/>
      <w:bookmarkEnd w:id="7568"/>
    </w:p>
    <w:p w14:paraId="295A3403" w14:textId="77777777" w:rsidR="00746CBD" w:rsidRDefault="00746CBD" w:rsidP="00791D37">
      <w:pPr>
        <w:rPr>
          <w:ins w:id="7571" w:author="JORGE CONTRERAS ORTIZ" w:date="2021-09-05T22:48:00Z"/>
        </w:rPr>
      </w:pPr>
    </w:p>
    <w:p w14:paraId="58016E2F" w14:textId="4D434927" w:rsidR="0074559B" w:rsidRPr="00791D37" w:rsidRDefault="0074559B" w:rsidP="00791D37">
      <w:r w:rsidRPr="00791D37">
        <w:t>El Dongle se usará como REED o router, mientras que el BR hará de Leader. En esta prueba se siguen los pasos indicados por Kirale para esta comprobación de conectividad. Los pasos a seguir son los indicados en:</w:t>
      </w:r>
    </w:p>
    <w:p w14:paraId="49ECE9D3" w14:textId="1DB08FF8" w:rsidR="0074559B" w:rsidRPr="00791D37" w:rsidRDefault="0091746F" w:rsidP="00791D37">
      <w:pPr>
        <w:pStyle w:val="Prrafodelista"/>
        <w:numPr>
          <w:ilvl w:val="0"/>
          <w:numId w:val="23"/>
        </w:numPr>
      </w:pPr>
      <w:r>
        <w:fldChar w:fldCharType="begin"/>
      </w:r>
      <w:r>
        <w:instrText xml:space="preserve"> HYPERLINK "https://www.kirale.com/support/kb/ip-connectivity-between-the-thread-network-and-the-lan-part-i/" </w:instrText>
      </w:r>
      <w:ins w:id="7572" w:author="JORGE CONTRERAS ORTIZ" w:date="2021-09-08T20:16:00Z"/>
      <w:r>
        <w:fldChar w:fldCharType="separate"/>
      </w:r>
      <w:r w:rsidR="0074559B" w:rsidRPr="00791D37">
        <w:rPr>
          <w:rStyle w:val="Hipervnculo"/>
        </w:rPr>
        <w:t>Descripción Genérica y Condiciones Previas</w:t>
      </w:r>
      <w:r>
        <w:rPr>
          <w:rStyle w:val="Hipervnculo"/>
        </w:rPr>
        <w:fldChar w:fldCharType="end"/>
      </w:r>
    </w:p>
    <w:p w14:paraId="20D31AF2" w14:textId="198FE7A6" w:rsidR="0074559B" w:rsidRPr="00791D37" w:rsidRDefault="0091746F" w:rsidP="00791D37">
      <w:pPr>
        <w:pStyle w:val="Prrafodelista"/>
        <w:numPr>
          <w:ilvl w:val="0"/>
          <w:numId w:val="23"/>
        </w:numPr>
      </w:pPr>
      <w:r>
        <w:fldChar w:fldCharType="begin"/>
      </w:r>
      <w:r>
        <w:instrText xml:space="preserve"> HYPERLINK "https://www.kirale.com/support/kb/ip-connectivity-between-the-thread-network-and-the-lan-part-ii/" </w:instrText>
      </w:r>
      <w:ins w:id="7573" w:author="JORGE CONTRERAS ORTIZ" w:date="2021-09-08T20:16:00Z"/>
      <w:r>
        <w:fldChar w:fldCharType="separate"/>
      </w:r>
      <w:r w:rsidR="0074559B" w:rsidRPr="00791D37">
        <w:rPr>
          <w:rStyle w:val="Hipervnculo"/>
        </w:rPr>
        <w:t>Conectividad IPv6</w:t>
      </w:r>
      <w:r>
        <w:rPr>
          <w:rStyle w:val="Hipervnculo"/>
        </w:rPr>
        <w:fldChar w:fldCharType="end"/>
      </w:r>
    </w:p>
    <w:p w14:paraId="5DBD80D7" w14:textId="40B69AE1" w:rsidR="0074559B" w:rsidRPr="00791D37" w:rsidRDefault="0091746F" w:rsidP="00791D37">
      <w:pPr>
        <w:pStyle w:val="Prrafodelista"/>
        <w:numPr>
          <w:ilvl w:val="0"/>
          <w:numId w:val="23"/>
        </w:numPr>
      </w:pPr>
      <w:r>
        <w:fldChar w:fldCharType="begin"/>
      </w:r>
      <w:r>
        <w:instrText xml:space="preserve"> HYPERLINK "https://www.kirale.com/support/kb/ip-connectivity-between-the-thread-network-and-the-lan-part-iii/" </w:instrText>
      </w:r>
      <w:ins w:id="7574" w:author="JORGE CONTRERAS ORTIZ" w:date="2021-09-08T20:16:00Z"/>
      <w:r>
        <w:fldChar w:fldCharType="separate"/>
      </w:r>
      <w:r w:rsidR="0074559B" w:rsidRPr="00791D37">
        <w:rPr>
          <w:rStyle w:val="Hipervnculo"/>
        </w:rPr>
        <w:t>Conectividad IPv4 a IPv6</w:t>
      </w:r>
      <w:r>
        <w:rPr>
          <w:rStyle w:val="Hipervnculo"/>
        </w:rPr>
        <w:fldChar w:fldCharType="end"/>
      </w:r>
    </w:p>
    <w:p w14:paraId="4A04AA85" w14:textId="38607FD5" w:rsidR="0074559B" w:rsidRPr="00791D37" w:rsidRDefault="0091746F" w:rsidP="00791D37">
      <w:pPr>
        <w:pStyle w:val="Prrafodelista"/>
        <w:numPr>
          <w:ilvl w:val="0"/>
          <w:numId w:val="23"/>
        </w:numPr>
      </w:pPr>
      <w:r>
        <w:fldChar w:fldCharType="begin"/>
      </w:r>
      <w:r>
        <w:instrText xml:space="preserve"> HYPERLINK "https://www.kirale.com/support/kb/ip-connectivity-between-the-thread-network-and-the-lan-part-iv/" </w:instrText>
      </w:r>
      <w:ins w:id="7575" w:author="JORGE CONTRERAS ORTIZ" w:date="2021-09-08T20:16:00Z"/>
      <w:r>
        <w:fldChar w:fldCharType="separate"/>
      </w:r>
      <w:r w:rsidR="0074559B" w:rsidRPr="00791D37">
        <w:rPr>
          <w:rStyle w:val="Hipervnculo"/>
        </w:rPr>
        <w:t>Conectividad IPv6 a IPv4</w:t>
      </w:r>
      <w:r>
        <w:rPr>
          <w:rStyle w:val="Hipervnculo"/>
        </w:rPr>
        <w:fldChar w:fldCharType="end"/>
      </w:r>
    </w:p>
    <w:p w14:paraId="300E982B" w14:textId="77777777" w:rsidR="0074559B" w:rsidRPr="00791D37" w:rsidRDefault="0074559B" w:rsidP="00791D37">
      <w:r w:rsidRPr="00791D37">
        <w:t>Una vez todos estos pasos han salido correctamente, se confirma el correcto funcionamiento del BR.</w:t>
      </w:r>
    </w:p>
    <w:p w14:paraId="7936CE4D" w14:textId="77777777" w:rsidR="00363B1A" w:rsidRPr="00791D37" w:rsidRDefault="00363B1A" w:rsidP="00791D37"/>
    <w:p w14:paraId="3685E7D6" w14:textId="227ABB4E" w:rsidR="0074559B" w:rsidRPr="00791D37" w:rsidRDefault="00C17583" w:rsidP="00791D37">
      <w:pPr>
        <w:pStyle w:val="Ttulo3"/>
      </w:pPr>
      <w:bookmarkStart w:id="7576" w:name="_Toc81499468"/>
      <w:bookmarkStart w:id="7577" w:name="_Toc82012258"/>
      <w:bookmarkStart w:id="7578" w:name="_Toc82025085"/>
      <w:bookmarkStart w:id="7579" w:name="_Toc82030930"/>
      <w:r w:rsidRPr="00791D37">
        <w:t>RED CON EL BR Y DOS NODOS KTDG102</w:t>
      </w:r>
      <w:bookmarkEnd w:id="7576"/>
      <w:bookmarkEnd w:id="7577"/>
      <w:bookmarkEnd w:id="7578"/>
      <w:bookmarkEnd w:id="7579"/>
      <w:r w:rsidRPr="00791D37">
        <w:t xml:space="preserve"> </w:t>
      </w:r>
    </w:p>
    <w:p w14:paraId="4A1BC44C" w14:textId="77777777" w:rsidR="0074559B" w:rsidRPr="00791D37" w:rsidRDefault="0074559B" w:rsidP="00791D37"/>
    <w:p w14:paraId="2646835C" w14:textId="77777777" w:rsidR="0074559B" w:rsidRPr="00791D37" w:rsidRDefault="0074559B" w:rsidP="00791D37">
      <w:r w:rsidRPr="00791D37">
        <w:t>Una vez configurado correctamente el BR se pasa a la configuración de una red juntando los dos Dongles KTDG102.</w:t>
      </w:r>
    </w:p>
    <w:p w14:paraId="7A2A1B89" w14:textId="77777777" w:rsidR="0074559B" w:rsidRPr="00791D37" w:rsidRDefault="0074559B" w:rsidP="00791D37">
      <w:r w:rsidRPr="00791D37">
        <w:t xml:space="preserve">Como primera prueba de creación de esta red, se configuró un Dongle como Leader, otro como </w:t>
      </w:r>
      <w:proofErr w:type="spellStart"/>
      <w:r w:rsidRPr="00791D37">
        <w:t>Med</w:t>
      </w:r>
      <w:proofErr w:type="spellEnd"/>
      <w:r w:rsidRPr="00791D37">
        <w:t xml:space="preserve"> y el BR como REED. Primero se ejecutaban las secuencias de inicio de ambos Dongles y posteriormente se lanzaba el nodo del BR unirse a la red.</w:t>
      </w:r>
    </w:p>
    <w:p w14:paraId="3C6F6309" w14:textId="166BA0B8" w:rsidR="0074559B" w:rsidRPr="00791D37" w:rsidRDefault="0074559B" w:rsidP="00791D37">
      <w:r w:rsidRPr="00791D37">
        <w:t xml:space="preserve">Al principio de unirse el BR, se observa en el menú de Visual Network la </w:t>
      </w:r>
      <w:del w:id="7580" w:author="JORGE CONTRERAS ORTIZ" w:date="2021-09-04T16:40:00Z">
        <w:r w:rsidRPr="00791D37" w:rsidDel="00363B1A">
          <w:delText xml:space="preserve">siguiente </w:delText>
        </w:r>
      </w:del>
      <w:r w:rsidRPr="00791D37">
        <w:t>topología de red</w:t>
      </w:r>
      <w:ins w:id="7581" w:author="JORGE CONTRERAS ORTIZ" w:date="2021-09-04T16:40:00Z">
        <w:r w:rsidR="00363B1A">
          <w:t xml:space="preserve"> mostrada a continuación en </w:t>
        </w:r>
      </w:ins>
      <w:ins w:id="7582" w:author="JORGE CONTRERAS ORTIZ" w:date="2021-09-04T16:41:00Z">
        <w:r w:rsidR="00363B1A">
          <w:fldChar w:fldCharType="begin"/>
        </w:r>
        <w:r w:rsidR="00363B1A">
          <w:instrText xml:space="preserve"> REF _Ref81666090 \h </w:instrText>
        </w:r>
      </w:ins>
      <w:r w:rsidR="00363B1A">
        <w:fldChar w:fldCharType="separate"/>
      </w:r>
      <w:ins w:id="7583" w:author="JORGE CONTRERAS ORTIZ" w:date="2021-09-08T21:58:00Z">
        <w:r w:rsidR="007865AB" w:rsidRPr="00791D37">
          <w:t xml:space="preserve">Ilustración </w:t>
        </w:r>
        <w:r w:rsidR="007865AB">
          <w:rPr>
            <w:noProof/>
          </w:rPr>
          <w:t>66</w:t>
        </w:r>
      </w:ins>
      <w:ins w:id="7584" w:author="JORGE CONTRERAS ORTIZ" w:date="2021-09-04T16:41:00Z">
        <w:r w:rsidR="00363B1A">
          <w:fldChar w:fldCharType="end"/>
        </w:r>
      </w:ins>
      <w:r w:rsidRPr="00791D37">
        <w:t>:</w:t>
      </w:r>
    </w:p>
    <w:p w14:paraId="18372B4F" w14:textId="77777777" w:rsidR="0074559B" w:rsidRPr="00791D37" w:rsidRDefault="0074559B" w:rsidP="00CA0339">
      <w:pPr>
        <w:jc w:val="center"/>
      </w:pPr>
      <w:r w:rsidRPr="00791D37">
        <w:rPr>
          <w:noProof/>
        </w:rPr>
        <w:lastRenderedPageBreak/>
        <w:drawing>
          <wp:inline distT="0" distB="0" distL="0" distR="0" wp14:anchorId="137F0D01" wp14:editId="0C228C66">
            <wp:extent cx="3730728" cy="2927463"/>
            <wp:effectExtent l="0" t="0" r="3175" b="635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178543C7" w14:textId="6CAA9FC5" w:rsidR="0074559B" w:rsidRPr="00791D37" w:rsidRDefault="0074559B" w:rsidP="00CA0339">
      <w:pPr>
        <w:pStyle w:val="Descripcin"/>
        <w:jc w:val="center"/>
      </w:pPr>
      <w:bookmarkStart w:id="7585" w:name="_Ref81666090"/>
      <w:bookmarkStart w:id="7586" w:name="_Toc81499639"/>
      <w:bookmarkStart w:id="7587" w:name="_Toc81499874"/>
      <w:bookmarkStart w:id="7588" w:name="_Toc82031009"/>
      <w:r w:rsidRPr="00791D37">
        <w:t xml:space="preserve">Ilustración </w:t>
      </w:r>
      <w:r w:rsidR="006675AD">
        <w:fldChar w:fldCharType="begin"/>
      </w:r>
      <w:r w:rsidR="006675AD">
        <w:instrText xml:space="preserve"> SEQ Ilustración \* ARABIC </w:instrText>
      </w:r>
      <w:r w:rsidR="006675AD">
        <w:fldChar w:fldCharType="separate"/>
      </w:r>
      <w:ins w:id="7589" w:author="JORGE CONTRERAS ORTIZ" w:date="2021-09-08T21:58:00Z">
        <w:r w:rsidR="007865AB">
          <w:rPr>
            <w:noProof/>
          </w:rPr>
          <w:t>66</w:t>
        </w:r>
      </w:ins>
      <w:del w:id="7590" w:author="JORGE CONTRERAS ORTIZ" w:date="2021-09-04T08:54:00Z">
        <w:r w:rsidR="00CA0339" w:rsidDel="00425C71">
          <w:rPr>
            <w:noProof/>
          </w:rPr>
          <w:delText>62</w:delText>
        </w:r>
      </w:del>
      <w:r w:rsidR="006675AD">
        <w:rPr>
          <w:noProof/>
        </w:rPr>
        <w:fldChar w:fldCharType="end"/>
      </w:r>
      <w:bookmarkEnd w:id="7585"/>
      <w:r w:rsidRPr="00791D37">
        <w:t xml:space="preserve"> Topología 1 de BR con 2 nodos Dongle</w:t>
      </w:r>
      <w:bookmarkEnd w:id="7586"/>
      <w:bookmarkEnd w:id="7587"/>
      <w:bookmarkEnd w:id="7588"/>
    </w:p>
    <w:p w14:paraId="6E85E71B" w14:textId="77777777" w:rsidR="0074559B" w:rsidRPr="00791D37" w:rsidRDefault="0074559B" w:rsidP="00791D37"/>
    <w:p w14:paraId="21FFF165" w14:textId="4B8D2E0D" w:rsidR="0074559B" w:rsidRPr="00791D37" w:rsidRDefault="0074559B" w:rsidP="00791D37">
      <w:r w:rsidRPr="00791D37">
        <w:t xml:space="preserve">Siendo el Dongle Leader el </w:t>
      </w:r>
      <w:ins w:id="7591" w:author="JORGE CONTRERAS ORTIZ" w:date="2021-09-06T00:22:00Z">
        <w:r w:rsidR="0048500E">
          <w:t xml:space="preserve">nodo </w:t>
        </w:r>
      </w:ins>
      <w:r w:rsidRPr="00791D37">
        <w:t xml:space="preserve">de color gris, el MED el azul circular y finalmente el BR el nodo cuadrado morado. El BR tardará un rato en configurarse como router y en tener activos todos los servicios de interfaz con la red LAN o el internet.  Una vez pasa un rato, de aproximadamente 1 o 2 minutos, se observa que el BR cambia a color naranja y hay una reestructuración en la Topología, </w:t>
      </w:r>
      <w:ins w:id="7592" w:author="JORGE CONTRERAS ORTIZ" w:date="2021-09-04T16:41:00Z">
        <w:r w:rsidR="00363B1A">
          <w:t xml:space="preserve">quedando como se muestra a continuación en </w:t>
        </w:r>
        <w:r w:rsidR="00363B1A">
          <w:fldChar w:fldCharType="begin"/>
        </w:r>
        <w:r w:rsidR="00363B1A">
          <w:instrText xml:space="preserve"> REF _Ref81666126 \h </w:instrText>
        </w:r>
      </w:ins>
      <w:r w:rsidR="00363B1A">
        <w:fldChar w:fldCharType="separate"/>
      </w:r>
      <w:ins w:id="7593" w:author="JORGE CONTRERAS ORTIZ" w:date="2021-09-08T21:58:00Z">
        <w:r w:rsidR="007865AB" w:rsidRPr="00791D37">
          <w:t xml:space="preserve">Ilustración </w:t>
        </w:r>
        <w:r w:rsidR="007865AB">
          <w:rPr>
            <w:noProof/>
          </w:rPr>
          <w:t>67</w:t>
        </w:r>
      </w:ins>
      <w:ins w:id="7594" w:author="JORGE CONTRERAS ORTIZ" w:date="2021-09-04T16:41:00Z">
        <w:r w:rsidR="00363B1A">
          <w:fldChar w:fldCharType="end"/>
        </w:r>
      </w:ins>
      <w:del w:id="7595" w:author="JORGE CONTRERAS ORTIZ" w:date="2021-09-04T16:41:00Z">
        <w:r w:rsidRPr="00791D37" w:rsidDel="00363B1A">
          <w:delText>quedando de la siguiente manera</w:delText>
        </w:r>
      </w:del>
      <w:r w:rsidRPr="00791D37">
        <w:t>:</w:t>
      </w:r>
    </w:p>
    <w:p w14:paraId="72DC6975" w14:textId="77777777" w:rsidR="0074559B" w:rsidRPr="00791D37" w:rsidRDefault="0074559B" w:rsidP="00CA0339">
      <w:pPr>
        <w:jc w:val="center"/>
      </w:pPr>
      <w:r w:rsidRPr="00791D37">
        <w:rPr>
          <w:noProof/>
        </w:rPr>
        <w:drawing>
          <wp:inline distT="0" distB="0" distL="0" distR="0" wp14:anchorId="2470DEE7" wp14:editId="19240017">
            <wp:extent cx="2956506" cy="2541182"/>
            <wp:effectExtent l="0" t="0" r="9525"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0CC6AF6F" w14:textId="3FC62B97" w:rsidR="0074559B" w:rsidRPr="00791D37" w:rsidRDefault="0074559B" w:rsidP="00CA0339">
      <w:pPr>
        <w:pStyle w:val="Descripcin"/>
        <w:jc w:val="center"/>
      </w:pPr>
      <w:bookmarkStart w:id="7596" w:name="_Ref81666126"/>
      <w:bookmarkStart w:id="7597" w:name="_Toc81499640"/>
      <w:bookmarkStart w:id="7598" w:name="_Toc81499875"/>
      <w:bookmarkStart w:id="7599" w:name="_Toc82031010"/>
      <w:r w:rsidRPr="00791D37">
        <w:t xml:space="preserve">Ilustración </w:t>
      </w:r>
      <w:r w:rsidR="006675AD">
        <w:fldChar w:fldCharType="begin"/>
      </w:r>
      <w:r w:rsidR="006675AD">
        <w:instrText xml:space="preserve"> SEQ Ilustración \* ARABIC </w:instrText>
      </w:r>
      <w:r w:rsidR="006675AD">
        <w:fldChar w:fldCharType="separate"/>
      </w:r>
      <w:ins w:id="7600" w:author="JORGE CONTRERAS ORTIZ" w:date="2021-09-08T21:58:00Z">
        <w:r w:rsidR="007865AB">
          <w:rPr>
            <w:noProof/>
          </w:rPr>
          <w:t>67</w:t>
        </w:r>
      </w:ins>
      <w:del w:id="7601" w:author="JORGE CONTRERAS ORTIZ" w:date="2021-09-04T08:54:00Z">
        <w:r w:rsidR="00CA0339" w:rsidDel="00425C71">
          <w:rPr>
            <w:noProof/>
          </w:rPr>
          <w:delText>63</w:delText>
        </w:r>
      </w:del>
      <w:r w:rsidR="006675AD">
        <w:rPr>
          <w:noProof/>
        </w:rPr>
        <w:fldChar w:fldCharType="end"/>
      </w:r>
      <w:bookmarkEnd w:id="7596"/>
      <w:r w:rsidRPr="00791D37">
        <w:t xml:space="preserve"> Topología 2 de BR con dos nodos Dongle</w:t>
      </w:r>
      <w:bookmarkEnd w:id="7597"/>
      <w:bookmarkEnd w:id="7598"/>
      <w:bookmarkEnd w:id="7599"/>
    </w:p>
    <w:p w14:paraId="3D44E79A" w14:textId="77777777" w:rsidR="0074559B" w:rsidRPr="00791D37" w:rsidRDefault="0074559B" w:rsidP="00791D37"/>
    <w:p w14:paraId="1775D437" w14:textId="77777777" w:rsidR="0074559B" w:rsidRPr="00791D37" w:rsidRDefault="0074559B" w:rsidP="00791D37">
      <w:r w:rsidRPr="00791D37">
        <w:t>Se observa el cambio de padre del nodo MED.</w:t>
      </w:r>
    </w:p>
    <w:p w14:paraId="1E5B1095" w14:textId="79F1A7FC" w:rsidR="0074559B" w:rsidRPr="00791D37" w:rsidRDefault="0074559B" w:rsidP="00791D37">
      <w:pPr>
        <w:rPr>
          <w:iCs/>
        </w:rPr>
      </w:pPr>
      <w:r w:rsidRPr="00791D37">
        <w:t xml:space="preserve">Una vez el Border Router inicia todos sus servicios y la red esta estable, se comprueba la accesibilidad a los nodos desde el PC, haciendo </w:t>
      </w:r>
      <w:r w:rsidRPr="00791D37">
        <w:rPr>
          <w:i/>
        </w:rPr>
        <w:t>PING -</w:t>
      </w:r>
      <w:del w:id="7602" w:author="JORGE CONTRERAS ORTIZ" w:date="2021-09-05T17:47:00Z">
        <w:r w:rsidRPr="00791D37" w:rsidDel="00DC6100">
          <w:rPr>
            <w:i/>
          </w:rPr>
          <w:delText xml:space="preserve">6 </w:delText>
        </w:r>
        <w:r w:rsidRPr="00791D37" w:rsidDel="00DC6100">
          <w:rPr>
            <w:iCs/>
          </w:rPr>
          <w:delText xml:space="preserve"> a</w:delText>
        </w:r>
      </w:del>
      <w:ins w:id="7603" w:author="JORGE CONTRERAS ORTIZ" w:date="2021-09-05T17:47:00Z">
        <w:r w:rsidR="00DC6100" w:rsidRPr="00791D37">
          <w:rPr>
            <w:i/>
          </w:rPr>
          <w:t xml:space="preserve">6 </w:t>
        </w:r>
        <w:r w:rsidR="00DC6100" w:rsidRPr="00791D37">
          <w:rPr>
            <w:iCs/>
          </w:rPr>
          <w:t>a</w:t>
        </w:r>
      </w:ins>
      <w:r w:rsidRPr="00791D37">
        <w:rPr>
          <w:iCs/>
        </w:rPr>
        <w:t xml:space="preserve"> las direcciones IPv6 asignadas a los dos Dongle.</w:t>
      </w:r>
    </w:p>
    <w:p w14:paraId="2697EC5D" w14:textId="77777777" w:rsidR="0074559B" w:rsidRPr="00791D37" w:rsidRDefault="0074559B" w:rsidP="00791D37">
      <w:r w:rsidRPr="00791D37">
        <w:rPr>
          <w:b/>
          <w:bCs/>
          <w:i/>
        </w:rPr>
        <w:lastRenderedPageBreak/>
        <w:t>Nota:</w:t>
      </w:r>
      <w:r w:rsidRPr="00791D37">
        <w:t xml:space="preserve"> Para ver las direcciones IP de los Dongle KTDG102, abrir la herramienta </w:t>
      </w:r>
      <w:proofErr w:type="spellStart"/>
      <w:r w:rsidRPr="00791D37">
        <w:t>KiTools</w:t>
      </w:r>
      <w:proofErr w:type="spellEnd"/>
      <w:r w:rsidRPr="00791D37">
        <w:t xml:space="preserve"> en el PC y ejecutar el comando </w:t>
      </w:r>
      <w:r w:rsidRPr="00791D37">
        <w:rPr>
          <w:i/>
        </w:rPr>
        <w:t xml:space="preserve">show </w:t>
      </w:r>
      <w:proofErr w:type="spellStart"/>
      <w:r w:rsidRPr="00791D37">
        <w:rPr>
          <w:i/>
        </w:rPr>
        <w:t>netconfig</w:t>
      </w:r>
      <w:proofErr w:type="spellEnd"/>
      <w:r w:rsidRPr="00791D37">
        <w:t xml:space="preserve">, de las diferentes direcciones IPv6, se debe coger la que empieza con el prefijo configurado en BR y termina con </w:t>
      </w:r>
      <w:r w:rsidRPr="00791D37">
        <w:rPr>
          <w:b/>
          <w:bCs/>
          <w:i/>
        </w:rPr>
        <w:t>::a2e:XX</w:t>
      </w:r>
      <w:r w:rsidRPr="00791D37">
        <w:t xml:space="preserve">, siendo XX la parte variable de cada módulo.  </w:t>
      </w:r>
    </w:p>
    <w:p w14:paraId="2D536329" w14:textId="082991BE" w:rsidR="0074559B" w:rsidDel="0048500E" w:rsidRDefault="0074559B" w:rsidP="00791D37">
      <w:pPr>
        <w:rPr>
          <w:del w:id="7604" w:author="JORGE CONTRERAS ORTIZ" w:date="2021-09-05T23:53:00Z"/>
        </w:rPr>
      </w:pPr>
      <w:r w:rsidRPr="00791D37">
        <w:t>Los resultados de estos PING han sido</w:t>
      </w:r>
      <w:ins w:id="7605" w:author="JORGE CONTRERAS ORTIZ" w:date="2021-09-04T16:42:00Z">
        <w:r w:rsidR="00363B1A">
          <w:t xml:space="preserve"> los mostrados en </w:t>
        </w:r>
        <w:r w:rsidR="00363B1A">
          <w:fldChar w:fldCharType="begin"/>
        </w:r>
        <w:r w:rsidR="00363B1A">
          <w:instrText xml:space="preserve"> REF _Ref81666171 \h </w:instrText>
        </w:r>
      </w:ins>
      <w:r w:rsidR="00363B1A">
        <w:fldChar w:fldCharType="separate"/>
      </w:r>
      <w:ins w:id="7606" w:author="JORGE CONTRERAS ORTIZ" w:date="2021-09-08T21:58:00Z">
        <w:r w:rsidR="007865AB" w:rsidRPr="00791D37">
          <w:t xml:space="preserve">Ilustración </w:t>
        </w:r>
        <w:r w:rsidR="007865AB">
          <w:rPr>
            <w:noProof/>
          </w:rPr>
          <w:t>68</w:t>
        </w:r>
      </w:ins>
      <w:ins w:id="7607" w:author="JORGE CONTRERAS ORTIZ" w:date="2021-09-04T16:42:00Z">
        <w:r w:rsidR="00363B1A">
          <w:fldChar w:fldCharType="end"/>
        </w:r>
        <w:r w:rsidR="00363B1A">
          <w:t xml:space="preserve">, </w:t>
        </w:r>
        <w:r w:rsidR="00363B1A">
          <w:fldChar w:fldCharType="begin"/>
        </w:r>
        <w:r w:rsidR="00363B1A">
          <w:instrText xml:space="preserve"> REF _Ref81666185 \h </w:instrText>
        </w:r>
      </w:ins>
      <w:r w:rsidR="00363B1A">
        <w:fldChar w:fldCharType="separate"/>
      </w:r>
      <w:ins w:id="7608" w:author="JORGE CONTRERAS ORTIZ" w:date="2021-09-08T21:58:00Z">
        <w:r w:rsidR="007865AB" w:rsidRPr="00791D37">
          <w:t xml:space="preserve">Ilustración </w:t>
        </w:r>
        <w:r w:rsidR="007865AB">
          <w:rPr>
            <w:noProof/>
          </w:rPr>
          <w:t>69</w:t>
        </w:r>
      </w:ins>
      <w:ins w:id="7609" w:author="JORGE CONTRERAS ORTIZ" w:date="2021-09-04T16:42:00Z">
        <w:r w:rsidR="00363B1A">
          <w:fldChar w:fldCharType="end"/>
        </w:r>
        <w:r w:rsidR="00363B1A">
          <w:t xml:space="preserve"> </w:t>
        </w:r>
      </w:ins>
      <w:ins w:id="7610" w:author="JORGE CONTRERAS ORTIZ" w:date="2021-09-05T17:47:00Z">
        <w:r w:rsidR="00DC6100">
          <w:t>e</w:t>
        </w:r>
      </w:ins>
      <w:ins w:id="7611" w:author="JORGE CONTRERAS ORTIZ" w:date="2021-09-04T16:42:00Z">
        <w:r w:rsidR="00363B1A">
          <w:t xml:space="preserve"> </w:t>
        </w:r>
      </w:ins>
      <w:ins w:id="7612" w:author="JORGE CONTRERAS ORTIZ" w:date="2021-09-04T16:43:00Z">
        <w:r w:rsidR="00363B1A">
          <w:fldChar w:fldCharType="begin"/>
        </w:r>
        <w:r w:rsidR="00363B1A">
          <w:instrText xml:space="preserve"> REF _Ref81666196 \h </w:instrText>
        </w:r>
      </w:ins>
      <w:r w:rsidR="00363B1A">
        <w:fldChar w:fldCharType="separate"/>
      </w:r>
      <w:ins w:id="7613" w:author="JORGE CONTRERAS ORTIZ" w:date="2021-09-08T21:58:00Z">
        <w:r w:rsidR="007865AB" w:rsidRPr="00791D37">
          <w:t xml:space="preserve">Ilustración </w:t>
        </w:r>
        <w:r w:rsidR="007865AB">
          <w:rPr>
            <w:noProof/>
          </w:rPr>
          <w:t>70</w:t>
        </w:r>
      </w:ins>
      <w:ins w:id="7614" w:author="JORGE CONTRERAS ORTIZ" w:date="2021-09-04T16:43:00Z">
        <w:r w:rsidR="00363B1A">
          <w:fldChar w:fldCharType="end"/>
        </w:r>
      </w:ins>
      <w:del w:id="7615" w:author="JORGE CONTRERAS ORTIZ" w:date="2021-09-04T16:42:00Z">
        <w:r w:rsidRPr="00791D37" w:rsidDel="00363B1A">
          <w:delText xml:space="preserve"> los siguientes</w:delText>
        </w:r>
      </w:del>
      <w:r w:rsidRPr="00791D37">
        <w:t>:</w:t>
      </w:r>
    </w:p>
    <w:p w14:paraId="0745D6E9" w14:textId="77777777" w:rsidR="0048500E" w:rsidRPr="00791D37" w:rsidRDefault="0048500E" w:rsidP="00791D37">
      <w:pPr>
        <w:rPr>
          <w:ins w:id="7616" w:author="JORGE CONTRERAS ORTIZ" w:date="2021-09-06T00:22:00Z"/>
        </w:rPr>
      </w:pPr>
    </w:p>
    <w:p w14:paraId="730FD849" w14:textId="77777777" w:rsidR="0074559B" w:rsidRPr="00791D37" w:rsidRDefault="0074559B" w:rsidP="00791D37"/>
    <w:p w14:paraId="41E951CB" w14:textId="77777777" w:rsidR="0074559B" w:rsidRPr="00791D37" w:rsidRDefault="0074559B" w:rsidP="00CA0339">
      <w:pPr>
        <w:jc w:val="center"/>
      </w:pPr>
      <w:r w:rsidRPr="00791D37">
        <w:rPr>
          <w:noProof/>
        </w:rPr>
        <w:drawing>
          <wp:inline distT="0" distB="0" distL="0" distR="0" wp14:anchorId="1524205D" wp14:editId="25FA577E">
            <wp:extent cx="5347970" cy="1808461"/>
            <wp:effectExtent l="0" t="0" r="5080" b="1905"/>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2EF3BA87" w14:textId="2A0FB209" w:rsidR="0074559B" w:rsidRDefault="0074559B" w:rsidP="00CA0339">
      <w:pPr>
        <w:pStyle w:val="Descripcin"/>
        <w:jc w:val="center"/>
        <w:rPr>
          <w:ins w:id="7617" w:author="JORGE CONTRERAS ORTIZ" w:date="2021-09-05T22:48:00Z"/>
        </w:rPr>
      </w:pPr>
      <w:bookmarkStart w:id="7618" w:name="_Ref81666171"/>
      <w:bookmarkStart w:id="7619" w:name="_Toc81499641"/>
      <w:bookmarkStart w:id="7620" w:name="_Toc81499876"/>
      <w:bookmarkStart w:id="7621" w:name="_Toc82031011"/>
      <w:r w:rsidRPr="00791D37">
        <w:t xml:space="preserve">Ilustración </w:t>
      </w:r>
      <w:r w:rsidR="006675AD">
        <w:fldChar w:fldCharType="begin"/>
      </w:r>
      <w:r w:rsidR="006675AD">
        <w:instrText xml:space="preserve"> SEQ Ilustración \* ARABIC </w:instrText>
      </w:r>
      <w:r w:rsidR="006675AD">
        <w:fldChar w:fldCharType="separate"/>
      </w:r>
      <w:ins w:id="7622" w:author="JORGE CONTRERAS ORTIZ" w:date="2021-09-08T21:58:00Z">
        <w:r w:rsidR="007865AB">
          <w:rPr>
            <w:noProof/>
          </w:rPr>
          <w:t>68</w:t>
        </w:r>
      </w:ins>
      <w:del w:id="7623" w:author="JORGE CONTRERAS ORTIZ" w:date="2021-09-04T08:54:00Z">
        <w:r w:rsidR="00CA0339" w:rsidDel="00425C71">
          <w:rPr>
            <w:noProof/>
          </w:rPr>
          <w:delText>64</w:delText>
        </w:r>
      </w:del>
      <w:r w:rsidR="006675AD">
        <w:rPr>
          <w:noProof/>
        </w:rPr>
        <w:fldChar w:fldCharType="end"/>
      </w:r>
      <w:bookmarkEnd w:id="7618"/>
      <w:r w:rsidRPr="00791D37">
        <w:t xml:space="preserve"> Ping desde PC a BR</w:t>
      </w:r>
      <w:bookmarkEnd w:id="7619"/>
      <w:bookmarkEnd w:id="7620"/>
      <w:bookmarkEnd w:id="7621"/>
    </w:p>
    <w:p w14:paraId="41C3ABD1" w14:textId="77777777" w:rsidR="00746CBD" w:rsidRPr="00030323" w:rsidRDefault="00746CBD">
      <w:pPr>
        <w:pPrChange w:id="7624" w:author="JORGE CONTRERAS ORTIZ" w:date="2021-09-05T22:48:00Z">
          <w:pPr>
            <w:pStyle w:val="Descripcin"/>
            <w:jc w:val="center"/>
          </w:pPr>
        </w:pPrChange>
      </w:pPr>
    </w:p>
    <w:p w14:paraId="5747A874" w14:textId="77777777" w:rsidR="0074559B" w:rsidRPr="00791D37" w:rsidRDefault="0074559B" w:rsidP="00CA0339">
      <w:pPr>
        <w:jc w:val="center"/>
      </w:pPr>
      <w:r w:rsidRPr="00791D37">
        <w:rPr>
          <w:noProof/>
        </w:rPr>
        <w:drawing>
          <wp:inline distT="0" distB="0" distL="0" distR="0" wp14:anchorId="0FFB5019" wp14:editId="373C81F6">
            <wp:extent cx="5347970" cy="1743710"/>
            <wp:effectExtent l="0" t="0" r="5080" b="8890"/>
            <wp:docPr id="96" name="Imagen 96"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73165B0E" w14:textId="636B8879" w:rsidR="0074559B" w:rsidRDefault="0074559B" w:rsidP="00CA0339">
      <w:pPr>
        <w:pStyle w:val="Descripcin"/>
        <w:jc w:val="center"/>
        <w:rPr>
          <w:ins w:id="7625" w:author="JORGE CONTRERAS ORTIZ" w:date="2021-09-06T00:22:00Z"/>
        </w:rPr>
      </w:pPr>
      <w:bookmarkStart w:id="7626" w:name="_Ref81666185"/>
      <w:bookmarkStart w:id="7627" w:name="_Toc81499642"/>
      <w:bookmarkStart w:id="7628" w:name="_Toc81499877"/>
      <w:bookmarkStart w:id="7629" w:name="_Toc82031012"/>
      <w:r w:rsidRPr="00791D37">
        <w:t xml:space="preserve">Ilustración </w:t>
      </w:r>
      <w:r w:rsidR="006675AD">
        <w:fldChar w:fldCharType="begin"/>
      </w:r>
      <w:r w:rsidR="006675AD">
        <w:instrText xml:space="preserve"> SEQ Ilustración \* ARABIC </w:instrText>
      </w:r>
      <w:r w:rsidR="006675AD">
        <w:fldChar w:fldCharType="separate"/>
      </w:r>
      <w:ins w:id="7630" w:author="JORGE CONTRERAS ORTIZ" w:date="2021-09-08T21:58:00Z">
        <w:r w:rsidR="007865AB">
          <w:rPr>
            <w:noProof/>
          </w:rPr>
          <w:t>69</w:t>
        </w:r>
      </w:ins>
      <w:del w:id="7631" w:author="JORGE CONTRERAS ORTIZ" w:date="2021-09-04T08:54:00Z">
        <w:r w:rsidR="00CA0339" w:rsidDel="00425C71">
          <w:rPr>
            <w:noProof/>
          </w:rPr>
          <w:delText>65</w:delText>
        </w:r>
      </w:del>
      <w:r w:rsidR="006675AD">
        <w:rPr>
          <w:noProof/>
        </w:rPr>
        <w:fldChar w:fldCharType="end"/>
      </w:r>
      <w:bookmarkEnd w:id="7626"/>
      <w:r w:rsidRPr="00791D37">
        <w:t xml:space="preserve"> Ping desde PC a nodo LEADER</w:t>
      </w:r>
      <w:bookmarkEnd w:id="7627"/>
      <w:bookmarkEnd w:id="7628"/>
      <w:bookmarkEnd w:id="7629"/>
    </w:p>
    <w:p w14:paraId="17EC4320" w14:textId="77777777" w:rsidR="0048500E" w:rsidRPr="00030323" w:rsidRDefault="0048500E">
      <w:pPr>
        <w:pPrChange w:id="7632" w:author="JORGE CONTRERAS ORTIZ" w:date="2021-09-06T00:22:00Z">
          <w:pPr>
            <w:pStyle w:val="Descripcin"/>
            <w:jc w:val="center"/>
          </w:pPr>
        </w:pPrChange>
      </w:pPr>
    </w:p>
    <w:p w14:paraId="3BB01E06" w14:textId="77777777" w:rsidR="0074559B" w:rsidRPr="00791D37" w:rsidRDefault="0074559B" w:rsidP="00CA0339">
      <w:pPr>
        <w:jc w:val="center"/>
      </w:pPr>
    </w:p>
    <w:p w14:paraId="6E7CA26B" w14:textId="77777777" w:rsidR="0074559B" w:rsidRPr="00791D37" w:rsidRDefault="0074559B" w:rsidP="00CA0339">
      <w:pPr>
        <w:jc w:val="center"/>
      </w:pPr>
      <w:r w:rsidRPr="00791D37">
        <w:rPr>
          <w:noProof/>
        </w:rPr>
        <w:drawing>
          <wp:inline distT="0" distB="0" distL="0" distR="0" wp14:anchorId="27527AA8" wp14:editId="22385307">
            <wp:extent cx="5369960" cy="1743710"/>
            <wp:effectExtent l="0" t="0" r="2540" b="8890"/>
            <wp:docPr id="97" name="Imagen 97"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3E6FE5B2" w14:textId="795E4966" w:rsidR="0074559B" w:rsidRPr="00791D37" w:rsidRDefault="0074559B" w:rsidP="00CA0339">
      <w:pPr>
        <w:pStyle w:val="Descripcin"/>
        <w:jc w:val="center"/>
      </w:pPr>
      <w:bookmarkStart w:id="7633" w:name="_Ref81666196"/>
      <w:bookmarkStart w:id="7634" w:name="_Toc81499643"/>
      <w:bookmarkStart w:id="7635" w:name="_Toc81499878"/>
      <w:bookmarkStart w:id="7636" w:name="_Toc82031013"/>
      <w:r w:rsidRPr="00791D37">
        <w:t xml:space="preserve">Ilustración </w:t>
      </w:r>
      <w:r w:rsidR="006675AD">
        <w:fldChar w:fldCharType="begin"/>
      </w:r>
      <w:r w:rsidR="006675AD">
        <w:instrText xml:space="preserve"> SEQ Ilustración \* ARABIC </w:instrText>
      </w:r>
      <w:r w:rsidR="006675AD">
        <w:fldChar w:fldCharType="separate"/>
      </w:r>
      <w:ins w:id="7637" w:author="JORGE CONTRERAS ORTIZ" w:date="2021-09-08T21:58:00Z">
        <w:r w:rsidR="007865AB">
          <w:rPr>
            <w:noProof/>
          </w:rPr>
          <w:t>70</w:t>
        </w:r>
      </w:ins>
      <w:del w:id="7638" w:author="JORGE CONTRERAS ORTIZ" w:date="2021-09-04T08:54:00Z">
        <w:r w:rsidR="00CA0339" w:rsidDel="00425C71">
          <w:rPr>
            <w:noProof/>
          </w:rPr>
          <w:delText>66</w:delText>
        </w:r>
      </w:del>
      <w:r w:rsidR="006675AD">
        <w:rPr>
          <w:noProof/>
        </w:rPr>
        <w:fldChar w:fldCharType="end"/>
      </w:r>
      <w:bookmarkEnd w:id="7633"/>
      <w:r w:rsidRPr="00791D37">
        <w:t xml:space="preserve"> Ping desde PC a nodo MED</w:t>
      </w:r>
      <w:bookmarkEnd w:id="7634"/>
      <w:bookmarkEnd w:id="7635"/>
      <w:bookmarkEnd w:id="7636"/>
    </w:p>
    <w:p w14:paraId="65CBBD32" w14:textId="428CD84E" w:rsidR="0074559B" w:rsidDel="0048500E" w:rsidRDefault="0074559B" w:rsidP="00746CBD">
      <w:pPr>
        <w:rPr>
          <w:del w:id="7639" w:author="JORGE CONTRERAS ORTIZ" w:date="2021-09-05T23:53:00Z"/>
        </w:rPr>
      </w:pPr>
    </w:p>
    <w:p w14:paraId="542617B5" w14:textId="3D670B59" w:rsidR="0074559B" w:rsidDel="00746CBD" w:rsidRDefault="0074559B" w:rsidP="00746CBD">
      <w:pPr>
        <w:rPr>
          <w:del w:id="7640" w:author="JORGE CONTRERAS ORTIZ" w:date="2021-09-04T13:33:00Z"/>
        </w:rPr>
      </w:pPr>
      <w:r w:rsidRPr="00791D37">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r w:rsidR="0091746F">
        <w:fldChar w:fldCharType="begin"/>
      </w:r>
      <w:r w:rsidR="0091746F">
        <w:instrText xml:space="preserve"> HYPERLINK "http://www.kirale.com" </w:instrText>
      </w:r>
      <w:ins w:id="7641" w:author="JORGE CONTRERAS ORTIZ" w:date="2021-09-08T20:16:00Z"/>
      <w:r w:rsidR="0091746F">
        <w:fldChar w:fldCharType="separate"/>
      </w:r>
      <w:r w:rsidRPr="00791D37">
        <w:rPr>
          <w:rStyle w:val="Hipervnculo"/>
          <w:iCs/>
        </w:rPr>
        <w:t>www.kirale.com</w:t>
      </w:r>
      <w:r w:rsidR="0091746F">
        <w:rPr>
          <w:rStyle w:val="Hipervnculo"/>
          <w:iCs/>
        </w:rPr>
        <w:fldChar w:fldCharType="end"/>
      </w:r>
      <w:r w:rsidRPr="00791D37">
        <w:t>, comprobando que en ambos nodos recibimos la respuesta a los ping realizados.</w:t>
      </w:r>
      <w:ins w:id="7642" w:author="JORGE CONTRERAS ORTIZ" w:date="2021-09-04T13:33:00Z">
        <w:r w:rsidR="00C17583">
          <w:t xml:space="preserve"> </w:t>
        </w:r>
      </w:ins>
    </w:p>
    <w:p w14:paraId="73200143" w14:textId="545BB765" w:rsidR="00746CBD" w:rsidRDefault="00746CBD" w:rsidP="00746CBD">
      <w:pPr>
        <w:rPr>
          <w:ins w:id="7643" w:author="JORGE CONTRERAS ORTIZ" w:date="2021-09-05T22:49:00Z"/>
        </w:rPr>
      </w:pPr>
    </w:p>
    <w:p w14:paraId="0B408792" w14:textId="0AA35688" w:rsidR="00C17583" w:rsidRPr="00791D37" w:rsidDel="000B6602" w:rsidRDefault="0074559B">
      <w:pPr>
        <w:rPr>
          <w:del w:id="7644" w:author="JORGE CONTRERAS ORTIZ" w:date="2021-09-05T21:04:00Z"/>
        </w:rPr>
      </w:pPr>
      <w:del w:id="7645" w:author="JORGE CONTRERAS ORTIZ" w:date="2021-09-04T13:33:00Z">
        <w:r w:rsidRPr="00791D37" w:rsidDel="00C17583">
          <w:br w:type="page"/>
        </w:r>
      </w:del>
    </w:p>
    <w:p w14:paraId="4F28EE4B" w14:textId="373B5E92" w:rsidR="000B6602" w:rsidRDefault="000B6602">
      <w:pPr>
        <w:rPr>
          <w:ins w:id="7646" w:author="JORGE CONTRERAS ORTIZ" w:date="2021-09-05T21:04:00Z"/>
          <w:rFonts w:eastAsiaTheme="majorEastAsia"/>
          <w:color w:val="1F3763" w:themeColor="accent1" w:themeShade="7F"/>
          <w:sz w:val="24"/>
          <w:szCs w:val="24"/>
        </w:rPr>
        <w:pPrChange w:id="7647" w:author="JORGE CONTRERAS ORTIZ" w:date="2021-09-05T22:49:00Z">
          <w:pPr>
            <w:jc w:val="left"/>
          </w:pPr>
        </w:pPrChange>
      </w:pPr>
      <w:bookmarkStart w:id="7648" w:name="_Toc81499469"/>
      <w:bookmarkStart w:id="7649" w:name="_Ref81666949"/>
      <w:bookmarkStart w:id="7650" w:name="_Ref81666954"/>
    </w:p>
    <w:p w14:paraId="407F6888" w14:textId="4A4188C6" w:rsidR="0074559B" w:rsidRPr="00791D37" w:rsidRDefault="00C17583" w:rsidP="00791D37">
      <w:pPr>
        <w:pStyle w:val="Ttulo3"/>
      </w:pPr>
      <w:bookmarkStart w:id="7651" w:name="_Ref81777838"/>
      <w:bookmarkStart w:id="7652" w:name="_Ref81777839"/>
      <w:bookmarkStart w:id="7653" w:name="_Toc82012259"/>
      <w:bookmarkStart w:id="7654" w:name="_Toc82025086"/>
      <w:bookmarkStart w:id="7655" w:name="_Toc82030931"/>
      <w:r w:rsidRPr="00791D37">
        <w:t>ENVÍO DE MENSAJES UDP POR SOCKETS</w:t>
      </w:r>
      <w:bookmarkEnd w:id="7651"/>
      <w:bookmarkEnd w:id="7652"/>
      <w:bookmarkEnd w:id="7653"/>
      <w:bookmarkEnd w:id="7654"/>
      <w:bookmarkEnd w:id="7655"/>
      <w:del w:id="7656" w:author="JORGE CONTRERAS ORTIZ" w:date="2021-09-05T14:12:00Z">
        <w:r w:rsidRPr="00791D37" w:rsidDel="00353559">
          <w:delText xml:space="preserve"> ENTRE DONGLES Y ENTRE PC Y DONGLES</w:delText>
        </w:r>
      </w:del>
      <w:bookmarkEnd w:id="7648"/>
      <w:bookmarkEnd w:id="7649"/>
      <w:bookmarkEnd w:id="7650"/>
    </w:p>
    <w:p w14:paraId="72D9F60E" w14:textId="77777777" w:rsidR="0074559B" w:rsidRPr="00791D37" w:rsidRDefault="0074559B" w:rsidP="00791D37"/>
    <w:p w14:paraId="2EC17052" w14:textId="513A0176" w:rsidR="0074559B" w:rsidRPr="00791D37" w:rsidRDefault="0074559B" w:rsidP="00791D37">
      <w:r w:rsidRPr="00791D37">
        <w:t>En esta prueba, se ha probado el envío de Sockets entre ambos Dongles y entre PC y Dongles. La topología de red utilizada</w:t>
      </w:r>
      <w:ins w:id="7657" w:author="JORGE CONTRERAS ORTIZ" w:date="2021-09-04T16:43:00Z">
        <w:r w:rsidR="00363B1A">
          <w:t xml:space="preserve"> se muestra en </w:t>
        </w:r>
        <w:r w:rsidR="00363B1A">
          <w:fldChar w:fldCharType="begin"/>
        </w:r>
        <w:r w:rsidR="00363B1A">
          <w:instrText xml:space="preserve"> REF _Ref81666235 \h </w:instrText>
        </w:r>
      </w:ins>
      <w:r w:rsidR="00363B1A">
        <w:fldChar w:fldCharType="separate"/>
      </w:r>
      <w:ins w:id="7658" w:author="JORGE CONTRERAS ORTIZ" w:date="2021-09-08T21:58:00Z">
        <w:r w:rsidR="007865AB" w:rsidRPr="00791D37">
          <w:t xml:space="preserve">Ilustración </w:t>
        </w:r>
        <w:r w:rsidR="007865AB">
          <w:rPr>
            <w:noProof/>
          </w:rPr>
          <w:t>71</w:t>
        </w:r>
      </w:ins>
      <w:ins w:id="7659" w:author="JORGE CONTRERAS ORTIZ" w:date="2021-09-04T16:43:00Z">
        <w:r w:rsidR="00363B1A">
          <w:fldChar w:fldCharType="end"/>
        </w:r>
      </w:ins>
      <w:del w:id="7660" w:author="JORGE CONTRERAS ORTIZ" w:date="2021-09-04T16:43:00Z">
        <w:r w:rsidRPr="00791D37" w:rsidDel="00363B1A">
          <w:delText xml:space="preserve"> ha sido la siguiente</w:delText>
        </w:r>
      </w:del>
      <w:r w:rsidRPr="00791D37">
        <w:t>:</w:t>
      </w:r>
    </w:p>
    <w:p w14:paraId="4DFECFBB" w14:textId="77777777" w:rsidR="0074559B" w:rsidRPr="00791D37" w:rsidRDefault="0074559B" w:rsidP="00CA0339">
      <w:pPr>
        <w:jc w:val="center"/>
      </w:pPr>
      <w:r w:rsidRPr="00791D37">
        <w:rPr>
          <w:noProof/>
        </w:rPr>
        <w:drawing>
          <wp:inline distT="0" distB="0" distL="0" distR="0" wp14:anchorId="65D5FEC5" wp14:editId="5D9BB37E">
            <wp:extent cx="3551274" cy="3052398"/>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43741FE3" w14:textId="76238E90" w:rsidR="0074559B" w:rsidRPr="00791D37" w:rsidRDefault="0074559B" w:rsidP="00CA0339">
      <w:pPr>
        <w:pStyle w:val="Descripcin"/>
        <w:jc w:val="center"/>
      </w:pPr>
      <w:bookmarkStart w:id="7661" w:name="_Ref81666235"/>
      <w:bookmarkStart w:id="7662" w:name="_Toc81499644"/>
      <w:bookmarkStart w:id="7663" w:name="_Toc81499879"/>
      <w:bookmarkStart w:id="7664" w:name="_Toc82031014"/>
      <w:r w:rsidRPr="00791D37">
        <w:t xml:space="preserve">Ilustración </w:t>
      </w:r>
      <w:r w:rsidR="006675AD">
        <w:fldChar w:fldCharType="begin"/>
      </w:r>
      <w:r w:rsidR="006675AD">
        <w:instrText xml:space="preserve"> SEQ Ilustración \* ARABIC </w:instrText>
      </w:r>
      <w:r w:rsidR="006675AD">
        <w:fldChar w:fldCharType="separate"/>
      </w:r>
      <w:ins w:id="7665" w:author="JORGE CONTRERAS ORTIZ" w:date="2021-09-08T21:58:00Z">
        <w:r w:rsidR="007865AB">
          <w:rPr>
            <w:noProof/>
          </w:rPr>
          <w:t>71</w:t>
        </w:r>
      </w:ins>
      <w:del w:id="7666" w:author="JORGE CONTRERAS ORTIZ" w:date="2021-09-04T08:54:00Z">
        <w:r w:rsidR="00CA0339" w:rsidDel="00425C71">
          <w:rPr>
            <w:noProof/>
          </w:rPr>
          <w:delText>67</w:delText>
        </w:r>
      </w:del>
      <w:r w:rsidR="006675AD">
        <w:rPr>
          <w:noProof/>
        </w:rPr>
        <w:fldChar w:fldCharType="end"/>
      </w:r>
      <w:bookmarkEnd w:id="7661"/>
      <w:r w:rsidRPr="00791D37">
        <w:t xml:space="preserve"> Topología para envío de mensajes UDP vía Sockets</w:t>
      </w:r>
      <w:bookmarkEnd w:id="7662"/>
      <w:bookmarkEnd w:id="7663"/>
      <w:bookmarkEnd w:id="7664"/>
    </w:p>
    <w:p w14:paraId="58F810F8" w14:textId="77777777" w:rsidR="0074559B" w:rsidRPr="00791D37" w:rsidRDefault="0074559B" w:rsidP="00791D37"/>
    <w:p w14:paraId="3FAFDB33" w14:textId="7DE80EA3" w:rsidR="0074559B" w:rsidRPr="00791D37" w:rsidRDefault="0074559B" w:rsidP="00791D37">
      <w:r w:rsidRPr="00791D37">
        <w:t xml:space="preserve">Para esto, como se ha mencionado en </w:t>
      </w:r>
      <w:ins w:id="7667" w:author="JORGE CONTRERAS ORTIZ" w:date="2021-09-04T16:45:00Z">
        <w:r w:rsidR="00363B1A">
          <w:fldChar w:fldCharType="begin"/>
        </w:r>
        <w:r w:rsidR="00363B1A">
          <w:instrText xml:space="preserve"> REF _Ref81666316 \w \h </w:instrText>
        </w:r>
      </w:ins>
      <w:r w:rsidR="00363B1A">
        <w:fldChar w:fldCharType="separate"/>
      </w:r>
      <w:ins w:id="7668" w:author="JORGE CONTRERAS ORTIZ" w:date="2021-09-08T21:58:00Z">
        <w:r w:rsidR="007865AB">
          <w:t>5.2.3</w:t>
        </w:r>
      </w:ins>
      <w:ins w:id="7669" w:author="JORGE CONTRERAS ORTIZ" w:date="2021-09-04T16:45:00Z">
        <w:r w:rsidR="00363B1A">
          <w:fldChar w:fldCharType="end"/>
        </w:r>
        <w:r w:rsidR="00363B1A">
          <w:t xml:space="preserve"> </w:t>
        </w:r>
        <w:r w:rsidR="00363B1A">
          <w:fldChar w:fldCharType="begin"/>
        </w:r>
        <w:r w:rsidR="00363B1A">
          <w:instrText xml:space="preserve"> REF _Ref81666322 \h </w:instrText>
        </w:r>
      </w:ins>
      <w:r w:rsidR="00363B1A">
        <w:fldChar w:fldCharType="separate"/>
      </w:r>
      <w:ins w:id="7670" w:author="JORGE CONTRERAS ORTIZ" w:date="2021-09-08T21:58:00Z">
        <w:r w:rsidR="007865AB" w:rsidRPr="00791D37">
          <w:t>ENVÍO DE MENSAJES UDP ENTRE AMBOS NODOS</w:t>
        </w:r>
      </w:ins>
      <w:ins w:id="7671" w:author="JORGE CONTRERAS ORTIZ" w:date="2021-09-04T16:45:00Z">
        <w:r w:rsidR="00363B1A">
          <w:fldChar w:fldCharType="end"/>
        </w:r>
        <w:r w:rsidR="00363B1A">
          <w:t xml:space="preserve"> </w:t>
        </w:r>
      </w:ins>
      <w:del w:id="7672" w:author="JORGE CONTRERAS ORTIZ" w:date="2021-09-04T16:44:00Z">
        <w:r w:rsidR="00912DA3" w:rsidDel="00363B1A">
          <w:fldChar w:fldCharType="begin"/>
        </w:r>
        <w:r w:rsidR="00912DA3" w:rsidDel="00363B1A">
          <w:delInstrText xml:space="preserve"> HYPERLINK \l "_Envío_de_mensajes" </w:delInstrText>
        </w:r>
        <w:r w:rsidR="00912DA3" w:rsidDel="00363B1A">
          <w:fldChar w:fldCharType="separate"/>
        </w:r>
        <w:r w:rsidRPr="00791D37" w:rsidDel="00363B1A">
          <w:rPr>
            <w:rStyle w:val="Hipervnculo"/>
          </w:rPr>
          <w:delText>Envío de mensajes UDP a través de Sockets entre ambos nodos</w:delText>
        </w:r>
        <w:r w:rsidR="00912DA3" w:rsidDel="00363B1A">
          <w:rPr>
            <w:rStyle w:val="Hipervnculo"/>
          </w:rPr>
          <w:fldChar w:fldCharType="end"/>
        </w:r>
        <w:r w:rsidRPr="00791D37" w:rsidDel="00363B1A">
          <w:delText xml:space="preserve"> </w:delText>
        </w:r>
      </w:del>
      <w:r w:rsidRPr="00791D37">
        <w:t xml:space="preserve">se deberá tener en cuenta el asignar una dirección IP conocida previamente, la cual debe </w:t>
      </w:r>
      <w:r w:rsidRPr="00791D37">
        <w:rPr>
          <w:iCs/>
        </w:rPr>
        <w:t xml:space="preserve">empezar con el prefijo configurado en BR y terminar con </w:t>
      </w:r>
      <w:r w:rsidRPr="00791D37">
        <w:rPr>
          <w:b/>
          <w:bCs/>
          <w:i/>
        </w:rPr>
        <w:t>::a2e:XX</w:t>
      </w:r>
      <w:r w:rsidRPr="00791D37">
        <w:t xml:space="preserve">. En cuanto al comando </w:t>
      </w:r>
      <w:proofErr w:type="spellStart"/>
      <w:r w:rsidRPr="00791D37">
        <w:t>Route</w:t>
      </w:r>
      <w:proofErr w:type="spellEnd"/>
      <w:r w:rsidRPr="00791D37">
        <w:t>(), ya no hará falta hacerlo, debido a que se dispone de un router (el BR) que hace automáticamente este enr</w:t>
      </w:r>
      <w:del w:id="7673" w:author="JORGE CONTRERAS ORTIZ" w:date="2021-09-04T16:45:00Z">
        <w:r w:rsidRPr="00791D37" w:rsidDel="00363B1A">
          <w:delText>o</w:delText>
        </w:r>
      </w:del>
      <w:r w:rsidRPr="00791D37">
        <w:t>utado.</w:t>
      </w:r>
    </w:p>
    <w:p w14:paraId="58791CF3" w14:textId="77777777" w:rsidR="0074559B" w:rsidRPr="00791D37" w:rsidRDefault="0074559B" w:rsidP="00791D37">
      <w:r w:rsidRPr="00791D37">
        <w:t>Siguiendo el mismo proceso anteriormente realizado, se comprueba que los sockets llegan correctamente de un nodo a otro pasando por BR como punto intermedio, por lo que se darían dos saltos.</w:t>
      </w:r>
    </w:p>
    <w:p w14:paraId="395885EC" w14:textId="20A2F3A9" w:rsidR="0074559B" w:rsidRPr="00791D37" w:rsidRDefault="0074559B" w:rsidP="00791D37">
      <w:del w:id="7674" w:author="JORGE CONTRERAS ORTIZ" w:date="2021-09-05T17:47:00Z">
        <w:r w:rsidRPr="00791D37" w:rsidDel="00DC6100">
          <w:delText>Finalmente</w:delText>
        </w:r>
      </w:del>
      <w:ins w:id="7675" w:author="JORGE CONTRERAS ORTIZ" w:date="2021-09-05T17:47:00Z">
        <w:r w:rsidR="00DC6100" w:rsidRPr="00791D37">
          <w:t>Finalmente,</w:t>
        </w:r>
      </w:ins>
      <w:r w:rsidRPr="00791D37">
        <w:t xml:space="preserve"> con un script de Python se ha probado a enviar mensajes UDP vía Sockets. Gracias a la herramienta </w:t>
      </w:r>
      <w:proofErr w:type="spellStart"/>
      <w:r w:rsidRPr="00791D37">
        <w:t>KiTools</w:t>
      </w:r>
      <w:proofErr w:type="spellEnd"/>
      <w:r w:rsidRPr="00791D37">
        <w:t xml:space="preserve">,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proofErr w:type="spellStart"/>
      <w:r w:rsidRPr="00791D37">
        <w:rPr>
          <w:i/>
          <w:iCs/>
        </w:rPr>
        <w:t>receive</w:t>
      </w:r>
      <w:proofErr w:type="spellEnd"/>
      <w:r w:rsidRPr="00791D37">
        <w:rPr>
          <w:i/>
          <w:iCs/>
        </w:rPr>
        <w:t>(</w:t>
      </w:r>
      <w:proofErr w:type="spellStart"/>
      <w:r w:rsidRPr="00791D37">
        <w:rPr>
          <w:i/>
          <w:iCs/>
        </w:rPr>
        <w:t>huart</w:t>
      </w:r>
      <w:proofErr w:type="spellEnd"/>
      <w:r w:rsidRPr="00791D37">
        <w:rPr>
          <w:i/>
          <w:iCs/>
        </w:rPr>
        <w:t xml:space="preserve"> X)</w:t>
      </w:r>
      <w:r w:rsidRPr="00791D37">
        <w:t xml:space="preserve"> implementada en el microcontrolador ARM.</w:t>
      </w:r>
    </w:p>
    <w:p w14:paraId="14167AF1" w14:textId="5BB801F4" w:rsidR="0074559B" w:rsidRPr="00791D37" w:rsidRDefault="0074559B" w:rsidP="00791D37">
      <w:r w:rsidRPr="00791D37">
        <w:lastRenderedPageBreak/>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w:t>
      </w:r>
      <w:del w:id="7676" w:author="JORGE CONTRERAS ORTIZ" w:date="2021-09-04T16:46:00Z">
        <w:r w:rsidRPr="00791D37" w:rsidDel="00363B1A">
          <w:delText>cuál</w:delText>
        </w:r>
      </w:del>
      <w:ins w:id="7677" w:author="JORGE CONTRERAS ORTIZ" w:date="2021-09-04T16:46:00Z">
        <w:r w:rsidR="00363B1A" w:rsidRPr="00791D37">
          <w:t>cual</w:t>
        </w:r>
      </w:ins>
      <w:r w:rsidRPr="00791D37">
        <w:t xml:space="preserve"> hay ciertos problemas en algunas ocasiones, en las que la red se satura y se dejan de recibir mensajes del nodo MED en el nodo </w:t>
      </w:r>
      <w:del w:id="7678" w:author="JORGE CONTRERAS ORTIZ" w:date="2021-09-05T17:47:00Z">
        <w:r w:rsidRPr="00791D37" w:rsidDel="00DC6100">
          <w:delText>Leader  durante</w:delText>
        </w:r>
      </w:del>
      <w:ins w:id="7679" w:author="JORGE CONTRERAS ORTIZ" w:date="2021-09-05T17:47:00Z">
        <w:r w:rsidR="00DC6100" w:rsidRPr="00791D37">
          <w:t>Leader durante</w:t>
        </w:r>
      </w:ins>
      <w:r w:rsidRPr="00791D37">
        <w:t xml:space="preserve"> un tiempo. </w:t>
      </w:r>
    </w:p>
    <w:p w14:paraId="3D77189D" w14:textId="77777777" w:rsidR="0074559B" w:rsidRPr="00791D37" w:rsidRDefault="0074559B" w:rsidP="00791D37">
      <w:r w:rsidRPr="00791D37">
        <w:t xml:space="preserve">También durante esta última prueba, se va observando la temperatura de ambos Dongles con el comando </w:t>
      </w:r>
      <w:r w:rsidRPr="00791D37">
        <w:rPr>
          <w:i/>
          <w:iCs/>
        </w:rPr>
        <w:t xml:space="preserve">show </w:t>
      </w:r>
      <w:proofErr w:type="spellStart"/>
      <w:r w:rsidRPr="00791D37">
        <w:rPr>
          <w:i/>
          <w:iCs/>
        </w:rPr>
        <w:t>uptime</w:t>
      </w:r>
      <w:proofErr w:type="spellEnd"/>
      <w:r w:rsidRPr="00791D37">
        <w:t xml:space="preserve"> con la herramienta </w:t>
      </w:r>
      <w:proofErr w:type="spellStart"/>
      <w:r w:rsidRPr="00791D37">
        <w:t>KiTools</w:t>
      </w:r>
      <w:proofErr w:type="spellEnd"/>
      <w:r w:rsidRPr="00791D37">
        <w:t>, se observa que la temperatura del módulo KTWM102 integrado en el Dongle se mantiene constante alrededor de los 33ºC durante toda la prueba.</w:t>
      </w:r>
    </w:p>
    <w:p w14:paraId="1CF80732" w14:textId="704A8F55" w:rsidR="0074559B" w:rsidRPr="00791D37" w:rsidDel="000B6602" w:rsidRDefault="0074559B" w:rsidP="00791D37">
      <w:pPr>
        <w:rPr>
          <w:del w:id="7680" w:author="JORGE CONTRERAS ORTIZ" w:date="2021-09-05T21:05:00Z"/>
        </w:rPr>
      </w:pPr>
    </w:p>
    <w:p w14:paraId="2830F9DE" w14:textId="77777777" w:rsidR="000B6602" w:rsidRDefault="000B6602">
      <w:pPr>
        <w:jc w:val="left"/>
        <w:rPr>
          <w:ins w:id="7681" w:author="JORGE CONTRERAS ORTIZ" w:date="2021-09-05T21:05:00Z"/>
          <w:rFonts w:eastAsiaTheme="majorEastAsia"/>
          <w:color w:val="2F5496" w:themeColor="accent1" w:themeShade="BF"/>
          <w:sz w:val="26"/>
          <w:szCs w:val="26"/>
        </w:rPr>
      </w:pPr>
      <w:bookmarkStart w:id="7682" w:name="_Toc81499470"/>
      <w:bookmarkStart w:id="7683" w:name="_Ref81666824"/>
      <w:bookmarkStart w:id="7684" w:name="_Ref81666841"/>
      <w:ins w:id="7685" w:author="JORGE CONTRERAS ORTIZ" w:date="2021-09-05T21:05:00Z">
        <w:r>
          <w:br w:type="page"/>
        </w:r>
      </w:ins>
    </w:p>
    <w:p w14:paraId="7238B991" w14:textId="776992C8" w:rsidR="0074559B" w:rsidRPr="00791D37" w:rsidRDefault="0074559B" w:rsidP="00791D37">
      <w:pPr>
        <w:pStyle w:val="Ttulo2"/>
        <w:rPr>
          <w:sz w:val="28"/>
        </w:rPr>
      </w:pPr>
      <w:bookmarkStart w:id="7686" w:name="_Ref81777835"/>
      <w:bookmarkStart w:id="7687" w:name="_Ref81777836"/>
      <w:bookmarkStart w:id="7688" w:name="_Toc82012260"/>
      <w:bookmarkStart w:id="7689" w:name="_Toc82025087"/>
      <w:bookmarkStart w:id="7690" w:name="_Toc82030932"/>
      <w:r w:rsidRPr="00791D37">
        <w:lastRenderedPageBreak/>
        <w:t xml:space="preserve">PRUEBAS CON PCB </w:t>
      </w:r>
      <w:del w:id="7691" w:author="JORGE CONTRERAS ORTIZ" w:date="2021-09-05T20:12:00Z">
        <w:r w:rsidRPr="00791D37" w:rsidDel="004E60C8">
          <w:delText>COOCKIE</w:delText>
        </w:r>
      </w:del>
      <w:ins w:id="7692" w:author="JORGE CONTRERAS ORTIZ" w:date="2021-09-05T20:12:00Z">
        <w:r w:rsidR="004E60C8">
          <w:t>COOKIE</w:t>
        </w:r>
      </w:ins>
      <w:r w:rsidRPr="00791D37">
        <w:t xml:space="preserve"> THREAD COMO CUARTO </w:t>
      </w:r>
      <w:r w:rsidRPr="00791D37">
        <w:rPr>
          <w:sz w:val="28"/>
        </w:rPr>
        <w:t>NODO</w:t>
      </w:r>
      <w:bookmarkEnd w:id="7682"/>
      <w:bookmarkEnd w:id="7683"/>
      <w:bookmarkEnd w:id="7684"/>
      <w:bookmarkEnd w:id="7686"/>
      <w:bookmarkEnd w:id="7687"/>
      <w:bookmarkEnd w:id="7688"/>
      <w:bookmarkEnd w:id="7689"/>
      <w:bookmarkEnd w:id="7690"/>
    </w:p>
    <w:p w14:paraId="0533D68E" w14:textId="77777777" w:rsidR="0074559B" w:rsidRPr="00791D37" w:rsidRDefault="0074559B" w:rsidP="00791D37"/>
    <w:p w14:paraId="30BAC833" w14:textId="09A7A481" w:rsidR="0074559B" w:rsidRPr="00791D37" w:rsidRDefault="0074559B" w:rsidP="00791D37">
      <w:r w:rsidRPr="00791D37">
        <w:t xml:space="preserve">Una vez las primeras pruebas con solo los 2 Dongles y el BR, se integra el módulo KTWM102 integrado en la PCB </w:t>
      </w:r>
      <w:del w:id="7693" w:author="JORGE CONTRERAS ORTIZ" w:date="2021-09-05T20:12:00Z">
        <w:r w:rsidRPr="00791D37" w:rsidDel="004E60C8">
          <w:delText>Coockie</w:delText>
        </w:r>
      </w:del>
      <w:ins w:id="7694" w:author="JORGE CONTRERAS ORTIZ" w:date="2021-09-05T20:12:00Z">
        <w:r w:rsidR="004E60C8">
          <w:t>Cookie</w:t>
        </w:r>
      </w:ins>
      <w:r w:rsidRPr="00791D37">
        <w:t xml:space="preserve"> Thread diseñada. Para unas primeras pruebas del correcto funcionamiento se prueba este nuevo nodo con la herramienta </w:t>
      </w:r>
      <w:proofErr w:type="spellStart"/>
      <w:r w:rsidRPr="00791D37">
        <w:t>KiTools</w:t>
      </w:r>
      <w:proofErr w:type="spellEnd"/>
      <w:r w:rsidRPr="00791D37">
        <w:t xml:space="preserve"> conectándolo por USB al PC, como los Dongles.</w:t>
      </w:r>
    </w:p>
    <w:p w14:paraId="089F125D" w14:textId="77777777" w:rsidR="0074559B" w:rsidRPr="00791D37" w:rsidRDefault="0074559B" w:rsidP="00791D37">
      <w:r w:rsidRPr="00791D37">
        <w:t>Para estas pruebas se han usado dos topologías:</w:t>
      </w:r>
    </w:p>
    <w:p w14:paraId="59903859" w14:textId="66ED0E64" w:rsidR="0074559B" w:rsidRDefault="0074559B" w:rsidP="00791D37">
      <w:pPr>
        <w:pStyle w:val="Prrafodelista"/>
        <w:numPr>
          <w:ilvl w:val="0"/>
          <w:numId w:val="24"/>
        </w:numPr>
        <w:rPr>
          <w:ins w:id="7695" w:author="JORGE CONTRERAS ORTIZ" w:date="2021-09-05T22:49:00Z"/>
        </w:rPr>
      </w:pPr>
      <w:r w:rsidRPr="00791D37">
        <w:t xml:space="preserve">La primera, configurando 1 Dongle como Leader, el otro como REED o router y el BR como REED o router. </w:t>
      </w:r>
      <w:del w:id="7696" w:author="JORGE CONTRERAS ORTIZ" w:date="2021-09-05T17:47:00Z">
        <w:r w:rsidRPr="00791D37" w:rsidDel="00DC6100">
          <w:delText>Finalmente</w:delText>
        </w:r>
      </w:del>
      <w:ins w:id="7697" w:author="JORGE CONTRERAS ORTIZ" w:date="2021-09-05T17:47:00Z">
        <w:r w:rsidR="00DC6100" w:rsidRPr="00791D37">
          <w:t>Finalmente,</w:t>
        </w:r>
      </w:ins>
      <w:r w:rsidRPr="00791D37">
        <w:t xml:space="preserve"> el nuevo nodo se configura como MED. Quedando </w:t>
      </w:r>
      <w:del w:id="7698" w:author="JORGE CONTRERAS ORTIZ" w:date="2021-09-04T16:49:00Z">
        <w:r w:rsidRPr="00791D37" w:rsidDel="00D30CCF">
          <w:delText>una topología como mostramos en la siguiente imagen</w:delText>
        </w:r>
      </w:del>
      <w:ins w:id="7699" w:author="JORGE CONTRERAS ORTIZ" w:date="2021-09-04T16:49:00Z">
        <w:r w:rsidR="00D30CCF">
          <w:t xml:space="preserve">la topología mostrada en </w:t>
        </w:r>
      </w:ins>
      <w:del w:id="7700" w:author="JORGE CONTRERAS ORTIZ" w:date="2021-09-04T16:49:00Z">
        <w:r w:rsidRPr="00791D37" w:rsidDel="00D30CCF">
          <w:delText>:</w:delText>
        </w:r>
      </w:del>
      <w:ins w:id="7701" w:author="JORGE CONTRERAS ORTIZ" w:date="2021-09-04T16:49:00Z">
        <w:r w:rsidR="00D30CCF">
          <w:fldChar w:fldCharType="begin"/>
        </w:r>
        <w:r w:rsidR="00D30CCF">
          <w:instrText xml:space="preserve"> REF _Ref81666608 \h </w:instrText>
        </w:r>
      </w:ins>
      <w:r w:rsidR="00D30CCF">
        <w:fldChar w:fldCharType="separate"/>
      </w:r>
      <w:ins w:id="7702" w:author="JORGE CONTRERAS ORTIZ" w:date="2021-09-08T21:58:00Z">
        <w:r w:rsidR="007865AB" w:rsidRPr="00791D37">
          <w:t xml:space="preserve">Ilustración </w:t>
        </w:r>
        <w:r w:rsidR="007865AB">
          <w:rPr>
            <w:noProof/>
          </w:rPr>
          <w:t>72</w:t>
        </w:r>
      </w:ins>
      <w:ins w:id="7703" w:author="JORGE CONTRERAS ORTIZ" w:date="2021-09-04T16:49:00Z">
        <w:r w:rsidR="00D30CCF">
          <w:fldChar w:fldCharType="end"/>
        </w:r>
      </w:ins>
    </w:p>
    <w:p w14:paraId="0E7DB74C" w14:textId="07ED9A42" w:rsidR="00746CBD" w:rsidRDefault="00746CBD" w:rsidP="00746CBD">
      <w:pPr>
        <w:pStyle w:val="Prrafodelista"/>
        <w:rPr>
          <w:ins w:id="7704" w:author="JORGE CONTRERAS ORTIZ" w:date="2021-09-05T22:49:00Z"/>
        </w:rPr>
      </w:pPr>
    </w:p>
    <w:p w14:paraId="41437991" w14:textId="77777777" w:rsidR="00746CBD" w:rsidRPr="00791D37" w:rsidRDefault="00746CBD">
      <w:pPr>
        <w:pStyle w:val="Prrafodelista"/>
        <w:pPrChange w:id="7705" w:author="JORGE CONTRERAS ORTIZ" w:date="2021-09-05T22:49:00Z">
          <w:pPr>
            <w:pStyle w:val="Prrafodelista"/>
            <w:numPr>
              <w:numId w:val="24"/>
            </w:numPr>
            <w:ind w:hanging="360"/>
          </w:pPr>
        </w:pPrChange>
      </w:pPr>
    </w:p>
    <w:p w14:paraId="0CCEA1E0" w14:textId="77777777" w:rsidR="0074559B" w:rsidRPr="00791D37" w:rsidRDefault="0074559B" w:rsidP="00CA0339">
      <w:pPr>
        <w:jc w:val="center"/>
      </w:pPr>
      <w:r w:rsidRPr="00791D37">
        <w:rPr>
          <w:noProof/>
        </w:rPr>
        <w:drawing>
          <wp:inline distT="0" distB="0" distL="0" distR="0" wp14:anchorId="3941C024" wp14:editId="2A74F6FA">
            <wp:extent cx="4340305" cy="2699931"/>
            <wp:effectExtent l="0" t="0" r="3175" b="5715"/>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6E24C54C" w14:textId="5C36B174" w:rsidR="0074559B" w:rsidRDefault="0074559B" w:rsidP="00CA0339">
      <w:pPr>
        <w:pStyle w:val="Descripcin"/>
        <w:jc w:val="center"/>
        <w:rPr>
          <w:ins w:id="7706" w:author="JORGE CONTRERAS ORTIZ" w:date="2021-09-05T22:49:00Z"/>
        </w:rPr>
      </w:pPr>
      <w:bookmarkStart w:id="7707" w:name="_Ref81666608"/>
      <w:bookmarkStart w:id="7708" w:name="_Toc81499645"/>
      <w:bookmarkStart w:id="7709" w:name="_Toc81499880"/>
      <w:bookmarkStart w:id="7710" w:name="_Ref81666593"/>
      <w:bookmarkStart w:id="7711" w:name="_Toc82031015"/>
      <w:r w:rsidRPr="00791D37">
        <w:t xml:space="preserve">Ilustración </w:t>
      </w:r>
      <w:r w:rsidR="006675AD">
        <w:fldChar w:fldCharType="begin"/>
      </w:r>
      <w:r w:rsidR="006675AD">
        <w:instrText xml:space="preserve"> SEQ Ilustración \* ARABIC </w:instrText>
      </w:r>
      <w:r w:rsidR="006675AD">
        <w:fldChar w:fldCharType="separate"/>
      </w:r>
      <w:ins w:id="7712" w:author="JORGE CONTRERAS ORTIZ" w:date="2021-09-08T21:58:00Z">
        <w:r w:rsidR="007865AB">
          <w:rPr>
            <w:noProof/>
          </w:rPr>
          <w:t>72</w:t>
        </w:r>
      </w:ins>
      <w:del w:id="7713" w:author="JORGE CONTRERAS ORTIZ" w:date="2021-09-04T08:54:00Z">
        <w:r w:rsidR="00CA0339" w:rsidDel="00425C71">
          <w:rPr>
            <w:noProof/>
          </w:rPr>
          <w:delText>68</w:delText>
        </w:r>
      </w:del>
      <w:r w:rsidR="006675AD">
        <w:rPr>
          <w:noProof/>
        </w:rPr>
        <w:fldChar w:fldCharType="end"/>
      </w:r>
      <w:bookmarkEnd w:id="7707"/>
      <w:r w:rsidRPr="00791D37">
        <w:t xml:space="preserve"> Topología 4 nodos con un Dongle como LEADER</w:t>
      </w:r>
      <w:bookmarkEnd w:id="7708"/>
      <w:bookmarkEnd w:id="7709"/>
      <w:bookmarkEnd w:id="7710"/>
      <w:bookmarkEnd w:id="7711"/>
    </w:p>
    <w:p w14:paraId="6F926C21" w14:textId="77777777" w:rsidR="00746CBD" w:rsidRPr="00030323" w:rsidRDefault="00746CBD">
      <w:pPr>
        <w:pPrChange w:id="7714" w:author="JORGE CONTRERAS ORTIZ" w:date="2021-09-05T22:49:00Z">
          <w:pPr>
            <w:pStyle w:val="Descripcin"/>
            <w:jc w:val="center"/>
          </w:pPr>
        </w:pPrChange>
      </w:pPr>
    </w:p>
    <w:p w14:paraId="13B1D3EC" w14:textId="50917499" w:rsidR="0074559B" w:rsidRPr="00791D37" w:rsidDel="000B6602" w:rsidRDefault="0074559B" w:rsidP="00791D37">
      <w:pPr>
        <w:rPr>
          <w:del w:id="7715" w:author="JORGE CONTRERAS ORTIZ" w:date="2021-09-05T21:05:00Z"/>
        </w:rPr>
      </w:pPr>
      <w:del w:id="7716" w:author="JORGE CONTRERAS ORTIZ" w:date="2021-09-05T21:05:00Z">
        <w:r w:rsidRPr="00791D37" w:rsidDel="000B6602">
          <w:br w:type="page"/>
        </w:r>
      </w:del>
    </w:p>
    <w:p w14:paraId="281BBA03" w14:textId="0B4A9561" w:rsidR="0074559B" w:rsidRDefault="0074559B" w:rsidP="000B6602">
      <w:pPr>
        <w:rPr>
          <w:ins w:id="7717" w:author="JORGE CONTRERAS ORTIZ" w:date="2021-09-05T21:05:00Z"/>
        </w:rPr>
      </w:pPr>
      <w:r w:rsidRPr="00791D37">
        <w:t xml:space="preserve">Se configura el BR como Leader de la red, un Dongle se configura como REED o Router y el otro Dongle como MED. </w:t>
      </w:r>
      <w:del w:id="7718" w:author="JORGE CONTRERAS ORTIZ" w:date="2021-09-05T17:47:00Z">
        <w:r w:rsidRPr="00791D37" w:rsidDel="00DC6100">
          <w:delText>Finalmente</w:delText>
        </w:r>
      </w:del>
      <w:ins w:id="7719" w:author="JORGE CONTRERAS ORTIZ" w:date="2021-09-05T17:47:00Z">
        <w:r w:rsidR="00DC6100" w:rsidRPr="00791D37">
          <w:t>Finalmente,</w:t>
        </w:r>
      </w:ins>
      <w:r w:rsidRPr="00791D37">
        <w:t xml:space="preserve"> el nuevo nodo se configura como MED. La topología resultante </w:t>
      </w:r>
      <w:del w:id="7720" w:author="JORGE CONTRERAS ORTIZ" w:date="2021-09-04T16:52:00Z">
        <w:r w:rsidRPr="00791D37" w:rsidDel="00D30CCF">
          <w:delText>sería</w:delText>
        </w:r>
      </w:del>
      <w:ins w:id="7721" w:author="JORGE CONTRERAS ORTIZ" w:date="2021-09-04T16:52:00Z">
        <w:r w:rsidR="00D30CCF">
          <w:t xml:space="preserve">se muestra en </w:t>
        </w:r>
        <w:r w:rsidR="00D30CCF">
          <w:fldChar w:fldCharType="begin"/>
        </w:r>
        <w:r w:rsidR="00D30CCF">
          <w:instrText xml:space="preserve"> REF _Ref81666764 \h </w:instrText>
        </w:r>
      </w:ins>
      <w:r w:rsidR="00D30CCF">
        <w:fldChar w:fldCharType="separate"/>
      </w:r>
      <w:ins w:id="7722" w:author="JORGE CONTRERAS ORTIZ" w:date="2021-09-08T21:58:00Z">
        <w:r w:rsidR="007865AB" w:rsidRPr="00791D37">
          <w:t xml:space="preserve">Ilustración </w:t>
        </w:r>
        <w:r w:rsidR="007865AB">
          <w:rPr>
            <w:noProof/>
          </w:rPr>
          <w:t>73</w:t>
        </w:r>
      </w:ins>
      <w:ins w:id="7723" w:author="JORGE CONTRERAS ORTIZ" w:date="2021-09-04T16:52:00Z">
        <w:r w:rsidR="00D30CCF">
          <w:fldChar w:fldCharType="end"/>
        </w:r>
      </w:ins>
      <w:ins w:id="7724" w:author="JORGE CONTRERAS ORTIZ" w:date="2021-09-06T00:23:00Z">
        <w:r w:rsidR="006A0352">
          <w:t>.</w:t>
        </w:r>
      </w:ins>
      <w:del w:id="7725" w:author="JORGE CONTRERAS ORTIZ" w:date="2021-09-06T00:23:00Z">
        <w:r w:rsidRPr="00791D37" w:rsidDel="006A0352">
          <w:delText xml:space="preserve">: </w:delText>
        </w:r>
      </w:del>
    </w:p>
    <w:p w14:paraId="79EB43F8" w14:textId="77777777" w:rsidR="000B6602" w:rsidRPr="00791D37" w:rsidRDefault="000B6602">
      <w:pPr>
        <w:pPrChange w:id="7726" w:author="JORGE CONTRERAS ORTIZ" w:date="2021-09-05T21:05:00Z">
          <w:pPr>
            <w:pStyle w:val="Prrafodelista"/>
            <w:numPr>
              <w:numId w:val="24"/>
            </w:numPr>
            <w:ind w:hanging="360"/>
          </w:pPr>
        </w:pPrChange>
      </w:pPr>
    </w:p>
    <w:p w14:paraId="4ABBBE2F" w14:textId="77777777" w:rsidR="0074559B" w:rsidRPr="00791D37" w:rsidRDefault="0074559B" w:rsidP="00CA0339">
      <w:pPr>
        <w:jc w:val="center"/>
      </w:pPr>
      <w:r w:rsidRPr="00791D37">
        <w:rPr>
          <w:noProof/>
        </w:rPr>
        <w:lastRenderedPageBreak/>
        <w:drawing>
          <wp:inline distT="0" distB="0" distL="0" distR="0" wp14:anchorId="64339CC0" wp14:editId="2B1159FA">
            <wp:extent cx="4100055" cy="2998382"/>
            <wp:effectExtent l="0" t="0" r="0" b="0"/>
            <wp:docPr id="100" name="Imagen 100"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1F7BFAA7" w14:textId="5472A046" w:rsidR="0074559B" w:rsidRPr="00791D37" w:rsidRDefault="0074559B" w:rsidP="00CA0339">
      <w:pPr>
        <w:pStyle w:val="Descripcin"/>
        <w:jc w:val="center"/>
      </w:pPr>
      <w:bookmarkStart w:id="7727" w:name="_Ref81666764"/>
      <w:bookmarkStart w:id="7728" w:name="_Toc81499646"/>
      <w:bookmarkStart w:id="7729" w:name="_Toc81499881"/>
      <w:bookmarkStart w:id="7730" w:name="_Toc82031016"/>
      <w:r w:rsidRPr="00791D37">
        <w:t xml:space="preserve">Ilustración </w:t>
      </w:r>
      <w:r w:rsidR="006675AD">
        <w:fldChar w:fldCharType="begin"/>
      </w:r>
      <w:r w:rsidR="006675AD">
        <w:instrText xml:space="preserve"> SEQ Ilustración \* ARABIC </w:instrText>
      </w:r>
      <w:r w:rsidR="006675AD">
        <w:fldChar w:fldCharType="separate"/>
      </w:r>
      <w:ins w:id="7731" w:author="JORGE CONTRERAS ORTIZ" w:date="2021-09-08T21:58:00Z">
        <w:r w:rsidR="007865AB">
          <w:rPr>
            <w:noProof/>
          </w:rPr>
          <w:t>73</w:t>
        </w:r>
      </w:ins>
      <w:del w:id="7732" w:author="JORGE CONTRERAS ORTIZ" w:date="2021-09-04T08:54:00Z">
        <w:r w:rsidR="00CA0339" w:rsidDel="00425C71">
          <w:rPr>
            <w:noProof/>
          </w:rPr>
          <w:delText>69</w:delText>
        </w:r>
      </w:del>
      <w:r w:rsidR="006675AD">
        <w:rPr>
          <w:noProof/>
        </w:rPr>
        <w:fldChar w:fldCharType="end"/>
      </w:r>
      <w:bookmarkEnd w:id="7727"/>
      <w:r w:rsidRPr="00791D37">
        <w:t xml:space="preserve"> Topología 4 nodos con BR como Leader</w:t>
      </w:r>
      <w:bookmarkEnd w:id="7728"/>
      <w:bookmarkEnd w:id="7729"/>
      <w:bookmarkEnd w:id="7730"/>
    </w:p>
    <w:p w14:paraId="724B8985" w14:textId="77777777" w:rsidR="0074559B" w:rsidRPr="00791D37" w:rsidRDefault="0074559B" w:rsidP="00791D37">
      <w:pPr>
        <w:pStyle w:val="Descripcin"/>
      </w:pPr>
    </w:p>
    <w:p w14:paraId="56E79DA3" w14:textId="4F8BD98F" w:rsidR="0074559B" w:rsidRPr="00791D37" w:rsidRDefault="00C17583" w:rsidP="00791D37">
      <w:pPr>
        <w:pStyle w:val="Ttulo3"/>
      </w:pPr>
      <w:bookmarkStart w:id="7733" w:name="_Toc81499471"/>
      <w:bookmarkStart w:id="7734" w:name="_Toc82012261"/>
      <w:bookmarkStart w:id="7735" w:name="_Toc82025088"/>
      <w:bookmarkStart w:id="7736" w:name="_Toc82030933"/>
      <w:r w:rsidRPr="00791D37">
        <w:t>PRUEBAS DE CONECTIVIDAD CON EL CUARTO NODO</w:t>
      </w:r>
      <w:bookmarkEnd w:id="7733"/>
      <w:bookmarkEnd w:id="7734"/>
      <w:bookmarkEnd w:id="7735"/>
      <w:bookmarkEnd w:id="7736"/>
    </w:p>
    <w:p w14:paraId="0E976CD4" w14:textId="77777777" w:rsidR="0074559B" w:rsidRPr="00791D37" w:rsidRDefault="0074559B" w:rsidP="00791D37"/>
    <w:p w14:paraId="6236C918" w14:textId="532D605F" w:rsidR="0074559B" w:rsidRPr="00791D37" w:rsidRDefault="0074559B" w:rsidP="00791D37">
      <w:r w:rsidRPr="00791D37">
        <w:t xml:space="preserve">Una vez formada la red en cualquiera de sus dos topologías con 4 nodos, queda el nodo nuevo, formado por la PCB diseñada con el KTWM102, a 2 saltos de distancia del BR. Para probar la conectividad de este </w:t>
      </w:r>
      <w:proofErr w:type="spellStart"/>
      <w:r w:rsidRPr="00791D37">
        <w:t>nodo</w:t>
      </w:r>
      <w:proofErr w:type="spellEnd"/>
      <w:r w:rsidRPr="00791D37">
        <w:t xml:space="preserve">, se realiza </w:t>
      </w:r>
      <w:ins w:id="7737" w:author="JORGE CONTRERAS ORTIZ" w:date="2021-09-06T00:23:00Z">
        <w:r w:rsidR="006A0352">
          <w:t xml:space="preserve">un </w:t>
        </w:r>
      </w:ins>
      <w:r w:rsidRPr="00791D37">
        <w:t>ping desde el PC a este nuevo nodo y comprobamos que el resultado medio es de aproximadamente 46 ms:</w:t>
      </w:r>
    </w:p>
    <w:p w14:paraId="6ACD93E1" w14:textId="77777777" w:rsidR="0074559B" w:rsidRPr="00791D37" w:rsidRDefault="0074559B" w:rsidP="00CA0339">
      <w:pPr>
        <w:jc w:val="center"/>
      </w:pPr>
      <w:r w:rsidRPr="00791D37">
        <w:rPr>
          <w:noProof/>
        </w:rPr>
        <w:drawing>
          <wp:inline distT="0" distB="0" distL="0" distR="0" wp14:anchorId="53B598B2" wp14:editId="78AFCC70">
            <wp:extent cx="5262880" cy="2147570"/>
            <wp:effectExtent l="0" t="0" r="0" b="508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6BAF09BC" w14:textId="6980042C" w:rsidR="0074559B" w:rsidRPr="00791D37" w:rsidRDefault="0074559B" w:rsidP="00CA0339">
      <w:pPr>
        <w:pStyle w:val="Descripcin"/>
        <w:jc w:val="center"/>
      </w:pPr>
      <w:bookmarkStart w:id="7738" w:name="_Toc81499647"/>
      <w:bookmarkStart w:id="7739" w:name="_Toc81499882"/>
      <w:bookmarkStart w:id="7740" w:name="_Toc82031017"/>
      <w:r w:rsidRPr="00791D37">
        <w:t xml:space="preserve">Ilustración </w:t>
      </w:r>
      <w:r w:rsidR="006675AD">
        <w:fldChar w:fldCharType="begin"/>
      </w:r>
      <w:r w:rsidR="006675AD">
        <w:instrText xml:space="preserve"> SEQ Ilustración \* ARABIC </w:instrText>
      </w:r>
      <w:r w:rsidR="006675AD">
        <w:fldChar w:fldCharType="separate"/>
      </w:r>
      <w:ins w:id="7741" w:author="JORGE CONTRERAS ORTIZ" w:date="2021-09-08T21:58:00Z">
        <w:r w:rsidR="007865AB">
          <w:rPr>
            <w:noProof/>
          </w:rPr>
          <w:t>74</w:t>
        </w:r>
      </w:ins>
      <w:del w:id="7742" w:author="JORGE CONTRERAS ORTIZ" w:date="2021-09-04T08:54:00Z">
        <w:r w:rsidR="00CA0339" w:rsidDel="00425C71">
          <w:rPr>
            <w:noProof/>
          </w:rPr>
          <w:delText>70</w:delText>
        </w:r>
      </w:del>
      <w:r w:rsidR="006675AD">
        <w:rPr>
          <w:noProof/>
        </w:rPr>
        <w:fldChar w:fldCharType="end"/>
      </w:r>
      <w:r w:rsidRPr="00791D37">
        <w:t xml:space="preserve"> Ping desde PC a nuevo nodo MED.</w:t>
      </w:r>
      <w:bookmarkEnd w:id="7738"/>
      <w:bookmarkEnd w:id="7739"/>
      <w:bookmarkEnd w:id="7740"/>
    </w:p>
    <w:p w14:paraId="351559D3" w14:textId="77777777" w:rsidR="0074559B" w:rsidRPr="00791D37" w:rsidRDefault="0074559B" w:rsidP="00791D37">
      <w:pPr>
        <w:pStyle w:val="Textoindependiente"/>
      </w:pPr>
      <w:r w:rsidRPr="00791D37">
        <w:t>Teniendo en cuenta que para nodo a un solo salto del BR hay una media de 21-22 ms de ping, podemos ver, que para este nuevo salto se incrementa alrededor de 24 ms.</w:t>
      </w:r>
    </w:p>
    <w:p w14:paraId="0F23B61E" w14:textId="77777777" w:rsidR="0074559B" w:rsidRPr="00D30CCF" w:rsidRDefault="0074559B" w:rsidP="00791D37">
      <w:pPr>
        <w:pStyle w:val="Textoindependiente"/>
        <w:rPr>
          <w:i/>
          <w:iCs/>
          <w:rPrChange w:id="7743" w:author="JORGE CONTRERAS ORTIZ" w:date="2021-09-04T16:56:00Z">
            <w:rPr/>
          </w:rPrChange>
        </w:rPr>
      </w:pPr>
      <w:r w:rsidRPr="00D30CCF">
        <w:rPr>
          <w:b/>
          <w:bCs/>
          <w:i/>
          <w:iCs/>
          <w:rPrChange w:id="7744" w:author="JORGE CONTRERAS ORTIZ" w:date="2021-09-04T16:56:00Z">
            <w:rPr>
              <w:b/>
              <w:bCs/>
            </w:rPr>
          </w:rPrChange>
        </w:rPr>
        <w:t>Nota:</w:t>
      </w:r>
      <w:r w:rsidRPr="00D30CCF">
        <w:rPr>
          <w:i/>
          <w:iCs/>
          <w:rPrChange w:id="7745" w:author="JORGE CONTRERAS ORTIZ" w:date="2021-09-04T16:56:00Z">
            <w:rPr/>
          </w:rPrChange>
        </w:rPr>
        <w:t xml:space="preserve"> Tener en cuenta que los dos saltos realizados son entre nodos separados la misma distancia de 30 – 35 cm de distancia.</w:t>
      </w:r>
    </w:p>
    <w:p w14:paraId="680E54CB" w14:textId="5E454695" w:rsidR="0074559B" w:rsidRPr="00791D37" w:rsidRDefault="0074559B" w:rsidP="00791D37">
      <w:pPr>
        <w:pStyle w:val="Textoindependiente"/>
      </w:pPr>
      <w:r w:rsidRPr="00791D37">
        <w:t xml:space="preserve">Desde el propio nodo se hace ping a </w:t>
      </w:r>
      <w:r w:rsidR="0091746F">
        <w:fldChar w:fldCharType="begin"/>
      </w:r>
      <w:r w:rsidR="0091746F">
        <w:instrText xml:space="preserve"> HYPERLINK "http://www.kirale.com" </w:instrText>
      </w:r>
      <w:ins w:id="7746" w:author="JORGE CONTRERAS ORTIZ" w:date="2021-09-08T20:16:00Z"/>
      <w:r w:rsidR="0091746F">
        <w:fldChar w:fldCharType="separate"/>
      </w:r>
      <w:r w:rsidRPr="00791D37">
        <w:rPr>
          <w:rStyle w:val="Hipervnculo"/>
        </w:rPr>
        <w:t>www.kirale.com</w:t>
      </w:r>
      <w:r w:rsidR="0091746F">
        <w:rPr>
          <w:rStyle w:val="Hipervnculo"/>
        </w:rPr>
        <w:fldChar w:fldCharType="end"/>
      </w:r>
      <w:r w:rsidRPr="00791D37">
        <w:t xml:space="preserve">, a </w:t>
      </w:r>
      <w:r w:rsidR="0091746F">
        <w:fldChar w:fldCharType="begin"/>
      </w:r>
      <w:r w:rsidR="0091746F">
        <w:instrText xml:space="preserve"> HYPERLINK "http://www.google.com" </w:instrText>
      </w:r>
      <w:ins w:id="7747" w:author="JORGE CONTRERAS ORTIZ" w:date="2021-09-08T20:16:00Z"/>
      <w:r w:rsidR="0091746F">
        <w:fldChar w:fldCharType="separate"/>
      </w:r>
      <w:r w:rsidRPr="00791D37">
        <w:rPr>
          <w:rStyle w:val="Hipervnculo"/>
        </w:rPr>
        <w:t>www.google.com</w:t>
      </w:r>
      <w:r w:rsidR="0091746F">
        <w:rPr>
          <w:rStyle w:val="Hipervnculo"/>
        </w:rPr>
        <w:fldChar w:fldCharType="end"/>
      </w:r>
      <w:r w:rsidRPr="00791D37">
        <w:t xml:space="preserve"> , al PC y a los diferentes nodos, y desde todos los puntos se recibe correctamente la respuesta al ping.</w:t>
      </w:r>
    </w:p>
    <w:p w14:paraId="08D7DCEC" w14:textId="77777777" w:rsidR="0074559B" w:rsidRPr="00791D37" w:rsidRDefault="0074559B" w:rsidP="00791D37">
      <w:pPr>
        <w:pStyle w:val="Textoindependiente"/>
      </w:pPr>
    </w:p>
    <w:p w14:paraId="5C42EFCC" w14:textId="27E765F8" w:rsidR="0074559B" w:rsidRPr="00791D37" w:rsidRDefault="0074559B" w:rsidP="00791D37">
      <w:pPr>
        <w:pStyle w:val="Ttulo3"/>
      </w:pPr>
      <w:r w:rsidRPr="00791D37">
        <w:lastRenderedPageBreak/>
        <w:t xml:space="preserve"> </w:t>
      </w:r>
      <w:bookmarkStart w:id="7748" w:name="_Toc81499472"/>
      <w:bookmarkStart w:id="7749" w:name="_Ref81667148"/>
      <w:bookmarkStart w:id="7750" w:name="_Ref81667157"/>
      <w:bookmarkStart w:id="7751" w:name="_Toc82012262"/>
      <w:bookmarkStart w:id="7752" w:name="_Toc82025089"/>
      <w:bookmarkStart w:id="7753" w:name="_Toc82030934"/>
      <w:r w:rsidR="00C17583" w:rsidRPr="00791D37">
        <w:t>ENVÍO / RECIBO DE SOCKETS</w:t>
      </w:r>
      <w:bookmarkEnd w:id="7748"/>
      <w:bookmarkEnd w:id="7749"/>
      <w:bookmarkEnd w:id="7750"/>
      <w:bookmarkEnd w:id="7751"/>
      <w:bookmarkEnd w:id="7752"/>
      <w:bookmarkEnd w:id="7753"/>
    </w:p>
    <w:p w14:paraId="0EF64971" w14:textId="77777777" w:rsidR="0074559B" w:rsidRPr="00791D37" w:rsidRDefault="0074559B" w:rsidP="00791D37"/>
    <w:p w14:paraId="196C2FD9" w14:textId="44430B27" w:rsidR="0074559B" w:rsidRPr="00791D37" w:rsidRDefault="0074559B" w:rsidP="00791D37">
      <w:r w:rsidRPr="00791D37">
        <w:t>Siguiendo con el uso de las dos topologías mencionadas e</w:t>
      </w:r>
      <w:ins w:id="7754" w:author="JORGE CONTRERAS ORTIZ" w:date="2021-09-04T16:53:00Z">
        <w:r w:rsidR="00D30CCF">
          <w:t xml:space="preserve">n </w:t>
        </w:r>
      </w:ins>
      <w:ins w:id="7755" w:author="JORGE CONTRERAS ORTIZ" w:date="2021-09-05T23:33:00Z">
        <w:r w:rsidR="00064572">
          <w:fldChar w:fldCharType="begin"/>
        </w:r>
        <w:r w:rsidR="00064572">
          <w:instrText xml:space="preserve"> REF _Ref81777835 \w \h </w:instrText>
        </w:r>
      </w:ins>
      <w:r w:rsidR="001749E7">
        <w:instrText xml:space="preserve"> \* MERGEFORMAT </w:instrText>
      </w:r>
      <w:r w:rsidR="00064572">
        <w:fldChar w:fldCharType="separate"/>
      </w:r>
      <w:ins w:id="7756" w:author="JORGE CONTRERAS ORTIZ" w:date="2021-09-08T21:58:00Z">
        <w:r w:rsidR="007865AB">
          <w:t>5.4</w:t>
        </w:r>
      </w:ins>
      <w:ins w:id="7757" w:author="JORGE CONTRERAS ORTIZ" w:date="2021-09-05T23:33:00Z">
        <w:r w:rsidR="00064572">
          <w:fldChar w:fldCharType="end"/>
        </w:r>
        <w:r w:rsidR="00064572">
          <w:t xml:space="preserve"> </w:t>
        </w:r>
      </w:ins>
      <w:ins w:id="7758" w:author="JORGE CONTRERAS ORTIZ" w:date="2021-09-05T23:34:00Z">
        <w:r w:rsidR="001749E7">
          <w:fldChar w:fldCharType="begin"/>
        </w:r>
        <w:r w:rsidR="001749E7">
          <w:instrText xml:space="preserve"> REF _Ref81777836 \h </w:instrText>
        </w:r>
      </w:ins>
      <w:r w:rsidR="001749E7">
        <w:instrText xml:space="preserve"> \* MERGEFORMAT </w:instrText>
      </w:r>
      <w:r w:rsidR="001749E7">
        <w:fldChar w:fldCharType="separate"/>
      </w:r>
      <w:ins w:id="7759" w:author="JORGE CONTRERAS ORTIZ" w:date="2021-09-08T21:58:00Z">
        <w:r w:rsidR="007865AB" w:rsidRPr="00791D37">
          <w:t xml:space="preserve">PRUEBAS CON PCB </w:t>
        </w:r>
        <w:r w:rsidR="007865AB">
          <w:t>COOKIE</w:t>
        </w:r>
        <w:r w:rsidR="007865AB" w:rsidRPr="00791D37">
          <w:t xml:space="preserve"> THREAD COMO CUARTO </w:t>
        </w:r>
        <w:r w:rsidR="007865AB" w:rsidRPr="007865AB">
          <w:rPr>
            <w:rPrChange w:id="7760" w:author="JORGE CONTRERAS ORTIZ" w:date="2021-09-08T21:58:00Z">
              <w:rPr>
                <w:sz w:val="28"/>
              </w:rPr>
            </w:rPrChange>
          </w:rPr>
          <w:t>NODO</w:t>
        </w:r>
      </w:ins>
      <w:ins w:id="7761" w:author="JORGE CONTRERAS ORTIZ" w:date="2021-09-05T23:34:00Z">
        <w:r w:rsidR="001749E7">
          <w:fldChar w:fldCharType="end"/>
        </w:r>
        <w:r w:rsidR="001749E7">
          <w:t xml:space="preserve"> </w:t>
        </w:r>
      </w:ins>
      <w:del w:id="7762" w:author="JORGE CONTRERAS ORTIZ" w:date="2021-09-04T16:53:00Z">
        <w:r w:rsidRPr="00791D37" w:rsidDel="00D30CCF">
          <w:delText xml:space="preserve">n </w:delText>
        </w:r>
        <w:r w:rsidR="00912DA3" w:rsidRPr="001749E7" w:rsidDel="00D30CCF">
          <w:fldChar w:fldCharType="begin"/>
        </w:r>
        <w:r w:rsidR="00912DA3" w:rsidRPr="00D30CCF" w:rsidDel="00D30CCF">
          <w:delInstrText xml:space="preserve"> HYPERLINK \l "_Pruebas_con_PCB" </w:delInstrText>
        </w:r>
        <w:r w:rsidR="00912DA3" w:rsidRPr="001749E7" w:rsidDel="00D30CCF">
          <w:fldChar w:fldCharType="separate"/>
        </w:r>
        <w:r w:rsidRPr="001749E7" w:rsidDel="00D30CCF">
          <w:rPr>
            <w:rPrChange w:id="7763" w:author="JORGE CONTRERAS ORTIZ" w:date="2021-09-05T23:34:00Z">
              <w:rPr>
                <w:rStyle w:val="Hipervnculo"/>
              </w:rPr>
            </w:rPrChange>
          </w:rPr>
          <w:delText>Pruebas con PCB Coockie Thread como cuarto nodo</w:delText>
        </w:r>
        <w:r w:rsidR="00912DA3" w:rsidRPr="001749E7" w:rsidDel="00D30CCF">
          <w:rPr>
            <w:rPrChange w:id="7764" w:author="JORGE CONTRERAS ORTIZ" w:date="2021-09-05T23:34:00Z">
              <w:rPr>
                <w:rStyle w:val="Hipervnculo"/>
              </w:rPr>
            </w:rPrChange>
          </w:rPr>
          <w:fldChar w:fldCharType="end"/>
        </w:r>
        <w:r w:rsidRPr="00791D37" w:rsidDel="00D30CCF">
          <w:delText xml:space="preserve"> </w:delText>
        </w:r>
      </w:del>
      <w:r w:rsidRPr="00791D37">
        <w:t xml:space="preserve">se prueba la interacción de Sockets. Para el recibo de Sockets se usan los modos de </w:t>
      </w:r>
      <w:proofErr w:type="spellStart"/>
      <w:r w:rsidRPr="00791D37">
        <w:t>debug</w:t>
      </w:r>
      <w:proofErr w:type="spellEnd"/>
      <w:r w:rsidRPr="00791D37">
        <w:t xml:space="preserve"> de la herramienta </w:t>
      </w:r>
      <w:proofErr w:type="spellStart"/>
      <w:r w:rsidRPr="00791D37">
        <w:t>KiTools</w:t>
      </w:r>
      <w:proofErr w:type="spellEnd"/>
      <w:r w:rsidRPr="00791D37">
        <w:t>, de la misma manera que se ha usado anteriormente.</w:t>
      </w:r>
    </w:p>
    <w:p w14:paraId="6674495C" w14:textId="77777777" w:rsidR="0074559B" w:rsidRPr="00791D37" w:rsidRDefault="0074559B" w:rsidP="00791D37">
      <w:r w:rsidRPr="00791D37">
        <w:t xml:space="preserve">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w:t>
      </w:r>
      <w:proofErr w:type="spellStart"/>
      <w:r w:rsidRPr="00791D37">
        <w:t>KiTools</w:t>
      </w:r>
      <w:proofErr w:type="spellEnd"/>
      <w:r w:rsidRPr="00791D37">
        <w:t>.</w:t>
      </w:r>
    </w:p>
    <w:p w14:paraId="162F2ABD" w14:textId="77777777" w:rsidR="0074559B" w:rsidRPr="00791D37" w:rsidRDefault="0074559B" w:rsidP="00791D37">
      <w:r w:rsidRPr="00791D37">
        <w:t xml:space="preserve">En estas pruebas se ve que los envíos de sockets entre distintos nodos llegan correctamente sin pérdidas, o muy ínfimas. </w:t>
      </w:r>
    </w:p>
    <w:p w14:paraId="2A873FBF" w14:textId="333A6211" w:rsidR="0074559B" w:rsidRPr="00791D37" w:rsidDel="009735E3" w:rsidRDefault="0074559B">
      <w:pPr>
        <w:rPr>
          <w:del w:id="7765" w:author="JORGE CONTRERAS ORTIZ" w:date="2021-09-04T16:59:00Z"/>
        </w:rPr>
      </w:pPr>
      <w:r w:rsidRPr="00791D37">
        <w:t xml:space="preserve">Como segunda prueba, con la  segunda topología de red indicada en </w:t>
      </w:r>
      <w:ins w:id="7766" w:author="JORGE CONTRERAS ORTIZ" w:date="2021-09-05T23:34:00Z">
        <w:r w:rsidR="001749E7">
          <w:fldChar w:fldCharType="begin"/>
        </w:r>
        <w:r w:rsidR="001749E7">
          <w:instrText xml:space="preserve"> REF _Ref81777835 \w \h  \* MERGEFORMAT </w:instrText>
        </w:r>
      </w:ins>
      <w:ins w:id="7767" w:author="JORGE CONTRERAS ORTIZ" w:date="2021-09-05T23:34:00Z">
        <w:r w:rsidR="001749E7">
          <w:fldChar w:fldCharType="separate"/>
        </w:r>
      </w:ins>
      <w:ins w:id="7768" w:author="JORGE CONTRERAS ORTIZ" w:date="2021-09-08T21:58:00Z">
        <w:r w:rsidR="007865AB">
          <w:t>5.4</w:t>
        </w:r>
      </w:ins>
      <w:ins w:id="7769" w:author="JORGE CONTRERAS ORTIZ" w:date="2021-09-05T23:34:00Z">
        <w:r w:rsidR="001749E7">
          <w:fldChar w:fldCharType="end"/>
        </w:r>
        <w:r w:rsidR="001749E7">
          <w:t xml:space="preserve"> </w:t>
        </w:r>
        <w:r w:rsidR="001749E7">
          <w:fldChar w:fldCharType="begin"/>
        </w:r>
        <w:r w:rsidR="001749E7">
          <w:instrText xml:space="preserve"> REF _Ref81777836 \h  \* MERGEFORMAT </w:instrText>
        </w:r>
      </w:ins>
      <w:ins w:id="7770" w:author="JORGE CONTRERAS ORTIZ" w:date="2021-09-05T23:34:00Z">
        <w:r w:rsidR="001749E7">
          <w:fldChar w:fldCharType="separate"/>
        </w:r>
      </w:ins>
      <w:ins w:id="7771" w:author="JORGE CONTRERAS ORTIZ" w:date="2021-09-08T21:58:00Z">
        <w:r w:rsidR="007865AB" w:rsidRPr="00791D37">
          <w:t xml:space="preserve">PRUEBAS CON PCB </w:t>
        </w:r>
        <w:r w:rsidR="007865AB">
          <w:t>COOKIE</w:t>
        </w:r>
        <w:r w:rsidR="007865AB" w:rsidRPr="00791D37">
          <w:t xml:space="preserve"> THREAD COMO CUARTO </w:t>
        </w:r>
        <w:r w:rsidR="007865AB" w:rsidRPr="007865AB">
          <w:rPr>
            <w:rPrChange w:id="7772" w:author="JORGE CONTRERAS ORTIZ" w:date="2021-09-08T21:58:00Z">
              <w:rPr>
                <w:sz w:val="28"/>
              </w:rPr>
            </w:rPrChange>
          </w:rPr>
          <w:t>NODO</w:t>
        </w:r>
      </w:ins>
      <w:ins w:id="7773" w:author="JORGE CONTRERAS ORTIZ" w:date="2021-09-05T23:34:00Z">
        <w:r w:rsidR="001749E7">
          <w:fldChar w:fldCharType="end"/>
        </w:r>
      </w:ins>
      <w:del w:id="7774" w:author="JORGE CONTRERAS ORTIZ" w:date="2021-09-04T16:54:00Z">
        <w:r w:rsidR="00912DA3" w:rsidDel="00D30CCF">
          <w:fldChar w:fldCharType="begin"/>
        </w:r>
        <w:r w:rsidR="00912DA3" w:rsidDel="00D30CCF">
          <w:delInstrText xml:space="preserve"> HYPERLINK \l "_Pruebas_con_PCB" </w:delInstrText>
        </w:r>
        <w:r w:rsidR="00912DA3" w:rsidDel="00D30CCF">
          <w:fldChar w:fldCharType="separate"/>
        </w:r>
        <w:r w:rsidRPr="00791D37" w:rsidDel="00D30CCF">
          <w:rPr>
            <w:rStyle w:val="Hipervnculo"/>
          </w:rPr>
          <w:delText>Pruebas con PCB Coockie Thread como cuarto nodo</w:delText>
        </w:r>
        <w:r w:rsidR="00912DA3" w:rsidDel="00D30CCF">
          <w:rPr>
            <w:rStyle w:val="Hipervnculo"/>
          </w:rPr>
          <w:fldChar w:fldCharType="end"/>
        </w:r>
      </w:del>
      <w:r w:rsidRPr="00791D37">
        <w:t xml:space="preserve">, 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w:t>
      </w:r>
      <w:del w:id="7775" w:author="JORGE CONTRERAS ORTIZ" w:date="2021-09-05T20:12:00Z">
        <w:r w:rsidRPr="00791D37" w:rsidDel="004E60C8">
          <w:delText>Coockie</w:delText>
        </w:r>
      </w:del>
      <w:ins w:id="7776" w:author="JORGE CONTRERAS ORTIZ" w:date="2021-09-05T20:12:00Z">
        <w:r w:rsidR="004E60C8">
          <w:t>Cookie</w:t>
        </w:r>
      </w:ins>
      <w:r w:rsidRPr="00791D37">
        <w:t xml:space="preserve"> cada 2 segundos. Esta prueba se realiza con una duración de 2 horas y media, varias veces, observando</w:t>
      </w:r>
      <w:ins w:id="7777" w:author="JORGE CONTRERAS ORTIZ" w:date="2021-09-04T16:54:00Z">
        <w:r w:rsidR="00D30CCF">
          <w:t xml:space="preserve">, al igual que </w:t>
        </w:r>
      </w:ins>
      <w:del w:id="7778" w:author="JORGE CONTRERAS ORTIZ" w:date="2021-09-04T16:54:00Z">
        <w:r w:rsidRPr="00791D37" w:rsidDel="00D30CCF">
          <w:delText xml:space="preserve"> como en</w:delText>
        </w:r>
      </w:del>
      <w:r w:rsidRPr="00791D37">
        <w:t xml:space="preserve"> </w:t>
      </w:r>
      <w:ins w:id="7779" w:author="JORGE CONTRERAS ORTIZ" w:date="2021-09-05T23:35:00Z">
        <w:r w:rsidR="001749E7">
          <w:fldChar w:fldCharType="begin"/>
        </w:r>
        <w:r w:rsidR="001749E7">
          <w:instrText xml:space="preserve"> REF _Ref81777838 \w \h </w:instrText>
        </w:r>
      </w:ins>
      <w:r w:rsidR="001749E7">
        <w:fldChar w:fldCharType="separate"/>
      </w:r>
      <w:ins w:id="7780" w:author="JORGE CONTRERAS ORTIZ" w:date="2021-09-08T21:58:00Z">
        <w:r w:rsidR="007865AB">
          <w:t>5.3.4</w:t>
        </w:r>
      </w:ins>
      <w:ins w:id="7781" w:author="JORGE CONTRERAS ORTIZ" w:date="2021-09-05T23:35:00Z">
        <w:r w:rsidR="001749E7">
          <w:fldChar w:fldCharType="end"/>
        </w:r>
        <w:r w:rsidR="001749E7">
          <w:t xml:space="preserve"> </w:t>
        </w:r>
        <w:r w:rsidR="001749E7">
          <w:fldChar w:fldCharType="begin"/>
        </w:r>
        <w:r w:rsidR="001749E7">
          <w:instrText xml:space="preserve"> REF _Ref81777839 \h </w:instrText>
        </w:r>
      </w:ins>
      <w:r w:rsidR="001749E7">
        <w:fldChar w:fldCharType="separate"/>
      </w:r>
      <w:ins w:id="7782" w:author="JORGE CONTRERAS ORTIZ" w:date="2021-09-08T21:58:00Z">
        <w:r w:rsidR="007865AB" w:rsidRPr="00791D37">
          <w:t>ENVÍO DE MENSAJES UDP POR SOCKETS</w:t>
        </w:r>
      </w:ins>
      <w:ins w:id="7783" w:author="JORGE CONTRERAS ORTIZ" w:date="2021-09-05T23:35:00Z">
        <w:r w:rsidR="001749E7">
          <w:fldChar w:fldCharType="end"/>
        </w:r>
      </w:ins>
      <w:del w:id="7784" w:author="JORGE CONTRERAS ORTIZ" w:date="2021-09-04T16:54:00Z">
        <w:r w:rsidR="00912DA3" w:rsidDel="00D30CCF">
          <w:fldChar w:fldCharType="begin"/>
        </w:r>
        <w:r w:rsidR="00912DA3" w:rsidRPr="00D30CCF" w:rsidDel="00D30CCF">
          <w:delInstrText xml:space="preserve"> HYPERLINK \l "_Envío_de_mensajes_1" </w:delInstrText>
        </w:r>
        <w:r w:rsidR="00912DA3" w:rsidDel="00D30CCF">
          <w:fldChar w:fldCharType="separate"/>
        </w:r>
        <w:r w:rsidRPr="00791D37" w:rsidDel="00D30CCF">
          <w:rPr>
            <w:rStyle w:val="Hipervnculo"/>
          </w:rPr>
          <w:delText>Envío de mensajes UDP por Sockets entre Dongles y entre PC y Dongles</w:delText>
        </w:r>
        <w:r w:rsidR="00912DA3" w:rsidDel="00D30CCF">
          <w:rPr>
            <w:rStyle w:val="Hipervnculo"/>
          </w:rPr>
          <w:fldChar w:fldCharType="end"/>
        </w:r>
        <w:r w:rsidRPr="00791D37" w:rsidDel="00D30CCF">
          <w:delText xml:space="preserve"> </w:delText>
        </w:r>
      </w:del>
      <w:del w:id="7785" w:author="JORGE CONTRERAS ORTIZ" w:date="2021-09-04T16:55:00Z">
        <w:r w:rsidRPr="00791D37" w:rsidDel="00D30CCF">
          <w:delText>que</w:delText>
        </w:r>
      </w:del>
      <w:ins w:id="7786" w:author="JORGE CONTRERAS ORTIZ" w:date="2021-09-04T16:55:00Z">
        <w:r w:rsidR="00D30CCF">
          <w:t>, que</w:t>
        </w:r>
      </w:ins>
      <w:r w:rsidRPr="00791D37">
        <w:t xml:space="preserve"> la red es estable salvo en ciertos momentos en los que la comunicación entre nodos se cae. En algunas ocasiones, se observa en la pestaña de Visual Network, dentro del Panel de Administración Web del sistema </w:t>
      </w:r>
      <w:proofErr w:type="spellStart"/>
      <w:r w:rsidRPr="00791D37">
        <w:t>KiBRA</w:t>
      </w:r>
      <w:proofErr w:type="spellEnd"/>
      <w:r w:rsidRPr="00791D37">
        <w:t xml:space="preserve"> del BR, </w:t>
      </w:r>
      <w:del w:id="7787" w:author="JORGE CONTRERAS ORTIZ" w:date="2021-09-05T17:47:00Z">
        <w:r w:rsidRPr="00791D37" w:rsidDel="00DC6100">
          <w:delText>que</w:delText>
        </w:r>
      </w:del>
      <w:ins w:id="7788" w:author="JORGE CONTRERAS ORTIZ" w:date="2021-09-05T17:47:00Z">
        <w:r w:rsidR="00DC6100" w:rsidRPr="00791D37">
          <w:t>que,</w:t>
        </w:r>
      </w:ins>
      <w:r w:rsidRPr="00791D37">
        <w:t xml:space="preserv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21A546E0" w14:textId="77777777" w:rsidR="0074559B" w:rsidRPr="00791D37" w:rsidRDefault="0074559B">
      <w:pPr>
        <w:pPrChange w:id="7789" w:author="JORGE CONTRERAS ORTIZ" w:date="2021-09-05T23:34:00Z">
          <w:pPr>
            <w:pStyle w:val="Ttulo4"/>
          </w:pPr>
        </w:pPrChange>
      </w:pPr>
      <w:r w:rsidRPr="00791D37">
        <w:br w:type="page"/>
      </w:r>
    </w:p>
    <w:p w14:paraId="5C9CB399" w14:textId="77777777" w:rsidR="0074559B" w:rsidRPr="00791D37" w:rsidRDefault="0074559B" w:rsidP="00791D37">
      <w:pPr>
        <w:pStyle w:val="Ttulo2"/>
      </w:pPr>
      <w:bookmarkStart w:id="7790" w:name="_Toc81499473"/>
      <w:bookmarkStart w:id="7791" w:name="_Toc82012263"/>
      <w:bookmarkStart w:id="7792" w:name="_Toc82025090"/>
      <w:bookmarkStart w:id="7793" w:name="_Toc82030935"/>
      <w:r w:rsidRPr="00791D37">
        <w:lastRenderedPageBreak/>
        <w:t>PRUEBAS DE ESTABILIDAD CON 5 NODOS</w:t>
      </w:r>
      <w:bookmarkEnd w:id="7790"/>
      <w:bookmarkEnd w:id="7791"/>
      <w:bookmarkEnd w:id="7792"/>
      <w:bookmarkEnd w:id="7793"/>
    </w:p>
    <w:p w14:paraId="02A2E594" w14:textId="77777777" w:rsidR="0074559B" w:rsidRPr="00791D37" w:rsidRDefault="0074559B" w:rsidP="00791D37"/>
    <w:p w14:paraId="3E4E0EF2" w14:textId="6C6E781F" w:rsidR="0074559B" w:rsidRPr="00791D37" w:rsidRDefault="0074559B" w:rsidP="00791D37">
      <w:r w:rsidRPr="00791D37">
        <w:t xml:space="preserve">Tras validar el funcionamiento de la primera PCB </w:t>
      </w:r>
      <w:del w:id="7794" w:author="JORGE CONTRERAS ORTIZ" w:date="2021-09-05T20:12:00Z">
        <w:r w:rsidRPr="00791D37" w:rsidDel="004E60C8">
          <w:delText>Coockie</w:delText>
        </w:r>
      </w:del>
      <w:ins w:id="7795" w:author="JORGE CONTRERAS ORTIZ" w:date="2021-09-05T20:12:00Z">
        <w:r w:rsidR="004E60C8">
          <w:t>Cookie</w:t>
        </w:r>
      </w:ins>
      <w:r w:rsidRPr="00791D37">
        <w:t xml:space="preserve"> Thread, se crea el código para el manejo de los módulos KTWM102 desde el kit de la </w:t>
      </w:r>
      <w:del w:id="7796" w:author="JORGE CONTRERAS ORTIZ" w:date="2021-09-05T20:12:00Z">
        <w:r w:rsidRPr="00791D37" w:rsidDel="004E60C8">
          <w:delText>Coockie</w:delText>
        </w:r>
      </w:del>
      <w:ins w:id="7797" w:author="JORGE CONTRERAS ORTIZ" w:date="2021-09-05T20:12:00Z">
        <w:r w:rsidR="004E60C8">
          <w:t>Cookie</w:t>
        </w:r>
      </w:ins>
      <w:r w:rsidRPr="00791D37">
        <w:t xml:space="preserve">  y se añade como 5 nodo a la red otra PCB de </w:t>
      </w:r>
      <w:del w:id="7798" w:author="JORGE CONTRERAS ORTIZ" w:date="2021-09-05T20:12:00Z">
        <w:r w:rsidRPr="00791D37" w:rsidDel="004E60C8">
          <w:delText>Coockie</w:delText>
        </w:r>
      </w:del>
      <w:ins w:id="7799" w:author="JORGE CONTRERAS ORTIZ" w:date="2021-09-05T20:12:00Z">
        <w:r w:rsidR="004E60C8">
          <w:t>Cookie</w:t>
        </w:r>
      </w:ins>
      <w:r w:rsidRPr="00791D37">
        <w:t xml:space="preserve"> Thread, controlada a través de </w:t>
      </w:r>
      <w:proofErr w:type="spellStart"/>
      <w:r w:rsidRPr="00791D37">
        <w:t>KiTools</w:t>
      </w:r>
      <w:proofErr w:type="spellEnd"/>
      <w:r w:rsidRPr="00791D37">
        <w:t>.</w:t>
      </w:r>
    </w:p>
    <w:p w14:paraId="53A02BE3" w14:textId="77777777" w:rsidR="0074559B" w:rsidRPr="00791D37" w:rsidRDefault="0074559B" w:rsidP="00791D37">
      <w:r w:rsidRPr="00791D37">
        <w:t>En este caso se han probado dos topologías diferentes, en las cuales los nodos se han configurado de la misma manera: El nodo BR como líder, un nodo Dongle como Router/REED, y el resto como MED. Solo ha cambiado el padre al que se conectaban los diferentes nodos.</w:t>
      </w:r>
    </w:p>
    <w:p w14:paraId="42C0895E" w14:textId="5D0CEE39" w:rsidR="0074559B" w:rsidRPr="00791D37" w:rsidRDefault="0074559B" w:rsidP="00791D37">
      <w:pPr>
        <w:pStyle w:val="Prrafodelista"/>
        <w:numPr>
          <w:ilvl w:val="0"/>
          <w:numId w:val="25"/>
        </w:numPr>
      </w:pPr>
      <w:r w:rsidRPr="00791D37">
        <w:t>Todos los nodos se han conectado al BR como nodo padre</w:t>
      </w:r>
      <w:ins w:id="7800" w:author="JORGE CONTRERAS ORTIZ" w:date="2021-09-04T16:56:00Z">
        <w:r w:rsidR="00D30CCF">
          <w:t xml:space="preserve">. Ver </w:t>
        </w:r>
        <w:r w:rsidR="00D30CCF">
          <w:fldChar w:fldCharType="begin"/>
        </w:r>
        <w:r w:rsidR="00D30CCF">
          <w:instrText xml:space="preserve"> REF _Ref81666998 \h </w:instrText>
        </w:r>
      </w:ins>
      <w:r w:rsidR="00D30CCF">
        <w:fldChar w:fldCharType="separate"/>
      </w:r>
      <w:ins w:id="7801" w:author="JORGE CONTRERAS ORTIZ" w:date="2021-09-08T21:58:00Z">
        <w:r w:rsidR="007865AB" w:rsidRPr="00791D37">
          <w:t xml:space="preserve">Ilustración </w:t>
        </w:r>
        <w:r w:rsidR="007865AB">
          <w:rPr>
            <w:noProof/>
          </w:rPr>
          <w:t>75</w:t>
        </w:r>
      </w:ins>
      <w:ins w:id="7802" w:author="JORGE CONTRERAS ORTIZ" w:date="2021-09-04T16:56:00Z">
        <w:r w:rsidR="00D30CCF">
          <w:fldChar w:fldCharType="end"/>
        </w:r>
      </w:ins>
      <w:r w:rsidRPr="00791D37">
        <w:t>.</w:t>
      </w:r>
    </w:p>
    <w:p w14:paraId="6F62B62F" w14:textId="77777777" w:rsidR="0074559B" w:rsidRPr="00791D37" w:rsidRDefault="0074559B" w:rsidP="00CA0339">
      <w:pPr>
        <w:jc w:val="center"/>
      </w:pPr>
      <w:r w:rsidRPr="00791D37">
        <w:rPr>
          <w:noProof/>
        </w:rPr>
        <w:drawing>
          <wp:inline distT="0" distB="0" distL="0" distR="0" wp14:anchorId="0B42D47C" wp14:editId="1DDE4CD3">
            <wp:extent cx="3492290" cy="2893326"/>
            <wp:effectExtent l="0" t="0" r="0" b="254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p>
    <w:p w14:paraId="38F41D83" w14:textId="74399044" w:rsidR="0074559B" w:rsidRPr="00791D37" w:rsidRDefault="0074559B" w:rsidP="00CA0339">
      <w:pPr>
        <w:pStyle w:val="Descripcin"/>
        <w:jc w:val="center"/>
      </w:pPr>
      <w:bookmarkStart w:id="7803" w:name="_Ref81666998"/>
      <w:bookmarkStart w:id="7804" w:name="_Toc81499648"/>
      <w:bookmarkStart w:id="7805" w:name="_Toc81499883"/>
      <w:bookmarkStart w:id="7806" w:name="_Toc82031018"/>
      <w:r w:rsidRPr="00791D37">
        <w:t xml:space="preserve">Ilustración </w:t>
      </w:r>
      <w:r w:rsidR="006675AD">
        <w:fldChar w:fldCharType="begin"/>
      </w:r>
      <w:r w:rsidR="006675AD">
        <w:instrText xml:space="preserve"> SEQ Ilustración \* ARABIC </w:instrText>
      </w:r>
      <w:r w:rsidR="006675AD">
        <w:fldChar w:fldCharType="separate"/>
      </w:r>
      <w:ins w:id="7807" w:author="JORGE CONTRERAS ORTIZ" w:date="2021-09-08T21:58:00Z">
        <w:r w:rsidR="007865AB">
          <w:rPr>
            <w:noProof/>
          </w:rPr>
          <w:t>75</w:t>
        </w:r>
      </w:ins>
      <w:del w:id="7808" w:author="JORGE CONTRERAS ORTIZ" w:date="2021-09-04T08:54:00Z">
        <w:r w:rsidR="00CA0339" w:rsidDel="00425C71">
          <w:rPr>
            <w:noProof/>
          </w:rPr>
          <w:delText>71</w:delText>
        </w:r>
      </w:del>
      <w:r w:rsidR="006675AD">
        <w:rPr>
          <w:noProof/>
        </w:rPr>
        <w:fldChar w:fldCharType="end"/>
      </w:r>
      <w:bookmarkEnd w:id="7803"/>
      <w:r w:rsidRPr="00791D37">
        <w:t xml:space="preserve"> Topología A de 5 nodos</w:t>
      </w:r>
      <w:bookmarkEnd w:id="7804"/>
      <w:bookmarkEnd w:id="7805"/>
      <w:bookmarkEnd w:id="7806"/>
      <w:r w:rsidRPr="00791D37">
        <w:br w:type="page"/>
      </w:r>
    </w:p>
    <w:p w14:paraId="081D0EEC" w14:textId="4C8F3D2B" w:rsidR="0074559B" w:rsidRPr="00791D37" w:rsidRDefault="0074559B" w:rsidP="00791D37">
      <w:pPr>
        <w:pStyle w:val="Prrafodelista"/>
        <w:numPr>
          <w:ilvl w:val="0"/>
          <w:numId w:val="25"/>
        </w:numPr>
      </w:pPr>
      <w:r w:rsidRPr="00791D37">
        <w:lastRenderedPageBreak/>
        <w:t xml:space="preserve">El nodo REED se conecta al BR como nodo hijo, y </w:t>
      </w:r>
      <w:del w:id="7809" w:author="JORGE CONTRERAS ORTIZ" w:date="2021-09-06T00:24:00Z">
        <w:r w:rsidRPr="00791D37" w:rsidDel="006A0352">
          <w:delText xml:space="preserve">el </w:delText>
        </w:r>
      </w:del>
      <w:r w:rsidRPr="00791D37">
        <w:t>los MED se conectan al REED</w:t>
      </w:r>
      <w:ins w:id="7810" w:author="JORGE CONTRERAS ORTIZ" w:date="2021-09-04T16:56:00Z">
        <w:r w:rsidR="00D30CCF">
          <w:t xml:space="preserve">. Ver </w:t>
        </w:r>
        <w:r w:rsidR="00D30CCF">
          <w:fldChar w:fldCharType="begin"/>
        </w:r>
        <w:r w:rsidR="00D30CCF">
          <w:instrText xml:space="preserve"> REF _Ref81667010 \h </w:instrText>
        </w:r>
      </w:ins>
      <w:r w:rsidR="00D30CCF">
        <w:fldChar w:fldCharType="separate"/>
      </w:r>
      <w:ins w:id="7811" w:author="JORGE CONTRERAS ORTIZ" w:date="2021-09-08T21:58:00Z">
        <w:r w:rsidR="007865AB" w:rsidRPr="00791D37">
          <w:t xml:space="preserve">Ilustración </w:t>
        </w:r>
        <w:r w:rsidR="007865AB">
          <w:rPr>
            <w:noProof/>
          </w:rPr>
          <w:t>76</w:t>
        </w:r>
      </w:ins>
      <w:ins w:id="7812" w:author="JORGE CONTRERAS ORTIZ" w:date="2021-09-04T16:56:00Z">
        <w:r w:rsidR="00D30CCF">
          <w:fldChar w:fldCharType="end"/>
        </w:r>
      </w:ins>
      <w:r w:rsidRPr="00791D37">
        <w:t>.</w:t>
      </w:r>
    </w:p>
    <w:p w14:paraId="5DD22F87" w14:textId="77777777" w:rsidR="0074559B" w:rsidRPr="00791D37" w:rsidRDefault="0074559B" w:rsidP="00CA0339">
      <w:pPr>
        <w:jc w:val="center"/>
      </w:pPr>
      <w:r w:rsidRPr="00791D37">
        <w:rPr>
          <w:noProof/>
        </w:rPr>
        <w:drawing>
          <wp:inline distT="0" distB="0" distL="0" distR="0" wp14:anchorId="743601D5" wp14:editId="56F137A5">
            <wp:extent cx="2265346" cy="3558152"/>
            <wp:effectExtent l="0" t="0" r="1905" b="444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p>
    <w:p w14:paraId="637625EF" w14:textId="2F647BE9" w:rsidR="0074559B" w:rsidRPr="00791D37" w:rsidRDefault="0074559B" w:rsidP="00CA0339">
      <w:pPr>
        <w:pStyle w:val="Descripcin"/>
        <w:jc w:val="center"/>
      </w:pPr>
      <w:bookmarkStart w:id="7813" w:name="_Ref81667010"/>
      <w:bookmarkStart w:id="7814" w:name="_Toc81499649"/>
      <w:bookmarkStart w:id="7815" w:name="_Toc81499884"/>
      <w:bookmarkStart w:id="7816" w:name="_Toc82031019"/>
      <w:r w:rsidRPr="00791D37">
        <w:t xml:space="preserve">Ilustración </w:t>
      </w:r>
      <w:r w:rsidR="006675AD">
        <w:fldChar w:fldCharType="begin"/>
      </w:r>
      <w:r w:rsidR="006675AD">
        <w:instrText xml:space="preserve"> SEQ Ilustración \* ARABIC </w:instrText>
      </w:r>
      <w:r w:rsidR="006675AD">
        <w:fldChar w:fldCharType="separate"/>
      </w:r>
      <w:ins w:id="7817" w:author="JORGE CONTRERAS ORTIZ" w:date="2021-09-08T21:58:00Z">
        <w:r w:rsidR="007865AB">
          <w:rPr>
            <w:noProof/>
          </w:rPr>
          <w:t>76</w:t>
        </w:r>
      </w:ins>
      <w:del w:id="7818" w:author="JORGE CONTRERAS ORTIZ" w:date="2021-09-04T08:54:00Z">
        <w:r w:rsidR="00CA0339" w:rsidDel="00425C71">
          <w:rPr>
            <w:noProof/>
          </w:rPr>
          <w:delText>72</w:delText>
        </w:r>
      </w:del>
      <w:r w:rsidR="006675AD">
        <w:rPr>
          <w:noProof/>
        </w:rPr>
        <w:fldChar w:fldCharType="end"/>
      </w:r>
      <w:bookmarkEnd w:id="7813"/>
      <w:r w:rsidRPr="00791D37">
        <w:t xml:space="preserve"> Topología B con 5 nodos</w:t>
      </w:r>
      <w:bookmarkEnd w:id="7814"/>
      <w:bookmarkEnd w:id="7815"/>
      <w:bookmarkEnd w:id="7816"/>
    </w:p>
    <w:p w14:paraId="469A1E23" w14:textId="77777777" w:rsidR="0074559B" w:rsidRPr="00791D37" w:rsidRDefault="0074559B" w:rsidP="00791D37"/>
    <w:p w14:paraId="2182F62A" w14:textId="210316FA" w:rsidR="0074559B" w:rsidRPr="00791D37" w:rsidRDefault="00C17583" w:rsidP="00791D37">
      <w:pPr>
        <w:pStyle w:val="Ttulo3"/>
      </w:pPr>
      <w:bookmarkStart w:id="7819" w:name="_Toc81499474"/>
      <w:bookmarkStart w:id="7820" w:name="_Toc82012264"/>
      <w:bookmarkStart w:id="7821" w:name="_Toc82025091"/>
      <w:bookmarkStart w:id="7822" w:name="_Toc82030936"/>
      <w:r w:rsidRPr="00791D37">
        <w:t>PRUEBAS DE CONECTIVIDAD</w:t>
      </w:r>
      <w:bookmarkEnd w:id="7819"/>
      <w:bookmarkEnd w:id="7820"/>
      <w:bookmarkEnd w:id="7821"/>
      <w:bookmarkEnd w:id="7822"/>
    </w:p>
    <w:p w14:paraId="382A6DBE" w14:textId="77777777" w:rsidR="0074559B" w:rsidRPr="00791D37" w:rsidRDefault="0074559B" w:rsidP="00791D37"/>
    <w:p w14:paraId="4EC0EC9C" w14:textId="77777777" w:rsidR="0074559B" w:rsidRPr="00791D37" w:rsidRDefault="0074559B" w:rsidP="00791D37">
      <w:r w:rsidRPr="00791D37">
        <w:t>Para verificar los datos obtenidos en las pruebas con 4 nodos, se vuelve a verificar la latencia entre el PC y los diferentes nodos.</w:t>
      </w:r>
    </w:p>
    <w:p w14:paraId="5A420DAA" w14:textId="601A6084" w:rsidR="0074559B" w:rsidRPr="00791D37" w:rsidRDefault="0074559B" w:rsidP="00791D37">
      <w:r w:rsidRPr="00791D37">
        <w:t>En el caso de la primera topología, al estar todos a un salto de distancia del BR, se verifica que</w:t>
      </w:r>
      <w:ins w:id="7823" w:author="JORGE CONTRERAS ORTIZ" w:date="2021-09-05T17:48:00Z">
        <w:r w:rsidR="00DC6100">
          <w:t>,</w:t>
        </w:r>
      </w:ins>
      <w:r w:rsidRPr="00791D37">
        <w:t xml:space="preserve"> para todos los nodos, la latencia aproximada entre el PC y los nodos MED, es de alrededor de 22 o 23 ms.</w:t>
      </w:r>
    </w:p>
    <w:p w14:paraId="3313094D" w14:textId="77777777" w:rsidR="0074559B" w:rsidRPr="00791D37" w:rsidRDefault="0074559B" w:rsidP="00791D37">
      <w:r w:rsidRPr="00791D37">
        <w:t>En el caso de la segunda topología, para el nodo Router, se sigue observando esa latencia de 22 o 23 ms, mientras que a los nodos MED se ha visto que la latencia sigue siendo alrededor de los 45-46 ms, como en las primeras pruebas.</w:t>
      </w:r>
    </w:p>
    <w:p w14:paraId="7C58A0F1" w14:textId="519B7934" w:rsidR="0074559B" w:rsidRPr="00791D37" w:rsidDel="000B6602" w:rsidRDefault="0074559B" w:rsidP="00791D37">
      <w:pPr>
        <w:rPr>
          <w:del w:id="7824" w:author="JORGE CONTRERAS ORTIZ" w:date="2021-09-05T21:05:00Z"/>
        </w:rPr>
      </w:pPr>
    </w:p>
    <w:p w14:paraId="2564613A" w14:textId="77777777" w:rsidR="000B6602" w:rsidRDefault="000B6602">
      <w:pPr>
        <w:jc w:val="left"/>
        <w:rPr>
          <w:ins w:id="7825" w:author="JORGE CONTRERAS ORTIZ" w:date="2021-09-05T21:05:00Z"/>
          <w:rFonts w:eastAsiaTheme="majorEastAsia"/>
          <w:color w:val="1F3763" w:themeColor="accent1" w:themeShade="7F"/>
          <w:sz w:val="24"/>
          <w:szCs w:val="24"/>
        </w:rPr>
      </w:pPr>
      <w:bookmarkStart w:id="7826" w:name="_Toc81499475"/>
      <w:ins w:id="7827" w:author="JORGE CONTRERAS ORTIZ" w:date="2021-09-05T21:05:00Z">
        <w:r>
          <w:br w:type="page"/>
        </w:r>
      </w:ins>
    </w:p>
    <w:p w14:paraId="6F2332D0" w14:textId="5485A053" w:rsidR="0074559B" w:rsidRPr="00791D37" w:rsidRDefault="00C17583" w:rsidP="00791D37">
      <w:pPr>
        <w:pStyle w:val="Ttulo3"/>
      </w:pPr>
      <w:bookmarkStart w:id="7828" w:name="_Toc82012265"/>
      <w:bookmarkStart w:id="7829" w:name="_Toc82025092"/>
      <w:bookmarkStart w:id="7830" w:name="_Toc82030937"/>
      <w:r w:rsidRPr="00791D37">
        <w:lastRenderedPageBreak/>
        <w:t>ENVÍO / RECIBO DE SOCKETS</w:t>
      </w:r>
      <w:bookmarkEnd w:id="7826"/>
      <w:bookmarkEnd w:id="7828"/>
      <w:bookmarkEnd w:id="7829"/>
      <w:bookmarkEnd w:id="7830"/>
    </w:p>
    <w:p w14:paraId="346139BE" w14:textId="77777777" w:rsidR="0074559B" w:rsidRPr="00791D37" w:rsidRDefault="0074559B" w:rsidP="00791D37"/>
    <w:p w14:paraId="10F10252" w14:textId="77777777" w:rsidR="0074559B" w:rsidRPr="00791D37" w:rsidRDefault="0074559B" w:rsidP="00791D37">
      <w:r w:rsidRPr="00791D37">
        <w:t>En esta prueba se mandan mensajes UDP por Sockets de la siguiente manera:</w:t>
      </w:r>
    </w:p>
    <w:p w14:paraId="08F2C488" w14:textId="4781F3E9" w:rsidR="0074559B" w:rsidRPr="00791D37" w:rsidRDefault="0074559B" w:rsidP="00791D37">
      <w:pPr>
        <w:pStyle w:val="Prrafodelista"/>
        <w:numPr>
          <w:ilvl w:val="0"/>
          <w:numId w:val="14"/>
        </w:numPr>
      </w:pPr>
      <w:r w:rsidRPr="00791D37">
        <w:t xml:space="preserve">Los 2 nodos Dongles (1 REED y 1 MED) </w:t>
      </w:r>
      <w:del w:id="7831" w:author="JORGE CONTRERAS ORTIZ" w:date="2021-09-04T16:56:00Z">
        <w:r w:rsidRPr="00791D37" w:rsidDel="00D30CCF">
          <w:delText xml:space="preserve">mandan </w:delText>
        </w:r>
      </w:del>
      <w:ins w:id="7832" w:author="JORGE CONTRERAS ORTIZ" w:date="2021-09-04T16:56:00Z">
        <w:r w:rsidR="00D30CCF">
          <w:t>envían</w:t>
        </w:r>
        <w:r w:rsidR="00D30CCF" w:rsidRPr="00791D37">
          <w:t xml:space="preserve"> </w:t>
        </w:r>
      </w:ins>
      <w:r w:rsidRPr="00791D37">
        <w:t xml:space="preserve">mensajes a los dos nodos MED formados por las </w:t>
      </w:r>
      <w:proofErr w:type="spellStart"/>
      <w:r w:rsidRPr="00791D37">
        <w:t>PCBs</w:t>
      </w:r>
      <w:proofErr w:type="spellEnd"/>
      <w:r w:rsidRPr="00791D37">
        <w:t>.</w:t>
      </w:r>
    </w:p>
    <w:p w14:paraId="646A467B" w14:textId="48AD2C27" w:rsidR="0074559B" w:rsidRPr="00791D37" w:rsidRDefault="0074559B" w:rsidP="00791D37">
      <w:pPr>
        <w:pStyle w:val="Prrafodelista"/>
        <w:numPr>
          <w:ilvl w:val="0"/>
          <w:numId w:val="14"/>
        </w:numPr>
      </w:pPr>
      <w:r w:rsidRPr="00791D37">
        <w:t xml:space="preserve">Nodo formado por la </w:t>
      </w:r>
      <w:del w:id="7833" w:author="JORGE CONTRERAS ORTIZ" w:date="2021-09-05T20:12:00Z">
        <w:r w:rsidRPr="00791D37" w:rsidDel="004E60C8">
          <w:delText>Coockie</w:delText>
        </w:r>
      </w:del>
      <w:ins w:id="7834" w:author="JORGE CONTRERAS ORTIZ" w:date="2021-09-05T20:12:00Z">
        <w:r w:rsidR="004E60C8">
          <w:t>Cookie</w:t>
        </w:r>
      </w:ins>
      <w:r w:rsidRPr="00791D37">
        <w:t xml:space="preserve"> Completa (PCB Thread + </w:t>
      </w:r>
      <w:del w:id="7835" w:author="JORGE CONTRERAS ORTIZ" w:date="2021-09-05T20:12:00Z">
        <w:r w:rsidRPr="00791D37" w:rsidDel="004E60C8">
          <w:delText>Coockie</w:delText>
        </w:r>
      </w:del>
      <w:ins w:id="7836" w:author="JORGE CONTRERAS ORTIZ" w:date="2021-09-05T20:12:00Z">
        <w:r w:rsidR="004E60C8">
          <w:t>Cookie</w:t>
        </w:r>
      </w:ins>
      <w:r w:rsidRPr="00791D37">
        <w:t>) envía mensajes al nodo REED formado por el Dongle.</w:t>
      </w:r>
    </w:p>
    <w:p w14:paraId="5C1EDBE9" w14:textId="77777777" w:rsidR="0074559B" w:rsidRPr="00791D37" w:rsidRDefault="0074559B" w:rsidP="00791D37">
      <w:pPr>
        <w:pStyle w:val="Prrafodelista"/>
        <w:numPr>
          <w:ilvl w:val="0"/>
          <w:numId w:val="14"/>
        </w:numPr>
      </w:pPr>
      <w:r w:rsidRPr="00791D37">
        <w:t>PC envía mensajes a todos los nodos salvo al BR.</w:t>
      </w:r>
    </w:p>
    <w:p w14:paraId="26E763D2" w14:textId="3683A923" w:rsidR="0074559B" w:rsidRPr="00791D37" w:rsidRDefault="0074559B" w:rsidP="00791D37">
      <w:pPr>
        <w:pStyle w:val="Prrafodelista"/>
        <w:numPr>
          <w:ilvl w:val="0"/>
          <w:numId w:val="14"/>
        </w:numPr>
      </w:pPr>
      <w:r w:rsidRPr="00791D37">
        <w:t xml:space="preserve">El último nodo MED, formado por la PCB </w:t>
      </w:r>
      <w:del w:id="7837" w:author="JORGE CONTRERAS ORTIZ" w:date="2021-09-05T20:12:00Z">
        <w:r w:rsidRPr="00791D37" w:rsidDel="004E60C8">
          <w:delText>Coockie</w:delText>
        </w:r>
      </w:del>
      <w:ins w:id="7838" w:author="JORGE CONTRERAS ORTIZ" w:date="2021-09-05T20:12:00Z">
        <w:r w:rsidR="004E60C8">
          <w:t>Cookie</w:t>
        </w:r>
      </w:ins>
      <w:r w:rsidRPr="00791D37">
        <w:t xml:space="preserve"> Thread, al no disponer de un microcontrolador que envíe los comandos a ejecutar, solo recibirá mensajes.</w:t>
      </w:r>
    </w:p>
    <w:p w14:paraId="15ED3187" w14:textId="5F770E2E" w:rsidR="0074559B" w:rsidRPr="00791D37" w:rsidRDefault="0074559B" w:rsidP="00791D37">
      <w:r w:rsidRPr="00791D37">
        <w:t xml:space="preserve">En el caso de la primera topología, todos los mensajes entre nodos darán dos saltos, el primero al BR y el segundo al nodo correspondiente, mientras que los mensajes recibidos desde el PC, solo darán un único salto dentro de la red Thread, desde el BR al nodo correspondiente. Al no poderse </w:t>
      </w:r>
      <w:proofErr w:type="spellStart"/>
      <w:r w:rsidRPr="00791D37">
        <w:t>debug</w:t>
      </w:r>
      <w:ins w:id="7839" w:author="JORGE CONTRERAS ORTIZ" w:date="2021-09-04T16:57:00Z">
        <w:r w:rsidR="00D30CCF">
          <w:t>u</w:t>
        </w:r>
      </w:ins>
      <w:del w:id="7840" w:author="JORGE CONTRERAS ORTIZ" w:date="2021-09-04T16:57:00Z">
        <w:r w:rsidRPr="00791D37" w:rsidDel="00D30CCF">
          <w:delText>g</w:delText>
        </w:r>
      </w:del>
      <w:r w:rsidRPr="00791D37">
        <w:t>ear</w:t>
      </w:r>
      <w:proofErr w:type="spellEnd"/>
      <w:r w:rsidRPr="00791D37">
        <w:t xml:space="preserve"> el BR desde las herramientas </w:t>
      </w:r>
      <w:proofErr w:type="spellStart"/>
      <w:r w:rsidRPr="00791D37">
        <w:t>KiTools</w:t>
      </w:r>
      <w:proofErr w:type="spellEnd"/>
      <w:r w:rsidRPr="00791D37">
        <w:t>, no se ha podido ver forma sencilla de ver esa gestión de los mensajes que le llegan de un nodo a otro, solo podemos ver el aviso de recibo en el nodo receptor.</w:t>
      </w:r>
    </w:p>
    <w:p w14:paraId="4791D166" w14:textId="3E10B024" w:rsidR="0074559B" w:rsidRPr="00791D37" w:rsidRDefault="0074559B" w:rsidP="00791D37">
      <w:r w:rsidRPr="00791D37">
        <w:t xml:space="preserve">En cuanto a la segunda topología, todos los mensajes que se envíen a los nodos MED darán dos saltos, el primero al REED y el segundo al nodo correspondiente. Los mensajes </w:t>
      </w:r>
      <w:ins w:id="7841" w:author="JORGE CONTRERAS ORTIZ" w:date="2021-09-06T00:24:00Z">
        <w:r w:rsidR="006A0352">
          <w:t>destinados</w:t>
        </w:r>
      </w:ins>
      <w:del w:id="7842" w:author="JORGE CONTRERAS ORTIZ" w:date="2021-09-06T00:24:00Z">
        <w:r w:rsidRPr="00791D37" w:rsidDel="006A0352">
          <w:delText xml:space="preserve">que vayan </w:delText>
        </w:r>
      </w:del>
      <w:ins w:id="7843" w:author="JORGE CONTRERAS ORTIZ" w:date="2021-09-06T00:24:00Z">
        <w:r w:rsidR="006A0352" w:rsidRPr="00791D37">
          <w:t xml:space="preserve"> </w:t>
        </w:r>
      </w:ins>
      <w:r w:rsidRPr="00791D37">
        <w:t xml:space="preserve">al REED solo darán un salto dentro de la propia red Thread. En los casos </w:t>
      </w:r>
      <w:del w:id="7844" w:author="JORGE CONTRERAS ORTIZ" w:date="2021-09-05T17:48:00Z">
        <w:r w:rsidRPr="00791D37" w:rsidDel="00DC6100">
          <w:delText>de los mensaje</w:delText>
        </w:r>
      </w:del>
      <w:ins w:id="7845" w:author="JORGE CONTRERAS ORTIZ" w:date="2021-09-05T17:48:00Z">
        <w:r w:rsidR="00DC6100" w:rsidRPr="00791D37">
          <w:t>de los mensajes</w:t>
        </w:r>
      </w:ins>
      <w:r w:rsidRPr="00791D37">
        <w:t xml:space="preserve"> con dos saltos dentro de la red Thread, podemos ver que en el nodo intermedio, el nodo REED en este caso, se dan dos mensajes de </w:t>
      </w:r>
      <w:proofErr w:type="spellStart"/>
      <w:r w:rsidRPr="00791D37">
        <w:t>debug</w:t>
      </w:r>
      <w:proofErr w:type="spellEnd"/>
      <w:r w:rsidRPr="00791D37">
        <w:t xml:space="preserve"> en la herramienta </w:t>
      </w:r>
      <w:proofErr w:type="spellStart"/>
      <w:r w:rsidRPr="00791D37">
        <w:t>KiTools</w:t>
      </w:r>
      <w:proofErr w:type="spellEnd"/>
      <w:r w:rsidRPr="00791D37">
        <w:t>:</w:t>
      </w:r>
    </w:p>
    <w:p w14:paraId="401B093A" w14:textId="77777777" w:rsidR="0074559B" w:rsidRPr="00791D37" w:rsidRDefault="0074559B" w:rsidP="00791D37">
      <w:pPr>
        <w:pStyle w:val="Prrafodelista"/>
        <w:numPr>
          <w:ilvl w:val="0"/>
          <w:numId w:val="14"/>
        </w:numPr>
      </w:pPr>
      <w:r w:rsidRPr="00791D37">
        <w:t>El primero es un mensaje de RX con la dirección RLOC16 del nodo emisor. En caso de haber más saltos anteriores, la dirección RLOC16 que se muestra en este aviso es la del anterior nodo al actual.</w:t>
      </w:r>
    </w:p>
    <w:p w14:paraId="683DC15F" w14:textId="77777777" w:rsidR="0074559B" w:rsidRPr="00791D37" w:rsidRDefault="0074559B" w:rsidP="00791D37">
      <w:pPr>
        <w:pStyle w:val="Prrafodelista"/>
        <w:numPr>
          <w:ilvl w:val="0"/>
          <w:numId w:val="14"/>
        </w:numPr>
      </w:pPr>
      <w:r w:rsidRPr="00791D37">
        <w:t>El segundo es un mensaje de TX con la dirección RLOC16 del siguiente nodo receptor al que manda el mensaje, ya sea para gestionar otro salto o su recepción final.</w:t>
      </w:r>
    </w:p>
    <w:p w14:paraId="24304868" w14:textId="77777777" w:rsidR="0074559B" w:rsidRPr="00791D37" w:rsidRDefault="0074559B" w:rsidP="00791D37">
      <w:r w:rsidRPr="00791D37">
        <w:t>Con ambas topologías se dejó la prueba de envío y recibo de mensajes durante 2 horas y media cada una, viendo que siempre había una 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p>
    <w:p w14:paraId="6B569106" w14:textId="77777777" w:rsidR="0074559B" w:rsidRPr="00791D37" w:rsidRDefault="0074559B" w:rsidP="00791D37"/>
    <w:p w14:paraId="73068BD0" w14:textId="77777777" w:rsidR="0074559B" w:rsidRPr="00791D37" w:rsidRDefault="0074559B" w:rsidP="00791D37">
      <w:pPr>
        <w:rPr>
          <w:rFonts w:eastAsiaTheme="majorEastAsia"/>
          <w:color w:val="1F3763" w:themeColor="accent1" w:themeShade="7F"/>
          <w:sz w:val="26"/>
          <w:szCs w:val="24"/>
          <w:highlight w:val="lightGray"/>
        </w:rPr>
      </w:pPr>
      <w:r w:rsidRPr="00791D37">
        <w:rPr>
          <w:highlight w:val="lightGray"/>
        </w:rPr>
        <w:br w:type="page"/>
      </w:r>
    </w:p>
    <w:p w14:paraId="5D2E957C" w14:textId="5E46B9A7" w:rsidR="0074559B" w:rsidRPr="00791D37" w:rsidRDefault="0074559B" w:rsidP="00791D37">
      <w:pPr>
        <w:pStyle w:val="Ttulo2"/>
      </w:pPr>
      <w:bookmarkStart w:id="7846" w:name="_Toc81499476"/>
      <w:bookmarkStart w:id="7847" w:name="_Toc82012266"/>
      <w:bookmarkStart w:id="7848" w:name="_Toc82025093"/>
      <w:bookmarkStart w:id="7849" w:name="_Toc82030938"/>
      <w:r w:rsidRPr="00791D37">
        <w:lastRenderedPageBreak/>
        <w:t>PRUEBAS CON 6 NODOS Y CON ENVÍO</w:t>
      </w:r>
      <w:ins w:id="7850" w:author="JORGE CONTRERAS ORTIZ" w:date="2021-09-05T14:12:00Z">
        <w:r w:rsidR="00353559">
          <w:t>S</w:t>
        </w:r>
      </w:ins>
      <w:r w:rsidRPr="00791D37">
        <w:t xml:space="preserve"> </w:t>
      </w:r>
      <w:del w:id="7851" w:author="JORGE CONTRERAS ORTIZ" w:date="2021-09-05T14:12:00Z">
        <w:r w:rsidRPr="00791D37" w:rsidDel="00353559">
          <w:delText xml:space="preserve">DE MENSAJES CON </w:delText>
        </w:r>
      </w:del>
      <w:r w:rsidRPr="00791D37">
        <w:t>MULTISALTO</w:t>
      </w:r>
      <w:bookmarkEnd w:id="7846"/>
      <w:bookmarkEnd w:id="7847"/>
      <w:bookmarkEnd w:id="7848"/>
      <w:bookmarkEnd w:id="7849"/>
    </w:p>
    <w:p w14:paraId="5F2997AD" w14:textId="77777777" w:rsidR="0074559B" w:rsidRPr="00791D37" w:rsidRDefault="0074559B" w:rsidP="00791D37"/>
    <w:p w14:paraId="59ACBBB0" w14:textId="73F6D475" w:rsidR="0074559B" w:rsidRPr="00791D37" w:rsidRDefault="0074559B" w:rsidP="00791D37">
      <w:r w:rsidRPr="00CA0339">
        <w:t xml:space="preserve">Viendo que con 5 nodos ya hay buena estabilidad en cuanto a la red, se incrementa el número de nodos a 6 añadiendo una PCB </w:t>
      </w:r>
      <w:del w:id="7852" w:author="JORGE CONTRERAS ORTIZ" w:date="2021-09-05T20:12:00Z">
        <w:r w:rsidRPr="00CA0339" w:rsidDel="004E60C8">
          <w:delText>Coockie</w:delText>
        </w:r>
      </w:del>
      <w:ins w:id="7853" w:author="JORGE CONTRERAS ORTIZ" w:date="2021-09-05T20:12:00Z">
        <w:r w:rsidR="004E60C8">
          <w:t>Cookie</w:t>
        </w:r>
      </w:ins>
      <w:r w:rsidRPr="00CA0339">
        <w:t xml:space="preserve"> Thread controlada desde el PC Se ha configurado la red con el BR como nodo Líder, un Dongle KTDG102 y una PCB </w:t>
      </w:r>
      <w:del w:id="7854" w:author="JORGE CONTRERAS ORTIZ" w:date="2021-09-05T20:12:00Z">
        <w:r w:rsidRPr="00CA0339" w:rsidDel="004E60C8">
          <w:delText>Coockie</w:delText>
        </w:r>
      </w:del>
      <w:ins w:id="7855" w:author="JORGE CONTRERAS ORTIZ" w:date="2021-09-05T20:12:00Z">
        <w:r w:rsidR="004E60C8">
          <w:t>Cookie</w:t>
        </w:r>
      </w:ins>
      <w:r w:rsidRPr="00CA0339">
        <w:t xml:space="preserve"> Thread como REEDs o Routers, y las otras dos PCB (una de ellas con la </w:t>
      </w:r>
      <w:del w:id="7856" w:author="JORGE CONTRERAS ORTIZ" w:date="2021-09-05T20:12:00Z">
        <w:r w:rsidRPr="00CA0339" w:rsidDel="004E60C8">
          <w:delText>Coockie</w:delText>
        </w:r>
      </w:del>
      <w:ins w:id="7857" w:author="JORGE CONTRERAS ORTIZ" w:date="2021-09-05T20:12:00Z">
        <w:r w:rsidR="004E60C8">
          <w:t>Cookie</w:t>
        </w:r>
      </w:ins>
      <w:r w:rsidRPr="00CA0339">
        <w:t xml:space="preserve"> </w:t>
      </w:r>
      <w:r w:rsidRPr="00791D37">
        <w:t>Completa) y el Dongle restantes como MED.</w:t>
      </w:r>
    </w:p>
    <w:p w14:paraId="52A921BC" w14:textId="623644EE" w:rsidR="0074559B" w:rsidRPr="00791D37" w:rsidRDefault="0074559B" w:rsidP="00791D37">
      <w:r w:rsidRPr="00791D37">
        <w:t xml:space="preserve">Para buscar el mayor número de saltos entre nodos MED, se distanciaron tanto el BR, como los dos Routers lo máximo posible entre sí y posteriormente se configuraron los nodos MED con una potencia de transmisión de -17 dBm, para </w:t>
      </w:r>
      <w:del w:id="7858" w:author="JORGE CONTRERAS ORTIZ" w:date="2021-09-05T17:48:00Z">
        <w:r w:rsidRPr="00791D37" w:rsidDel="00DC6100">
          <w:delText>que</w:delText>
        </w:r>
      </w:del>
      <w:ins w:id="7859" w:author="JORGE CONTRERAS ORTIZ" w:date="2021-09-05T17:48:00Z">
        <w:r w:rsidR="00DC6100" w:rsidRPr="00791D37">
          <w:t>que,</w:t>
        </w:r>
      </w:ins>
      <w:r w:rsidRPr="00791D37">
        <w:t xml:space="preserve"> al conectarse a la red, solo viera como potencial nodo padre a uno de todos los posibles. </w:t>
      </w:r>
    </w:p>
    <w:p w14:paraId="3D7FF81F" w14:textId="0C5A4208" w:rsidR="0074559B" w:rsidRPr="00791D37" w:rsidRDefault="0074559B" w:rsidP="00791D37">
      <w:r w:rsidRPr="00791D37">
        <w:t xml:space="preserve">Haciendo esto en los 3 nodos MED, se creó la </w:t>
      </w:r>
      <w:del w:id="7860" w:author="JORGE CONTRERAS ORTIZ" w:date="2021-09-04T16:57:00Z">
        <w:r w:rsidRPr="00791D37" w:rsidDel="00D30CCF">
          <w:delText xml:space="preserve">siguiente </w:delText>
        </w:r>
      </w:del>
      <w:r w:rsidRPr="00791D37">
        <w:t>topología</w:t>
      </w:r>
      <w:ins w:id="7861" w:author="JORGE CONTRERAS ORTIZ" w:date="2021-09-04T16:57:00Z">
        <w:r w:rsidR="00D30CCF">
          <w:t xml:space="preserve"> mostrada en </w:t>
        </w:r>
        <w:r w:rsidR="00D30CCF">
          <w:fldChar w:fldCharType="begin"/>
        </w:r>
        <w:r w:rsidR="00D30CCF">
          <w:instrText xml:space="preserve"> REF _Ref81667085 \h </w:instrText>
        </w:r>
      </w:ins>
      <w:r w:rsidR="00D30CCF">
        <w:fldChar w:fldCharType="separate"/>
      </w:r>
      <w:ins w:id="7862" w:author="JORGE CONTRERAS ORTIZ" w:date="2021-09-08T21:58:00Z">
        <w:r w:rsidR="007865AB" w:rsidRPr="00791D37">
          <w:t xml:space="preserve">Ilustración </w:t>
        </w:r>
        <w:r w:rsidR="007865AB">
          <w:rPr>
            <w:noProof/>
          </w:rPr>
          <w:t>77</w:t>
        </w:r>
      </w:ins>
      <w:ins w:id="7863" w:author="JORGE CONTRERAS ORTIZ" w:date="2021-09-04T16:57:00Z">
        <w:r w:rsidR="00D30CCF">
          <w:fldChar w:fldCharType="end"/>
        </w:r>
      </w:ins>
      <w:r w:rsidRPr="00791D37">
        <w:t>:</w:t>
      </w:r>
    </w:p>
    <w:p w14:paraId="715E9A65" w14:textId="77777777" w:rsidR="0074559B" w:rsidRPr="00791D37" w:rsidRDefault="0074559B" w:rsidP="00CA0339">
      <w:pPr>
        <w:jc w:val="center"/>
      </w:pPr>
      <w:r w:rsidRPr="00791D37">
        <w:rPr>
          <w:noProof/>
        </w:rPr>
        <w:drawing>
          <wp:inline distT="0" distB="0" distL="0" distR="0" wp14:anchorId="7EF0AB1A" wp14:editId="71E0EF71">
            <wp:extent cx="4619625" cy="3342224"/>
            <wp:effectExtent l="0" t="0" r="0" b="0"/>
            <wp:docPr id="104" name="Imagen 10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p>
    <w:p w14:paraId="55560C6D" w14:textId="090DDC02" w:rsidR="0074559B" w:rsidRPr="00791D37" w:rsidRDefault="0074559B" w:rsidP="00CA0339">
      <w:pPr>
        <w:pStyle w:val="Descripcin"/>
        <w:jc w:val="center"/>
      </w:pPr>
      <w:bookmarkStart w:id="7864" w:name="_Ref81667085"/>
      <w:bookmarkStart w:id="7865" w:name="_Toc81499650"/>
      <w:bookmarkStart w:id="7866" w:name="_Toc81499885"/>
      <w:bookmarkStart w:id="7867" w:name="_Toc82031020"/>
      <w:r w:rsidRPr="00791D37">
        <w:t xml:space="preserve">Ilustración </w:t>
      </w:r>
      <w:r w:rsidR="006675AD">
        <w:fldChar w:fldCharType="begin"/>
      </w:r>
      <w:r w:rsidR="006675AD">
        <w:instrText xml:space="preserve"> SEQ Ilustración \* ARABIC </w:instrText>
      </w:r>
      <w:r w:rsidR="006675AD">
        <w:fldChar w:fldCharType="separate"/>
      </w:r>
      <w:ins w:id="7868" w:author="JORGE CONTRERAS ORTIZ" w:date="2021-09-08T21:58:00Z">
        <w:r w:rsidR="007865AB">
          <w:rPr>
            <w:noProof/>
          </w:rPr>
          <w:t>77</w:t>
        </w:r>
      </w:ins>
      <w:del w:id="7869" w:author="JORGE CONTRERAS ORTIZ" w:date="2021-09-04T08:54:00Z">
        <w:r w:rsidR="00CA0339" w:rsidDel="00425C71">
          <w:rPr>
            <w:noProof/>
          </w:rPr>
          <w:delText>73</w:delText>
        </w:r>
      </w:del>
      <w:r w:rsidR="006675AD">
        <w:rPr>
          <w:noProof/>
        </w:rPr>
        <w:fldChar w:fldCharType="end"/>
      </w:r>
      <w:bookmarkEnd w:id="7864"/>
      <w:r w:rsidRPr="00791D37">
        <w:t xml:space="preserve"> Topología con 6 nodos</w:t>
      </w:r>
      <w:bookmarkEnd w:id="7865"/>
      <w:bookmarkEnd w:id="7866"/>
      <w:bookmarkEnd w:id="7867"/>
    </w:p>
    <w:p w14:paraId="6012D82C" w14:textId="77777777" w:rsidR="00746CBD" w:rsidRDefault="00746CBD" w:rsidP="00791D37">
      <w:pPr>
        <w:rPr>
          <w:ins w:id="7870" w:author="JORGE CONTRERAS ORTIZ" w:date="2021-09-05T22:49:00Z"/>
          <w:b/>
          <w:bCs/>
          <w:i/>
          <w:iCs/>
        </w:rPr>
      </w:pPr>
    </w:p>
    <w:p w14:paraId="612795A0" w14:textId="5F4B1FE1" w:rsidR="0074559B" w:rsidRPr="00F92885" w:rsidRDefault="0074559B" w:rsidP="00791D37">
      <w:pPr>
        <w:rPr>
          <w:i/>
          <w:iCs/>
          <w:rPrChange w:id="7871" w:author="JORGE CONTRERAS ORTIZ" w:date="2021-09-04T13:35:00Z">
            <w:rPr/>
          </w:rPrChange>
        </w:rPr>
      </w:pPr>
      <w:r w:rsidRPr="00F92885">
        <w:rPr>
          <w:b/>
          <w:bCs/>
          <w:i/>
          <w:iCs/>
          <w:rPrChange w:id="7872" w:author="JORGE CONTRERAS ORTIZ" w:date="2021-09-04T13:35:00Z">
            <w:rPr>
              <w:b/>
              <w:bCs/>
            </w:rPr>
          </w:rPrChange>
        </w:rPr>
        <w:t>Nota:</w:t>
      </w:r>
      <w:r w:rsidRPr="00F92885">
        <w:rPr>
          <w:i/>
          <w:iCs/>
          <w:rPrChange w:id="7873" w:author="JORGE CONTRERAS ORTIZ" w:date="2021-09-04T13:35:00Z">
            <w:rPr/>
          </w:rPrChange>
        </w:rPr>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p>
    <w:p w14:paraId="46A407C5" w14:textId="2D32014C" w:rsidR="0074559B" w:rsidRPr="00791D37" w:rsidRDefault="0074559B" w:rsidP="00791D37">
      <w:r w:rsidRPr="00791D37">
        <w:t xml:space="preserve">En este </w:t>
      </w:r>
      <w:del w:id="7874" w:author="JORGE CONTRERAS ORTIZ" w:date="2021-09-04T16:57:00Z">
        <w:r w:rsidRPr="00791D37" w:rsidDel="00D30CCF">
          <w:delText>casó</w:delText>
        </w:r>
      </w:del>
      <w:ins w:id="7875" w:author="JORGE CONTRERAS ORTIZ" w:date="2021-09-04T16:57:00Z">
        <w:r w:rsidR="00D30CCF" w:rsidRPr="00791D37">
          <w:t>caso</w:t>
        </w:r>
      </w:ins>
      <w:r w:rsidRPr="00791D37">
        <w:t xml:space="preserve"> los dos nodos MED formados por las PCB se unieron a la red como nodos hijo del Router con RLOC16 0x2400, el nodo Router formado por la tercera PCB, mientras que el nodo MED Dongle es el nodo hijo del otro nodo Router Dongle con dirección RLOC16 0x6800.</w:t>
      </w:r>
    </w:p>
    <w:p w14:paraId="783FE618" w14:textId="77777777" w:rsidR="000B6602" w:rsidRDefault="000B6602">
      <w:pPr>
        <w:jc w:val="left"/>
        <w:rPr>
          <w:ins w:id="7876" w:author="JORGE CONTRERAS ORTIZ" w:date="2021-09-05T21:05:00Z"/>
        </w:rPr>
      </w:pPr>
      <w:ins w:id="7877" w:author="JORGE CONTRERAS ORTIZ" w:date="2021-09-05T21:05:00Z">
        <w:r>
          <w:br w:type="page"/>
        </w:r>
      </w:ins>
    </w:p>
    <w:p w14:paraId="1DCAF8F2" w14:textId="16F2B614" w:rsidR="0074559B" w:rsidRPr="00791D37" w:rsidRDefault="0074559B" w:rsidP="00791D37">
      <w:r w:rsidRPr="00791D37">
        <w:lastRenderedPageBreak/>
        <w:t>En esta prueba, las diferentes rutas de envío de mensajes UDP a través de sockets han sido:</w:t>
      </w:r>
    </w:p>
    <w:p w14:paraId="0EBD105E" w14:textId="77777777" w:rsidR="0074559B" w:rsidRPr="00791D37" w:rsidRDefault="0074559B" w:rsidP="00791D37">
      <w:pPr>
        <w:pStyle w:val="Prrafodelista"/>
        <w:numPr>
          <w:ilvl w:val="0"/>
          <w:numId w:val="14"/>
        </w:numPr>
      </w:pPr>
      <w:r w:rsidRPr="00791D37">
        <w:rPr>
          <w:b/>
          <w:bCs/>
        </w:rPr>
        <w:t>Nodo MED Dongle (0x6802):</w:t>
      </w:r>
      <w:r w:rsidRPr="00791D37">
        <w:t xml:space="preserve"> Envía a los 3 nodos de PCB Cookie, teniendo que dar 2 saltos en caso de enviar al nodo REED (0x2400), y 3 saltos a los otros dos nodos MED de PCB (0x2401 y 0x2402).</w:t>
      </w:r>
    </w:p>
    <w:p w14:paraId="06299F53" w14:textId="77777777" w:rsidR="0074559B" w:rsidRPr="00791D37" w:rsidRDefault="0074559B" w:rsidP="00791D37">
      <w:pPr>
        <w:pStyle w:val="Prrafodelista"/>
        <w:numPr>
          <w:ilvl w:val="0"/>
          <w:numId w:val="14"/>
        </w:numPr>
      </w:pPr>
      <w:r w:rsidRPr="00791D37">
        <w:rPr>
          <w:b/>
          <w:bCs/>
        </w:rPr>
        <w:t>Nodo REED Dongle (0x6800)</w:t>
      </w:r>
      <w:r w:rsidRPr="00791D37">
        <w:t>: Envía a los 3 nodos de PCB, teniendo 1 y 2 saltos respectivamente.</w:t>
      </w:r>
    </w:p>
    <w:p w14:paraId="05D1D6F9" w14:textId="5F417D58" w:rsidR="0074559B" w:rsidRPr="00791D37" w:rsidRDefault="0074559B" w:rsidP="00791D37">
      <w:pPr>
        <w:pStyle w:val="Prrafodelista"/>
        <w:numPr>
          <w:ilvl w:val="0"/>
          <w:numId w:val="14"/>
        </w:numPr>
      </w:pPr>
      <w:r w:rsidRPr="00791D37">
        <w:rPr>
          <w:b/>
          <w:bCs/>
        </w:rPr>
        <w:t xml:space="preserve">Nodo MED </w:t>
      </w:r>
      <w:del w:id="7878" w:author="JORGE CONTRERAS ORTIZ" w:date="2021-09-05T20:12:00Z">
        <w:r w:rsidRPr="00791D37" w:rsidDel="004E60C8">
          <w:rPr>
            <w:b/>
            <w:bCs/>
          </w:rPr>
          <w:delText>Coockie</w:delText>
        </w:r>
      </w:del>
      <w:ins w:id="7879" w:author="JORGE CONTRERAS ORTIZ" w:date="2021-09-05T20:12:00Z">
        <w:r w:rsidR="004E60C8">
          <w:rPr>
            <w:b/>
            <w:bCs/>
          </w:rPr>
          <w:t>Cookie</w:t>
        </w:r>
      </w:ins>
      <w:r w:rsidRPr="00791D37">
        <w:rPr>
          <w:b/>
          <w:bCs/>
        </w:rPr>
        <w:t xml:space="preserve"> Completa (0x2402)</w:t>
      </w:r>
      <w:r w:rsidRPr="00791D37">
        <w:t>: Envía al nodo REED formado por el Dongle.</w:t>
      </w:r>
    </w:p>
    <w:p w14:paraId="5E30BB30" w14:textId="6E728816" w:rsidR="0074559B" w:rsidRPr="00791D37" w:rsidRDefault="0074559B" w:rsidP="00791D37">
      <w:pPr>
        <w:pStyle w:val="Prrafodelista"/>
        <w:numPr>
          <w:ilvl w:val="0"/>
          <w:numId w:val="14"/>
        </w:numPr>
      </w:pPr>
      <w:r w:rsidRPr="00791D37">
        <w:rPr>
          <w:b/>
          <w:bCs/>
        </w:rPr>
        <w:t>Nodos MED (0x2401) y REED (0x2400)</w:t>
      </w:r>
      <w:r w:rsidRPr="00791D37">
        <w:t xml:space="preserve"> de PCB </w:t>
      </w:r>
      <w:del w:id="7880" w:author="JORGE CONTRERAS ORTIZ" w:date="2021-09-05T20:12:00Z">
        <w:r w:rsidRPr="00791D37" w:rsidDel="004E60C8">
          <w:delText>Coockie</w:delText>
        </w:r>
      </w:del>
      <w:ins w:id="7881" w:author="JORGE CONTRERAS ORTIZ" w:date="2021-09-05T20:12:00Z">
        <w:r w:rsidR="004E60C8">
          <w:t>Cookie</w:t>
        </w:r>
      </w:ins>
      <w:r w:rsidRPr="00791D37">
        <w:t xml:space="preserve"> restantes solo reciben.</w:t>
      </w:r>
    </w:p>
    <w:p w14:paraId="0E8A0B24" w14:textId="466B15D6" w:rsidR="0074559B" w:rsidRDefault="0074559B" w:rsidP="00791D37">
      <w:pPr>
        <w:pStyle w:val="Prrafodelista"/>
        <w:numPr>
          <w:ilvl w:val="0"/>
          <w:numId w:val="14"/>
        </w:numPr>
        <w:rPr>
          <w:ins w:id="7882" w:author="JORGE CONTRERAS ORTIZ" w:date="2021-09-05T21:05:00Z"/>
        </w:rPr>
      </w:pPr>
      <w:r w:rsidRPr="00791D37">
        <w:rPr>
          <w:b/>
          <w:bCs/>
        </w:rPr>
        <w:t>PC</w:t>
      </w:r>
      <w:r w:rsidRPr="00791D37">
        <w:t>: Envía a todos los nodos, teniendo 1 y 2 saltos dentro de la red Thread.</w:t>
      </w:r>
    </w:p>
    <w:p w14:paraId="15319AF8" w14:textId="77777777" w:rsidR="000B6602" w:rsidRPr="00791D37" w:rsidRDefault="000B6602">
      <w:pPr>
        <w:pStyle w:val="Prrafodelista"/>
        <w:pPrChange w:id="7883" w:author="JORGE CONTRERAS ORTIZ" w:date="2021-09-05T21:05:00Z">
          <w:pPr>
            <w:pStyle w:val="Prrafodelista"/>
            <w:numPr>
              <w:numId w:val="14"/>
            </w:numPr>
            <w:ind w:left="786" w:hanging="360"/>
          </w:pPr>
        </w:pPrChange>
      </w:pPr>
    </w:p>
    <w:p w14:paraId="60DA0A5D" w14:textId="53F0D226" w:rsidR="0074559B" w:rsidRPr="00791D37" w:rsidRDefault="0074559B" w:rsidP="00791D37">
      <w:r w:rsidRPr="00791D37">
        <w:t xml:space="preserve">Los mensajes enviados han sido de 6 bytes, los enviados desde los nodos, y de entre 13 y 100 bytes en el caso de los enviados desde el PC. Esto se debe a la mayor facilidad del cambio en el tamaño de los mensajes en el caso de los enviados desde el PC, debido a que </w:t>
      </w:r>
      <w:ins w:id="7884" w:author="JORGE CONTRERAS ORTIZ" w:date="2021-09-05T17:48:00Z">
        <w:r w:rsidR="00DC6100">
          <w:t xml:space="preserve">se </w:t>
        </w:r>
      </w:ins>
      <w:r w:rsidRPr="00791D37">
        <w:t>evita que al modificar el programa del microcontrolador, el nodo deje no solo de enviar mensajes si no que pueda desconectarse de la red por algún envío erróneo desde el microcontrolador.</w:t>
      </w:r>
    </w:p>
    <w:p w14:paraId="27CC8B05" w14:textId="4C7E2EA0" w:rsidR="0074559B" w:rsidRPr="00791D37" w:rsidRDefault="0074559B" w:rsidP="00791D37">
      <w:r w:rsidRPr="00791D37">
        <w:t>Esta prueba se realizó durante 5 horas varias veces. En una de las ocasiones se observa que en ocasiones alguno de los REED cambia</w:t>
      </w:r>
      <w:del w:id="7885" w:author="JORGE CONTRERAS ORTIZ" w:date="2021-09-05T17:49:00Z">
        <w:r w:rsidRPr="00791D37" w:rsidDel="00DC6100">
          <w:delText>n</w:delText>
        </w:r>
      </w:del>
      <w:r w:rsidRPr="00791D37">
        <w:t xml:space="preserve"> su dirección RLOC16. Al cambiar la dirección RLOC16, el enlace con el nodo hijo se pierde y este último se pasa a ser nodo hijo del otro nodo REED, que era más cercano que el BR. Alrededor de los 5 minutos, los nodos que habían cambiado de nodo </w:t>
      </w:r>
      <w:del w:id="7886" w:author="JORGE CONTRERAS ORTIZ" w:date="2021-09-05T17:49:00Z">
        <w:r w:rsidRPr="00791D37" w:rsidDel="00DC6100">
          <w:delText>padre,</w:delText>
        </w:r>
      </w:del>
      <w:ins w:id="7887" w:author="JORGE CONTRERAS ORTIZ" w:date="2021-09-05T17:49:00Z">
        <w:r w:rsidR="00DC6100" w:rsidRPr="00791D37">
          <w:t>padre</w:t>
        </w:r>
      </w:ins>
      <w:r w:rsidRPr="00791D37">
        <w:t xml:space="preserv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p>
    <w:p w14:paraId="6CFE149B" w14:textId="5BF270AD" w:rsidR="0074559B" w:rsidRPr="00791D37" w:rsidRDefault="0074559B" w:rsidP="00791D37">
      <w:r w:rsidRPr="00791D37">
        <w:t xml:space="preserve">Con el cambio del tamaño de los mensajes enviados desde el PC, se observa que, incluso para mensajes largos de 100 bytes, la red sigue siendo estable durante largo tiempo sin problemas de </w:t>
      </w:r>
      <w:del w:id="7888" w:author="JORGE CONTRERAS ORTIZ" w:date="2021-09-04T16:59:00Z">
        <w:r w:rsidRPr="00791D37" w:rsidDel="009735E3">
          <w:delText>perdidas</w:delText>
        </w:r>
      </w:del>
      <w:ins w:id="7889" w:author="JORGE CONTRERAS ORTIZ" w:date="2021-09-04T16:59:00Z">
        <w:r w:rsidR="009735E3" w:rsidRPr="00791D37">
          <w:t>pérdidas</w:t>
        </w:r>
      </w:ins>
      <w:r w:rsidRPr="00791D37">
        <w:t xml:space="preserve"> de datos en los nodos receptores.</w:t>
      </w:r>
    </w:p>
    <w:p w14:paraId="6A697DAF" w14:textId="5319FA8C" w:rsidR="0074559B" w:rsidRPr="00791D37" w:rsidRDefault="0074559B" w:rsidP="00791D37">
      <w:r w:rsidRPr="00791D37">
        <w:t>Al igual que en</w:t>
      </w:r>
      <w:ins w:id="7890" w:author="JORGE CONTRERAS ORTIZ" w:date="2021-09-04T16:58:00Z">
        <w:r w:rsidR="00D30CCF">
          <w:t xml:space="preserve"> </w:t>
        </w:r>
      </w:ins>
      <w:ins w:id="7891" w:author="JORGE CONTRERAS ORTIZ" w:date="2021-09-04T16:59:00Z">
        <w:r w:rsidR="00D30CCF">
          <w:fldChar w:fldCharType="begin"/>
        </w:r>
        <w:r w:rsidR="00D30CCF">
          <w:instrText xml:space="preserve"> REF _Ref81667157 \w \h </w:instrText>
        </w:r>
      </w:ins>
      <w:r w:rsidR="00D30CCF">
        <w:fldChar w:fldCharType="separate"/>
      </w:r>
      <w:ins w:id="7892" w:author="JORGE CONTRERAS ORTIZ" w:date="2021-09-08T21:58:00Z">
        <w:r w:rsidR="007865AB">
          <w:t>5.4.2</w:t>
        </w:r>
      </w:ins>
      <w:ins w:id="7893" w:author="JORGE CONTRERAS ORTIZ" w:date="2021-09-04T16:59:00Z">
        <w:r w:rsidR="00D30CCF">
          <w:fldChar w:fldCharType="end"/>
        </w:r>
      </w:ins>
      <w:ins w:id="7894" w:author="JORGE CONTRERAS ORTIZ" w:date="2021-09-04T16:58:00Z">
        <w:r w:rsidR="00D30CCF">
          <w:t xml:space="preserve"> </w:t>
        </w:r>
        <w:r w:rsidR="00D30CCF">
          <w:fldChar w:fldCharType="begin"/>
        </w:r>
        <w:r w:rsidR="00D30CCF">
          <w:instrText xml:space="preserve"> REF _Ref81667148 \h </w:instrText>
        </w:r>
      </w:ins>
      <w:r w:rsidR="00D30CCF">
        <w:fldChar w:fldCharType="separate"/>
      </w:r>
      <w:ins w:id="7895" w:author="JORGE CONTRERAS ORTIZ" w:date="2021-09-08T21:58:00Z">
        <w:r w:rsidR="007865AB" w:rsidRPr="00791D37">
          <w:t>ENVÍO / RECIBO DE SOCKETS</w:t>
        </w:r>
      </w:ins>
      <w:ins w:id="7896" w:author="JORGE CONTRERAS ORTIZ" w:date="2021-09-04T16:58:00Z">
        <w:r w:rsidR="00D30CCF">
          <w:fldChar w:fldCharType="end"/>
        </w:r>
      </w:ins>
      <w:del w:id="7897" w:author="JORGE CONTRERAS ORTIZ" w:date="2021-09-04T16:58:00Z">
        <w:r w:rsidRPr="00791D37" w:rsidDel="00D30CCF">
          <w:delText xml:space="preserve"> </w:delText>
        </w:r>
        <w:r w:rsidR="00912DA3" w:rsidDel="00D30CCF">
          <w:fldChar w:fldCharType="begin"/>
        </w:r>
        <w:r w:rsidR="00912DA3" w:rsidDel="00D30CCF">
          <w:delInstrText xml:space="preserve"> HYPERLINK \l "_4.3.5.2._Envío_/" </w:delInstrText>
        </w:r>
        <w:r w:rsidR="00912DA3" w:rsidDel="00D30CCF">
          <w:fldChar w:fldCharType="separate"/>
        </w:r>
        <w:r w:rsidRPr="00791D37" w:rsidDel="00D30CCF">
          <w:rPr>
            <w:rStyle w:val="Hipervnculo"/>
          </w:rPr>
          <w:delText>Envío / Recibo de Sockets</w:delText>
        </w:r>
        <w:r w:rsidR="00912DA3" w:rsidDel="00D30CCF">
          <w:rPr>
            <w:rStyle w:val="Hipervnculo"/>
          </w:rPr>
          <w:fldChar w:fldCharType="end"/>
        </w:r>
      </w:del>
      <w:r w:rsidRPr="00791D37">
        <w:t xml:space="preserve">, se observa que, cuando un mensaje UDP pasa por uno de los nodos intermedios, este nodo intermedio da un aviso por la herramienta </w:t>
      </w:r>
      <w:proofErr w:type="spellStart"/>
      <w:r w:rsidRPr="00791D37">
        <w:t>KiTools</w:t>
      </w:r>
      <w:proofErr w:type="spellEnd"/>
      <w:r w:rsidRPr="00791D37">
        <w:t xml:space="preserve"> indicando el nodo del que proviene el mensaje y el nodo al que se envía. Por ejemplo:</w:t>
      </w:r>
    </w:p>
    <w:p w14:paraId="6C079AAF" w14:textId="77777777" w:rsidR="0074559B" w:rsidRPr="00791D37" w:rsidRDefault="0074559B" w:rsidP="00791D37">
      <w:r w:rsidRPr="00791D37">
        <w:t>En el caso de los mensajes enviados desde en nodo MED (0x6802) al nodo MED 0x2401, el mensaje daría 3 saltos para llegar desde el emisor al receptor, teniendo 2 puntos medios, los dos REED.</w:t>
      </w:r>
    </w:p>
    <w:p w14:paraId="7AC60BEE" w14:textId="77777777" w:rsidR="0074559B" w:rsidRPr="00791D37" w:rsidRDefault="0074559B" w:rsidP="00791D37">
      <w:pPr>
        <w:pStyle w:val="Prrafodelista"/>
        <w:numPr>
          <w:ilvl w:val="0"/>
          <w:numId w:val="14"/>
        </w:numPr>
      </w:pPr>
      <w:r w:rsidRPr="00791D37">
        <w:t>En el primer REED por donde pasa el mensaje, nodo 0x6800, indicará que se reciben datos por el RX provenientes del nodo 0x6802, y que se envían por el TX al nodo 0x2400, el siguiente REED.</w:t>
      </w:r>
    </w:p>
    <w:p w14:paraId="1AC49A15" w14:textId="77777777" w:rsidR="0074559B" w:rsidRPr="00791D37" w:rsidRDefault="0074559B" w:rsidP="00791D37">
      <w:pPr>
        <w:pStyle w:val="Prrafodelista"/>
        <w:numPr>
          <w:ilvl w:val="0"/>
          <w:numId w:val="14"/>
        </w:numPr>
      </w:pPr>
      <w:r w:rsidRPr="00791D37">
        <w:t>En el segundo REED por donde pasa el mensaje, nodo 0x2400, indicará que se reciben datos por el RX provenientes del nodo 0x6800 y se envían por el TX al nodo 0x2401.</w:t>
      </w:r>
    </w:p>
    <w:p w14:paraId="0357CB69" w14:textId="77777777" w:rsidR="0074559B" w:rsidRPr="00791D37" w:rsidRDefault="0074559B" w:rsidP="00791D37">
      <w:pPr>
        <w:pStyle w:val="Prrafodelista"/>
        <w:numPr>
          <w:ilvl w:val="0"/>
          <w:numId w:val="14"/>
        </w:numPr>
      </w:pPr>
      <w:r w:rsidRPr="00791D37">
        <w:t xml:space="preserve">El nodo MED 0x2401, al recibir el mensaje UDP, y al ser el receptor, dará un aviso por UART, en caso de tener un host conectado por puerto UART, con los datos de la IP del emisor (nodo 0x6802) y con el mensaje recibido. También se mostrará por la herramienta </w:t>
      </w:r>
      <w:proofErr w:type="spellStart"/>
      <w:r w:rsidRPr="00791D37">
        <w:t>KiTools</w:t>
      </w:r>
      <w:proofErr w:type="spellEnd"/>
      <w:r w:rsidRPr="00791D37">
        <w:t xml:space="preserve"> que se han recibido datos por el RX de la dirección IP del emisor y el tamaño en bytes del mensaje recibido. </w:t>
      </w:r>
    </w:p>
    <w:p w14:paraId="5A231BF6" w14:textId="35D62734" w:rsidR="0074559B" w:rsidRDefault="0074559B" w:rsidP="00791D37">
      <w:pPr>
        <w:rPr>
          <w:ins w:id="7898" w:author="JORGE CONTRERAS ORTIZ" w:date="2021-09-04T16:58:00Z"/>
        </w:rPr>
      </w:pPr>
    </w:p>
    <w:p w14:paraId="39FAC23F" w14:textId="77777777" w:rsidR="00D30CCF" w:rsidRPr="00791D37" w:rsidDel="000B6602" w:rsidRDefault="00D30CCF" w:rsidP="00791D37">
      <w:pPr>
        <w:rPr>
          <w:del w:id="7899" w:author="JORGE CONTRERAS ORTIZ" w:date="2021-09-05T21:05:00Z"/>
        </w:rPr>
      </w:pPr>
      <w:bookmarkStart w:id="7900" w:name="_Toc81993188"/>
      <w:bookmarkStart w:id="7901" w:name="_Toc81994735"/>
      <w:bookmarkStart w:id="7902" w:name="_Toc81994941"/>
      <w:bookmarkStart w:id="7903" w:name="_Toc81995236"/>
      <w:bookmarkStart w:id="7904" w:name="_Toc82011845"/>
      <w:bookmarkStart w:id="7905" w:name="_Toc82012052"/>
      <w:bookmarkStart w:id="7906" w:name="_Toc82012267"/>
      <w:bookmarkStart w:id="7907" w:name="_Toc82012486"/>
      <w:bookmarkStart w:id="7908" w:name="_Toc82024791"/>
      <w:bookmarkStart w:id="7909" w:name="_Toc82025094"/>
      <w:bookmarkStart w:id="7910" w:name="_Toc82025526"/>
      <w:bookmarkStart w:id="7911" w:name="_Toc82025736"/>
      <w:bookmarkStart w:id="7912" w:name="_Toc82026039"/>
      <w:bookmarkStart w:id="7913" w:name="_Toc8203093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p>
    <w:p w14:paraId="36038BF1" w14:textId="5EDEB4E6" w:rsidR="0074559B" w:rsidRDefault="0074559B" w:rsidP="00791D37">
      <w:pPr>
        <w:pStyle w:val="Ttulo1"/>
        <w:numPr>
          <w:ilvl w:val="0"/>
          <w:numId w:val="1"/>
        </w:numPr>
        <w:rPr>
          <w:ins w:id="7914" w:author="JORGE CONTRERAS ORTIZ" w:date="2021-09-08T11:22:00Z"/>
        </w:rPr>
      </w:pPr>
      <w:bookmarkStart w:id="7915" w:name="_Toc81499477"/>
      <w:bookmarkStart w:id="7916" w:name="_Toc82012268"/>
      <w:bookmarkStart w:id="7917" w:name="_Toc82025095"/>
      <w:bookmarkStart w:id="7918" w:name="_Toc82030940"/>
      <w:r w:rsidRPr="00791D37">
        <w:t>CONCLUSIONE</w:t>
      </w:r>
      <w:bookmarkEnd w:id="7915"/>
      <w:r w:rsidR="00D6148E" w:rsidRPr="00791D37">
        <w:t>S Y LÍNEAS FUTURAS</w:t>
      </w:r>
      <w:bookmarkEnd w:id="7916"/>
      <w:bookmarkEnd w:id="7917"/>
      <w:bookmarkEnd w:id="7918"/>
    </w:p>
    <w:p w14:paraId="20CEB4B9" w14:textId="7C06AA9A" w:rsidR="001C5521" w:rsidRDefault="001C5521" w:rsidP="001C5521">
      <w:pPr>
        <w:rPr>
          <w:ins w:id="7919" w:author="JORGE CONTRERAS ORTIZ" w:date="2021-09-08T11:22:00Z"/>
        </w:rPr>
      </w:pPr>
    </w:p>
    <w:p w14:paraId="26CBD3AD" w14:textId="2B471744" w:rsidR="001C5521" w:rsidRDefault="001C5521" w:rsidP="001C5521">
      <w:pPr>
        <w:rPr>
          <w:ins w:id="7920" w:author="JORGE CONTRERAS ORTIZ" w:date="2021-09-08T11:23:00Z"/>
        </w:rPr>
      </w:pPr>
      <w:ins w:id="7921" w:author="JORGE CONTRERAS ORTIZ" w:date="2021-09-08T11:22:00Z">
        <w:r>
          <w:t>En este capítulo se sacarán las conclusiones del tra</w:t>
        </w:r>
      </w:ins>
      <w:ins w:id="7922" w:author="JORGE CONTRERAS ORTIZ" w:date="2021-09-08T11:23:00Z">
        <w:r>
          <w:t>bajo a la vez que se comentarán futuros posibles desarrollos de este proyecto.</w:t>
        </w:r>
      </w:ins>
    </w:p>
    <w:p w14:paraId="61544386" w14:textId="77777777" w:rsidR="001C5521" w:rsidRDefault="001C5521" w:rsidP="001C5521">
      <w:pPr>
        <w:rPr>
          <w:ins w:id="7923" w:author="JORGE CONTRERAS ORTIZ" w:date="2021-09-08T11:22:00Z"/>
        </w:rPr>
      </w:pPr>
    </w:p>
    <w:p w14:paraId="77C22A5E" w14:textId="5B1C8EFC" w:rsidR="001C5521" w:rsidRPr="001C5521" w:rsidRDefault="001C5521">
      <w:pPr>
        <w:pStyle w:val="Ttulo2"/>
        <w:rPr>
          <w:rPrChange w:id="7924" w:author="JORGE CONTRERAS ORTIZ" w:date="2021-09-08T11:22:00Z">
            <w:rPr/>
          </w:rPrChange>
        </w:rPr>
        <w:pPrChange w:id="7925" w:author="JORGE CONTRERAS ORTIZ" w:date="2021-09-08T11:22:00Z">
          <w:pPr>
            <w:pStyle w:val="Ttulo1"/>
            <w:numPr>
              <w:numId w:val="1"/>
            </w:numPr>
            <w:ind w:left="720" w:hanging="360"/>
          </w:pPr>
        </w:pPrChange>
      </w:pPr>
      <w:bookmarkStart w:id="7926" w:name="_Toc82012269"/>
      <w:bookmarkStart w:id="7927" w:name="_Toc82025096"/>
      <w:bookmarkStart w:id="7928" w:name="_Toc82030941"/>
      <w:ins w:id="7929" w:author="JORGE CONTRERAS ORTIZ" w:date="2021-09-08T11:22:00Z">
        <w:r>
          <w:t>CONCLUSIONES</w:t>
        </w:r>
      </w:ins>
      <w:bookmarkEnd w:id="7926"/>
      <w:bookmarkEnd w:id="7927"/>
      <w:bookmarkEnd w:id="7928"/>
    </w:p>
    <w:p w14:paraId="411C5A38" w14:textId="77777777" w:rsidR="0074559B" w:rsidRPr="00791D37" w:rsidRDefault="0074559B" w:rsidP="00791D37"/>
    <w:p w14:paraId="77BDDCA0" w14:textId="1844D670" w:rsidR="0074559B" w:rsidRPr="00791D37" w:rsidRDefault="0074559B" w:rsidP="00791D37">
      <w:r w:rsidRPr="00791D37">
        <w:t xml:space="preserve">En este proyecto se ha buscado la viabilidad de la implementación de las comunicaciones THREAD en </w:t>
      </w:r>
      <w:ins w:id="7930" w:author="JORGE CONTRERAS ORTIZ" w:date="2021-09-06T00:25:00Z">
        <w:r w:rsidR="006A0352">
          <w:t>l</w:t>
        </w:r>
      </w:ins>
      <w:del w:id="7931" w:author="JORGE CONTRERAS ORTIZ" w:date="2021-09-06T00:25:00Z">
        <w:r w:rsidRPr="00791D37" w:rsidDel="006A0352">
          <w:delText>el sistema de l</w:delText>
        </w:r>
      </w:del>
      <w:r w:rsidRPr="00791D37">
        <w:t xml:space="preserve">a </w:t>
      </w:r>
      <w:ins w:id="7932" w:author="JORGE CONTRERAS ORTIZ" w:date="2021-09-06T00:26:00Z">
        <w:r w:rsidR="006A0352">
          <w:t xml:space="preserve">plataforma </w:t>
        </w:r>
      </w:ins>
      <w:del w:id="7933" w:author="JORGE CONTRERAS ORTIZ" w:date="2021-09-05T20:12:00Z">
        <w:r w:rsidRPr="00791D37" w:rsidDel="004E60C8">
          <w:delText>Coockie</w:delText>
        </w:r>
      </w:del>
      <w:ins w:id="7934" w:author="JORGE CONTRERAS ORTIZ" w:date="2021-09-05T20:12:00Z">
        <w:r w:rsidR="004E60C8">
          <w:t>Cookie</w:t>
        </w:r>
      </w:ins>
      <w:r w:rsidRPr="00791D37">
        <w:t>. Aparte de su viabilidad, se buscaba un diseño simple para integrar el dispositivo KTWM102, para implementar este tipo de comunicaciones y estudiar las diferentes formas de configuración de redes, buscando la configuración idónea para una red THREAD adaptada a las necesidades del proyecto.</w:t>
      </w:r>
    </w:p>
    <w:p w14:paraId="49C5CE80" w14:textId="77777777" w:rsidR="0074559B" w:rsidRPr="00791D37" w:rsidRDefault="0074559B" w:rsidP="00791D37">
      <w:r w:rsidRPr="00791D37">
        <w:t>Tras las diferentes pruebas realizadas, se ha visto que:</w:t>
      </w:r>
    </w:p>
    <w:p w14:paraId="448FDF63" w14:textId="0934D881" w:rsidR="0074559B" w:rsidRPr="00791D37" w:rsidRDefault="0074559B" w:rsidP="00791D37">
      <w:pPr>
        <w:pStyle w:val="Prrafodelista"/>
        <w:numPr>
          <w:ilvl w:val="0"/>
          <w:numId w:val="14"/>
        </w:numPr>
      </w:pPr>
      <w:moveFromRangeStart w:id="7935" w:author="JORGE CONTRERAS ORTIZ" w:date="2021-09-08T11:18:00Z" w:name="move81992347"/>
      <w:moveFrom w:id="7936" w:author="JORGE CONTRERAS ORTIZ" w:date="2021-09-08T11:18:00Z">
        <w:r w:rsidRPr="00791D37" w:rsidDel="001C5521">
          <w:t>Las redes THREAD son redes bastante estables y con una buena capacidad multisalto entre nodos con muy escasa pérdida de la información enviada.</w:t>
        </w:r>
      </w:moveFrom>
      <w:moveFromRangeEnd w:id="7935"/>
      <w:ins w:id="7937" w:author="JORGE CONTRERAS ORTIZ" w:date="2021-09-08T11:15:00Z">
        <w:r w:rsidR="00A45FDB">
          <w:t xml:space="preserve">A pesar de haberse realizado pruebas con topologías de red con una </w:t>
        </w:r>
      </w:ins>
      <w:ins w:id="7938" w:author="JORGE CONTRERAS ORTIZ" w:date="2021-09-08T11:16:00Z">
        <w:r w:rsidR="00A45FDB">
          <w:t>cantidad</w:t>
        </w:r>
      </w:ins>
      <w:ins w:id="7939" w:author="JORGE CONTRERAS ORTIZ" w:date="2021-09-08T11:24:00Z">
        <w:r w:rsidR="001C5521">
          <w:t xml:space="preserve"> baja</w:t>
        </w:r>
      </w:ins>
      <w:ins w:id="7940" w:author="JORGE CONTRERAS ORTIZ" w:date="2021-09-08T11:16:00Z">
        <w:r w:rsidR="00A45FDB">
          <w:t xml:space="preserve"> de nodos</w:t>
        </w:r>
      </w:ins>
      <w:ins w:id="7941" w:author="JORGE CONTRERAS ORTIZ" w:date="2021-09-08T11:24:00Z">
        <w:r w:rsidR="001C5521">
          <w:t xml:space="preserve"> conec</w:t>
        </w:r>
      </w:ins>
      <w:ins w:id="7942" w:author="JORGE CONTRERAS ORTIZ" w:date="2021-09-08T11:25:00Z">
        <w:r w:rsidR="001C5521">
          <w:t>tados</w:t>
        </w:r>
      </w:ins>
      <w:ins w:id="7943" w:author="JORGE CONTRERAS ORTIZ" w:date="2021-09-08T11:16:00Z">
        <w:r w:rsidR="00A45FDB">
          <w:t xml:space="preserve">, se </w:t>
        </w:r>
      </w:ins>
      <w:ins w:id="7944" w:author="JORGE CONTRERAS ORTIZ" w:date="2021-09-08T11:19:00Z">
        <w:r w:rsidR="001C5521">
          <w:t>ha buscado una disposición de los dispositivos de manera que</w:t>
        </w:r>
      </w:ins>
      <w:ins w:id="7945" w:author="JORGE CONTRERAS ORTIZ" w:date="2021-09-08T11:21:00Z">
        <w:r w:rsidR="001C5521">
          <w:t>,</w:t>
        </w:r>
      </w:ins>
      <w:ins w:id="7946" w:author="JORGE CONTRERAS ORTIZ" w:date="2021-09-08T11:19:00Z">
        <w:r w:rsidR="001C5521">
          <w:t xml:space="preserve"> </w:t>
        </w:r>
      </w:ins>
      <w:ins w:id="7947" w:author="JORGE CONTRERAS ORTIZ" w:date="2021-09-08T11:20:00Z">
        <w:r w:rsidR="001C5521">
          <w:t xml:space="preserve">se maximizarán las distancias entre nodo y nodo y con obstáculos </w:t>
        </w:r>
      </w:ins>
      <w:ins w:id="7948" w:author="JORGE CONTRERAS ORTIZ" w:date="2021-09-08T11:25:00Z">
        <w:r w:rsidR="001C5521">
          <w:t xml:space="preserve">físicos </w:t>
        </w:r>
      </w:ins>
      <w:ins w:id="7949" w:author="JORGE CONTRERAS ORTIZ" w:date="2021-09-08T11:20:00Z">
        <w:r w:rsidR="001C5521">
          <w:t>dificultando</w:t>
        </w:r>
      </w:ins>
      <w:ins w:id="7950" w:author="JORGE CONTRERAS ORTIZ" w:date="2021-09-08T11:25:00Z">
        <w:r w:rsidR="001C5521">
          <w:t>,</w:t>
        </w:r>
      </w:ins>
      <w:ins w:id="7951" w:author="JORGE CONTRERAS ORTIZ" w:date="2021-09-08T11:20:00Z">
        <w:r w:rsidR="001C5521">
          <w:t xml:space="preserve"> en parte</w:t>
        </w:r>
      </w:ins>
      <w:ins w:id="7952" w:author="JORGE CONTRERAS ORTIZ" w:date="2021-09-08T11:25:00Z">
        <w:r w:rsidR="001C5521">
          <w:t>,</w:t>
        </w:r>
      </w:ins>
      <w:ins w:id="7953" w:author="JORGE CONTRERAS ORTIZ" w:date="2021-09-08T11:20:00Z">
        <w:r w:rsidR="001C5521">
          <w:t xml:space="preserve"> la conectividad y las comunicaciones</w:t>
        </w:r>
      </w:ins>
      <w:ins w:id="7954" w:author="JORGE CONTRERAS ORTIZ" w:date="2021-09-08T11:21:00Z">
        <w:r w:rsidR="001C5521">
          <w:t>, y se ha observado que</w:t>
        </w:r>
      </w:ins>
      <w:moveToRangeStart w:id="7955" w:author="JORGE CONTRERAS ORTIZ" w:date="2021-09-08T11:18:00Z" w:name="move81992347"/>
      <w:moveTo w:id="7956" w:author="JORGE CONTRERAS ORTIZ" w:date="2021-09-08T11:18:00Z">
        <w:del w:id="7957" w:author="JORGE CONTRERAS ORTIZ" w:date="2021-09-08T11:21:00Z">
          <w:r w:rsidR="001C5521" w:rsidRPr="00791D37" w:rsidDel="001C5521">
            <w:delText>L</w:delText>
          </w:r>
        </w:del>
      </w:moveTo>
      <w:ins w:id="7958" w:author="JORGE CONTRERAS ORTIZ" w:date="2021-09-08T11:21:00Z">
        <w:r w:rsidR="001C5521">
          <w:t xml:space="preserve"> l</w:t>
        </w:r>
      </w:ins>
      <w:moveTo w:id="7959" w:author="JORGE CONTRERAS ORTIZ" w:date="2021-09-08T11:18:00Z">
        <w:r w:rsidR="001C5521" w:rsidRPr="00791D37">
          <w:t>as redes THREAD son redes bastante estables y con una buena capacidad multisalto entre nodos con muy escasa pérdida de la información enviada.</w:t>
        </w:r>
      </w:moveTo>
      <w:moveToRangeEnd w:id="7955"/>
    </w:p>
    <w:p w14:paraId="5E79BF77" w14:textId="77777777" w:rsidR="0074559B" w:rsidRPr="00791D37" w:rsidRDefault="0074559B" w:rsidP="00791D37">
      <w:pPr>
        <w:pStyle w:val="Prrafodelista"/>
      </w:pPr>
    </w:p>
    <w:p w14:paraId="7FB324A6" w14:textId="77777777" w:rsidR="0074559B" w:rsidRPr="00791D37" w:rsidRDefault="0074559B" w:rsidP="00791D37">
      <w:pPr>
        <w:pStyle w:val="Prrafodelista"/>
        <w:numPr>
          <w:ilvl w:val="0"/>
          <w:numId w:val="14"/>
        </w:numPr>
      </w:pPr>
      <w:r w:rsidRPr="00791D37">
        <w:t>Variedad de opciones en las configuraciones disponibles a la hora de configurar tanto la red como los diferentes nodos que la compondrán.</w:t>
      </w:r>
    </w:p>
    <w:p w14:paraId="1691EE24" w14:textId="77777777" w:rsidR="0074559B" w:rsidRPr="00791D37" w:rsidRDefault="0074559B" w:rsidP="00791D37">
      <w:pPr>
        <w:pStyle w:val="Prrafodelista"/>
      </w:pPr>
    </w:p>
    <w:p w14:paraId="77699C0A" w14:textId="77777777" w:rsidR="0074559B" w:rsidRPr="00791D37" w:rsidRDefault="0074559B" w:rsidP="00791D37">
      <w:pPr>
        <w:pStyle w:val="Prrafodelista"/>
        <w:numPr>
          <w:ilvl w:val="0"/>
          <w:numId w:val="14"/>
        </w:numPr>
      </w:pPr>
      <w:r w:rsidRPr="00791D37">
        <w:t xml:space="preserve">Sencillez a la hora de crear la red y de configurar los nodos para su unión gracias a la herramienta </w:t>
      </w:r>
      <w:proofErr w:type="spellStart"/>
      <w:r w:rsidRPr="00791D37">
        <w:t>KiTools</w:t>
      </w:r>
      <w:proofErr w:type="spellEnd"/>
      <w:r w:rsidRPr="00791D37">
        <w:t xml:space="preserve"> y los comandos KSH, los cuáles son con una interfaz sencilla con lenguaje humano.</w:t>
      </w:r>
    </w:p>
    <w:p w14:paraId="299417FB" w14:textId="77777777" w:rsidR="0074559B" w:rsidRPr="00791D37" w:rsidRDefault="0074559B" w:rsidP="00791D37">
      <w:pPr>
        <w:pStyle w:val="Prrafodelista"/>
      </w:pPr>
    </w:p>
    <w:p w14:paraId="3168C4D6" w14:textId="59BD35BB" w:rsidR="0074559B" w:rsidRPr="00791D37" w:rsidRDefault="0074559B" w:rsidP="00791D37">
      <w:pPr>
        <w:pStyle w:val="Prrafodelista"/>
        <w:numPr>
          <w:ilvl w:val="0"/>
          <w:numId w:val="14"/>
        </w:numPr>
      </w:pPr>
      <w:r w:rsidRPr="00791D37">
        <w:t xml:space="preserve">Estabilidad térmica de los Dongles USB (dispositivos KTDG102) y en la PCB diseñada con el KTWM102. Se aumenta 1 o 2 grados la temperatura del KTWM102 a lo largo de pruebas de 2 horas con un alto funcionamiento en los nodos y en ambientes con </w:t>
      </w:r>
      <w:del w:id="7960" w:author="JORGE CONTRERAS ORTIZ" w:date="2021-09-08T11:26:00Z">
        <w:r w:rsidRPr="00791D37" w:rsidDel="001C5521">
          <w:delText>el</w:delText>
        </w:r>
      </w:del>
      <w:ins w:id="7961" w:author="JORGE CONTRERAS ORTIZ" w:date="2021-09-08T11:26:00Z">
        <w:r w:rsidR="001C5521">
          <w:t>un impacto directo del</w:t>
        </w:r>
      </w:ins>
      <w:del w:id="7962" w:author="JORGE CONTRERAS ORTIZ" w:date="2021-09-08T11:26:00Z">
        <w:r w:rsidRPr="00791D37" w:rsidDel="001C5521">
          <w:delText xml:space="preserve"> </w:delText>
        </w:r>
      </w:del>
      <w:ins w:id="7963" w:author="JORGE CONTRERAS ORTIZ" w:date="2021-09-08T11:26:00Z">
        <w:r w:rsidR="001C5521">
          <w:t xml:space="preserve"> </w:t>
        </w:r>
      </w:ins>
      <w:r w:rsidRPr="00791D37">
        <w:t xml:space="preserve">sol </w:t>
      </w:r>
      <w:del w:id="7964" w:author="JORGE CONTRERAS ORTIZ" w:date="2021-09-08T11:26:00Z">
        <w:r w:rsidRPr="00791D37" w:rsidDel="001C5521">
          <w:delText xml:space="preserve">impactando directamente </w:delText>
        </w:r>
      </w:del>
      <w:r w:rsidRPr="00791D37">
        <w:t xml:space="preserve">sobre dichos nodos. Por lo </w:t>
      </w:r>
      <w:del w:id="7965" w:author="JORGE CONTRERAS ORTIZ" w:date="2021-09-05T17:49:00Z">
        <w:r w:rsidRPr="00791D37" w:rsidDel="00DC6100">
          <w:delText>que</w:delText>
        </w:r>
      </w:del>
      <w:ins w:id="7966" w:author="JORGE CONTRERAS ORTIZ" w:date="2021-09-05T17:49:00Z">
        <w:r w:rsidR="00DC6100" w:rsidRPr="00791D37">
          <w:t>que,</w:t>
        </w:r>
      </w:ins>
      <w:r w:rsidRPr="00791D37">
        <w:t xml:space="preserve"> en ambientes normales sin mucha carga de trabajo sobre el nodo, no habrá problema</w:t>
      </w:r>
      <w:ins w:id="7967" w:author="JORGE CONTRERAS ORTIZ" w:date="2021-09-08T11:26:00Z">
        <w:r w:rsidR="001C5521">
          <w:t>s térmicos</w:t>
        </w:r>
      </w:ins>
      <w:del w:id="7968" w:author="JORGE CONTRERAS ORTIZ" w:date="2021-09-08T11:26:00Z">
        <w:r w:rsidRPr="00791D37" w:rsidDel="001C5521">
          <w:delText xml:space="preserve"> con</w:delText>
        </w:r>
      </w:del>
      <w:r w:rsidRPr="00791D37">
        <w:t xml:space="preserve"> </w:t>
      </w:r>
      <w:del w:id="7969" w:author="JORGE CONTRERAS ORTIZ" w:date="2021-09-08T11:26:00Z">
        <w:r w:rsidRPr="00791D37" w:rsidDel="001C5521">
          <w:delText>los nodos</w:delText>
        </w:r>
      </w:del>
      <w:r w:rsidRPr="00791D37">
        <w:t xml:space="preserve">.  </w:t>
      </w:r>
    </w:p>
    <w:p w14:paraId="1B54189E" w14:textId="06D5E14A" w:rsidR="0074559B" w:rsidRPr="00791D37" w:rsidRDefault="0074559B" w:rsidP="00791D37"/>
    <w:p w14:paraId="6B726613" w14:textId="77777777" w:rsidR="001C5521" w:rsidRDefault="001C5521">
      <w:pPr>
        <w:jc w:val="left"/>
        <w:rPr>
          <w:ins w:id="7970" w:author="JORGE CONTRERAS ORTIZ" w:date="2021-09-08T11:23:00Z"/>
        </w:rPr>
      </w:pPr>
      <w:ins w:id="7971" w:author="JORGE CONTRERAS ORTIZ" w:date="2021-09-08T11:23:00Z">
        <w:r>
          <w:br w:type="page"/>
        </w:r>
      </w:ins>
    </w:p>
    <w:p w14:paraId="5857633B" w14:textId="1CA55DAE" w:rsidR="001C5521" w:rsidRDefault="001C5521">
      <w:pPr>
        <w:pStyle w:val="Ttulo2"/>
        <w:rPr>
          <w:ins w:id="7972" w:author="JORGE CONTRERAS ORTIZ" w:date="2021-09-08T11:23:00Z"/>
        </w:rPr>
        <w:pPrChange w:id="7973" w:author="JORGE CONTRERAS ORTIZ" w:date="2021-09-08T11:23:00Z">
          <w:pPr/>
        </w:pPrChange>
      </w:pPr>
      <w:bookmarkStart w:id="7974" w:name="_Toc82012270"/>
      <w:bookmarkStart w:id="7975" w:name="_Toc82025097"/>
      <w:bookmarkStart w:id="7976" w:name="_Toc82030942"/>
      <w:ins w:id="7977" w:author="JORGE CONTRERAS ORTIZ" w:date="2021-09-08T11:23:00Z">
        <w:r>
          <w:lastRenderedPageBreak/>
          <w:t>LÍNEAS FUTURAS</w:t>
        </w:r>
        <w:bookmarkEnd w:id="7974"/>
        <w:bookmarkEnd w:id="7975"/>
        <w:bookmarkEnd w:id="7976"/>
      </w:ins>
    </w:p>
    <w:p w14:paraId="0748B635" w14:textId="77777777" w:rsidR="001C5521" w:rsidRDefault="001C5521" w:rsidP="00791D37">
      <w:pPr>
        <w:rPr>
          <w:ins w:id="7978" w:author="JORGE CONTRERAS ORTIZ" w:date="2021-09-08T11:23:00Z"/>
        </w:rPr>
      </w:pPr>
    </w:p>
    <w:p w14:paraId="3BE53758" w14:textId="128D9A28" w:rsidR="001C5521" w:rsidRDefault="00D6148E" w:rsidP="00791D37">
      <w:pPr>
        <w:rPr>
          <w:ins w:id="7979" w:author="JORGE CONTRERAS ORTIZ" w:date="2021-09-08T11:27:00Z"/>
        </w:rPr>
      </w:pPr>
      <w:r w:rsidRPr="00791D37">
        <w:t>Un posible desarrollo futuro para este proyecto es la integración de la capa de sensores a los nodos desarrollados</w:t>
      </w:r>
      <w:ins w:id="7980" w:author="JORGE CONTRERAS ORTIZ" w:date="2021-09-08T11:27:00Z">
        <w:r w:rsidR="001C5521">
          <w:t>, pudiendo implementar el envío de esa información</w:t>
        </w:r>
      </w:ins>
      <w:ins w:id="7981" w:author="JORGE CONTRERAS ORTIZ" w:date="2021-09-08T11:28:00Z">
        <w:r w:rsidR="001C5521">
          <w:t xml:space="preserve"> real</w:t>
        </w:r>
      </w:ins>
      <w:ins w:id="7982" w:author="JORGE CONTRERAS ORTIZ" w:date="2021-09-08T11:27:00Z">
        <w:r w:rsidR="001C5521">
          <w:t xml:space="preserve"> entre d</w:t>
        </w:r>
      </w:ins>
      <w:ins w:id="7983" w:author="JORGE CONTRERAS ORTIZ" w:date="2021-09-08T11:28:00Z">
        <w:r w:rsidR="001C5521">
          <w:t>iferentes nodos.</w:t>
        </w:r>
      </w:ins>
      <w:del w:id="7984" w:author="JORGE CONTRERAS ORTIZ" w:date="2021-09-08T11:27:00Z">
        <w:r w:rsidRPr="00791D37" w:rsidDel="001C5521">
          <w:delText xml:space="preserve">. </w:delText>
        </w:r>
      </w:del>
    </w:p>
    <w:p w14:paraId="1CE2BBD3" w14:textId="6C3D7F21" w:rsidR="00D6148E" w:rsidRPr="00791D37" w:rsidRDefault="00D6148E" w:rsidP="00791D37">
      <w:r w:rsidRPr="00791D37">
        <w:t>A su vez</w:t>
      </w:r>
      <w:del w:id="7985" w:author="JORGE CONTRERAS ORTIZ" w:date="2021-09-08T11:28:00Z">
        <w:r w:rsidRPr="00791D37" w:rsidDel="001C5521">
          <w:delText xml:space="preserve"> se</w:delText>
        </w:r>
      </w:del>
      <w:r w:rsidRPr="00791D37">
        <w:t xml:space="preserve"> podría desarrollar</w:t>
      </w:r>
      <w:ins w:id="7986" w:author="JORGE CONTRERAS ORTIZ" w:date="2021-09-08T11:28:00Z">
        <w:r w:rsidR="001C5521">
          <w:t>se</w:t>
        </w:r>
      </w:ins>
      <w:r w:rsidRPr="00791D37">
        <w:t xml:space="preserve"> una plataforma Web donde se puedan enviar</w:t>
      </w:r>
      <w:ins w:id="7987" w:author="JORGE CONTRERAS ORTIZ" w:date="2021-09-08T11:28:00Z">
        <w:r w:rsidR="001C5521">
          <w:t xml:space="preserve">, a través de </w:t>
        </w:r>
      </w:ins>
      <w:del w:id="7988" w:author="JORGE CONTRERAS ORTIZ" w:date="2021-09-08T11:28:00Z">
        <w:r w:rsidRPr="00791D37" w:rsidDel="001C5521">
          <w:delText xml:space="preserve"> por </w:delText>
        </w:r>
      </w:del>
      <w:r w:rsidRPr="00791D37">
        <w:t>mensajes UDP mediante Sockets</w:t>
      </w:r>
      <w:ins w:id="7989" w:author="JORGE CONTRERAS ORTIZ" w:date="2021-09-08T11:28:00Z">
        <w:r w:rsidR="00C01C67">
          <w:t>,</w:t>
        </w:r>
      </w:ins>
      <w:r w:rsidRPr="00791D37">
        <w:t xml:space="preserve"> las medidas tomadas por los diferentes nodos y </w:t>
      </w:r>
      <w:del w:id="7990" w:author="JORGE CONTRERAS ORTIZ" w:date="2021-09-08T11:28:00Z">
        <w:r w:rsidRPr="00791D37" w:rsidDel="00C01C67">
          <w:delText>se pueda</w:delText>
        </w:r>
      </w:del>
      <w:ins w:id="7991" w:author="JORGE CONTRERAS ORTIZ" w:date="2021-09-08T11:29:00Z">
        <w:r w:rsidR="00C01C67">
          <w:t>pudiéndose</w:t>
        </w:r>
      </w:ins>
      <w:del w:id="7992" w:author="JORGE CONTRERAS ORTIZ" w:date="2021-09-08T11:28:00Z">
        <w:r w:rsidRPr="00791D37" w:rsidDel="00C01C67">
          <w:delText xml:space="preserve"> ir</w:delText>
        </w:r>
      </w:del>
      <w:r w:rsidRPr="00791D37">
        <w:t xml:space="preserve"> </w:t>
      </w:r>
      <w:del w:id="7993" w:author="JORGE CONTRERAS ORTIZ" w:date="2021-09-08T11:29:00Z">
        <w:r w:rsidRPr="00791D37" w:rsidDel="00C01C67">
          <w:delText xml:space="preserve">gestionando </w:delText>
        </w:r>
      </w:del>
      <w:ins w:id="7994" w:author="JORGE CONTRERAS ORTIZ" w:date="2021-09-08T11:29:00Z">
        <w:r w:rsidR="00C01C67" w:rsidRPr="00791D37">
          <w:t>gestiona</w:t>
        </w:r>
        <w:r w:rsidR="00C01C67">
          <w:t>r</w:t>
        </w:r>
        <w:r w:rsidR="00C01C67" w:rsidRPr="00791D37">
          <w:t xml:space="preserve"> </w:t>
        </w:r>
      </w:ins>
      <w:r w:rsidRPr="00791D37">
        <w:t xml:space="preserve">la red mediante esta Web, ya sea desde la configuración de los tiempos de </w:t>
      </w:r>
      <w:del w:id="7995" w:author="JORGE CONTRERAS ORTIZ" w:date="2021-09-08T11:29:00Z">
        <w:r w:rsidRPr="00791D37" w:rsidDel="00C01C67">
          <w:delText xml:space="preserve">envío </w:delText>
        </w:r>
      </w:del>
      <w:ins w:id="7996" w:author="JORGE CONTRERAS ORTIZ" w:date="2021-09-08T11:29:00Z">
        <w:r w:rsidR="00C01C67">
          <w:t>transmisión</w:t>
        </w:r>
        <w:r w:rsidR="00C01C67" w:rsidRPr="00791D37">
          <w:t xml:space="preserve"> </w:t>
        </w:r>
      </w:ins>
      <w:r w:rsidRPr="00791D37">
        <w:t>de las medidas desde los nodos, el poder ver el estado</w:t>
      </w:r>
      <w:del w:id="7997" w:author="JORGE CONTRERAS ORTIZ" w:date="2021-09-05T17:49:00Z">
        <w:r w:rsidRPr="00791D37" w:rsidDel="00DC6100">
          <w:delText>s</w:delText>
        </w:r>
      </w:del>
      <w:r w:rsidRPr="00791D37">
        <w:t xml:space="preserve"> de cada nodo, etc.</w:t>
      </w:r>
    </w:p>
    <w:p w14:paraId="414C427A" w14:textId="77777777" w:rsidR="00D6148E" w:rsidRPr="00791D37" w:rsidRDefault="00D6148E" w:rsidP="00791D37">
      <w:r w:rsidRPr="00791D37">
        <w:t>Esta propuesta de añadir una plataforma Web de gestión, ayudaría a una gestión mucho más fácil de los nodos, ya que el panel de Administración Web proporcionado por el Border Router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56307AC5" w14:textId="77777777" w:rsidR="00D6148E" w:rsidRPr="00791D37" w:rsidRDefault="00D6148E" w:rsidP="00791D37"/>
    <w:p w14:paraId="044114D5" w14:textId="77777777" w:rsidR="0074559B" w:rsidRPr="00791D37" w:rsidRDefault="0074559B" w:rsidP="00791D37">
      <w:pPr>
        <w:pStyle w:val="Prrafodelista"/>
      </w:pPr>
    </w:p>
    <w:p w14:paraId="7063EDC7" w14:textId="645B7ED0" w:rsidR="0074559B" w:rsidRPr="00791D37" w:rsidRDefault="0074559B" w:rsidP="00791D37"/>
    <w:p w14:paraId="44A5DDEF" w14:textId="77777777" w:rsidR="0074559B" w:rsidRPr="00791D37" w:rsidRDefault="0074559B" w:rsidP="00791D37">
      <w:pPr>
        <w:rPr>
          <w:rFonts w:eastAsiaTheme="majorEastAsia"/>
          <w:color w:val="2F5496" w:themeColor="accent1" w:themeShade="BF"/>
          <w:sz w:val="32"/>
          <w:szCs w:val="32"/>
        </w:rPr>
      </w:pPr>
      <w:r w:rsidRPr="00791D37">
        <w:br w:type="page"/>
      </w:r>
    </w:p>
    <w:p w14:paraId="62AB2C29" w14:textId="46AE7EB7" w:rsidR="0074559B" w:rsidRPr="00791D37" w:rsidRDefault="0074559B" w:rsidP="00791D37">
      <w:pPr>
        <w:pStyle w:val="Ttulo1"/>
        <w:numPr>
          <w:ilvl w:val="0"/>
          <w:numId w:val="1"/>
        </w:numPr>
      </w:pPr>
      <w:bookmarkStart w:id="7998" w:name="_Toc81499480"/>
      <w:bookmarkStart w:id="7999" w:name="_Toc82012271"/>
      <w:bookmarkStart w:id="8000" w:name="_Toc82025098"/>
      <w:bookmarkStart w:id="8001" w:name="_Toc82030943"/>
      <w:r w:rsidRPr="00791D37">
        <w:lastRenderedPageBreak/>
        <w:t>BIBLIOGRAFÍA</w:t>
      </w:r>
      <w:bookmarkEnd w:id="7998"/>
      <w:bookmarkEnd w:id="7999"/>
      <w:bookmarkEnd w:id="8000"/>
      <w:bookmarkEnd w:id="8001"/>
    </w:p>
    <w:p w14:paraId="5BCA0513" w14:textId="04766E34" w:rsidR="0074559B" w:rsidRPr="00791D37" w:rsidRDefault="0074559B" w:rsidP="00791D37"/>
    <w:p w14:paraId="1B67A29B" w14:textId="607A1EE8" w:rsidR="006242EF" w:rsidRPr="006242EF" w:rsidRDefault="00AD1498" w:rsidP="006242EF">
      <w:pPr>
        <w:widowControl w:val="0"/>
        <w:autoSpaceDE w:val="0"/>
        <w:autoSpaceDN w:val="0"/>
        <w:adjustRightInd w:val="0"/>
        <w:spacing w:line="240" w:lineRule="auto"/>
        <w:ind w:left="640" w:hanging="640"/>
        <w:rPr>
          <w:noProof/>
          <w:szCs w:val="24"/>
          <w:lang w:val="en-US"/>
        </w:rPr>
      </w:pPr>
      <w:r w:rsidRPr="00791D37">
        <w:fldChar w:fldCharType="begin" w:fldLock="1"/>
      </w:r>
      <w:r w:rsidRPr="00791D37">
        <w:rPr>
          <w:lang w:val="en-US"/>
        </w:rPr>
        <w:instrText xml:space="preserve">ADDIN Mendeley Bibliography CSL_BIBLIOGRAPHY </w:instrText>
      </w:r>
      <w:r w:rsidRPr="00791D37">
        <w:fldChar w:fldCharType="separate"/>
      </w:r>
      <w:r w:rsidR="006242EF" w:rsidRPr="006242EF">
        <w:rPr>
          <w:noProof/>
          <w:szCs w:val="24"/>
          <w:lang w:val="en-US"/>
        </w:rPr>
        <w:t>[1]</w:t>
      </w:r>
      <w:r w:rsidR="006242EF" w:rsidRPr="006242EF">
        <w:rPr>
          <w:noProof/>
          <w:szCs w:val="24"/>
          <w:lang w:val="en-US"/>
        </w:rPr>
        <w:tab/>
        <w:t xml:space="preserve">S. Li, L. Da Xu, and S. Zhao, “5G Internet of Things: A survey,” </w:t>
      </w:r>
      <w:r w:rsidR="006242EF" w:rsidRPr="006242EF">
        <w:rPr>
          <w:i/>
          <w:iCs/>
          <w:noProof/>
          <w:szCs w:val="24"/>
          <w:lang w:val="en-US"/>
        </w:rPr>
        <w:t>J. Ind. Inf. Integr.</w:t>
      </w:r>
      <w:r w:rsidR="006242EF" w:rsidRPr="006242EF">
        <w:rPr>
          <w:noProof/>
          <w:szCs w:val="24"/>
          <w:lang w:val="en-US"/>
        </w:rPr>
        <w:t>, vol. 10, no. February, pp. 1–9, 2018, doi: 10.1016/j.jii.2018.01.005.</w:t>
      </w:r>
    </w:p>
    <w:p w14:paraId="71D5DA8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w:t>
      </w:r>
      <w:r w:rsidRPr="006242EF">
        <w:rPr>
          <w:noProof/>
          <w:szCs w:val="24"/>
          <w:lang w:val="en-US"/>
        </w:rPr>
        <w:tab/>
        <w:t xml:space="preserve">R. M. Gomathi, G. H. S. Krishna, E. Brumancia, and Y. M. Dhas, “A Survey on IoT Technologies, Evolution and Architecture,” </w:t>
      </w:r>
      <w:r w:rsidRPr="006242EF">
        <w:rPr>
          <w:i/>
          <w:iCs/>
          <w:noProof/>
          <w:szCs w:val="24"/>
          <w:lang w:val="en-US"/>
        </w:rPr>
        <w:t>2nd Int. Conf. Comput. Commun. Signal Process. Spec. Focus Technol. Innov. Smart Environ. ICCCSP 2018</w:t>
      </w:r>
      <w:r w:rsidRPr="006242EF">
        <w:rPr>
          <w:noProof/>
          <w:szCs w:val="24"/>
          <w:lang w:val="en-US"/>
        </w:rPr>
        <w:t>, no. Icccsp, pp. 1–5, 2018, doi: 10.1109/ICCCSP.2018.8452820.</w:t>
      </w:r>
    </w:p>
    <w:p w14:paraId="342CDB5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[3]</w:t>
      </w:r>
      <w:r w:rsidRPr="006242EF">
        <w:rPr>
          <w:noProof/>
          <w:szCs w:val="24"/>
          <w:lang w:val="en-US"/>
        </w:rPr>
        <w:tab/>
        <w:t xml:space="preserve">L. Da Xu, W. He, and S. Li, “Internet of things in industries: A survey,” </w:t>
      </w:r>
      <w:r w:rsidRPr="006242EF">
        <w:rPr>
          <w:i/>
          <w:iCs/>
          <w:noProof/>
          <w:szCs w:val="24"/>
          <w:lang w:val="en-US"/>
        </w:rPr>
        <w:t>IEEE Trans. Ind. Informatics</w:t>
      </w:r>
      <w:r w:rsidRPr="006242EF">
        <w:rPr>
          <w:noProof/>
          <w:szCs w:val="24"/>
          <w:lang w:val="en-US"/>
        </w:rPr>
        <w:t>, vol. 10, no. 4, pp. 2233–2243, 2014, doi: 10.1109/TII.2014.2300753.</w:t>
      </w:r>
    </w:p>
    <w:p w14:paraId="37E8375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[4]</w:t>
      </w:r>
      <w:r w:rsidRPr="006242EF">
        <w:rPr>
          <w:noProof/>
          <w:szCs w:val="24"/>
          <w:lang w:val="en-US"/>
        </w:rPr>
        <w:tab/>
        <w:t xml:space="preserve">A. J. Albarakati, J. Qayyum, and K. a. Fakeeh, “A Survey on 6LowPAN &amp; its Future Research Challenges,” </w:t>
      </w:r>
      <w:r w:rsidRPr="006242EF">
        <w:rPr>
          <w:i/>
          <w:iCs/>
          <w:noProof/>
          <w:szCs w:val="24"/>
          <w:lang w:val="en-US"/>
        </w:rPr>
        <w:t>Int. J. Comput. Sci. Mob. Comput.</w:t>
      </w:r>
      <w:r w:rsidRPr="006242EF">
        <w:rPr>
          <w:noProof/>
          <w:szCs w:val="24"/>
          <w:lang w:val="en-US"/>
        </w:rPr>
        <w:t>, vol. 3, no. 10, pp. 558–570, 2014.</w:t>
      </w:r>
    </w:p>
    <w:p w14:paraId="62A07D37"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[5]</w:t>
      </w:r>
      <w:r w:rsidRPr="006242EF">
        <w:rPr>
          <w:noProof/>
          <w:szCs w:val="24"/>
          <w:lang w:val="en-US"/>
        </w:rPr>
        <w:tab/>
        <w:t xml:space="preserve">Y. Chen </w:t>
      </w:r>
      <w:r w:rsidRPr="006242EF">
        <w:rPr>
          <w:i/>
          <w:iCs/>
          <w:noProof/>
          <w:szCs w:val="24"/>
          <w:lang w:val="en-US"/>
        </w:rPr>
        <w:t>et al.</w:t>
      </w:r>
      <w:r w:rsidRPr="006242EF">
        <w:rPr>
          <w:noProof/>
          <w:szCs w:val="24"/>
          <w:lang w:val="en-US"/>
        </w:rPr>
        <w:t xml:space="preserve">, “6LoWPAN stacks: A survey,” </w:t>
      </w:r>
      <w:r w:rsidRPr="006242EF">
        <w:rPr>
          <w:i/>
          <w:iCs/>
          <w:noProof/>
          <w:szCs w:val="24"/>
          <w:lang w:val="en-US"/>
        </w:rPr>
        <w:t>7th Int. Conf. Wirel. Commun. Netw. Mob. Comput. WiCOM 2011</w:t>
      </w:r>
      <w:r w:rsidRPr="006242EF">
        <w:rPr>
          <w:noProof/>
          <w:szCs w:val="24"/>
          <w:lang w:val="en-US"/>
        </w:rPr>
        <w:t>, pp. 6–9, 2011, doi: 10.1109/wicom.2011.6040344.</w:t>
      </w:r>
    </w:p>
    <w:p w14:paraId="41F09B0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[6]</w:t>
      </w:r>
      <w:r w:rsidRPr="006242EF">
        <w:rPr>
          <w:noProof/>
          <w:szCs w:val="24"/>
          <w:lang w:val="en-US"/>
        </w:rPr>
        <w:tab/>
        <w:t xml:space="preserve">Z. Shelby and C. Bormann, </w:t>
      </w:r>
      <w:r w:rsidRPr="006242EF">
        <w:rPr>
          <w:i/>
          <w:iCs/>
          <w:noProof/>
          <w:szCs w:val="24"/>
          <w:lang w:val="en-US"/>
        </w:rPr>
        <w:t>6LoWPAN: The Wireless Embedded Internet</w:t>
      </w:r>
      <w:r w:rsidRPr="006242EF">
        <w:rPr>
          <w:noProof/>
          <w:szCs w:val="24"/>
          <w:lang w:val="en-US"/>
        </w:rPr>
        <w:t>, no. c. 2009.</w:t>
      </w:r>
    </w:p>
    <w:p w14:paraId="4678DCB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[7]</w:t>
      </w:r>
      <w:r w:rsidRPr="006242EF">
        <w:rPr>
          <w:noProof/>
          <w:szCs w:val="24"/>
          <w:lang w:val="en-US"/>
        </w:rPr>
        <w:tab/>
        <w:t xml:space="preserve">Z. Yang and C. H. Chang, “6LoWPAN overview and implementations,” </w:t>
      </w:r>
      <w:r w:rsidRPr="006242EF">
        <w:rPr>
          <w:i/>
          <w:iCs/>
          <w:noProof/>
          <w:szCs w:val="24"/>
          <w:lang w:val="en-US"/>
        </w:rPr>
        <w:t>Proc. 2019 Int. Conf. Embed. Wirel. Syst. Networks</w:t>
      </w:r>
      <w:r w:rsidRPr="006242EF">
        <w:rPr>
          <w:noProof/>
          <w:szCs w:val="24"/>
          <w:lang w:val="en-US"/>
        </w:rPr>
        <w:t>, pp. 357–361, 2019, [Online]. Available: https://dl.acm.org/doi/10.5555/3324320.3324409.</w:t>
      </w:r>
    </w:p>
    <w:p w14:paraId="25B7817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[8]</w:t>
      </w:r>
      <w:r w:rsidRPr="006242EF">
        <w:rPr>
          <w:noProof/>
          <w:szCs w:val="24"/>
          <w:lang w:val="en-US"/>
        </w:rPr>
        <w:tab/>
        <w:t xml:space="preserve">W. Rzepecki, L. Iwanecki, and P. Ryba, “IEEE 802.15.4 thread mesh network - Data transmission in harsh environment,” </w:t>
      </w:r>
      <w:r w:rsidRPr="006242EF">
        <w:rPr>
          <w:i/>
          <w:iCs/>
          <w:noProof/>
          <w:szCs w:val="24"/>
          <w:lang w:val="en-US"/>
        </w:rPr>
        <w:t>Proc. - 2018 IEEE 6th Int. Conf. Futur. Internet Things Cloud Work. W-FiCloud 2018</w:t>
      </w:r>
      <w:r w:rsidRPr="006242EF">
        <w:rPr>
          <w:noProof/>
          <w:szCs w:val="24"/>
          <w:lang w:val="en-US"/>
        </w:rPr>
        <w:t>, pp. 42–47, 2018, doi: 10.1109/W-FiCloud.2018.00013.</w:t>
      </w:r>
    </w:p>
    <w:p w14:paraId="0BEF76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[9]</w:t>
      </w:r>
      <w:r w:rsidRPr="006242EF">
        <w:rPr>
          <w:noProof/>
          <w:szCs w:val="24"/>
          <w:lang w:val="en-US"/>
        </w:rPr>
        <w:tab/>
        <w:t>Thread Group, “Thread 1.1. 1 Specification.” Thread Group, 2017.</w:t>
      </w:r>
    </w:p>
    <w:p w14:paraId="7CA86B4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[10]</w:t>
      </w:r>
      <w:r w:rsidRPr="006242EF">
        <w:rPr>
          <w:noProof/>
          <w:szCs w:val="24"/>
          <w:lang w:val="en-US"/>
        </w:rPr>
        <w:tab/>
        <w:t>Kirale, “KTWM102 Thread NCP module.” pp. 1–17, [Online]. Available: www.kirale.com.</w:t>
      </w:r>
    </w:p>
    <w:p w14:paraId="6428E8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[11]</w:t>
      </w:r>
      <w:r w:rsidRPr="006242EF">
        <w:rPr>
          <w:noProof/>
          <w:szCs w:val="24"/>
          <w:lang w:val="en-US"/>
        </w:rPr>
        <w:tab/>
        <w:t>Kirale, “Kirale Command-Line Shell,” 2019.</w:t>
      </w:r>
    </w:p>
    <w:p w14:paraId="1072F2D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[12]</w:t>
      </w:r>
      <w:r w:rsidRPr="006242EF">
        <w:rPr>
          <w:noProof/>
          <w:szCs w:val="24"/>
          <w:lang w:val="en-US"/>
        </w:rPr>
        <w:tab/>
        <w:t xml:space="preserve">I. Unwala, Z. Taqvi, and J. Lu, “Thread: An IoT protocol,” </w:t>
      </w:r>
      <w:r w:rsidRPr="006242EF">
        <w:rPr>
          <w:i/>
          <w:iCs/>
          <w:noProof/>
          <w:szCs w:val="24"/>
          <w:lang w:val="en-US"/>
        </w:rPr>
        <w:t>IEEE Green Technol. Conf.</w:t>
      </w:r>
      <w:r w:rsidRPr="006242EF">
        <w:rPr>
          <w:noProof/>
          <w:szCs w:val="24"/>
          <w:lang w:val="en-US"/>
        </w:rPr>
        <w:t>, vol. 2018-April, pp. 161–167, 2018, doi: 10.1109/GreenTech.2018.00037.</w:t>
      </w:r>
    </w:p>
    <w:p w14:paraId="24D9F7B8"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[13]</w:t>
      </w:r>
      <w:r w:rsidRPr="006242EF">
        <w:rPr>
          <w:noProof/>
          <w:szCs w:val="24"/>
          <w:lang w:val="en-US"/>
        </w:rPr>
        <w:tab/>
        <w:t xml:space="preserve">J. Gopaluni, I. Unwala, J. Lu, and X. Yang, “Implementation of GUI for open thread,” </w:t>
      </w:r>
      <w:r w:rsidRPr="006242EF">
        <w:rPr>
          <w:i/>
          <w:iCs/>
          <w:noProof/>
          <w:szCs w:val="24"/>
          <w:lang w:val="en-US"/>
        </w:rPr>
        <w:t>Proc. - 2018 Int. Conf. Comput. Sci. Comput. Intell. CSCI 2018</w:t>
      </w:r>
      <w:r w:rsidRPr="006242EF">
        <w:rPr>
          <w:noProof/>
          <w:szCs w:val="24"/>
          <w:lang w:val="en-US"/>
        </w:rPr>
        <w:t>, pp. 1015–1018, 2018, doi: 10.1109/CSCI46756.2018.00196.</w:t>
      </w:r>
    </w:p>
    <w:p w14:paraId="590125B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[14]</w:t>
      </w:r>
      <w:r w:rsidRPr="006242EF">
        <w:rPr>
          <w:noProof/>
          <w:szCs w:val="24"/>
          <w:lang w:val="en-US"/>
        </w:rPr>
        <w:tab/>
        <w:t xml:space="preserve">I. Unwala, Z. Taqvi, and J. Lu, “IoT security: ZWave and thread,” </w:t>
      </w:r>
      <w:r w:rsidRPr="006242EF">
        <w:rPr>
          <w:i/>
          <w:iCs/>
          <w:noProof/>
          <w:szCs w:val="24"/>
          <w:lang w:val="en-US"/>
        </w:rPr>
        <w:t>IEEE Green Technol. Conf.</w:t>
      </w:r>
      <w:r w:rsidRPr="006242EF">
        <w:rPr>
          <w:noProof/>
          <w:szCs w:val="24"/>
          <w:lang w:val="en-US"/>
        </w:rPr>
        <w:t>, vol. 2018-April, pp. 176–182, 2018, doi: 10.1109/GreenTech.2018.00040.</w:t>
      </w:r>
    </w:p>
    <w:p w14:paraId="1C11799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[15]</w:t>
      </w:r>
      <w:r w:rsidRPr="006242EF">
        <w:rPr>
          <w:noProof/>
          <w:szCs w:val="24"/>
          <w:lang w:val="en-US"/>
        </w:rPr>
        <w:tab/>
        <w:t>IEEE Std 802.15.4, “IEEE Standards, Part 15.4: Wireless Medium Access Control (MAC) and Physical Layer (PHY) Specifications for Low- Rate Wireless Personal Area Networks (WPANs),” 2006.</w:t>
      </w:r>
    </w:p>
    <w:p w14:paraId="6573271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[16]</w:t>
      </w:r>
      <w:r w:rsidRPr="006242EF">
        <w:rPr>
          <w:noProof/>
          <w:szCs w:val="24"/>
          <w:lang w:val="en-US"/>
        </w:rPr>
        <w:tab/>
        <w:t>“RFC 4944, “Transmission of IPv6 Packets over IEEE 802.15.4 Networks",” 2007. https://tools.ietf.org/html/rfc4944.</w:t>
      </w:r>
    </w:p>
    <w:p w14:paraId="0DB094C0"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[17]</w:t>
      </w:r>
      <w:r w:rsidRPr="006242EF">
        <w:rPr>
          <w:noProof/>
          <w:szCs w:val="24"/>
          <w:lang w:val="en-US"/>
        </w:rPr>
        <w:tab/>
        <w:t>“RFC 6282 ‘Compression Format for IPv6 Datagrams over IEEE 802.15.4-Based Networks,’” 2019. https://tools.ietf.org/html/rfc6282.</w:t>
      </w:r>
    </w:p>
    <w:p w14:paraId="4A473DF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[18]</w:t>
      </w:r>
      <w:r w:rsidRPr="006242EF">
        <w:rPr>
          <w:noProof/>
          <w:szCs w:val="24"/>
          <w:lang w:val="en-US"/>
        </w:rPr>
        <w:tab/>
        <w:t>“RFC 2460 ‘Internet Protocol, Version 6 (IPv6) Specification,’” 1998. .</w:t>
      </w:r>
    </w:p>
    <w:p w14:paraId="2A216A7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[19]</w:t>
      </w:r>
      <w:r w:rsidRPr="006242EF">
        <w:rPr>
          <w:noProof/>
          <w:szCs w:val="24"/>
          <w:lang w:val="en-US"/>
        </w:rPr>
        <w:tab/>
        <w:t xml:space="preserve">“RFC 4291 ‘IP Version 6 Addressing Architecture,’” 2006. </w:t>
      </w:r>
      <w:r w:rsidRPr="006242EF">
        <w:rPr>
          <w:noProof/>
          <w:szCs w:val="24"/>
          <w:lang w:val="en-US"/>
        </w:rPr>
        <w:lastRenderedPageBreak/>
        <w:t>https://www.ietf.org/rfc/rfc4291.</w:t>
      </w:r>
    </w:p>
    <w:p w14:paraId="5EFD945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[20]</w:t>
      </w:r>
      <w:r w:rsidRPr="006242EF">
        <w:rPr>
          <w:noProof/>
          <w:szCs w:val="24"/>
          <w:lang w:val="en-US"/>
        </w:rPr>
        <w:tab/>
        <w:t>“RFC 4443 ‘Internet Control Message Protocol (ICMPv6) for the Internet Protocol Version 6 (IPv6) Specification,’” 2006. https://tools.ietf.org/html/rfc4443.</w:t>
      </w:r>
    </w:p>
    <w:p w14:paraId="412FDFC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[21]</w:t>
      </w:r>
      <w:r w:rsidRPr="006242EF">
        <w:rPr>
          <w:noProof/>
          <w:szCs w:val="24"/>
          <w:lang w:val="en-US"/>
        </w:rPr>
        <w:tab/>
        <w:t>“RFC 768 ‘ User Datagram Protocol,’” 1980. https://tools.ietf.org/html/rfc768.</w:t>
      </w:r>
    </w:p>
    <w:p w14:paraId="64A80ABD"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[22]</w:t>
      </w:r>
      <w:r w:rsidRPr="006242EF">
        <w:rPr>
          <w:noProof/>
          <w:szCs w:val="24"/>
          <w:lang w:val="en-US"/>
        </w:rPr>
        <w:tab/>
        <w:t>“RFC 1122 ‘Requirements for Internet Hosts -- Communication Layers,’” 1989. https://tools.ietf.org/html/rfc1122.</w:t>
      </w:r>
    </w:p>
    <w:p w14:paraId="1DB0D8C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[23]</w:t>
      </w:r>
      <w:r w:rsidRPr="006242EF">
        <w:rPr>
          <w:noProof/>
          <w:szCs w:val="24"/>
          <w:lang w:val="en-US"/>
        </w:rPr>
        <w:tab/>
        <w:t xml:space="preserve">M. B. Tamboli and D. D. Ambawade, “Secure and efficient CoAP based authentication and access control for internet of things (IoT),” </w:t>
      </w:r>
      <w:r w:rsidRPr="006242EF">
        <w:rPr>
          <w:i/>
          <w:iCs/>
          <w:noProof/>
          <w:szCs w:val="24"/>
          <w:lang w:val="en-US"/>
        </w:rPr>
        <w:t>2016 IEEE Int. Conf. Recent Trends Electron. Inf. Commun. Technol. RTEICT 2016 - Proc.</w:t>
      </w:r>
      <w:r w:rsidRPr="006242EF">
        <w:rPr>
          <w:noProof/>
          <w:szCs w:val="24"/>
          <w:lang w:val="en-US"/>
        </w:rPr>
        <w:t>, pp. 1245–1250, 2017, doi: 10.1109/RTEICT.2016.7808031.</w:t>
      </w:r>
    </w:p>
    <w:p w14:paraId="2478A47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[24]</w:t>
      </w:r>
      <w:r w:rsidRPr="006242EF">
        <w:rPr>
          <w:noProof/>
          <w:szCs w:val="24"/>
          <w:lang w:val="en-US"/>
        </w:rPr>
        <w:tab/>
        <w:t xml:space="preserve">C. Bormann, A. P. Castellani, and Z. Shelby, “CoAP: An application protocol for billions of tiny internet nodes,” </w:t>
      </w:r>
      <w:r w:rsidRPr="006242EF">
        <w:rPr>
          <w:i/>
          <w:iCs/>
          <w:noProof/>
          <w:szCs w:val="24"/>
          <w:lang w:val="en-US"/>
        </w:rPr>
        <w:t>IEEE Internet Comput.</w:t>
      </w:r>
      <w:r w:rsidRPr="006242EF">
        <w:rPr>
          <w:noProof/>
          <w:szCs w:val="24"/>
          <w:lang w:val="en-US"/>
        </w:rPr>
        <w:t>, vol. 16, no. 2, pp. 62–67, 2012, doi: 10.1109/MIC.2012.29.</w:t>
      </w:r>
    </w:p>
    <w:p w14:paraId="4349DA6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[25]</w:t>
      </w:r>
      <w:r w:rsidRPr="006242EF">
        <w:rPr>
          <w:noProof/>
          <w:szCs w:val="24"/>
          <w:lang w:val="en-US"/>
        </w:rPr>
        <w:tab/>
        <w:t>“RFC 6347 ‘Datagram Transport Layer Security Version 1.2,’” 2012. https://tools.ietf.org/html/rfc6347.</w:t>
      </w:r>
    </w:p>
    <w:p w14:paraId="034C2FE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[26]</w:t>
      </w:r>
      <w:r w:rsidRPr="006242EF">
        <w:rPr>
          <w:noProof/>
          <w:szCs w:val="24"/>
          <w:lang w:val="en-US"/>
        </w:rPr>
        <w:tab/>
        <w:t>“RFC 7250 ‘Using Raw Public Keys in Transport Layer Security (TLS) and Datagram Transport Layer Security (DTLS),’” 2014. https://tools.ietf.org/html/rfc7250.</w:t>
      </w:r>
    </w:p>
    <w:p w14:paraId="1CD5A6C1" w14:textId="77777777" w:rsidR="006242EF" w:rsidRPr="006242EF" w:rsidRDefault="006242EF" w:rsidP="006242EF">
      <w:pPr>
        <w:widowControl w:val="0"/>
        <w:autoSpaceDE w:val="0"/>
        <w:autoSpaceDN w:val="0"/>
        <w:adjustRightInd w:val="0"/>
        <w:spacing w:line="240" w:lineRule="auto"/>
        <w:ind w:left="640" w:hanging="640"/>
        <w:rPr>
          <w:noProof/>
          <w:lang w:val="en-US"/>
        </w:rPr>
      </w:pPr>
      <w:r w:rsidRPr="006242EF">
        <w:rPr>
          <w:noProof/>
          <w:szCs w:val="24"/>
          <w:lang w:val="en-US"/>
        </w:rPr>
        <w:t>[27]</w:t>
      </w:r>
      <w:r w:rsidRPr="006242EF">
        <w:rPr>
          <w:noProof/>
          <w:szCs w:val="24"/>
          <w:lang w:val="en-US"/>
        </w:rPr>
        <w:tab/>
        <w:t>“RFC 5246 ‘The Transport Layer Security (TLS) Protocol Version 1.2,’” 2008. https://tools.ietf.org/html/rfc5246.</w:t>
      </w:r>
    </w:p>
    <w:p w14:paraId="4E6E79FC" w14:textId="19FB218A" w:rsidR="00AD1498" w:rsidRPr="00791D37" w:rsidRDefault="00AD1498" w:rsidP="00791D37">
      <w:r w:rsidRPr="00791D37">
        <w:fldChar w:fldCharType="end"/>
      </w:r>
    </w:p>
    <w:sectPr w:rsidR="00AD1498" w:rsidRPr="00791D37" w:rsidSect="007A330B">
      <w:headerReference w:type="even" r:id="rId95"/>
      <w:headerReference w:type="default" r:id="rId96"/>
      <w:footerReference w:type="even" r:id="rId97"/>
      <w:footerReference w:type="default" r:id="rId98"/>
      <w:type w:val="nextPage"/>
      <w:pgSz w:w="11906" w:h="16838"/>
      <w:pgMar w:top="1418" w:right="1418" w:bottom="1418" w:left="1418" w:header="709" w:footer="709" w:gutter="0"/>
      <w:pgNumType w:start="1"/>
      <w:cols w:space="708"/>
      <w:docGrid w:linePitch="360"/>
      <w:sectPrChange w:id="8065" w:author="JORGE CONTRERAS ORTIZ" w:date="2021-09-08T16:24:00Z">
        <w:sectPr w:rsidR="00AD1498" w:rsidRPr="00791D37" w:rsidSect="007A330B">
          <w:type w:val="continuous"/>
          <w:pgMar w:top="1418" w:right="1418" w:bottom="1418" w:left="1418" w:header="709" w:footer="709"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47" w:author="GABRIEL NOE MUJICA ROJAS" w:date="2021-09-02T12:11:00Z" w:initials="GNMR">
    <w:p w14:paraId="40D8322C" w14:textId="77777777" w:rsidR="00D6148E" w:rsidRDefault="00DA3B27" w:rsidP="00791D37">
      <w:r>
        <w:rPr>
          <w:rStyle w:val="Refdecomentario"/>
        </w:rPr>
        <w:annotationRef/>
      </w:r>
      <w:r>
        <w:t>Aquí hay que incluir los objetivos y alcance del trabajo</w:t>
      </w:r>
      <w:r w:rsidR="00D6148E">
        <w:t xml:space="preserve"> La estructura del documento debe ser:</w:t>
      </w:r>
    </w:p>
    <w:p w14:paraId="4109A81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Introducción y objetivos del trabajo</w:t>
      </w:r>
    </w:p>
    <w:p w14:paraId="2A832A1E"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Estado del arte</w:t>
      </w:r>
    </w:p>
    <w:p w14:paraId="04F3829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Análisis de la tecnología Thread y configuración de dispositivos</w:t>
      </w:r>
    </w:p>
    <w:p w14:paraId="0CE67FFA"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Diseño e implementación hardware</w:t>
      </w:r>
    </w:p>
    <w:p w14:paraId="01C8637B"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Pruebas experimentales</w:t>
      </w:r>
    </w:p>
    <w:p w14:paraId="7F9D07FF"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Conclusiones y líneas futuras</w:t>
      </w:r>
    </w:p>
    <w:p w14:paraId="5872E4DA" w14:textId="4648C92F" w:rsidR="00DA3B27" w:rsidRDefault="00DA3B27" w:rsidP="00791D37">
      <w:pPr>
        <w:pStyle w:val="Textocomentario"/>
      </w:pPr>
    </w:p>
  </w:comment>
  <w:comment w:id="1576" w:author="GABRIEL NOE MUJICA ROJAS" w:date="2021-09-02T12:18:00Z" w:initials="GNMR">
    <w:p w14:paraId="1BE020EC" w14:textId="77777777" w:rsidR="00B5329E" w:rsidRDefault="00B5329E" w:rsidP="00B5329E">
      <w:pPr>
        <w:pStyle w:val="Textocomentario"/>
      </w:pPr>
      <w:r>
        <w:rPr>
          <w:rStyle w:val="Refdecomentario"/>
        </w:rPr>
        <w:annotationRef/>
      </w:r>
      <w:r>
        <w:t>Estos son los objetivos específicos, pero hay que incluir un par de párrafo con los objetivos generales del trabajo, que tienen que ver con la exploración, análisis/estudio del protocolo Thread para se integrado en la plataforma Cookies, mediante la implementación de una nueva capa hardware de comunicaciones</w:t>
      </w:r>
    </w:p>
  </w:comment>
  <w:comment w:id="1615" w:author="GABRIEL NOE MUJICA ROJAS" w:date="2021-09-02T12:18:00Z" w:initials="GNMR">
    <w:p w14:paraId="4AC2537D" w14:textId="77777777" w:rsidR="00DA3B27" w:rsidRDefault="00DA3B27" w:rsidP="00791D37">
      <w:pPr>
        <w:pStyle w:val="Textocomentario"/>
      </w:pPr>
      <w:r>
        <w:rPr>
          <w:rStyle w:val="Refdecomentario"/>
        </w:rPr>
        <w:annotationRef/>
      </w:r>
      <w:r>
        <w:t>Estos son los objetivos específicos, pero hay que incluir un par de párrafo con los objetivos generales del trabajo, que tienen que ver con la exploración, análisis/estudio del protocolo Thread para se integrado en la plataforma Cookies, mediante la implementación de una nueva capa hardware de comunicaciones</w:t>
      </w:r>
    </w:p>
  </w:comment>
  <w:comment w:id="1746" w:author="GABRIEL NOE MUJICA ROJAS" w:date="2021-09-02T11:57:00Z" w:initials="GNMR">
    <w:p w14:paraId="3E847E08" w14:textId="77777777" w:rsidR="00DA3B27" w:rsidRDefault="00DA3B27" w:rsidP="00791D37">
      <w:pPr>
        <w:pStyle w:val="Textocomentario"/>
      </w:pPr>
      <w:r>
        <w:rPr>
          <w:rStyle w:val="Refdecomentario"/>
        </w:rPr>
        <w:annotationRef/>
      </w:r>
      <w:r>
        <w:t xml:space="preserve">No tiene relación con la frase relacionada con WSN. En general, los conceptos están muy desconectados entre sí. </w:t>
      </w:r>
    </w:p>
  </w:comment>
  <w:comment w:id="1809" w:author="GABRIEL NOE MUJICA ROJAS" w:date="2021-09-02T12:05:00Z" w:initials="GNMR">
    <w:p w14:paraId="6DF35CBD" w14:textId="77777777" w:rsidR="00DA3B27" w:rsidRDefault="00DA3B27" w:rsidP="00791D37">
      <w:pPr>
        <w:pStyle w:val="Textocomentario"/>
      </w:pPr>
      <w:r>
        <w:rPr>
          <w:rStyle w:val="Refdecomentario"/>
        </w:rPr>
        <w:annotationRef/>
      </w:r>
      <w:r>
        <w:t>Copia del paper traducido al español</w:t>
      </w:r>
    </w:p>
  </w:comment>
  <w:comment w:id="2308" w:author="GABRIEL NOE MUJICA ROJAS" w:date="2021-09-02T12:12:00Z" w:initials="GNMR">
    <w:p w14:paraId="2C39A756" w14:textId="77777777" w:rsidR="00DA3B27" w:rsidRDefault="00DA3B27" w:rsidP="00791D37">
      <w:pPr>
        <w:pStyle w:val="Textocomentario"/>
      </w:pPr>
      <w:r>
        <w:rPr>
          <w:rStyle w:val="Refdecomentario"/>
        </w:rPr>
        <w:annotationRef/>
      </w:r>
      <w:r>
        <w:t>Muchas partes del documento están escritas con un lenguaje poco técnico. Hay que mejorar la redacción de este tipo de frases.</w:t>
      </w:r>
    </w:p>
    <w:p w14:paraId="3AD55EA4" w14:textId="77777777" w:rsidR="00DA3B27" w:rsidRDefault="00DA3B27" w:rsidP="00791D37">
      <w:pPr>
        <w:pStyle w:val="Textocomentario"/>
      </w:pPr>
    </w:p>
  </w:comment>
  <w:comment w:id="2629" w:author="GABRIEL NOE MUJICA ROJAS" w:date="2021-09-02T12:10:00Z" w:initials="GNMR">
    <w:p w14:paraId="4F1DC9CF" w14:textId="77777777" w:rsidR="00B62082" w:rsidRDefault="00B62082" w:rsidP="00791D37">
      <w:pPr>
        <w:pStyle w:val="Textocomentario"/>
      </w:pPr>
      <w:r>
        <w:rPr>
          <w:rStyle w:val="Refdecomentario"/>
        </w:rPr>
        <w:annotationRef/>
      </w:r>
      <w:r>
        <w:t>Aquí hay que incluir al menos un párrafo de introducción a Thread y puesto que es el protocolo seleccionado se profundizará en la sección 2.3</w:t>
      </w:r>
    </w:p>
  </w:comment>
  <w:comment w:id="2669" w:author="GABRIEL NOE MUJICA ROJAS" w:date="2021-09-02T12:14:00Z" w:initials="GNMR">
    <w:p w14:paraId="44D3EC21" w14:textId="77777777" w:rsidR="00B62082" w:rsidRDefault="00B62082" w:rsidP="00791D37">
      <w:pPr>
        <w:pStyle w:val="Textocomentario"/>
      </w:pPr>
      <w:r>
        <w:rPr>
          <w:rStyle w:val="Refdecomentario"/>
        </w:rPr>
        <w:annotationRef/>
      </w:r>
      <w:r>
        <w:t>En general, si hay secciones enteras con copia literal hay que reescribirlas.</w:t>
      </w:r>
    </w:p>
  </w:comment>
  <w:comment w:id="2841" w:author="GABRIEL NOE MUJICA ROJAS" w:date="2021-09-02T12:16:00Z" w:initials="GNMR">
    <w:p w14:paraId="11169757" w14:textId="77777777" w:rsidR="00B62082" w:rsidRDefault="00B62082" w:rsidP="00791D37">
      <w:pPr>
        <w:pStyle w:val="Textocomentario"/>
      </w:pPr>
      <w:r>
        <w:rPr>
          <w:rStyle w:val="Refdecomentario"/>
        </w:rPr>
        <w:annotationRef/>
      </w:r>
      <w:r>
        <w:t>Mejorar la calidad de las imágenes</w:t>
      </w:r>
    </w:p>
  </w:comment>
  <w:comment w:id="2842" w:author="JORGE CONTRERAS ORTIZ" w:date="2021-09-04T15:56:00Z" w:initials="JCO">
    <w:p w14:paraId="5052C95A" w14:textId="77777777" w:rsidR="008807DC" w:rsidRDefault="008807DC">
      <w:pPr>
        <w:pStyle w:val="Textocomentario"/>
      </w:pPr>
      <w:r>
        <w:rPr>
          <w:rStyle w:val="Refdecomentario"/>
        </w:rPr>
        <w:annotationRef/>
      </w:r>
      <w:r>
        <w:t>Realizado</w:t>
      </w:r>
    </w:p>
    <w:p w14:paraId="4F45A75A" w14:textId="36615DA8" w:rsidR="008807DC" w:rsidRDefault="008807DC">
      <w:pPr>
        <w:pStyle w:val="Textocomentario"/>
      </w:pPr>
    </w:p>
  </w:comment>
  <w:comment w:id="3249" w:author="GABRIEL NOE MUJICA ROJAS" w:date="2021-09-02T12:16:00Z" w:initials="GNMR">
    <w:p w14:paraId="2AB8A6EB" w14:textId="77777777" w:rsidR="00B62082" w:rsidRDefault="00B62082" w:rsidP="00791D37">
      <w:pPr>
        <w:pStyle w:val="Textocomentario"/>
      </w:pPr>
      <w:r>
        <w:rPr>
          <w:rStyle w:val="Refdecomentario"/>
        </w:rPr>
        <w:annotationRef/>
      </w:r>
      <w:r>
        <w:t>Traducción literal. Utiliza el término en inglés Commissioning</w:t>
      </w:r>
    </w:p>
  </w:comment>
  <w:comment w:id="3323" w:author="GABRIEL NOE MUJICA ROJAS" w:date="2021-09-02T12:20:00Z" w:initials="GNMR">
    <w:p w14:paraId="5E62ADAA" w14:textId="77777777" w:rsidR="00571788" w:rsidRDefault="00571788" w:rsidP="00791D37">
      <w:pPr>
        <w:pStyle w:val="Textocomentario"/>
      </w:pPr>
      <w:r>
        <w:rPr>
          <w:rStyle w:val="Refdecomentario"/>
        </w:rPr>
        <w:annotationRef/>
      </w:r>
      <w:r>
        <w:t xml:space="preserve">Esta sección se tiene que llamar, por ejemplo, “Análisis de tecnología Thread” y hay que incluir un análisis inicial de porqué seleccionamos estos módulos y mencionar alguno más disponible en el mercado. </w:t>
      </w:r>
    </w:p>
    <w:p w14:paraId="0AAD3930" w14:textId="79BF76C1" w:rsidR="00571788" w:rsidRDefault="00571788" w:rsidP="00791D37">
      <w:pPr>
        <w:pStyle w:val="Textocomentario"/>
      </w:pPr>
      <w:r>
        <w:t>Luego se pasa a la explicación de su funcionamient</w:t>
      </w:r>
      <w:r w:rsidR="00151189">
        <w:t>o</w:t>
      </w:r>
      <w:r>
        <w:t xml:space="preserve"> y las configuraciones. </w:t>
      </w:r>
    </w:p>
  </w:comment>
  <w:comment w:id="3324" w:author="JORGE CONTRERAS ORTIZ" w:date="2021-09-03T23:34:00Z" w:initials="JCO">
    <w:p w14:paraId="2F070BC2" w14:textId="3C634C20" w:rsidR="00890963" w:rsidRPr="00151189" w:rsidRDefault="00890963">
      <w:pPr>
        <w:pStyle w:val="Textocomentario"/>
      </w:pPr>
      <w:r>
        <w:rPr>
          <w:rStyle w:val="Refdecomentario"/>
        </w:rPr>
        <w:annotationRef/>
      </w:r>
    </w:p>
  </w:comment>
  <w:comment w:id="3333" w:author="JORGE CONTRERAS ORTIZ" w:date="2021-09-04T00:16:00Z" w:initials="JCO">
    <w:p w14:paraId="1C99FEAE" w14:textId="075BEE11" w:rsidR="006F13B4" w:rsidRDefault="006F13B4">
      <w:pPr>
        <w:pStyle w:val="Textocomentario"/>
      </w:pPr>
      <w:r>
        <w:rPr>
          <w:rStyle w:val="Refdecomentario"/>
        </w:rPr>
        <w:annotationRef/>
      </w:r>
      <w:r>
        <w:t>Añadido un pequeño análisis del mercado</w:t>
      </w:r>
    </w:p>
  </w:comment>
  <w:comment w:id="3651" w:author="GABRIEL NOE MUJICA ROJAS" w:date="2021-09-02T12:25:00Z" w:initials="GNMR">
    <w:p w14:paraId="3277A587" w14:textId="77777777" w:rsidR="00571788" w:rsidRDefault="00571788" w:rsidP="00791D37">
      <w:pPr>
        <w:pStyle w:val="Textocomentario"/>
      </w:pPr>
      <w:r>
        <w:rPr>
          <w:rStyle w:val="Refdecomentario"/>
        </w:rPr>
        <w:annotationRef/>
      </w:r>
      <w:r>
        <w:t xml:space="preserve">Hay que hablar de las características tecnológicas del módulo seleccionado, y cómo implementa las funcionalidades del protocolo Thread, para luego pasar a los detalles de configuración. </w:t>
      </w:r>
    </w:p>
  </w:comment>
  <w:comment w:id="3652" w:author="JORGE CONTRERAS ORTIZ" w:date="2021-09-03T18:18:00Z" w:initials="JCO">
    <w:p w14:paraId="4889959B" w14:textId="1BBEF26A" w:rsidR="00537564" w:rsidRDefault="00537564" w:rsidP="00791D37">
      <w:pPr>
        <w:pStyle w:val="Textocomentario"/>
      </w:pPr>
      <w:r>
        <w:rPr>
          <w:rStyle w:val="Refdecomentario"/>
        </w:rPr>
        <w:annotationRef/>
      </w:r>
      <w:r>
        <w:t>Se añaden justo encima</w:t>
      </w:r>
    </w:p>
  </w:comment>
  <w:comment w:id="3997" w:author="GABRIEL NOE MUJICA ROJAS" w:date="2021-09-02T12:22:00Z" w:initials="GNMR">
    <w:p w14:paraId="5DE6AAA7" w14:textId="77777777" w:rsidR="00571788" w:rsidRDefault="00571788" w:rsidP="00791D37">
      <w:pPr>
        <w:pStyle w:val="Textocomentario"/>
      </w:pPr>
      <w:r>
        <w:rPr>
          <w:rStyle w:val="Refdecomentario"/>
        </w:rPr>
        <w:annotationRef/>
      </w:r>
      <w:r>
        <w:t>Esto está en primera persona y es muy coloquial. Es un documento de TFM y no un tutorial, por lo que hay que escribirlo de manera formal.</w:t>
      </w:r>
    </w:p>
  </w:comment>
  <w:comment w:id="5538" w:author="JORGE CONTRERAS ORTIZ" w:date="2021-09-04T12:52:00Z" w:initials="JCO">
    <w:p w14:paraId="745875FF" w14:textId="00B3B1ED" w:rsidR="00FE1EC4" w:rsidRDefault="00FE1EC4">
      <w:pPr>
        <w:pStyle w:val="Textocomentario"/>
      </w:pPr>
      <w:r>
        <w:rPr>
          <w:rStyle w:val="Refdecomentario"/>
        </w:rPr>
        <w:annotationRef/>
      </w:r>
    </w:p>
  </w:comment>
  <w:comment w:id="6394" w:author="GABRIEL NOE MUJICA ROJAS" w:date="2021-09-02T12:38:00Z" w:initials="GNMR">
    <w:p w14:paraId="5D4EAA93" w14:textId="77777777" w:rsidR="0074559B" w:rsidRDefault="0074559B" w:rsidP="00791D37">
      <w:pPr>
        <w:pStyle w:val="Textocomentario"/>
      </w:pPr>
      <w:r>
        <w:rPr>
          <w:rStyle w:val="Refdecomentario"/>
        </w:rPr>
        <w:annotationRef/>
      </w:r>
      <w:r>
        <w:t>Incluir fotos de la plada real fabricada y montada</w:t>
      </w:r>
    </w:p>
  </w:comment>
  <w:comment w:id="7227" w:author="GABRIEL NOE MUJICA ROJAS" w:date="2021-09-02T12:31:00Z" w:initials="GNMR">
    <w:p w14:paraId="2DF2B23A" w14:textId="77777777" w:rsidR="0074559B" w:rsidRDefault="0074559B" w:rsidP="00791D37">
      <w:pPr>
        <w:pStyle w:val="Textocomentario"/>
      </w:pPr>
      <w:r>
        <w:rPr>
          <w:rStyle w:val="Refdecomentario"/>
        </w:rPr>
        <w:annotationRef/>
      </w:r>
      <w:r>
        <w:t xml:space="preserve">Falta título de figura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72E4DA" w15:done="0"/>
  <w15:commentEx w15:paraId="1BE020EC" w15:done="0"/>
  <w15:commentEx w15:paraId="4AC2537D" w15:done="0"/>
  <w15:commentEx w15:paraId="3E847E08" w15:done="0"/>
  <w15:commentEx w15:paraId="6DF35CBD" w15:done="0"/>
  <w15:commentEx w15:paraId="3AD55EA4" w15:done="0"/>
  <w15:commentEx w15:paraId="4F1DC9CF" w15:done="0"/>
  <w15:commentEx w15:paraId="44D3EC21" w15:done="0"/>
  <w15:commentEx w15:paraId="11169757" w15:done="0"/>
  <w15:commentEx w15:paraId="4F45A75A" w15:paraIdParent="11169757" w15:done="0"/>
  <w15:commentEx w15:paraId="2AB8A6EB" w15:done="0"/>
  <w15:commentEx w15:paraId="0AAD3930" w15:done="0"/>
  <w15:commentEx w15:paraId="2F070BC2" w15:paraIdParent="0AAD3930" w15:done="0"/>
  <w15:commentEx w15:paraId="1C99FEAE" w15:done="0"/>
  <w15:commentEx w15:paraId="3277A587" w15:done="0"/>
  <w15:commentEx w15:paraId="4889959B" w15:paraIdParent="3277A587" w15:done="0"/>
  <w15:commentEx w15:paraId="5DE6AAA7" w15:done="0"/>
  <w15:commentEx w15:paraId="745875FF" w15:done="0"/>
  <w15:commentEx w15:paraId="5D4EAA93" w15:done="0"/>
  <w15:commentEx w15:paraId="2DF2B2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3DE1" w16cex:dateUtc="2021-09-02T10:11:00Z"/>
  <w16cex:commentExtensible w16cex:durableId="24DF4DEF" w16cex:dateUtc="2021-09-02T10:18:00Z"/>
  <w16cex:commentExtensible w16cex:durableId="24DB8395" w16cex:dateUtc="2021-09-02T10:18:00Z"/>
  <w16cex:commentExtensible w16cex:durableId="24DB3ABD" w16cex:dateUtc="2021-09-02T09:57:00Z"/>
  <w16cex:commentExtensible w16cex:durableId="24DB3C72" w16cex:dateUtc="2021-09-02T10:05:00Z"/>
  <w16cex:commentExtensible w16cex:durableId="24DB3E1F" w16cex:dateUtc="2021-09-02T10:12:00Z"/>
  <w16cex:commentExtensible w16cex:durableId="24DB3D9B" w16cex:dateUtc="2021-09-02T10:10:00Z"/>
  <w16cex:commentExtensible w16cex:durableId="24DB3E8B" w16cex:dateUtc="2021-09-02T10:14:00Z"/>
  <w16cex:commentExtensible w16cex:durableId="24DB3F07" w16cex:dateUtc="2021-09-02T10:16:00Z"/>
  <w16cex:commentExtensible w16cex:durableId="24DE15A2" w16cex:dateUtc="2021-09-04T13:56:00Z"/>
  <w16cex:commentExtensible w16cex:durableId="24DB3F33" w16cex:dateUtc="2021-09-02T10:16:00Z"/>
  <w16cex:commentExtensible w16cex:durableId="24DB4016" w16cex:dateUtc="2021-09-02T10:20:00Z"/>
  <w16cex:commentExtensible w16cex:durableId="24DD2F96" w16cex:dateUtc="2021-09-03T21:34:00Z"/>
  <w16cex:commentExtensible w16cex:durableId="24DD3946" w16cex:dateUtc="2021-09-03T22:16:00Z"/>
  <w16cex:commentExtensible w16cex:durableId="24DB4151" w16cex:dateUtc="2021-09-02T10:25:00Z"/>
  <w16cex:commentExtensible w16cex:durableId="24DCE579" w16cex:dateUtc="2021-09-03T16:18:00Z"/>
  <w16cex:commentExtensible w16cex:durableId="24DB409F" w16cex:dateUtc="2021-09-02T10:22:00Z"/>
  <w16cex:commentExtensible w16cex:durableId="24DDEA7B" w16cex:dateUtc="2021-09-04T10:52:00Z"/>
  <w16cex:commentExtensible w16cex:durableId="24DB9477" w16cex:dateUtc="2021-09-02T10:38:00Z"/>
  <w16cex:commentExtensible w16cex:durableId="24DB8836" w16cex:dateUtc="2021-09-02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72E4DA" w16cid:durableId="24DB3DE1"/>
  <w16cid:commentId w16cid:paraId="1BE020EC" w16cid:durableId="24DF4DEF"/>
  <w16cid:commentId w16cid:paraId="4AC2537D" w16cid:durableId="24DB8395"/>
  <w16cid:commentId w16cid:paraId="3E847E08" w16cid:durableId="24DB3ABD"/>
  <w16cid:commentId w16cid:paraId="6DF35CBD" w16cid:durableId="24DB3C72"/>
  <w16cid:commentId w16cid:paraId="3AD55EA4" w16cid:durableId="24DB3E1F"/>
  <w16cid:commentId w16cid:paraId="4F1DC9CF" w16cid:durableId="24DB3D9B"/>
  <w16cid:commentId w16cid:paraId="44D3EC21" w16cid:durableId="24DB3E8B"/>
  <w16cid:commentId w16cid:paraId="11169757" w16cid:durableId="24DB3F07"/>
  <w16cid:commentId w16cid:paraId="4F45A75A" w16cid:durableId="24DE15A2"/>
  <w16cid:commentId w16cid:paraId="2AB8A6EB" w16cid:durableId="24DB3F33"/>
  <w16cid:commentId w16cid:paraId="0AAD3930" w16cid:durableId="24DB4016"/>
  <w16cid:commentId w16cid:paraId="2F070BC2" w16cid:durableId="24DD2F96"/>
  <w16cid:commentId w16cid:paraId="1C99FEAE" w16cid:durableId="24DD3946"/>
  <w16cid:commentId w16cid:paraId="3277A587" w16cid:durableId="24DB4151"/>
  <w16cid:commentId w16cid:paraId="4889959B" w16cid:durableId="24DCE579"/>
  <w16cid:commentId w16cid:paraId="5DE6AAA7" w16cid:durableId="24DB409F"/>
  <w16cid:commentId w16cid:paraId="745875FF" w16cid:durableId="24DDEA7B"/>
  <w16cid:commentId w16cid:paraId="5D4EAA93" w16cid:durableId="24DB9477"/>
  <w16cid:commentId w16cid:paraId="2DF2B23A" w16cid:durableId="24DB88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46A7D" w14:textId="77777777" w:rsidR="00CB77DD" w:rsidRDefault="00CB77DD" w:rsidP="00EA5ADB">
      <w:pPr>
        <w:spacing w:after="0" w:line="240" w:lineRule="auto"/>
      </w:pPr>
      <w:r>
        <w:separator/>
      </w:r>
    </w:p>
  </w:endnote>
  <w:endnote w:type="continuationSeparator" w:id="0">
    <w:p w14:paraId="4E3DC2E3" w14:textId="77777777" w:rsidR="00CB77DD" w:rsidRDefault="00CB77DD" w:rsidP="00EA5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D7300" w14:textId="4F3DFA15" w:rsidR="00675D4D" w:rsidRDefault="00675D4D" w:rsidP="006E36CC">
    <w:pPr>
      <w:pStyle w:val="Piedepgina"/>
      <w:rPr>
        <w:ins w:id="8" w:author="JORGE CONTRERAS ORTIZ" w:date="2021-09-04T11:53:00Z"/>
      </w:rPr>
    </w:pPr>
  </w:p>
  <w:p w14:paraId="3F4AA5DE" w14:textId="3E567398" w:rsidR="00675D4D" w:rsidRDefault="00675D4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8C0DB" w14:textId="3F1AC734" w:rsidR="00434554" w:rsidRDefault="00434554">
    <w:pPr>
      <w:pStyle w:val="Piedepgina"/>
      <w:jc w:val="right"/>
      <w:rPr>
        <w:ins w:id="14" w:author="JORGE CONTRERAS ORTIZ" w:date="2021-09-04T09:15:00Z"/>
      </w:rPr>
    </w:pPr>
  </w:p>
  <w:p w14:paraId="57CB8A44" w14:textId="77777777" w:rsidR="00434554" w:rsidRDefault="0043455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513" w:author="JORGE CONTRERAS ORTIZ" w:date="2021-09-08T15:29:00Z"/>
  <w:sdt>
    <w:sdtPr>
      <w:id w:val="-598257034"/>
      <w:docPartObj>
        <w:docPartGallery w:val="Page Numbers (Bottom of Page)"/>
        <w:docPartUnique/>
      </w:docPartObj>
    </w:sdtPr>
    <w:sdtEndPr/>
    <w:sdtContent>
      <w:customXmlInsRangeEnd w:id="1513"/>
      <w:p w14:paraId="6FBBAA86" w14:textId="49733EBC" w:rsidR="00240345" w:rsidRDefault="007A330B">
        <w:pPr>
          <w:pStyle w:val="Piedepgina"/>
          <w:rPr>
            <w:ins w:id="1514" w:author="JORGE CONTRERAS ORTIZ" w:date="2021-09-08T15:29:00Z"/>
          </w:rPr>
        </w:pPr>
        <w:ins w:id="1515" w:author="JORGE CONTRERAS ORTIZ" w:date="2021-09-08T16:23:00Z">
          <w:r>
            <w:rPr>
              <w:noProof/>
            </w:rPr>
            <mc:AlternateContent>
              <mc:Choice Requires="wps">
                <w:drawing>
                  <wp:anchor distT="0" distB="0" distL="114300" distR="114300" simplePos="0" relativeHeight="251671552" behindDoc="0" locked="0" layoutInCell="1" allowOverlap="1" wp14:anchorId="10989187" wp14:editId="36BEB958">
                    <wp:simplePos x="0" y="0"/>
                    <wp:positionH relativeFrom="margin">
                      <wp:align>left</wp:align>
                    </wp:positionH>
                    <wp:positionV relativeFrom="paragraph">
                      <wp:posOffset>-53163</wp:posOffset>
                    </wp:positionV>
                    <wp:extent cx="5707380" cy="5715"/>
                    <wp:effectExtent l="0" t="0" r="26670" b="32385"/>
                    <wp:wrapNone/>
                    <wp:docPr id="56" name="Conector recto 56"/>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B62067" id="Conector recto 56" o:spid="_x0000_s1026" style="position:absolute;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2pt" to="449.4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" strokecolor="black [3213]" strokeweight=".5pt">
                    <v:stroke joinstyle="miter"/>
                    <w10:wrap anchorx="margin"/>
                  </v:line>
                </w:pict>
              </mc:Fallback>
            </mc:AlternateContent>
          </w:r>
        </w:ins>
        <w:ins w:id="1516" w:author="JORGE CONTRERAS ORTIZ" w:date="2021-09-08T15:29:00Z">
          <w:r w:rsidR="00240345">
            <w:fldChar w:fldCharType="begin"/>
          </w:r>
          <w:r w:rsidR="00240345">
            <w:instrText>PAGE   \* MERGEFORMAT</w:instrText>
          </w:r>
          <w:r w:rsidR="00240345">
            <w:fldChar w:fldCharType="separate"/>
          </w:r>
          <w:r w:rsidR="00240345">
            <w:t>2</w:t>
          </w:r>
          <w:r w:rsidR="00240345">
            <w:fldChar w:fldCharType="end"/>
          </w:r>
        </w:ins>
      </w:p>
      <w:customXmlInsRangeStart w:id="1517" w:author="JORGE CONTRERAS ORTIZ" w:date="2021-09-08T15:29:00Z"/>
    </w:sdtContent>
  </w:sdt>
  <w:customXmlInsRangeEnd w:id="1517"/>
  <w:p w14:paraId="36F60A9A" w14:textId="77777777" w:rsidR="005B41E7" w:rsidRDefault="005B41E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518" w:author="JORGE CONTRERAS ORTIZ" w:date="2021-09-04T09:24:00Z"/>
  <w:sdt>
    <w:sdtPr>
      <w:id w:val="-103726123"/>
      <w:docPartObj>
        <w:docPartGallery w:val="Page Numbers (Bottom of Page)"/>
        <w:docPartUnique/>
      </w:docPartObj>
    </w:sdtPr>
    <w:sdtEndPr>
      <w:rPr>
        <w:b/>
        <w:bCs/>
      </w:rPr>
    </w:sdtEndPr>
    <w:sdtContent>
      <w:customXmlInsRangeEnd w:id="1518"/>
      <w:p w14:paraId="520083D5" w14:textId="77777777" w:rsidR="005B42F0" w:rsidRDefault="004703BB">
        <w:pPr>
          <w:pStyle w:val="Piedepgina"/>
          <w:jc w:val="right"/>
          <w:rPr>
            <w:ins w:id="1519" w:author="JORGE CONTRERAS ORTIZ" w:date="2021-09-04T09:24:00Z"/>
          </w:rPr>
        </w:pPr>
        <w:ins w:id="1520" w:author="JORGE CONTRERAS ORTIZ" w:date="2021-09-07T17:16:00Z">
          <w:r>
            <w:rPr>
              <w:noProof/>
            </w:rPr>
            <mc:AlternateContent>
              <mc:Choice Requires="wps">
                <w:drawing>
                  <wp:anchor distT="0" distB="0" distL="114300" distR="114300" simplePos="0" relativeHeight="251659264" behindDoc="0" locked="0" layoutInCell="1" allowOverlap="1" wp14:anchorId="406A0ADC" wp14:editId="52636B49">
                    <wp:simplePos x="0" y="0"/>
                    <wp:positionH relativeFrom="column">
                      <wp:posOffset>66951</wp:posOffset>
                    </wp:positionH>
                    <wp:positionV relativeFrom="paragraph">
                      <wp:posOffset>-68580</wp:posOffset>
                    </wp:positionV>
                    <wp:extent cx="5707380" cy="5715"/>
                    <wp:effectExtent l="0" t="0" r="26670" b="32385"/>
                    <wp:wrapNone/>
                    <wp:docPr id="55" name="Conector recto 55"/>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492B9" id="Conector recto 5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5.4pt" to="454.6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" strokecolor="black [3213]" strokeweight=".5pt">
                    <v:stroke joinstyle="miter"/>
                  </v:line>
                </w:pict>
              </mc:Fallback>
            </mc:AlternateContent>
          </w:r>
        </w:ins>
        <w:ins w:id="1521" w:author="JORGE CONTRERAS ORTIZ" w:date="2021-09-05T23:06:00Z">
          <w:r w:rsidR="00E973CF">
            <w:t xml:space="preserve">JORGE CONTRERAS ORTIZ                     </w:t>
          </w:r>
        </w:ins>
        <w:ins w:id="1522" w:author="JORGE CONTRERAS ORTIZ" w:date="2021-09-05T23:07:00Z">
          <w:r w:rsidR="00E973CF">
            <w:t xml:space="preserve">                                                                        </w:t>
          </w:r>
        </w:ins>
        <w:ins w:id="1523" w:author="JORGE CONTRERAS ORTIZ" w:date="2021-09-04T09:24:00Z">
          <w:r w:rsidR="005B42F0">
            <w:fldChar w:fldCharType="begin"/>
          </w:r>
          <w:r w:rsidR="005B42F0">
            <w:instrText>PAGE   \* MERGEFORMAT</w:instrText>
          </w:r>
          <w:r w:rsidR="005B42F0">
            <w:fldChar w:fldCharType="separate"/>
          </w:r>
          <w:r w:rsidR="005B42F0">
            <w:t>2</w:t>
          </w:r>
          <w:r w:rsidR="005B42F0">
            <w:fldChar w:fldCharType="end"/>
          </w:r>
        </w:ins>
      </w:p>
      <w:customXmlInsRangeStart w:id="1524" w:author="JORGE CONTRERAS ORTIZ" w:date="2021-09-04T09:24:00Z"/>
    </w:sdtContent>
  </w:sdt>
  <w:customXmlInsRangeEnd w:id="1524"/>
  <w:p w14:paraId="10C003DA" w14:textId="77777777" w:rsidR="00434554" w:rsidRDefault="0043455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8033" w:author="JORGE CONTRERAS ORTIZ" w:date="2021-09-08T15:29:00Z"/>
  <w:sdt>
    <w:sdtPr>
      <w:id w:val="-1577041135"/>
      <w:docPartObj>
        <w:docPartGallery w:val="Page Numbers (Bottom of Page)"/>
        <w:docPartUnique/>
      </w:docPartObj>
    </w:sdtPr>
    <w:sdtEndPr/>
    <w:sdtContent>
      <w:customXmlInsRangeEnd w:id="8033"/>
      <w:p w14:paraId="1A6596A7" w14:textId="2E06FE13" w:rsidR="007A330B" w:rsidRDefault="007A330B">
        <w:pPr>
          <w:pStyle w:val="Piedepgina"/>
          <w:rPr>
            <w:ins w:id="8034" w:author="JORGE CONTRERAS ORTIZ" w:date="2021-09-08T15:29:00Z"/>
          </w:rPr>
        </w:pPr>
        <w:ins w:id="8035" w:author="JORGE CONTRERAS ORTIZ" w:date="2021-09-08T16:23:00Z">
          <w:r w:rsidRPr="00C80825">
            <w:rPr>
              <w:noProof/>
              <w:sz w:val="18"/>
              <w:szCs w:val="18"/>
              <w:rPrChange w:id="8036" w:author="JORGE CONTRERAS ORTIZ" w:date="2021-09-08T16:37:00Z">
                <w:rPr>
                  <w:noProof/>
                </w:rPr>
              </w:rPrChange>
            </w:rPr>
            <mc:AlternateContent>
              <mc:Choice Requires="wps">
                <w:drawing>
                  <wp:anchor distT="0" distB="0" distL="114300" distR="114300" simplePos="0" relativeHeight="251673600" behindDoc="0" locked="0" layoutInCell="1" allowOverlap="1" wp14:anchorId="363F8577" wp14:editId="3DEFFFB2">
                    <wp:simplePos x="0" y="0"/>
                    <wp:positionH relativeFrom="margin">
                      <wp:align>left</wp:align>
                    </wp:positionH>
                    <wp:positionV relativeFrom="paragraph">
                      <wp:posOffset>-53163</wp:posOffset>
                    </wp:positionV>
                    <wp:extent cx="5707380" cy="5715"/>
                    <wp:effectExtent l="0" t="0" r="26670" b="32385"/>
                    <wp:wrapNone/>
                    <wp:docPr id="63" name="Conector recto 63"/>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276AA" id="Conector recto 63" o:spid="_x0000_s1026" style="position:absolute;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2pt" to="449.4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" strokecolor="black [3213]" strokeweight=".5pt">
                    <v:stroke joinstyle="miter"/>
                    <w10:wrap anchorx="margin"/>
                  </v:line>
                </w:pict>
              </mc:Fallback>
            </mc:AlternateContent>
          </w:r>
        </w:ins>
        <w:ins w:id="8037" w:author="JORGE CONTRERAS ORTIZ" w:date="2021-09-08T15:29:00Z">
          <w:r w:rsidRPr="00C80825">
            <w:rPr>
              <w:sz w:val="18"/>
              <w:szCs w:val="18"/>
              <w:rPrChange w:id="8038" w:author="JORGE CONTRERAS ORTIZ" w:date="2021-09-08T16:37:00Z">
                <w:rPr/>
              </w:rPrChange>
            </w:rPr>
            <w:fldChar w:fldCharType="begin"/>
          </w:r>
          <w:r w:rsidRPr="00C80825">
            <w:rPr>
              <w:sz w:val="18"/>
              <w:szCs w:val="18"/>
              <w:rPrChange w:id="8039" w:author="JORGE CONTRERAS ORTIZ" w:date="2021-09-08T16:37:00Z">
                <w:rPr/>
              </w:rPrChange>
            </w:rPr>
            <w:instrText>PAGE   \* MERGEFORMAT</w:instrText>
          </w:r>
          <w:r w:rsidRPr="00C80825">
            <w:rPr>
              <w:sz w:val="18"/>
              <w:szCs w:val="18"/>
              <w:rPrChange w:id="8040" w:author="JORGE CONTRERAS ORTIZ" w:date="2021-09-08T16:37:00Z">
                <w:rPr/>
              </w:rPrChange>
            </w:rPr>
            <w:fldChar w:fldCharType="separate"/>
          </w:r>
          <w:r w:rsidRPr="00C80825">
            <w:rPr>
              <w:sz w:val="18"/>
              <w:szCs w:val="18"/>
              <w:rPrChange w:id="8041" w:author="JORGE CONTRERAS ORTIZ" w:date="2021-09-08T16:37:00Z">
                <w:rPr/>
              </w:rPrChange>
            </w:rPr>
            <w:t>2</w:t>
          </w:r>
          <w:r w:rsidRPr="00C80825">
            <w:rPr>
              <w:sz w:val="18"/>
              <w:szCs w:val="18"/>
              <w:rPrChange w:id="8042" w:author="JORGE CONTRERAS ORTIZ" w:date="2021-09-08T16:37:00Z">
                <w:rPr/>
              </w:rPrChange>
            </w:rPr>
            <w:fldChar w:fldCharType="end"/>
          </w:r>
        </w:ins>
        <w:ins w:id="8043" w:author="JORGE CONTRERAS ORTIZ" w:date="2021-09-08T16:38:00Z">
          <w:r w:rsidR="00C80825">
            <w:tab/>
          </w:r>
        </w:ins>
        <w:ins w:id="8044" w:author="JORGE CONTRERAS ORTIZ" w:date="2021-09-08T16:39:00Z">
          <w:r w:rsidR="00C80825">
            <w:t xml:space="preserve">                                           </w:t>
          </w:r>
        </w:ins>
        <w:ins w:id="8045" w:author="JORGE CONTRERAS ORTIZ" w:date="2021-09-08T16:38:00Z">
          <w:r w:rsidR="00C80825" w:rsidRPr="00C80825">
            <w:rPr>
              <w:sz w:val="18"/>
              <w:szCs w:val="18"/>
            </w:rPr>
            <w:t>ESCUELA TÉCNICA SUPERIOR DE INGENIEROS INDUSTRIALES (UPM)</w:t>
          </w:r>
        </w:ins>
      </w:p>
      <w:customXmlInsRangeStart w:id="8046" w:author="JORGE CONTRERAS ORTIZ" w:date="2021-09-08T15:29:00Z"/>
    </w:sdtContent>
  </w:sdt>
  <w:customXmlInsRangeEnd w:id="8046"/>
  <w:p w14:paraId="46514136" w14:textId="77777777" w:rsidR="007A330B" w:rsidRDefault="007A330B">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8047" w:author="JORGE CONTRERAS ORTIZ" w:date="2021-09-04T09:24:00Z"/>
  <w:sdt>
    <w:sdtPr>
      <w:id w:val="1610931691"/>
      <w:docPartObj>
        <w:docPartGallery w:val="Page Numbers (Bottom of Page)"/>
        <w:docPartUnique/>
      </w:docPartObj>
    </w:sdtPr>
    <w:sdtEndPr>
      <w:rPr>
        <w:b/>
        <w:bCs/>
      </w:rPr>
    </w:sdtEndPr>
    <w:sdtContent>
      <w:customXmlInsRangeEnd w:id="8047"/>
      <w:p w14:paraId="7E307F02" w14:textId="3DAA48A0" w:rsidR="007A330B" w:rsidRDefault="007A330B">
        <w:pPr>
          <w:pStyle w:val="Piedepgina"/>
          <w:jc w:val="right"/>
          <w:rPr>
            <w:ins w:id="8048" w:author="JORGE CONTRERAS ORTIZ" w:date="2021-09-04T09:24:00Z"/>
          </w:rPr>
        </w:pPr>
        <w:ins w:id="8049" w:author="JORGE CONTRERAS ORTIZ" w:date="2021-09-07T17:16:00Z">
          <w:r w:rsidRPr="00C80825">
            <w:rPr>
              <w:noProof/>
              <w:sz w:val="18"/>
              <w:szCs w:val="18"/>
              <w:rPrChange w:id="8050" w:author="JORGE CONTRERAS ORTIZ" w:date="2021-09-08T16:37:00Z">
                <w:rPr>
                  <w:noProof/>
                </w:rPr>
              </w:rPrChange>
            </w:rPr>
            <mc:AlternateContent>
              <mc:Choice Requires="wps">
                <w:drawing>
                  <wp:anchor distT="0" distB="0" distL="114300" distR="114300" simplePos="0" relativeHeight="251675648" behindDoc="0" locked="0" layoutInCell="1" allowOverlap="1" wp14:anchorId="0A3DD98F" wp14:editId="01CFED5D">
                    <wp:simplePos x="0" y="0"/>
                    <wp:positionH relativeFrom="column">
                      <wp:posOffset>66951</wp:posOffset>
                    </wp:positionH>
                    <wp:positionV relativeFrom="paragraph">
                      <wp:posOffset>-68580</wp:posOffset>
                    </wp:positionV>
                    <wp:extent cx="5707380" cy="5715"/>
                    <wp:effectExtent l="0" t="0" r="26670" b="32385"/>
                    <wp:wrapNone/>
                    <wp:docPr id="64" name="Conector recto 64"/>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FA774A" id="Conector recto 6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5.4pt" to="454.6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" strokecolor="black [3213]" strokeweight=".5pt">
                    <v:stroke joinstyle="miter"/>
                  </v:line>
                </w:pict>
              </mc:Fallback>
            </mc:AlternateContent>
          </w:r>
        </w:ins>
        <w:ins w:id="8051" w:author="JORGE CONTRERAS ORTIZ" w:date="2021-09-05T23:06:00Z">
          <w:r w:rsidRPr="00C80825">
            <w:rPr>
              <w:sz w:val="18"/>
              <w:szCs w:val="18"/>
              <w:rPrChange w:id="8052" w:author="JORGE CONTRERAS ORTIZ" w:date="2021-09-08T16:37:00Z">
                <w:rPr/>
              </w:rPrChange>
            </w:rPr>
            <w:t>JORGE CONTRERAS ORTIZ</w:t>
          </w:r>
        </w:ins>
        <w:ins w:id="8053" w:author="JORGE CONTRERAS ORTIZ" w:date="2021-09-08T16:37:00Z">
          <w:r w:rsidR="00C80825">
            <w:rPr>
              <w:sz w:val="18"/>
              <w:szCs w:val="18"/>
            </w:rPr>
            <w:t xml:space="preserve">                                  </w:t>
          </w:r>
        </w:ins>
        <w:ins w:id="8054" w:author="JORGE CONTRERAS ORTIZ" w:date="2021-09-05T23:06:00Z">
          <w:r w:rsidRPr="00C80825">
            <w:rPr>
              <w:sz w:val="18"/>
              <w:szCs w:val="18"/>
              <w:rPrChange w:id="8055" w:author="JORGE CONTRERAS ORTIZ" w:date="2021-09-08T16:37:00Z">
                <w:rPr/>
              </w:rPrChange>
            </w:rPr>
            <w:t xml:space="preserve">                     </w:t>
          </w:r>
        </w:ins>
        <w:ins w:id="8056" w:author="JORGE CONTRERAS ORTIZ" w:date="2021-09-05T23:07:00Z">
          <w:r w:rsidRPr="00C80825">
            <w:rPr>
              <w:sz w:val="18"/>
              <w:szCs w:val="18"/>
              <w:rPrChange w:id="8057" w:author="JORGE CONTRERAS ORTIZ" w:date="2021-09-08T16:37:00Z">
                <w:rPr/>
              </w:rPrChange>
            </w:rPr>
            <w:t xml:space="preserve">                                                                        </w:t>
          </w:r>
        </w:ins>
        <w:ins w:id="8058" w:author="JORGE CONTRERAS ORTIZ" w:date="2021-09-04T09:24:00Z">
          <w:r w:rsidRPr="00C80825">
            <w:rPr>
              <w:sz w:val="18"/>
              <w:szCs w:val="18"/>
              <w:rPrChange w:id="8059" w:author="JORGE CONTRERAS ORTIZ" w:date="2021-09-08T16:37:00Z">
                <w:rPr/>
              </w:rPrChange>
            </w:rPr>
            <w:fldChar w:fldCharType="begin"/>
          </w:r>
          <w:r w:rsidRPr="00C80825">
            <w:rPr>
              <w:sz w:val="18"/>
              <w:szCs w:val="18"/>
              <w:rPrChange w:id="8060" w:author="JORGE CONTRERAS ORTIZ" w:date="2021-09-08T16:37:00Z">
                <w:rPr/>
              </w:rPrChange>
            </w:rPr>
            <w:instrText>PAGE   \* MERGEFORMAT</w:instrText>
          </w:r>
          <w:r w:rsidRPr="00C80825">
            <w:rPr>
              <w:sz w:val="18"/>
              <w:szCs w:val="18"/>
              <w:rPrChange w:id="8061" w:author="JORGE CONTRERAS ORTIZ" w:date="2021-09-08T16:37:00Z">
                <w:rPr/>
              </w:rPrChange>
            </w:rPr>
            <w:fldChar w:fldCharType="separate"/>
          </w:r>
          <w:r w:rsidRPr="00C80825">
            <w:rPr>
              <w:sz w:val="18"/>
              <w:szCs w:val="18"/>
              <w:rPrChange w:id="8062" w:author="JORGE CONTRERAS ORTIZ" w:date="2021-09-08T16:37:00Z">
                <w:rPr/>
              </w:rPrChange>
            </w:rPr>
            <w:t>2</w:t>
          </w:r>
          <w:r w:rsidRPr="00C80825">
            <w:rPr>
              <w:sz w:val="18"/>
              <w:szCs w:val="18"/>
              <w:rPrChange w:id="8063" w:author="JORGE CONTRERAS ORTIZ" w:date="2021-09-08T16:37:00Z">
                <w:rPr/>
              </w:rPrChange>
            </w:rPr>
            <w:fldChar w:fldCharType="end"/>
          </w:r>
        </w:ins>
      </w:p>
      <w:customXmlInsRangeStart w:id="8064" w:author="JORGE CONTRERAS ORTIZ" w:date="2021-09-04T09:24:00Z"/>
    </w:sdtContent>
  </w:sdt>
  <w:customXmlInsRangeEnd w:id="8064"/>
  <w:p w14:paraId="258569F0" w14:textId="77777777" w:rsidR="007A330B" w:rsidRDefault="007A330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FFBC5" w14:textId="77777777" w:rsidR="00CB77DD" w:rsidRDefault="00CB77DD" w:rsidP="00EA5ADB">
      <w:pPr>
        <w:spacing w:after="0" w:line="240" w:lineRule="auto"/>
      </w:pPr>
      <w:r>
        <w:separator/>
      </w:r>
    </w:p>
  </w:footnote>
  <w:footnote w:type="continuationSeparator" w:id="0">
    <w:p w14:paraId="16018D7E" w14:textId="77777777" w:rsidR="00CB77DD" w:rsidRDefault="00CB77DD" w:rsidP="00EA5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83646" w14:textId="48C1EE39" w:rsidR="00E973CF" w:rsidRDefault="00E973CF">
    <w:pPr>
      <w:pStyle w:val="Encabezado"/>
      <w:tabs>
        <w:tab w:val="clear" w:pos="4252"/>
        <w:tab w:val="clear" w:pos="8504"/>
        <w:tab w:val="left" w:pos="2040"/>
      </w:tabs>
      <w:jc w:val="left"/>
      <w:rPr>
        <w:ins w:id="5" w:author="JORGE CONTRERAS ORTIZ" w:date="2021-09-08T11:45:00Z"/>
      </w:rPr>
    </w:pPr>
  </w:p>
  <w:p w14:paraId="52DCD8E6" w14:textId="77777777" w:rsidR="007E69DF" w:rsidRDefault="007E69DF">
    <w:pPr>
      <w:pStyle w:val="Encabezado"/>
      <w:tabs>
        <w:tab w:val="clear" w:pos="4252"/>
        <w:tab w:val="clear" w:pos="8504"/>
        <w:tab w:val="left" w:pos="2040"/>
      </w:tabs>
      <w:jc w:val="left"/>
      <w:pPrChange w:id="6" w:author="JORGE CONTRERAS ORTIZ" w:date="2021-09-05T23:09:00Z">
        <w:pPr>
          <w:pStyle w:val="Encabezado"/>
        </w:pPr>
      </w:pPrChang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A124E" w14:textId="75C8F89B" w:rsidR="004E2009" w:rsidRDefault="004E2009">
    <w:pPr>
      <w:pStyle w:val="Encabezado"/>
      <w:rPr>
        <w:ins w:id="7" w:author="JORGE CONTRERAS ORTIZ" w:date="2021-09-08T15:35:00Z"/>
      </w:rPr>
    </w:pPr>
  </w:p>
  <w:p w14:paraId="4F51E658" w14:textId="77777777" w:rsidR="00240345" w:rsidRDefault="0024034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D7B5C" w14:textId="29073A72" w:rsidR="00CD697C" w:rsidRDefault="00C36680">
    <w:pPr>
      <w:pStyle w:val="Encabezado"/>
      <w:tabs>
        <w:tab w:val="clear" w:pos="4252"/>
        <w:tab w:val="clear" w:pos="8504"/>
        <w:tab w:val="left" w:pos="2040"/>
      </w:tabs>
      <w:jc w:val="left"/>
      <w:pPrChange w:id="1494" w:author="JORGE CONTRERAS ORTIZ" w:date="2021-09-05T23:01:00Z">
        <w:pPr>
          <w:pStyle w:val="Encabezado"/>
        </w:pPr>
      </w:pPrChange>
    </w:pPr>
    <w:ins w:id="1495" w:author="JORGE CONTRERAS ORTIZ" w:date="2021-09-07T22:51:00Z">
      <w:r>
        <w:rPr>
          <w:noProof/>
        </w:rPr>
        <mc:AlternateContent>
          <mc:Choice Requires="wps">
            <w:drawing>
              <wp:anchor distT="0" distB="0" distL="114300" distR="114300" simplePos="0" relativeHeight="251667456" behindDoc="0" locked="0" layoutInCell="1" allowOverlap="1" wp14:anchorId="1055A52B" wp14:editId="12156873">
                <wp:simplePos x="0" y="0"/>
                <wp:positionH relativeFrom="margin">
                  <wp:posOffset>-57150</wp:posOffset>
                </wp:positionH>
                <wp:positionV relativeFrom="paragraph">
                  <wp:posOffset>323215</wp:posOffset>
                </wp:positionV>
                <wp:extent cx="5707380" cy="5715"/>
                <wp:effectExtent l="0" t="0" r="26670" b="32385"/>
                <wp:wrapNone/>
                <wp:docPr id="62" name="Conector recto 62"/>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E14E6F" id="Conector recto 62" o:spid="_x0000_s1026" style="position:absolute;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pt,25.45pt" to="444.9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" strokecolor="black [3213]" strokeweight=".5pt">
                <v:stroke joinstyle="miter"/>
                <w10:wrap anchorx="margin"/>
              </v:line>
            </w:pict>
          </mc:Fallback>
        </mc:AlternateContent>
      </w:r>
    </w:ins>
    <w:ins w:id="1496" w:author="JORGE CONTRERAS ORTIZ" w:date="2021-09-05T23:03:00Z">
      <w:r w:rsidR="006E3D04">
        <w:fldChar w:fldCharType="begin"/>
      </w:r>
      <w:r w:rsidR="006E3D04">
        <w:instrText xml:space="preserve"> STYLEREF  "Título 1"  \* MERGEFORMAT </w:instrText>
      </w:r>
    </w:ins>
    <w:r w:rsidR="00763B41">
      <w:fldChar w:fldCharType="separate"/>
    </w:r>
    <w:r w:rsidR="00DE32D3">
      <w:rPr>
        <w:noProof/>
      </w:rPr>
      <w:t>TABLAS</w:t>
    </w:r>
    <w:ins w:id="1497" w:author="JORGE CONTRERAS ORTIZ" w:date="2021-09-05T23:03:00Z">
      <w:r w:rsidR="006E3D04">
        <w:fldChar w:fldCharType="end"/>
      </w:r>
    </w:ins>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4B0A" w14:textId="30635206" w:rsidR="00327D33" w:rsidRPr="001E21C1" w:rsidRDefault="00193B45">
    <w:pPr>
      <w:pStyle w:val="Encabezado"/>
      <w:jc w:val="right"/>
      <w:rPr>
        <w:sz w:val="20"/>
        <w:szCs w:val="20"/>
        <w:rPrChange w:id="1498" w:author="JORGE CONTRERAS ORTIZ" w:date="2021-09-07T17:11:00Z">
          <w:rPr/>
        </w:rPrChange>
      </w:rPr>
      <w:pPrChange w:id="1499" w:author="JORGE CONTRERAS ORTIZ" w:date="2021-09-05T23:16:00Z">
        <w:pPr>
          <w:pStyle w:val="Encabezado"/>
        </w:pPr>
      </w:pPrChange>
    </w:pPr>
    <w:ins w:id="1500" w:author="JORGE CONTRERAS ORTIZ" w:date="2021-09-07T18:27:00Z">
      <w:r>
        <w:rPr>
          <w:noProof/>
        </w:rPr>
        <mc:AlternateContent>
          <mc:Choice Requires="wps">
            <w:drawing>
              <wp:anchor distT="0" distB="0" distL="114300" distR="114300" simplePos="0" relativeHeight="251665408" behindDoc="0" locked="0" layoutInCell="1" allowOverlap="1" wp14:anchorId="7BAA1326" wp14:editId="10A43F88">
                <wp:simplePos x="0" y="0"/>
                <wp:positionH relativeFrom="margin">
                  <wp:align>left</wp:align>
                </wp:positionH>
                <wp:positionV relativeFrom="paragraph">
                  <wp:posOffset>332740</wp:posOffset>
                </wp:positionV>
                <wp:extent cx="5707380" cy="5715"/>
                <wp:effectExtent l="0" t="0" r="26670" b="32385"/>
                <wp:wrapNone/>
                <wp:docPr id="59" name="Conector recto 59"/>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5A910" id="Conector recto 59" o:spid="_x0000_s1026" style="position:absolute;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2pt" to="449.4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" strokecolor="black [3213]" strokeweight=".5pt">
                <v:stroke joinstyle="miter"/>
                <w10:wrap anchorx="margin"/>
              </v:line>
            </w:pict>
          </mc:Fallback>
        </mc:AlternateContent>
      </w:r>
    </w:ins>
    <w:ins w:id="1501" w:author="JORGE CONTRERAS ORTIZ" w:date="2021-09-05T23:05:00Z">
      <w:r w:rsidR="00E973CF" w:rsidRPr="001E21C1">
        <w:rPr>
          <w:sz w:val="20"/>
          <w:szCs w:val="20"/>
          <w:rPrChange w:id="1502" w:author="JORGE CONTRERAS ORTIZ" w:date="2021-09-07T17:11:00Z">
            <w:rPr/>
          </w:rPrChange>
        </w:rPr>
        <w:t xml:space="preserve">IMPLEMENTACIÓN HARDWARE DE </w:t>
      </w:r>
    </w:ins>
    <w:ins w:id="1503" w:author="JORGE CONTRERAS ORTIZ" w:date="2021-09-05T23:06:00Z">
      <w:r w:rsidR="00E973CF" w:rsidRPr="001E21C1">
        <w:rPr>
          <w:sz w:val="20"/>
          <w:szCs w:val="20"/>
          <w:rPrChange w:id="1504" w:author="JORGE CONTRERAS ORTIZ" w:date="2021-09-07T17:11:00Z">
            <w:rPr/>
          </w:rPrChange>
        </w:rPr>
        <w:t xml:space="preserve">LA </w:t>
      </w:r>
    </w:ins>
    <w:ins w:id="1505" w:author="JORGE CONTRERAS ORTIZ" w:date="2021-09-05T23:05:00Z">
      <w:r w:rsidR="00E973CF" w:rsidRPr="001E21C1">
        <w:rPr>
          <w:sz w:val="20"/>
          <w:szCs w:val="20"/>
          <w:rPrChange w:id="1506" w:author="JORGE CONTRERAS ORTIZ" w:date="2021-09-07T17:11:00Z">
            <w:rPr/>
          </w:rPrChange>
        </w:rPr>
        <w:t>TEC</w:t>
      </w:r>
    </w:ins>
    <w:ins w:id="1507" w:author="JORGE CONTRERAS ORTIZ" w:date="2021-09-05T23:06:00Z">
      <w:r w:rsidR="00E973CF" w:rsidRPr="001E21C1">
        <w:rPr>
          <w:sz w:val="20"/>
          <w:szCs w:val="20"/>
          <w:rPrChange w:id="1508" w:author="JORGE CONTRERAS ORTIZ" w:date="2021-09-07T17:11:00Z">
            <w:rPr/>
          </w:rPrChange>
        </w:rPr>
        <w:t>NOLOGÍA</w:t>
      </w:r>
    </w:ins>
    <w:ins w:id="1509" w:author="JORGE CONTRERAS ORTIZ" w:date="2021-09-07T17:10:00Z">
      <w:r w:rsidR="001E21C1" w:rsidRPr="001E21C1">
        <w:rPr>
          <w:sz w:val="20"/>
          <w:szCs w:val="20"/>
          <w:rPrChange w:id="1510" w:author="JORGE CONTRERAS ORTIZ" w:date="2021-09-07T17:11:00Z">
            <w:rPr/>
          </w:rPrChange>
        </w:rPr>
        <w:t xml:space="preserve"> THREAD</w:t>
      </w:r>
    </w:ins>
    <w:ins w:id="1511" w:author="JORGE CONTRERAS ORTIZ" w:date="2021-09-05T23:06:00Z">
      <w:r w:rsidR="00E973CF" w:rsidRPr="001E21C1">
        <w:rPr>
          <w:sz w:val="20"/>
          <w:szCs w:val="20"/>
          <w:rPrChange w:id="1512" w:author="JORGE CONTRERAS ORTIZ" w:date="2021-09-07T17:11:00Z">
            <w:rPr/>
          </w:rPrChange>
        </w:rPr>
        <w:t xml:space="preserve"> EN PLATAFORMA COOKIE</w:t>
      </w:r>
    </w:ins>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F9389" w14:textId="6EE999AA" w:rsidR="00232CA1" w:rsidRDefault="00232CA1" w:rsidP="00232CA1">
    <w:pPr>
      <w:pStyle w:val="Encabezado"/>
      <w:tabs>
        <w:tab w:val="clear" w:pos="4252"/>
        <w:tab w:val="clear" w:pos="8504"/>
        <w:tab w:val="left" w:pos="2040"/>
      </w:tabs>
      <w:jc w:val="left"/>
      <w:rPr>
        <w:ins w:id="8002" w:author="JORGE CONTRERAS ORTIZ" w:date="2021-09-08T10:57:00Z"/>
      </w:rPr>
    </w:pPr>
    <w:ins w:id="8003" w:author="JORGE CONTRERAS ORTIZ" w:date="2021-09-08T10:57:00Z">
      <w:r w:rsidRPr="00C80825">
        <w:rPr>
          <w:noProof/>
          <w:sz w:val="18"/>
          <w:szCs w:val="18"/>
          <w:rPrChange w:id="8004" w:author="JORGE CONTRERAS ORTIZ" w:date="2021-09-08T16:39:00Z">
            <w:rPr>
              <w:noProof/>
            </w:rPr>
          </w:rPrChange>
        </w:rPr>
        <mc:AlternateContent>
          <mc:Choice Requires="wps">
            <w:drawing>
              <wp:anchor distT="0" distB="0" distL="114300" distR="114300" simplePos="0" relativeHeight="251669504" behindDoc="0" locked="0" layoutInCell="1" allowOverlap="1" wp14:anchorId="0F4BD99F" wp14:editId="6BE85CFC">
                <wp:simplePos x="0" y="0"/>
                <wp:positionH relativeFrom="margin">
                  <wp:align>left</wp:align>
                </wp:positionH>
                <wp:positionV relativeFrom="paragraph">
                  <wp:posOffset>296533</wp:posOffset>
                </wp:positionV>
                <wp:extent cx="5707380" cy="5715"/>
                <wp:effectExtent l="0" t="0" r="26670" b="32385"/>
                <wp:wrapNone/>
                <wp:docPr id="58" name="Conector recto 58"/>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663040" id="Conector recto 58"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35pt" to="449.4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" strokecolor="black [3213]" strokeweight=".5pt">
                <v:stroke joinstyle="miter"/>
                <w10:wrap anchorx="margin"/>
              </v:line>
            </w:pict>
          </mc:Fallback>
        </mc:AlternateContent>
      </w:r>
    </w:ins>
    <w:ins w:id="8005" w:author="JORGE CONTRERAS ORTIZ" w:date="2021-09-08T10:59:00Z">
      <w:r w:rsidR="00DE6D05" w:rsidRPr="00C80825">
        <w:rPr>
          <w:sz w:val="18"/>
          <w:szCs w:val="18"/>
          <w:rPrChange w:id="8006" w:author="JORGE CONTRERAS ORTIZ" w:date="2021-09-08T16:39:00Z">
            <w:rPr/>
          </w:rPrChange>
        </w:rPr>
        <w:fldChar w:fldCharType="begin"/>
      </w:r>
      <w:r w:rsidR="00DE6D05" w:rsidRPr="00C80825">
        <w:rPr>
          <w:sz w:val="18"/>
          <w:szCs w:val="18"/>
          <w:rPrChange w:id="8007" w:author="JORGE CONTRERAS ORTIZ" w:date="2021-09-08T16:39:00Z">
            <w:rPr/>
          </w:rPrChange>
        </w:rPr>
        <w:instrText xml:space="preserve"> STYLEREF  "Título 1" \n  \* MERGEFORMAT </w:instrText>
      </w:r>
    </w:ins>
    <w:r w:rsidR="00DE6D05" w:rsidRPr="00C80825">
      <w:rPr>
        <w:sz w:val="18"/>
        <w:szCs w:val="18"/>
        <w:rPrChange w:id="8008" w:author="JORGE CONTRERAS ORTIZ" w:date="2021-09-08T16:39:00Z">
          <w:rPr/>
        </w:rPrChange>
      </w:rPr>
      <w:fldChar w:fldCharType="separate"/>
    </w:r>
    <w:r w:rsidR="00DE32D3">
      <w:rPr>
        <w:noProof/>
        <w:sz w:val="18"/>
        <w:szCs w:val="18"/>
      </w:rPr>
      <w:t>7</w:t>
    </w:r>
    <w:ins w:id="8009" w:author="JORGE CONTRERAS ORTIZ" w:date="2021-09-08T10:59:00Z">
      <w:r w:rsidR="00DE6D05" w:rsidRPr="00C80825">
        <w:rPr>
          <w:sz w:val="18"/>
          <w:szCs w:val="18"/>
          <w:rPrChange w:id="8010" w:author="JORGE CONTRERAS ORTIZ" w:date="2021-09-08T16:39:00Z">
            <w:rPr/>
          </w:rPrChange>
        </w:rPr>
        <w:fldChar w:fldCharType="end"/>
      </w:r>
    </w:ins>
    <w:ins w:id="8011" w:author="JORGE CONTRERAS ORTIZ" w:date="2021-09-08T11:02:00Z">
      <w:r w:rsidR="00DE6D05">
        <w:t xml:space="preserve">.  </w:t>
      </w:r>
    </w:ins>
    <w:ins w:id="8012" w:author="JORGE CONTRERAS ORTIZ" w:date="2021-09-08T10:57:00Z">
      <w:r w:rsidRPr="00C80825">
        <w:rPr>
          <w:sz w:val="18"/>
          <w:szCs w:val="18"/>
          <w:rPrChange w:id="8013" w:author="JORGE CONTRERAS ORTIZ" w:date="2021-09-08T16:38:00Z">
            <w:rPr/>
          </w:rPrChange>
        </w:rPr>
        <w:fldChar w:fldCharType="begin"/>
      </w:r>
      <w:r w:rsidRPr="00C80825">
        <w:rPr>
          <w:sz w:val="18"/>
          <w:szCs w:val="18"/>
          <w:rPrChange w:id="8014" w:author="JORGE CONTRERAS ORTIZ" w:date="2021-09-08T16:38:00Z">
            <w:rPr/>
          </w:rPrChange>
        </w:rPr>
        <w:instrText xml:space="preserve"> STYLEREF  "Título 1"  \* MERGEFORMAT</w:instrText>
      </w:r>
    </w:ins>
    <w:r w:rsidR="00DE32D3">
      <w:rPr>
        <w:sz w:val="18"/>
        <w:szCs w:val="18"/>
      </w:rPr>
      <w:fldChar w:fldCharType="separate"/>
    </w:r>
    <w:r w:rsidR="00DE32D3">
      <w:rPr>
        <w:noProof/>
        <w:sz w:val="18"/>
        <w:szCs w:val="18"/>
      </w:rPr>
      <w:t>BIBLIOGRAFÍA</w:t>
    </w:r>
    <w:ins w:id="8015" w:author="JORGE CONTRERAS ORTIZ" w:date="2021-09-08T10:57:00Z">
      <w:r w:rsidRPr="00C80825">
        <w:rPr>
          <w:sz w:val="18"/>
          <w:szCs w:val="18"/>
          <w:rPrChange w:id="8016" w:author="JORGE CONTRERAS ORTIZ" w:date="2021-09-08T16:38:00Z">
            <w:rPr/>
          </w:rPrChange>
        </w:rPr>
        <w:fldChar w:fldCharType="end"/>
      </w:r>
    </w:ins>
  </w:p>
  <w:p w14:paraId="116D2774" w14:textId="59989B02" w:rsidR="00A130CA" w:rsidRPr="00232CA1" w:rsidRDefault="00A130CA">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387C" w14:textId="77777777" w:rsidR="007A330B" w:rsidRPr="00C80825" w:rsidRDefault="007A330B">
    <w:pPr>
      <w:pStyle w:val="Encabezado"/>
      <w:jc w:val="right"/>
      <w:rPr>
        <w:sz w:val="18"/>
        <w:szCs w:val="18"/>
        <w:rPrChange w:id="8017" w:author="JORGE CONTRERAS ORTIZ" w:date="2021-09-08T16:38:00Z">
          <w:rPr/>
        </w:rPrChange>
      </w:rPr>
      <w:pPrChange w:id="8018" w:author="JORGE CONTRERAS ORTIZ" w:date="2021-09-05T23:16:00Z">
        <w:pPr>
          <w:pStyle w:val="Encabezado"/>
        </w:pPr>
      </w:pPrChange>
    </w:pPr>
    <w:ins w:id="8019" w:author="JORGE CONTRERAS ORTIZ" w:date="2021-09-07T18:27:00Z">
      <w:r w:rsidRPr="00C80825">
        <w:rPr>
          <w:noProof/>
          <w:sz w:val="20"/>
          <w:szCs w:val="20"/>
          <w:rPrChange w:id="8020" w:author="JORGE CONTRERAS ORTIZ" w:date="2021-09-08T16:38:00Z">
            <w:rPr>
              <w:noProof/>
            </w:rPr>
          </w:rPrChange>
        </w:rPr>
        <mc:AlternateContent>
          <mc:Choice Requires="wps">
            <w:drawing>
              <wp:anchor distT="0" distB="0" distL="114300" distR="114300" simplePos="0" relativeHeight="251677696" behindDoc="0" locked="0" layoutInCell="1" allowOverlap="1" wp14:anchorId="75E2C1F0" wp14:editId="17370CAD">
                <wp:simplePos x="0" y="0"/>
                <wp:positionH relativeFrom="margin">
                  <wp:align>left</wp:align>
                </wp:positionH>
                <wp:positionV relativeFrom="paragraph">
                  <wp:posOffset>332740</wp:posOffset>
                </wp:positionV>
                <wp:extent cx="5707380" cy="5715"/>
                <wp:effectExtent l="0" t="0" r="26670" b="32385"/>
                <wp:wrapNone/>
                <wp:docPr id="65" name="Conector recto 65"/>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8290CB" id="Conector recto 65" o:spid="_x0000_s1026" style="position:absolute;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2pt" to="449.4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" strokecolor="black [3213]" strokeweight=".5pt">
                <v:stroke joinstyle="miter"/>
                <w10:wrap anchorx="margin"/>
              </v:line>
            </w:pict>
          </mc:Fallback>
        </mc:AlternateContent>
      </w:r>
    </w:ins>
    <w:ins w:id="8021" w:author="JORGE CONTRERAS ORTIZ" w:date="2021-09-05T23:05:00Z">
      <w:r w:rsidRPr="00C80825">
        <w:rPr>
          <w:sz w:val="18"/>
          <w:szCs w:val="18"/>
          <w:rPrChange w:id="8022" w:author="JORGE CONTRERAS ORTIZ" w:date="2021-09-08T16:38:00Z">
            <w:rPr/>
          </w:rPrChange>
        </w:rPr>
        <w:t xml:space="preserve">IMPLEMENTACIÓN HARDWARE DE </w:t>
      </w:r>
    </w:ins>
    <w:ins w:id="8023" w:author="JORGE CONTRERAS ORTIZ" w:date="2021-09-05T23:06:00Z">
      <w:r w:rsidRPr="00C80825">
        <w:rPr>
          <w:sz w:val="18"/>
          <w:szCs w:val="18"/>
          <w:rPrChange w:id="8024" w:author="JORGE CONTRERAS ORTIZ" w:date="2021-09-08T16:38:00Z">
            <w:rPr/>
          </w:rPrChange>
        </w:rPr>
        <w:t xml:space="preserve">LA </w:t>
      </w:r>
    </w:ins>
    <w:ins w:id="8025" w:author="JORGE CONTRERAS ORTIZ" w:date="2021-09-05T23:05:00Z">
      <w:r w:rsidRPr="00C80825">
        <w:rPr>
          <w:sz w:val="18"/>
          <w:szCs w:val="18"/>
          <w:rPrChange w:id="8026" w:author="JORGE CONTRERAS ORTIZ" w:date="2021-09-08T16:38:00Z">
            <w:rPr/>
          </w:rPrChange>
        </w:rPr>
        <w:t>TEC</w:t>
      </w:r>
    </w:ins>
    <w:ins w:id="8027" w:author="JORGE CONTRERAS ORTIZ" w:date="2021-09-05T23:06:00Z">
      <w:r w:rsidRPr="00C80825">
        <w:rPr>
          <w:sz w:val="18"/>
          <w:szCs w:val="18"/>
          <w:rPrChange w:id="8028" w:author="JORGE CONTRERAS ORTIZ" w:date="2021-09-08T16:38:00Z">
            <w:rPr/>
          </w:rPrChange>
        </w:rPr>
        <w:t>NOLOGÍA</w:t>
      </w:r>
    </w:ins>
    <w:ins w:id="8029" w:author="JORGE CONTRERAS ORTIZ" w:date="2021-09-07T17:10:00Z">
      <w:r w:rsidRPr="00C80825">
        <w:rPr>
          <w:sz w:val="18"/>
          <w:szCs w:val="18"/>
          <w:rPrChange w:id="8030" w:author="JORGE CONTRERAS ORTIZ" w:date="2021-09-08T16:38:00Z">
            <w:rPr/>
          </w:rPrChange>
        </w:rPr>
        <w:t xml:space="preserve"> THREAD</w:t>
      </w:r>
    </w:ins>
    <w:ins w:id="8031" w:author="JORGE CONTRERAS ORTIZ" w:date="2021-09-05T23:06:00Z">
      <w:r w:rsidRPr="00C80825">
        <w:rPr>
          <w:sz w:val="18"/>
          <w:szCs w:val="18"/>
          <w:rPrChange w:id="8032" w:author="JORGE CONTRERAS ORTIZ" w:date="2021-09-08T16:38:00Z">
            <w:rPr/>
          </w:rPrChange>
        </w:rPr>
        <w:t xml:space="preserve"> EN PLATAFORMA COOKIE</w:t>
      </w:r>
    </w:ins>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6CCD"/>
    <w:multiLevelType w:val="hybridMultilevel"/>
    <w:tmpl w:val="9476E30E"/>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2D882172">
      <w:start w:val="5"/>
      <w:numFmt w:val="lowerRoman"/>
      <w:lvlText w:val="%3)"/>
      <w:lvlJc w:val="left"/>
      <w:pPr>
        <w:ind w:left="2700" w:hanging="720"/>
      </w:pPr>
      <w:rPr>
        <w:rFonts w:hint="default"/>
        <w:b/>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8A7CEE"/>
    <w:multiLevelType w:val="multilevel"/>
    <w:tmpl w:val="ECD67132"/>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ascii="Arial" w:hAnsi="Arial" w:cs="Arial" w:hint="default"/>
        <w:sz w:val="26"/>
        <w:szCs w:val="26"/>
      </w:rPr>
    </w:lvl>
    <w:lvl w:ilvl="3">
      <w:start w:val="1"/>
      <w:numFmt w:val="decimal"/>
      <w:pStyle w:val="Ttulo4"/>
      <w:isLgl/>
      <w:lvlText w:val="%1.%2.%3.%4."/>
      <w:lvlJc w:val="left"/>
      <w:pPr>
        <w:ind w:left="144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BB0E0E"/>
    <w:multiLevelType w:val="hybridMultilevel"/>
    <w:tmpl w:val="246832C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2316A8"/>
    <w:multiLevelType w:val="hybridMultilevel"/>
    <w:tmpl w:val="08C237B2"/>
    <w:lvl w:ilvl="0" w:tplc="0C0A0001">
      <w:start w:val="1"/>
      <w:numFmt w:val="bullet"/>
      <w:lvlText w:val=""/>
      <w:lvlJc w:val="left"/>
      <w:pPr>
        <w:ind w:left="1070" w:hanging="360"/>
      </w:pPr>
      <w:rPr>
        <w:rFonts w:ascii="Symbol" w:hAnsi="Symbol" w:hint="default"/>
        <w:b/>
        <w:color w:val="auto"/>
        <w:u w:val="none"/>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11" w15:restartNumberingAfterBreak="0">
    <w:nsid w:val="27A23544"/>
    <w:multiLevelType w:val="hybridMultilevel"/>
    <w:tmpl w:val="689CB7DE"/>
    <w:lvl w:ilvl="0" w:tplc="0C0A0001">
      <w:start w:val="1"/>
      <w:numFmt w:val="bullet"/>
      <w:lvlText w:val=""/>
      <w:lvlJc w:val="left"/>
      <w:pPr>
        <w:ind w:left="786" w:hanging="360"/>
      </w:pPr>
      <w:rPr>
        <w:rFonts w:ascii="Symbol" w:hAnsi="Symbol" w:hint="default"/>
      </w:rPr>
    </w:lvl>
    <w:lvl w:ilvl="1" w:tplc="0C0A0003">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12" w15:restartNumberingAfterBreak="0">
    <w:nsid w:val="3084068C"/>
    <w:multiLevelType w:val="hybridMultilevel"/>
    <w:tmpl w:val="9A46F730"/>
    <w:lvl w:ilvl="0" w:tplc="851C0008">
      <w:start w:val="1"/>
      <w:numFmt w:val="bullet"/>
      <w:lvlText w:val="-"/>
      <w:lvlJc w:val="left"/>
      <w:pPr>
        <w:ind w:left="720" w:hanging="360"/>
      </w:pPr>
      <w:rPr>
        <w:rFonts w:ascii="Calibri" w:eastAsiaTheme="minorHAnsi" w:hAnsi="Calibri" w:cs="Calibri"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944263F"/>
    <w:multiLevelType w:val="hybridMultilevel"/>
    <w:tmpl w:val="853E0F4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364191A"/>
    <w:multiLevelType w:val="hybridMultilevel"/>
    <w:tmpl w:val="53B22F14"/>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4AA5131"/>
    <w:multiLevelType w:val="hybridMultilevel"/>
    <w:tmpl w:val="532063EC"/>
    <w:lvl w:ilvl="0" w:tplc="0C0A0001">
      <w:start w:val="1"/>
      <w:numFmt w:val="bullet"/>
      <w:lvlText w:val=""/>
      <w:lvlJc w:val="left"/>
      <w:pPr>
        <w:ind w:left="1068" w:hanging="360"/>
      </w:pPr>
      <w:rPr>
        <w:rFonts w:ascii="Symbol" w:hAnsi="Symbol" w:hint="default"/>
        <w:b/>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 w15:restartNumberingAfterBreak="0">
    <w:nsid w:val="554A302D"/>
    <w:multiLevelType w:val="hybridMultilevel"/>
    <w:tmpl w:val="105600B0"/>
    <w:lvl w:ilvl="0" w:tplc="84702CAC">
      <w:numFmt w:val="bullet"/>
      <w:lvlText w:val="-"/>
      <w:lvlJc w:val="left"/>
      <w:pPr>
        <w:ind w:left="720" w:hanging="360"/>
      </w:pPr>
      <w:rPr>
        <w:rFonts w:ascii="Arial" w:eastAsiaTheme="minorHAnsi" w:hAnsi="Arial" w:cs="Arial" w:hint="default"/>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89D3A20"/>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1362001"/>
    <w:multiLevelType w:val="hybridMultilevel"/>
    <w:tmpl w:val="025CEBDA"/>
    <w:lvl w:ilvl="0" w:tplc="CA34A7F0">
      <w:start w:val="1"/>
      <w:numFmt w:val="bullet"/>
      <w:lvlText w:val=""/>
      <w:lvlJc w:val="left"/>
      <w:pPr>
        <w:ind w:left="720" w:hanging="360"/>
      </w:pPr>
      <w:rPr>
        <w:rFonts w:ascii="Symbol" w:hAnsi="Symbol"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3102097"/>
    <w:multiLevelType w:val="hybridMultilevel"/>
    <w:tmpl w:val="D974D452"/>
    <w:lvl w:ilvl="0" w:tplc="851C0008">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79844CF"/>
    <w:multiLevelType w:val="hybridMultilevel"/>
    <w:tmpl w:val="7076C340"/>
    <w:lvl w:ilvl="0" w:tplc="0C0A0001">
      <w:start w:val="1"/>
      <w:numFmt w:val="bullet"/>
      <w:lvlText w:val=""/>
      <w:lvlJc w:val="left"/>
      <w:pPr>
        <w:ind w:left="1070" w:hanging="360"/>
      </w:pPr>
      <w:rPr>
        <w:rFonts w:ascii="Symbol" w:hAnsi="Symbol" w:hint="default"/>
      </w:rPr>
    </w:lvl>
    <w:lvl w:ilvl="1" w:tplc="0C0A0003">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32"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24"/>
  </w:num>
  <w:num w:numId="4">
    <w:abstractNumId w:val="28"/>
  </w:num>
  <w:num w:numId="5">
    <w:abstractNumId w:val="30"/>
  </w:num>
  <w:num w:numId="6">
    <w:abstractNumId w:val="23"/>
  </w:num>
  <w:num w:numId="7">
    <w:abstractNumId w:val="5"/>
  </w:num>
  <w:num w:numId="8">
    <w:abstractNumId w:val="18"/>
  </w:num>
  <w:num w:numId="9">
    <w:abstractNumId w:val="22"/>
  </w:num>
  <w:num w:numId="10">
    <w:abstractNumId w:val="19"/>
  </w:num>
  <w:num w:numId="11">
    <w:abstractNumId w:val="6"/>
  </w:num>
  <w:num w:numId="12">
    <w:abstractNumId w:val="32"/>
  </w:num>
  <w:num w:numId="13">
    <w:abstractNumId w:val="4"/>
  </w:num>
  <w:num w:numId="14">
    <w:abstractNumId w:val="11"/>
  </w:num>
  <w:num w:numId="15">
    <w:abstractNumId w:val="20"/>
  </w:num>
  <w:num w:numId="16">
    <w:abstractNumId w:val="0"/>
  </w:num>
  <w:num w:numId="17">
    <w:abstractNumId w:val="29"/>
  </w:num>
  <w:num w:numId="18">
    <w:abstractNumId w:val="7"/>
  </w:num>
  <w:num w:numId="19">
    <w:abstractNumId w:val="9"/>
  </w:num>
  <w:num w:numId="20">
    <w:abstractNumId w:val="16"/>
  </w:num>
  <w:num w:numId="21">
    <w:abstractNumId w:val="8"/>
  </w:num>
  <w:num w:numId="22">
    <w:abstractNumId w:val="14"/>
  </w:num>
  <w:num w:numId="23">
    <w:abstractNumId w:val="3"/>
  </w:num>
  <w:num w:numId="24">
    <w:abstractNumId w:val="21"/>
  </w:num>
  <w:num w:numId="25">
    <w:abstractNumId w:val="27"/>
  </w:num>
  <w:num w:numId="26">
    <w:abstractNumId w:val="2"/>
  </w:num>
  <w:num w:numId="27">
    <w:abstractNumId w:val="12"/>
  </w:num>
  <w:num w:numId="28">
    <w:abstractNumId w:val="26"/>
  </w:num>
  <w:num w:numId="29">
    <w:abstractNumId w:val="15"/>
  </w:num>
  <w:num w:numId="30">
    <w:abstractNumId w:val="13"/>
  </w:num>
  <w:num w:numId="31">
    <w:abstractNumId w:val="31"/>
  </w:num>
  <w:num w:numId="32">
    <w:abstractNumId w:val="10"/>
  </w:num>
  <w:num w:numId="33">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RGE CONTRERAS ORTIZ">
    <w15:presenceInfo w15:providerId="None" w15:userId="JORGE CONTRERAS ORTIZ"/>
  </w15:person>
  <w15:person w15:author="GABRIEL NOE MUJICA ROJAS">
    <w15:presenceInfo w15:providerId="None" w15:userId="GABRIEL NOE MUJICA ROJ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B27"/>
    <w:rsid w:val="000002C4"/>
    <w:rsid w:val="00030323"/>
    <w:rsid w:val="00032C7F"/>
    <w:rsid w:val="00056ED6"/>
    <w:rsid w:val="00064572"/>
    <w:rsid w:val="00081A1E"/>
    <w:rsid w:val="00094AA4"/>
    <w:rsid w:val="000A0AF3"/>
    <w:rsid w:val="000B5535"/>
    <w:rsid w:val="000B6602"/>
    <w:rsid w:val="000C3B54"/>
    <w:rsid w:val="000C45F5"/>
    <w:rsid w:val="000F037B"/>
    <w:rsid w:val="000F1731"/>
    <w:rsid w:val="00132A1A"/>
    <w:rsid w:val="0014373A"/>
    <w:rsid w:val="00151189"/>
    <w:rsid w:val="00154AE0"/>
    <w:rsid w:val="00162A70"/>
    <w:rsid w:val="00167D77"/>
    <w:rsid w:val="001749E7"/>
    <w:rsid w:val="00193B45"/>
    <w:rsid w:val="001A4F03"/>
    <w:rsid w:val="001C5521"/>
    <w:rsid w:val="001D4816"/>
    <w:rsid w:val="001E00AA"/>
    <w:rsid w:val="001E21C1"/>
    <w:rsid w:val="00207294"/>
    <w:rsid w:val="002129C6"/>
    <w:rsid w:val="00232CA1"/>
    <w:rsid w:val="002330D3"/>
    <w:rsid w:val="00236967"/>
    <w:rsid w:val="00237FA6"/>
    <w:rsid w:val="00240345"/>
    <w:rsid w:val="002407CC"/>
    <w:rsid w:val="0024319B"/>
    <w:rsid w:val="00247D58"/>
    <w:rsid w:val="0025296D"/>
    <w:rsid w:val="00257A8F"/>
    <w:rsid w:val="00257E99"/>
    <w:rsid w:val="00260047"/>
    <w:rsid w:val="00287000"/>
    <w:rsid w:val="002C3A3D"/>
    <w:rsid w:val="002C4272"/>
    <w:rsid w:val="002E2A49"/>
    <w:rsid w:val="00327D33"/>
    <w:rsid w:val="0033393A"/>
    <w:rsid w:val="00353559"/>
    <w:rsid w:val="00363231"/>
    <w:rsid w:val="00363B1A"/>
    <w:rsid w:val="00365168"/>
    <w:rsid w:val="00387594"/>
    <w:rsid w:val="00387F22"/>
    <w:rsid w:val="00391074"/>
    <w:rsid w:val="003B5DB6"/>
    <w:rsid w:val="003C0C21"/>
    <w:rsid w:val="003D660C"/>
    <w:rsid w:val="003E2792"/>
    <w:rsid w:val="003E2D24"/>
    <w:rsid w:val="003E5AE5"/>
    <w:rsid w:val="003F04A5"/>
    <w:rsid w:val="003F4166"/>
    <w:rsid w:val="003F48AB"/>
    <w:rsid w:val="0041584E"/>
    <w:rsid w:val="00425C71"/>
    <w:rsid w:val="004272D2"/>
    <w:rsid w:val="00433C69"/>
    <w:rsid w:val="00434554"/>
    <w:rsid w:val="00447B25"/>
    <w:rsid w:val="0046525E"/>
    <w:rsid w:val="004703BB"/>
    <w:rsid w:val="00483AEA"/>
    <w:rsid w:val="0048500E"/>
    <w:rsid w:val="00493E08"/>
    <w:rsid w:val="00497665"/>
    <w:rsid w:val="004A3A88"/>
    <w:rsid w:val="004A7EC7"/>
    <w:rsid w:val="004C2ADC"/>
    <w:rsid w:val="004C5F01"/>
    <w:rsid w:val="004D28E0"/>
    <w:rsid w:val="004E2009"/>
    <w:rsid w:val="004E60C8"/>
    <w:rsid w:val="005026F3"/>
    <w:rsid w:val="00522221"/>
    <w:rsid w:val="00522D2C"/>
    <w:rsid w:val="0052318C"/>
    <w:rsid w:val="00537564"/>
    <w:rsid w:val="00571788"/>
    <w:rsid w:val="00593FA6"/>
    <w:rsid w:val="005A11AB"/>
    <w:rsid w:val="005B36EF"/>
    <w:rsid w:val="005B41E7"/>
    <w:rsid w:val="005B42F0"/>
    <w:rsid w:val="005C4DEF"/>
    <w:rsid w:val="005D2A6A"/>
    <w:rsid w:val="005E5EEE"/>
    <w:rsid w:val="00611C4B"/>
    <w:rsid w:val="00611E15"/>
    <w:rsid w:val="00617435"/>
    <w:rsid w:val="006242EF"/>
    <w:rsid w:val="006247F3"/>
    <w:rsid w:val="00657FF3"/>
    <w:rsid w:val="00661C26"/>
    <w:rsid w:val="006675AD"/>
    <w:rsid w:val="00672BD4"/>
    <w:rsid w:val="00675D4D"/>
    <w:rsid w:val="00686D7D"/>
    <w:rsid w:val="00691851"/>
    <w:rsid w:val="006A0352"/>
    <w:rsid w:val="006B360E"/>
    <w:rsid w:val="006E3638"/>
    <w:rsid w:val="006E36CC"/>
    <w:rsid w:val="006E3D04"/>
    <w:rsid w:val="006F13B4"/>
    <w:rsid w:val="006F6960"/>
    <w:rsid w:val="007127DD"/>
    <w:rsid w:val="007279BC"/>
    <w:rsid w:val="00741EF7"/>
    <w:rsid w:val="0074559B"/>
    <w:rsid w:val="00746CBD"/>
    <w:rsid w:val="00763B41"/>
    <w:rsid w:val="00770F63"/>
    <w:rsid w:val="00782941"/>
    <w:rsid w:val="007865AB"/>
    <w:rsid w:val="00791D37"/>
    <w:rsid w:val="00797426"/>
    <w:rsid w:val="007A330B"/>
    <w:rsid w:val="007A5D09"/>
    <w:rsid w:val="007B782F"/>
    <w:rsid w:val="007C2C63"/>
    <w:rsid w:val="007E2B99"/>
    <w:rsid w:val="007E69DF"/>
    <w:rsid w:val="007F07E9"/>
    <w:rsid w:val="00807E1A"/>
    <w:rsid w:val="00824D2F"/>
    <w:rsid w:val="00845295"/>
    <w:rsid w:val="00851FB0"/>
    <w:rsid w:val="008750C9"/>
    <w:rsid w:val="008807DC"/>
    <w:rsid w:val="00890963"/>
    <w:rsid w:val="008951D5"/>
    <w:rsid w:val="008C2FD4"/>
    <w:rsid w:val="008E3912"/>
    <w:rsid w:val="008F29CB"/>
    <w:rsid w:val="008F301F"/>
    <w:rsid w:val="00912DA3"/>
    <w:rsid w:val="00916534"/>
    <w:rsid w:val="0091746F"/>
    <w:rsid w:val="00933E5F"/>
    <w:rsid w:val="009373D8"/>
    <w:rsid w:val="009449CB"/>
    <w:rsid w:val="0095217A"/>
    <w:rsid w:val="009735E3"/>
    <w:rsid w:val="0098005E"/>
    <w:rsid w:val="009979DA"/>
    <w:rsid w:val="009C65A7"/>
    <w:rsid w:val="009D7240"/>
    <w:rsid w:val="009E228E"/>
    <w:rsid w:val="009E4081"/>
    <w:rsid w:val="009E7189"/>
    <w:rsid w:val="009F57D4"/>
    <w:rsid w:val="00A05C48"/>
    <w:rsid w:val="00A1173A"/>
    <w:rsid w:val="00A130CA"/>
    <w:rsid w:val="00A13F24"/>
    <w:rsid w:val="00A17A30"/>
    <w:rsid w:val="00A27A33"/>
    <w:rsid w:val="00A366F0"/>
    <w:rsid w:val="00A45FDB"/>
    <w:rsid w:val="00A60C70"/>
    <w:rsid w:val="00A73883"/>
    <w:rsid w:val="00A7595B"/>
    <w:rsid w:val="00A83557"/>
    <w:rsid w:val="00AA0321"/>
    <w:rsid w:val="00AB6053"/>
    <w:rsid w:val="00AD1498"/>
    <w:rsid w:val="00AD4F36"/>
    <w:rsid w:val="00AD5D6D"/>
    <w:rsid w:val="00AD6798"/>
    <w:rsid w:val="00AE61BC"/>
    <w:rsid w:val="00AF4313"/>
    <w:rsid w:val="00B22D26"/>
    <w:rsid w:val="00B234ED"/>
    <w:rsid w:val="00B3747D"/>
    <w:rsid w:val="00B5329E"/>
    <w:rsid w:val="00B572D7"/>
    <w:rsid w:val="00B62082"/>
    <w:rsid w:val="00B71FD3"/>
    <w:rsid w:val="00B83329"/>
    <w:rsid w:val="00B86957"/>
    <w:rsid w:val="00B963F6"/>
    <w:rsid w:val="00BA0D46"/>
    <w:rsid w:val="00BA1A0E"/>
    <w:rsid w:val="00BD51E1"/>
    <w:rsid w:val="00C01C67"/>
    <w:rsid w:val="00C17583"/>
    <w:rsid w:val="00C22C47"/>
    <w:rsid w:val="00C301B3"/>
    <w:rsid w:val="00C34F7A"/>
    <w:rsid w:val="00C36680"/>
    <w:rsid w:val="00C45F5C"/>
    <w:rsid w:val="00C55CDD"/>
    <w:rsid w:val="00C7065C"/>
    <w:rsid w:val="00C80825"/>
    <w:rsid w:val="00C86FA7"/>
    <w:rsid w:val="00CA0339"/>
    <w:rsid w:val="00CA4A46"/>
    <w:rsid w:val="00CA64F2"/>
    <w:rsid w:val="00CB77DD"/>
    <w:rsid w:val="00CD0C5B"/>
    <w:rsid w:val="00CD697C"/>
    <w:rsid w:val="00CF1961"/>
    <w:rsid w:val="00CF3B95"/>
    <w:rsid w:val="00D3007A"/>
    <w:rsid w:val="00D30CCF"/>
    <w:rsid w:val="00D3795C"/>
    <w:rsid w:val="00D40964"/>
    <w:rsid w:val="00D46385"/>
    <w:rsid w:val="00D50A42"/>
    <w:rsid w:val="00D56C93"/>
    <w:rsid w:val="00D5798D"/>
    <w:rsid w:val="00D6148E"/>
    <w:rsid w:val="00D663E2"/>
    <w:rsid w:val="00D86ECC"/>
    <w:rsid w:val="00D9657A"/>
    <w:rsid w:val="00DA3B27"/>
    <w:rsid w:val="00DB08EC"/>
    <w:rsid w:val="00DC41D3"/>
    <w:rsid w:val="00DC6100"/>
    <w:rsid w:val="00DE32D3"/>
    <w:rsid w:val="00DE6D05"/>
    <w:rsid w:val="00DF11EC"/>
    <w:rsid w:val="00DF2718"/>
    <w:rsid w:val="00E11D61"/>
    <w:rsid w:val="00E205F0"/>
    <w:rsid w:val="00E26537"/>
    <w:rsid w:val="00E3005B"/>
    <w:rsid w:val="00E36372"/>
    <w:rsid w:val="00E36B99"/>
    <w:rsid w:val="00E42FF4"/>
    <w:rsid w:val="00E50D57"/>
    <w:rsid w:val="00E558C7"/>
    <w:rsid w:val="00E709FA"/>
    <w:rsid w:val="00E915C0"/>
    <w:rsid w:val="00E973CF"/>
    <w:rsid w:val="00EA0B9B"/>
    <w:rsid w:val="00EA3686"/>
    <w:rsid w:val="00EA5ADB"/>
    <w:rsid w:val="00EB625C"/>
    <w:rsid w:val="00EC0BA0"/>
    <w:rsid w:val="00ED1700"/>
    <w:rsid w:val="00EE7043"/>
    <w:rsid w:val="00EF2EE1"/>
    <w:rsid w:val="00F000F5"/>
    <w:rsid w:val="00F005C7"/>
    <w:rsid w:val="00F15048"/>
    <w:rsid w:val="00F201E1"/>
    <w:rsid w:val="00F21168"/>
    <w:rsid w:val="00F547F4"/>
    <w:rsid w:val="00F73334"/>
    <w:rsid w:val="00F736AD"/>
    <w:rsid w:val="00F76301"/>
    <w:rsid w:val="00F77B95"/>
    <w:rsid w:val="00F87EA8"/>
    <w:rsid w:val="00F92885"/>
    <w:rsid w:val="00FD2A2F"/>
    <w:rsid w:val="00FE1EC4"/>
    <w:rsid w:val="00FE2C54"/>
    <w:rsid w:val="00FE47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79FA9"/>
  <w15:chartTrackingRefBased/>
  <w15:docId w15:val="{0A020E35-D0E3-4ED3-9F22-5A44A5A4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D37"/>
    <w:pPr>
      <w:jc w:val="both"/>
    </w:pPr>
    <w:rPr>
      <w:rFonts w:ascii="Arial" w:hAnsi="Arial" w:cs="Arial"/>
    </w:rPr>
  </w:style>
  <w:style w:type="paragraph" w:styleId="Ttulo1">
    <w:name w:val="heading 1"/>
    <w:basedOn w:val="Normal"/>
    <w:next w:val="Normal"/>
    <w:link w:val="Ttulo1Car"/>
    <w:uiPriority w:val="9"/>
    <w:qFormat/>
    <w:rsid w:val="00791D37"/>
    <w:pPr>
      <w:keepNext/>
      <w:keepLines/>
      <w:spacing w:before="240" w:after="0"/>
      <w:outlineLvl w:val="0"/>
    </w:pPr>
    <w:rPr>
      <w:rFonts w:eastAsiaTheme="majorEastAsia"/>
      <w:color w:val="2F5496" w:themeColor="accent1" w:themeShade="BF"/>
      <w:sz w:val="36"/>
      <w:szCs w:val="36"/>
    </w:rPr>
  </w:style>
  <w:style w:type="paragraph" w:styleId="Ttulo2">
    <w:name w:val="heading 2"/>
    <w:basedOn w:val="Normal"/>
    <w:next w:val="Normal"/>
    <w:link w:val="Ttulo2Car"/>
    <w:uiPriority w:val="9"/>
    <w:unhideWhenUsed/>
    <w:qFormat/>
    <w:rsid w:val="00363231"/>
    <w:pPr>
      <w:keepNext/>
      <w:keepLines/>
      <w:numPr>
        <w:ilvl w:val="1"/>
        <w:numId w:val="1"/>
      </w:numPr>
      <w:spacing w:before="40" w:after="0"/>
      <w:outlineLvl w:val="1"/>
    </w:pPr>
    <w:rPr>
      <w:rFonts w:eastAsiaTheme="majorEastAsia"/>
      <w:color w:val="2F5496" w:themeColor="accent1" w:themeShade="BF"/>
      <w:sz w:val="26"/>
      <w:szCs w:val="26"/>
    </w:rPr>
  </w:style>
  <w:style w:type="paragraph" w:styleId="Ttulo3">
    <w:name w:val="heading 3"/>
    <w:basedOn w:val="Normal"/>
    <w:next w:val="Normal"/>
    <w:link w:val="Ttulo3Car"/>
    <w:uiPriority w:val="9"/>
    <w:unhideWhenUsed/>
    <w:qFormat/>
    <w:rsid w:val="00791D37"/>
    <w:pPr>
      <w:keepNext/>
      <w:keepLines/>
      <w:numPr>
        <w:ilvl w:val="2"/>
        <w:numId w:val="1"/>
      </w:numPr>
      <w:spacing w:before="40" w:after="0"/>
      <w:outlineLvl w:val="2"/>
    </w:pPr>
    <w:rPr>
      <w:rFonts w:eastAsiaTheme="majorEastAsia"/>
      <w:color w:val="1F3763" w:themeColor="accent1" w:themeShade="7F"/>
      <w:sz w:val="24"/>
      <w:szCs w:val="24"/>
    </w:rPr>
  </w:style>
  <w:style w:type="paragraph" w:styleId="Ttulo4">
    <w:name w:val="heading 4"/>
    <w:basedOn w:val="Normal"/>
    <w:next w:val="Normal"/>
    <w:link w:val="Ttulo4Car"/>
    <w:uiPriority w:val="9"/>
    <w:unhideWhenUsed/>
    <w:qFormat/>
    <w:rsid w:val="00B83329"/>
    <w:pPr>
      <w:keepNext/>
      <w:keepLines/>
      <w:numPr>
        <w:ilvl w:val="3"/>
        <w:numId w:val="1"/>
      </w:numPr>
      <w:spacing w:before="40" w:after="0"/>
      <w:outlineLvl w:val="3"/>
    </w:pPr>
    <w:rPr>
      <w:rFonts w:eastAsiaTheme="majorEastAsia"/>
      <w:i/>
      <w:iCs/>
      <w:color w:val="2F5496" w:themeColor="accent1" w:themeShade="BF"/>
    </w:rPr>
  </w:style>
  <w:style w:type="paragraph" w:styleId="Ttulo5">
    <w:name w:val="heading 5"/>
    <w:basedOn w:val="Normal"/>
    <w:next w:val="Normal"/>
    <w:link w:val="Ttulo5Car"/>
    <w:uiPriority w:val="9"/>
    <w:unhideWhenUsed/>
    <w:qFormat/>
    <w:rsid w:val="002C3A3D"/>
    <w:pPr>
      <w:keepNext/>
      <w:keepLines/>
      <w:numPr>
        <w:ilvl w:val="4"/>
        <w:numId w:val="1"/>
      </w:numPr>
      <w:spacing w:before="40" w:after="0"/>
      <w:outlineLvl w:val="4"/>
    </w:pPr>
    <w:rPr>
      <w:rFonts w:eastAsiaTheme="majorEastAsia"/>
      <w:color w:val="2F5496" w:themeColor="accent1" w:themeShade="BF"/>
    </w:rPr>
  </w:style>
  <w:style w:type="paragraph" w:styleId="Ttulo6">
    <w:name w:val="heading 6"/>
    <w:basedOn w:val="Normal"/>
    <w:next w:val="Normal"/>
    <w:link w:val="Ttulo6Car"/>
    <w:uiPriority w:val="9"/>
    <w:unhideWhenUsed/>
    <w:qFormat/>
    <w:rsid w:val="002C3A3D"/>
    <w:pPr>
      <w:keepNext/>
      <w:keepLines/>
      <w:numPr>
        <w:ilvl w:val="5"/>
        <w:numId w:val="1"/>
      </w:numPr>
      <w:spacing w:before="40" w:after="0"/>
      <w:outlineLvl w:val="5"/>
    </w:pPr>
    <w:rPr>
      <w:rFonts w:eastAsiaTheme="majorEastAsia"/>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D37"/>
    <w:rPr>
      <w:rFonts w:ascii="Arial" w:eastAsiaTheme="majorEastAsia" w:hAnsi="Arial" w:cs="Arial"/>
      <w:color w:val="2F5496" w:themeColor="accent1" w:themeShade="BF"/>
      <w:sz w:val="36"/>
      <w:szCs w:val="36"/>
    </w:rPr>
  </w:style>
  <w:style w:type="paragraph" w:styleId="Descripcin">
    <w:name w:val="caption"/>
    <w:basedOn w:val="Normal"/>
    <w:next w:val="Normal"/>
    <w:uiPriority w:val="35"/>
    <w:unhideWhenUsed/>
    <w:qFormat/>
    <w:rsid w:val="00DA3B27"/>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63231"/>
    <w:rPr>
      <w:rFonts w:ascii="Arial" w:eastAsiaTheme="majorEastAsia" w:hAnsi="Arial" w:cs="Arial"/>
      <w:color w:val="2F5496" w:themeColor="accent1" w:themeShade="BF"/>
      <w:sz w:val="26"/>
      <w:szCs w:val="26"/>
    </w:rPr>
  </w:style>
  <w:style w:type="character" w:customStyle="1" w:styleId="Ttulo3Car">
    <w:name w:val="Título 3 Car"/>
    <w:basedOn w:val="Fuentedeprrafopredeter"/>
    <w:link w:val="Ttulo3"/>
    <w:uiPriority w:val="9"/>
    <w:rsid w:val="00791D37"/>
    <w:rPr>
      <w:rFonts w:ascii="Arial" w:eastAsiaTheme="majorEastAsia" w:hAnsi="Arial" w:cs="Arial"/>
      <w:color w:val="1F3763" w:themeColor="accent1" w:themeShade="7F"/>
      <w:sz w:val="24"/>
      <w:szCs w:val="24"/>
    </w:rPr>
  </w:style>
  <w:style w:type="character" w:customStyle="1" w:styleId="Ttulo4Car">
    <w:name w:val="Título 4 Car"/>
    <w:basedOn w:val="Fuentedeprrafopredeter"/>
    <w:link w:val="Ttulo4"/>
    <w:uiPriority w:val="9"/>
    <w:rsid w:val="00B83329"/>
    <w:rPr>
      <w:rFonts w:ascii="Arial" w:eastAsiaTheme="majorEastAsia" w:hAnsi="Arial" w:cs="Arial"/>
      <w:i/>
      <w:iCs/>
      <w:color w:val="2F5496" w:themeColor="accent1" w:themeShade="BF"/>
    </w:rPr>
  </w:style>
  <w:style w:type="paragraph" w:styleId="TDC3">
    <w:name w:val="toc 3"/>
    <w:basedOn w:val="Normal"/>
    <w:next w:val="Normal"/>
    <w:autoRedefine/>
    <w:uiPriority w:val="39"/>
    <w:unhideWhenUsed/>
    <w:rsid w:val="00763B41"/>
    <w:pPr>
      <w:tabs>
        <w:tab w:val="left" w:pos="1320"/>
        <w:tab w:val="right" w:leader="dot" w:pos="9060"/>
      </w:tabs>
      <w:spacing w:after="100"/>
      <w:ind w:left="442" w:hanging="442"/>
      <w:pPrChange w:id="0" w:author="JORGE CONTRERAS ORTIZ" w:date="2021-09-08T20:21:00Z">
        <w:pPr>
          <w:tabs>
            <w:tab w:val="left" w:pos="1320"/>
            <w:tab w:val="right" w:leader="dot" w:pos="9060"/>
          </w:tabs>
          <w:spacing w:after="100" w:line="259" w:lineRule="auto"/>
          <w:ind w:left="442"/>
          <w:jc w:val="center"/>
        </w:pPr>
      </w:pPrChange>
    </w:pPr>
    <w:rPr>
      <w:rFonts w:eastAsiaTheme="minorEastAsia" w:cs="Times New Roman"/>
      <w:sz w:val="20"/>
      <w:lang w:eastAsia="es-ES"/>
      <w:rPrChange w:id="0" w:author="JORGE CONTRERAS ORTIZ" w:date="2021-09-08T20:21:00Z">
        <w:rPr>
          <w:rFonts w:ascii="Arial" w:eastAsiaTheme="minorEastAsia" w:hAnsi="Arial"/>
          <w:sz w:val="22"/>
          <w:szCs w:val="22"/>
          <w:lang w:val="es-ES" w:eastAsia="es-ES" w:bidi="ar-SA"/>
        </w:rPr>
      </w:rPrChange>
    </w:rPr>
  </w:style>
  <w:style w:type="paragraph" w:styleId="Prrafodelista">
    <w:name w:val="List Paragraph"/>
    <w:basedOn w:val="Normal"/>
    <w:uiPriority w:val="34"/>
    <w:qFormat/>
    <w:rsid w:val="00DA3B27"/>
    <w:pPr>
      <w:ind w:left="720"/>
      <w:contextualSpacing/>
    </w:pPr>
  </w:style>
  <w:style w:type="character" w:styleId="Refdecomentario">
    <w:name w:val="annotation reference"/>
    <w:basedOn w:val="Fuentedeprrafopredeter"/>
    <w:uiPriority w:val="99"/>
    <w:semiHidden/>
    <w:unhideWhenUsed/>
    <w:rsid w:val="00DA3B27"/>
    <w:rPr>
      <w:sz w:val="16"/>
      <w:szCs w:val="16"/>
    </w:rPr>
  </w:style>
  <w:style w:type="paragraph" w:styleId="Textocomentario">
    <w:name w:val="annotation text"/>
    <w:basedOn w:val="Normal"/>
    <w:link w:val="TextocomentarioCar"/>
    <w:uiPriority w:val="99"/>
    <w:unhideWhenUsed/>
    <w:rsid w:val="00DA3B27"/>
    <w:pPr>
      <w:spacing w:line="240" w:lineRule="auto"/>
    </w:pPr>
    <w:rPr>
      <w:sz w:val="20"/>
      <w:szCs w:val="20"/>
    </w:rPr>
  </w:style>
  <w:style w:type="character" w:customStyle="1" w:styleId="TextocomentarioCar">
    <w:name w:val="Texto comentario Car"/>
    <w:basedOn w:val="Fuentedeprrafopredeter"/>
    <w:link w:val="Textocomentario"/>
    <w:uiPriority w:val="99"/>
    <w:rsid w:val="00DA3B27"/>
    <w:rPr>
      <w:rFonts w:ascii="Arial" w:hAnsi="Arial"/>
      <w:sz w:val="20"/>
      <w:szCs w:val="20"/>
    </w:rPr>
  </w:style>
  <w:style w:type="paragraph" w:styleId="TtuloTDC">
    <w:name w:val="TOC Heading"/>
    <w:basedOn w:val="Ttulo1"/>
    <w:next w:val="Normal"/>
    <w:uiPriority w:val="39"/>
    <w:unhideWhenUsed/>
    <w:qFormat/>
    <w:rsid w:val="00DA3B27"/>
    <w:pPr>
      <w:outlineLvl w:val="9"/>
    </w:pPr>
    <w:rPr>
      <w:rFonts w:asciiTheme="majorHAnsi" w:hAnsiTheme="majorHAnsi"/>
      <w:sz w:val="32"/>
      <w:lang w:eastAsia="es-ES"/>
    </w:rPr>
  </w:style>
  <w:style w:type="paragraph" w:styleId="TDC1">
    <w:name w:val="toc 1"/>
    <w:basedOn w:val="Normal"/>
    <w:next w:val="Normal"/>
    <w:autoRedefine/>
    <w:uiPriority w:val="39"/>
    <w:unhideWhenUsed/>
    <w:rsid w:val="00763B41"/>
    <w:pPr>
      <w:spacing w:after="100"/>
    </w:pPr>
    <w:rPr>
      <w:sz w:val="24"/>
    </w:rPr>
  </w:style>
  <w:style w:type="paragraph" w:styleId="TDC2">
    <w:name w:val="toc 2"/>
    <w:basedOn w:val="Normal"/>
    <w:next w:val="Normal"/>
    <w:autoRedefine/>
    <w:uiPriority w:val="39"/>
    <w:unhideWhenUsed/>
    <w:rsid w:val="00763B41"/>
    <w:pPr>
      <w:spacing w:after="100"/>
      <w:ind w:left="220"/>
    </w:pPr>
  </w:style>
  <w:style w:type="character" w:styleId="Hipervnculo">
    <w:name w:val="Hyperlink"/>
    <w:basedOn w:val="Fuentedeprrafopredeter"/>
    <w:uiPriority w:val="99"/>
    <w:unhideWhenUsed/>
    <w:rsid w:val="00DA3B27"/>
    <w:rPr>
      <w:color w:val="0563C1" w:themeColor="hyperlink"/>
      <w:u w:val="single"/>
    </w:rPr>
  </w:style>
  <w:style w:type="paragraph" w:styleId="Tabladeilustraciones">
    <w:name w:val="table of figures"/>
    <w:basedOn w:val="Normal"/>
    <w:next w:val="Normal"/>
    <w:uiPriority w:val="99"/>
    <w:unhideWhenUsed/>
    <w:rsid w:val="00B62082"/>
    <w:pPr>
      <w:spacing w:after="0"/>
    </w:pPr>
  </w:style>
  <w:style w:type="paragraph" w:styleId="Sinespaciado">
    <w:name w:val="No Spacing"/>
    <w:link w:val="SinespaciadoCar"/>
    <w:uiPriority w:val="1"/>
    <w:qFormat/>
    <w:rsid w:val="00B6208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62082"/>
    <w:rPr>
      <w:rFonts w:eastAsiaTheme="minorEastAsia"/>
      <w:lang w:eastAsia="es-ES"/>
    </w:rPr>
  </w:style>
  <w:style w:type="character" w:customStyle="1" w:styleId="Ttulo5Car">
    <w:name w:val="Título 5 Car"/>
    <w:basedOn w:val="Fuentedeprrafopredeter"/>
    <w:link w:val="Ttulo5"/>
    <w:uiPriority w:val="9"/>
    <w:rsid w:val="002C3A3D"/>
    <w:rPr>
      <w:rFonts w:ascii="Arial" w:eastAsiaTheme="majorEastAsia" w:hAnsi="Arial" w:cs="Arial"/>
      <w:color w:val="2F5496" w:themeColor="accent1" w:themeShade="BF"/>
    </w:rPr>
  </w:style>
  <w:style w:type="paragraph" w:styleId="Textoindependiente">
    <w:name w:val="Body Text"/>
    <w:basedOn w:val="Normal"/>
    <w:link w:val="TextoindependienteCar"/>
    <w:uiPriority w:val="99"/>
    <w:unhideWhenUsed/>
    <w:rsid w:val="00571788"/>
    <w:pPr>
      <w:spacing w:after="120"/>
    </w:pPr>
  </w:style>
  <w:style w:type="character" w:customStyle="1" w:styleId="TextoindependienteCar">
    <w:name w:val="Texto independiente Car"/>
    <w:basedOn w:val="Fuentedeprrafopredeter"/>
    <w:link w:val="Textoindependiente"/>
    <w:uiPriority w:val="99"/>
    <w:rsid w:val="00571788"/>
  </w:style>
  <w:style w:type="character" w:customStyle="1" w:styleId="Ttulo6Car">
    <w:name w:val="Título 6 Car"/>
    <w:basedOn w:val="Fuentedeprrafopredeter"/>
    <w:link w:val="Ttulo6"/>
    <w:uiPriority w:val="9"/>
    <w:rsid w:val="002C3A3D"/>
    <w:rPr>
      <w:rFonts w:ascii="Arial" w:eastAsiaTheme="majorEastAsia" w:hAnsi="Arial" w:cs="Arial"/>
      <w:color w:val="1F3763" w:themeColor="accent1" w:themeShade="7F"/>
    </w:rPr>
  </w:style>
  <w:style w:type="paragraph" w:styleId="TDC4">
    <w:name w:val="toc 4"/>
    <w:basedOn w:val="Normal"/>
    <w:next w:val="Normal"/>
    <w:autoRedefine/>
    <w:uiPriority w:val="39"/>
    <w:unhideWhenUsed/>
    <w:rsid w:val="00763B41"/>
    <w:pPr>
      <w:spacing w:after="100"/>
      <w:ind w:left="660"/>
    </w:pPr>
    <w:rPr>
      <w:sz w:val="20"/>
    </w:rPr>
  </w:style>
  <w:style w:type="paragraph" w:styleId="TDC5">
    <w:name w:val="toc 5"/>
    <w:basedOn w:val="Normal"/>
    <w:next w:val="Normal"/>
    <w:autoRedefine/>
    <w:uiPriority w:val="39"/>
    <w:unhideWhenUsed/>
    <w:rsid w:val="00763B41"/>
    <w:pPr>
      <w:spacing w:after="100"/>
      <w:ind w:left="880"/>
    </w:pPr>
    <w:rPr>
      <w:sz w:val="20"/>
    </w:rPr>
  </w:style>
  <w:style w:type="paragraph" w:styleId="TDC6">
    <w:name w:val="toc 6"/>
    <w:basedOn w:val="Normal"/>
    <w:next w:val="Normal"/>
    <w:autoRedefine/>
    <w:uiPriority w:val="39"/>
    <w:unhideWhenUsed/>
    <w:rsid w:val="00763B41"/>
    <w:pPr>
      <w:spacing w:after="100"/>
      <w:ind w:left="1100"/>
    </w:pPr>
    <w:rPr>
      <w:sz w:val="20"/>
    </w:rPr>
  </w:style>
  <w:style w:type="table" w:styleId="Tablaconcuadrcula">
    <w:name w:val="Table Grid"/>
    <w:basedOn w:val="Tablanormal"/>
    <w:uiPriority w:val="39"/>
    <w:rsid w:val="007455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4559B"/>
    <w:pPr>
      <w:autoSpaceDE w:val="0"/>
      <w:autoSpaceDN w:val="0"/>
      <w:adjustRightInd w:val="0"/>
      <w:spacing w:after="0" w:line="240" w:lineRule="auto"/>
    </w:pPr>
    <w:rPr>
      <w:rFonts w:ascii="Courier New" w:hAnsi="Courier New" w:cs="Courier New"/>
      <w:color w:val="000000"/>
      <w:sz w:val="24"/>
      <w:szCs w:val="24"/>
    </w:rPr>
  </w:style>
  <w:style w:type="paragraph" w:styleId="TDC7">
    <w:name w:val="toc 7"/>
    <w:basedOn w:val="Normal"/>
    <w:next w:val="Normal"/>
    <w:autoRedefine/>
    <w:uiPriority w:val="39"/>
    <w:unhideWhenUsed/>
    <w:rsid w:val="00763B41"/>
    <w:pPr>
      <w:spacing w:after="100"/>
      <w:ind w:left="1320"/>
    </w:pPr>
    <w:rPr>
      <w:rFonts w:eastAsiaTheme="minorEastAsia"/>
      <w:sz w:val="20"/>
      <w:lang w:eastAsia="es-ES"/>
    </w:rPr>
  </w:style>
  <w:style w:type="paragraph" w:styleId="TDC8">
    <w:name w:val="toc 8"/>
    <w:basedOn w:val="Normal"/>
    <w:next w:val="Normal"/>
    <w:autoRedefine/>
    <w:uiPriority w:val="39"/>
    <w:unhideWhenUsed/>
    <w:rsid w:val="00763B41"/>
    <w:pPr>
      <w:spacing w:after="100"/>
      <w:ind w:left="1540"/>
    </w:pPr>
    <w:rPr>
      <w:rFonts w:eastAsiaTheme="minorEastAsia"/>
      <w:sz w:val="20"/>
      <w:lang w:eastAsia="es-ES"/>
    </w:rPr>
  </w:style>
  <w:style w:type="paragraph" w:styleId="TDC9">
    <w:name w:val="toc 9"/>
    <w:basedOn w:val="Normal"/>
    <w:next w:val="Normal"/>
    <w:autoRedefine/>
    <w:uiPriority w:val="39"/>
    <w:unhideWhenUsed/>
    <w:rsid w:val="00763B41"/>
    <w:pPr>
      <w:spacing w:after="100"/>
      <w:ind w:left="1760"/>
    </w:pPr>
    <w:rPr>
      <w:rFonts w:eastAsiaTheme="minorEastAsia"/>
      <w:sz w:val="20"/>
      <w:lang w:eastAsia="es-ES"/>
    </w:rPr>
  </w:style>
  <w:style w:type="character" w:styleId="Mencinsinresolver">
    <w:name w:val="Unresolved Mention"/>
    <w:basedOn w:val="Fuentedeprrafopredeter"/>
    <w:uiPriority w:val="99"/>
    <w:semiHidden/>
    <w:unhideWhenUsed/>
    <w:rsid w:val="0074559B"/>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537564"/>
    <w:rPr>
      <w:rFonts w:asciiTheme="minorHAnsi" w:hAnsiTheme="minorHAnsi"/>
      <w:b/>
      <w:bCs/>
    </w:rPr>
  </w:style>
  <w:style w:type="character" w:customStyle="1" w:styleId="AsuntodelcomentarioCar">
    <w:name w:val="Asunto del comentario Car"/>
    <w:basedOn w:val="TextocomentarioCar"/>
    <w:link w:val="Asuntodelcomentario"/>
    <w:uiPriority w:val="99"/>
    <w:semiHidden/>
    <w:rsid w:val="00537564"/>
    <w:rPr>
      <w:rFonts w:ascii="Arial" w:hAnsi="Arial"/>
      <w:b/>
      <w:bCs/>
      <w:sz w:val="20"/>
      <w:szCs w:val="20"/>
    </w:rPr>
  </w:style>
  <w:style w:type="paragraph" w:styleId="Revisin">
    <w:name w:val="Revision"/>
    <w:hidden/>
    <w:uiPriority w:val="99"/>
    <w:semiHidden/>
    <w:rsid w:val="00BA0D46"/>
    <w:pPr>
      <w:spacing w:after="0" w:line="240" w:lineRule="auto"/>
    </w:pPr>
    <w:rPr>
      <w:rFonts w:ascii="Arial" w:hAnsi="Arial" w:cs="Arial"/>
    </w:rPr>
  </w:style>
  <w:style w:type="paragraph" w:styleId="Encabezado">
    <w:name w:val="header"/>
    <w:basedOn w:val="Normal"/>
    <w:link w:val="EncabezadoCar"/>
    <w:uiPriority w:val="99"/>
    <w:unhideWhenUsed/>
    <w:rsid w:val="00EA5A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5ADB"/>
    <w:rPr>
      <w:rFonts w:ascii="Arial" w:hAnsi="Arial" w:cs="Arial"/>
    </w:rPr>
  </w:style>
  <w:style w:type="paragraph" w:styleId="Piedepgina">
    <w:name w:val="footer"/>
    <w:basedOn w:val="Normal"/>
    <w:link w:val="PiedepginaCar"/>
    <w:uiPriority w:val="99"/>
    <w:unhideWhenUsed/>
    <w:rsid w:val="00EA5A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5ADB"/>
    <w:rPr>
      <w:rFonts w:ascii="Arial" w:hAnsi="Arial" w:cs="Arial"/>
    </w:rPr>
  </w:style>
  <w:style w:type="character" w:styleId="Hipervnculovisitado">
    <w:name w:val="FollowedHyperlink"/>
    <w:basedOn w:val="Fuentedeprrafopredeter"/>
    <w:uiPriority w:val="99"/>
    <w:semiHidden/>
    <w:unhideWhenUsed/>
    <w:rsid w:val="00FE1EC4"/>
    <w:rPr>
      <w:color w:val="954F72" w:themeColor="followedHyperlink"/>
      <w:u w:val="single"/>
    </w:rPr>
  </w:style>
  <w:style w:type="paragraph" w:styleId="HTMLconformatoprevio">
    <w:name w:val="HTML Preformatted"/>
    <w:basedOn w:val="Normal"/>
    <w:link w:val="HTMLconformatoprevioCar"/>
    <w:uiPriority w:val="99"/>
    <w:semiHidden/>
    <w:unhideWhenUsed/>
    <w:rsid w:val="004E6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E60C8"/>
    <w:rPr>
      <w:rFonts w:ascii="Courier New" w:eastAsia="Times New Roman" w:hAnsi="Courier New" w:cs="Courier New"/>
      <w:sz w:val="20"/>
      <w:szCs w:val="20"/>
      <w:lang w:eastAsia="es-ES"/>
    </w:rPr>
  </w:style>
  <w:style w:type="character" w:customStyle="1" w:styleId="y2iqfc">
    <w:name w:val="y2iqfc"/>
    <w:basedOn w:val="Fuentedeprrafopredeter"/>
    <w:rsid w:val="004E60C8"/>
  </w:style>
  <w:style w:type="character" w:styleId="Textodelmarcadordeposicin">
    <w:name w:val="Placeholder Text"/>
    <w:basedOn w:val="Fuentedeprrafopredeter"/>
    <w:uiPriority w:val="99"/>
    <w:semiHidden/>
    <w:rsid w:val="006E3D0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0700">
      <w:bodyDiv w:val="1"/>
      <w:marLeft w:val="0"/>
      <w:marRight w:val="0"/>
      <w:marTop w:val="0"/>
      <w:marBottom w:val="0"/>
      <w:divBdr>
        <w:top w:val="none" w:sz="0" w:space="0" w:color="auto"/>
        <w:left w:val="none" w:sz="0" w:space="0" w:color="auto"/>
        <w:bottom w:val="none" w:sz="0" w:space="0" w:color="auto"/>
        <w:right w:val="none" w:sz="0" w:space="0" w:color="auto"/>
      </w:divBdr>
    </w:div>
    <w:div w:id="1954509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chart" Target="charts/chart2.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jpeg"/><Relationship Id="rId89" Type="http://schemas.openxmlformats.org/officeDocument/2006/relationships/image" Target="media/image68.png"/><Relationship Id="rId16" Type="http://schemas.openxmlformats.org/officeDocument/2006/relationships/comments" Target="comments.xml"/><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header" Target="header5.xml"/><Relationship Id="rId22" Type="http://schemas.openxmlformats.org/officeDocument/2006/relationships/image" Target="media/image1.jpe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jpeg"/><Relationship Id="rId12" Type="http://schemas.openxmlformats.org/officeDocument/2006/relationships/header" Target="header3.xml"/><Relationship Id="rId17" Type="http://schemas.microsoft.com/office/2011/relationships/commentsExtended" Target="commentsExtended.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jpeg"/><Relationship Id="rId20" Type="http://schemas.openxmlformats.org/officeDocument/2006/relationships/chart" Target="charts/chart1.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jpeg"/><Relationship Id="rId91" Type="http://schemas.openxmlformats.org/officeDocument/2006/relationships/image" Target="media/image70.png"/><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jpeg"/><Relationship Id="rId94" Type="http://schemas.openxmlformats.org/officeDocument/2006/relationships/image" Target="media/image73.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microsoft.com/office/2016/09/relationships/commentsIds" Target="commentsIds.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jpeg"/><Relationship Id="rId97"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jpeg"/><Relationship Id="rId61" Type="http://schemas.openxmlformats.org/officeDocument/2006/relationships/image" Target="media/image40.png"/><Relationship Id="rId82" Type="http://schemas.openxmlformats.org/officeDocument/2006/relationships/image" Target="media/image61.png"/><Relationship Id="rId19" Type="http://schemas.microsoft.com/office/2018/08/relationships/commentsExtensible" Target="commentsExtensible.xml"/><Relationship Id="rId14" Type="http://schemas.openxmlformats.org/officeDocument/2006/relationships/footer" Target="footer3.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jpeg"/><Relationship Id="rId100"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footer" Target="footer6.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Diagrama de Gantt</a:t>
            </a:r>
            <a:r>
              <a:rPr lang="es-ES" baseline="0"/>
              <a:t> parte 2020</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noFill/>
            <a:ln>
              <a:noFill/>
            </a:ln>
            <a:effectLst/>
          </c:spPr>
          <c:invertIfNegative val="0"/>
          <c:cat>
            <c:strRef>
              <c:f>Hoja1!$A$2:$A$9</c:f>
              <c:strCache>
                <c:ptCount val="8"/>
                <c:pt idx="0">
                  <c:v>Primer Análisis de Tecnolía Thread</c:v>
                </c:pt>
                <c:pt idx="1">
                  <c:v>Primer contacto con Dongles vía PC</c:v>
                </c:pt>
                <c:pt idx="2">
                  <c:v>Aprendizaje comandos KSH y KBI</c:v>
                </c:pt>
                <c:pt idx="3">
                  <c:v>Código SW para Dongles en la  plataforma STM</c:v>
                </c:pt>
                <c:pt idx="4">
                  <c:v>Primeras pruebas de red y configuración</c:v>
                </c:pt>
                <c:pt idx="5">
                  <c:v>Primeras Pruebas de red con dos Dongles</c:v>
                </c:pt>
                <c:pt idx="6">
                  <c:v>Pruebas de Envío de datos entre nodos</c:v>
                </c:pt>
                <c:pt idx="7">
                  <c:v>Diseño Esquemáticos</c:v>
                </c:pt>
              </c:strCache>
            </c:strRef>
          </c:cat>
          <c:val>
            <c:numRef>
              <c:f>Hoja1!$B$2:$B$9</c:f>
              <c:numCache>
                <c:formatCode>d\-mmm\-yy</c:formatCode>
                <c:ptCount val="8"/>
                <c:pt idx="0">
                  <c:v>44075</c:v>
                </c:pt>
                <c:pt idx="1">
                  <c:v>44085</c:v>
                </c:pt>
                <c:pt idx="2">
                  <c:v>44090</c:v>
                </c:pt>
                <c:pt idx="3">
                  <c:v>44099</c:v>
                </c:pt>
                <c:pt idx="4">
                  <c:v>44117</c:v>
                </c:pt>
                <c:pt idx="5">
                  <c:v>44135</c:v>
                </c:pt>
                <c:pt idx="6">
                  <c:v>44155</c:v>
                </c:pt>
                <c:pt idx="7">
                  <c:v>44165</c:v>
                </c:pt>
              </c:numCache>
            </c:numRef>
          </c:val>
          <c:extLst>
            <c:ext xmlns:c16="http://schemas.microsoft.com/office/drawing/2014/chart" uri="{C3380CC4-5D6E-409C-BE32-E72D297353CC}">
              <c16:uniqueId val="{00000000-BCC1-4536-8E1E-203D96333FD4}"/>
            </c:ext>
          </c:extLst>
        </c:ser>
        <c:ser>
          <c:idx val="1"/>
          <c:order val="1"/>
          <c:spPr>
            <a:solidFill>
              <a:schemeClr val="accent2"/>
            </a:solidFill>
            <a:ln>
              <a:noFill/>
            </a:ln>
            <a:effectLst/>
          </c:spPr>
          <c:invertIfNegative val="0"/>
          <c:cat>
            <c:strRef>
              <c:f>Hoja1!$A$2:$A$9</c:f>
              <c:strCache>
                <c:ptCount val="8"/>
                <c:pt idx="0">
                  <c:v>Primer Análisis de Tecnolía Thread</c:v>
                </c:pt>
                <c:pt idx="1">
                  <c:v>Primer contacto con Dongles vía PC</c:v>
                </c:pt>
                <c:pt idx="2">
                  <c:v>Aprendizaje comandos KSH y KBI</c:v>
                </c:pt>
                <c:pt idx="3">
                  <c:v>Código SW para Dongles en la  plataforma STM</c:v>
                </c:pt>
                <c:pt idx="4">
                  <c:v>Primeras pruebas de red y configuración</c:v>
                </c:pt>
                <c:pt idx="5">
                  <c:v>Primeras Pruebas de red con dos Dongles</c:v>
                </c:pt>
                <c:pt idx="6">
                  <c:v>Pruebas de Envío de datos entre nodos</c:v>
                </c:pt>
                <c:pt idx="7">
                  <c:v>Diseño Esquemáticos</c:v>
                </c:pt>
              </c:strCache>
            </c:strRef>
          </c:cat>
          <c:val>
            <c:numRef>
              <c:f>Hoja1!$C$2:$C$9</c:f>
              <c:numCache>
                <c:formatCode>General</c:formatCode>
                <c:ptCount val="8"/>
                <c:pt idx="0">
                  <c:v>10</c:v>
                </c:pt>
                <c:pt idx="1">
                  <c:v>5</c:v>
                </c:pt>
                <c:pt idx="2">
                  <c:v>9</c:v>
                </c:pt>
                <c:pt idx="3">
                  <c:v>37</c:v>
                </c:pt>
                <c:pt idx="4">
                  <c:v>18</c:v>
                </c:pt>
                <c:pt idx="5">
                  <c:v>20</c:v>
                </c:pt>
                <c:pt idx="6">
                  <c:v>10</c:v>
                </c:pt>
                <c:pt idx="7">
                  <c:v>15</c:v>
                </c:pt>
              </c:numCache>
            </c:numRef>
          </c:val>
          <c:extLst>
            <c:ext xmlns:c16="http://schemas.microsoft.com/office/drawing/2014/chart" uri="{C3380CC4-5D6E-409C-BE32-E72D297353CC}">
              <c16:uniqueId val="{00000001-BCC1-4536-8E1E-203D96333FD4}"/>
            </c:ext>
          </c:extLst>
        </c:ser>
        <c:dLbls>
          <c:showLegendKey val="0"/>
          <c:showVal val="0"/>
          <c:showCatName val="0"/>
          <c:showSerName val="0"/>
          <c:showPercent val="0"/>
          <c:showBubbleSize val="0"/>
        </c:dLbls>
        <c:gapWidth val="150"/>
        <c:overlap val="100"/>
        <c:axId val="1734838879"/>
        <c:axId val="1734826815"/>
      </c:barChart>
      <c:catAx>
        <c:axId val="1734838879"/>
        <c:scaling>
          <c:orientation val="maxMin"/>
        </c:scaling>
        <c:delete val="0"/>
        <c:axPos val="l"/>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34826815"/>
        <c:crosses val="autoZero"/>
        <c:auto val="1"/>
        <c:lblAlgn val="ctr"/>
        <c:lblOffset val="100"/>
        <c:noMultiLvlLbl val="0"/>
      </c:catAx>
      <c:valAx>
        <c:axId val="1734826815"/>
        <c:scaling>
          <c:orientation val="minMax"/>
          <c:max val="44180"/>
          <c:min val="44075"/>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348388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Diagrama de Gantt</a:t>
            </a:r>
            <a:r>
              <a:rPr lang="es-ES" baseline="0"/>
              <a:t> parte 2021</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noFill/>
            <a:ln>
              <a:noFill/>
            </a:ln>
            <a:effectLst/>
          </c:spPr>
          <c:invertIfNegative val="0"/>
          <c:cat>
            <c:strRef>
              <c:f>Hoja1!$A$10:$A$20</c:f>
              <c:strCache>
                <c:ptCount val="11"/>
                <c:pt idx="0">
                  <c:v>Diseño LayOut PCB</c:v>
                </c:pt>
                <c:pt idx="1">
                  <c:v>Correciones PCB</c:v>
                </c:pt>
                <c:pt idx="2">
                  <c:v>Correciones y mejoras SW Plataforma STM</c:v>
                </c:pt>
                <c:pt idx="3">
                  <c:v>Comienzo Código SW para plataforma Cookie</c:v>
                </c:pt>
                <c:pt idx="4">
                  <c:v>Documentación Estado del Arte</c:v>
                </c:pt>
                <c:pt idx="5">
                  <c:v>Montaje PCB</c:v>
                </c:pt>
                <c:pt idx="6">
                  <c:v>Validación PCB</c:v>
                </c:pt>
                <c:pt idx="7">
                  <c:v>Correciones Código SW para  plataforma Cookie</c:v>
                </c:pt>
                <c:pt idx="8">
                  <c:v>Pruebas de red con varios nodos</c:v>
                </c:pt>
                <c:pt idx="9">
                  <c:v>Documentacion Pruebas</c:v>
                </c:pt>
                <c:pt idx="10">
                  <c:v>Redacción Memoria</c:v>
                </c:pt>
              </c:strCache>
            </c:strRef>
          </c:cat>
          <c:val>
            <c:numRef>
              <c:f>Hoja1!$B$10:$B$20</c:f>
              <c:numCache>
                <c:formatCode>d\-mmm\-yy</c:formatCode>
                <c:ptCount val="11"/>
                <c:pt idx="0">
                  <c:v>44180</c:v>
                </c:pt>
                <c:pt idx="1">
                  <c:v>44206</c:v>
                </c:pt>
                <c:pt idx="2">
                  <c:v>44213</c:v>
                </c:pt>
                <c:pt idx="3">
                  <c:v>44244</c:v>
                </c:pt>
                <c:pt idx="4">
                  <c:v>44272</c:v>
                </c:pt>
                <c:pt idx="5">
                  <c:v>44303</c:v>
                </c:pt>
                <c:pt idx="6">
                  <c:v>44310</c:v>
                </c:pt>
                <c:pt idx="7">
                  <c:v>44316</c:v>
                </c:pt>
                <c:pt idx="8">
                  <c:v>44347</c:v>
                </c:pt>
                <c:pt idx="9">
                  <c:v>44392</c:v>
                </c:pt>
                <c:pt idx="10">
                  <c:v>44397</c:v>
                </c:pt>
              </c:numCache>
            </c:numRef>
          </c:val>
          <c:extLst>
            <c:ext xmlns:c16="http://schemas.microsoft.com/office/drawing/2014/chart" uri="{C3380CC4-5D6E-409C-BE32-E72D297353CC}">
              <c16:uniqueId val="{00000000-1EF3-45E3-945B-43123911E959}"/>
            </c:ext>
          </c:extLst>
        </c:ser>
        <c:ser>
          <c:idx val="1"/>
          <c:order val="1"/>
          <c:spPr>
            <a:solidFill>
              <a:schemeClr val="accent2"/>
            </a:solidFill>
            <a:ln>
              <a:noFill/>
            </a:ln>
            <a:effectLst/>
          </c:spPr>
          <c:invertIfNegative val="0"/>
          <c:cat>
            <c:strRef>
              <c:f>Hoja1!$A$10:$A$20</c:f>
              <c:strCache>
                <c:ptCount val="11"/>
                <c:pt idx="0">
                  <c:v>Diseño LayOut PCB</c:v>
                </c:pt>
                <c:pt idx="1">
                  <c:v>Correciones PCB</c:v>
                </c:pt>
                <c:pt idx="2">
                  <c:v>Correciones y mejoras SW Plataforma STM</c:v>
                </c:pt>
                <c:pt idx="3">
                  <c:v>Comienzo Código SW para plataforma Cookie</c:v>
                </c:pt>
                <c:pt idx="4">
                  <c:v>Documentación Estado del Arte</c:v>
                </c:pt>
                <c:pt idx="5">
                  <c:v>Montaje PCB</c:v>
                </c:pt>
                <c:pt idx="6">
                  <c:v>Validación PCB</c:v>
                </c:pt>
                <c:pt idx="7">
                  <c:v>Correciones Código SW para  plataforma Cookie</c:v>
                </c:pt>
                <c:pt idx="8">
                  <c:v>Pruebas de red con varios nodos</c:v>
                </c:pt>
                <c:pt idx="9">
                  <c:v>Documentacion Pruebas</c:v>
                </c:pt>
                <c:pt idx="10">
                  <c:v>Redacción Memoria</c:v>
                </c:pt>
              </c:strCache>
            </c:strRef>
          </c:cat>
          <c:val>
            <c:numRef>
              <c:f>Hoja1!$C$10:$C$20</c:f>
              <c:numCache>
                <c:formatCode>General</c:formatCode>
                <c:ptCount val="11"/>
                <c:pt idx="0">
                  <c:v>26</c:v>
                </c:pt>
                <c:pt idx="1">
                  <c:v>7</c:v>
                </c:pt>
                <c:pt idx="2">
                  <c:v>31</c:v>
                </c:pt>
                <c:pt idx="3">
                  <c:v>28</c:v>
                </c:pt>
                <c:pt idx="4">
                  <c:v>31</c:v>
                </c:pt>
                <c:pt idx="5">
                  <c:v>7</c:v>
                </c:pt>
                <c:pt idx="6">
                  <c:v>7</c:v>
                </c:pt>
                <c:pt idx="7">
                  <c:v>31</c:v>
                </c:pt>
                <c:pt idx="8">
                  <c:v>45</c:v>
                </c:pt>
                <c:pt idx="9">
                  <c:v>5</c:v>
                </c:pt>
                <c:pt idx="10">
                  <c:v>40</c:v>
                </c:pt>
              </c:numCache>
            </c:numRef>
          </c:val>
          <c:extLst>
            <c:ext xmlns:c16="http://schemas.microsoft.com/office/drawing/2014/chart" uri="{C3380CC4-5D6E-409C-BE32-E72D297353CC}">
              <c16:uniqueId val="{00000001-1EF3-45E3-945B-43123911E959}"/>
            </c:ext>
          </c:extLst>
        </c:ser>
        <c:dLbls>
          <c:showLegendKey val="0"/>
          <c:showVal val="0"/>
          <c:showCatName val="0"/>
          <c:showSerName val="0"/>
          <c:showPercent val="0"/>
          <c:showBubbleSize val="0"/>
        </c:dLbls>
        <c:gapWidth val="150"/>
        <c:overlap val="100"/>
        <c:axId val="1734838879"/>
        <c:axId val="1734826815"/>
      </c:barChart>
      <c:catAx>
        <c:axId val="1734838879"/>
        <c:scaling>
          <c:orientation val="maxMin"/>
        </c:scaling>
        <c:delete val="0"/>
        <c:axPos val="l"/>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34826815"/>
        <c:crosses val="autoZero"/>
        <c:auto val="1"/>
        <c:lblAlgn val="ctr"/>
        <c:lblOffset val="100"/>
        <c:noMultiLvlLbl val="0"/>
      </c:catAx>
      <c:valAx>
        <c:axId val="1734826815"/>
        <c:scaling>
          <c:orientation val="minMax"/>
          <c:max val="44447"/>
          <c:min val="44180"/>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348388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096BF0B-D5B2-48EF-9824-280336E00215}">
  <we:reference id="wa200002513" version="2021.3.29.10" store="es-ES" storeType="OMEX"/>
  <we:alternateReferences>
    <we:reference id="wa200002513" version="2021.3.29.10" store="WA200002513"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5D3B57D9-275C-47C4-9D29-9B8FFFDCB9BC}">
  <we:reference id="wa200002891" version="2021.3.29.10" store="es-ES" storeType="OMEX"/>
  <we:alternateReferences>
    <we:reference id="wa200002891" version="2021.3.29.10" store="WA20000289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551A1-BCCC-4BE6-BB49-739D4D281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44210</Words>
  <Characters>243155</Characters>
  <Application>Microsoft Office Word</Application>
  <DocSecurity>0</DocSecurity>
  <Lines>2026</Lines>
  <Paragraphs>573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286792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CONTRERAS ORTIZ</dc:creator>
  <cp:keywords/>
  <dc:description/>
  <cp:lastModifiedBy>JORGE CONTRERAS ORTIZ</cp:lastModifiedBy>
  <cp:revision>25</cp:revision>
  <cp:lastPrinted>2021-09-08T10:25:00Z</cp:lastPrinted>
  <dcterms:created xsi:type="dcterms:W3CDTF">2021-09-08T10:24:00Z</dcterms:created>
  <dcterms:modified xsi:type="dcterms:W3CDTF">2021-09-08T21:40:00Z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352aa052-40c7-3806-99e7-07f33a39801d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