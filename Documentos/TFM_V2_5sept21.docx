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743549"/>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11" w:author="JORGE CONTRERAS ORTIZ" w:date="2021-09-05T14:10:00Z"/>
          <w:rFonts w:eastAsiaTheme="majorEastAsia"/>
          <w:color w:val="2F5496" w:themeColor="accent1" w:themeShade="BF"/>
          <w:sz w:val="36"/>
          <w:szCs w:val="36"/>
        </w:rPr>
      </w:pPr>
      <w:bookmarkStart w:id="12" w:name="_Toc81499321"/>
      <w:ins w:id="13" w:author="JORGE CONTRERAS ORTIZ" w:date="2021-09-05T14:10:00Z">
        <w:r>
          <w:lastRenderedPageBreak/>
          <w:br w:type="page"/>
        </w:r>
      </w:ins>
    </w:p>
    <w:p w14:paraId="1D0BB4EF" w14:textId="35BFDD2C" w:rsidR="00DA3B27" w:rsidRPr="00791D37" w:rsidRDefault="00DA3B27" w:rsidP="00791D37">
      <w:pPr>
        <w:pStyle w:val="Ttulo1"/>
      </w:pPr>
      <w:bookmarkStart w:id="14" w:name="_Toc81743550"/>
      <w:r w:rsidRPr="00791D37">
        <w:lastRenderedPageBreak/>
        <w:t>RESUMEN</w:t>
      </w:r>
      <w:bookmarkEnd w:id="12"/>
      <w:bookmarkEnd w:id="14"/>
    </w:p>
    <w:p w14:paraId="6528E766" w14:textId="77777777" w:rsidR="00DA3B27" w:rsidRPr="00791D37" w:rsidRDefault="00DA3B27" w:rsidP="00791D37"/>
    <w:p w14:paraId="582C4B96" w14:textId="77777777" w:rsidR="00B5329E" w:rsidRDefault="00B5329E" w:rsidP="00B5329E">
      <w:pPr>
        <w:rPr>
          <w:ins w:id="15" w:author="JORGE CONTRERAS ORTIZ" w:date="2021-09-05T14:07:00Z"/>
        </w:rPr>
      </w:pPr>
      <w:ins w:id="16" w:author="JORGE CONTRERAS ORTIZ" w:date="2021-09-05T14:07:00Z">
        <w:r>
          <w:t xml:space="preserve">El objetivo principal de este proyecto es la implementación hardware de la tecnología Thread en la plataforma </w:t>
        </w:r>
        <w:proofErr w:type="spellStart"/>
        <w:r>
          <w:t>Coockie</w:t>
        </w:r>
        <w:proofErr w:type="spellEnd"/>
        <w:r>
          <w:t xml:space="preserve"> y el análisis de esta nueva tecnología de comunicaciones. Dicha implementación consistirá en un diseño de esquemáticos y de enrutado de una PCB integrando el módulo KTWM102 desarrollado por </w:t>
        </w:r>
        <w:proofErr w:type="spellStart"/>
        <w:r>
          <w:t>Kirale</w:t>
        </w:r>
        <w:proofErr w:type="spellEnd"/>
        <w:r>
          <w:t xml:space="preserve"> Technologies.</w:t>
        </w:r>
      </w:ins>
    </w:p>
    <w:p w14:paraId="365C91E9" w14:textId="77777777" w:rsidR="00B5329E" w:rsidRDefault="00B5329E" w:rsidP="00B5329E">
      <w:pPr>
        <w:rPr>
          <w:ins w:id="17" w:author="JORGE CONTRERAS ORTIZ" w:date="2021-09-05T14:07:00Z"/>
        </w:rPr>
      </w:pPr>
      <w:ins w:id="18" w:author="JORGE CONTRERAS ORTIZ" w:date="2021-09-05T14:07:00Z">
        <w:r>
          <w:t xml:space="preserve">Previamente a la implementación hardware, se prueba y se familiariza con la tecnología Thread y con el entorno formado por los módulos de </w:t>
        </w:r>
        <w:proofErr w:type="spellStart"/>
        <w:r>
          <w:t>Kirale</w:t>
        </w:r>
        <w:proofErr w:type="spellEnd"/>
        <w:r>
          <w:t xml:space="preserve"> con los Dongle de Evaluación disponibles. </w:t>
        </w:r>
      </w:ins>
    </w:p>
    <w:p w14:paraId="18565803" w14:textId="77777777" w:rsidR="00B5329E" w:rsidRPr="00791D37" w:rsidRDefault="00B5329E" w:rsidP="00B5329E">
      <w:pPr>
        <w:rPr>
          <w:ins w:id="19" w:author="JORGE CONTRERAS ORTIZ" w:date="2021-09-05T14:07:00Z"/>
        </w:rPr>
      </w:pPr>
      <w:ins w:id="20" w:author="JORGE CONTRERAS ORTIZ" w:date="2021-09-05T14:07:00Z">
        <w:r>
          <w:t xml:space="preserve">Posteriormente a la familiarización con la tecnología y a los comandos que posteriormente se utilizarán en la plataforma </w:t>
        </w:r>
        <w:proofErr w:type="spellStart"/>
        <w:r>
          <w:t>Coockie</w:t>
        </w:r>
        <w:proofErr w:type="spellEnd"/>
        <w:r>
          <w:t>, se realiza el diseño hardware incorporando el módulo KTWM102.</w:t>
        </w:r>
      </w:ins>
    </w:p>
    <w:p w14:paraId="437B1FB1" w14:textId="77777777" w:rsidR="00B5329E" w:rsidRDefault="00B5329E" w:rsidP="00B5329E">
      <w:pPr>
        <w:rPr>
          <w:ins w:id="21" w:author="JORGE CONTRERAS ORTIZ" w:date="2021-09-05T14:07:00Z"/>
        </w:rPr>
      </w:pPr>
      <w:ins w:id="22" w:author="JORGE CONTRERAS ORTIZ" w:date="2021-09-05T14:07:00Z">
        <w:r>
          <w:t xml:space="preserve">Una vez realizado el diseño hardware, se valida su diseño mediante la realización de pruebas de comunicación tanto con un PC, a través del puerto USB, como con la plataforma </w:t>
        </w:r>
        <w:proofErr w:type="spellStart"/>
        <w:r>
          <w:t>Coockie</w:t>
        </w:r>
        <w:proofErr w:type="spellEnd"/>
        <w:r>
          <w:t>,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657B9068" w14:textId="77777777" w:rsidR="00B5329E" w:rsidRDefault="00B5329E" w:rsidP="00B5329E">
      <w:pPr>
        <w:rPr>
          <w:ins w:id="23" w:author="JORGE CONTRERAS ORTIZ" w:date="2021-09-05T14:07:00Z"/>
        </w:rPr>
      </w:pPr>
      <w:ins w:id="24" w:author="JORGE CONTRERAS ORTIZ" w:date="2021-09-05T14:07:00Z">
        <w:r>
          <w:t xml:space="preserve">Finalmente, tras la validación de la integración del hardware en la plataforma, se adquiere el dispositivo </w:t>
        </w:r>
        <w:proofErr w:type="spellStart"/>
        <w:r>
          <w:t>Border</w:t>
        </w:r>
        <w:proofErr w:type="spellEnd"/>
        <w:r>
          <w:t xml:space="preserve"> </w:t>
        </w:r>
        <w:proofErr w:type="spellStart"/>
        <w:r>
          <w:t>Router</w:t>
        </w:r>
        <w:proofErr w:type="spellEnd"/>
        <w:r>
          <w:t xml:space="preserve"> de </w:t>
        </w:r>
        <w:proofErr w:type="spellStart"/>
        <w:r>
          <w:t>Kirale</w:t>
        </w:r>
        <w:proofErr w:type="spellEnd"/>
        <w:r>
          <w:t xml:space="preserve">. Con ese nuevo dispositivo, se logra una conectividad entre la red Thread, formada por los diferentes nodos y el </w:t>
        </w:r>
        <w:proofErr w:type="spellStart"/>
        <w:r>
          <w:t>Border</w:t>
        </w:r>
        <w:proofErr w:type="spellEnd"/>
        <w:r>
          <w:t xml:space="preserve"> </w:t>
        </w:r>
        <w:proofErr w:type="spellStart"/>
        <w:r>
          <w:t>Router</w:t>
        </w:r>
        <w:proofErr w:type="spellEnd"/>
        <w:r>
          <w:t>, con otros tipos de redes.</w:t>
        </w:r>
      </w:ins>
    </w:p>
    <w:p w14:paraId="6D422532" w14:textId="505FCE15" w:rsidR="00DA3B27" w:rsidRPr="00791D37" w:rsidDel="00B5329E" w:rsidRDefault="00B5329E" w:rsidP="00B5329E">
      <w:pPr>
        <w:rPr>
          <w:del w:id="25" w:author="JORGE CONTRERAS ORTIZ" w:date="2021-09-05T14:07:00Z"/>
        </w:rPr>
      </w:pPr>
      <w:ins w:id="26" w:author="JORGE CONTRERAS ORTIZ" w:date="2021-09-05T14:07:00Z">
        <w:r>
          <w:rPr>
            <w:b/>
            <w:bCs/>
          </w:rPr>
          <w:t xml:space="preserve">Palabras clave: </w:t>
        </w:r>
        <w:r>
          <w:t>Implementación, Thread, validación, análisis</w:t>
        </w:r>
      </w:ins>
      <w:del w:id="27" w:author="JORGE CONTRERAS ORTIZ" w:date="2021-09-05T14:07:00Z">
        <w:r w:rsidR="00DA3B27" w:rsidRPr="00791D3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791D37" w:rsidDel="00B5329E">
          <w:rPr>
            <w:b/>
            <w:bCs/>
          </w:rPr>
          <w:delText xml:space="preserve">Internet of Things </w:delText>
        </w:r>
        <w:r w:rsidR="00DA3B27" w:rsidRPr="00791D37" w:rsidDel="00B5329E">
          <w:delText xml:space="preserve">o </w:delText>
        </w:r>
        <w:r w:rsidR="00DA3B27" w:rsidRPr="00791D37" w:rsidDel="00B5329E">
          <w:rPr>
            <w:b/>
            <w:bCs/>
          </w:rPr>
          <w:delText>IoT</w:delText>
        </w:r>
        <w:r w:rsidR="00DA3B27" w:rsidRPr="00791D37" w:rsidDel="00B5329E">
          <w:delText>, o en español, Internet de las cosas.</w:delText>
        </w:r>
      </w:del>
    </w:p>
    <w:p w14:paraId="1D99D3A5" w14:textId="66E772CF" w:rsidR="00DA3B27" w:rsidRPr="00791D37" w:rsidDel="00B5329E" w:rsidRDefault="00DA3B27" w:rsidP="00791D37">
      <w:pPr>
        <w:rPr>
          <w:del w:id="28" w:author="JORGE CONTRERAS ORTIZ" w:date="2021-09-05T14:07:00Z"/>
        </w:rPr>
      </w:pPr>
      <w:del w:id="29" w:author="JORGE CONTRERAS ORTIZ" w:date="2021-09-05T14:07:00Z">
        <w:r w:rsidRPr="00791D37" w:rsidDel="00B5329E">
          <w:delText>Este concepto consiste en redes de sensores capaces de monitorizar su entorno, reaccionando ante posibles cambios.</w:delText>
        </w:r>
      </w:del>
    </w:p>
    <w:p w14:paraId="1AE93070" w14:textId="77777777" w:rsidR="00DA3B27" w:rsidRPr="00791D37" w:rsidRDefault="00DA3B27" w:rsidP="00791D37">
      <w:r w:rsidRPr="00791D37">
        <w:br w:type="page"/>
      </w:r>
    </w:p>
    <w:p w14:paraId="6D8FF0EA" w14:textId="77777777" w:rsidR="00353559" w:rsidRDefault="00353559">
      <w:pPr>
        <w:jc w:val="left"/>
        <w:rPr>
          <w:ins w:id="30" w:author="JORGE CONTRERAS ORTIZ" w:date="2021-09-05T14:10:00Z"/>
          <w:rFonts w:eastAsiaTheme="majorEastAsia"/>
          <w:color w:val="2F5496" w:themeColor="accent1" w:themeShade="BF"/>
          <w:sz w:val="36"/>
          <w:szCs w:val="36"/>
        </w:rPr>
      </w:pPr>
      <w:bookmarkStart w:id="31" w:name="_Toc81499322"/>
      <w:ins w:id="32" w:author="JORGE CONTRERAS ORTIZ" w:date="2021-09-05T14:10:00Z">
        <w:r>
          <w:lastRenderedPageBreak/>
          <w:br w:type="page"/>
        </w:r>
      </w:ins>
    </w:p>
    <w:p w14:paraId="03BEE483" w14:textId="43F21156" w:rsidR="00353559" w:rsidRPr="00791D37" w:rsidRDefault="00353559" w:rsidP="00353559">
      <w:pPr>
        <w:pStyle w:val="Ttulo1"/>
        <w:rPr>
          <w:ins w:id="33" w:author="JORGE CONTRERAS ORTIZ" w:date="2021-09-05T14:11:00Z"/>
        </w:rPr>
      </w:pPr>
      <w:bookmarkStart w:id="34" w:name="_Toc81743551"/>
      <w:ins w:id="35" w:author="JORGE CONTRERAS ORTIZ" w:date="2021-09-05T14:11:00Z">
        <w:r>
          <w:lastRenderedPageBreak/>
          <w:t>ABSTRACT</w:t>
        </w:r>
        <w:bookmarkEnd w:id="34"/>
      </w:ins>
    </w:p>
    <w:p w14:paraId="4D511FD9" w14:textId="77777777" w:rsidR="00353559" w:rsidRPr="00791D37" w:rsidRDefault="00353559" w:rsidP="00353559">
      <w:pPr>
        <w:rPr>
          <w:ins w:id="36" w:author="JORGE CONTRERAS ORTIZ" w:date="2021-09-05T14:11:00Z"/>
        </w:rPr>
      </w:pPr>
    </w:p>
    <w:p w14:paraId="3C3FB2C1" w14:textId="77777777" w:rsidR="00353559" w:rsidRDefault="00353559" w:rsidP="00353559">
      <w:pPr>
        <w:rPr>
          <w:ins w:id="37" w:author="JORGE CONTRERAS ORTIZ" w:date="2021-09-05T14:11:00Z"/>
        </w:rPr>
      </w:pPr>
      <w:ins w:id="38" w:author="JORGE CONTRERAS ORTIZ" w:date="2021-09-05T14:11:00Z">
        <w:r>
          <w:t xml:space="preserve">El objetivo principal de este proyecto es la implementación hardware de la tecnología Thread en la plataforma </w:t>
        </w:r>
        <w:proofErr w:type="spellStart"/>
        <w:r>
          <w:t>Coockie</w:t>
        </w:r>
        <w:proofErr w:type="spellEnd"/>
        <w:r>
          <w:t xml:space="preserve"> y el análisis de esta nueva tecnología de comunicaciones. Dicha implementación consistirá en un diseño de esquemáticos y de enrutado de una PCB integrando el módulo KTWM102 desarrollado por </w:t>
        </w:r>
        <w:proofErr w:type="spellStart"/>
        <w:r>
          <w:t>Kirale</w:t>
        </w:r>
        <w:proofErr w:type="spellEnd"/>
        <w:r>
          <w:t xml:space="preserve"> Technologies.</w:t>
        </w:r>
      </w:ins>
    </w:p>
    <w:p w14:paraId="72B977AB" w14:textId="77777777" w:rsidR="00353559" w:rsidRDefault="00353559" w:rsidP="00353559">
      <w:pPr>
        <w:rPr>
          <w:ins w:id="39" w:author="JORGE CONTRERAS ORTIZ" w:date="2021-09-05T14:11:00Z"/>
        </w:rPr>
      </w:pPr>
      <w:ins w:id="40" w:author="JORGE CONTRERAS ORTIZ" w:date="2021-09-05T14:11:00Z">
        <w:r>
          <w:t xml:space="preserve">Previamente a la implementación hardware, se prueba y se familiariza con la tecnología Thread y con el entorno formado por los módulos de </w:t>
        </w:r>
        <w:proofErr w:type="spellStart"/>
        <w:r>
          <w:t>Kirale</w:t>
        </w:r>
        <w:proofErr w:type="spellEnd"/>
        <w:r>
          <w:t xml:space="preserve"> con los Dongle de Evaluación disponibles. </w:t>
        </w:r>
      </w:ins>
    </w:p>
    <w:p w14:paraId="5030C7FE" w14:textId="77777777" w:rsidR="00353559" w:rsidRPr="00791D37" w:rsidRDefault="00353559" w:rsidP="00353559">
      <w:pPr>
        <w:rPr>
          <w:ins w:id="41" w:author="JORGE CONTRERAS ORTIZ" w:date="2021-09-05T14:11:00Z"/>
        </w:rPr>
      </w:pPr>
      <w:ins w:id="42" w:author="JORGE CONTRERAS ORTIZ" w:date="2021-09-05T14:11:00Z">
        <w:r>
          <w:t xml:space="preserve">Posteriormente a la familiarización con la tecnología y a los comandos que posteriormente se utilizarán en la plataforma </w:t>
        </w:r>
        <w:proofErr w:type="spellStart"/>
        <w:r>
          <w:t>Coockie</w:t>
        </w:r>
        <w:proofErr w:type="spellEnd"/>
        <w:r>
          <w:t>, se realiza el diseño hardware incorporando el módulo KTWM102.</w:t>
        </w:r>
      </w:ins>
    </w:p>
    <w:p w14:paraId="7A753243" w14:textId="77777777" w:rsidR="00353559" w:rsidRDefault="00353559" w:rsidP="00353559">
      <w:pPr>
        <w:rPr>
          <w:ins w:id="43" w:author="JORGE CONTRERAS ORTIZ" w:date="2021-09-05T14:11:00Z"/>
        </w:rPr>
      </w:pPr>
      <w:ins w:id="44" w:author="JORGE CONTRERAS ORTIZ" w:date="2021-09-05T14:11:00Z">
        <w:r>
          <w:t xml:space="preserve">Una vez realizado el diseño hardware, se valida su diseño mediante la realización de pruebas de comunicación tanto con un PC, a través del puerto USB, como con la plataforma </w:t>
        </w:r>
        <w:proofErr w:type="spellStart"/>
        <w:r>
          <w:t>Coockie</w:t>
        </w:r>
        <w:proofErr w:type="spellEnd"/>
        <w:r>
          <w:t>,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7D16301E" w14:textId="77777777" w:rsidR="00353559" w:rsidRDefault="00353559" w:rsidP="00353559">
      <w:pPr>
        <w:rPr>
          <w:ins w:id="45" w:author="JORGE CONTRERAS ORTIZ" w:date="2021-09-05T14:11:00Z"/>
        </w:rPr>
      </w:pPr>
      <w:ins w:id="46" w:author="JORGE CONTRERAS ORTIZ" w:date="2021-09-05T14:11:00Z">
        <w:r>
          <w:t xml:space="preserve">Finalmente, tras la validación de la integración del hardware en la plataforma, se adquiere el dispositivo </w:t>
        </w:r>
        <w:proofErr w:type="spellStart"/>
        <w:r>
          <w:t>Border</w:t>
        </w:r>
        <w:proofErr w:type="spellEnd"/>
        <w:r>
          <w:t xml:space="preserve"> </w:t>
        </w:r>
        <w:proofErr w:type="spellStart"/>
        <w:r>
          <w:t>Router</w:t>
        </w:r>
        <w:proofErr w:type="spellEnd"/>
        <w:r>
          <w:t xml:space="preserve"> de </w:t>
        </w:r>
        <w:proofErr w:type="spellStart"/>
        <w:r>
          <w:t>Kirale</w:t>
        </w:r>
        <w:proofErr w:type="spellEnd"/>
        <w:r>
          <w:t xml:space="preserve">. Con ese nuevo dispositivo, se logra una conectividad entre la red Thread, formada por los diferentes nodos y el </w:t>
        </w:r>
        <w:proofErr w:type="spellStart"/>
        <w:r>
          <w:t>Border</w:t>
        </w:r>
        <w:proofErr w:type="spellEnd"/>
        <w:r>
          <w:t xml:space="preserve"> </w:t>
        </w:r>
        <w:proofErr w:type="spellStart"/>
        <w:r>
          <w:t>Router</w:t>
        </w:r>
        <w:proofErr w:type="spellEnd"/>
        <w:r>
          <w:t>, con otros tipos de redes.</w:t>
        </w:r>
      </w:ins>
    </w:p>
    <w:p w14:paraId="77DFEAD0" w14:textId="4EBB5227" w:rsidR="00353559" w:rsidRDefault="00353559" w:rsidP="00353559">
      <w:pPr>
        <w:jc w:val="left"/>
        <w:rPr>
          <w:ins w:id="47" w:author="JORGE CONTRERAS ORTIZ" w:date="2021-09-05T14:11:00Z"/>
        </w:rPr>
      </w:pPr>
      <w:ins w:id="48" w:author="JORGE CONTRERAS ORTIZ" w:date="2021-09-05T14:11:00Z">
        <w:r>
          <w:rPr>
            <w:b/>
            <w:bCs/>
          </w:rPr>
          <w:t xml:space="preserve">Palabras clave: </w:t>
        </w:r>
        <w:r>
          <w:t>Implementación, Thread, validación, análisis</w:t>
        </w:r>
      </w:ins>
    </w:p>
    <w:p w14:paraId="034B7C03" w14:textId="77777777" w:rsidR="00353559" w:rsidRDefault="00353559">
      <w:pPr>
        <w:jc w:val="left"/>
        <w:rPr>
          <w:ins w:id="49" w:author="JORGE CONTRERAS ORTIZ" w:date="2021-09-05T14:11:00Z"/>
        </w:rPr>
      </w:pPr>
      <w:ins w:id="50" w:author="JORGE CONTRERAS ORTIZ" w:date="2021-09-05T14:11:00Z">
        <w:r>
          <w:br w:type="page"/>
        </w:r>
      </w:ins>
    </w:p>
    <w:p w14:paraId="7EF407F5" w14:textId="461A3E96" w:rsidR="00DA3B27" w:rsidRPr="00791D37" w:rsidRDefault="00DA3B27" w:rsidP="00791D37">
      <w:pPr>
        <w:pStyle w:val="Ttulo1"/>
      </w:pPr>
      <w:bookmarkStart w:id="51" w:name="_Toc81743552"/>
      <w:r w:rsidRPr="00791D37">
        <w:lastRenderedPageBreak/>
        <w:t>INDICE</w:t>
      </w:r>
      <w:bookmarkEnd w:id="31"/>
      <w:bookmarkEnd w:id="51"/>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5CB8D11A" w14:textId="2028C65A" w:rsidR="00353559" w:rsidRDefault="00571788">
          <w:pPr>
            <w:pStyle w:val="TDC1"/>
            <w:tabs>
              <w:tab w:val="right" w:leader="dot" w:pos="8494"/>
            </w:tabs>
            <w:rPr>
              <w:ins w:id="52" w:author="JORGE CONTRERAS ORTIZ" w:date="2021-09-05T14:11: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53" w:author="JORGE CONTRERAS ORTIZ" w:date="2021-09-05T14:11:00Z">
            <w:r w:rsidR="00353559" w:rsidRPr="009442B2">
              <w:rPr>
                <w:rStyle w:val="Hipervnculo"/>
                <w:noProof/>
              </w:rPr>
              <w:fldChar w:fldCharType="begin"/>
            </w:r>
            <w:r w:rsidR="00353559" w:rsidRPr="009442B2">
              <w:rPr>
                <w:rStyle w:val="Hipervnculo"/>
                <w:noProof/>
              </w:rPr>
              <w:instrText xml:space="preserve"> </w:instrText>
            </w:r>
            <w:r w:rsidR="00353559">
              <w:rPr>
                <w:noProof/>
              </w:rPr>
              <w:instrText>HYPERLINK \l "_Toc81743549"</w:instrText>
            </w:r>
            <w:r w:rsidR="00353559" w:rsidRPr="009442B2">
              <w:rPr>
                <w:rStyle w:val="Hipervnculo"/>
                <w:noProof/>
              </w:rPr>
              <w:instrText xml:space="preserve"> </w:instrText>
            </w:r>
            <w:r w:rsidR="00353559" w:rsidRPr="009442B2">
              <w:rPr>
                <w:rStyle w:val="Hipervnculo"/>
                <w:noProof/>
              </w:rPr>
            </w:r>
            <w:r w:rsidR="00353559" w:rsidRPr="009442B2">
              <w:rPr>
                <w:rStyle w:val="Hipervnculo"/>
                <w:noProof/>
              </w:rPr>
              <w:fldChar w:fldCharType="separate"/>
            </w:r>
            <w:r w:rsidR="00353559" w:rsidRPr="009442B2">
              <w:rPr>
                <w:rStyle w:val="Hipervnculo"/>
                <w:noProof/>
              </w:rPr>
              <w:t>AGRADECIMIENTOS</w:t>
            </w:r>
            <w:r w:rsidR="00353559">
              <w:rPr>
                <w:noProof/>
                <w:webHidden/>
              </w:rPr>
              <w:tab/>
            </w:r>
            <w:r w:rsidR="00353559">
              <w:rPr>
                <w:noProof/>
                <w:webHidden/>
              </w:rPr>
              <w:fldChar w:fldCharType="begin"/>
            </w:r>
            <w:r w:rsidR="00353559">
              <w:rPr>
                <w:noProof/>
                <w:webHidden/>
              </w:rPr>
              <w:instrText xml:space="preserve"> PAGEREF _Toc81743549 \h </w:instrText>
            </w:r>
            <w:r w:rsidR="00353559">
              <w:rPr>
                <w:noProof/>
                <w:webHidden/>
              </w:rPr>
            </w:r>
          </w:ins>
          <w:r w:rsidR="00353559">
            <w:rPr>
              <w:noProof/>
              <w:webHidden/>
            </w:rPr>
            <w:fldChar w:fldCharType="separate"/>
          </w:r>
          <w:ins w:id="54" w:author="JORGE CONTRERAS ORTIZ" w:date="2021-09-05T14:11:00Z">
            <w:r w:rsidR="00353559">
              <w:rPr>
                <w:noProof/>
                <w:webHidden/>
              </w:rPr>
              <w:t>I</w:t>
            </w:r>
            <w:r w:rsidR="00353559">
              <w:rPr>
                <w:noProof/>
                <w:webHidden/>
              </w:rPr>
              <w:fldChar w:fldCharType="end"/>
            </w:r>
            <w:r w:rsidR="00353559" w:rsidRPr="009442B2">
              <w:rPr>
                <w:rStyle w:val="Hipervnculo"/>
                <w:noProof/>
              </w:rPr>
              <w:fldChar w:fldCharType="end"/>
            </w:r>
          </w:ins>
        </w:p>
        <w:p w14:paraId="393AA7DD" w14:textId="6B6BB6DB" w:rsidR="00353559" w:rsidRDefault="00353559">
          <w:pPr>
            <w:pStyle w:val="TDC1"/>
            <w:tabs>
              <w:tab w:val="right" w:leader="dot" w:pos="8494"/>
            </w:tabs>
            <w:rPr>
              <w:ins w:id="55" w:author="JORGE CONTRERAS ORTIZ" w:date="2021-09-05T14:11:00Z"/>
              <w:rFonts w:asciiTheme="minorHAnsi" w:eastAsiaTheme="minorEastAsia" w:hAnsiTheme="minorHAnsi" w:cstheme="minorBidi"/>
              <w:noProof/>
              <w:lang w:eastAsia="es-ES"/>
            </w:rPr>
          </w:pPr>
          <w:ins w:id="5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RESUMEN</w:t>
            </w:r>
            <w:r>
              <w:rPr>
                <w:noProof/>
                <w:webHidden/>
              </w:rPr>
              <w:tab/>
            </w:r>
            <w:r>
              <w:rPr>
                <w:noProof/>
                <w:webHidden/>
              </w:rPr>
              <w:fldChar w:fldCharType="begin"/>
            </w:r>
            <w:r>
              <w:rPr>
                <w:noProof/>
                <w:webHidden/>
              </w:rPr>
              <w:instrText xml:space="preserve"> PAGEREF _Toc81743550 \h </w:instrText>
            </w:r>
            <w:r>
              <w:rPr>
                <w:noProof/>
                <w:webHidden/>
              </w:rPr>
            </w:r>
          </w:ins>
          <w:r>
            <w:rPr>
              <w:noProof/>
              <w:webHidden/>
            </w:rPr>
            <w:fldChar w:fldCharType="separate"/>
          </w:r>
          <w:ins w:id="57" w:author="JORGE CONTRERAS ORTIZ" w:date="2021-09-05T14:11:00Z">
            <w:r>
              <w:rPr>
                <w:noProof/>
                <w:webHidden/>
              </w:rPr>
              <w:t>III</w:t>
            </w:r>
            <w:r>
              <w:rPr>
                <w:noProof/>
                <w:webHidden/>
              </w:rPr>
              <w:fldChar w:fldCharType="end"/>
            </w:r>
            <w:r w:rsidRPr="009442B2">
              <w:rPr>
                <w:rStyle w:val="Hipervnculo"/>
                <w:noProof/>
              </w:rPr>
              <w:fldChar w:fldCharType="end"/>
            </w:r>
          </w:ins>
        </w:p>
        <w:p w14:paraId="1A46A5D3" w14:textId="3B44017A" w:rsidR="00353559" w:rsidRDefault="00353559">
          <w:pPr>
            <w:pStyle w:val="TDC1"/>
            <w:tabs>
              <w:tab w:val="right" w:leader="dot" w:pos="8494"/>
            </w:tabs>
            <w:rPr>
              <w:ins w:id="58" w:author="JORGE CONTRERAS ORTIZ" w:date="2021-09-05T14:11:00Z"/>
              <w:rFonts w:asciiTheme="minorHAnsi" w:eastAsiaTheme="minorEastAsia" w:hAnsiTheme="minorHAnsi" w:cstheme="minorBidi"/>
              <w:noProof/>
              <w:lang w:eastAsia="es-ES"/>
            </w:rPr>
          </w:pPr>
          <w:ins w:id="5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ABSTRACT</w:t>
            </w:r>
            <w:r>
              <w:rPr>
                <w:noProof/>
                <w:webHidden/>
              </w:rPr>
              <w:tab/>
            </w:r>
            <w:r>
              <w:rPr>
                <w:noProof/>
                <w:webHidden/>
              </w:rPr>
              <w:fldChar w:fldCharType="begin"/>
            </w:r>
            <w:r>
              <w:rPr>
                <w:noProof/>
                <w:webHidden/>
              </w:rPr>
              <w:instrText xml:space="preserve"> PAGEREF _Toc81743551 \h </w:instrText>
            </w:r>
            <w:r>
              <w:rPr>
                <w:noProof/>
                <w:webHidden/>
              </w:rPr>
            </w:r>
          </w:ins>
          <w:r>
            <w:rPr>
              <w:noProof/>
              <w:webHidden/>
            </w:rPr>
            <w:fldChar w:fldCharType="separate"/>
          </w:r>
          <w:ins w:id="60" w:author="JORGE CONTRERAS ORTIZ" w:date="2021-09-05T14:11:00Z">
            <w:r>
              <w:rPr>
                <w:noProof/>
                <w:webHidden/>
              </w:rPr>
              <w:t>V</w:t>
            </w:r>
            <w:r>
              <w:rPr>
                <w:noProof/>
                <w:webHidden/>
              </w:rPr>
              <w:fldChar w:fldCharType="end"/>
            </w:r>
            <w:r w:rsidRPr="009442B2">
              <w:rPr>
                <w:rStyle w:val="Hipervnculo"/>
                <w:noProof/>
              </w:rPr>
              <w:fldChar w:fldCharType="end"/>
            </w:r>
          </w:ins>
        </w:p>
        <w:p w14:paraId="23544FA5" w14:textId="48065465" w:rsidR="00353559" w:rsidRDefault="00353559">
          <w:pPr>
            <w:pStyle w:val="TDC1"/>
            <w:tabs>
              <w:tab w:val="right" w:leader="dot" w:pos="8494"/>
            </w:tabs>
            <w:rPr>
              <w:ins w:id="61" w:author="JORGE CONTRERAS ORTIZ" w:date="2021-09-05T14:11:00Z"/>
              <w:rFonts w:asciiTheme="minorHAnsi" w:eastAsiaTheme="minorEastAsia" w:hAnsiTheme="minorHAnsi" w:cstheme="minorBidi"/>
              <w:noProof/>
              <w:lang w:eastAsia="es-ES"/>
            </w:rPr>
          </w:pPr>
          <w:ins w:id="6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INDICE</w:t>
            </w:r>
            <w:r>
              <w:rPr>
                <w:noProof/>
                <w:webHidden/>
              </w:rPr>
              <w:tab/>
            </w:r>
            <w:r>
              <w:rPr>
                <w:noProof/>
                <w:webHidden/>
              </w:rPr>
              <w:fldChar w:fldCharType="begin"/>
            </w:r>
            <w:r>
              <w:rPr>
                <w:noProof/>
                <w:webHidden/>
              </w:rPr>
              <w:instrText xml:space="preserve"> PAGEREF _Toc81743552 \h </w:instrText>
            </w:r>
            <w:r>
              <w:rPr>
                <w:noProof/>
                <w:webHidden/>
              </w:rPr>
            </w:r>
          </w:ins>
          <w:r>
            <w:rPr>
              <w:noProof/>
              <w:webHidden/>
            </w:rPr>
            <w:fldChar w:fldCharType="separate"/>
          </w:r>
          <w:ins w:id="63" w:author="JORGE CONTRERAS ORTIZ" w:date="2021-09-05T14:11:00Z">
            <w:r>
              <w:rPr>
                <w:noProof/>
                <w:webHidden/>
              </w:rPr>
              <w:t>VI</w:t>
            </w:r>
            <w:r>
              <w:rPr>
                <w:noProof/>
                <w:webHidden/>
              </w:rPr>
              <w:fldChar w:fldCharType="end"/>
            </w:r>
            <w:r w:rsidRPr="009442B2">
              <w:rPr>
                <w:rStyle w:val="Hipervnculo"/>
                <w:noProof/>
              </w:rPr>
              <w:fldChar w:fldCharType="end"/>
            </w:r>
          </w:ins>
        </w:p>
        <w:p w14:paraId="7480250F" w14:textId="62E31E6B" w:rsidR="00353559" w:rsidRDefault="00353559">
          <w:pPr>
            <w:pStyle w:val="TDC1"/>
            <w:tabs>
              <w:tab w:val="right" w:leader="dot" w:pos="8494"/>
            </w:tabs>
            <w:rPr>
              <w:ins w:id="64" w:author="JORGE CONTRERAS ORTIZ" w:date="2021-09-05T14:11:00Z"/>
              <w:rFonts w:asciiTheme="minorHAnsi" w:eastAsiaTheme="minorEastAsia" w:hAnsiTheme="minorHAnsi" w:cstheme="minorBidi"/>
              <w:noProof/>
              <w:lang w:eastAsia="es-ES"/>
            </w:rPr>
          </w:pPr>
          <w:ins w:id="6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ABREVIATURAS Y ACRÓNIMOS</w:t>
            </w:r>
            <w:r>
              <w:rPr>
                <w:noProof/>
                <w:webHidden/>
              </w:rPr>
              <w:tab/>
            </w:r>
            <w:r>
              <w:rPr>
                <w:noProof/>
                <w:webHidden/>
              </w:rPr>
              <w:fldChar w:fldCharType="begin"/>
            </w:r>
            <w:r>
              <w:rPr>
                <w:noProof/>
                <w:webHidden/>
              </w:rPr>
              <w:instrText xml:space="preserve"> PAGEREF _Toc81743553 \h </w:instrText>
            </w:r>
            <w:r>
              <w:rPr>
                <w:noProof/>
                <w:webHidden/>
              </w:rPr>
            </w:r>
          </w:ins>
          <w:r>
            <w:rPr>
              <w:noProof/>
              <w:webHidden/>
            </w:rPr>
            <w:fldChar w:fldCharType="separate"/>
          </w:r>
          <w:ins w:id="66" w:author="JORGE CONTRERAS ORTIZ" w:date="2021-09-05T14:11:00Z">
            <w:r>
              <w:rPr>
                <w:noProof/>
                <w:webHidden/>
              </w:rPr>
              <w:t>XI</w:t>
            </w:r>
            <w:r>
              <w:rPr>
                <w:noProof/>
                <w:webHidden/>
              </w:rPr>
              <w:fldChar w:fldCharType="end"/>
            </w:r>
            <w:r w:rsidRPr="009442B2">
              <w:rPr>
                <w:rStyle w:val="Hipervnculo"/>
                <w:noProof/>
              </w:rPr>
              <w:fldChar w:fldCharType="end"/>
            </w:r>
          </w:ins>
        </w:p>
        <w:p w14:paraId="731AB286" w14:textId="60623E29" w:rsidR="00353559" w:rsidRDefault="00353559">
          <w:pPr>
            <w:pStyle w:val="TDC1"/>
            <w:tabs>
              <w:tab w:val="right" w:leader="dot" w:pos="8494"/>
            </w:tabs>
            <w:rPr>
              <w:ins w:id="67" w:author="JORGE CONTRERAS ORTIZ" w:date="2021-09-05T14:11:00Z"/>
              <w:rFonts w:asciiTheme="minorHAnsi" w:eastAsiaTheme="minorEastAsia" w:hAnsiTheme="minorHAnsi" w:cstheme="minorBidi"/>
              <w:noProof/>
              <w:lang w:eastAsia="es-ES"/>
            </w:rPr>
          </w:pPr>
          <w:ins w:id="6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ILUSTRACIONES</w:t>
            </w:r>
            <w:r>
              <w:rPr>
                <w:noProof/>
                <w:webHidden/>
              </w:rPr>
              <w:tab/>
            </w:r>
            <w:r>
              <w:rPr>
                <w:noProof/>
                <w:webHidden/>
              </w:rPr>
              <w:fldChar w:fldCharType="begin"/>
            </w:r>
            <w:r>
              <w:rPr>
                <w:noProof/>
                <w:webHidden/>
              </w:rPr>
              <w:instrText xml:space="preserve"> PAGEREF _Toc81743554 \h </w:instrText>
            </w:r>
            <w:r>
              <w:rPr>
                <w:noProof/>
                <w:webHidden/>
              </w:rPr>
            </w:r>
          </w:ins>
          <w:r>
            <w:rPr>
              <w:noProof/>
              <w:webHidden/>
            </w:rPr>
            <w:fldChar w:fldCharType="separate"/>
          </w:r>
          <w:ins w:id="69" w:author="JORGE CONTRERAS ORTIZ" w:date="2021-09-05T14:11:00Z">
            <w:r>
              <w:rPr>
                <w:noProof/>
                <w:webHidden/>
              </w:rPr>
              <w:t>XIII</w:t>
            </w:r>
            <w:r>
              <w:rPr>
                <w:noProof/>
                <w:webHidden/>
              </w:rPr>
              <w:fldChar w:fldCharType="end"/>
            </w:r>
            <w:r w:rsidRPr="009442B2">
              <w:rPr>
                <w:rStyle w:val="Hipervnculo"/>
                <w:noProof/>
              </w:rPr>
              <w:fldChar w:fldCharType="end"/>
            </w:r>
          </w:ins>
        </w:p>
        <w:p w14:paraId="623FA51B" w14:textId="7A1C764D" w:rsidR="00353559" w:rsidRDefault="00353559">
          <w:pPr>
            <w:pStyle w:val="TDC1"/>
            <w:tabs>
              <w:tab w:val="right" w:leader="dot" w:pos="8494"/>
            </w:tabs>
            <w:rPr>
              <w:ins w:id="70" w:author="JORGE CONTRERAS ORTIZ" w:date="2021-09-05T14:11:00Z"/>
              <w:rFonts w:asciiTheme="minorHAnsi" w:eastAsiaTheme="minorEastAsia" w:hAnsiTheme="minorHAnsi" w:cstheme="minorBidi"/>
              <w:noProof/>
              <w:lang w:eastAsia="es-ES"/>
            </w:rPr>
          </w:pPr>
          <w:ins w:id="7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ECUACIONES</w:t>
            </w:r>
            <w:r>
              <w:rPr>
                <w:noProof/>
                <w:webHidden/>
              </w:rPr>
              <w:tab/>
            </w:r>
            <w:r>
              <w:rPr>
                <w:noProof/>
                <w:webHidden/>
              </w:rPr>
              <w:fldChar w:fldCharType="begin"/>
            </w:r>
            <w:r>
              <w:rPr>
                <w:noProof/>
                <w:webHidden/>
              </w:rPr>
              <w:instrText xml:space="preserve"> PAGEREF _Toc81743555 \h </w:instrText>
            </w:r>
            <w:r>
              <w:rPr>
                <w:noProof/>
                <w:webHidden/>
              </w:rPr>
            </w:r>
          </w:ins>
          <w:r>
            <w:rPr>
              <w:noProof/>
              <w:webHidden/>
            </w:rPr>
            <w:fldChar w:fldCharType="separate"/>
          </w:r>
          <w:ins w:id="72" w:author="JORGE CONTRERAS ORTIZ" w:date="2021-09-05T14:11:00Z">
            <w:r>
              <w:rPr>
                <w:noProof/>
                <w:webHidden/>
              </w:rPr>
              <w:t>XV</w:t>
            </w:r>
            <w:r>
              <w:rPr>
                <w:noProof/>
                <w:webHidden/>
              </w:rPr>
              <w:fldChar w:fldCharType="end"/>
            </w:r>
            <w:r w:rsidRPr="009442B2">
              <w:rPr>
                <w:rStyle w:val="Hipervnculo"/>
                <w:noProof/>
              </w:rPr>
              <w:fldChar w:fldCharType="end"/>
            </w:r>
          </w:ins>
        </w:p>
        <w:p w14:paraId="3EADE256" w14:textId="2076B125" w:rsidR="00353559" w:rsidRDefault="00353559">
          <w:pPr>
            <w:pStyle w:val="TDC1"/>
            <w:tabs>
              <w:tab w:val="right" w:leader="dot" w:pos="8494"/>
            </w:tabs>
            <w:rPr>
              <w:ins w:id="73" w:author="JORGE CONTRERAS ORTIZ" w:date="2021-09-05T14:11:00Z"/>
              <w:rFonts w:asciiTheme="minorHAnsi" w:eastAsiaTheme="minorEastAsia" w:hAnsiTheme="minorHAnsi" w:cstheme="minorBidi"/>
              <w:noProof/>
              <w:lang w:eastAsia="es-ES"/>
            </w:rPr>
          </w:pPr>
          <w:ins w:id="7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TABLAS</w:t>
            </w:r>
            <w:r>
              <w:rPr>
                <w:noProof/>
                <w:webHidden/>
              </w:rPr>
              <w:tab/>
            </w:r>
            <w:r>
              <w:rPr>
                <w:noProof/>
                <w:webHidden/>
              </w:rPr>
              <w:fldChar w:fldCharType="begin"/>
            </w:r>
            <w:r>
              <w:rPr>
                <w:noProof/>
                <w:webHidden/>
              </w:rPr>
              <w:instrText xml:space="preserve"> PAGEREF _Toc81743556 \h </w:instrText>
            </w:r>
            <w:r>
              <w:rPr>
                <w:noProof/>
                <w:webHidden/>
              </w:rPr>
            </w:r>
          </w:ins>
          <w:r>
            <w:rPr>
              <w:noProof/>
              <w:webHidden/>
            </w:rPr>
            <w:fldChar w:fldCharType="separate"/>
          </w:r>
          <w:ins w:id="75" w:author="JORGE CONTRERAS ORTIZ" w:date="2021-09-05T14:11:00Z">
            <w:r>
              <w:rPr>
                <w:noProof/>
                <w:webHidden/>
              </w:rPr>
              <w:t>XVI</w:t>
            </w:r>
            <w:r>
              <w:rPr>
                <w:noProof/>
                <w:webHidden/>
              </w:rPr>
              <w:fldChar w:fldCharType="end"/>
            </w:r>
            <w:r w:rsidRPr="009442B2">
              <w:rPr>
                <w:rStyle w:val="Hipervnculo"/>
                <w:noProof/>
              </w:rPr>
              <w:fldChar w:fldCharType="end"/>
            </w:r>
          </w:ins>
        </w:p>
        <w:p w14:paraId="2FD0DBCE" w14:textId="5C558C75" w:rsidR="00353559" w:rsidRDefault="00353559">
          <w:pPr>
            <w:pStyle w:val="TDC1"/>
            <w:tabs>
              <w:tab w:val="right" w:leader="dot" w:pos="8494"/>
            </w:tabs>
            <w:rPr>
              <w:ins w:id="76" w:author="JORGE CONTRERAS ORTIZ" w:date="2021-09-05T14:11:00Z"/>
              <w:rFonts w:asciiTheme="minorHAnsi" w:eastAsiaTheme="minorEastAsia" w:hAnsiTheme="minorHAnsi" w:cstheme="minorBidi"/>
              <w:noProof/>
              <w:lang w:eastAsia="es-ES"/>
            </w:rPr>
          </w:pPr>
          <w:ins w:id="7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CÓDIGOS</w:t>
            </w:r>
            <w:r>
              <w:rPr>
                <w:noProof/>
                <w:webHidden/>
              </w:rPr>
              <w:tab/>
            </w:r>
            <w:r>
              <w:rPr>
                <w:noProof/>
                <w:webHidden/>
              </w:rPr>
              <w:fldChar w:fldCharType="begin"/>
            </w:r>
            <w:r>
              <w:rPr>
                <w:noProof/>
                <w:webHidden/>
              </w:rPr>
              <w:instrText xml:space="preserve"> PAGEREF _Toc81743557 \h </w:instrText>
            </w:r>
            <w:r>
              <w:rPr>
                <w:noProof/>
                <w:webHidden/>
              </w:rPr>
            </w:r>
          </w:ins>
          <w:r>
            <w:rPr>
              <w:noProof/>
              <w:webHidden/>
            </w:rPr>
            <w:fldChar w:fldCharType="separate"/>
          </w:r>
          <w:ins w:id="78" w:author="JORGE CONTRERAS ORTIZ" w:date="2021-09-05T14:11:00Z">
            <w:r>
              <w:rPr>
                <w:noProof/>
                <w:webHidden/>
              </w:rPr>
              <w:t>XVII</w:t>
            </w:r>
            <w:r>
              <w:rPr>
                <w:noProof/>
                <w:webHidden/>
              </w:rPr>
              <w:fldChar w:fldCharType="end"/>
            </w:r>
            <w:r w:rsidRPr="009442B2">
              <w:rPr>
                <w:rStyle w:val="Hipervnculo"/>
                <w:noProof/>
              </w:rPr>
              <w:fldChar w:fldCharType="end"/>
            </w:r>
          </w:ins>
        </w:p>
        <w:p w14:paraId="7A8D2A26" w14:textId="4329F607" w:rsidR="00353559" w:rsidRDefault="00353559">
          <w:pPr>
            <w:pStyle w:val="TDC1"/>
            <w:tabs>
              <w:tab w:val="left" w:pos="442"/>
              <w:tab w:val="right" w:leader="dot" w:pos="8494"/>
            </w:tabs>
            <w:rPr>
              <w:ins w:id="79" w:author="JORGE CONTRERAS ORTIZ" w:date="2021-09-05T14:11:00Z"/>
              <w:rFonts w:asciiTheme="minorHAnsi" w:eastAsiaTheme="minorEastAsia" w:hAnsiTheme="minorHAnsi" w:cstheme="minorBidi"/>
              <w:noProof/>
              <w:lang w:eastAsia="es-ES"/>
            </w:rPr>
          </w:pPr>
          <w:ins w:id="8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1.</w:t>
            </w:r>
            <w:r>
              <w:rPr>
                <w:rFonts w:asciiTheme="minorHAnsi" w:eastAsiaTheme="minorEastAsia" w:hAnsiTheme="minorHAnsi" w:cstheme="minorBidi"/>
                <w:noProof/>
                <w:lang w:eastAsia="es-ES"/>
              </w:rPr>
              <w:tab/>
            </w:r>
            <w:r w:rsidRPr="009442B2">
              <w:rPr>
                <w:rStyle w:val="Hipervnculo"/>
                <w:noProof/>
              </w:rPr>
              <w:t>INTRODUCCIÓN Y OBJETIVOS DEL TRABAJO</w:t>
            </w:r>
            <w:r>
              <w:rPr>
                <w:noProof/>
                <w:webHidden/>
              </w:rPr>
              <w:tab/>
            </w:r>
            <w:r>
              <w:rPr>
                <w:noProof/>
                <w:webHidden/>
              </w:rPr>
              <w:fldChar w:fldCharType="begin"/>
            </w:r>
            <w:r>
              <w:rPr>
                <w:noProof/>
                <w:webHidden/>
              </w:rPr>
              <w:instrText xml:space="preserve"> PAGEREF _Toc81743558 \h </w:instrText>
            </w:r>
            <w:r>
              <w:rPr>
                <w:noProof/>
                <w:webHidden/>
              </w:rPr>
            </w:r>
          </w:ins>
          <w:r>
            <w:rPr>
              <w:noProof/>
              <w:webHidden/>
            </w:rPr>
            <w:fldChar w:fldCharType="separate"/>
          </w:r>
          <w:ins w:id="81" w:author="JORGE CONTRERAS ORTIZ" w:date="2021-09-05T14:11:00Z">
            <w:r>
              <w:rPr>
                <w:noProof/>
                <w:webHidden/>
              </w:rPr>
              <w:t>18</w:t>
            </w:r>
            <w:r>
              <w:rPr>
                <w:noProof/>
                <w:webHidden/>
              </w:rPr>
              <w:fldChar w:fldCharType="end"/>
            </w:r>
            <w:r w:rsidRPr="009442B2">
              <w:rPr>
                <w:rStyle w:val="Hipervnculo"/>
                <w:noProof/>
              </w:rPr>
              <w:fldChar w:fldCharType="end"/>
            </w:r>
          </w:ins>
        </w:p>
        <w:p w14:paraId="1496FC7A" w14:textId="75DA6493" w:rsidR="00353559" w:rsidRDefault="00353559">
          <w:pPr>
            <w:pStyle w:val="TDC1"/>
            <w:tabs>
              <w:tab w:val="left" w:pos="442"/>
              <w:tab w:val="right" w:leader="dot" w:pos="8494"/>
            </w:tabs>
            <w:rPr>
              <w:ins w:id="82" w:author="JORGE CONTRERAS ORTIZ" w:date="2021-09-05T14:11:00Z"/>
              <w:rFonts w:asciiTheme="minorHAnsi" w:eastAsiaTheme="minorEastAsia" w:hAnsiTheme="minorHAnsi" w:cstheme="minorBidi"/>
              <w:noProof/>
              <w:lang w:eastAsia="es-ES"/>
            </w:rPr>
          </w:pPr>
          <w:ins w:id="8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w:t>
            </w:r>
            <w:r>
              <w:rPr>
                <w:rFonts w:asciiTheme="minorHAnsi" w:eastAsiaTheme="minorEastAsia" w:hAnsiTheme="minorHAnsi" w:cstheme="minorBidi"/>
                <w:noProof/>
                <w:lang w:eastAsia="es-ES"/>
              </w:rPr>
              <w:tab/>
            </w:r>
            <w:r w:rsidRPr="009442B2">
              <w:rPr>
                <w:rStyle w:val="Hipervnculo"/>
                <w:noProof/>
              </w:rPr>
              <w:t>ESTADO DEL ARTE</w:t>
            </w:r>
            <w:r>
              <w:rPr>
                <w:noProof/>
                <w:webHidden/>
              </w:rPr>
              <w:tab/>
            </w:r>
            <w:r>
              <w:rPr>
                <w:noProof/>
                <w:webHidden/>
              </w:rPr>
              <w:fldChar w:fldCharType="begin"/>
            </w:r>
            <w:r>
              <w:rPr>
                <w:noProof/>
                <w:webHidden/>
              </w:rPr>
              <w:instrText xml:space="preserve"> PAGEREF _Toc81743559 \h </w:instrText>
            </w:r>
            <w:r>
              <w:rPr>
                <w:noProof/>
                <w:webHidden/>
              </w:rPr>
            </w:r>
          </w:ins>
          <w:r>
            <w:rPr>
              <w:noProof/>
              <w:webHidden/>
            </w:rPr>
            <w:fldChar w:fldCharType="separate"/>
          </w:r>
          <w:ins w:id="84" w:author="JORGE CONTRERAS ORTIZ" w:date="2021-09-05T14:11:00Z">
            <w:r>
              <w:rPr>
                <w:noProof/>
                <w:webHidden/>
              </w:rPr>
              <w:t>20</w:t>
            </w:r>
            <w:r>
              <w:rPr>
                <w:noProof/>
                <w:webHidden/>
              </w:rPr>
              <w:fldChar w:fldCharType="end"/>
            </w:r>
            <w:r w:rsidRPr="009442B2">
              <w:rPr>
                <w:rStyle w:val="Hipervnculo"/>
                <w:noProof/>
              </w:rPr>
              <w:fldChar w:fldCharType="end"/>
            </w:r>
          </w:ins>
        </w:p>
        <w:p w14:paraId="7F6093C8" w14:textId="0A7A85F1" w:rsidR="00353559" w:rsidRDefault="00353559">
          <w:pPr>
            <w:pStyle w:val="TDC2"/>
            <w:tabs>
              <w:tab w:val="left" w:pos="880"/>
              <w:tab w:val="right" w:leader="dot" w:pos="8494"/>
            </w:tabs>
            <w:rPr>
              <w:ins w:id="85" w:author="JORGE CONTRERAS ORTIZ" w:date="2021-09-05T14:11:00Z"/>
              <w:rFonts w:asciiTheme="minorHAnsi" w:eastAsiaTheme="minorEastAsia" w:hAnsiTheme="minorHAnsi" w:cstheme="minorBidi"/>
              <w:noProof/>
              <w:lang w:eastAsia="es-ES"/>
            </w:rPr>
          </w:pPr>
          <w:ins w:id="8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2.1.</w:t>
            </w:r>
            <w:r>
              <w:rPr>
                <w:rFonts w:asciiTheme="minorHAnsi" w:eastAsiaTheme="minorEastAsia" w:hAnsiTheme="minorHAnsi" w:cstheme="minorBidi"/>
                <w:noProof/>
                <w:lang w:eastAsia="es-ES"/>
              </w:rPr>
              <w:tab/>
            </w:r>
            <w:r w:rsidRPr="009442B2">
              <w:rPr>
                <w:rStyle w:val="Hipervnculo"/>
                <w:noProof/>
              </w:rPr>
              <w:t>INTERNET OF THINGS (IoT)</w:t>
            </w:r>
            <w:r>
              <w:rPr>
                <w:noProof/>
                <w:webHidden/>
              </w:rPr>
              <w:tab/>
            </w:r>
            <w:r>
              <w:rPr>
                <w:noProof/>
                <w:webHidden/>
              </w:rPr>
              <w:fldChar w:fldCharType="begin"/>
            </w:r>
            <w:r>
              <w:rPr>
                <w:noProof/>
                <w:webHidden/>
              </w:rPr>
              <w:instrText xml:space="preserve"> PAGEREF _Toc81743560 \h </w:instrText>
            </w:r>
            <w:r>
              <w:rPr>
                <w:noProof/>
                <w:webHidden/>
              </w:rPr>
            </w:r>
          </w:ins>
          <w:r>
            <w:rPr>
              <w:noProof/>
              <w:webHidden/>
            </w:rPr>
            <w:fldChar w:fldCharType="separate"/>
          </w:r>
          <w:ins w:id="87" w:author="JORGE CONTRERAS ORTIZ" w:date="2021-09-05T14:11:00Z">
            <w:r>
              <w:rPr>
                <w:noProof/>
                <w:webHidden/>
              </w:rPr>
              <w:t>20</w:t>
            </w:r>
            <w:r>
              <w:rPr>
                <w:noProof/>
                <w:webHidden/>
              </w:rPr>
              <w:fldChar w:fldCharType="end"/>
            </w:r>
            <w:r w:rsidRPr="009442B2">
              <w:rPr>
                <w:rStyle w:val="Hipervnculo"/>
                <w:noProof/>
              </w:rPr>
              <w:fldChar w:fldCharType="end"/>
            </w:r>
          </w:ins>
        </w:p>
        <w:p w14:paraId="37125A17" w14:textId="1D2A5915" w:rsidR="00353559" w:rsidRDefault="00353559">
          <w:pPr>
            <w:pStyle w:val="TDC3"/>
            <w:rPr>
              <w:ins w:id="88" w:author="JORGE CONTRERAS ORTIZ" w:date="2021-09-05T14:11:00Z"/>
              <w:rFonts w:asciiTheme="minorHAnsi" w:hAnsiTheme="minorHAnsi" w:cstheme="minorBidi"/>
              <w:noProof/>
            </w:rPr>
          </w:pPr>
          <w:ins w:id="8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2.1.1.</w:t>
            </w:r>
            <w:r>
              <w:rPr>
                <w:rFonts w:asciiTheme="minorHAnsi" w:hAnsiTheme="minorHAnsi" w:cstheme="minorBidi"/>
                <w:noProof/>
              </w:rPr>
              <w:tab/>
            </w:r>
            <w:r w:rsidRPr="009442B2">
              <w:rPr>
                <w:rStyle w:val="Hipervnculo"/>
                <w:noProof/>
              </w:rPr>
              <w:t>INTRODUCCIÓN [2]</w:t>
            </w:r>
            <w:r>
              <w:rPr>
                <w:noProof/>
                <w:webHidden/>
              </w:rPr>
              <w:tab/>
            </w:r>
            <w:r>
              <w:rPr>
                <w:noProof/>
                <w:webHidden/>
              </w:rPr>
              <w:fldChar w:fldCharType="begin"/>
            </w:r>
            <w:r>
              <w:rPr>
                <w:noProof/>
                <w:webHidden/>
              </w:rPr>
              <w:instrText xml:space="preserve"> PAGEREF _Toc81743561 \h </w:instrText>
            </w:r>
            <w:r>
              <w:rPr>
                <w:noProof/>
                <w:webHidden/>
              </w:rPr>
            </w:r>
          </w:ins>
          <w:r>
            <w:rPr>
              <w:noProof/>
              <w:webHidden/>
            </w:rPr>
            <w:fldChar w:fldCharType="separate"/>
          </w:r>
          <w:ins w:id="90" w:author="JORGE CONTRERAS ORTIZ" w:date="2021-09-05T14:11:00Z">
            <w:r>
              <w:rPr>
                <w:noProof/>
                <w:webHidden/>
              </w:rPr>
              <w:t>20</w:t>
            </w:r>
            <w:r>
              <w:rPr>
                <w:noProof/>
                <w:webHidden/>
              </w:rPr>
              <w:fldChar w:fldCharType="end"/>
            </w:r>
            <w:r w:rsidRPr="009442B2">
              <w:rPr>
                <w:rStyle w:val="Hipervnculo"/>
                <w:noProof/>
              </w:rPr>
              <w:fldChar w:fldCharType="end"/>
            </w:r>
          </w:ins>
        </w:p>
        <w:p w14:paraId="5616F6B3" w14:textId="535926AC" w:rsidR="00353559" w:rsidRDefault="00353559">
          <w:pPr>
            <w:pStyle w:val="TDC3"/>
            <w:rPr>
              <w:ins w:id="91" w:author="JORGE CONTRERAS ORTIZ" w:date="2021-09-05T14:11:00Z"/>
              <w:rFonts w:asciiTheme="minorHAnsi" w:hAnsiTheme="minorHAnsi" w:cstheme="minorBidi"/>
              <w:noProof/>
            </w:rPr>
          </w:pPr>
          <w:ins w:id="9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2.1.2.</w:t>
            </w:r>
            <w:r>
              <w:rPr>
                <w:rFonts w:asciiTheme="minorHAnsi" w:hAnsiTheme="minorHAnsi" w:cstheme="minorBidi"/>
                <w:noProof/>
              </w:rPr>
              <w:tab/>
            </w:r>
            <w:r w:rsidRPr="009442B2">
              <w:rPr>
                <w:rStyle w:val="Hipervnculo"/>
                <w:noProof/>
              </w:rPr>
              <w:t>COMPONENTES [2]</w:t>
            </w:r>
            <w:r>
              <w:rPr>
                <w:noProof/>
                <w:webHidden/>
              </w:rPr>
              <w:tab/>
            </w:r>
            <w:r>
              <w:rPr>
                <w:noProof/>
                <w:webHidden/>
              </w:rPr>
              <w:fldChar w:fldCharType="begin"/>
            </w:r>
            <w:r>
              <w:rPr>
                <w:noProof/>
                <w:webHidden/>
              </w:rPr>
              <w:instrText xml:space="preserve"> PAGEREF _Toc81743562 \h </w:instrText>
            </w:r>
            <w:r>
              <w:rPr>
                <w:noProof/>
                <w:webHidden/>
              </w:rPr>
            </w:r>
          </w:ins>
          <w:r>
            <w:rPr>
              <w:noProof/>
              <w:webHidden/>
            </w:rPr>
            <w:fldChar w:fldCharType="separate"/>
          </w:r>
          <w:ins w:id="93" w:author="JORGE CONTRERAS ORTIZ" w:date="2021-09-05T14:11:00Z">
            <w:r>
              <w:rPr>
                <w:noProof/>
                <w:webHidden/>
              </w:rPr>
              <w:t>21</w:t>
            </w:r>
            <w:r>
              <w:rPr>
                <w:noProof/>
                <w:webHidden/>
              </w:rPr>
              <w:fldChar w:fldCharType="end"/>
            </w:r>
            <w:r w:rsidRPr="009442B2">
              <w:rPr>
                <w:rStyle w:val="Hipervnculo"/>
                <w:noProof/>
              </w:rPr>
              <w:fldChar w:fldCharType="end"/>
            </w:r>
          </w:ins>
        </w:p>
        <w:p w14:paraId="4A0322C5" w14:textId="6003B5C0" w:rsidR="00353559" w:rsidRDefault="00353559">
          <w:pPr>
            <w:pStyle w:val="TDC4"/>
            <w:tabs>
              <w:tab w:val="left" w:pos="1760"/>
              <w:tab w:val="right" w:leader="dot" w:pos="8494"/>
            </w:tabs>
            <w:rPr>
              <w:ins w:id="94" w:author="JORGE CONTRERAS ORTIZ" w:date="2021-09-05T14:11:00Z"/>
              <w:rFonts w:asciiTheme="minorHAnsi" w:eastAsiaTheme="minorEastAsia" w:hAnsiTheme="minorHAnsi" w:cstheme="minorBidi"/>
              <w:noProof/>
              <w:lang w:eastAsia="es-ES"/>
            </w:rPr>
          </w:pPr>
          <w:ins w:id="9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9442B2">
              <w:rPr>
                <w:rStyle w:val="Hipervnculo"/>
                <w:noProof/>
              </w:rPr>
              <w:t>DISPOSITIVO</w:t>
            </w:r>
            <w:r>
              <w:rPr>
                <w:noProof/>
                <w:webHidden/>
              </w:rPr>
              <w:tab/>
            </w:r>
            <w:r>
              <w:rPr>
                <w:noProof/>
                <w:webHidden/>
              </w:rPr>
              <w:fldChar w:fldCharType="begin"/>
            </w:r>
            <w:r>
              <w:rPr>
                <w:noProof/>
                <w:webHidden/>
              </w:rPr>
              <w:instrText xml:space="preserve"> PAGEREF _Toc81743563 \h </w:instrText>
            </w:r>
            <w:r>
              <w:rPr>
                <w:noProof/>
                <w:webHidden/>
              </w:rPr>
            </w:r>
          </w:ins>
          <w:r>
            <w:rPr>
              <w:noProof/>
              <w:webHidden/>
            </w:rPr>
            <w:fldChar w:fldCharType="separate"/>
          </w:r>
          <w:ins w:id="96" w:author="JORGE CONTRERAS ORTIZ" w:date="2021-09-05T14:11:00Z">
            <w:r>
              <w:rPr>
                <w:noProof/>
                <w:webHidden/>
              </w:rPr>
              <w:t>21</w:t>
            </w:r>
            <w:r>
              <w:rPr>
                <w:noProof/>
                <w:webHidden/>
              </w:rPr>
              <w:fldChar w:fldCharType="end"/>
            </w:r>
            <w:r w:rsidRPr="009442B2">
              <w:rPr>
                <w:rStyle w:val="Hipervnculo"/>
                <w:noProof/>
              </w:rPr>
              <w:fldChar w:fldCharType="end"/>
            </w:r>
          </w:ins>
        </w:p>
        <w:p w14:paraId="7559AF10" w14:textId="52F78149" w:rsidR="00353559" w:rsidRDefault="00353559">
          <w:pPr>
            <w:pStyle w:val="TDC4"/>
            <w:tabs>
              <w:tab w:val="left" w:pos="1760"/>
              <w:tab w:val="right" w:leader="dot" w:pos="8494"/>
            </w:tabs>
            <w:rPr>
              <w:ins w:id="97" w:author="JORGE CONTRERAS ORTIZ" w:date="2021-09-05T14:11:00Z"/>
              <w:rFonts w:asciiTheme="minorHAnsi" w:eastAsiaTheme="minorEastAsia" w:hAnsiTheme="minorHAnsi" w:cstheme="minorBidi"/>
              <w:noProof/>
              <w:lang w:eastAsia="es-ES"/>
            </w:rPr>
          </w:pPr>
          <w:ins w:id="9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9442B2">
              <w:rPr>
                <w:rStyle w:val="Hipervnculo"/>
                <w:noProof/>
              </w:rPr>
              <w:t>Red Local</w:t>
            </w:r>
            <w:r>
              <w:rPr>
                <w:noProof/>
                <w:webHidden/>
              </w:rPr>
              <w:tab/>
            </w:r>
            <w:r>
              <w:rPr>
                <w:noProof/>
                <w:webHidden/>
              </w:rPr>
              <w:fldChar w:fldCharType="begin"/>
            </w:r>
            <w:r>
              <w:rPr>
                <w:noProof/>
                <w:webHidden/>
              </w:rPr>
              <w:instrText xml:space="preserve"> PAGEREF _Toc81743564 \h </w:instrText>
            </w:r>
            <w:r>
              <w:rPr>
                <w:noProof/>
                <w:webHidden/>
              </w:rPr>
            </w:r>
          </w:ins>
          <w:r>
            <w:rPr>
              <w:noProof/>
              <w:webHidden/>
            </w:rPr>
            <w:fldChar w:fldCharType="separate"/>
          </w:r>
          <w:ins w:id="99" w:author="JORGE CONTRERAS ORTIZ" w:date="2021-09-05T14:11:00Z">
            <w:r>
              <w:rPr>
                <w:noProof/>
                <w:webHidden/>
              </w:rPr>
              <w:t>22</w:t>
            </w:r>
            <w:r>
              <w:rPr>
                <w:noProof/>
                <w:webHidden/>
              </w:rPr>
              <w:fldChar w:fldCharType="end"/>
            </w:r>
            <w:r w:rsidRPr="009442B2">
              <w:rPr>
                <w:rStyle w:val="Hipervnculo"/>
                <w:noProof/>
              </w:rPr>
              <w:fldChar w:fldCharType="end"/>
            </w:r>
          </w:ins>
        </w:p>
        <w:p w14:paraId="0C9DEE4E" w14:textId="39F4938B" w:rsidR="00353559" w:rsidRDefault="00353559">
          <w:pPr>
            <w:pStyle w:val="TDC4"/>
            <w:tabs>
              <w:tab w:val="left" w:pos="1760"/>
              <w:tab w:val="right" w:leader="dot" w:pos="8494"/>
            </w:tabs>
            <w:rPr>
              <w:ins w:id="100" w:author="JORGE CONTRERAS ORTIZ" w:date="2021-09-05T14:11:00Z"/>
              <w:rFonts w:asciiTheme="minorHAnsi" w:eastAsiaTheme="minorEastAsia" w:hAnsiTheme="minorHAnsi" w:cstheme="minorBidi"/>
              <w:noProof/>
              <w:lang w:eastAsia="es-ES"/>
            </w:rPr>
          </w:pPr>
          <w:ins w:id="10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9442B2">
              <w:rPr>
                <w:rStyle w:val="Hipervnculo"/>
                <w:noProof/>
              </w:rPr>
              <w:t>Internet</w:t>
            </w:r>
            <w:r>
              <w:rPr>
                <w:noProof/>
                <w:webHidden/>
              </w:rPr>
              <w:tab/>
            </w:r>
            <w:r>
              <w:rPr>
                <w:noProof/>
                <w:webHidden/>
              </w:rPr>
              <w:fldChar w:fldCharType="begin"/>
            </w:r>
            <w:r>
              <w:rPr>
                <w:noProof/>
                <w:webHidden/>
              </w:rPr>
              <w:instrText xml:space="preserve"> PAGEREF _Toc81743565 \h </w:instrText>
            </w:r>
            <w:r>
              <w:rPr>
                <w:noProof/>
                <w:webHidden/>
              </w:rPr>
            </w:r>
          </w:ins>
          <w:r>
            <w:rPr>
              <w:noProof/>
              <w:webHidden/>
            </w:rPr>
            <w:fldChar w:fldCharType="separate"/>
          </w:r>
          <w:ins w:id="102" w:author="JORGE CONTRERAS ORTIZ" w:date="2021-09-05T14:11:00Z">
            <w:r>
              <w:rPr>
                <w:noProof/>
                <w:webHidden/>
              </w:rPr>
              <w:t>22</w:t>
            </w:r>
            <w:r>
              <w:rPr>
                <w:noProof/>
                <w:webHidden/>
              </w:rPr>
              <w:fldChar w:fldCharType="end"/>
            </w:r>
            <w:r w:rsidRPr="009442B2">
              <w:rPr>
                <w:rStyle w:val="Hipervnculo"/>
                <w:noProof/>
              </w:rPr>
              <w:fldChar w:fldCharType="end"/>
            </w:r>
          </w:ins>
        </w:p>
        <w:p w14:paraId="21CBD29F" w14:textId="776EC1EF" w:rsidR="00353559" w:rsidRDefault="00353559">
          <w:pPr>
            <w:pStyle w:val="TDC4"/>
            <w:tabs>
              <w:tab w:val="left" w:pos="1760"/>
              <w:tab w:val="right" w:leader="dot" w:pos="8494"/>
            </w:tabs>
            <w:rPr>
              <w:ins w:id="103" w:author="JORGE CONTRERAS ORTIZ" w:date="2021-09-05T14:11:00Z"/>
              <w:rFonts w:asciiTheme="minorHAnsi" w:eastAsiaTheme="minorEastAsia" w:hAnsiTheme="minorHAnsi" w:cstheme="minorBidi"/>
              <w:noProof/>
              <w:lang w:eastAsia="es-ES"/>
            </w:rPr>
          </w:pPr>
          <w:ins w:id="10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9442B2">
              <w:rPr>
                <w:rStyle w:val="Hipervnculo"/>
                <w:noProof/>
              </w:rPr>
              <w:t>Servicios Backend</w:t>
            </w:r>
            <w:r>
              <w:rPr>
                <w:noProof/>
                <w:webHidden/>
              </w:rPr>
              <w:tab/>
            </w:r>
            <w:r>
              <w:rPr>
                <w:noProof/>
                <w:webHidden/>
              </w:rPr>
              <w:fldChar w:fldCharType="begin"/>
            </w:r>
            <w:r>
              <w:rPr>
                <w:noProof/>
                <w:webHidden/>
              </w:rPr>
              <w:instrText xml:space="preserve"> PAGEREF _Toc81743566 \h </w:instrText>
            </w:r>
            <w:r>
              <w:rPr>
                <w:noProof/>
                <w:webHidden/>
              </w:rPr>
            </w:r>
          </w:ins>
          <w:r>
            <w:rPr>
              <w:noProof/>
              <w:webHidden/>
            </w:rPr>
            <w:fldChar w:fldCharType="separate"/>
          </w:r>
          <w:ins w:id="105" w:author="JORGE CONTRERAS ORTIZ" w:date="2021-09-05T14:11:00Z">
            <w:r>
              <w:rPr>
                <w:noProof/>
                <w:webHidden/>
              </w:rPr>
              <w:t>22</w:t>
            </w:r>
            <w:r>
              <w:rPr>
                <w:noProof/>
                <w:webHidden/>
              </w:rPr>
              <w:fldChar w:fldCharType="end"/>
            </w:r>
            <w:r w:rsidRPr="009442B2">
              <w:rPr>
                <w:rStyle w:val="Hipervnculo"/>
                <w:noProof/>
              </w:rPr>
              <w:fldChar w:fldCharType="end"/>
            </w:r>
          </w:ins>
        </w:p>
        <w:p w14:paraId="235BDEA7" w14:textId="2D89DFAB" w:rsidR="00353559" w:rsidRDefault="00353559">
          <w:pPr>
            <w:pStyle w:val="TDC4"/>
            <w:tabs>
              <w:tab w:val="left" w:pos="1760"/>
              <w:tab w:val="right" w:leader="dot" w:pos="8494"/>
            </w:tabs>
            <w:rPr>
              <w:ins w:id="106" w:author="JORGE CONTRERAS ORTIZ" w:date="2021-09-05T14:11:00Z"/>
              <w:rFonts w:asciiTheme="minorHAnsi" w:eastAsiaTheme="minorEastAsia" w:hAnsiTheme="minorHAnsi" w:cstheme="minorBidi"/>
              <w:noProof/>
              <w:lang w:eastAsia="es-ES"/>
            </w:rPr>
          </w:pPr>
          <w:ins w:id="10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9442B2">
              <w:rPr>
                <w:rStyle w:val="Hipervnculo"/>
                <w:noProof/>
              </w:rPr>
              <w:t>Aplicaciones</w:t>
            </w:r>
            <w:r>
              <w:rPr>
                <w:noProof/>
                <w:webHidden/>
              </w:rPr>
              <w:tab/>
            </w:r>
            <w:r>
              <w:rPr>
                <w:noProof/>
                <w:webHidden/>
              </w:rPr>
              <w:fldChar w:fldCharType="begin"/>
            </w:r>
            <w:r>
              <w:rPr>
                <w:noProof/>
                <w:webHidden/>
              </w:rPr>
              <w:instrText xml:space="preserve"> PAGEREF _Toc81743567 \h </w:instrText>
            </w:r>
            <w:r>
              <w:rPr>
                <w:noProof/>
                <w:webHidden/>
              </w:rPr>
            </w:r>
          </w:ins>
          <w:r>
            <w:rPr>
              <w:noProof/>
              <w:webHidden/>
            </w:rPr>
            <w:fldChar w:fldCharType="separate"/>
          </w:r>
          <w:ins w:id="108" w:author="JORGE CONTRERAS ORTIZ" w:date="2021-09-05T14:11:00Z">
            <w:r>
              <w:rPr>
                <w:noProof/>
                <w:webHidden/>
              </w:rPr>
              <w:t>23</w:t>
            </w:r>
            <w:r>
              <w:rPr>
                <w:noProof/>
                <w:webHidden/>
              </w:rPr>
              <w:fldChar w:fldCharType="end"/>
            </w:r>
            <w:r w:rsidRPr="009442B2">
              <w:rPr>
                <w:rStyle w:val="Hipervnculo"/>
                <w:noProof/>
              </w:rPr>
              <w:fldChar w:fldCharType="end"/>
            </w:r>
          </w:ins>
        </w:p>
        <w:p w14:paraId="16796BAF" w14:textId="7E54D761" w:rsidR="00353559" w:rsidRDefault="00353559">
          <w:pPr>
            <w:pStyle w:val="TDC3"/>
            <w:rPr>
              <w:ins w:id="109" w:author="JORGE CONTRERAS ORTIZ" w:date="2021-09-05T14:11:00Z"/>
              <w:rFonts w:asciiTheme="minorHAnsi" w:hAnsiTheme="minorHAnsi" w:cstheme="minorBidi"/>
              <w:noProof/>
            </w:rPr>
          </w:pPr>
          <w:ins w:id="11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2.1.3.</w:t>
            </w:r>
            <w:r>
              <w:rPr>
                <w:rFonts w:asciiTheme="minorHAnsi" w:hAnsiTheme="minorHAnsi" w:cstheme="minorBidi"/>
                <w:noProof/>
              </w:rPr>
              <w:tab/>
            </w:r>
            <w:r w:rsidRPr="009442B2">
              <w:rPr>
                <w:rStyle w:val="Hipervnculo"/>
                <w:noProof/>
              </w:rPr>
              <w:t>SENSORES</w:t>
            </w:r>
            <w:r>
              <w:rPr>
                <w:noProof/>
                <w:webHidden/>
              </w:rPr>
              <w:tab/>
            </w:r>
            <w:r>
              <w:rPr>
                <w:noProof/>
                <w:webHidden/>
              </w:rPr>
              <w:fldChar w:fldCharType="begin"/>
            </w:r>
            <w:r>
              <w:rPr>
                <w:noProof/>
                <w:webHidden/>
              </w:rPr>
              <w:instrText xml:space="preserve"> PAGEREF _Toc81743568 \h </w:instrText>
            </w:r>
            <w:r>
              <w:rPr>
                <w:noProof/>
                <w:webHidden/>
              </w:rPr>
            </w:r>
          </w:ins>
          <w:r>
            <w:rPr>
              <w:noProof/>
              <w:webHidden/>
            </w:rPr>
            <w:fldChar w:fldCharType="separate"/>
          </w:r>
          <w:ins w:id="111" w:author="JORGE CONTRERAS ORTIZ" w:date="2021-09-05T14:11:00Z">
            <w:r>
              <w:rPr>
                <w:noProof/>
                <w:webHidden/>
              </w:rPr>
              <w:t>23</w:t>
            </w:r>
            <w:r>
              <w:rPr>
                <w:noProof/>
                <w:webHidden/>
              </w:rPr>
              <w:fldChar w:fldCharType="end"/>
            </w:r>
            <w:r w:rsidRPr="009442B2">
              <w:rPr>
                <w:rStyle w:val="Hipervnculo"/>
                <w:noProof/>
              </w:rPr>
              <w:fldChar w:fldCharType="end"/>
            </w:r>
          </w:ins>
        </w:p>
        <w:p w14:paraId="4B24E932" w14:textId="2B159F71" w:rsidR="00353559" w:rsidRDefault="00353559">
          <w:pPr>
            <w:pStyle w:val="TDC3"/>
            <w:rPr>
              <w:ins w:id="112" w:author="JORGE CONTRERAS ORTIZ" w:date="2021-09-05T14:11:00Z"/>
              <w:rFonts w:asciiTheme="minorHAnsi" w:hAnsiTheme="minorHAnsi" w:cstheme="minorBidi"/>
              <w:noProof/>
            </w:rPr>
          </w:pPr>
          <w:ins w:id="11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2.1.4.</w:t>
            </w:r>
            <w:r>
              <w:rPr>
                <w:rFonts w:asciiTheme="minorHAnsi" w:hAnsiTheme="minorHAnsi" w:cstheme="minorBidi"/>
                <w:noProof/>
              </w:rPr>
              <w:tab/>
            </w:r>
            <w:r w:rsidRPr="009442B2">
              <w:rPr>
                <w:rStyle w:val="Hipervnculo"/>
                <w:noProof/>
              </w:rPr>
              <w:t>ARQUITECTURA [3]</w:t>
            </w:r>
            <w:r>
              <w:rPr>
                <w:noProof/>
                <w:webHidden/>
              </w:rPr>
              <w:tab/>
            </w:r>
            <w:r>
              <w:rPr>
                <w:noProof/>
                <w:webHidden/>
              </w:rPr>
              <w:fldChar w:fldCharType="begin"/>
            </w:r>
            <w:r>
              <w:rPr>
                <w:noProof/>
                <w:webHidden/>
              </w:rPr>
              <w:instrText xml:space="preserve"> PAGEREF _Toc81743569 \h </w:instrText>
            </w:r>
            <w:r>
              <w:rPr>
                <w:noProof/>
                <w:webHidden/>
              </w:rPr>
            </w:r>
          </w:ins>
          <w:r>
            <w:rPr>
              <w:noProof/>
              <w:webHidden/>
            </w:rPr>
            <w:fldChar w:fldCharType="separate"/>
          </w:r>
          <w:ins w:id="114" w:author="JORGE CONTRERAS ORTIZ" w:date="2021-09-05T14:11:00Z">
            <w:r>
              <w:rPr>
                <w:noProof/>
                <w:webHidden/>
              </w:rPr>
              <w:t>23</w:t>
            </w:r>
            <w:r>
              <w:rPr>
                <w:noProof/>
                <w:webHidden/>
              </w:rPr>
              <w:fldChar w:fldCharType="end"/>
            </w:r>
            <w:r w:rsidRPr="009442B2">
              <w:rPr>
                <w:rStyle w:val="Hipervnculo"/>
                <w:noProof/>
              </w:rPr>
              <w:fldChar w:fldCharType="end"/>
            </w:r>
          </w:ins>
        </w:p>
        <w:p w14:paraId="62130E16" w14:textId="4953D7DB" w:rsidR="00353559" w:rsidRDefault="00353559">
          <w:pPr>
            <w:pStyle w:val="TDC4"/>
            <w:tabs>
              <w:tab w:val="left" w:pos="1760"/>
              <w:tab w:val="right" w:leader="dot" w:pos="8494"/>
            </w:tabs>
            <w:rPr>
              <w:ins w:id="115" w:author="JORGE CONTRERAS ORTIZ" w:date="2021-09-05T14:11:00Z"/>
              <w:rFonts w:asciiTheme="minorHAnsi" w:eastAsiaTheme="minorEastAsia" w:hAnsiTheme="minorHAnsi" w:cstheme="minorBidi"/>
              <w:noProof/>
              <w:lang w:eastAsia="es-ES"/>
            </w:rPr>
          </w:pPr>
          <w:ins w:id="11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9442B2">
              <w:rPr>
                <w:rStyle w:val="Hipervnculo"/>
                <w:noProof/>
              </w:rPr>
              <w:t>Capa de Sensorizado</w:t>
            </w:r>
            <w:r>
              <w:rPr>
                <w:noProof/>
                <w:webHidden/>
              </w:rPr>
              <w:tab/>
            </w:r>
            <w:r>
              <w:rPr>
                <w:noProof/>
                <w:webHidden/>
              </w:rPr>
              <w:fldChar w:fldCharType="begin"/>
            </w:r>
            <w:r>
              <w:rPr>
                <w:noProof/>
                <w:webHidden/>
              </w:rPr>
              <w:instrText xml:space="preserve"> PAGEREF _Toc81743570 \h </w:instrText>
            </w:r>
            <w:r>
              <w:rPr>
                <w:noProof/>
                <w:webHidden/>
              </w:rPr>
            </w:r>
          </w:ins>
          <w:r>
            <w:rPr>
              <w:noProof/>
              <w:webHidden/>
            </w:rPr>
            <w:fldChar w:fldCharType="separate"/>
          </w:r>
          <w:ins w:id="117" w:author="JORGE CONTRERAS ORTIZ" w:date="2021-09-05T14:11:00Z">
            <w:r>
              <w:rPr>
                <w:noProof/>
                <w:webHidden/>
              </w:rPr>
              <w:t>24</w:t>
            </w:r>
            <w:r>
              <w:rPr>
                <w:noProof/>
                <w:webHidden/>
              </w:rPr>
              <w:fldChar w:fldCharType="end"/>
            </w:r>
            <w:r w:rsidRPr="009442B2">
              <w:rPr>
                <w:rStyle w:val="Hipervnculo"/>
                <w:noProof/>
              </w:rPr>
              <w:fldChar w:fldCharType="end"/>
            </w:r>
          </w:ins>
        </w:p>
        <w:p w14:paraId="1010438D" w14:textId="478DD7A9" w:rsidR="00353559" w:rsidRDefault="00353559">
          <w:pPr>
            <w:pStyle w:val="TDC4"/>
            <w:tabs>
              <w:tab w:val="left" w:pos="1760"/>
              <w:tab w:val="right" w:leader="dot" w:pos="8494"/>
            </w:tabs>
            <w:rPr>
              <w:ins w:id="118" w:author="JORGE CONTRERAS ORTIZ" w:date="2021-09-05T14:11:00Z"/>
              <w:rFonts w:asciiTheme="minorHAnsi" w:eastAsiaTheme="minorEastAsia" w:hAnsiTheme="minorHAnsi" w:cstheme="minorBidi"/>
              <w:noProof/>
              <w:lang w:eastAsia="es-ES"/>
            </w:rPr>
          </w:pPr>
          <w:ins w:id="11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9442B2">
              <w:rPr>
                <w:rStyle w:val="Hipervnculo"/>
                <w:noProof/>
              </w:rPr>
              <w:t>Capa de Red</w:t>
            </w:r>
            <w:r>
              <w:rPr>
                <w:noProof/>
                <w:webHidden/>
              </w:rPr>
              <w:tab/>
            </w:r>
            <w:r>
              <w:rPr>
                <w:noProof/>
                <w:webHidden/>
              </w:rPr>
              <w:fldChar w:fldCharType="begin"/>
            </w:r>
            <w:r>
              <w:rPr>
                <w:noProof/>
                <w:webHidden/>
              </w:rPr>
              <w:instrText xml:space="preserve"> PAGEREF _Toc81743571 \h </w:instrText>
            </w:r>
            <w:r>
              <w:rPr>
                <w:noProof/>
                <w:webHidden/>
              </w:rPr>
            </w:r>
          </w:ins>
          <w:r>
            <w:rPr>
              <w:noProof/>
              <w:webHidden/>
            </w:rPr>
            <w:fldChar w:fldCharType="separate"/>
          </w:r>
          <w:ins w:id="120" w:author="JORGE CONTRERAS ORTIZ" w:date="2021-09-05T14:11:00Z">
            <w:r>
              <w:rPr>
                <w:noProof/>
                <w:webHidden/>
              </w:rPr>
              <w:t>24</w:t>
            </w:r>
            <w:r>
              <w:rPr>
                <w:noProof/>
                <w:webHidden/>
              </w:rPr>
              <w:fldChar w:fldCharType="end"/>
            </w:r>
            <w:r w:rsidRPr="009442B2">
              <w:rPr>
                <w:rStyle w:val="Hipervnculo"/>
                <w:noProof/>
              </w:rPr>
              <w:fldChar w:fldCharType="end"/>
            </w:r>
          </w:ins>
        </w:p>
        <w:p w14:paraId="5AFC3EBB" w14:textId="15F88027" w:rsidR="00353559" w:rsidRDefault="00353559">
          <w:pPr>
            <w:pStyle w:val="TDC4"/>
            <w:tabs>
              <w:tab w:val="left" w:pos="1760"/>
              <w:tab w:val="right" w:leader="dot" w:pos="8494"/>
            </w:tabs>
            <w:rPr>
              <w:ins w:id="121" w:author="JORGE CONTRERAS ORTIZ" w:date="2021-09-05T14:11:00Z"/>
              <w:rFonts w:asciiTheme="minorHAnsi" w:eastAsiaTheme="minorEastAsia" w:hAnsiTheme="minorHAnsi" w:cstheme="minorBidi"/>
              <w:noProof/>
              <w:lang w:eastAsia="es-ES"/>
            </w:rPr>
          </w:pPr>
          <w:ins w:id="12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9442B2">
              <w:rPr>
                <w:rStyle w:val="Hipervnculo"/>
                <w:noProof/>
              </w:rPr>
              <w:t>Capa de Servicio</w:t>
            </w:r>
            <w:r>
              <w:rPr>
                <w:noProof/>
                <w:webHidden/>
              </w:rPr>
              <w:tab/>
            </w:r>
            <w:r>
              <w:rPr>
                <w:noProof/>
                <w:webHidden/>
              </w:rPr>
              <w:fldChar w:fldCharType="begin"/>
            </w:r>
            <w:r>
              <w:rPr>
                <w:noProof/>
                <w:webHidden/>
              </w:rPr>
              <w:instrText xml:space="preserve"> PAGEREF _Toc81743572 \h </w:instrText>
            </w:r>
            <w:r>
              <w:rPr>
                <w:noProof/>
                <w:webHidden/>
              </w:rPr>
            </w:r>
          </w:ins>
          <w:r>
            <w:rPr>
              <w:noProof/>
              <w:webHidden/>
            </w:rPr>
            <w:fldChar w:fldCharType="separate"/>
          </w:r>
          <w:ins w:id="123" w:author="JORGE CONTRERAS ORTIZ" w:date="2021-09-05T14:11:00Z">
            <w:r>
              <w:rPr>
                <w:noProof/>
                <w:webHidden/>
              </w:rPr>
              <w:t>24</w:t>
            </w:r>
            <w:r>
              <w:rPr>
                <w:noProof/>
                <w:webHidden/>
              </w:rPr>
              <w:fldChar w:fldCharType="end"/>
            </w:r>
            <w:r w:rsidRPr="009442B2">
              <w:rPr>
                <w:rStyle w:val="Hipervnculo"/>
                <w:noProof/>
              </w:rPr>
              <w:fldChar w:fldCharType="end"/>
            </w:r>
          </w:ins>
        </w:p>
        <w:p w14:paraId="19FF62DA" w14:textId="54BF866C" w:rsidR="00353559" w:rsidRDefault="00353559">
          <w:pPr>
            <w:pStyle w:val="TDC4"/>
            <w:tabs>
              <w:tab w:val="left" w:pos="1760"/>
              <w:tab w:val="right" w:leader="dot" w:pos="8494"/>
            </w:tabs>
            <w:rPr>
              <w:ins w:id="124" w:author="JORGE CONTRERAS ORTIZ" w:date="2021-09-05T14:11:00Z"/>
              <w:rFonts w:asciiTheme="minorHAnsi" w:eastAsiaTheme="minorEastAsia" w:hAnsiTheme="minorHAnsi" w:cstheme="minorBidi"/>
              <w:noProof/>
              <w:lang w:eastAsia="es-ES"/>
            </w:rPr>
          </w:pPr>
          <w:ins w:id="12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9442B2">
              <w:rPr>
                <w:rStyle w:val="Hipervnculo"/>
                <w:noProof/>
              </w:rPr>
              <w:t>Capa de Interfaz</w:t>
            </w:r>
            <w:r>
              <w:rPr>
                <w:noProof/>
                <w:webHidden/>
              </w:rPr>
              <w:tab/>
            </w:r>
            <w:r>
              <w:rPr>
                <w:noProof/>
                <w:webHidden/>
              </w:rPr>
              <w:fldChar w:fldCharType="begin"/>
            </w:r>
            <w:r>
              <w:rPr>
                <w:noProof/>
                <w:webHidden/>
              </w:rPr>
              <w:instrText xml:space="preserve"> PAGEREF _Toc81743573 \h </w:instrText>
            </w:r>
            <w:r>
              <w:rPr>
                <w:noProof/>
                <w:webHidden/>
              </w:rPr>
            </w:r>
          </w:ins>
          <w:r>
            <w:rPr>
              <w:noProof/>
              <w:webHidden/>
            </w:rPr>
            <w:fldChar w:fldCharType="separate"/>
          </w:r>
          <w:ins w:id="126" w:author="JORGE CONTRERAS ORTIZ" w:date="2021-09-05T14:11:00Z">
            <w:r>
              <w:rPr>
                <w:noProof/>
                <w:webHidden/>
              </w:rPr>
              <w:t>25</w:t>
            </w:r>
            <w:r>
              <w:rPr>
                <w:noProof/>
                <w:webHidden/>
              </w:rPr>
              <w:fldChar w:fldCharType="end"/>
            </w:r>
            <w:r w:rsidRPr="009442B2">
              <w:rPr>
                <w:rStyle w:val="Hipervnculo"/>
                <w:noProof/>
              </w:rPr>
              <w:fldChar w:fldCharType="end"/>
            </w:r>
          </w:ins>
        </w:p>
        <w:p w14:paraId="758013A4" w14:textId="47F04ACA" w:rsidR="00353559" w:rsidRDefault="00353559">
          <w:pPr>
            <w:pStyle w:val="TDC2"/>
            <w:tabs>
              <w:tab w:val="left" w:pos="880"/>
              <w:tab w:val="right" w:leader="dot" w:pos="8494"/>
            </w:tabs>
            <w:rPr>
              <w:ins w:id="127" w:author="JORGE CONTRERAS ORTIZ" w:date="2021-09-05T14:11:00Z"/>
              <w:rFonts w:asciiTheme="minorHAnsi" w:eastAsiaTheme="minorEastAsia" w:hAnsiTheme="minorHAnsi" w:cstheme="minorBidi"/>
              <w:noProof/>
              <w:lang w:eastAsia="es-ES"/>
            </w:rPr>
          </w:pPr>
          <w:ins w:id="12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w:t>
            </w:r>
            <w:r>
              <w:rPr>
                <w:rFonts w:asciiTheme="minorHAnsi" w:eastAsiaTheme="minorEastAsia" w:hAnsiTheme="minorHAnsi" w:cstheme="minorBidi"/>
                <w:noProof/>
                <w:lang w:eastAsia="es-ES"/>
              </w:rPr>
              <w:tab/>
            </w:r>
            <w:r w:rsidRPr="009442B2">
              <w:rPr>
                <w:rStyle w:val="Hipervnculo"/>
                <w:noProof/>
              </w:rPr>
              <w:t>6LoWPAN [4]</w:t>
            </w:r>
            <w:r>
              <w:rPr>
                <w:noProof/>
                <w:webHidden/>
              </w:rPr>
              <w:tab/>
            </w:r>
            <w:r>
              <w:rPr>
                <w:noProof/>
                <w:webHidden/>
              </w:rPr>
              <w:fldChar w:fldCharType="begin"/>
            </w:r>
            <w:r>
              <w:rPr>
                <w:noProof/>
                <w:webHidden/>
              </w:rPr>
              <w:instrText xml:space="preserve"> PAGEREF _Toc81743574 \h </w:instrText>
            </w:r>
            <w:r>
              <w:rPr>
                <w:noProof/>
                <w:webHidden/>
              </w:rPr>
            </w:r>
          </w:ins>
          <w:r>
            <w:rPr>
              <w:noProof/>
              <w:webHidden/>
            </w:rPr>
            <w:fldChar w:fldCharType="separate"/>
          </w:r>
          <w:ins w:id="129" w:author="JORGE CONTRERAS ORTIZ" w:date="2021-09-05T14:11:00Z">
            <w:r>
              <w:rPr>
                <w:noProof/>
                <w:webHidden/>
              </w:rPr>
              <w:t>25</w:t>
            </w:r>
            <w:r>
              <w:rPr>
                <w:noProof/>
                <w:webHidden/>
              </w:rPr>
              <w:fldChar w:fldCharType="end"/>
            </w:r>
            <w:r w:rsidRPr="009442B2">
              <w:rPr>
                <w:rStyle w:val="Hipervnculo"/>
                <w:noProof/>
              </w:rPr>
              <w:fldChar w:fldCharType="end"/>
            </w:r>
          </w:ins>
        </w:p>
        <w:p w14:paraId="4D7E8199" w14:textId="2BD3C45C" w:rsidR="00353559" w:rsidRDefault="00353559">
          <w:pPr>
            <w:pStyle w:val="TDC3"/>
            <w:rPr>
              <w:ins w:id="130" w:author="JORGE CONTRERAS ORTIZ" w:date="2021-09-05T14:11:00Z"/>
              <w:rFonts w:asciiTheme="minorHAnsi" w:hAnsiTheme="minorHAnsi" w:cstheme="minorBidi"/>
              <w:noProof/>
            </w:rPr>
          </w:pPr>
          <w:ins w:id="13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2.2.1.</w:t>
            </w:r>
            <w:r>
              <w:rPr>
                <w:rFonts w:asciiTheme="minorHAnsi" w:hAnsiTheme="minorHAnsi" w:cstheme="minorBidi"/>
                <w:noProof/>
              </w:rPr>
              <w:tab/>
            </w:r>
            <w:r w:rsidRPr="009442B2">
              <w:rPr>
                <w:rStyle w:val="Hipervnculo"/>
                <w:noProof/>
              </w:rPr>
              <w:t>Significado 6LoWPAN [4]</w:t>
            </w:r>
            <w:r>
              <w:rPr>
                <w:noProof/>
                <w:webHidden/>
              </w:rPr>
              <w:tab/>
            </w:r>
            <w:r>
              <w:rPr>
                <w:noProof/>
                <w:webHidden/>
              </w:rPr>
              <w:fldChar w:fldCharType="begin"/>
            </w:r>
            <w:r>
              <w:rPr>
                <w:noProof/>
                <w:webHidden/>
              </w:rPr>
              <w:instrText xml:space="preserve"> PAGEREF _Toc81743575 \h </w:instrText>
            </w:r>
            <w:r>
              <w:rPr>
                <w:noProof/>
                <w:webHidden/>
              </w:rPr>
            </w:r>
          </w:ins>
          <w:r>
            <w:rPr>
              <w:noProof/>
              <w:webHidden/>
            </w:rPr>
            <w:fldChar w:fldCharType="separate"/>
          </w:r>
          <w:ins w:id="132" w:author="JORGE CONTRERAS ORTIZ" w:date="2021-09-05T14:11:00Z">
            <w:r>
              <w:rPr>
                <w:noProof/>
                <w:webHidden/>
              </w:rPr>
              <w:t>26</w:t>
            </w:r>
            <w:r>
              <w:rPr>
                <w:noProof/>
                <w:webHidden/>
              </w:rPr>
              <w:fldChar w:fldCharType="end"/>
            </w:r>
            <w:r w:rsidRPr="009442B2">
              <w:rPr>
                <w:rStyle w:val="Hipervnculo"/>
                <w:noProof/>
              </w:rPr>
              <w:fldChar w:fldCharType="end"/>
            </w:r>
          </w:ins>
        </w:p>
        <w:p w14:paraId="093EB0B7" w14:textId="43511C95" w:rsidR="00353559" w:rsidRDefault="00353559">
          <w:pPr>
            <w:pStyle w:val="TDC3"/>
            <w:rPr>
              <w:ins w:id="133" w:author="JORGE CONTRERAS ORTIZ" w:date="2021-09-05T14:11:00Z"/>
              <w:rFonts w:asciiTheme="minorHAnsi" w:hAnsiTheme="minorHAnsi" w:cstheme="minorBidi"/>
              <w:noProof/>
            </w:rPr>
          </w:pPr>
          <w:ins w:id="13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2.2.2.</w:t>
            </w:r>
            <w:r>
              <w:rPr>
                <w:rFonts w:asciiTheme="minorHAnsi" w:hAnsiTheme="minorHAnsi" w:cstheme="minorBidi"/>
                <w:noProof/>
              </w:rPr>
              <w:tab/>
            </w:r>
            <w:r w:rsidRPr="009442B2">
              <w:rPr>
                <w:rStyle w:val="Hipervnculo"/>
                <w:noProof/>
              </w:rPr>
              <w:t>Pila de Protocolos de 6LoWPAN [4]–[6]</w:t>
            </w:r>
            <w:r>
              <w:rPr>
                <w:noProof/>
                <w:webHidden/>
              </w:rPr>
              <w:tab/>
            </w:r>
            <w:r>
              <w:rPr>
                <w:noProof/>
                <w:webHidden/>
              </w:rPr>
              <w:fldChar w:fldCharType="begin"/>
            </w:r>
            <w:r>
              <w:rPr>
                <w:noProof/>
                <w:webHidden/>
              </w:rPr>
              <w:instrText xml:space="preserve"> PAGEREF _Toc81743576 \h </w:instrText>
            </w:r>
            <w:r>
              <w:rPr>
                <w:noProof/>
                <w:webHidden/>
              </w:rPr>
            </w:r>
          </w:ins>
          <w:r>
            <w:rPr>
              <w:noProof/>
              <w:webHidden/>
            </w:rPr>
            <w:fldChar w:fldCharType="separate"/>
          </w:r>
          <w:ins w:id="135" w:author="JORGE CONTRERAS ORTIZ" w:date="2021-09-05T14:11:00Z">
            <w:r>
              <w:rPr>
                <w:noProof/>
                <w:webHidden/>
              </w:rPr>
              <w:t>26</w:t>
            </w:r>
            <w:r>
              <w:rPr>
                <w:noProof/>
                <w:webHidden/>
              </w:rPr>
              <w:fldChar w:fldCharType="end"/>
            </w:r>
            <w:r w:rsidRPr="009442B2">
              <w:rPr>
                <w:rStyle w:val="Hipervnculo"/>
                <w:noProof/>
              </w:rPr>
              <w:fldChar w:fldCharType="end"/>
            </w:r>
          </w:ins>
        </w:p>
        <w:p w14:paraId="450DFFB2" w14:textId="5EA1074F" w:rsidR="00353559" w:rsidRDefault="00353559">
          <w:pPr>
            <w:pStyle w:val="TDC3"/>
            <w:rPr>
              <w:ins w:id="136" w:author="JORGE CONTRERAS ORTIZ" w:date="2021-09-05T14:11:00Z"/>
              <w:rFonts w:asciiTheme="minorHAnsi" w:hAnsiTheme="minorHAnsi" w:cstheme="minorBidi"/>
              <w:noProof/>
            </w:rPr>
          </w:pPr>
          <w:ins w:id="13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2.2.3.</w:t>
            </w:r>
            <w:r>
              <w:rPr>
                <w:rFonts w:asciiTheme="minorHAnsi" w:hAnsiTheme="minorHAnsi" w:cstheme="minorBidi"/>
                <w:noProof/>
              </w:rPr>
              <w:tab/>
            </w:r>
            <w:r w:rsidRPr="009442B2">
              <w:rPr>
                <w:rStyle w:val="Hipervnculo"/>
                <w:noProof/>
              </w:rPr>
              <w:t>Principales características de 6LoWPAN [7]</w:t>
            </w:r>
            <w:r>
              <w:rPr>
                <w:noProof/>
                <w:webHidden/>
              </w:rPr>
              <w:tab/>
            </w:r>
            <w:r>
              <w:rPr>
                <w:noProof/>
                <w:webHidden/>
              </w:rPr>
              <w:fldChar w:fldCharType="begin"/>
            </w:r>
            <w:r>
              <w:rPr>
                <w:noProof/>
                <w:webHidden/>
              </w:rPr>
              <w:instrText xml:space="preserve"> PAGEREF _Toc81743577 \h </w:instrText>
            </w:r>
            <w:r>
              <w:rPr>
                <w:noProof/>
                <w:webHidden/>
              </w:rPr>
            </w:r>
          </w:ins>
          <w:r>
            <w:rPr>
              <w:noProof/>
              <w:webHidden/>
            </w:rPr>
            <w:fldChar w:fldCharType="separate"/>
          </w:r>
          <w:ins w:id="138" w:author="JORGE CONTRERAS ORTIZ" w:date="2021-09-05T14:11:00Z">
            <w:r>
              <w:rPr>
                <w:noProof/>
                <w:webHidden/>
              </w:rPr>
              <w:t>27</w:t>
            </w:r>
            <w:r>
              <w:rPr>
                <w:noProof/>
                <w:webHidden/>
              </w:rPr>
              <w:fldChar w:fldCharType="end"/>
            </w:r>
            <w:r w:rsidRPr="009442B2">
              <w:rPr>
                <w:rStyle w:val="Hipervnculo"/>
                <w:noProof/>
              </w:rPr>
              <w:fldChar w:fldCharType="end"/>
            </w:r>
          </w:ins>
        </w:p>
        <w:p w14:paraId="451737BD" w14:textId="28EDFA76" w:rsidR="00353559" w:rsidRDefault="00353559">
          <w:pPr>
            <w:pStyle w:val="TDC4"/>
            <w:tabs>
              <w:tab w:val="left" w:pos="1760"/>
              <w:tab w:val="right" w:leader="dot" w:pos="8494"/>
            </w:tabs>
            <w:rPr>
              <w:ins w:id="139" w:author="JORGE CONTRERAS ORTIZ" w:date="2021-09-05T14:11:00Z"/>
              <w:rFonts w:asciiTheme="minorHAnsi" w:eastAsiaTheme="minorEastAsia" w:hAnsiTheme="minorHAnsi" w:cstheme="minorBidi"/>
              <w:noProof/>
              <w:lang w:eastAsia="es-ES"/>
            </w:rPr>
          </w:pPr>
          <w:ins w:id="14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9442B2">
              <w:rPr>
                <w:rStyle w:val="Hipervnculo"/>
                <w:noProof/>
              </w:rPr>
              <w:t>Compresión de cabecera</w:t>
            </w:r>
            <w:r>
              <w:rPr>
                <w:noProof/>
                <w:webHidden/>
              </w:rPr>
              <w:tab/>
            </w:r>
            <w:r>
              <w:rPr>
                <w:noProof/>
                <w:webHidden/>
              </w:rPr>
              <w:fldChar w:fldCharType="begin"/>
            </w:r>
            <w:r>
              <w:rPr>
                <w:noProof/>
                <w:webHidden/>
              </w:rPr>
              <w:instrText xml:space="preserve"> PAGEREF _Toc81743578 \h </w:instrText>
            </w:r>
            <w:r>
              <w:rPr>
                <w:noProof/>
                <w:webHidden/>
              </w:rPr>
            </w:r>
          </w:ins>
          <w:r>
            <w:rPr>
              <w:noProof/>
              <w:webHidden/>
            </w:rPr>
            <w:fldChar w:fldCharType="separate"/>
          </w:r>
          <w:ins w:id="141" w:author="JORGE CONTRERAS ORTIZ" w:date="2021-09-05T14:11:00Z">
            <w:r>
              <w:rPr>
                <w:noProof/>
                <w:webHidden/>
              </w:rPr>
              <w:t>28</w:t>
            </w:r>
            <w:r>
              <w:rPr>
                <w:noProof/>
                <w:webHidden/>
              </w:rPr>
              <w:fldChar w:fldCharType="end"/>
            </w:r>
            <w:r w:rsidRPr="009442B2">
              <w:rPr>
                <w:rStyle w:val="Hipervnculo"/>
                <w:noProof/>
              </w:rPr>
              <w:fldChar w:fldCharType="end"/>
            </w:r>
          </w:ins>
        </w:p>
        <w:p w14:paraId="26C232F7" w14:textId="5D608F73" w:rsidR="00353559" w:rsidRDefault="00353559">
          <w:pPr>
            <w:pStyle w:val="TDC4"/>
            <w:tabs>
              <w:tab w:val="left" w:pos="1760"/>
              <w:tab w:val="right" w:leader="dot" w:pos="8494"/>
            </w:tabs>
            <w:rPr>
              <w:ins w:id="142" w:author="JORGE CONTRERAS ORTIZ" w:date="2021-09-05T14:11:00Z"/>
              <w:rFonts w:asciiTheme="minorHAnsi" w:eastAsiaTheme="minorEastAsia" w:hAnsiTheme="minorHAnsi" w:cstheme="minorBidi"/>
              <w:noProof/>
              <w:lang w:eastAsia="es-ES"/>
            </w:rPr>
          </w:pPr>
          <w:ins w:id="14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9442B2">
              <w:rPr>
                <w:rStyle w:val="Hipervnculo"/>
                <w:noProof/>
              </w:rPr>
              <w:t>Enrutamiento</w:t>
            </w:r>
            <w:r>
              <w:rPr>
                <w:noProof/>
                <w:webHidden/>
              </w:rPr>
              <w:tab/>
            </w:r>
            <w:r>
              <w:rPr>
                <w:noProof/>
                <w:webHidden/>
              </w:rPr>
              <w:fldChar w:fldCharType="begin"/>
            </w:r>
            <w:r>
              <w:rPr>
                <w:noProof/>
                <w:webHidden/>
              </w:rPr>
              <w:instrText xml:space="preserve"> PAGEREF _Toc81743579 \h </w:instrText>
            </w:r>
            <w:r>
              <w:rPr>
                <w:noProof/>
                <w:webHidden/>
              </w:rPr>
            </w:r>
          </w:ins>
          <w:r>
            <w:rPr>
              <w:noProof/>
              <w:webHidden/>
            </w:rPr>
            <w:fldChar w:fldCharType="separate"/>
          </w:r>
          <w:ins w:id="144" w:author="JORGE CONTRERAS ORTIZ" w:date="2021-09-05T14:11:00Z">
            <w:r>
              <w:rPr>
                <w:noProof/>
                <w:webHidden/>
              </w:rPr>
              <w:t>28</w:t>
            </w:r>
            <w:r>
              <w:rPr>
                <w:noProof/>
                <w:webHidden/>
              </w:rPr>
              <w:fldChar w:fldCharType="end"/>
            </w:r>
            <w:r w:rsidRPr="009442B2">
              <w:rPr>
                <w:rStyle w:val="Hipervnculo"/>
                <w:noProof/>
              </w:rPr>
              <w:fldChar w:fldCharType="end"/>
            </w:r>
          </w:ins>
        </w:p>
        <w:p w14:paraId="0329F764" w14:textId="53363038" w:rsidR="00353559" w:rsidRDefault="00353559">
          <w:pPr>
            <w:pStyle w:val="TDC4"/>
            <w:tabs>
              <w:tab w:val="left" w:pos="1760"/>
              <w:tab w:val="right" w:leader="dot" w:pos="8494"/>
            </w:tabs>
            <w:rPr>
              <w:ins w:id="145" w:author="JORGE CONTRERAS ORTIZ" w:date="2021-09-05T14:11:00Z"/>
              <w:rFonts w:asciiTheme="minorHAnsi" w:eastAsiaTheme="minorEastAsia" w:hAnsiTheme="minorHAnsi" w:cstheme="minorBidi"/>
              <w:noProof/>
              <w:lang w:eastAsia="es-ES"/>
            </w:rPr>
          </w:pPr>
          <w:ins w:id="14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9442B2">
              <w:rPr>
                <w:rStyle w:val="Hipervnculo"/>
                <w:noProof/>
              </w:rPr>
              <w:t>Seguridad</w:t>
            </w:r>
            <w:r>
              <w:rPr>
                <w:noProof/>
                <w:webHidden/>
              </w:rPr>
              <w:tab/>
            </w:r>
            <w:r>
              <w:rPr>
                <w:noProof/>
                <w:webHidden/>
              </w:rPr>
              <w:fldChar w:fldCharType="begin"/>
            </w:r>
            <w:r>
              <w:rPr>
                <w:noProof/>
                <w:webHidden/>
              </w:rPr>
              <w:instrText xml:space="preserve"> PAGEREF _Toc81743580 \h </w:instrText>
            </w:r>
            <w:r>
              <w:rPr>
                <w:noProof/>
                <w:webHidden/>
              </w:rPr>
            </w:r>
          </w:ins>
          <w:r>
            <w:rPr>
              <w:noProof/>
              <w:webHidden/>
            </w:rPr>
            <w:fldChar w:fldCharType="separate"/>
          </w:r>
          <w:ins w:id="147" w:author="JORGE CONTRERAS ORTIZ" w:date="2021-09-05T14:11:00Z">
            <w:r>
              <w:rPr>
                <w:noProof/>
                <w:webHidden/>
              </w:rPr>
              <w:t>28</w:t>
            </w:r>
            <w:r>
              <w:rPr>
                <w:noProof/>
                <w:webHidden/>
              </w:rPr>
              <w:fldChar w:fldCharType="end"/>
            </w:r>
            <w:r w:rsidRPr="009442B2">
              <w:rPr>
                <w:rStyle w:val="Hipervnculo"/>
                <w:noProof/>
              </w:rPr>
              <w:fldChar w:fldCharType="end"/>
            </w:r>
          </w:ins>
        </w:p>
        <w:p w14:paraId="7C0459A4" w14:textId="4AF3E1BA" w:rsidR="00353559" w:rsidRDefault="00353559">
          <w:pPr>
            <w:pStyle w:val="TDC4"/>
            <w:tabs>
              <w:tab w:val="left" w:pos="1760"/>
              <w:tab w:val="right" w:leader="dot" w:pos="8494"/>
            </w:tabs>
            <w:rPr>
              <w:ins w:id="148" w:author="JORGE CONTRERAS ORTIZ" w:date="2021-09-05T14:11:00Z"/>
              <w:rFonts w:asciiTheme="minorHAnsi" w:eastAsiaTheme="minorEastAsia" w:hAnsiTheme="minorHAnsi" w:cstheme="minorBidi"/>
              <w:noProof/>
              <w:lang w:eastAsia="es-ES"/>
            </w:rPr>
          </w:pPr>
          <w:ins w:id="14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9442B2">
              <w:rPr>
                <w:rStyle w:val="Hipervnculo"/>
                <w:noProof/>
              </w:rPr>
              <w:t>Protocolos de aplicación</w:t>
            </w:r>
            <w:r>
              <w:rPr>
                <w:noProof/>
                <w:webHidden/>
              </w:rPr>
              <w:tab/>
            </w:r>
            <w:r>
              <w:rPr>
                <w:noProof/>
                <w:webHidden/>
              </w:rPr>
              <w:fldChar w:fldCharType="begin"/>
            </w:r>
            <w:r>
              <w:rPr>
                <w:noProof/>
                <w:webHidden/>
              </w:rPr>
              <w:instrText xml:space="preserve"> PAGEREF _Toc81743581 \h </w:instrText>
            </w:r>
            <w:r>
              <w:rPr>
                <w:noProof/>
                <w:webHidden/>
              </w:rPr>
            </w:r>
          </w:ins>
          <w:r>
            <w:rPr>
              <w:noProof/>
              <w:webHidden/>
            </w:rPr>
            <w:fldChar w:fldCharType="separate"/>
          </w:r>
          <w:ins w:id="150" w:author="JORGE CONTRERAS ORTIZ" w:date="2021-09-05T14:11:00Z">
            <w:r>
              <w:rPr>
                <w:noProof/>
                <w:webHidden/>
              </w:rPr>
              <w:t>28</w:t>
            </w:r>
            <w:r>
              <w:rPr>
                <w:noProof/>
                <w:webHidden/>
              </w:rPr>
              <w:fldChar w:fldCharType="end"/>
            </w:r>
            <w:r w:rsidRPr="009442B2">
              <w:rPr>
                <w:rStyle w:val="Hipervnculo"/>
                <w:noProof/>
              </w:rPr>
              <w:fldChar w:fldCharType="end"/>
            </w:r>
          </w:ins>
        </w:p>
        <w:p w14:paraId="4DEFF020" w14:textId="461DBF48" w:rsidR="00353559" w:rsidRDefault="00353559">
          <w:pPr>
            <w:pStyle w:val="TDC3"/>
            <w:rPr>
              <w:ins w:id="151" w:author="JORGE CONTRERAS ORTIZ" w:date="2021-09-05T14:11:00Z"/>
              <w:rFonts w:asciiTheme="minorHAnsi" w:hAnsiTheme="minorHAnsi" w:cstheme="minorBidi"/>
              <w:noProof/>
            </w:rPr>
          </w:pPr>
          <w:ins w:id="15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2.2.4.</w:t>
            </w:r>
            <w:r>
              <w:rPr>
                <w:rFonts w:asciiTheme="minorHAnsi" w:hAnsiTheme="minorHAnsi" w:cstheme="minorBidi"/>
                <w:noProof/>
              </w:rPr>
              <w:tab/>
            </w:r>
            <w:r w:rsidRPr="009442B2">
              <w:rPr>
                <w:rStyle w:val="Hipervnculo"/>
                <w:noProof/>
              </w:rPr>
              <w:t>Retos de 6LoWPAN</w:t>
            </w:r>
            <w:r>
              <w:rPr>
                <w:noProof/>
                <w:webHidden/>
              </w:rPr>
              <w:tab/>
            </w:r>
            <w:r>
              <w:rPr>
                <w:noProof/>
                <w:webHidden/>
              </w:rPr>
              <w:fldChar w:fldCharType="begin"/>
            </w:r>
            <w:r>
              <w:rPr>
                <w:noProof/>
                <w:webHidden/>
              </w:rPr>
              <w:instrText xml:space="preserve"> PAGEREF _Toc81743582 \h </w:instrText>
            </w:r>
            <w:r>
              <w:rPr>
                <w:noProof/>
                <w:webHidden/>
              </w:rPr>
            </w:r>
          </w:ins>
          <w:r>
            <w:rPr>
              <w:noProof/>
              <w:webHidden/>
            </w:rPr>
            <w:fldChar w:fldCharType="separate"/>
          </w:r>
          <w:ins w:id="153" w:author="JORGE CONTRERAS ORTIZ" w:date="2021-09-05T14:11:00Z">
            <w:r>
              <w:rPr>
                <w:noProof/>
                <w:webHidden/>
              </w:rPr>
              <w:t>29</w:t>
            </w:r>
            <w:r>
              <w:rPr>
                <w:noProof/>
                <w:webHidden/>
              </w:rPr>
              <w:fldChar w:fldCharType="end"/>
            </w:r>
            <w:r w:rsidRPr="009442B2">
              <w:rPr>
                <w:rStyle w:val="Hipervnculo"/>
                <w:noProof/>
              </w:rPr>
              <w:fldChar w:fldCharType="end"/>
            </w:r>
          </w:ins>
        </w:p>
        <w:p w14:paraId="08DBDCA9" w14:textId="61B9DB2E" w:rsidR="00353559" w:rsidRDefault="00353559">
          <w:pPr>
            <w:pStyle w:val="TDC3"/>
            <w:rPr>
              <w:ins w:id="154" w:author="JORGE CONTRERAS ORTIZ" w:date="2021-09-05T14:11:00Z"/>
              <w:rFonts w:asciiTheme="minorHAnsi" w:hAnsiTheme="minorHAnsi" w:cstheme="minorBidi"/>
              <w:noProof/>
            </w:rPr>
          </w:pPr>
          <w:ins w:id="15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2.2.5.</w:t>
            </w:r>
            <w:r>
              <w:rPr>
                <w:rFonts w:asciiTheme="minorHAnsi" w:hAnsiTheme="minorHAnsi" w:cstheme="minorBidi"/>
                <w:noProof/>
              </w:rPr>
              <w:tab/>
            </w:r>
            <w:r w:rsidRPr="009442B2">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_Toc81743583 \h </w:instrText>
            </w:r>
            <w:r>
              <w:rPr>
                <w:noProof/>
                <w:webHidden/>
              </w:rPr>
            </w:r>
          </w:ins>
          <w:r>
            <w:rPr>
              <w:noProof/>
              <w:webHidden/>
            </w:rPr>
            <w:fldChar w:fldCharType="separate"/>
          </w:r>
          <w:ins w:id="156" w:author="JORGE CONTRERAS ORTIZ" w:date="2021-09-05T14:11:00Z">
            <w:r>
              <w:rPr>
                <w:noProof/>
                <w:webHidden/>
              </w:rPr>
              <w:t>29</w:t>
            </w:r>
            <w:r>
              <w:rPr>
                <w:noProof/>
                <w:webHidden/>
              </w:rPr>
              <w:fldChar w:fldCharType="end"/>
            </w:r>
            <w:r w:rsidRPr="009442B2">
              <w:rPr>
                <w:rStyle w:val="Hipervnculo"/>
                <w:noProof/>
              </w:rPr>
              <w:fldChar w:fldCharType="end"/>
            </w:r>
          </w:ins>
        </w:p>
        <w:p w14:paraId="75ACFB7C" w14:textId="46A47776" w:rsidR="00353559" w:rsidRDefault="00353559">
          <w:pPr>
            <w:pStyle w:val="TDC4"/>
            <w:tabs>
              <w:tab w:val="left" w:pos="1760"/>
              <w:tab w:val="right" w:leader="dot" w:pos="8494"/>
            </w:tabs>
            <w:rPr>
              <w:ins w:id="157" w:author="JORGE CONTRERAS ORTIZ" w:date="2021-09-05T14:11:00Z"/>
              <w:rFonts w:asciiTheme="minorHAnsi" w:eastAsiaTheme="minorEastAsia" w:hAnsiTheme="minorHAnsi" w:cstheme="minorBidi"/>
              <w:noProof/>
              <w:lang w:eastAsia="es-ES"/>
            </w:rPr>
          </w:pPr>
          <w:ins w:id="158"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"_Toc81743584"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9442B2">
              <w:rPr>
                <w:rStyle w:val="Hipervnculo"/>
                <w:noProof/>
              </w:rPr>
              <w:t>Contiki</w:t>
            </w:r>
            <w:r>
              <w:rPr>
                <w:noProof/>
                <w:webHidden/>
              </w:rPr>
              <w:tab/>
            </w:r>
            <w:r>
              <w:rPr>
                <w:noProof/>
                <w:webHidden/>
              </w:rPr>
              <w:fldChar w:fldCharType="begin"/>
            </w:r>
            <w:r>
              <w:rPr>
                <w:noProof/>
                <w:webHidden/>
              </w:rPr>
              <w:instrText xml:space="preserve"> PAGEREF _Toc81743584 \h </w:instrText>
            </w:r>
            <w:r>
              <w:rPr>
                <w:noProof/>
                <w:webHidden/>
              </w:rPr>
            </w:r>
          </w:ins>
          <w:r>
            <w:rPr>
              <w:noProof/>
              <w:webHidden/>
            </w:rPr>
            <w:fldChar w:fldCharType="separate"/>
          </w:r>
          <w:ins w:id="159" w:author="JORGE CONTRERAS ORTIZ" w:date="2021-09-05T14:11:00Z">
            <w:r>
              <w:rPr>
                <w:noProof/>
                <w:webHidden/>
              </w:rPr>
              <w:t>29</w:t>
            </w:r>
            <w:r>
              <w:rPr>
                <w:noProof/>
                <w:webHidden/>
              </w:rPr>
              <w:fldChar w:fldCharType="end"/>
            </w:r>
            <w:r w:rsidRPr="009442B2">
              <w:rPr>
                <w:rStyle w:val="Hipervnculo"/>
                <w:noProof/>
              </w:rPr>
              <w:fldChar w:fldCharType="end"/>
            </w:r>
          </w:ins>
        </w:p>
        <w:p w14:paraId="0838B7D1" w14:textId="4B42ECF3" w:rsidR="00353559" w:rsidRDefault="00353559">
          <w:pPr>
            <w:pStyle w:val="TDC4"/>
            <w:tabs>
              <w:tab w:val="left" w:pos="1760"/>
              <w:tab w:val="right" w:leader="dot" w:pos="8494"/>
            </w:tabs>
            <w:rPr>
              <w:ins w:id="160" w:author="JORGE CONTRERAS ORTIZ" w:date="2021-09-05T14:11:00Z"/>
              <w:rFonts w:asciiTheme="minorHAnsi" w:eastAsiaTheme="minorEastAsia" w:hAnsiTheme="minorHAnsi" w:cstheme="minorBidi"/>
              <w:noProof/>
              <w:lang w:eastAsia="es-ES"/>
            </w:rPr>
          </w:pPr>
          <w:ins w:id="16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9442B2">
              <w:rPr>
                <w:rStyle w:val="Hipervnculo"/>
                <w:noProof/>
              </w:rPr>
              <w:t>TinyOS</w:t>
            </w:r>
            <w:r>
              <w:rPr>
                <w:noProof/>
                <w:webHidden/>
              </w:rPr>
              <w:tab/>
            </w:r>
            <w:r>
              <w:rPr>
                <w:noProof/>
                <w:webHidden/>
              </w:rPr>
              <w:fldChar w:fldCharType="begin"/>
            </w:r>
            <w:r>
              <w:rPr>
                <w:noProof/>
                <w:webHidden/>
              </w:rPr>
              <w:instrText xml:space="preserve"> PAGEREF _Toc81743585 \h </w:instrText>
            </w:r>
            <w:r>
              <w:rPr>
                <w:noProof/>
                <w:webHidden/>
              </w:rPr>
            </w:r>
          </w:ins>
          <w:r>
            <w:rPr>
              <w:noProof/>
              <w:webHidden/>
            </w:rPr>
            <w:fldChar w:fldCharType="separate"/>
          </w:r>
          <w:ins w:id="162" w:author="JORGE CONTRERAS ORTIZ" w:date="2021-09-05T14:11:00Z">
            <w:r>
              <w:rPr>
                <w:noProof/>
                <w:webHidden/>
              </w:rPr>
              <w:t>30</w:t>
            </w:r>
            <w:r>
              <w:rPr>
                <w:noProof/>
                <w:webHidden/>
              </w:rPr>
              <w:fldChar w:fldCharType="end"/>
            </w:r>
            <w:r w:rsidRPr="009442B2">
              <w:rPr>
                <w:rStyle w:val="Hipervnculo"/>
                <w:noProof/>
              </w:rPr>
              <w:fldChar w:fldCharType="end"/>
            </w:r>
          </w:ins>
        </w:p>
        <w:p w14:paraId="02F07278" w14:textId="0A4381AA" w:rsidR="00353559" w:rsidRDefault="00353559">
          <w:pPr>
            <w:pStyle w:val="TDC4"/>
            <w:tabs>
              <w:tab w:val="left" w:pos="1760"/>
              <w:tab w:val="right" w:leader="dot" w:pos="8494"/>
            </w:tabs>
            <w:rPr>
              <w:ins w:id="163" w:author="JORGE CONTRERAS ORTIZ" w:date="2021-09-05T14:11:00Z"/>
              <w:rFonts w:asciiTheme="minorHAnsi" w:eastAsiaTheme="minorEastAsia" w:hAnsiTheme="minorHAnsi" w:cstheme="minorBidi"/>
              <w:noProof/>
              <w:lang w:eastAsia="es-ES"/>
            </w:rPr>
          </w:pPr>
          <w:ins w:id="16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9442B2">
              <w:rPr>
                <w:rStyle w:val="Hipervnculo"/>
                <w:noProof/>
              </w:rPr>
              <w:t>Thread</w:t>
            </w:r>
            <w:r>
              <w:rPr>
                <w:noProof/>
                <w:webHidden/>
              </w:rPr>
              <w:tab/>
            </w:r>
            <w:r>
              <w:rPr>
                <w:noProof/>
                <w:webHidden/>
              </w:rPr>
              <w:fldChar w:fldCharType="begin"/>
            </w:r>
            <w:r>
              <w:rPr>
                <w:noProof/>
                <w:webHidden/>
              </w:rPr>
              <w:instrText xml:space="preserve"> PAGEREF _Toc81743586 \h </w:instrText>
            </w:r>
            <w:r>
              <w:rPr>
                <w:noProof/>
                <w:webHidden/>
              </w:rPr>
            </w:r>
          </w:ins>
          <w:r>
            <w:rPr>
              <w:noProof/>
              <w:webHidden/>
            </w:rPr>
            <w:fldChar w:fldCharType="separate"/>
          </w:r>
          <w:ins w:id="165" w:author="JORGE CONTRERAS ORTIZ" w:date="2021-09-05T14:11:00Z">
            <w:r>
              <w:rPr>
                <w:noProof/>
                <w:webHidden/>
              </w:rPr>
              <w:t>30</w:t>
            </w:r>
            <w:r>
              <w:rPr>
                <w:noProof/>
                <w:webHidden/>
              </w:rPr>
              <w:fldChar w:fldCharType="end"/>
            </w:r>
            <w:r w:rsidRPr="009442B2">
              <w:rPr>
                <w:rStyle w:val="Hipervnculo"/>
                <w:noProof/>
              </w:rPr>
              <w:fldChar w:fldCharType="end"/>
            </w:r>
          </w:ins>
        </w:p>
        <w:p w14:paraId="5D641925" w14:textId="3F6D7D29" w:rsidR="00353559" w:rsidRDefault="00353559">
          <w:pPr>
            <w:pStyle w:val="TDC2"/>
            <w:tabs>
              <w:tab w:val="left" w:pos="880"/>
              <w:tab w:val="right" w:leader="dot" w:pos="8494"/>
            </w:tabs>
            <w:rPr>
              <w:ins w:id="166" w:author="JORGE CONTRERAS ORTIZ" w:date="2021-09-05T14:11:00Z"/>
              <w:rFonts w:asciiTheme="minorHAnsi" w:eastAsiaTheme="minorEastAsia" w:hAnsiTheme="minorHAnsi" w:cstheme="minorBidi"/>
              <w:noProof/>
              <w:lang w:eastAsia="es-ES"/>
            </w:rPr>
          </w:pPr>
          <w:ins w:id="16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2.3.</w:t>
            </w:r>
            <w:r>
              <w:rPr>
                <w:rFonts w:asciiTheme="minorHAnsi" w:eastAsiaTheme="minorEastAsia" w:hAnsiTheme="minorHAnsi" w:cstheme="minorBidi"/>
                <w:noProof/>
                <w:lang w:eastAsia="es-ES"/>
              </w:rPr>
              <w:tab/>
            </w:r>
            <w:r w:rsidRPr="009442B2">
              <w:rPr>
                <w:rStyle w:val="Hipervnculo"/>
                <w:noProof/>
              </w:rPr>
              <w:t>THREAD</w:t>
            </w:r>
            <w:r>
              <w:rPr>
                <w:noProof/>
                <w:webHidden/>
              </w:rPr>
              <w:tab/>
            </w:r>
            <w:r>
              <w:rPr>
                <w:noProof/>
                <w:webHidden/>
              </w:rPr>
              <w:fldChar w:fldCharType="begin"/>
            </w:r>
            <w:r>
              <w:rPr>
                <w:noProof/>
                <w:webHidden/>
              </w:rPr>
              <w:instrText xml:space="preserve"> PAGEREF _Toc81743587 \h </w:instrText>
            </w:r>
            <w:r>
              <w:rPr>
                <w:noProof/>
                <w:webHidden/>
              </w:rPr>
            </w:r>
          </w:ins>
          <w:r>
            <w:rPr>
              <w:noProof/>
              <w:webHidden/>
            </w:rPr>
            <w:fldChar w:fldCharType="separate"/>
          </w:r>
          <w:ins w:id="168" w:author="JORGE CONTRERAS ORTIZ" w:date="2021-09-05T14:11:00Z">
            <w:r>
              <w:rPr>
                <w:noProof/>
                <w:webHidden/>
              </w:rPr>
              <w:t>31</w:t>
            </w:r>
            <w:r>
              <w:rPr>
                <w:noProof/>
                <w:webHidden/>
              </w:rPr>
              <w:fldChar w:fldCharType="end"/>
            </w:r>
            <w:r w:rsidRPr="009442B2">
              <w:rPr>
                <w:rStyle w:val="Hipervnculo"/>
                <w:noProof/>
              </w:rPr>
              <w:fldChar w:fldCharType="end"/>
            </w:r>
          </w:ins>
        </w:p>
        <w:p w14:paraId="64257915" w14:textId="775282C6" w:rsidR="00353559" w:rsidRDefault="00353559">
          <w:pPr>
            <w:pStyle w:val="TDC3"/>
            <w:rPr>
              <w:ins w:id="169" w:author="JORGE CONTRERAS ORTIZ" w:date="2021-09-05T14:11:00Z"/>
              <w:rFonts w:asciiTheme="minorHAnsi" w:hAnsiTheme="minorHAnsi" w:cstheme="minorBidi"/>
              <w:noProof/>
            </w:rPr>
          </w:pPr>
          <w:ins w:id="17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2.3.1.</w:t>
            </w:r>
            <w:r>
              <w:rPr>
                <w:rFonts w:asciiTheme="minorHAnsi" w:hAnsiTheme="minorHAnsi" w:cstheme="minorBidi"/>
                <w:noProof/>
              </w:rPr>
              <w:tab/>
            </w:r>
            <w:r w:rsidRPr="009442B2">
              <w:rPr>
                <w:rStyle w:val="Hipervnculo"/>
                <w:noProof/>
              </w:rPr>
              <w:t>Introducción a Redes THREAD [8], [10]–[12]</w:t>
            </w:r>
            <w:r>
              <w:rPr>
                <w:noProof/>
                <w:webHidden/>
              </w:rPr>
              <w:tab/>
            </w:r>
            <w:r>
              <w:rPr>
                <w:noProof/>
                <w:webHidden/>
              </w:rPr>
              <w:fldChar w:fldCharType="begin"/>
            </w:r>
            <w:r>
              <w:rPr>
                <w:noProof/>
                <w:webHidden/>
              </w:rPr>
              <w:instrText xml:space="preserve"> PAGEREF _Toc81743588 \h </w:instrText>
            </w:r>
            <w:r>
              <w:rPr>
                <w:noProof/>
                <w:webHidden/>
              </w:rPr>
            </w:r>
          </w:ins>
          <w:r>
            <w:rPr>
              <w:noProof/>
              <w:webHidden/>
            </w:rPr>
            <w:fldChar w:fldCharType="separate"/>
          </w:r>
          <w:ins w:id="171" w:author="JORGE CONTRERAS ORTIZ" w:date="2021-09-05T14:11:00Z">
            <w:r>
              <w:rPr>
                <w:noProof/>
                <w:webHidden/>
              </w:rPr>
              <w:t>31</w:t>
            </w:r>
            <w:r>
              <w:rPr>
                <w:noProof/>
                <w:webHidden/>
              </w:rPr>
              <w:fldChar w:fldCharType="end"/>
            </w:r>
            <w:r w:rsidRPr="009442B2">
              <w:rPr>
                <w:rStyle w:val="Hipervnculo"/>
                <w:noProof/>
              </w:rPr>
              <w:fldChar w:fldCharType="end"/>
            </w:r>
          </w:ins>
        </w:p>
        <w:p w14:paraId="0CA306E7" w14:textId="569A5FD5" w:rsidR="00353559" w:rsidRDefault="00353559">
          <w:pPr>
            <w:pStyle w:val="TDC3"/>
            <w:rPr>
              <w:ins w:id="172" w:author="JORGE CONTRERAS ORTIZ" w:date="2021-09-05T14:11:00Z"/>
              <w:rFonts w:asciiTheme="minorHAnsi" w:hAnsiTheme="minorHAnsi" w:cstheme="minorBidi"/>
              <w:noProof/>
            </w:rPr>
          </w:pPr>
          <w:ins w:id="17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2.3.2.</w:t>
            </w:r>
            <w:r>
              <w:rPr>
                <w:rFonts w:asciiTheme="minorHAnsi" w:hAnsiTheme="minorHAnsi" w:cstheme="minorBidi"/>
                <w:noProof/>
              </w:rPr>
              <w:tab/>
            </w:r>
            <w:r w:rsidRPr="009442B2">
              <w:rPr>
                <w:rStyle w:val="Hipervnculo"/>
                <w:noProof/>
              </w:rPr>
              <w:t>Tipos de dispositivos</w:t>
            </w:r>
            <w:r>
              <w:rPr>
                <w:noProof/>
                <w:webHidden/>
              </w:rPr>
              <w:tab/>
            </w:r>
            <w:r>
              <w:rPr>
                <w:noProof/>
                <w:webHidden/>
              </w:rPr>
              <w:fldChar w:fldCharType="begin"/>
            </w:r>
            <w:r>
              <w:rPr>
                <w:noProof/>
                <w:webHidden/>
              </w:rPr>
              <w:instrText xml:space="preserve"> PAGEREF _Toc81743589 \h </w:instrText>
            </w:r>
            <w:r>
              <w:rPr>
                <w:noProof/>
                <w:webHidden/>
              </w:rPr>
            </w:r>
          </w:ins>
          <w:r>
            <w:rPr>
              <w:noProof/>
              <w:webHidden/>
            </w:rPr>
            <w:fldChar w:fldCharType="separate"/>
          </w:r>
          <w:ins w:id="174" w:author="JORGE CONTRERAS ORTIZ" w:date="2021-09-05T14:11:00Z">
            <w:r>
              <w:rPr>
                <w:noProof/>
                <w:webHidden/>
              </w:rPr>
              <w:t>32</w:t>
            </w:r>
            <w:r>
              <w:rPr>
                <w:noProof/>
                <w:webHidden/>
              </w:rPr>
              <w:fldChar w:fldCharType="end"/>
            </w:r>
            <w:r w:rsidRPr="009442B2">
              <w:rPr>
                <w:rStyle w:val="Hipervnculo"/>
                <w:noProof/>
              </w:rPr>
              <w:fldChar w:fldCharType="end"/>
            </w:r>
          </w:ins>
        </w:p>
        <w:p w14:paraId="654C9173" w14:textId="43893389" w:rsidR="00353559" w:rsidRDefault="00353559">
          <w:pPr>
            <w:pStyle w:val="TDC3"/>
            <w:rPr>
              <w:ins w:id="175" w:author="JORGE CONTRERAS ORTIZ" w:date="2021-09-05T14:11:00Z"/>
              <w:rFonts w:asciiTheme="minorHAnsi" w:hAnsiTheme="minorHAnsi" w:cstheme="minorBidi"/>
              <w:noProof/>
            </w:rPr>
          </w:pPr>
          <w:ins w:id="17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2.3.3.</w:t>
            </w:r>
            <w:r>
              <w:rPr>
                <w:rFonts w:asciiTheme="minorHAnsi" w:hAnsiTheme="minorHAnsi" w:cstheme="minorBidi"/>
                <w:noProof/>
              </w:rPr>
              <w:tab/>
            </w:r>
            <w:r w:rsidRPr="009442B2">
              <w:rPr>
                <w:rStyle w:val="Hipervnculo"/>
                <w:noProof/>
              </w:rPr>
              <w:t>Protocolo Thread</w:t>
            </w:r>
            <w:r>
              <w:rPr>
                <w:noProof/>
                <w:webHidden/>
              </w:rPr>
              <w:tab/>
            </w:r>
            <w:r>
              <w:rPr>
                <w:noProof/>
                <w:webHidden/>
              </w:rPr>
              <w:fldChar w:fldCharType="begin"/>
            </w:r>
            <w:r>
              <w:rPr>
                <w:noProof/>
                <w:webHidden/>
              </w:rPr>
              <w:instrText xml:space="preserve"> PAGEREF _Toc81743590 \h </w:instrText>
            </w:r>
            <w:r>
              <w:rPr>
                <w:noProof/>
                <w:webHidden/>
              </w:rPr>
            </w:r>
          </w:ins>
          <w:r>
            <w:rPr>
              <w:noProof/>
              <w:webHidden/>
            </w:rPr>
            <w:fldChar w:fldCharType="separate"/>
          </w:r>
          <w:ins w:id="177" w:author="JORGE CONTRERAS ORTIZ" w:date="2021-09-05T14:11:00Z">
            <w:r>
              <w:rPr>
                <w:noProof/>
                <w:webHidden/>
              </w:rPr>
              <w:t>33</w:t>
            </w:r>
            <w:r>
              <w:rPr>
                <w:noProof/>
                <w:webHidden/>
              </w:rPr>
              <w:fldChar w:fldCharType="end"/>
            </w:r>
            <w:r w:rsidRPr="009442B2">
              <w:rPr>
                <w:rStyle w:val="Hipervnculo"/>
                <w:noProof/>
              </w:rPr>
              <w:fldChar w:fldCharType="end"/>
            </w:r>
          </w:ins>
        </w:p>
        <w:p w14:paraId="4574D832" w14:textId="10D4CEBF" w:rsidR="00353559" w:rsidRDefault="00353559">
          <w:pPr>
            <w:pStyle w:val="TDC4"/>
            <w:tabs>
              <w:tab w:val="left" w:pos="1760"/>
              <w:tab w:val="right" w:leader="dot" w:pos="8494"/>
            </w:tabs>
            <w:rPr>
              <w:ins w:id="178" w:author="JORGE CONTRERAS ORTIZ" w:date="2021-09-05T14:11:00Z"/>
              <w:rFonts w:asciiTheme="minorHAnsi" w:eastAsiaTheme="minorEastAsia" w:hAnsiTheme="minorHAnsi" w:cstheme="minorBidi"/>
              <w:noProof/>
              <w:lang w:eastAsia="es-ES"/>
            </w:rPr>
          </w:pPr>
          <w:ins w:id="17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9442B2">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_Toc81743591 \h </w:instrText>
            </w:r>
            <w:r>
              <w:rPr>
                <w:noProof/>
                <w:webHidden/>
              </w:rPr>
            </w:r>
          </w:ins>
          <w:r>
            <w:rPr>
              <w:noProof/>
              <w:webHidden/>
            </w:rPr>
            <w:fldChar w:fldCharType="separate"/>
          </w:r>
          <w:ins w:id="180" w:author="JORGE CONTRERAS ORTIZ" w:date="2021-09-05T14:11:00Z">
            <w:r>
              <w:rPr>
                <w:noProof/>
                <w:webHidden/>
              </w:rPr>
              <w:t>34</w:t>
            </w:r>
            <w:r>
              <w:rPr>
                <w:noProof/>
                <w:webHidden/>
              </w:rPr>
              <w:fldChar w:fldCharType="end"/>
            </w:r>
            <w:r w:rsidRPr="009442B2">
              <w:rPr>
                <w:rStyle w:val="Hipervnculo"/>
                <w:noProof/>
              </w:rPr>
              <w:fldChar w:fldCharType="end"/>
            </w:r>
          </w:ins>
        </w:p>
        <w:p w14:paraId="2E96D3D3" w14:textId="7BB7AA50" w:rsidR="00353559" w:rsidRDefault="00353559">
          <w:pPr>
            <w:pStyle w:val="TDC4"/>
            <w:tabs>
              <w:tab w:val="left" w:pos="1760"/>
              <w:tab w:val="right" w:leader="dot" w:pos="8494"/>
            </w:tabs>
            <w:rPr>
              <w:ins w:id="181" w:author="JORGE CONTRERAS ORTIZ" w:date="2021-09-05T14:11:00Z"/>
              <w:rFonts w:asciiTheme="minorHAnsi" w:eastAsiaTheme="minorEastAsia" w:hAnsiTheme="minorHAnsi" w:cstheme="minorBidi"/>
              <w:noProof/>
              <w:lang w:eastAsia="es-ES"/>
            </w:rPr>
          </w:pPr>
          <w:ins w:id="18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9442B2">
              <w:rPr>
                <w:rStyle w:val="Hipervnculo"/>
                <w:noProof/>
              </w:rPr>
              <w:t>Capa Física [12], [14]</w:t>
            </w:r>
            <w:r>
              <w:rPr>
                <w:noProof/>
                <w:webHidden/>
              </w:rPr>
              <w:tab/>
            </w:r>
            <w:r>
              <w:rPr>
                <w:noProof/>
                <w:webHidden/>
              </w:rPr>
              <w:fldChar w:fldCharType="begin"/>
            </w:r>
            <w:r>
              <w:rPr>
                <w:noProof/>
                <w:webHidden/>
              </w:rPr>
              <w:instrText xml:space="preserve"> PAGEREF _Toc81743592 \h </w:instrText>
            </w:r>
            <w:r>
              <w:rPr>
                <w:noProof/>
                <w:webHidden/>
              </w:rPr>
            </w:r>
          </w:ins>
          <w:r>
            <w:rPr>
              <w:noProof/>
              <w:webHidden/>
            </w:rPr>
            <w:fldChar w:fldCharType="separate"/>
          </w:r>
          <w:ins w:id="183" w:author="JORGE CONTRERAS ORTIZ" w:date="2021-09-05T14:11:00Z">
            <w:r>
              <w:rPr>
                <w:noProof/>
                <w:webHidden/>
              </w:rPr>
              <w:t>36</w:t>
            </w:r>
            <w:r>
              <w:rPr>
                <w:noProof/>
                <w:webHidden/>
              </w:rPr>
              <w:fldChar w:fldCharType="end"/>
            </w:r>
            <w:r w:rsidRPr="009442B2">
              <w:rPr>
                <w:rStyle w:val="Hipervnculo"/>
                <w:noProof/>
              </w:rPr>
              <w:fldChar w:fldCharType="end"/>
            </w:r>
          </w:ins>
        </w:p>
        <w:p w14:paraId="6B492170" w14:textId="17E76FD4" w:rsidR="00353559" w:rsidRDefault="00353559">
          <w:pPr>
            <w:pStyle w:val="TDC4"/>
            <w:tabs>
              <w:tab w:val="left" w:pos="1760"/>
              <w:tab w:val="right" w:leader="dot" w:pos="8494"/>
            </w:tabs>
            <w:rPr>
              <w:ins w:id="184" w:author="JORGE CONTRERAS ORTIZ" w:date="2021-09-05T14:11:00Z"/>
              <w:rFonts w:asciiTheme="minorHAnsi" w:eastAsiaTheme="minorEastAsia" w:hAnsiTheme="minorHAnsi" w:cstheme="minorBidi"/>
              <w:noProof/>
              <w:lang w:eastAsia="es-ES"/>
            </w:rPr>
          </w:pPr>
          <w:ins w:id="18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9442B2">
              <w:rPr>
                <w:rStyle w:val="Hipervnculo"/>
                <w:noProof/>
              </w:rPr>
              <w:t>Capa MAC (o enlace de Datos). [12], [14]</w:t>
            </w:r>
            <w:r>
              <w:rPr>
                <w:noProof/>
                <w:webHidden/>
              </w:rPr>
              <w:tab/>
            </w:r>
            <w:r>
              <w:rPr>
                <w:noProof/>
                <w:webHidden/>
              </w:rPr>
              <w:fldChar w:fldCharType="begin"/>
            </w:r>
            <w:r>
              <w:rPr>
                <w:noProof/>
                <w:webHidden/>
              </w:rPr>
              <w:instrText xml:space="preserve"> PAGEREF _Toc81743593 \h </w:instrText>
            </w:r>
            <w:r>
              <w:rPr>
                <w:noProof/>
                <w:webHidden/>
              </w:rPr>
            </w:r>
          </w:ins>
          <w:r>
            <w:rPr>
              <w:noProof/>
              <w:webHidden/>
            </w:rPr>
            <w:fldChar w:fldCharType="separate"/>
          </w:r>
          <w:ins w:id="186" w:author="JORGE CONTRERAS ORTIZ" w:date="2021-09-05T14:11:00Z">
            <w:r>
              <w:rPr>
                <w:noProof/>
                <w:webHidden/>
              </w:rPr>
              <w:t>36</w:t>
            </w:r>
            <w:r>
              <w:rPr>
                <w:noProof/>
                <w:webHidden/>
              </w:rPr>
              <w:fldChar w:fldCharType="end"/>
            </w:r>
            <w:r w:rsidRPr="009442B2">
              <w:rPr>
                <w:rStyle w:val="Hipervnculo"/>
                <w:noProof/>
              </w:rPr>
              <w:fldChar w:fldCharType="end"/>
            </w:r>
          </w:ins>
        </w:p>
        <w:p w14:paraId="6F94B315" w14:textId="09A629A8" w:rsidR="00353559" w:rsidRDefault="00353559">
          <w:pPr>
            <w:pStyle w:val="TDC4"/>
            <w:tabs>
              <w:tab w:val="left" w:pos="1760"/>
              <w:tab w:val="right" w:leader="dot" w:pos="8494"/>
            </w:tabs>
            <w:rPr>
              <w:ins w:id="187" w:author="JORGE CONTRERAS ORTIZ" w:date="2021-09-05T14:11:00Z"/>
              <w:rFonts w:asciiTheme="minorHAnsi" w:eastAsiaTheme="minorEastAsia" w:hAnsiTheme="minorHAnsi" w:cstheme="minorBidi"/>
              <w:noProof/>
              <w:lang w:eastAsia="es-ES"/>
            </w:rPr>
          </w:pPr>
          <w:ins w:id="18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9442B2">
              <w:rPr>
                <w:rStyle w:val="Hipervnculo"/>
                <w:noProof/>
              </w:rPr>
              <w:t>Capa de adaptación 6LoWPAN [12]</w:t>
            </w:r>
            <w:r>
              <w:rPr>
                <w:noProof/>
                <w:webHidden/>
              </w:rPr>
              <w:tab/>
            </w:r>
            <w:r>
              <w:rPr>
                <w:noProof/>
                <w:webHidden/>
              </w:rPr>
              <w:fldChar w:fldCharType="begin"/>
            </w:r>
            <w:r>
              <w:rPr>
                <w:noProof/>
                <w:webHidden/>
              </w:rPr>
              <w:instrText xml:space="preserve"> PAGEREF _Toc81743594 \h </w:instrText>
            </w:r>
            <w:r>
              <w:rPr>
                <w:noProof/>
                <w:webHidden/>
              </w:rPr>
            </w:r>
          </w:ins>
          <w:r>
            <w:rPr>
              <w:noProof/>
              <w:webHidden/>
            </w:rPr>
            <w:fldChar w:fldCharType="separate"/>
          </w:r>
          <w:ins w:id="189" w:author="JORGE CONTRERAS ORTIZ" w:date="2021-09-05T14:11:00Z">
            <w:r>
              <w:rPr>
                <w:noProof/>
                <w:webHidden/>
              </w:rPr>
              <w:t>37</w:t>
            </w:r>
            <w:r>
              <w:rPr>
                <w:noProof/>
                <w:webHidden/>
              </w:rPr>
              <w:fldChar w:fldCharType="end"/>
            </w:r>
            <w:r w:rsidRPr="009442B2">
              <w:rPr>
                <w:rStyle w:val="Hipervnculo"/>
                <w:noProof/>
              </w:rPr>
              <w:fldChar w:fldCharType="end"/>
            </w:r>
          </w:ins>
        </w:p>
        <w:p w14:paraId="36A70DF6" w14:textId="56C61CEB" w:rsidR="00353559" w:rsidRDefault="00353559">
          <w:pPr>
            <w:pStyle w:val="TDC4"/>
            <w:tabs>
              <w:tab w:val="left" w:pos="1760"/>
              <w:tab w:val="right" w:leader="dot" w:pos="8494"/>
            </w:tabs>
            <w:rPr>
              <w:ins w:id="190" w:author="JORGE CONTRERAS ORTIZ" w:date="2021-09-05T14:11:00Z"/>
              <w:rFonts w:asciiTheme="minorHAnsi" w:eastAsiaTheme="minorEastAsia" w:hAnsiTheme="minorHAnsi" w:cstheme="minorBidi"/>
              <w:noProof/>
              <w:lang w:eastAsia="es-ES"/>
            </w:rPr>
          </w:pPr>
          <w:ins w:id="19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9442B2">
              <w:rPr>
                <w:rStyle w:val="Hipervnculo"/>
                <w:noProof/>
              </w:rPr>
              <w:t>Capa de Red [12]</w:t>
            </w:r>
            <w:r>
              <w:rPr>
                <w:noProof/>
                <w:webHidden/>
              </w:rPr>
              <w:tab/>
            </w:r>
            <w:r>
              <w:rPr>
                <w:noProof/>
                <w:webHidden/>
              </w:rPr>
              <w:fldChar w:fldCharType="begin"/>
            </w:r>
            <w:r>
              <w:rPr>
                <w:noProof/>
                <w:webHidden/>
              </w:rPr>
              <w:instrText xml:space="preserve"> PAGEREF _Toc81743595 \h </w:instrText>
            </w:r>
            <w:r>
              <w:rPr>
                <w:noProof/>
                <w:webHidden/>
              </w:rPr>
            </w:r>
          </w:ins>
          <w:r>
            <w:rPr>
              <w:noProof/>
              <w:webHidden/>
            </w:rPr>
            <w:fldChar w:fldCharType="separate"/>
          </w:r>
          <w:ins w:id="192" w:author="JORGE CONTRERAS ORTIZ" w:date="2021-09-05T14:11:00Z">
            <w:r>
              <w:rPr>
                <w:noProof/>
                <w:webHidden/>
              </w:rPr>
              <w:t>38</w:t>
            </w:r>
            <w:r>
              <w:rPr>
                <w:noProof/>
                <w:webHidden/>
              </w:rPr>
              <w:fldChar w:fldCharType="end"/>
            </w:r>
            <w:r w:rsidRPr="009442B2">
              <w:rPr>
                <w:rStyle w:val="Hipervnculo"/>
                <w:noProof/>
              </w:rPr>
              <w:fldChar w:fldCharType="end"/>
            </w:r>
          </w:ins>
        </w:p>
        <w:p w14:paraId="41CF6E68" w14:textId="077016F7" w:rsidR="00353559" w:rsidRDefault="00353559">
          <w:pPr>
            <w:pStyle w:val="TDC4"/>
            <w:tabs>
              <w:tab w:val="left" w:pos="1760"/>
              <w:tab w:val="right" w:leader="dot" w:pos="8494"/>
            </w:tabs>
            <w:rPr>
              <w:ins w:id="193" w:author="JORGE CONTRERAS ORTIZ" w:date="2021-09-05T14:11:00Z"/>
              <w:rFonts w:asciiTheme="minorHAnsi" w:eastAsiaTheme="minorEastAsia" w:hAnsiTheme="minorHAnsi" w:cstheme="minorBidi"/>
              <w:noProof/>
              <w:lang w:eastAsia="es-ES"/>
            </w:rPr>
          </w:pPr>
          <w:ins w:id="19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9442B2">
              <w:rPr>
                <w:rStyle w:val="Hipervnculo"/>
                <w:noProof/>
              </w:rPr>
              <w:t>Protocolo de Enrutamiento</w:t>
            </w:r>
            <w:r>
              <w:rPr>
                <w:noProof/>
                <w:webHidden/>
              </w:rPr>
              <w:tab/>
            </w:r>
            <w:r>
              <w:rPr>
                <w:noProof/>
                <w:webHidden/>
              </w:rPr>
              <w:fldChar w:fldCharType="begin"/>
            </w:r>
            <w:r>
              <w:rPr>
                <w:noProof/>
                <w:webHidden/>
              </w:rPr>
              <w:instrText xml:space="preserve"> PAGEREF _Toc81743596 \h </w:instrText>
            </w:r>
            <w:r>
              <w:rPr>
                <w:noProof/>
                <w:webHidden/>
              </w:rPr>
            </w:r>
          </w:ins>
          <w:r>
            <w:rPr>
              <w:noProof/>
              <w:webHidden/>
            </w:rPr>
            <w:fldChar w:fldCharType="separate"/>
          </w:r>
          <w:ins w:id="195" w:author="JORGE CONTRERAS ORTIZ" w:date="2021-09-05T14:11:00Z">
            <w:r>
              <w:rPr>
                <w:noProof/>
                <w:webHidden/>
              </w:rPr>
              <w:t>38</w:t>
            </w:r>
            <w:r>
              <w:rPr>
                <w:noProof/>
                <w:webHidden/>
              </w:rPr>
              <w:fldChar w:fldCharType="end"/>
            </w:r>
            <w:r w:rsidRPr="009442B2">
              <w:rPr>
                <w:rStyle w:val="Hipervnculo"/>
                <w:noProof/>
              </w:rPr>
              <w:fldChar w:fldCharType="end"/>
            </w:r>
          </w:ins>
        </w:p>
        <w:p w14:paraId="4DCB7607" w14:textId="2DA06A87" w:rsidR="00353559" w:rsidRDefault="00353559">
          <w:pPr>
            <w:pStyle w:val="TDC4"/>
            <w:tabs>
              <w:tab w:val="left" w:pos="1760"/>
              <w:tab w:val="right" w:leader="dot" w:pos="8494"/>
            </w:tabs>
            <w:rPr>
              <w:ins w:id="196" w:author="JORGE CONTRERAS ORTIZ" w:date="2021-09-05T14:11:00Z"/>
              <w:rFonts w:asciiTheme="minorHAnsi" w:eastAsiaTheme="minorEastAsia" w:hAnsiTheme="minorHAnsi" w:cstheme="minorBidi"/>
              <w:noProof/>
              <w:lang w:eastAsia="es-ES"/>
            </w:rPr>
          </w:pPr>
          <w:ins w:id="19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9442B2">
              <w:rPr>
                <w:rStyle w:val="Hipervnculo"/>
                <w:noProof/>
              </w:rPr>
              <w:t>Capa de Transporte [12]</w:t>
            </w:r>
            <w:r>
              <w:rPr>
                <w:noProof/>
                <w:webHidden/>
              </w:rPr>
              <w:tab/>
            </w:r>
            <w:r>
              <w:rPr>
                <w:noProof/>
                <w:webHidden/>
              </w:rPr>
              <w:fldChar w:fldCharType="begin"/>
            </w:r>
            <w:r>
              <w:rPr>
                <w:noProof/>
                <w:webHidden/>
              </w:rPr>
              <w:instrText xml:space="preserve"> PAGEREF _Toc81743597 \h </w:instrText>
            </w:r>
            <w:r>
              <w:rPr>
                <w:noProof/>
                <w:webHidden/>
              </w:rPr>
            </w:r>
          </w:ins>
          <w:r>
            <w:rPr>
              <w:noProof/>
              <w:webHidden/>
            </w:rPr>
            <w:fldChar w:fldCharType="separate"/>
          </w:r>
          <w:ins w:id="198" w:author="JORGE CONTRERAS ORTIZ" w:date="2021-09-05T14:11:00Z">
            <w:r>
              <w:rPr>
                <w:noProof/>
                <w:webHidden/>
              </w:rPr>
              <w:t>39</w:t>
            </w:r>
            <w:r>
              <w:rPr>
                <w:noProof/>
                <w:webHidden/>
              </w:rPr>
              <w:fldChar w:fldCharType="end"/>
            </w:r>
            <w:r w:rsidRPr="009442B2">
              <w:rPr>
                <w:rStyle w:val="Hipervnculo"/>
                <w:noProof/>
              </w:rPr>
              <w:fldChar w:fldCharType="end"/>
            </w:r>
          </w:ins>
        </w:p>
        <w:p w14:paraId="117BDA1D" w14:textId="530775E4" w:rsidR="00353559" w:rsidRDefault="00353559">
          <w:pPr>
            <w:pStyle w:val="TDC4"/>
            <w:tabs>
              <w:tab w:val="left" w:pos="1760"/>
              <w:tab w:val="right" w:leader="dot" w:pos="8494"/>
            </w:tabs>
            <w:rPr>
              <w:ins w:id="199" w:author="JORGE CONTRERAS ORTIZ" w:date="2021-09-05T14:11:00Z"/>
              <w:rFonts w:asciiTheme="minorHAnsi" w:eastAsiaTheme="minorEastAsia" w:hAnsiTheme="minorHAnsi" w:cstheme="minorBidi"/>
              <w:noProof/>
              <w:lang w:eastAsia="es-ES"/>
            </w:rPr>
          </w:pPr>
          <w:ins w:id="20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9442B2">
              <w:rPr>
                <w:rStyle w:val="Hipervnculo"/>
                <w:noProof/>
              </w:rPr>
              <w:t>Seguridad y Comisión de dispositivos [10], [12]</w:t>
            </w:r>
            <w:r>
              <w:rPr>
                <w:noProof/>
                <w:webHidden/>
              </w:rPr>
              <w:tab/>
            </w:r>
            <w:r>
              <w:rPr>
                <w:noProof/>
                <w:webHidden/>
              </w:rPr>
              <w:fldChar w:fldCharType="begin"/>
            </w:r>
            <w:r>
              <w:rPr>
                <w:noProof/>
                <w:webHidden/>
              </w:rPr>
              <w:instrText xml:space="preserve"> PAGEREF _Toc81743598 \h </w:instrText>
            </w:r>
            <w:r>
              <w:rPr>
                <w:noProof/>
                <w:webHidden/>
              </w:rPr>
            </w:r>
          </w:ins>
          <w:r>
            <w:rPr>
              <w:noProof/>
              <w:webHidden/>
            </w:rPr>
            <w:fldChar w:fldCharType="separate"/>
          </w:r>
          <w:ins w:id="201" w:author="JORGE CONTRERAS ORTIZ" w:date="2021-09-05T14:11:00Z">
            <w:r>
              <w:rPr>
                <w:noProof/>
                <w:webHidden/>
              </w:rPr>
              <w:t>39</w:t>
            </w:r>
            <w:r>
              <w:rPr>
                <w:noProof/>
                <w:webHidden/>
              </w:rPr>
              <w:fldChar w:fldCharType="end"/>
            </w:r>
            <w:r w:rsidRPr="009442B2">
              <w:rPr>
                <w:rStyle w:val="Hipervnculo"/>
                <w:noProof/>
              </w:rPr>
              <w:fldChar w:fldCharType="end"/>
            </w:r>
          </w:ins>
        </w:p>
        <w:p w14:paraId="576B4FC5" w14:textId="54486E64" w:rsidR="00353559" w:rsidRDefault="00353559">
          <w:pPr>
            <w:pStyle w:val="TDC1"/>
            <w:tabs>
              <w:tab w:val="left" w:pos="442"/>
              <w:tab w:val="right" w:leader="dot" w:pos="8494"/>
            </w:tabs>
            <w:rPr>
              <w:ins w:id="202" w:author="JORGE CONTRERAS ORTIZ" w:date="2021-09-05T14:11:00Z"/>
              <w:rFonts w:asciiTheme="minorHAnsi" w:eastAsiaTheme="minorEastAsia" w:hAnsiTheme="minorHAnsi" w:cstheme="minorBidi"/>
              <w:noProof/>
              <w:lang w:eastAsia="es-ES"/>
            </w:rPr>
          </w:pPr>
          <w:ins w:id="20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w:t>
            </w:r>
            <w:r>
              <w:rPr>
                <w:rFonts w:asciiTheme="minorHAnsi" w:eastAsiaTheme="minorEastAsia" w:hAnsiTheme="minorHAnsi" w:cstheme="minorBidi"/>
                <w:noProof/>
                <w:lang w:eastAsia="es-ES"/>
              </w:rPr>
              <w:tab/>
            </w:r>
            <w:r w:rsidRPr="009442B2">
              <w:rPr>
                <w:rStyle w:val="Hipervnculo"/>
                <w:noProof/>
              </w:rPr>
              <w:t>ANALISIS DE LA TECNOLOGÍA THREAD</w:t>
            </w:r>
            <w:r>
              <w:rPr>
                <w:noProof/>
                <w:webHidden/>
              </w:rPr>
              <w:tab/>
            </w:r>
            <w:r>
              <w:rPr>
                <w:noProof/>
                <w:webHidden/>
              </w:rPr>
              <w:fldChar w:fldCharType="begin"/>
            </w:r>
            <w:r>
              <w:rPr>
                <w:noProof/>
                <w:webHidden/>
              </w:rPr>
              <w:instrText xml:space="preserve"> PAGEREF _Toc81743599 \h </w:instrText>
            </w:r>
            <w:r>
              <w:rPr>
                <w:noProof/>
                <w:webHidden/>
              </w:rPr>
            </w:r>
          </w:ins>
          <w:r>
            <w:rPr>
              <w:noProof/>
              <w:webHidden/>
            </w:rPr>
            <w:fldChar w:fldCharType="separate"/>
          </w:r>
          <w:ins w:id="204" w:author="JORGE CONTRERAS ORTIZ" w:date="2021-09-05T14:11:00Z">
            <w:r>
              <w:rPr>
                <w:noProof/>
                <w:webHidden/>
              </w:rPr>
              <w:t>41</w:t>
            </w:r>
            <w:r>
              <w:rPr>
                <w:noProof/>
                <w:webHidden/>
              </w:rPr>
              <w:fldChar w:fldCharType="end"/>
            </w:r>
            <w:r w:rsidRPr="009442B2">
              <w:rPr>
                <w:rStyle w:val="Hipervnculo"/>
                <w:noProof/>
              </w:rPr>
              <w:fldChar w:fldCharType="end"/>
            </w:r>
          </w:ins>
        </w:p>
        <w:p w14:paraId="4AE00C1C" w14:textId="3B9FE656" w:rsidR="00353559" w:rsidRDefault="00353559">
          <w:pPr>
            <w:pStyle w:val="TDC2"/>
            <w:tabs>
              <w:tab w:val="left" w:pos="880"/>
              <w:tab w:val="right" w:leader="dot" w:pos="8494"/>
            </w:tabs>
            <w:rPr>
              <w:ins w:id="205" w:author="JORGE CONTRERAS ORTIZ" w:date="2021-09-05T14:11:00Z"/>
              <w:rFonts w:asciiTheme="minorHAnsi" w:eastAsiaTheme="minorEastAsia" w:hAnsiTheme="minorHAnsi" w:cstheme="minorBidi"/>
              <w:noProof/>
              <w:lang w:eastAsia="es-ES"/>
            </w:rPr>
          </w:pPr>
          <w:ins w:id="20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3.1.</w:t>
            </w:r>
            <w:r>
              <w:rPr>
                <w:rFonts w:asciiTheme="minorHAnsi" w:eastAsiaTheme="minorEastAsia" w:hAnsiTheme="minorHAnsi" w:cstheme="minorBidi"/>
                <w:noProof/>
                <w:lang w:eastAsia="es-ES"/>
              </w:rPr>
              <w:tab/>
            </w:r>
            <w:r w:rsidRPr="009442B2">
              <w:rPr>
                <w:rStyle w:val="Hipervnculo"/>
                <w:noProof/>
              </w:rPr>
              <w:t>ANÁLISIS INICIAL DE LA TECNOLOGÍA THREAD</w:t>
            </w:r>
            <w:r>
              <w:rPr>
                <w:noProof/>
                <w:webHidden/>
              </w:rPr>
              <w:tab/>
            </w:r>
            <w:r>
              <w:rPr>
                <w:noProof/>
                <w:webHidden/>
              </w:rPr>
              <w:fldChar w:fldCharType="begin"/>
            </w:r>
            <w:r>
              <w:rPr>
                <w:noProof/>
                <w:webHidden/>
              </w:rPr>
              <w:instrText xml:space="preserve"> PAGEREF _Toc81743600 \h </w:instrText>
            </w:r>
            <w:r>
              <w:rPr>
                <w:noProof/>
                <w:webHidden/>
              </w:rPr>
            </w:r>
          </w:ins>
          <w:r>
            <w:rPr>
              <w:noProof/>
              <w:webHidden/>
            </w:rPr>
            <w:fldChar w:fldCharType="separate"/>
          </w:r>
          <w:ins w:id="207" w:author="JORGE CONTRERAS ORTIZ" w:date="2021-09-05T14:11:00Z">
            <w:r>
              <w:rPr>
                <w:noProof/>
                <w:webHidden/>
              </w:rPr>
              <w:t>41</w:t>
            </w:r>
            <w:r>
              <w:rPr>
                <w:noProof/>
                <w:webHidden/>
              </w:rPr>
              <w:fldChar w:fldCharType="end"/>
            </w:r>
            <w:r w:rsidRPr="009442B2">
              <w:rPr>
                <w:rStyle w:val="Hipervnculo"/>
                <w:noProof/>
              </w:rPr>
              <w:fldChar w:fldCharType="end"/>
            </w:r>
          </w:ins>
        </w:p>
        <w:p w14:paraId="103D7C52" w14:textId="0CCDE4D0" w:rsidR="00353559" w:rsidRDefault="00353559">
          <w:pPr>
            <w:pStyle w:val="TDC3"/>
            <w:rPr>
              <w:ins w:id="208" w:author="JORGE CONTRERAS ORTIZ" w:date="2021-09-05T14:11:00Z"/>
              <w:rFonts w:asciiTheme="minorHAnsi" w:hAnsiTheme="minorHAnsi" w:cstheme="minorBidi"/>
              <w:noProof/>
            </w:rPr>
          </w:pPr>
          <w:ins w:id="20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3.1.1.</w:t>
            </w:r>
            <w:r>
              <w:rPr>
                <w:rFonts w:asciiTheme="minorHAnsi" w:hAnsiTheme="minorHAnsi" w:cstheme="minorBidi"/>
                <w:noProof/>
              </w:rPr>
              <w:tab/>
            </w:r>
            <w:r w:rsidRPr="009442B2">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_Toc81743601 \h </w:instrText>
            </w:r>
            <w:r>
              <w:rPr>
                <w:noProof/>
                <w:webHidden/>
              </w:rPr>
            </w:r>
          </w:ins>
          <w:r>
            <w:rPr>
              <w:noProof/>
              <w:webHidden/>
            </w:rPr>
            <w:fldChar w:fldCharType="separate"/>
          </w:r>
          <w:ins w:id="210" w:author="JORGE CONTRERAS ORTIZ" w:date="2021-09-05T14:11:00Z">
            <w:r>
              <w:rPr>
                <w:noProof/>
                <w:webHidden/>
              </w:rPr>
              <w:t>42</w:t>
            </w:r>
            <w:r>
              <w:rPr>
                <w:noProof/>
                <w:webHidden/>
              </w:rPr>
              <w:fldChar w:fldCharType="end"/>
            </w:r>
            <w:r w:rsidRPr="009442B2">
              <w:rPr>
                <w:rStyle w:val="Hipervnculo"/>
                <w:noProof/>
              </w:rPr>
              <w:fldChar w:fldCharType="end"/>
            </w:r>
          </w:ins>
        </w:p>
        <w:p w14:paraId="21D709B7" w14:textId="3C3BF5C4" w:rsidR="00353559" w:rsidRDefault="00353559">
          <w:pPr>
            <w:pStyle w:val="TDC4"/>
            <w:tabs>
              <w:tab w:val="left" w:pos="1760"/>
              <w:tab w:val="right" w:leader="dot" w:pos="8494"/>
            </w:tabs>
            <w:rPr>
              <w:ins w:id="211" w:author="JORGE CONTRERAS ORTIZ" w:date="2021-09-05T14:11:00Z"/>
              <w:rFonts w:asciiTheme="minorHAnsi" w:eastAsiaTheme="minorEastAsia" w:hAnsiTheme="minorHAnsi" w:cstheme="minorBidi"/>
              <w:noProof/>
              <w:lang w:eastAsia="es-ES"/>
            </w:rPr>
          </w:pPr>
          <w:ins w:id="21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9442B2">
              <w:rPr>
                <w:rStyle w:val="Hipervnculo"/>
                <w:noProof/>
              </w:rPr>
              <w:t>CARACTERÍSTICAS MÓDULO RF KTWM102</w:t>
            </w:r>
            <w:r>
              <w:rPr>
                <w:noProof/>
                <w:webHidden/>
              </w:rPr>
              <w:tab/>
            </w:r>
            <w:r>
              <w:rPr>
                <w:noProof/>
                <w:webHidden/>
              </w:rPr>
              <w:fldChar w:fldCharType="begin"/>
            </w:r>
            <w:r>
              <w:rPr>
                <w:noProof/>
                <w:webHidden/>
              </w:rPr>
              <w:instrText xml:space="preserve"> PAGEREF _Toc81743602 \h </w:instrText>
            </w:r>
            <w:r>
              <w:rPr>
                <w:noProof/>
                <w:webHidden/>
              </w:rPr>
            </w:r>
          </w:ins>
          <w:r>
            <w:rPr>
              <w:noProof/>
              <w:webHidden/>
            </w:rPr>
            <w:fldChar w:fldCharType="separate"/>
          </w:r>
          <w:ins w:id="213" w:author="JORGE CONTRERAS ORTIZ" w:date="2021-09-05T14:11:00Z">
            <w:r>
              <w:rPr>
                <w:noProof/>
                <w:webHidden/>
              </w:rPr>
              <w:t>42</w:t>
            </w:r>
            <w:r>
              <w:rPr>
                <w:noProof/>
                <w:webHidden/>
              </w:rPr>
              <w:fldChar w:fldCharType="end"/>
            </w:r>
            <w:r w:rsidRPr="009442B2">
              <w:rPr>
                <w:rStyle w:val="Hipervnculo"/>
                <w:noProof/>
              </w:rPr>
              <w:fldChar w:fldCharType="end"/>
            </w:r>
          </w:ins>
        </w:p>
        <w:p w14:paraId="519C8699" w14:textId="6A224F88" w:rsidR="00353559" w:rsidRDefault="00353559">
          <w:pPr>
            <w:pStyle w:val="TDC4"/>
            <w:tabs>
              <w:tab w:val="left" w:pos="1760"/>
              <w:tab w:val="right" w:leader="dot" w:pos="8494"/>
            </w:tabs>
            <w:rPr>
              <w:ins w:id="214" w:author="JORGE CONTRERAS ORTIZ" w:date="2021-09-05T14:11:00Z"/>
              <w:rFonts w:asciiTheme="minorHAnsi" w:eastAsiaTheme="minorEastAsia" w:hAnsiTheme="minorHAnsi" w:cstheme="minorBidi"/>
              <w:noProof/>
              <w:lang w:eastAsia="es-ES"/>
            </w:rPr>
          </w:pPr>
          <w:ins w:id="21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9442B2">
              <w:rPr>
                <w:rStyle w:val="Hipervnculo"/>
                <w:noProof/>
              </w:rPr>
              <w:t>CARACTERÍSTICAS KTDG102 EVALUATION DONGLE</w:t>
            </w:r>
            <w:r>
              <w:rPr>
                <w:noProof/>
                <w:webHidden/>
              </w:rPr>
              <w:tab/>
            </w:r>
            <w:r>
              <w:rPr>
                <w:noProof/>
                <w:webHidden/>
              </w:rPr>
              <w:fldChar w:fldCharType="begin"/>
            </w:r>
            <w:r>
              <w:rPr>
                <w:noProof/>
                <w:webHidden/>
              </w:rPr>
              <w:instrText xml:space="preserve"> PAGEREF _Toc81743603 \h </w:instrText>
            </w:r>
            <w:r>
              <w:rPr>
                <w:noProof/>
                <w:webHidden/>
              </w:rPr>
            </w:r>
          </w:ins>
          <w:r>
            <w:rPr>
              <w:noProof/>
              <w:webHidden/>
            </w:rPr>
            <w:fldChar w:fldCharType="separate"/>
          </w:r>
          <w:ins w:id="216" w:author="JORGE CONTRERAS ORTIZ" w:date="2021-09-05T14:11:00Z">
            <w:r>
              <w:rPr>
                <w:noProof/>
                <w:webHidden/>
              </w:rPr>
              <w:t>42</w:t>
            </w:r>
            <w:r>
              <w:rPr>
                <w:noProof/>
                <w:webHidden/>
              </w:rPr>
              <w:fldChar w:fldCharType="end"/>
            </w:r>
            <w:r w:rsidRPr="009442B2">
              <w:rPr>
                <w:rStyle w:val="Hipervnculo"/>
                <w:noProof/>
              </w:rPr>
              <w:fldChar w:fldCharType="end"/>
            </w:r>
          </w:ins>
        </w:p>
        <w:p w14:paraId="7CE4829B" w14:textId="25155F75" w:rsidR="00353559" w:rsidRDefault="00353559">
          <w:pPr>
            <w:pStyle w:val="TDC4"/>
            <w:tabs>
              <w:tab w:val="left" w:pos="1760"/>
              <w:tab w:val="right" w:leader="dot" w:pos="8494"/>
            </w:tabs>
            <w:rPr>
              <w:ins w:id="217" w:author="JORGE CONTRERAS ORTIZ" w:date="2021-09-05T14:11:00Z"/>
              <w:rFonts w:asciiTheme="minorHAnsi" w:eastAsiaTheme="minorEastAsia" w:hAnsiTheme="minorHAnsi" w:cstheme="minorBidi"/>
              <w:noProof/>
              <w:lang w:eastAsia="es-ES"/>
            </w:rPr>
          </w:pPr>
          <w:ins w:id="21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9442B2">
              <w:rPr>
                <w:rStyle w:val="Hipervnculo"/>
                <w:noProof/>
              </w:rPr>
              <w:t>CARACTERÍSTICAS DEL BORDER ROUTER KTBRN1</w:t>
            </w:r>
            <w:r>
              <w:rPr>
                <w:noProof/>
                <w:webHidden/>
              </w:rPr>
              <w:tab/>
            </w:r>
            <w:r>
              <w:rPr>
                <w:noProof/>
                <w:webHidden/>
              </w:rPr>
              <w:fldChar w:fldCharType="begin"/>
            </w:r>
            <w:r>
              <w:rPr>
                <w:noProof/>
                <w:webHidden/>
              </w:rPr>
              <w:instrText xml:space="preserve"> PAGEREF _Toc81743604 \h </w:instrText>
            </w:r>
            <w:r>
              <w:rPr>
                <w:noProof/>
                <w:webHidden/>
              </w:rPr>
            </w:r>
          </w:ins>
          <w:r>
            <w:rPr>
              <w:noProof/>
              <w:webHidden/>
            </w:rPr>
            <w:fldChar w:fldCharType="separate"/>
          </w:r>
          <w:ins w:id="219" w:author="JORGE CONTRERAS ORTIZ" w:date="2021-09-05T14:11:00Z">
            <w:r>
              <w:rPr>
                <w:noProof/>
                <w:webHidden/>
              </w:rPr>
              <w:t>42</w:t>
            </w:r>
            <w:r>
              <w:rPr>
                <w:noProof/>
                <w:webHidden/>
              </w:rPr>
              <w:fldChar w:fldCharType="end"/>
            </w:r>
            <w:r w:rsidRPr="009442B2">
              <w:rPr>
                <w:rStyle w:val="Hipervnculo"/>
                <w:noProof/>
              </w:rPr>
              <w:fldChar w:fldCharType="end"/>
            </w:r>
          </w:ins>
        </w:p>
        <w:p w14:paraId="65736B25" w14:textId="5160FB85" w:rsidR="00353559" w:rsidRDefault="00353559">
          <w:pPr>
            <w:pStyle w:val="TDC4"/>
            <w:tabs>
              <w:tab w:val="left" w:pos="1760"/>
              <w:tab w:val="right" w:leader="dot" w:pos="8494"/>
            </w:tabs>
            <w:rPr>
              <w:ins w:id="220" w:author="JORGE CONTRERAS ORTIZ" w:date="2021-09-05T14:11:00Z"/>
              <w:rFonts w:asciiTheme="minorHAnsi" w:eastAsiaTheme="minorEastAsia" w:hAnsiTheme="minorHAnsi" w:cstheme="minorBidi"/>
              <w:noProof/>
              <w:lang w:eastAsia="es-ES"/>
            </w:rPr>
          </w:pPr>
          <w:ins w:id="22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9442B2">
              <w:rPr>
                <w:rStyle w:val="Hipervnculo"/>
                <w:noProof/>
              </w:rPr>
              <w:t>CARACTERÍSTICAS KINOS – NETWORK OS</w:t>
            </w:r>
            <w:r>
              <w:rPr>
                <w:noProof/>
                <w:webHidden/>
              </w:rPr>
              <w:tab/>
            </w:r>
            <w:r>
              <w:rPr>
                <w:noProof/>
                <w:webHidden/>
              </w:rPr>
              <w:fldChar w:fldCharType="begin"/>
            </w:r>
            <w:r>
              <w:rPr>
                <w:noProof/>
                <w:webHidden/>
              </w:rPr>
              <w:instrText xml:space="preserve"> PAGEREF _Toc81743605 \h </w:instrText>
            </w:r>
            <w:r>
              <w:rPr>
                <w:noProof/>
                <w:webHidden/>
              </w:rPr>
            </w:r>
          </w:ins>
          <w:r>
            <w:rPr>
              <w:noProof/>
              <w:webHidden/>
            </w:rPr>
            <w:fldChar w:fldCharType="separate"/>
          </w:r>
          <w:ins w:id="222" w:author="JORGE CONTRERAS ORTIZ" w:date="2021-09-05T14:11:00Z">
            <w:r>
              <w:rPr>
                <w:noProof/>
                <w:webHidden/>
              </w:rPr>
              <w:t>43</w:t>
            </w:r>
            <w:r>
              <w:rPr>
                <w:noProof/>
                <w:webHidden/>
              </w:rPr>
              <w:fldChar w:fldCharType="end"/>
            </w:r>
            <w:r w:rsidRPr="009442B2">
              <w:rPr>
                <w:rStyle w:val="Hipervnculo"/>
                <w:noProof/>
              </w:rPr>
              <w:fldChar w:fldCharType="end"/>
            </w:r>
          </w:ins>
        </w:p>
        <w:p w14:paraId="17E24794" w14:textId="563C319E" w:rsidR="00353559" w:rsidRDefault="00353559">
          <w:pPr>
            <w:pStyle w:val="TDC3"/>
            <w:rPr>
              <w:ins w:id="223" w:author="JORGE CONTRERAS ORTIZ" w:date="2021-09-05T14:11:00Z"/>
              <w:rFonts w:asciiTheme="minorHAnsi" w:hAnsiTheme="minorHAnsi" w:cstheme="minorBidi"/>
              <w:noProof/>
            </w:rPr>
          </w:pPr>
          <w:ins w:id="22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3.1.2.</w:t>
            </w:r>
            <w:r>
              <w:rPr>
                <w:rFonts w:asciiTheme="minorHAnsi" w:hAnsiTheme="minorHAnsi" w:cstheme="minorBidi"/>
                <w:noProof/>
              </w:rPr>
              <w:tab/>
            </w:r>
            <w:r w:rsidRPr="009442B2">
              <w:rPr>
                <w:rStyle w:val="Hipervnculo"/>
                <w:noProof/>
              </w:rPr>
              <w:t>EJEMPLOS DE OTROS DISPOSITIVOS</w:t>
            </w:r>
            <w:r>
              <w:rPr>
                <w:noProof/>
                <w:webHidden/>
              </w:rPr>
              <w:tab/>
            </w:r>
            <w:r>
              <w:rPr>
                <w:noProof/>
                <w:webHidden/>
              </w:rPr>
              <w:fldChar w:fldCharType="begin"/>
            </w:r>
            <w:r>
              <w:rPr>
                <w:noProof/>
                <w:webHidden/>
              </w:rPr>
              <w:instrText xml:space="preserve"> PAGEREF _Toc81743606 \h </w:instrText>
            </w:r>
            <w:r>
              <w:rPr>
                <w:noProof/>
                <w:webHidden/>
              </w:rPr>
            </w:r>
          </w:ins>
          <w:r>
            <w:rPr>
              <w:noProof/>
              <w:webHidden/>
            </w:rPr>
            <w:fldChar w:fldCharType="separate"/>
          </w:r>
          <w:ins w:id="225" w:author="JORGE CONTRERAS ORTIZ" w:date="2021-09-05T14:11:00Z">
            <w:r>
              <w:rPr>
                <w:noProof/>
                <w:webHidden/>
              </w:rPr>
              <w:t>43</w:t>
            </w:r>
            <w:r>
              <w:rPr>
                <w:noProof/>
                <w:webHidden/>
              </w:rPr>
              <w:fldChar w:fldCharType="end"/>
            </w:r>
            <w:r w:rsidRPr="009442B2">
              <w:rPr>
                <w:rStyle w:val="Hipervnculo"/>
                <w:noProof/>
              </w:rPr>
              <w:fldChar w:fldCharType="end"/>
            </w:r>
          </w:ins>
        </w:p>
        <w:p w14:paraId="5EE0CA23" w14:textId="35EC3A8A" w:rsidR="00353559" w:rsidRDefault="00353559">
          <w:pPr>
            <w:pStyle w:val="TDC2"/>
            <w:tabs>
              <w:tab w:val="left" w:pos="880"/>
              <w:tab w:val="right" w:leader="dot" w:pos="8494"/>
            </w:tabs>
            <w:rPr>
              <w:ins w:id="226" w:author="JORGE CONTRERAS ORTIZ" w:date="2021-09-05T14:11:00Z"/>
              <w:rFonts w:asciiTheme="minorHAnsi" w:eastAsiaTheme="minorEastAsia" w:hAnsiTheme="minorHAnsi" w:cstheme="minorBidi"/>
              <w:noProof/>
              <w:lang w:eastAsia="es-ES"/>
            </w:rPr>
          </w:pPr>
          <w:ins w:id="22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w:t>
            </w:r>
            <w:r>
              <w:rPr>
                <w:rFonts w:asciiTheme="minorHAnsi" w:eastAsiaTheme="minorEastAsia" w:hAnsiTheme="minorHAnsi" w:cstheme="minorBidi"/>
                <w:noProof/>
                <w:lang w:eastAsia="es-ES"/>
              </w:rPr>
              <w:tab/>
            </w:r>
            <w:r w:rsidRPr="009442B2">
              <w:rPr>
                <w:rStyle w:val="Hipervnculo"/>
                <w:noProof/>
              </w:rPr>
              <w:t>CONFIGURACIONES INICIALES</w:t>
            </w:r>
            <w:r>
              <w:rPr>
                <w:noProof/>
                <w:webHidden/>
              </w:rPr>
              <w:tab/>
            </w:r>
            <w:r>
              <w:rPr>
                <w:noProof/>
                <w:webHidden/>
              </w:rPr>
              <w:fldChar w:fldCharType="begin"/>
            </w:r>
            <w:r>
              <w:rPr>
                <w:noProof/>
                <w:webHidden/>
              </w:rPr>
              <w:instrText xml:space="preserve"> PAGEREF _Toc81743607 \h </w:instrText>
            </w:r>
            <w:r>
              <w:rPr>
                <w:noProof/>
                <w:webHidden/>
              </w:rPr>
            </w:r>
          </w:ins>
          <w:r>
            <w:rPr>
              <w:noProof/>
              <w:webHidden/>
            </w:rPr>
            <w:fldChar w:fldCharType="separate"/>
          </w:r>
          <w:ins w:id="228" w:author="JORGE CONTRERAS ORTIZ" w:date="2021-09-05T14:11:00Z">
            <w:r>
              <w:rPr>
                <w:noProof/>
                <w:webHidden/>
              </w:rPr>
              <w:t>44</w:t>
            </w:r>
            <w:r>
              <w:rPr>
                <w:noProof/>
                <w:webHidden/>
              </w:rPr>
              <w:fldChar w:fldCharType="end"/>
            </w:r>
            <w:r w:rsidRPr="009442B2">
              <w:rPr>
                <w:rStyle w:val="Hipervnculo"/>
                <w:noProof/>
              </w:rPr>
              <w:fldChar w:fldCharType="end"/>
            </w:r>
          </w:ins>
        </w:p>
        <w:p w14:paraId="70B78497" w14:textId="74327A86" w:rsidR="00353559" w:rsidRDefault="00353559">
          <w:pPr>
            <w:pStyle w:val="TDC3"/>
            <w:rPr>
              <w:ins w:id="229" w:author="JORGE CONTRERAS ORTIZ" w:date="2021-09-05T14:11:00Z"/>
              <w:rFonts w:asciiTheme="minorHAnsi" w:hAnsiTheme="minorHAnsi" w:cstheme="minorBidi"/>
              <w:noProof/>
            </w:rPr>
          </w:pPr>
          <w:ins w:id="23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w:t>
            </w:r>
            <w:r>
              <w:rPr>
                <w:rFonts w:asciiTheme="minorHAnsi" w:hAnsiTheme="minorHAnsi" w:cstheme="minorBidi"/>
                <w:noProof/>
              </w:rPr>
              <w:tab/>
            </w:r>
            <w:r w:rsidRPr="009442B2">
              <w:rPr>
                <w:rStyle w:val="Hipervnculo"/>
                <w:noProof/>
              </w:rPr>
              <w:t>CONFIGURACIÓN DEL BORDER ROUTER</w:t>
            </w:r>
            <w:r>
              <w:rPr>
                <w:noProof/>
                <w:webHidden/>
              </w:rPr>
              <w:tab/>
            </w:r>
            <w:r>
              <w:rPr>
                <w:noProof/>
                <w:webHidden/>
              </w:rPr>
              <w:fldChar w:fldCharType="begin"/>
            </w:r>
            <w:r>
              <w:rPr>
                <w:noProof/>
                <w:webHidden/>
              </w:rPr>
              <w:instrText xml:space="preserve"> PAGEREF _Toc81743608 \h </w:instrText>
            </w:r>
            <w:r>
              <w:rPr>
                <w:noProof/>
                <w:webHidden/>
              </w:rPr>
            </w:r>
          </w:ins>
          <w:r>
            <w:rPr>
              <w:noProof/>
              <w:webHidden/>
            </w:rPr>
            <w:fldChar w:fldCharType="separate"/>
          </w:r>
          <w:ins w:id="231" w:author="JORGE CONTRERAS ORTIZ" w:date="2021-09-05T14:11:00Z">
            <w:r>
              <w:rPr>
                <w:noProof/>
                <w:webHidden/>
              </w:rPr>
              <w:t>44</w:t>
            </w:r>
            <w:r>
              <w:rPr>
                <w:noProof/>
                <w:webHidden/>
              </w:rPr>
              <w:fldChar w:fldCharType="end"/>
            </w:r>
            <w:r w:rsidRPr="009442B2">
              <w:rPr>
                <w:rStyle w:val="Hipervnculo"/>
                <w:noProof/>
              </w:rPr>
              <w:fldChar w:fldCharType="end"/>
            </w:r>
          </w:ins>
        </w:p>
        <w:p w14:paraId="4B6699EE" w14:textId="778D76B8" w:rsidR="00353559" w:rsidRDefault="00353559">
          <w:pPr>
            <w:pStyle w:val="TDC4"/>
            <w:tabs>
              <w:tab w:val="left" w:pos="1760"/>
              <w:tab w:val="right" w:leader="dot" w:pos="8494"/>
            </w:tabs>
            <w:rPr>
              <w:ins w:id="232" w:author="JORGE CONTRERAS ORTIZ" w:date="2021-09-05T14:11:00Z"/>
              <w:rFonts w:asciiTheme="minorHAnsi" w:eastAsiaTheme="minorEastAsia" w:hAnsiTheme="minorHAnsi" w:cstheme="minorBidi"/>
              <w:noProof/>
              <w:lang w:eastAsia="es-ES"/>
            </w:rPr>
          </w:pPr>
          <w:ins w:id="23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9442B2">
              <w:rPr>
                <w:rStyle w:val="Hipervnculo"/>
                <w:noProof/>
              </w:rPr>
              <w:t>REQUERIMIENTOS</w:t>
            </w:r>
            <w:r>
              <w:rPr>
                <w:noProof/>
                <w:webHidden/>
              </w:rPr>
              <w:tab/>
            </w:r>
            <w:r>
              <w:rPr>
                <w:noProof/>
                <w:webHidden/>
              </w:rPr>
              <w:fldChar w:fldCharType="begin"/>
            </w:r>
            <w:r>
              <w:rPr>
                <w:noProof/>
                <w:webHidden/>
              </w:rPr>
              <w:instrText xml:space="preserve"> PAGEREF _Toc81743609 \h </w:instrText>
            </w:r>
            <w:r>
              <w:rPr>
                <w:noProof/>
                <w:webHidden/>
              </w:rPr>
            </w:r>
          </w:ins>
          <w:r>
            <w:rPr>
              <w:noProof/>
              <w:webHidden/>
            </w:rPr>
            <w:fldChar w:fldCharType="separate"/>
          </w:r>
          <w:ins w:id="234" w:author="JORGE CONTRERAS ORTIZ" w:date="2021-09-05T14:11:00Z">
            <w:r>
              <w:rPr>
                <w:noProof/>
                <w:webHidden/>
              </w:rPr>
              <w:t>44</w:t>
            </w:r>
            <w:r>
              <w:rPr>
                <w:noProof/>
                <w:webHidden/>
              </w:rPr>
              <w:fldChar w:fldCharType="end"/>
            </w:r>
            <w:r w:rsidRPr="009442B2">
              <w:rPr>
                <w:rStyle w:val="Hipervnculo"/>
                <w:noProof/>
              </w:rPr>
              <w:fldChar w:fldCharType="end"/>
            </w:r>
          </w:ins>
        </w:p>
        <w:p w14:paraId="3A2C09B7" w14:textId="6657E26A" w:rsidR="00353559" w:rsidRDefault="00353559">
          <w:pPr>
            <w:pStyle w:val="TDC4"/>
            <w:tabs>
              <w:tab w:val="left" w:pos="1760"/>
              <w:tab w:val="right" w:leader="dot" w:pos="8494"/>
            </w:tabs>
            <w:rPr>
              <w:ins w:id="235" w:author="JORGE CONTRERAS ORTIZ" w:date="2021-09-05T14:11:00Z"/>
              <w:rFonts w:asciiTheme="minorHAnsi" w:eastAsiaTheme="minorEastAsia" w:hAnsiTheme="minorHAnsi" w:cstheme="minorBidi"/>
              <w:noProof/>
              <w:lang w:eastAsia="es-ES"/>
            </w:rPr>
          </w:pPr>
          <w:ins w:id="23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9442B2">
              <w:rPr>
                <w:rStyle w:val="Hipervnculo"/>
                <w:noProof/>
              </w:rPr>
              <w:t>GUÍA DE INSTALACIÓN</w:t>
            </w:r>
            <w:r>
              <w:rPr>
                <w:noProof/>
                <w:webHidden/>
              </w:rPr>
              <w:tab/>
            </w:r>
            <w:r>
              <w:rPr>
                <w:noProof/>
                <w:webHidden/>
              </w:rPr>
              <w:fldChar w:fldCharType="begin"/>
            </w:r>
            <w:r>
              <w:rPr>
                <w:noProof/>
                <w:webHidden/>
              </w:rPr>
              <w:instrText xml:space="preserve"> PAGEREF _Toc81743610 \h </w:instrText>
            </w:r>
            <w:r>
              <w:rPr>
                <w:noProof/>
                <w:webHidden/>
              </w:rPr>
            </w:r>
          </w:ins>
          <w:r>
            <w:rPr>
              <w:noProof/>
              <w:webHidden/>
            </w:rPr>
            <w:fldChar w:fldCharType="separate"/>
          </w:r>
          <w:ins w:id="237" w:author="JORGE CONTRERAS ORTIZ" w:date="2021-09-05T14:11:00Z">
            <w:r>
              <w:rPr>
                <w:noProof/>
                <w:webHidden/>
              </w:rPr>
              <w:t>44</w:t>
            </w:r>
            <w:r>
              <w:rPr>
                <w:noProof/>
                <w:webHidden/>
              </w:rPr>
              <w:fldChar w:fldCharType="end"/>
            </w:r>
            <w:r w:rsidRPr="009442B2">
              <w:rPr>
                <w:rStyle w:val="Hipervnculo"/>
                <w:noProof/>
              </w:rPr>
              <w:fldChar w:fldCharType="end"/>
            </w:r>
          </w:ins>
        </w:p>
        <w:p w14:paraId="467D8B8B" w14:textId="150030CD" w:rsidR="00353559" w:rsidRDefault="00353559">
          <w:pPr>
            <w:pStyle w:val="TDC5"/>
            <w:tabs>
              <w:tab w:val="left" w:pos="2017"/>
              <w:tab w:val="right" w:leader="dot" w:pos="8494"/>
            </w:tabs>
            <w:rPr>
              <w:ins w:id="238" w:author="JORGE CONTRERAS ORTIZ" w:date="2021-09-05T14:11:00Z"/>
              <w:rFonts w:asciiTheme="minorHAnsi" w:eastAsiaTheme="minorEastAsia" w:hAnsiTheme="minorHAnsi" w:cstheme="minorBidi"/>
              <w:noProof/>
              <w:lang w:eastAsia="es-ES"/>
            </w:rPr>
          </w:pPr>
          <w:ins w:id="23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3.2.1.2.1.</w:t>
            </w:r>
            <w:r>
              <w:rPr>
                <w:rFonts w:asciiTheme="minorHAnsi" w:eastAsiaTheme="minorEastAsia" w:hAnsiTheme="minorHAnsi" w:cstheme="minorBidi"/>
                <w:noProof/>
                <w:lang w:eastAsia="es-ES"/>
              </w:rPr>
              <w:tab/>
            </w:r>
            <w:r w:rsidRPr="009442B2">
              <w:rPr>
                <w:rStyle w:val="Hipervnculo"/>
                <w:noProof/>
              </w:rPr>
              <w:t>DESCARGA DEL SOFTWARE REQUERIDO</w:t>
            </w:r>
            <w:r>
              <w:rPr>
                <w:noProof/>
                <w:webHidden/>
              </w:rPr>
              <w:tab/>
            </w:r>
            <w:r>
              <w:rPr>
                <w:noProof/>
                <w:webHidden/>
              </w:rPr>
              <w:fldChar w:fldCharType="begin"/>
            </w:r>
            <w:r>
              <w:rPr>
                <w:noProof/>
                <w:webHidden/>
              </w:rPr>
              <w:instrText xml:space="preserve"> PAGEREF _Toc81743611 \h </w:instrText>
            </w:r>
            <w:r>
              <w:rPr>
                <w:noProof/>
                <w:webHidden/>
              </w:rPr>
            </w:r>
          </w:ins>
          <w:r>
            <w:rPr>
              <w:noProof/>
              <w:webHidden/>
            </w:rPr>
            <w:fldChar w:fldCharType="separate"/>
          </w:r>
          <w:ins w:id="240" w:author="JORGE CONTRERAS ORTIZ" w:date="2021-09-05T14:11:00Z">
            <w:r>
              <w:rPr>
                <w:noProof/>
                <w:webHidden/>
              </w:rPr>
              <w:t>44</w:t>
            </w:r>
            <w:r>
              <w:rPr>
                <w:noProof/>
                <w:webHidden/>
              </w:rPr>
              <w:fldChar w:fldCharType="end"/>
            </w:r>
            <w:r w:rsidRPr="009442B2">
              <w:rPr>
                <w:rStyle w:val="Hipervnculo"/>
                <w:noProof/>
              </w:rPr>
              <w:fldChar w:fldCharType="end"/>
            </w:r>
          </w:ins>
        </w:p>
        <w:p w14:paraId="595F3A12" w14:textId="13BD98E0" w:rsidR="00353559" w:rsidRDefault="00353559">
          <w:pPr>
            <w:pStyle w:val="TDC5"/>
            <w:tabs>
              <w:tab w:val="left" w:pos="2017"/>
              <w:tab w:val="right" w:leader="dot" w:pos="8494"/>
            </w:tabs>
            <w:rPr>
              <w:ins w:id="241" w:author="JORGE CONTRERAS ORTIZ" w:date="2021-09-05T14:11:00Z"/>
              <w:rFonts w:asciiTheme="minorHAnsi" w:eastAsiaTheme="minorEastAsia" w:hAnsiTheme="minorHAnsi" w:cstheme="minorBidi"/>
              <w:noProof/>
              <w:lang w:eastAsia="es-ES"/>
            </w:rPr>
          </w:pPr>
          <w:ins w:id="24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3.2.1.2.2.</w:t>
            </w:r>
            <w:r>
              <w:rPr>
                <w:rFonts w:asciiTheme="minorHAnsi" w:eastAsiaTheme="minorEastAsia" w:hAnsiTheme="minorHAnsi" w:cstheme="minorBidi"/>
                <w:noProof/>
                <w:lang w:eastAsia="es-ES"/>
              </w:rPr>
              <w:tab/>
            </w:r>
            <w:r w:rsidRPr="009442B2">
              <w:rPr>
                <w:rStyle w:val="Hipervnculo"/>
                <w:noProof/>
              </w:rPr>
              <w:t>FLASHEAR LA IMAGEN EN LA TARJETA SD</w:t>
            </w:r>
            <w:r>
              <w:rPr>
                <w:noProof/>
                <w:webHidden/>
              </w:rPr>
              <w:tab/>
            </w:r>
            <w:r>
              <w:rPr>
                <w:noProof/>
                <w:webHidden/>
              </w:rPr>
              <w:fldChar w:fldCharType="begin"/>
            </w:r>
            <w:r>
              <w:rPr>
                <w:noProof/>
                <w:webHidden/>
              </w:rPr>
              <w:instrText xml:space="preserve"> PAGEREF _Toc81743612 \h </w:instrText>
            </w:r>
            <w:r>
              <w:rPr>
                <w:noProof/>
                <w:webHidden/>
              </w:rPr>
            </w:r>
          </w:ins>
          <w:r>
            <w:rPr>
              <w:noProof/>
              <w:webHidden/>
            </w:rPr>
            <w:fldChar w:fldCharType="separate"/>
          </w:r>
          <w:ins w:id="243" w:author="JORGE CONTRERAS ORTIZ" w:date="2021-09-05T14:11:00Z">
            <w:r>
              <w:rPr>
                <w:noProof/>
                <w:webHidden/>
              </w:rPr>
              <w:t>45</w:t>
            </w:r>
            <w:r>
              <w:rPr>
                <w:noProof/>
                <w:webHidden/>
              </w:rPr>
              <w:fldChar w:fldCharType="end"/>
            </w:r>
            <w:r w:rsidRPr="009442B2">
              <w:rPr>
                <w:rStyle w:val="Hipervnculo"/>
                <w:noProof/>
              </w:rPr>
              <w:fldChar w:fldCharType="end"/>
            </w:r>
          </w:ins>
        </w:p>
        <w:p w14:paraId="3543B7EE" w14:textId="50DEA15E" w:rsidR="00353559" w:rsidRDefault="00353559">
          <w:pPr>
            <w:pStyle w:val="TDC5"/>
            <w:tabs>
              <w:tab w:val="left" w:pos="2017"/>
              <w:tab w:val="right" w:leader="dot" w:pos="8494"/>
            </w:tabs>
            <w:rPr>
              <w:ins w:id="244" w:author="JORGE CONTRERAS ORTIZ" w:date="2021-09-05T14:11:00Z"/>
              <w:rFonts w:asciiTheme="minorHAnsi" w:eastAsiaTheme="minorEastAsia" w:hAnsiTheme="minorHAnsi" w:cstheme="minorBidi"/>
              <w:noProof/>
              <w:lang w:eastAsia="es-ES"/>
            </w:rPr>
          </w:pPr>
          <w:ins w:id="24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3.2.1.2.3.</w:t>
            </w:r>
            <w:r>
              <w:rPr>
                <w:rFonts w:asciiTheme="minorHAnsi" w:eastAsiaTheme="minorEastAsia" w:hAnsiTheme="minorHAnsi" w:cstheme="minorBidi"/>
                <w:noProof/>
                <w:lang w:eastAsia="es-ES"/>
              </w:rPr>
              <w:tab/>
            </w:r>
            <w:r w:rsidRPr="009442B2">
              <w:rPr>
                <w:rStyle w:val="Hipervnculo"/>
                <w:noProof/>
              </w:rPr>
              <w:t>PRIMERA INSTALACIÓN</w:t>
            </w:r>
            <w:r>
              <w:rPr>
                <w:noProof/>
                <w:webHidden/>
              </w:rPr>
              <w:tab/>
            </w:r>
            <w:r>
              <w:rPr>
                <w:noProof/>
                <w:webHidden/>
              </w:rPr>
              <w:fldChar w:fldCharType="begin"/>
            </w:r>
            <w:r>
              <w:rPr>
                <w:noProof/>
                <w:webHidden/>
              </w:rPr>
              <w:instrText xml:space="preserve"> PAGEREF _Toc81743613 \h </w:instrText>
            </w:r>
            <w:r>
              <w:rPr>
                <w:noProof/>
                <w:webHidden/>
              </w:rPr>
            </w:r>
          </w:ins>
          <w:r>
            <w:rPr>
              <w:noProof/>
              <w:webHidden/>
            </w:rPr>
            <w:fldChar w:fldCharType="separate"/>
          </w:r>
          <w:ins w:id="246" w:author="JORGE CONTRERAS ORTIZ" w:date="2021-09-05T14:11:00Z">
            <w:r>
              <w:rPr>
                <w:noProof/>
                <w:webHidden/>
              </w:rPr>
              <w:t>45</w:t>
            </w:r>
            <w:r>
              <w:rPr>
                <w:noProof/>
                <w:webHidden/>
              </w:rPr>
              <w:fldChar w:fldCharType="end"/>
            </w:r>
            <w:r w:rsidRPr="009442B2">
              <w:rPr>
                <w:rStyle w:val="Hipervnculo"/>
                <w:noProof/>
              </w:rPr>
              <w:fldChar w:fldCharType="end"/>
            </w:r>
          </w:ins>
        </w:p>
        <w:p w14:paraId="01F3F4D0" w14:textId="3F3E6988" w:rsidR="00353559" w:rsidRDefault="00353559">
          <w:pPr>
            <w:pStyle w:val="TDC6"/>
            <w:tabs>
              <w:tab w:val="left" w:pos="2421"/>
              <w:tab w:val="right" w:leader="dot" w:pos="8494"/>
            </w:tabs>
            <w:rPr>
              <w:ins w:id="247" w:author="JORGE CONTRERAS ORTIZ" w:date="2021-09-05T14:11:00Z"/>
              <w:rFonts w:asciiTheme="minorHAnsi" w:eastAsiaTheme="minorEastAsia" w:hAnsiTheme="minorHAnsi" w:cstheme="minorBidi"/>
              <w:noProof/>
              <w:lang w:eastAsia="es-ES"/>
            </w:rPr>
          </w:pPr>
          <w:ins w:id="24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3.2.1.2.3.1.</w:t>
            </w:r>
            <w:r>
              <w:rPr>
                <w:rFonts w:asciiTheme="minorHAnsi" w:eastAsiaTheme="minorEastAsia" w:hAnsiTheme="minorHAnsi" w:cstheme="minorBidi"/>
                <w:noProof/>
                <w:lang w:eastAsia="es-ES"/>
              </w:rPr>
              <w:tab/>
            </w:r>
            <w:r w:rsidRPr="009442B2">
              <w:rPr>
                <w:rStyle w:val="Hipervnculo"/>
                <w:noProof/>
              </w:rPr>
              <w:t>CONEXIÓN VÍA PUERTO USB SERIE</w:t>
            </w:r>
            <w:r>
              <w:rPr>
                <w:noProof/>
                <w:webHidden/>
              </w:rPr>
              <w:tab/>
            </w:r>
            <w:r>
              <w:rPr>
                <w:noProof/>
                <w:webHidden/>
              </w:rPr>
              <w:fldChar w:fldCharType="begin"/>
            </w:r>
            <w:r>
              <w:rPr>
                <w:noProof/>
                <w:webHidden/>
              </w:rPr>
              <w:instrText xml:space="preserve"> PAGEREF _Toc81743614 \h </w:instrText>
            </w:r>
            <w:r>
              <w:rPr>
                <w:noProof/>
                <w:webHidden/>
              </w:rPr>
            </w:r>
          </w:ins>
          <w:r>
            <w:rPr>
              <w:noProof/>
              <w:webHidden/>
            </w:rPr>
            <w:fldChar w:fldCharType="separate"/>
          </w:r>
          <w:ins w:id="249" w:author="JORGE CONTRERAS ORTIZ" w:date="2021-09-05T14:11:00Z">
            <w:r>
              <w:rPr>
                <w:noProof/>
                <w:webHidden/>
              </w:rPr>
              <w:t>46</w:t>
            </w:r>
            <w:r>
              <w:rPr>
                <w:noProof/>
                <w:webHidden/>
              </w:rPr>
              <w:fldChar w:fldCharType="end"/>
            </w:r>
            <w:r w:rsidRPr="009442B2">
              <w:rPr>
                <w:rStyle w:val="Hipervnculo"/>
                <w:noProof/>
              </w:rPr>
              <w:fldChar w:fldCharType="end"/>
            </w:r>
          </w:ins>
        </w:p>
        <w:p w14:paraId="070390C1" w14:textId="342B87F1" w:rsidR="00353559" w:rsidRDefault="00353559">
          <w:pPr>
            <w:pStyle w:val="TDC4"/>
            <w:tabs>
              <w:tab w:val="left" w:pos="1760"/>
              <w:tab w:val="right" w:leader="dot" w:pos="8494"/>
            </w:tabs>
            <w:rPr>
              <w:ins w:id="250" w:author="JORGE CONTRERAS ORTIZ" w:date="2021-09-05T14:11:00Z"/>
              <w:rFonts w:asciiTheme="minorHAnsi" w:eastAsiaTheme="minorEastAsia" w:hAnsiTheme="minorHAnsi" w:cstheme="minorBidi"/>
              <w:noProof/>
              <w:lang w:eastAsia="es-ES"/>
            </w:rPr>
          </w:pPr>
          <w:ins w:id="25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9442B2">
              <w:rPr>
                <w:rStyle w:val="Hipervnculo"/>
                <w:noProof/>
              </w:rPr>
              <w:t>PANEL DE ADMINISTRACIÓN WEB</w:t>
            </w:r>
            <w:r>
              <w:rPr>
                <w:noProof/>
                <w:webHidden/>
              </w:rPr>
              <w:tab/>
            </w:r>
            <w:r>
              <w:rPr>
                <w:noProof/>
                <w:webHidden/>
              </w:rPr>
              <w:fldChar w:fldCharType="begin"/>
            </w:r>
            <w:r>
              <w:rPr>
                <w:noProof/>
                <w:webHidden/>
              </w:rPr>
              <w:instrText xml:space="preserve"> PAGEREF _Toc81743615 \h </w:instrText>
            </w:r>
            <w:r>
              <w:rPr>
                <w:noProof/>
                <w:webHidden/>
              </w:rPr>
            </w:r>
          </w:ins>
          <w:r>
            <w:rPr>
              <w:noProof/>
              <w:webHidden/>
            </w:rPr>
            <w:fldChar w:fldCharType="separate"/>
          </w:r>
          <w:ins w:id="252" w:author="JORGE CONTRERAS ORTIZ" w:date="2021-09-05T14:11:00Z">
            <w:r>
              <w:rPr>
                <w:noProof/>
                <w:webHidden/>
              </w:rPr>
              <w:t>48</w:t>
            </w:r>
            <w:r>
              <w:rPr>
                <w:noProof/>
                <w:webHidden/>
              </w:rPr>
              <w:fldChar w:fldCharType="end"/>
            </w:r>
            <w:r w:rsidRPr="009442B2">
              <w:rPr>
                <w:rStyle w:val="Hipervnculo"/>
                <w:noProof/>
              </w:rPr>
              <w:fldChar w:fldCharType="end"/>
            </w:r>
          </w:ins>
        </w:p>
        <w:p w14:paraId="2ED4F0A4" w14:textId="7D150432" w:rsidR="00353559" w:rsidRDefault="00353559">
          <w:pPr>
            <w:pStyle w:val="TDC5"/>
            <w:tabs>
              <w:tab w:val="left" w:pos="2017"/>
              <w:tab w:val="right" w:leader="dot" w:pos="8494"/>
            </w:tabs>
            <w:rPr>
              <w:ins w:id="253" w:author="JORGE CONTRERAS ORTIZ" w:date="2021-09-05T14:11:00Z"/>
              <w:rFonts w:asciiTheme="minorHAnsi" w:eastAsiaTheme="minorEastAsia" w:hAnsiTheme="minorHAnsi" w:cstheme="minorBidi"/>
              <w:noProof/>
              <w:lang w:eastAsia="es-ES"/>
            </w:rPr>
          </w:pPr>
          <w:ins w:id="25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3.2.1.3.1.</w:t>
            </w:r>
            <w:r>
              <w:rPr>
                <w:rFonts w:asciiTheme="minorHAnsi" w:eastAsiaTheme="minorEastAsia" w:hAnsiTheme="minorHAnsi" w:cstheme="minorBidi"/>
                <w:noProof/>
                <w:lang w:eastAsia="es-ES"/>
              </w:rPr>
              <w:tab/>
            </w:r>
            <w:r w:rsidRPr="009442B2">
              <w:rPr>
                <w:rStyle w:val="Hipervnculo"/>
                <w:noProof/>
              </w:rPr>
              <w:t>CAMBIAR LA CONFIGURACIÓN DE RED</w:t>
            </w:r>
            <w:r>
              <w:rPr>
                <w:noProof/>
                <w:webHidden/>
              </w:rPr>
              <w:tab/>
            </w:r>
            <w:r>
              <w:rPr>
                <w:noProof/>
                <w:webHidden/>
              </w:rPr>
              <w:fldChar w:fldCharType="begin"/>
            </w:r>
            <w:r>
              <w:rPr>
                <w:noProof/>
                <w:webHidden/>
              </w:rPr>
              <w:instrText xml:space="preserve"> PAGEREF _Toc81743616 \h </w:instrText>
            </w:r>
            <w:r>
              <w:rPr>
                <w:noProof/>
                <w:webHidden/>
              </w:rPr>
            </w:r>
          </w:ins>
          <w:r>
            <w:rPr>
              <w:noProof/>
              <w:webHidden/>
            </w:rPr>
            <w:fldChar w:fldCharType="separate"/>
          </w:r>
          <w:ins w:id="255" w:author="JORGE CONTRERAS ORTIZ" w:date="2021-09-05T14:11:00Z">
            <w:r>
              <w:rPr>
                <w:noProof/>
                <w:webHidden/>
              </w:rPr>
              <w:t>49</w:t>
            </w:r>
            <w:r>
              <w:rPr>
                <w:noProof/>
                <w:webHidden/>
              </w:rPr>
              <w:fldChar w:fldCharType="end"/>
            </w:r>
            <w:r w:rsidRPr="009442B2">
              <w:rPr>
                <w:rStyle w:val="Hipervnculo"/>
                <w:noProof/>
              </w:rPr>
              <w:fldChar w:fldCharType="end"/>
            </w:r>
          </w:ins>
        </w:p>
        <w:p w14:paraId="3A209AB6" w14:textId="799F1A8C" w:rsidR="00353559" w:rsidRDefault="00353559">
          <w:pPr>
            <w:pStyle w:val="TDC5"/>
            <w:tabs>
              <w:tab w:val="left" w:pos="2017"/>
              <w:tab w:val="right" w:leader="dot" w:pos="8494"/>
            </w:tabs>
            <w:rPr>
              <w:ins w:id="256" w:author="JORGE CONTRERAS ORTIZ" w:date="2021-09-05T14:11:00Z"/>
              <w:rFonts w:asciiTheme="minorHAnsi" w:eastAsiaTheme="minorEastAsia" w:hAnsiTheme="minorHAnsi" w:cstheme="minorBidi"/>
              <w:noProof/>
              <w:lang w:eastAsia="es-ES"/>
            </w:rPr>
          </w:pPr>
          <w:ins w:id="25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3.2.1.3.2.</w:t>
            </w:r>
            <w:r>
              <w:rPr>
                <w:rFonts w:asciiTheme="minorHAnsi" w:eastAsiaTheme="minorEastAsia" w:hAnsiTheme="minorHAnsi" w:cstheme="minorBidi"/>
                <w:noProof/>
                <w:lang w:eastAsia="es-ES"/>
              </w:rPr>
              <w:tab/>
            </w:r>
            <w:r w:rsidRPr="009442B2">
              <w:rPr>
                <w:rStyle w:val="Hipervnculo"/>
                <w:noProof/>
              </w:rPr>
              <w:t>ACTUALIZAR KiBRA</w:t>
            </w:r>
            <w:r>
              <w:rPr>
                <w:noProof/>
                <w:webHidden/>
              </w:rPr>
              <w:tab/>
            </w:r>
            <w:r>
              <w:rPr>
                <w:noProof/>
                <w:webHidden/>
              </w:rPr>
              <w:fldChar w:fldCharType="begin"/>
            </w:r>
            <w:r>
              <w:rPr>
                <w:noProof/>
                <w:webHidden/>
              </w:rPr>
              <w:instrText xml:space="preserve"> PAGEREF _Toc81743617 \h </w:instrText>
            </w:r>
            <w:r>
              <w:rPr>
                <w:noProof/>
                <w:webHidden/>
              </w:rPr>
            </w:r>
          </w:ins>
          <w:r>
            <w:rPr>
              <w:noProof/>
              <w:webHidden/>
            </w:rPr>
            <w:fldChar w:fldCharType="separate"/>
          </w:r>
          <w:ins w:id="258" w:author="JORGE CONTRERAS ORTIZ" w:date="2021-09-05T14:11:00Z">
            <w:r>
              <w:rPr>
                <w:noProof/>
                <w:webHidden/>
              </w:rPr>
              <w:t>50</w:t>
            </w:r>
            <w:r>
              <w:rPr>
                <w:noProof/>
                <w:webHidden/>
              </w:rPr>
              <w:fldChar w:fldCharType="end"/>
            </w:r>
            <w:r w:rsidRPr="009442B2">
              <w:rPr>
                <w:rStyle w:val="Hipervnculo"/>
                <w:noProof/>
              </w:rPr>
              <w:fldChar w:fldCharType="end"/>
            </w:r>
          </w:ins>
        </w:p>
        <w:p w14:paraId="0FDC0C3A" w14:textId="6A636252" w:rsidR="00353559" w:rsidRDefault="00353559">
          <w:pPr>
            <w:pStyle w:val="TDC5"/>
            <w:tabs>
              <w:tab w:val="left" w:pos="2017"/>
              <w:tab w:val="right" w:leader="dot" w:pos="8494"/>
            </w:tabs>
            <w:rPr>
              <w:ins w:id="259" w:author="JORGE CONTRERAS ORTIZ" w:date="2021-09-05T14:11:00Z"/>
              <w:rFonts w:asciiTheme="minorHAnsi" w:eastAsiaTheme="minorEastAsia" w:hAnsiTheme="minorHAnsi" w:cstheme="minorBidi"/>
              <w:noProof/>
              <w:lang w:eastAsia="es-ES"/>
            </w:rPr>
          </w:pPr>
          <w:ins w:id="26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3.2.1.3.3.</w:t>
            </w:r>
            <w:r>
              <w:rPr>
                <w:rFonts w:asciiTheme="minorHAnsi" w:eastAsiaTheme="minorEastAsia" w:hAnsiTheme="minorHAnsi" w:cstheme="minorBidi"/>
                <w:noProof/>
                <w:lang w:eastAsia="es-ES"/>
              </w:rPr>
              <w:tab/>
            </w:r>
            <w:r w:rsidRPr="009442B2">
              <w:rPr>
                <w:rStyle w:val="Hipervnculo"/>
                <w:noProof/>
              </w:rPr>
              <w:t>CONFIGURAR BORDER ROUTER</w:t>
            </w:r>
            <w:r>
              <w:rPr>
                <w:noProof/>
                <w:webHidden/>
              </w:rPr>
              <w:tab/>
            </w:r>
            <w:r>
              <w:rPr>
                <w:noProof/>
                <w:webHidden/>
              </w:rPr>
              <w:fldChar w:fldCharType="begin"/>
            </w:r>
            <w:r>
              <w:rPr>
                <w:noProof/>
                <w:webHidden/>
              </w:rPr>
              <w:instrText xml:space="preserve"> PAGEREF _Toc81743618 \h </w:instrText>
            </w:r>
            <w:r>
              <w:rPr>
                <w:noProof/>
                <w:webHidden/>
              </w:rPr>
            </w:r>
          </w:ins>
          <w:r>
            <w:rPr>
              <w:noProof/>
              <w:webHidden/>
            </w:rPr>
            <w:fldChar w:fldCharType="separate"/>
          </w:r>
          <w:ins w:id="261" w:author="JORGE CONTRERAS ORTIZ" w:date="2021-09-05T14:11:00Z">
            <w:r>
              <w:rPr>
                <w:noProof/>
                <w:webHidden/>
              </w:rPr>
              <w:t>51</w:t>
            </w:r>
            <w:r>
              <w:rPr>
                <w:noProof/>
                <w:webHidden/>
              </w:rPr>
              <w:fldChar w:fldCharType="end"/>
            </w:r>
            <w:r w:rsidRPr="009442B2">
              <w:rPr>
                <w:rStyle w:val="Hipervnculo"/>
                <w:noProof/>
              </w:rPr>
              <w:fldChar w:fldCharType="end"/>
            </w:r>
          </w:ins>
        </w:p>
        <w:p w14:paraId="07CDCF9C" w14:textId="0785779C" w:rsidR="00353559" w:rsidRDefault="00353559">
          <w:pPr>
            <w:pStyle w:val="TDC6"/>
            <w:tabs>
              <w:tab w:val="left" w:pos="2421"/>
              <w:tab w:val="right" w:leader="dot" w:pos="8494"/>
            </w:tabs>
            <w:rPr>
              <w:ins w:id="262" w:author="JORGE CONTRERAS ORTIZ" w:date="2021-09-05T14:11:00Z"/>
              <w:rFonts w:asciiTheme="minorHAnsi" w:eastAsiaTheme="minorEastAsia" w:hAnsiTheme="minorHAnsi" w:cstheme="minorBidi"/>
              <w:noProof/>
              <w:lang w:eastAsia="es-ES"/>
            </w:rPr>
          </w:pPr>
          <w:ins w:id="26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3.2.1.3.3.1.</w:t>
            </w:r>
            <w:r>
              <w:rPr>
                <w:rFonts w:asciiTheme="minorHAnsi" w:eastAsiaTheme="minorEastAsia" w:hAnsiTheme="minorHAnsi" w:cstheme="minorBidi"/>
                <w:noProof/>
                <w:lang w:eastAsia="es-ES"/>
              </w:rPr>
              <w:tab/>
            </w:r>
            <w:r w:rsidRPr="009442B2">
              <w:rPr>
                <w:rStyle w:val="Hipervnculo"/>
                <w:noProof/>
              </w:rPr>
              <w:t>UNIRSE O FORMAR UNA RED THREAD</w:t>
            </w:r>
            <w:r>
              <w:rPr>
                <w:noProof/>
                <w:webHidden/>
              </w:rPr>
              <w:tab/>
            </w:r>
            <w:r>
              <w:rPr>
                <w:noProof/>
                <w:webHidden/>
              </w:rPr>
              <w:fldChar w:fldCharType="begin"/>
            </w:r>
            <w:r>
              <w:rPr>
                <w:noProof/>
                <w:webHidden/>
              </w:rPr>
              <w:instrText xml:space="preserve"> PAGEREF _Toc81743619 \h </w:instrText>
            </w:r>
            <w:r>
              <w:rPr>
                <w:noProof/>
                <w:webHidden/>
              </w:rPr>
            </w:r>
          </w:ins>
          <w:r>
            <w:rPr>
              <w:noProof/>
              <w:webHidden/>
            </w:rPr>
            <w:fldChar w:fldCharType="separate"/>
          </w:r>
          <w:ins w:id="264" w:author="JORGE CONTRERAS ORTIZ" w:date="2021-09-05T14:11:00Z">
            <w:r>
              <w:rPr>
                <w:noProof/>
                <w:webHidden/>
              </w:rPr>
              <w:t>51</w:t>
            </w:r>
            <w:r>
              <w:rPr>
                <w:noProof/>
                <w:webHidden/>
              </w:rPr>
              <w:fldChar w:fldCharType="end"/>
            </w:r>
            <w:r w:rsidRPr="009442B2">
              <w:rPr>
                <w:rStyle w:val="Hipervnculo"/>
                <w:noProof/>
              </w:rPr>
              <w:fldChar w:fldCharType="end"/>
            </w:r>
          </w:ins>
        </w:p>
        <w:p w14:paraId="7DA25289" w14:textId="5A767F43" w:rsidR="00353559" w:rsidRDefault="00353559">
          <w:pPr>
            <w:pStyle w:val="TDC6"/>
            <w:tabs>
              <w:tab w:val="left" w:pos="2421"/>
              <w:tab w:val="right" w:leader="dot" w:pos="8494"/>
            </w:tabs>
            <w:rPr>
              <w:ins w:id="265" w:author="JORGE CONTRERAS ORTIZ" w:date="2021-09-05T14:11:00Z"/>
              <w:rFonts w:asciiTheme="minorHAnsi" w:eastAsiaTheme="minorEastAsia" w:hAnsiTheme="minorHAnsi" w:cstheme="minorBidi"/>
              <w:noProof/>
              <w:lang w:eastAsia="es-ES"/>
            </w:rPr>
          </w:pPr>
          <w:ins w:id="26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3.2.1.3.3.2.</w:t>
            </w:r>
            <w:r>
              <w:rPr>
                <w:rFonts w:asciiTheme="minorHAnsi" w:eastAsiaTheme="minorEastAsia" w:hAnsiTheme="minorHAnsi" w:cstheme="minorBidi"/>
                <w:noProof/>
                <w:lang w:eastAsia="es-ES"/>
              </w:rPr>
              <w:tab/>
            </w:r>
            <w:r w:rsidRPr="009442B2">
              <w:rPr>
                <w:rStyle w:val="Hipervnculo"/>
                <w:noProof/>
              </w:rPr>
              <w:t>BACKBONE ROUTER SERVER (BBR).</w:t>
            </w:r>
            <w:r>
              <w:rPr>
                <w:noProof/>
                <w:webHidden/>
              </w:rPr>
              <w:tab/>
            </w:r>
            <w:r>
              <w:rPr>
                <w:noProof/>
                <w:webHidden/>
              </w:rPr>
              <w:fldChar w:fldCharType="begin"/>
            </w:r>
            <w:r>
              <w:rPr>
                <w:noProof/>
                <w:webHidden/>
              </w:rPr>
              <w:instrText xml:space="preserve"> PAGEREF _Toc81743620 \h </w:instrText>
            </w:r>
            <w:r>
              <w:rPr>
                <w:noProof/>
                <w:webHidden/>
              </w:rPr>
            </w:r>
          </w:ins>
          <w:r>
            <w:rPr>
              <w:noProof/>
              <w:webHidden/>
            </w:rPr>
            <w:fldChar w:fldCharType="separate"/>
          </w:r>
          <w:ins w:id="267" w:author="JORGE CONTRERAS ORTIZ" w:date="2021-09-05T14:11:00Z">
            <w:r>
              <w:rPr>
                <w:noProof/>
                <w:webHidden/>
              </w:rPr>
              <w:t>52</w:t>
            </w:r>
            <w:r>
              <w:rPr>
                <w:noProof/>
                <w:webHidden/>
              </w:rPr>
              <w:fldChar w:fldCharType="end"/>
            </w:r>
            <w:r w:rsidRPr="009442B2">
              <w:rPr>
                <w:rStyle w:val="Hipervnculo"/>
                <w:noProof/>
              </w:rPr>
              <w:fldChar w:fldCharType="end"/>
            </w:r>
          </w:ins>
        </w:p>
        <w:p w14:paraId="57453AD1" w14:textId="4A2A557E" w:rsidR="00353559" w:rsidRDefault="00353559">
          <w:pPr>
            <w:pStyle w:val="TDC6"/>
            <w:tabs>
              <w:tab w:val="left" w:pos="2421"/>
              <w:tab w:val="right" w:leader="dot" w:pos="8494"/>
            </w:tabs>
            <w:rPr>
              <w:ins w:id="268" w:author="JORGE CONTRERAS ORTIZ" w:date="2021-09-05T14:11:00Z"/>
              <w:rFonts w:asciiTheme="minorHAnsi" w:eastAsiaTheme="minorEastAsia" w:hAnsiTheme="minorHAnsi" w:cstheme="minorBidi"/>
              <w:noProof/>
              <w:lang w:eastAsia="es-ES"/>
            </w:rPr>
          </w:pPr>
          <w:ins w:id="269"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"_Toc81743621"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3.2.1.3.3.3.</w:t>
            </w:r>
            <w:r>
              <w:rPr>
                <w:rFonts w:asciiTheme="minorHAnsi" w:eastAsiaTheme="minorEastAsia" w:hAnsiTheme="minorHAnsi" w:cstheme="minorBidi"/>
                <w:noProof/>
                <w:lang w:eastAsia="es-ES"/>
              </w:rPr>
              <w:tab/>
            </w:r>
            <w:r w:rsidRPr="009442B2">
              <w:rPr>
                <w:rStyle w:val="Hipervnculo"/>
                <w:noProof/>
              </w:rPr>
              <w:t>PREFIJO DE RED (NETWORK PREFIX)</w:t>
            </w:r>
            <w:r>
              <w:rPr>
                <w:noProof/>
                <w:webHidden/>
              </w:rPr>
              <w:tab/>
            </w:r>
            <w:r>
              <w:rPr>
                <w:noProof/>
                <w:webHidden/>
              </w:rPr>
              <w:fldChar w:fldCharType="begin"/>
            </w:r>
            <w:r>
              <w:rPr>
                <w:noProof/>
                <w:webHidden/>
              </w:rPr>
              <w:instrText xml:space="preserve"> PAGEREF _Toc81743621 \h </w:instrText>
            </w:r>
            <w:r>
              <w:rPr>
                <w:noProof/>
                <w:webHidden/>
              </w:rPr>
            </w:r>
          </w:ins>
          <w:r>
            <w:rPr>
              <w:noProof/>
              <w:webHidden/>
            </w:rPr>
            <w:fldChar w:fldCharType="separate"/>
          </w:r>
          <w:ins w:id="270" w:author="JORGE CONTRERAS ORTIZ" w:date="2021-09-05T14:11:00Z">
            <w:r>
              <w:rPr>
                <w:noProof/>
                <w:webHidden/>
              </w:rPr>
              <w:t>53</w:t>
            </w:r>
            <w:r>
              <w:rPr>
                <w:noProof/>
                <w:webHidden/>
              </w:rPr>
              <w:fldChar w:fldCharType="end"/>
            </w:r>
            <w:r w:rsidRPr="009442B2">
              <w:rPr>
                <w:rStyle w:val="Hipervnculo"/>
                <w:noProof/>
              </w:rPr>
              <w:fldChar w:fldCharType="end"/>
            </w:r>
          </w:ins>
        </w:p>
        <w:p w14:paraId="15EE573E" w14:textId="384C04DC" w:rsidR="00353559" w:rsidRDefault="00353559">
          <w:pPr>
            <w:pStyle w:val="TDC5"/>
            <w:tabs>
              <w:tab w:val="left" w:pos="2017"/>
              <w:tab w:val="right" w:leader="dot" w:pos="8494"/>
            </w:tabs>
            <w:rPr>
              <w:ins w:id="271" w:author="JORGE CONTRERAS ORTIZ" w:date="2021-09-05T14:11:00Z"/>
              <w:rFonts w:asciiTheme="minorHAnsi" w:eastAsiaTheme="minorEastAsia" w:hAnsiTheme="minorHAnsi" w:cstheme="minorBidi"/>
              <w:noProof/>
              <w:lang w:eastAsia="es-ES"/>
            </w:rPr>
          </w:pPr>
          <w:ins w:id="27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lang w:val="en-US"/>
              </w:rPr>
              <w:t>3.2.1.3.4.</w:t>
            </w:r>
            <w:r>
              <w:rPr>
                <w:rFonts w:asciiTheme="minorHAnsi" w:eastAsiaTheme="minorEastAsia" w:hAnsiTheme="minorHAnsi" w:cstheme="minorBidi"/>
                <w:noProof/>
                <w:lang w:eastAsia="es-ES"/>
              </w:rPr>
              <w:tab/>
            </w:r>
            <w:r w:rsidRPr="009442B2">
              <w:rPr>
                <w:rStyle w:val="Hipervnculo"/>
                <w:noProof/>
                <w:lang w:val="en-US"/>
              </w:rPr>
              <w:t>INICIO DEL BORDER ROUTER (START-UP).</w:t>
            </w:r>
            <w:r>
              <w:rPr>
                <w:noProof/>
                <w:webHidden/>
              </w:rPr>
              <w:tab/>
            </w:r>
            <w:r>
              <w:rPr>
                <w:noProof/>
                <w:webHidden/>
              </w:rPr>
              <w:fldChar w:fldCharType="begin"/>
            </w:r>
            <w:r>
              <w:rPr>
                <w:noProof/>
                <w:webHidden/>
              </w:rPr>
              <w:instrText xml:space="preserve"> PAGEREF _Toc81743622 \h </w:instrText>
            </w:r>
            <w:r>
              <w:rPr>
                <w:noProof/>
                <w:webHidden/>
              </w:rPr>
            </w:r>
          </w:ins>
          <w:r>
            <w:rPr>
              <w:noProof/>
              <w:webHidden/>
            </w:rPr>
            <w:fldChar w:fldCharType="separate"/>
          </w:r>
          <w:ins w:id="273" w:author="JORGE CONTRERAS ORTIZ" w:date="2021-09-05T14:11:00Z">
            <w:r>
              <w:rPr>
                <w:noProof/>
                <w:webHidden/>
              </w:rPr>
              <w:t>54</w:t>
            </w:r>
            <w:r>
              <w:rPr>
                <w:noProof/>
                <w:webHidden/>
              </w:rPr>
              <w:fldChar w:fldCharType="end"/>
            </w:r>
            <w:r w:rsidRPr="009442B2">
              <w:rPr>
                <w:rStyle w:val="Hipervnculo"/>
                <w:noProof/>
              </w:rPr>
              <w:fldChar w:fldCharType="end"/>
            </w:r>
          </w:ins>
        </w:p>
        <w:p w14:paraId="7395ADE7" w14:textId="2B5BF03D" w:rsidR="00353559" w:rsidRDefault="00353559">
          <w:pPr>
            <w:pStyle w:val="TDC5"/>
            <w:tabs>
              <w:tab w:val="left" w:pos="2017"/>
              <w:tab w:val="right" w:leader="dot" w:pos="8494"/>
            </w:tabs>
            <w:rPr>
              <w:ins w:id="274" w:author="JORGE CONTRERAS ORTIZ" w:date="2021-09-05T14:11:00Z"/>
              <w:rFonts w:asciiTheme="minorHAnsi" w:eastAsiaTheme="minorEastAsia" w:hAnsiTheme="minorHAnsi" w:cstheme="minorBidi"/>
              <w:noProof/>
              <w:lang w:eastAsia="es-ES"/>
            </w:rPr>
          </w:pPr>
          <w:ins w:id="27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3.2.1.3.5.</w:t>
            </w:r>
            <w:r>
              <w:rPr>
                <w:rFonts w:asciiTheme="minorHAnsi" w:eastAsiaTheme="minorEastAsia" w:hAnsiTheme="minorHAnsi" w:cstheme="minorBidi"/>
                <w:noProof/>
                <w:lang w:eastAsia="es-ES"/>
              </w:rPr>
              <w:tab/>
            </w:r>
            <w:r w:rsidRPr="009442B2">
              <w:rPr>
                <w:rStyle w:val="Hipervnculo"/>
                <w:noProof/>
              </w:rPr>
              <w:t>SERVICIOS</w:t>
            </w:r>
            <w:r>
              <w:rPr>
                <w:noProof/>
                <w:webHidden/>
              </w:rPr>
              <w:tab/>
            </w:r>
            <w:r>
              <w:rPr>
                <w:noProof/>
                <w:webHidden/>
              </w:rPr>
              <w:fldChar w:fldCharType="begin"/>
            </w:r>
            <w:r>
              <w:rPr>
                <w:noProof/>
                <w:webHidden/>
              </w:rPr>
              <w:instrText xml:space="preserve"> PAGEREF _Toc81743623 \h </w:instrText>
            </w:r>
            <w:r>
              <w:rPr>
                <w:noProof/>
                <w:webHidden/>
              </w:rPr>
            </w:r>
          </w:ins>
          <w:r>
            <w:rPr>
              <w:noProof/>
              <w:webHidden/>
            </w:rPr>
            <w:fldChar w:fldCharType="separate"/>
          </w:r>
          <w:ins w:id="276" w:author="JORGE CONTRERAS ORTIZ" w:date="2021-09-05T14:11:00Z">
            <w:r>
              <w:rPr>
                <w:noProof/>
                <w:webHidden/>
              </w:rPr>
              <w:t>58</w:t>
            </w:r>
            <w:r>
              <w:rPr>
                <w:noProof/>
                <w:webHidden/>
              </w:rPr>
              <w:fldChar w:fldCharType="end"/>
            </w:r>
            <w:r w:rsidRPr="009442B2">
              <w:rPr>
                <w:rStyle w:val="Hipervnculo"/>
                <w:noProof/>
              </w:rPr>
              <w:fldChar w:fldCharType="end"/>
            </w:r>
          </w:ins>
        </w:p>
        <w:p w14:paraId="503D6297" w14:textId="73CA6DD9" w:rsidR="00353559" w:rsidRDefault="00353559">
          <w:pPr>
            <w:pStyle w:val="TDC6"/>
            <w:tabs>
              <w:tab w:val="left" w:pos="2421"/>
              <w:tab w:val="right" w:leader="dot" w:pos="8494"/>
            </w:tabs>
            <w:rPr>
              <w:ins w:id="277" w:author="JORGE CONTRERAS ORTIZ" w:date="2021-09-05T14:11:00Z"/>
              <w:rFonts w:asciiTheme="minorHAnsi" w:eastAsiaTheme="minorEastAsia" w:hAnsiTheme="minorHAnsi" w:cstheme="minorBidi"/>
              <w:noProof/>
              <w:lang w:eastAsia="es-ES"/>
            </w:rPr>
          </w:pPr>
          <w:ins w:id="27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3.2.1.3.5.1.</w:t>
            </w:r>
            <w:r>
              <w:rPr>
                <w:rFonts w:asciiTheme="minorHAnsi" w:eastAsiaTheme="minorEastAsia" w:hAnsiTheme="minorHAnsi" w:cstheme="minorBidi"/>
                <w:noProof/>
                <w:lang w:eastAsia="es-ES"/>
              </w:rPr>
              <w:tab/>
            </w:r>
            <w:r w:rsidRPr="009442B2">
              <w:rPr>
                <w:rStyle w:val="Hipervnculo"/>
                <w:noProof/>
              </w:rPr>
              <w:t>SERVIDOR BACKBONE ROUTER</w:t>
            </w:r>
            <w:r>
              <w:rPr>
                <w:noProof/>
                <w:webHidden/>
              </w:rPr>
              <w:tab/>
            </w:r>
            <w:r>
              <w:rPr>
                <w:noProof/>
                <w:webHidden/>
              </w:rPr>
              <w:fldChar w:fldCharType="begin"/>
            </w:r>
            <w:r>
              <w:rPr>
                <w:noProof/>
                <w:webHidden/>
              </w:rPr>
              <w:instrText xml:space="preserve"> PAGEREF _Toc81743624 \h </w:instrText>
            </w:r>
            <w:r>
              <w:rPr>
                <w:noProof/>
                <w:webHidden/>
              </w:rPr>
            </w:r>
          </w:ins>
          <w:r>
            <w:rPr>
              <w:noProof/>
              <w:webHidden/>
            </w:rPr>
            <w:fldChar w:fldCharType="separate"/>
          </w:r>
          <w:ins w:id="279" w:author="JORGE CONTRERAS ORTIZ" w:date="2021-09-05T14:11:00Z">
            <w:r>
              <w:rPr>
                <w:noProof/>
                <w:webHidden/>
              </w:rPr>
              <w:t>58</w:t>
            </w:r>
            <w:r>
              <w:rPr>
                <w:noProof/>
                <w:webHidden/>
              </w:rPr>
              <w:fldChar w:fldCharType="end"/>
            </w:r>
            <w:r w:rsidRPr="009442B2">
              <w:rPr>
                <w:rStyle w:val="Hipervnculo"/>
                <w:noProof/>
              </w:rPr>
              <w:fldChar w:fldCharType="end"/>
            </w:r>
          </w:ins>
        </w:p>
        <w:p w14:paraId="5DFC1571" w14:textId="38A912A1" w:rsidR="00353559" w:rsidRDefault="00353559">
          <w:pPr>
            <w:pStyle w:val="TDC6"/>
            <w:tabs>
              <w:tab w:val="left" w:pos="2421"/>
              <w:tab w:val="right" w:leader="dot" w:pos="8494"/>
            </w:tabs>
            <w:rPr>
              <w:ins w:id="280" w:author="JORGE CONTRERAS ORTIZ" w:date="2021-09-05T14:11:00Z"/>
              <w:rFonts w:asciiTheme="minorHAnsi" w:eastAsiaTheme="minorEastAsia" w:hAnsiTheme="minorHAnsi" w:cstheme="minorBidi"/>
              <w:noProof/>
              <w:lang w:eastAsia="es-ES"/>
            </w:rPr>
          </w:pPr>
          <w:ins w:id="28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3.2.1.3.5.2.</w:t>
            </w:r>
            <w:r>
              <w:rPr>
                <w:rFonts w:asciiTheme="minorHAnsi" w:eastAsiaTheme="minorEastAsia" w:hAnsiTheme="minorHAnsi" w:cstheme="minorBidi"/>
                <w:noProof/>
                <w:lang w:eastAsia="es-ES"/>
              </w:rPr>
              <w:tab/>
            </w:r>
            <w:r w:rsidRPr="009442B2">
              <w:rPr>
                <w:rStyle w:val="Hipervnculo"/>
                <w:noProof/>
              </w:rPr>
              <w:t>DHCP</w:t>
            </w:r>
            <w:r>
              <w:rPr>
                <w:noProof/>
                <w:webHidden/>
              </w:rPr>
              <w:tab/>
            </w:r>
            <w:r>
              <w:rPr>
                <w:noProof/>
                <w:webHidden/>
              </w:rPr>
              <w:fldChar w:fldCharType="begin"/>
            </w:r>
            <w:r>
              <w:rPr>
                <w:noProof/>
                <w:webHidden/>
              </w:rPr>
              <w:instrText xml:space="preserve"> PAGEREF _Toc81743625 \h </w:instrText>
            </w:r>
            <w:r>
              <w:rPr>
                <w:noProof/>
                <w:webHidden/>
              </w:rPr>
            </w:r>
          </w:ins>
          <w:r>
            <w:rPr>
              <w:noProof/>
              <w:webHidden/>
            </w:rPr>
            <w:fldChar w:fldCharType="separate"/>
          </w:r>
          <w:ins w:id="282" w:author="JORGE CONTRERAS ORTIZ" w:date="2021-09-05T14:11:00Z">
            <w:r>
              <w:rPr>
                <w:noProof/>
                <w:webHidden/>
              </w:rPr>
              <w:t>59</w:t>
            </w:r>
            <w:r>
              <w:rPr>
                <w:noProof/>
                <w:webHidden/>
              </w:rPr>
              <w:fldChar w:fldCharType="end"/>
            </w:r>
            <w:r w:rsidRPr="009442B2">
              <w:rPr>
                <w:rStyle w:val="Hipervnculo"/>
                <w:noProof/>
              </w:rPr>
              <w:fldChar w:fldCharType="end"/>
            </w:r>
          </w:ins>
        </w:p>
        <w:p w14:paraId="2ACF810B" w14:textId="2C711A11" w:rsidR="00353559" w:rsidRDefault="00353559">
          <w:pPr>
            <w:pStyle w:val="TDC6"/>
            <w:tabs>
              <w:tab w:val="left" w:pos="2421"/>
              <w:tab w:val="right" w:leader="dot" w:pos="8494"/>
            </w:tabs>
            <w:rPr>
              <w:ins w:id="283" w:author="JORGE CONTRERAS ORTIZ" w:date="2021-09-05T14:11:00Z"/>
              <w:rFonts w:asciiTheme="minorHAnsi" w:eastAsiaTheme="minorEastAsia" w:hAnsiTheme="minorHAnsi" w:cstheme="minorBidi"/>
              <w:noProof/>
              <w:lang w:eastAsia="es-ES"/>
            </w:rPr>
          </w:pPr>
          <w:ins w:id="28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3.2.1.3.5.3.</w:t>
            </w:r>
            <w:r>
              <w:rPr>
                <w:rFonts w:asciiTheme="minorHAnsi" w:eastAsiaTheme="minorEastAsia" w:hAnsiTheme="minorHAnsi" w:cstheme="minorBidi"/>
                <w:noProof/>
                <w:lang w:eastAsia="es-ES"/>
              </w:rPr>
              <w:tab/>
            </w:r>
            <w:r w:rsidRPr="009442B2">
              <w:rPr>
                <w:rStyle w:val="Hipervnculo"/>
                <w:noProof/>
              </w:rPr>
              <w:t>NAT64</w:t>
            </w:r>
            <w:r>
              <w:rPr>
                <w:noProof/>
                <w:webHidden/>
              </w:rPr>
              <w:tab/>
            </w:r>
            <w:r>
              <w:rPr>
                <w:noProof/>
                <w:webHidden/>
              </w:rPr>
              <w:fldChar w:fldCharType="begin"/>
            </w:r>
            <w:r>
              <w:rPr>
                <w:noProof/>
                <w:webHidden/>
              </w:rPr>
              <w:instrText xml:space="preserve"> PAGEREF _Toc81743626 \h </w:instrText>
            </w:r>
            <w:r>
              <w:rPr>
                <w:noProof/>
                <w:webHidden/>
              </w:rPr>
            </w:r>
          </w:ins>
          <w:r>
            <w:rPr>
              <w:noProof/>
              <w:webHidden/>
            </w:rPr>
            <w:fldChar w:fldCharType="separate"/>
          </w:r>
          <w:ins w:id="285" w:author="JORGE CONTRERAS ORTIZ" w:date="2021-09-05T14:11:00Z">
            <w:r>
              <w:rPr>
                <w:noProof/>
                <w:webHidden/>
              </w:rPr>
              <w:t>60</w:t>
            </w:r>
            <w:r>
              <w:rPr>
                <w:noProof/>
                <w:webHidden/>
              </w:rPr>
              <w:fldChar w:fldCharType="end"/>
            </w:r>
            <w:r w:rsidRPr="009442B2">
              <w:rPr>
                <w:rStyle w:val="Hipervnculo"/>
                <w:noProof/>
              </w:rPr>
              <w:fldChar w:fldCharType="end"/>
            </w:r>
          </w:ins>
        </w:p>
        <w:p w14:paraId="75965989" w14:textId="42464C34" w:rsidR="00353559" w:rsidRDefault="00353559">
          <w:pPr>
            <w:pStyle w:val="TDC6"/>
            <w:tabs>
              <w:tab w:val="left" w:pos="2421"/>
              <w:tab w:val="right" w:leader="dot" w:pos="8494"/>
            </w:tabs>
            <w:rPr>
              <w:ins w:id="286" w:author="JORGE CONTRERAS ORTIZ" w:date="2021-09-05T14:11:00Z"/>
              <w:rFonts w:asciiTheme="minorHAnsi" w:eastAsiaTheme="minorEastAsia" w:hAnsiTheme="minorHAnsi" w:cstheme="minorBidi"/>
              <w:noProof/>
              <w:lang w:eastAsia="es-ES"/>
            </w:rPr>
          </w:pPr>
          <w:ins w:id="28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3.2.1.3.5.4.</w:t>
            </w:r>
            <w:r>
              <w:rPr>
                <w:rFonts w:asciiTheme="minorHAnsi" w:eastAsiaTheme="minorEastAsia" w:hAnsiTheme="minorHAnsi" w:cstheme="minorBidi"/>
                <w:noProof/>
                <w:lang w:eastAsia="es-ES"/>
              </w:rPr>
              <w:tab/>
            </w:r>
            <w:r w:rsidRPr="009442B2">
              <w:rPr>
                <w:rStyle w:val="Hipervnculo"/>
                <w:noProof/>
              </w:rPr>
              <w:t>COMMISSIONER</w:t>
            </w:r>
            <w:r>
              <w:rPr>
                <w:noProof/>
                <w:webHidden/>
              </w:rPr>
              <w:tab/>
            </w:r>
            <w:r>
              <w:rPr>
                <w:noProof/>
                <w:webHidden/>
              </w:rPr>
              <w:fldChar w:fldCharType="begin"/>
            </w:r>
            <w:r>
              <w:rPr>
                <w:noProof/>
                <w:webHidden/>
              </w:rPr>
              <w:instrText xml:space="preserve"> PAGEREF _Toc81743627 \h </w:instrText>
            </w:r>
            <w:r>
              <w:rPr>
                <w:noProof/>
                <w:webHidden/>
              </w:rPr>
            </w:r>
          </w:ins>
          <w:r>
            <w:rPr>
              <w:noProof/>
              <w:webHidden/>
            </w:rPr>
            <w:fldChar w:fldCharType="separate"/>
          </w:r>
          <w:ins w:id="288" w:author="JORGE CONTRERAS ORTIZ" w:date="2021-09-05T14:11:00Z">
            <w:r>
              <w:rPr>
                <w:noProof/>
                <w:webHidden/>
              </w:rPr>
              <w:t>61</w:t>
            </w:r>
            <w:r>
              <w:rPr>
                <w:noProof/>
                <w:webHidden/>
              </w:rPr>
              <w:fldChar w:fldCharType="end"/>
            </w:r>
            <w:r w:rsidRPr="009442B2">
              <w:rPr>
                <w:rStyle w:val="Hipervnculo"/>
                <w:noProof/>
              </w:rPr>
              <w:fldChar w:fldCharType="end"/>
            </w:r>
          </w:ins>
        </w:p>
        <w:p w14:paraId="23F5D51B" w14:textId="276CBE98" w:rsidR="00353559" w:rsidRDefault="00353559">
          <w:pPr>
            <w:pStyle w:val="TDC5"/>
            <w:tabs>
              <w:tab w:val="left" w:pos="2017"/>
              <w:tab w:val="right" w:leader="dot" w:pos="8494"/>
            </w:tabs>
            <w:rPr>
              <w:ins w:id="289" w:author="JORGE CONTRERAS ORTIZ" w:date="2021-09-05T14:11:00Z"/>
              <w:rFonts w:asciiTheme="minorHAnsi" w:eastAsiaTheme="minorEastAsia" w:hAnsiTheme="minorHAnsi" w:cstheme="minorBidi"/>
              <w:noProof/>
              <w:lang w:eastAsia="es-ES"/>
            </w:rPr>
          </w:pPr>
          <w:ins w:id="29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3.2.1.3.6.</w:t>
            </w:r>
            <w:r>
              <w:rPr>
                <w:rFonts w:asciiTheme="minorHAnsi" w:eastAsiaTheme="minorEastAsia" w:hAnsiTheme="minorHAnsi" w:cstheme="minorBidi"/>
                <w:noProof/>
                <w:lang w:eastAsia="es-ES"/>
              </w:rPr>
              <w:tab/>
            </w:r>
            <w:r w:rsidRPr="009442B2">
              <w:rPr>
                <w:rStyle w:val="Hipervnculo"/>
                <w:noProof/>
              </w:rPr>
              <w:t>VISUAL NETWORK</w:t>
            </w:r>
            <w:r>
              <w:rPr>
                <w:noProof/>
                <w:webHidden/>
              </w:rPr>
              <w:tab/>
            </w:r>
            <w:r>
              <w:rPr>
                <w:noProof/>
                <w:webHidden/>
              </w:rPr>
              <w:fldChar w:fldCharType="begin"/>
            </w:r>
            <w:r>
              <w:rPr>
                <w:noProof/>
                <w:webHidden/>
              </w:rPr>
              <w:instrText xml:space="preserve"> PAGEREF _Toc81743628 \h </w:instrText>
            </w:r>
            <w:r>
              <w:rPr>
                <w:noProof/>
                <w:webHidden/>
              </w:rPr>
            </w:r>
          </w:ins>
          <w:r>
            <w:rPr>
              <w:noProof/>
              <w:webHidden/>
            </w:rPr>
            <w:fldChar w:fldCharType="separate"/>
          </w:r>
          <w:ins w:id="291" w:author="JORGE CONTRERAS ORTIZ" w:date="2021-09-05T14:11:00Z">
            <w:r>
              <w:rPr>
                <w:noProof/>
                <w:webHidden/>
              </w:rPr>
              <w:t>62</w:t>
            </w:r>
            <w:r>
              <w:rPr>
                <w:noProof/>
                <w:webHidden/>
              </w:rPr>
              <w:fldChar w:fldCharType="end"/>
            </w:r>
            <w:r w:rsidRPr="009442B2">
              <w:rPr>
                <w:rStyle w:val="Hipervnculo"/>
                <w:noProof/>
              </w:rPr>
              <w:fldChar w:fldCharType="end"/>
            </w:r>
          </w:ins>
        </w:p>
        <w:p w14:paraId="28FD3BDC" w14:textId="27494CC6" w:rsidR="00353559" w:rsidRDefault="00353559">
          <w:pPr>
            <w:pStyle w:val="TDC5"/>
            <w:tabs>
              <w:tab w:val="left" w:pos="2017"/>
              <w:tab w:val="right" w:leader="dot" w:pos="8494"/>
            </w:tabs>
            <w:rPr>
              <w:ins w:id="292" w:author="JORGE CONTRERAS ORTIZ" w:date="2021-09-05T14:11:00Z"/>
              <w:rFonts w:asciiTheme="minorHAnsi" w:eastAsiaTheme="minorEastAsia" w:hAnsiTheme="minorHAnsi" w:cstheme="minorBidi"/>
              <w:noProof/>
              <w:lang w:eastAsia="es-ES"/>
            </w:rPr>
          </w:pPr>
          <w:ins w:id="29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3.2.1.3.7.</w:t>
            </w:r>
            <w:r>
              <w:rPr>
                <w:rFonts w:asciiTheme="minorHAnsi" w:eastAsiaTheme="minorEastAsia" w:hAnsiTheme="minorHAnsi" w:cstheme="minorBidi"/>
                <w:noProof/>
                <w:lang w:eastAsia="es-ES"/>
              </w:rPr>
              <w:tab/>
            </w:r>
            <w:r w:rsidRPr="009442B2">
              <w:rPr>
                <w:rStyle w:val="Hipervnculo"/>
                <w:noProof/>
              </w:rPr>
              <w:t>LOGS</w:t>
            </w:r>
            <w:r>
              <w:rPr>
                <w:noProof/>
                <w:webHidden/>
              </w:rPr>
              <w:tab/>
            </w:r>
            <w:r>
              <w:rPr>
                <w:noProof/>
                <w:webHidden/>
              </w:rPr>
              <w:fldChar w:fldCharType="begin"/>
            </w:r>
            <w:r>
              <w:rPr>
                <w:noProof/>
                <w:webHidden/>
              </w:rPr>
              <w:instrText xml:space="preserve"> PAGEREF _Toc81743629 \h </w:instrText>
            </w:r>
            <w:r>
              <w:rPr>
                <w:noProof/>
                <w:webHidden/>
              </w:rPr>
            </w:r>
          </w:ins>
          <w:r>
            <w:rPr>
              <w:noProof/>
              <w:webHidden/>
            </w:rPr>
            <w:fldChar w:fldCharType="separate"/>
          </w:r>
          <w:ins w:id="294" w:author="JORGE CONTRERAS ORTIZ" w:date="2021-09-05T14:11:00Z">
            <w:r>
              <w:rPr>
                <w:noProof/>
                <w:webHidden/>
              </w:rPr>
              <w:t>63</w:t>
            </w:r>
            <w:r>
              <w:rPr>
                <w:noProof/>
                <w:webHidden/>
              </w:rPr>
              <w:fldChar w:fldCharType="end"/>
            </w:r>
            <w:r w:rsidRPr="009442B2">
              <w:rPr>
                <w:rStyle w:val="Hipervnculo"/>
                <w:noProof/>
              </w:rPr>
              <w:fldChar w:fldCharType="end"/>
            </w:r>
          </w:ins>
        </w:p>
        <w:p w14:paraId="15EE329A" w14:textId="748C3B3F" w:rsidR="00353559" w:rsidRDefault="00353559">
          <w:pPr>
            <w:pStyle w:val="TDC4"/>
            <w:tabs>
              <w:tab w:val="left" w:pos="1760"/>
              <w:tab w:val="right" w:leader="dot" w:pos="8494"/>
            </w:tabs>
            <w:rPr>
              <w:ins w:id="295" w:author="JORGE CONTRERAS ORTIZ" w:date="2021-09-05T14:11:00Z"/>
              <w:rFonts w:asciiTheme="minorHAnsi" w:eastAsiaTheme="minorEastAsia" w:hAnsiTheme="minorHAnsi" w:cstheme="minorBidi"/>
              <w:noProof/>
              <w:lang w:eastAsia="es-ES"/>
            </w:rPr>
          </w:pPr>
          <w:ins w:id="29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9442B2">
              <w:rPr>
                <w:rStyle w:val="Hipervnculo"/>
                <w:noProof/>
              </w:rPr>
              <w:t>BREVE RESUMEN</w:t>
            </w:r>
            <w:r>
              <w:rPr>
                <w:noProof/>
                <w:webHidden/>
              </w:rPr>
              <w:tab/>
            </w:r>
            <w:r>
              <w:rPr>
                <w:noProof/>
                <w:webHidden/>
              </w:rPr>
              <w:fldChar w:fldCharType="begin"/>
            </w:r>
            <w:r>
              <w:rPr>
                <w:noProof/>
                <w:webHidden/>
              </w:rPr>
              <w:instrText xml:space="preserve"> PAGEREF _Toc81743630 \h </w:instrText>
            </w:r>
            <w:r>
              <w:rPr>
                <w:noProof/>
                <w:webHidden/>
              </w:rPr>
            </w:r>
          </w:ins>
          <w:r>
            <w:rPr>
              <w:noProof/>
              <w:webHidden/>
            </w:rPr>
            <w:fldChar w:fldCharType="separate"/>
          </w:r>
          <w:ins w:id="297" w:author="JORGE CONTRERAS ORTIZ" w:date="2021-09-05T14:11:00Z">
            <w:r>
              <w:rPr>
                <w:noProof/>
                <w:webHidden/>
              </w:rPr>
              <w:t>64</w:t>
            </w:r>
            <w:r>
              <w:rPr>
                <w:noProof/>
                <w:webHidden/>
              </w:rPr>
              <w:fldChar w:fldCharType="end"/>
            </w:r>
            <w:r w:rsidRPr="009442B2">
              <w:rPr>
                <w:rStyle w:val="Hipervnculo"/>
                <w:noProof/>
              </w:rPr>
              <w:fldChar w:fldCharType="end"/>
            </w:r>
          </w:ins>
        </w:p>
        <w:p w14:paraId="6E1802F4" w14:textId="2DB863C4" w:rsidR="00353559" w:rsidRDefault="00353559">
          <w:pPr>
            <w:pStyle w:val="TDC5"/>
            <w:tabs>
              <w:tab w:val="left" w:pos="2017"/>
              <w:tab w:val="right" w:leader="dot" w:pos="8494"/>
            </w:tabs>
            <w:rPr>
              <w:ins w:id="298" w:author="JORGE CONTRERAS ORTIZ" w:date="2021-09-05T14:11:00Z"/>
              <w:rFonts w:asciiTheme="minorHAnsi" w:eastAsiaTheme="minorEastAsia" w:hAnsiTheme="minorHAnsi" w:cstheme="minorBidi"/>
              <w:noProof/>
              <w:lang w:eastAsia="es-ES"/>
            </w:rPr>
          </w:pPr>
          <w:ins w:id="29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3.2.1.4.1.</w:t>
            </w:r>
            <w:r>
              <w:rPr>
                <w:rFonts w:asciiTheme="minorHAnsi" w:eastAsiaTheme="minorEastAsia" w:hAnsiTheme="minorHAnsi" w:cstheme="minorBidi"/>
                <w:noProof/>
                <w:lang w:eastAsia="es-ES"/>
              </w:rPr>
              <w:tab/>
            </w:r>
            <w:r w:rsidRPr="009442B2">
              <w:rPr>
                <w:rStyle w:val="Hipervnculo"/>
                <w:noProof/>
              </w:rPr>
              <w:t>SISTEMA DE FICHEROS AVANZADO</w:t>
            </w:r>
            <w:r>
              <w:rPr>
                <w:noProof/>
                <w:webHidden/>
              </w:rPr>
              <w:tab/>
            </w:r>
            <w:r>
              <w:rPr>
                <w:noProof/>
                <w:webHidden/>
              </w:rPr>
              <w:fldChar w:fldCharType="begin"/>
            </w:r>
            <w:r>
              <w:rPr>
                <w:noProof/>
                <w:webHidden/>
              </w:rPr>
              <w:instrText xml:space="preserve"> PAGEREF _Toc81743631 \h </w:instrText>
            </w:r>
            <w:r>
              <w:rPr>
                <w:noProof/>
                <w:webHidden/>
              </w:rPr>
            </w:r>
          </w:ins>
          <w:r>
            <w:rPr>
              <w:noProof/>
              <w:webHidden/>
            </w:rPr>
            <w:fldChar w:fldCharType="separate"/>
          </w:r>
          <w:ins w:id="300" w:author="JORGE CONTRERAS ORTIZ" w:date="2021-09-05T14:11:00Z">
            <w:r>
              <w:rPr>
                <w:noProof/>
                <w:webHidden/>
              </w:rPr>
              <w:t>64</w:t>
            </w:r>
            <w:r>
              <w:rPr>
                <w:noProof/>
                <w:webHidden/>
              </w:rPr>
              <w:fldChar w:fldCharType="end"/>
            </w:r>
            <w:r w:rsidRPr="009442B2">
              <w:rPr>
                <w:rStyle w:val="Hipervnculo"/>
                <w:noProof/>
              </w:rPr>
              <w:fldChar w:fldCharType="end"/>
            </w:r>
          </w:ins>
        </w:p>
        <w:p w14:paraId="2A362FA5" w14:textId="349DE43B" w:rsidR="00353559" w:rsidRDefault="00353559">
          <w:pPr>
            <w:pStyle w:val="TDC5"/>
            <w:tabs>
              <w:tab w:val="left" w:pos="2017"/>
              <w:tab w:val="right" w:leader="dot" w:pos="8494"/>
            </w:tabs>
            <w:rPr>
              <w:ins w:id="301" w:author="JORGE CONTRERAS ORTIZ" w:date="2021-09-05T14:11:00Z"/>
              <w:rFonts w:asciiTheme="minorHAnsi" w:eastAsiaTheme="minorEastAsia" w:hAnsiTheme="minorHAnsi" w:cstheme="minorBidi"/>
              <w:noProof/>
              <w:lang w:eastAsia="es-ES"/>
            </w:rPr>
          </w:pPr>
          <w:ins w:id="30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3.2.1.4.2.</w:t>
            </w:r>
            <w:r>
              <w:rPr>
                <w:rFonts w:asciiTheme="minorHAnsi" w:eastAsiaTheme="minorEastAsia" w:hAnsiTheme="minorHAnsi" w:cstheme="minorBidi"/>
                <w:noProof/>
                <w:lang w:eastAsia="es-ES"/>
              </w:rPr>
              <w:tab/>
            </w:r>
            <w:r w:rsidRPr="009442B2">
              <w:rPr>
                <w:rStyle w:val="Hipervnculo"/>
                <w:noProof/>
              </w:rPr>
              <w:t>SERVICIOS CRÍTICOS</w:t>
            </w:r>
            <w:r>
              <w:rPr>
                <w:noProof/>
                <w:webHidden/>
              </w:rPr>
              <w:tab/>
            </w:r>
            <w:r>
              <w:rPr>
                <w:noProof/>
                <w:webHidden/>
              </w:rPr>
              <w:fldChar w:fldCharType="begin"/>
            </w:r>
            <w:r>
              <w:rPr>
                <w:noProof/>
                <w:webHidden/>
              </w:rPr>
              <w:instrText xml:space="preserve"> PAGEREF _Toc81743632 \h </w:instrText>
            </w:r>
            <w:r>
              <w:rPr>
                <w:noProof/>
                <w:webHidden/>
              </w:rPr>
            </w:r>
          </w:ins>
          <w:r>
            <w:rPr>
              <w:noProof/>
              <w:webHidden/>
            </w:rPr>
            <w:fldChar w:fldCharType="separate"/>
          </w:r>
          <w:ins w:id="303" w:author="JORGE CONTRERAS ORTIZ" w:date="2021-09-05T14:11:00Z">
            <w:r>
              <w:rPr>
                <w:noProof/>
                <w:webHidden/>
              </w:rPr>
              <w:t>64</w:t>
            </w:r>
            <w:r>
              <w:rPr>
                <w:noProof/>
                <w:webHidden/>
              </w:rPr>
              <w:fldChar w:fldCharType="end"/>
            </w:r>
            <w:r w:rsidRPr="009442B2">
              <w:rPr>
                <w:rStyle w:val="Hipervnculo"/>
                <w:noProof/>
              </w:rPr>
              <w:fldChar w:fldCharType="end"/>
            </w:r>
          </w:ins>
        </w:p>
        <w:p w14:paraId="7BCEA115" w14:textId="3FFF625A" w:rsidR="00353559" w:rsidRDefault="00353559">
          <w:pPr>
            <w:pStyle w:val="TDC5"/>
            <w:tabs>
              <w:tab w:val="left" w:pos="2017"/>
              <w:tab w:val="right" w:leader="dot" w:pos="8494"/>
            </w:tabs>
            <w:rPr>
              <w:ins w:id="304" w:author="JORGE CONTRERAS ORTIZ" w:date="2021-09-05T14:11:00Z"/>
              <w:rFonts w:asciiTheme="minorHAnsi" w:eastAsiaTheme="minorEastAsia" w:hAnsiTheme="minorHAnsi" w:cstheme="minorBidi"/>
              <w:noProof/>
              <w:lang w:eastAsia="es-ES"/>
            </w:rPr>
          </w:pPr>
          <w:ins w:id="30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3.2.1.4.3.</w:t>
            </w:r>
            <w:r>
              <w:rPr>
                <w:rFonts w:asciiTheme="minorHAnsi" w:eastAsiaTheme="minorEastAsia" w:hAnsiTheme="minorHAnsi" w:cstheme="minorBidi"/>
                <w:noProof/>
                <w:lang w:eastAsia="es-ES"/>
              </w:rPr>
              <w:tab/>
            </w:r>
            <w:r w:rsidRPr="009442B2">
              <w:rPr>
                <w:rStyle w:val="Hipervnculo"/>
                <w:noProof/>
              </w:rPr>
              <w:t>COMUNICACIÓN ENTRE PROCESOS</w:t>
            </w:r>
            <w:r>
              <w:rPr>
                <w:noProof/>
                <w:webHidden/>
              </w:rPr>
              <w:tab/>
            </w:r>
            <w:r>
              <w:rPr>
                <w:noProof/>
                <w:webHidden/>
              </w:rPr>
              <w:fldChar w:fldCharType="begin"/>
            </w:r>
            <w:r>
              <w:rPr>
                <w:noProof/>
                <w:webHidden/>
              </w:rPr>
              <w:instrText xml:space="preserve"> PAGEREF _Toc81743633 \h </w:instrText>
            </w:r>
            <w:r>
              <w:rPr>
                <w:noProof/>
                <w:webHidden/>
              </w:rPr>
            </w:r>
          </w:ins>
          <w:r>
            <w:rPr>
              <w:noProof/>
              <w:webHidden/>
            </w:rPr>
            <w:fldChar w:fldCharType="separate"/>
          </w:r>
          <w:ins w:id="306" w:author="JORGE CONTRERAS ORTIZ" w:date="2021-09-05T14:11:00Z">
            <w:r>
              <w:rPr>
                <w:noProof/>
                <w:webHidden/>
              </w:rPr>
              <w:t>65</w:t>
            </w:r>
            <w:r>
              <w:rPr>
                <w:noProof/>
                <w:webHidden/>
              </w:rPr>
              <w:fldChar w:fldCharType="end"/>
            </w:r>
            <w:r w:rsidRPr="009442B2">
              <w:rPr>
                <w:rStyle w:val="Hipervnculo"/>
                <w:noProof/>
              </w:rPr>
              <w:fldChar w:fldCharType="end"/>
            </w:r>
          </w:ins>
        </w:p>
        <w:p w14:paraId="4106A228" w14:textId="46AE5BA1" w:rsidR="00353559" w:rsidRDefault="00353559">
          <w:pPr>
            <w:pStyle w:val="TDC3"/>
            <w:rPr>
              <w:ins w:id="307" w:author="JORGE CONTRERAS ORTIZ" w:date="2021-09-05T14:11:00Z"/>
              <w:rFonts w:asciiTheme="minorHAnsi" w:hAnsiTheme="minorHAnsi" w:cstheme="minorBidi"/>
              <w:noProof/>
            </w:rPr>
          </w:pPr>
          <w:ins w:id="30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rFonts w:eastAsiaTheme="minorHAnsi"/>
                <w:noProof/>
              </w:rPr>
              <w:t>3.2.2.</w:t>
            </w:r>
            <w:r>
              <w:rPr>
                <w:rFonts w:asciiTheme="minorHAnsi" w:hAnsiTheme="minorHAnsi" w:cstheme="minorBidi"/>
                <w:noProof/>
              </w:rPr>
              <w:tab/>
            </w:r>
            <w:r w:rsidRPr="009442B2">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_Toc81743634 \h </w:instrText>
            </w:r>
            <w:r>
              <w:rPr>
                <w:noProof/>
                <w:webHidden/>
              </w:rPr>
            </w:r>
          </w:ins>
          <w:r>
            <w:rPr>
              <w:noProof/>
              <w:webHidden/>
            </w:rPr>
            <w:fldChar w:fldCharType="separate"/>
          </w:r>
          <w:ins w:id="309" w:author="JORGE CONTRERAS ORTIZ" w:date="2021-09-05T14:11:00Z">
            <w:r>
              <w:rPr>
                <w:noProof/>
                <w:webHidden/>
              </w:rPr>
              <w:t>66</w:t>
            </w:r>
            <w:r>
              <w:rPr>
                <w:noProof/>
                <w:webHidden/>
              </w:rPr>
              <w:fldChar w:fldCharType="end"/>
            </w:r>
            <w:r w:rsidRPr="009442B2">
              <w:rPr>
                <w:rStyle w:val="Hipervnculo"/>
                <w:noProof/>
              </w:rPr>
              <w:fldChar w:fldCharType="end"/>
            </w:r>
          </w:ins>
        </w:p>
        <w:p w14:paraId="3687B85E" w14:textId="1FB72AEF" w:rsidR="00353559" w:rsidRDefault="00353559">
          <w:pPr>
            <w:pStyle w:val="TDC4"/>
            <w:tabs>
              <w:tab w:val="left" w:pos="1760"/>
              <w:tab w:val="right" w:leader="dot" w:pos="8494"/>
            </w:tabs>
            <w:rPr>
              <w:ins w:id="310" w:author="JORGE CONTRERAS ORTIZ" w:date="2021-09-05T14:11:00Z"/>
              <w:rFonts w:asciiTheme="minorHAnsi" w:eastAsiaTheme="minorEastAsia" w:hAnsiTheme="minorHAnsi" w:cstheme="minorBidi"/>
              <w:noProof/>
              <w:lang w:eastAsia="es-ES"/>
            </w:rPr>
          </w:pPr>
          <w:ins w:id="31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9442B2">
              <w:rPr>
                <w:rStyle w:val="Hipervnculo"/>
                <w:noProof/>
              </w:rPr>
              <w:t>INSTALACIÓN DE DRIVERS USB Y DEL BOOTLOADER</w:t>
            </w:r>
            <w:r>
              <w:rPr>
                <w:noProof/>
                <w:webHidden/>
              </w:rPr>
              <w:tab/>
            </w:r>
            <w:r>
              <w:rPr>
                <w:noProof/>
                <w:webHidden/>
              </w:rPr>
              <w:fldChar w:fldCharType="begin"/>
            </w:r>
            <w:r>
              <w:rPr>
                <w:noProof/>
                <w:webHidden/>
              </w:rPr>
              <w:instrText xml:space="preserve"> PAGEREF _Toc81743635 \h </w:instrText>
            </w:r>
            <w:r>
              <w:rPr>
                <w:noProof/>
                <w:webHidden/>
              </w:rPr>
            </w:r>
          </w:ins>
          <w:r>
            <w:rPr>
              <w:noProof/>
              <w:webHidden/>
            </w:rPr>
            <w:fldChar w:fldCharType="separate"/>
          </w:r>
          <w:ins w:id="312" w:author="JORGE CONTRERAS ORTIZ" w:date="2021-09-05T14:11:00Z">
            <w:r>
              <w:rPr>
                <w:noProof/>
                <w:webHidden/>
              </w:rPr>
              <w:t>66</w:t>
            </w:r>
            <w:r>
              <w:rPr>
                <w:noProof/>
                <w:webHidden/>
              </w:rPr>
              <w:fldChar w:fldCharType="end"/>
            </w:r>
            <w:r w:rsidRPr="009442B2">
              <w:rPr>
                <w:rStyle w:val="Hipervnculo"/>
                <w:noProof/>
              </w:rPr>
              <w:fldChar w:fldCharType="end"/>
            </w:r>
          </w:ins>
        </w:p>
        <w:p w14:paraId="0FB8ADD7" w14:textId="7EA1AD41" w:rsidR="00353559" w:rsidRDefault="00353559">
          <w:pPr>
            <w:pStyle w:val="TDC5"/>
            <w:tabs>
              <w:tab w:val="left" w:pos="2017"/>
              <w:tab w:val="right" w:leader="dot" w:pos="8494"/>
            </w:tabs>
            <w:rPr>
              <w:ins w:id="313" w:author="JORGE CONTRERAS ORTIZ" w:date="2021-09-05T14:11:00Z"/>
              <w:rFonts w:asciiTheme="minorHAnsi" w:eastAsiaTheme="minorEastAsia" w:hAnsiTheme="minorHAnsi" w:cstheme="minorBidi"/>
              <w:noProof/>
              <w:lang w:eastAsia="es-ES"/>
            </w:rPr>
          </w:pPr>
          <w:ins w:id="31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3.2.2.1.1.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_Toc81743636 \h </w:instrText>
            </w:r>
            <w:r>
              <w:rPr>
                <w:noProof/>
                <w:webHidden/>
              </w:rPr>
            </w:r>
          </w:ins>
          <w:r>
            <w:rPr>
              <w:noProof/>
              <w:webHidden/>
            </w:rPr>
            <w:fldChar w:fldCharType="separate"/>
          </w:r>
          <w:ins w:id="315" w:author="JORGE CONTRERAS ORTIZ" w:date="2021-09-05T14:11:00Z">
            <w:r>
              <w:rPr>
                <w:noProof/>
                <w:webHidden/>
              </w:rPr>
              <w:t>67</w:t>
            </w:r>
            <w:r>
              <w:rPr>
                <w:noProof/>
                <w:webHidden/>
              </w:rPr>
              <w:fldChar w:fldCharType="end"/>
            </w:r>
            <w:r w:rsidRPr="009442B2">
              <w:rPr>
                <w:rStyle w:val="Hipervnculo"/>
                <w:noProof/>
              </w:rPr>
              <w:fldChar w:fldCharType="end"/>
            </w:r>
          </w:ins>
        </w:p>
        <w:p w14:paraId="3AF1D3B8" w14:textId="53CB26FA" w:rsidR="00353559" w:rsidRDefault="00353559">
          <w:pPr>
            <w:pStyle w:val="TDC5"/>
            <w:tabs>
              <w:tab w:val="left" w:pos="2017"/>
              <w:tab w:val="right" w:leader="dot" w:pos="8494"/>
            </w:tabs>
            <w:rPr>
              <w:ins w:id="316" w:author="JORGE CONTRERAS ORTIZ" w:date="2021-09-05T14:11:00Z"/>
              <w:rFonts w:asciiTheme="minorHAnsi" w:eastAsiaTheme="minorEastAsia" w:hAnsiTheme="minorHAnsi" w:cstheme="minorBidi"/>
              <w:noProof/>
              <w:lang w:eastAsia="es-ES"/>
            </w:rPr>
          </w:pPr>
          <w:ins w:id="31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3.2.2.1.2.</w:t>
            </w:r>
            <w:r>
              <w:rPr>
                <w:rFonts w:asciiTheme="minorHAnsi" w:eastAsiaTheme="minorEastAsia" w:hAnsiTheme="minorHAnsi" w:cstheme="minorBidi"/>
                <w:noProof/>
                <w:lang w:eastAsia="es-ES"/>
              </w:rPr>
              <w:tab/>
            </w:r>
            <w:r w:rsidRPr="009442B2">
              <w:rPr>
                <w:rStyle w:val="Hipervnculo"/>
                <w:noProof/>
              </w:rPr>
              <w:t>LINUX / MAC OS</w:t>
            </w:r>
            <w:r>
              <w:rPr>
                <w:noProof/>
                <w:webHidden/>
              </w:rPr>
              <w:tab/>
            </w:r>
            <w:r>
              <w:rPr>
                <w:noProof/>
                <w:webHidden/>
              </w:rPr>
              <w:fldChar w:fldCharType="begin"/>
            </w:r>
            <w:r>
              <w:rPr>
                <w:noProof/>
                <w:webHidden/>
              </w:rPr>
              <w:instrText xml:space="preserve"> PAGEREF _Toc81743637 \h </w:instrText>
            </w:r>
            <w:r>
              <w:rPr>
                <w:noProof/>
                <w:webHidden/>
              </w:rPr>
            </w:r>
          </w:ins>
          <w:r>
            <w:rPr>
              <w:noProof/>
              <w:webHidden/>
            </w:rPr>
            <w:fldChar w:fldCharType="separate"/>
          </w:r>
          <w:ins w:id="318" w:author="JORGE CONTRERAS ORTIZ" w:date="2021-09-05T14:11:00Z">
            <w:r>
              <w:rPr>
                <w:noProof/>
                <w:webHidden/>
              </w:rPr>
              <w:t>69</w:t>
            </w:r>
            <w:r>
              <w:rPr>
                <w:noProof/>
                <w:webHidden/>
              </w:rPr>
              <w:fldChar w:fldCharType="end"/>
            </w:r>
            <w:r w:rsidRPr="009442B2">
              <w:rPr>
                <w:rStyle w:val="Hipervnculo"/>
                <w:noProof/>
              </w:rPr>
              <w:fldChar w:fldCharType="end"/>
            </w:r>
          </w:ins>
        </w:p>
        <w:p w14:paraId="6A53FFAD" w14:textId="1A002E47" w:rsidR="00353559" w:rsidRDefault="00353559">
          <w:pPr>
            <w:pStyle w:val="TDC4"/>
            <w:tabs>
              <w:tab w:val="left" w:pos="1760"/>
              <w:tab w:val="right" w:leader="dot" w:pos="8494"/>
            </w:tabs>
            <w:rPr>
              <w:ins w:id="319" w:author="JORGE CONTRERAS ORTIZ" w:date="2021-09-05T14:11:00Z"/>
              <w:rFonts w:asciiTheme="minorHAnsi" w:eastAsiaTheme="minorEastAsia" w:hAnsiTheme="minorHAnsi" w:cstheme="minorBidi"/>
              <w:noProof/>
              <w:lang w:eastAsia="es-ES"/>
            </w:rPr>
          </w:pPr>
          <w:ins w:id="32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9442B2">
              <w:rPr>
                <w:rStyle w:val="Hipervnculo"/>
                <w:noProof/>
              </w:rPr>
              <w:t>INSTALL “DFU-UTIL”</w:t>
            </w:r>
            <w:r>
              <w:rPr>
                <w:noProof/>
                <w:webHidden/>
              </w:rPr>
              <w:tab/>
            </w:r>
            <w:r>
              <w:rPr>
                <w:noProof/>
                <w:webHidden/>
              </w:rPr>
              <w:fldChar w:fldCharType="begin"/>
            </w:r>
            <w:r>
              <w:rPr>
                <w:noProof/>
                <w:webHidden/>
              </w:rPr>
              <w:instrText xml:space="preserve"> PAGEREF _Toc81743638 \h </w:instrText>
            </w:r>
            <w:r>
              <w:rPr>
                <w:noProof/>
                <w:webHidden/>
              </w:rPr>
            </w:r>
          </w:ins>
          <w:r>
            <w:rPr>
              <w:noProof/>
              <w:webHidden/>
            </w:rPr>
            <w:fldChar w:fldCharType="separate"/>
          </w:r>
          <w:ins w:id="321" w:author="JORGE CONTRERAS ORTIZ" w:date="2021-09-05T14:11:00Z">
            <w:r>
              <w:rPr>
                <w:noProof/>
                <w:webHidden/>
              </w:rPr>
              <w:t>69</w:t>
            </w:r>
            <w:r>
              <w:rPr>
                <w:noProof/>
                <w:webHidden/>
              </w:rPr>
              <w:fldChar w:fldCharType="end"/>
            </w:r>
            <w:r w:rsidRPr="009442B2">
              <w:rPr>
                <w:rStyle w:val="Hipervnculo"/>
                <w:noProof/>
              </w:rPr>
              <w:fldChar w:fldCharType="end"/>
            </w:r>
          </w:ins>
        </w:p>
        <w:p w14:paraId="338474C7" w14:textId="734C0B7F" w:rsidR="00353559" w:rsidRDefault="00353559">
          <w:pPr>
            <w:pStyle w:val="TDC4"/>
            <w:tabs>
              <w:tab w:val="left" w:pos="1760"/>
              <w:tab w:val="right" w:leader="dot" w:pos="8494"/>
            </w:tabs>
            <w:rPr>
              <w:ins w:id="322" w:author="JORGE CONTRERAS ORTIZ" w:date="2021-09-05T14:11:00Z"/>
              <w:rFonts w:asciiTheme="minorHAnsi" w:eastAsiaTheme="minorEastAsia" w:hAnsiTheme="minorHAnsi" w:cstheme="minorBidi"/>
              <w:noProof/>
              <w:lang w:eastAsia="es-ES"/>
            </w:rPr>
          </w:pPr>
          <w:ins w:id="32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9442B2">
              <w:rPr>
                <w:rStyle w:val="Hipervnculo"/>
                <w:noProof/>
              </w:rPr>
              <w:t>ACTUALIZACIÓN DE FIRMWARE</w:t>
            </w:r>
            <w:r>
              <w:rPr>
                <w:noProof/>
                <w:webHidden/>
              </w:rPr>
              <w:tab/>
            </w:r>
            <w:r>
              <w:rPr>
                <w:noProof/>
                <w:webHidden/>
              </w:rPr>
              <w:fldChar w:fldCharType="begin"/>
            </w:r>
            <w:r>
              <w:rPr>
                <w:noProof/>
                <w:webHidden/>
              </w:rPr>
              <w:instrText xml:space="preserve"> PAGEREF _Toc81743639 \h </w:instrText>
            </w:r>
            <w:r>
              <w:rPr>
                <w:noProof/>
                <w:webHidden/>
              </w:rPr>
            </w:r>
          </w:ins>
          <w:r>
            <w:rPr>
              <w:noProof/>
              <w:webHidden/>
            </w:rPr>
            <w:fldChar w:fldCharType="separate"/>
          </w:r>
          <w:ins w:id="324" w:author="JORGE CONTRERAS ORTIZ" w:date="2021-09-05T14:11:00Z">
            <w:r>
              <w:rPr>
                <w:noProof/>
                <w:webHidden/>
              </w:rPr>
              <w:t>70</w:t>
            </w:r>
            <w:r>
              <w:rPr>
                <w:noProof/>
                <w:webHidden/>
              </w:rPr>
              <w:fldChar w:fldCharType="end"/>
            </w:r>
            <w:r w:rsidRPr="009442B2">
              <w:rPr>
                <w:rStyle w:val="Hipervnculo"/>
                <w:noProof/>
              </w:rPr>
              <w:fldChar w:fldCharType="end"/>
            </w:r>
          </w:ins>
        </w:p>
        <w:p w14:paraId="7B80C377" w14:textId="7C24B948" w:rsidR="00353559" w:rsidRDefault="00353559">
          <w:pPr>
            <w:pStyle w:val="TDC4"/>
            <w:tabs>
              <w:tab w:val="left" w:pos="1760"/>
              <w:tab w:val="right" w:leader="dot" w:pos="8494"/>
            </w:tabs>
            <w:rPr>
              <w:ins w:id="325" w:author="JORGE CONTRERAS ORTIZ" w:date="2021-09-05T14:11:00Z"/>
              <w:rFonts w:asciiTheme="minorHAnsi" w:eastAsiaTheme="minorEastAsia" w:hAnsiTheme="minorHAnsi" w:cstheme="minorBidi"/>
              <w:noProof/>
              <w:lang w:eastAsia="es-ES"/>
            </w:rPr>
          </w:pPr>
          <w:ins w:id="32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9442B2">
              <w:rPr>
                <w:rStyle w:val="Hipervnculo"/>
                <w:noProof/>
              </w:rPr>
              <w:t>RUNTIME – INSTALACIÓN DE DRIVERS USB</w:t>
            </w:r>
            <w:r>
              <w:rPr>
                <w:noProof/>
                <w:webHidden/>
              </w:rPr>
              <w:tab/>
            </w:r>
            <w:r>
              <w:rPr>
                <w:noProof/>
                <w:webHidden/>
              </w:rPr>
              <w:fldChar w:fldCharType="begin"/>
            </w:r>
            <w:r>
              <w:rPr>
                <w:noProof/>
                <w:webHidden/>
              </w:rPr>
              <w:instrText xml:space="preserve"> PAGEREF _Toc81743640 \h </w:instrText>
            </w:r>
            <w:r>
              <w:rPr>
                <w:noProof/>
                <w:webHidden/>
              </w:rPr>
            </w:r>
          </w:ins>
          <w:r>
            <w:rPr>
              <w:noProof/>
              <w:webHidden/>
            </w:rPr>
            <w:fldChar w:fldCharType="separate"/>
          </w:r>
          <w:ins w:id="327" w:author="JORGE CONTRERAS ORTIZ" w:date="2021-09-05T14:11:00Z">
            <w:r>
              <w:rPr>
                <w:noProof/>
                <w:webHidden/>
              </w:rPr>
              <w:t>71</w:t>
            </w:r>
            <w:r>
              <w:rPr>
                <w:noProof/>
                <w:webHidden/>
              </w:rPr>
              <w:fldChar w:fldCharType="end"/>
            </w:r>
            <w:r w:rsidRPr="009442B2">
              <w:rPr>
                <w:rStyle w:val="Hipervnculo"/>
                <w:noProof/>
              </w:rPr>
              <w:fldChar w:fldCharType="end"/>
            </w:r>
          </w:ins>
        </w:p>
        <w:p w14:paraId="15D7AFE2" w14:textId="6F0FAF93" w:rsidR="00353559" w:rsidRDefault="00353559">
          <w:pPr>
            <w:pStyle w:val="TDC5"/>
            <w:tabs>
              <w:tab w:val="left" w:pos="2017"/>
              <w:tab w:val="right" w:leader="dot" w:pos="8494"/>
            </w:tabs>
            <w:rPr>
              <w:ins w:id="328" w:author="JORGE CONTRERAS ORTIZ" w:date="2021-09-05T14:11:00Z"/>
              <w:rFonts w:asciiTheme="minorHAnsi" w:eastAsiaTheme="minorEastAsia" w:hAnsiTheme="minorHAnsi" w:cstheme="minorBidi"/>
              <w:noProof/>
              <w:lang w:eastAsia="es-ES"/>
            </w:rPr>
          </w:pPr>
          <w:ins w:id="32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3.2.2.4.1.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_Toc81743641 \h </w:instrText>
            </w:r>
            <w:r>
              <w:rPr>
                <w:noProof/>
                <w:webHidden/>
              </w:rPr>
            </w:r>
          </w:ins>
          <w:r>
            <w:rPr>
              <w:noProof/>
              <w:webHidden/>
            </w:rPr>
            <w:fldChar w:fldCharType="separate"/>
          </w:r>
          <w:ins w:id="330" w:author="JORGE CONTRERAS ORTIZ" w:date="2021-09-05T14:11:00Z">
            <w:r>
              <w:rPr>
                <w:noProof/>
                <w:webHidden/>
              </w:rPr>
              <w:t>71</w:t>
            </w:r>
            <w:r>
              <w:rPr>
                <w:noProof/>
                <w:webHidden/>
              </w:rPr>
              <w:fldChar w:fldCharType="end"/>
            </w:r>
            <w:r w:rsidRPr="009442B2">
              <w:rPr>
                <w:rStyle w:val="Hipervnculo"/>
                <w:noProof/>
              </w:rPr>
              <w:fldChar w:fldCharType="end"/>
            </w:r>
          </w:ins>
        </w:p>
        <w:p w14:paraId="0E832A20" w14:textId="4BFC73D5" w:rsidR="00353559" w:rsidRDefault="00353559">
          <w:pPr>
            <w:pStyle w:val="TDC5"/>
            <w:tabs>
              <w:tab w:val="left" w:pos="2017"/>
              <w:tab w:val="right" w:leader="dot" w:pos="8494"/>
            </w:tabs>
            <w:rPr>
              <w:ins w:id="331" w:author="JORGE CONTRERAS ORTIZ" w:date="2021-09-05T14:11:00Z"/>
              <w:rFonts w:asciiTheme="minorHAnsi" w:eastAsiaTheme="minorEastAsia" w:hAnsiTheme="minorHAnsi" w:cstheme="minorBidi"/>
              <w:noProof/>
              <w:lang w:eastAsia="es-ES"/>
            </w:rPr>
          </w:pPr>
          <w:ins w:id="33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3.2.2.4.2.</w:t>
            </w:r>
            <w:r>
              <w:rPr>
                <w:rFonts w:asciiTheme="minorHAnsi" w:eastAsiaTheme="minorEastAsia" w:hAnsiTheme="minorHAnsi" w:cstheme="minorBidi"/>
                <w:noProof/>
                <w:lang w:eastAsia="es-ES"/>
              </w:rPr>
              <w:tab/>
            </w:r>
            <w:r w:rsidRPr="009442B2">
              <w:rPr>
                <w:rStyle w:val="Hipervnculo"/>
                <w:noProof/>
              </w:rPr>
              <w:t>LINUX</w:t>
            </w:r>
            <w:r>
              <w:rPr>
                <w:noProof/>
                <w:webHidden/>
              </w:rPr>
              <w:tab/>
            </w:r>
            <w:r>
              <w:rPr>
                <w:noProof/>
                <w:webHidden/>
              </w:rPr>
              <w:fldChar w:fldCharType="begin"/>
            </w:r>
            <w:r>
              <w:rPr>
                <w:noProof/>
                <w:webHidden/>
              </w:rPr>
              <w:instrText xml:space="preserve"> PAGEREF _Toc81743642 \h </w:instrText>
            </w:r>
            <w:r>
              <w:rPr>
                <w:noProof/>
                <w:webHidden/>
              </w:rPr>
            </w:r>
          </w:ins>
          <w:r>
            <w:rPr>
              <w:noProof/>
              <w:webHidden/>
            </w:rPr>
            <w:fldChar w:fldCharType="separate"/>
          </w:r>
          <w:ins w:id="333" w:author="JORGE CONTRERAS ORTIZ" w:date="2021-09-05T14:11:00Z">
            <w:r>
              <w:rPr>
                <w:noProof/>
                <w:webHidden/>
              </w:rPr>
              <w:t>74</w:t>
            </w:r>
            <w:r>
              <w:rPr>
                <w:noProof/>
                <w:webHidden/>
              </w:rPr>
              <w:fldChar w:fldCharType="end"/>
            </w:r>
            <w:r w:rsidRPr="009442B2">
              <w:rPr>
                <w:rStyle w:val="Hipervnculo"/>
                <w:noProof/>
              </w:rPr>
              <w:fldChar w:fldCharType="end"/>
            </w:r>
          </w:ins>
        </w:p>
        <w:p w14:paraId="58F3C9DE" w14:textId="123DDE03" w:rsidR="00353559" w:rsidRDefault="00353559">
          <w:pPr>
            <w:pStyle w:val="TDC5"/>
            <w:tabs>
              <w:tab w:val="left" w:pos="2017"/>
              <w:tab w:val="right" w:leader="dot" w:pos="8494"/>
            </w:tabs>
            <w:rPr>
              <w:ins w:id="334" w:author="JORGE CONTRERAS ORTIZ" w:date="2021-09-05T14:11:00Z"/>
              <w:rFonts w:asciiTheme="minorHAnsi" w:eastAsiaTheme="minorEastAsia" w:hAnsiTheme="minorHAnsi" w:cstheme="minorBidi"/>
              <w:noProof/>
              <w:lang w:eastAsia="es-ES"/>
            </w:rPr>
          </w:pPr>
          <w:ins w:id="33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3.2.2.4.3.</w:t>
            </w:r>
            <w:r>
              <w:rPr>
                <w:rFonts w:asciiTheme="minorHAnsi" w:eastAsiaTheme="minorEastAsia" w:hAnsiTheme="minorHAnsi" w:cstheme="minorBidi"/>
                <w:noProof/>
                <w:lang w:eastAsia="es-ES"/>
              </w:rPr>
              <w:tab/>
            </w:r>
            <w:r w:rsidRPr="009442B2">
              <w:rPr>
                <w:rStyle w:val="Hipervnculo"/>
                <w:noProof/>
              </w:rPr>
              <w:t>MAC OS</w:t>
            </w:r>
            <w:r>
              <w:rPr>
                <w:noProof/>
                <w:webHidden/>
              </w:rPr>
              <w:tab/>
            </w:r>
            <w:r>
              <w:rPr>
                <w:noProof/>
                <w:webHidden/>
              </w:rPr>
              <w:fldChar w:fldCharType="begin"/>
            </w:r>
            <w:r>
              <w:rPr>
                <w:noProof/>
                <w:webHidden/>
              </w:rPr>
              <w:instrText xml:space="preserve"> PAGEREF _Toc81743643 \h </w:instrText>
            </w:r>
            <w:r>
              <w:rPr>
                <w:noProof/>
                <w:webHidden/>
              </w:rPr>
            </w:r>
          </w:ins>
          <w:r>
            <w:rPr>
              <w:noProof/>
              <w:webHidden/>
            </w:rPr>
            <w:fldChar w:fldCharType="separate"/>
          </w:r>
          <w:ins w:id="336" w:author="JORGE CONTRERAS ORTIZ" w:date="2021-09-05T14:11:00Z">
            <w:r>
              <w:rPr>
                <w:noProof/>
                <w:webHidden/>
              </w:rPr>
              <w:t>75</w:t>
            </w:r>
            <w:r>
              <w:rPr>
                <w:noProof/>
                <w:webHidden/>
              </w:rPr>
              <w:fldChar w:fldCharType="end"/>
            </w:r>
            <w:r w:rsidRPr="009442B2">
              <w:rPr>
                <w:rStyle w:val="Hipervnculo"/>
                <w:noProof/>
              </w:rPr>
              <w:fldChar w:fldCharType="end"/>
            </w:r>
          </w:ins>
        </w:p>
        <w:p w14:paraId="1B9424FD" w14:textId="77362237" w:rsidR="00353559" w:rsidRDefault="00353559">
          <w:pPr>
            <w:pStyle w:val="TDC4"/>
            <w:tabs>
              <w:tab w:val="left" w:pos="1760"/>
              <w:tab w:val="right" w:leader="dot" w:pos="8494"/>
            </w:tabs>
            <w:rPr>
              <w:ins w:id="337" w:author="JORGE CONTRERAS ORTIZ" w:date="2021-09-05T14:11:00Z"/>
              <w:rFonts w:asciiTheme="minorHAnsi" w:eastAsiaTheme="minorEastAsia" w:hAnsiTheme="minorHAnsi" w:cstheme="minorBidi"/>
              <w:noProof/>
              <w:lang w:eastAsia="es-ES"/>
            </w:rPr>
          </w:pPr>
          <w:ins w:id="33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9442B2">
              <w:rPr>
                <w:rStyle w:val="Hipervnculo"/>
                <w:noProof/>
              </w:rPr>
              <w:t>CONFIGURACIÓN DE TERMINAL COM</w:t>
            </w:r>
            <w:r>
              <w:rPr>
                <w:noProof/>
                <w:webHidden/>
              </w:rPr>
              <w:tab/>
            </w:r>
            <w:r>
              <w:rPr>
                <w:noProof/>
                <w:webHidden/>
              </w:rPr>
              <w:fldChar w:fldCharType="begin"/>
            </w:r>
            <w:r>
              <w:rPr>
                <w:noProof/>
                <w:webHidden/>
              </w:rPr>
              <w:instrText xml:space="preserve"> PAGEREF _Toc81743644 \h </w:instrText>
            </w:r>
            <w:r>
              <w:rPr>
                <w:noProof/>
                <w:webHidden/>
              </w:rPr>
            </w:r>
          </w:ins>
          <w:r>
            <w:rPr>
              <w:noProof/>
              <w:webHidden/>
            </w:rPr>
            <w:fldChar w:fldCharType="separate"/>
          </w:r>
          <w:ins w:id="339" w:author="JORGE CONTRERAS ORTIZ" w:date="2021-09-05T14:11:00Z">
            <w:r>
              <w:rPr>
                <w:noProof/>
                <w:webHidden/>
              </w:rPr>
              <w:t>75</w:t>
            </w:r>
            <w:r>
              <w:rPr>
                <w:noProof/>
                <w:webHidden/>
              </w:rPr>
              <w:fldChar w:fldCharType="end"/>
            </w:r>
            <w:r w:rsidRPr="009442B2">
              <w:rPr>
                <w:rStyle w:val="Hipervnculo"/>
                <w:noProof/>
              </w:rPr>
              <w:fldChar w:fldCharType="end"/>
            </w:r>
          </w:ins>
        </w:p>
        <w:p w14:paraId="1D5BC17F" w14:textId="71E8464B" w:rsidR="00353559" w:rsidRDefault="00353559">
          <w:pPr>
            <w:pStyle w:val="TDC5"/>
            <w:tabs>
              <w:tab w:val="left" w:pos="2017"/>
              <w:tab w:val="right" w:leader="dot" w:pos="8494"/>
            </w:tabs>
            <w:rPr>
              <w:ins w:id="340" w:author="JORGE CONTRERAS ORTIZ" w:date="2021-09-05T14:11:00Z"/>
              <w:rFonts w:asciiTheme="minorHAnsi" w:eastAsiaTheme="minorEastAsia" w:hAnsiTheme="minorHAnsi" w:cstheme="minorBidi"/>
              <w:noProof/>
              <w:lang w:eastAsia="es-ES"/>
            </w:rPr>
          </w:pPr>
          <w:ins w:id="34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3.2.2.5.1.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_Toc81743645 \h </w:instrText>
            </w:r>
            <w:r>
              <w:rPr>
                <w:noProof/>
                <w:webHidden/>
              </w:rPr>
            </w:r>
          </w:ins>
          <w:r>
            <w:rPr>
              <w:noProof/>
              <w:webHidden/>
            </w:rPr>
            <w:fldChar w:fldCharType="separate"/>
          </w:r>
          <w:ins w:id="342" w:author="JORGE CONTRERAS ORTIZ" w:date="2021-09-05T14:11:00Z">
            <w:r>
              <w:rPr>
                <w:noProof/>
                <w:webHidden/>
              </w:rPr>
              <w:t>75</w:t>
            </w:r>
            <w:r>
              <w:rPr>
                <w:noProof/>
                <w:webHidden/>
              </w:rPr>
              <w:fldChar w:fldCharType="end"/>
            </w:r>
            <w:r w:rsidRPr="009442B2">
              <w:rPr>
                <w:rStyle w:val="Hipervnculo"/>
                <w:noProof/>
              </w:rPr>
              <w:fldChar w:fldCharType="end"/>
            </w:r>
          </w:ins>
        </w:p>
        <w:p w14:paraId="641AF8D4" w14:textId="02C902F1" w:rsidR="00353559" w:rsidRDefault="00353559">
          <w:pPr>
            <w:pStyle w:val="TDC5"/>
            <w:tabs>
              <w:tab w:val="left" w:pos="2017"/>
              <w:tab w:val="right" w:leader="dot" w:pos="8494"/>
            </w:tabs>
            <w:rPr>
              <w:ins w:id="343" w:author="JORGE CONTRERAS ORTIZ" w:date="2021-09-05T14:11:00Z"/>
              <w:rFonts w:asciiTheme="minorHAnsi" w:eastAsiaTheme="minorEastAsia" w:hAnsiTheme="minorHAnsi" w:cstheme="minorBidi"/>
              <w:noProof/>
              <w:lang w:eastAsia="es-ES"/>
            </w:rPr>
          </w:pPr>
          <w:ins w:id="34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3.2.2.5.2.</w:t>
            </w:r>
            <w:r>
              <w:rPr>
                <w:rFonts w:asciiTheme="minorHAnsi" w:eastAsiaTheme="minorEastAsia" w:hAnsiTheme="minorHAnsi" w:cstheme="minorBidi"/>
                <w:noProof/>
                <w:lang w:eastAsia="es-ES"/>
              </w:rPr>
              <w:tab/>
            </w:r>
            <w:r w:rsidRPr="009442B2">
              <w:rPr>
                <w:rStyle w:val="Hipervnculo"/>
                <w:noProof/>
              </w:rPr>
              <w:t>LINUX / MAC OS</w:t>
            </w:r>
            <w:r>
              <w:rPr>
                <w:noProof/>
                <w:webHidden/>
              </w:rPr>
              <w:tab/>
            </w:r>
            <w:r>
              <w:rPr>
                <w:noProof/>
                <w:webHidden/>
              </w:rPr>
              <w:fldChar w:fldCharType="begin"/>
            </w:r>
            <w:r>
              <w:rPr>
                <w:noProof/>
                <w:webHidden/>
              </w:rPr>
              <w:instrText xml:space="preserve"> PAGEREF _Toc81743646 \h </w:instrText>
            </w:r>
            <w:r>
              <w:rPr>
                <w:noProof/>
                <w:webHidden/>
              </w:rPr>
            </w:r>
          </w:ins>
          <w:r>
            <w:rPr>
              <w:noProof/>
              <w:webHidden/>
            </w:rPr>
            <w:fldChar w:fldCharType="separate"/>
          </w:r>
          <w:ins w:id="345" w:author="JORGE CONTRERAS ORTIZ" w:date="2021-09-05T14:11:00Z">
            <w:r>
              <w:rPr>
                <w:noProof/>
                <w:webHidden/>
              </w:rPr>
              <w:t>76</w:t>
            </w:r>
            <w:r>
              <w:rPr>
                <w:noProof/>
                <w:webHidden/>
              </w:rPr>
              <w:fldChar w:fldCharType="end"/>
            </w:r>
            <w:r w:rsidRPr="009442B2">
              <w:rPr>
                <w:rStyle w:val="Hipervnculo"/>
                <w:noProof/>
              </w:rPr>
              <w:fldChar w:fldCharType="end"/>
            </w:r>
          </w:ins>
        </w:p>
        <w:p w14:paraId="79C8D918" w14:textId="0DFE5B40" w:rsidR="00353559" w:rsidRDefault="00353559">
          <w:pPr>
            <w:pStyle w:val="TDC2"/>
            <w:tabs>
              <w:tab w:val="left" w:pos="880"/>
              <w:tab w:val="right" w:leader="dot" w:pos="8494"/>
            </w:tabs>
            <w:rPr>
              <w:ins w:id="346" w:author="JORGE CONTRERAS ORTIZ" w:date="2021-09-05T14:11:00Z"/>
              <w:rFonts w:asciiTheme="minorHAnsi" w:eastAsiaTheme="minorEastAsia" w:hAnsiTheme="minorHAnsi" w:cstheme="minorBidi"/>
              <w:noProof/>
              <w:lang w:eastAsia="es-ES"/>
            </w:rPr>
          </w:pPr>
          <w:ins w:id="34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3.3.</w:t>
            </w:r>
            <w:r>
              <w:rPr>
                <w:rFonts w:asciiTheme="minorHAnsi" w:eastAsiaTheme="minorEastAsia" w:hAnsiTheme="minorHAnsi" w:cstheme="minorBidi"/>
                <w:noProof/>
                <w:lang w:eastAsia="es-ES"/>
              </w:rPr>
              <w:tab/>
            </w:r>
            <w:r w:rsidRPr="009442B2">
              <w:rPr>
                <w:rStyle w:val="Hipervnculo"/>
                <w:noProof/>
              </w:rPr>
              <w:t>CONFIGURACIÓN DE RED PARA KTWM102</w:t>
            </w:r>
            <w:r>
              <w:rPr>
                <w:noProof/>
                <w:webHidden/>
              </w:rPr>
              <w:tab/>
            </w:r>
            <w:r>
              <w:rPr>
                <w:noProof/>
                <w:webHidden/>
              </w:rPr>
              <w:fldChar w:fldCharType="begin"/>
            </w:r>
            <w:r>
              <w:rPr>
                <w:noProof/>
                <w:webHidden/>
              </w:rPr>
              <w:instrText xml:space="preserve"> PAGEREF _Toc81743647 \h </w:instrText>
            </w:r>
            <w:r>
              <w:rPr>
                <w:noProof/>
                <w:webHidden/>
              </w:rPr>
            </w:r>
          </w:ins>
          <w:r>
            <w:rPr>
              <w:noProof/>
              <w:webHidden/>
            </w:rPr>
            <w:fldChar w:fldCharType="separate"/>
          </w:r>
          <w:ins w:id="348" w:author="JORGE CONTRERAS ORTIZ" w:date="2021-09-05T14:11:00Z">
            <w:r>
              <w:rPr>
                <w:noProof/>
                <w:webHidden/>
              </w:rPr>
              <w:t>76</w:t>
            </w:r>
            <w:r>
              <w:rPr>
                <w:noProof/>
                <w:webHidden/>
              </w:rPr>
              <w:fldChar w:fldCharType="end"/>
            </w:r>
            <w:r w:rsidRPr="009442B2">
              <w:rPr>
                <w:rStyle w:val="Hipervnculo"/>
                <w:noProof/>
              </w:rPr>
              <w:fldChar w:fldCharType="end"/>
            </w:r>
          </w:ins>
        </w:p>
        <w:p w14:paraId="293D6621" w14:textId="34CCF956" w:rsidR="00353559" w:rsidRDefault="00353559">
          <w:pPr>
            <w:pStyle w:val="TDC3"/>
            <w:rPr>
              <w:ins w:id="349" w:author="JORGE CONTRERAS ORTIZ" w:date="2021-09-05T14:11:00Z"/>
              <w:rFonts w:asciiTheme="minorHAnsi" w:hAnsiTheme="minorHAnsi" w:cstheme="minorBidi"/>
              <w:noProof/>
            </w:rPr>
          </w:pPr>
          <w:ins w:id="35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lang w:val="en-US"/>
              </w:rPr>
              <w:t>3.3.1.</w:t>
            </w:r>
            <w:r>
              <w:rPr>
                <w:rFonts w:asciiTheme="minorHAnsi" w:hAnsiTheme="minorHAnsi" w:cstheme="minorBidi"/>
                <w:noProof/>
              </w:rPr>
              <w:tab/>
            </w:r>
            <w:r w:rsidRPr="009442B2">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_Toc81743649 \h </w:instrText>
            </w:r>
            <w:r>
              <w:rPr>
                <w:noProof/>
                <w:webHidden/>
              </w:rPr>
            </w:r>
          </w:ins>
          <w:r>
            <w:rPr>
              <w:noProof/>
              <w:webHidden/>
            </w:rPr>
            <w:fldChar w:fldCharType="separate"/>
          </w:r>
          <w:ins w:id="351" w:author="JORGE CONTRERAS ORTIZ" w:date="2021-09-05T14:11:00Z">
            <w:r>
              <w:rPr>
                <w:noProof/>
                <w:webHidden/>
              </w:rPr>
              <w:t>77</w:t>
            </w:r>
            <w:r>
              <w:rPr>
                <w:noProof/>
                <w:webHidden/>
              </w:rPr>
              <w:fldChar w:fldCharType="end"/>
            </w:r>
            <w:r w:rsidRPr="009442B2">
              <w:rPr>
                <w:rStyle w:val="Hipervnculo"/>
                <w:noProof/>
              </w:rPr>
              <w:fldChar w:fldCharType="end"/>
            </w:r>
          </w:ins>
        </w:p>
        <w:p w14:paraId="3383D5EF" w14:textId="4FE4B8B1" w:rsidR="00353559" w:rsidRDefault="00353559">
          <w:pPr>
            <w:pStyle w:val="TDC4"/>
            <w:tabs>
              <w:tab w:val="left" w:pos="1760"/>
              <w:tab w:val="right" w:leader="dot" w:pos="8494"/>
            </w:tabs>
            <w:rPr>
              <w:ins w:id="352" w:author="JORGE CONTRERAS ORTIZ" w:date="2021-09-05T14:11:00Z"/>
              <w:rFonts w:asciiTheme="minorHAnsi" w:eastAsiaTheme="minorEastAsia" w:hAnsiTheme="minorHAnsi" w:cstheme="minorBidi"/>
              <w:noProof/>
              <w:lang w:eastAsia="es-ES"/>
            </w:rPr>
          </w:pPr>
          <w:ins w:id="35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9442B2">
              <w:rPr>
                <w:rStyle w:val="Hipervnculo"/>
                <w:noProof/>
              </w:rPr>
              <w:t>SINTAXIS DE LOS COMANDOS</w:t>
            </w:r>
            <w:r>
              <w:rPr>
                <w:noProof/>
                <w:webHidden/>
              </w:rPr>
              <w:tab/>
            </w:r>
            <w:r>
              <w:rPr>
                <w:noProof/>
                <w:webHidden/>
              </w:rPr>
              <w:fldChar w:fldCharType="begin"/>
            </w:r>
            <w:r>
              <w:rPr>
                <w:noProof/>
                <w:webHidden/>
              </w:rPr>
              <w:instrText xml:space="preserve"> PAGEREF _Toc81743650 \h </w:instrText>
            </w:r>
            <w:r>
              <w:rPr>
                <w:noProof/>
                <w:webHidden/>
              </w:rPr>
            </w:r>
          </w:ins>
          <w:r>
            <w:rPr>
              <w:noProof/>
              <w:webHidden/>
            </w:rPr>
            <w:fldChar w:fldCharType="separate"/>
          </w:r>
          <w:ins w:id="354" w:author="JORGE CONTRERAS ORTIZ" w:date="2021-09-05T14:11:00Z">
            <w:r>
              <w:rPr>
                <w:noProof/>
                <w:webHidden/>
              </w:rPr>
              <w:t>77</w:t>
            </w:r>
            <w:r>
              <w:rPr>
                <w:noProof/>
                <w:webHidden/>
              </w:rPr>
              <w:fldChar w:fldCharType="end"/>
            </w:r>
            <w:r w:rsidRPr="009442B2">
              <w:rPr>
                <w:rStyle w:val="Hipervnculo"/>
                <w:noProof/>
              </w:rPr>
              <w:fldChar w:fldCharType="end"/>
            </w:r>
          </w:ins>
        </w:p>
        <w:p w14:paraId="63B2F269" w14:textId="54CD6AFF" w:rsidR="00353559" w:rsidRDefault="00353559">
          <w:pPr>
            <w:pStyle w:val="TDC4"/>
            <w:tabs>
              <w:tab w:val="left" w:pos="1760"/>
              <w:tab w:val="right" w:leader="dot" w:pos="8494"/>
            </w:tabs>
            <w:rPr>
              <w:ins w:id="355" w:author="JORGE CONTRERAS ORTIZ" w:date="2021-09-05T14:11:00Z"/>
              <w:rFonts w:asciiTheme="minorHAnsi" w:eastAsiaTheme="minorEastAsia" w:hAnsiTheme="minorHAnsi" w:cstheme="minorBidi"/>
              <w:noProof/>
              <w:lang w:eastAsia="es-ES"/>
            </w:rPr>
          </w:pPr>
          <w:ins w:id="35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9442B2">
              <w:rPr>
                <w:rStyle w:val="Hipervnculo"/>
                <w:noProof/>
              </w:rPr>
              <w:t>SINTAXIS DE LOS PARÁMETROS</w:t>
            </w:r>
            <w:r>
              <w:rPr>
                <w:noProof/>
                <w:webHidden/>
              </w:rPr>
              <w:tab/>
            </w:r>
            <w:r>
              <w:rPr>
                <w:noProof/>
                <w:webHidden/>
              </w:rPr>
              <w:fldChar w:fldCharType="begin"/>
            </w:r>
            <w:r>
              <w:rPr>
                <w:noProof/>
                <w:webHidden/>
              </w:rPr>
              <w:instrText xml:space="preserve"> PAGEREF _Toc81743651 \h </w:instrText>
            </w:r>
            <w:r>
              <w:rPr>
                <w:noProof/>
                <w:webHidden/>
              </w:rPr>
            </w:r>
          </w:ins>
          <w:r>
            <w:rPr>
              <w:noProof/>
              <w:webHidden/>
            </w:rPr>
            <w:fldChar w:fldCharType="separate"/>
          </w:r>
          <w:ins w:id="357" w:author="JORGE CONTRERAS ORTIZ" w:date="2021-09-05T14:11:00Z">
            <w:r>
              <w:rPr>
                <w:noProof/>
                <w:webHidden/>
              </w:rPr>
              <w:t>78</w:t>
            </w:r>
            <w:r>
              <w:rPr>
                <w:noProof/>
                <w:webHidden/>
              </w:rPr>
              <w:fldChar w:fldCharType="end"/>
            </w:r>
            <w:r w:rsidRPr="009442B2">
              <w:rPr>
                <w:rStyle w:val="Hipervnculo"/>
                <w:noProof/>
              </w:rPr>
              <w:fldChar w:fldCharType="end"/>
            </w:r>
          </w:ins>
        </w:p>
        <w:p w14:paraId="630A9603" w14:textId="31AFA54C" w:rsidR="00353559" w:rsidRDefault="00353559">
          <w:pPr>
            <w:pStyle w:val="TDC4"/>
            <w:tabs>
              <w:tab w:val="left" w:pos="1760"/>
              <w:tab w:val="right" w:leader="dot" w:pos="8494"/>
            </w:tabs>
            <w:rPr>
              <w:ins w:id="358" w:author="JORGE CONTRERAS ORTIZ" w:date="2021-09-05T14:11:00Z"/>
              <w:rFonts w:asciiTheme="minorHAnsi" w:eastAsiaTheme="minorEastAsia" w:hAnsiTheme="minorHAnsi" w:cstheme="minorBidi"/>
              <w:noProof/>
              <w:lang w:eastAsia="es-ES"/>
            </w:rPr>
          </w:pPr>
          <w:ins w:id="35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9442B2">
              <w:rPr>
                <w:rStyle w:val="Hipervnculo"/>
                <w:noProof/>
              </w:rPr>
              <w:t>MENSAJES DE RESPUESTA</w:t>
            </w:r>
            <w:r>
              <w:rPr>
                <w:noProof/>
                <w:webHidden/>
              </w:rPr>
              <w:tab/>
            </w:r>
            <w:r>
              <w:rPr>
                <w:noProof/>
                <w:webHidden/>
              </w:rPr>
              <w:fldChar w:fldCharType="begin"/>
            </w:r>
            <w:r>
              <w:rPr>
                <w:noProof/>
                <w:webHidden/>
              </w:rPr>
              <w:instrText xml:space="preserve"> PAGEREF _Toc81743653 \h </w:instrText>
            </w:r>
            <w:r>
              <w:rPr>
                <w:noProof/>
                <w:webHidden/>
              </w:rPr>
            </w:r>
          </w:ins>
          <w:r>
            <w:rPr>
              <w:noProof/>
              <w:webHidden/>
            </w:rPr>
            <w:fldChar w:fldCharType="separate"/>
          </w:r>
          <w:ins w:id="360" w:author="JORGE CONTRERAS ORTIZ" w:date="2021-09-05T14:11:00Z">
            <w:r>
              <w:rPr>
                <w:noProof/>
                <w:webHidden/>
              </w:rPr>
              <w:t>79</w:t>
            </w:r>
            <w:r>
              <w:rPr>
                <w:noProof/>
                <w:webHidden/>
              </w:rPr>
              <w:fldChar w:fldCharType="end"/>
            </w:r>
            <w:r w:rsidRPr="009442B2">
              <w:rPr>
                <w:rStyle w:val="Hipervnculo"/>
                <w:noProof/>
              </w:rPr>
              <w:fldChar w:fldCharType="end"/>
            </w:r>
          </w:ins>
        </w:p>
        <w:p w14:paraId="2829D233" w14:textId="7A91622D" w:rsidR="00353559" w:rsidRDefault="00353559">
          <w:pPr>
            <w:pStyle w:val="TDC3"/>
            <w:rPr>
              <w:ins w:id="361" w:author="JORGE CONTRERAS ORTIZ" w:date="2021-09-05T14:11:00Z"/>
              <w:rFonts w:asciiTheme="minorHAnsi" w:hAnsiTheme="minorHAnsi" w:cstheme="minorBidi"/>
              <w:noProof/>
            </w:rPr>
          </w:pPr>
          <w:ins w:id="36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lang w:val="en-US"/>
              </w:rPr>
              <w:t>3.3.2.</w:t>
            </w:r>
            <w:r>
              <w:rPr>
                <w:rFonts w:asciiTheme="minorHAnsi" w:hAnsiTheme="minorHAnsi" w:cstheme="minorBidi"/>
                <w:noProof/>
              </w:rPr>
              <w:tab/>
            </w:r>
            <w:r w:rsidRPr="009442B2">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_Toc81743654 \h </w:instrText>
            </w:r>
            <w:r>
              <w:rPr>
                <w:noProof/>
                <w:webHidden/>
              </w:rPr>
            </w:r>
          </w:ins>
          <w:r>
            <w:rPr>
              <w:noProof/>
              <w:webHidden/>
            </w:rPr>
            <w:fldChar w:fldCharType="separate"/>
          </w:r>
          <w:ins w:id="363" w:author="JORGE CONTRERAS ORTIZ" w:date="2021-09-05T14:11:00Z">
            <w:r>
              <w:rPr>
                <w:noProof/>
                <w:webHidden/>
              </w:rPr>
              <w:t>80</w:t>
            </w:r>
            <w:r>
              <w:rPr>
                <w:noProof/>
                <w:webHidden/>
              </w:rPr>
              <w:fldChar w:fldCharType="end"/>
            </w:r>
            <w:r w:rsidRPr="009442B2">
              <w:rPr>
                <w:rStyle w:val="Hipervnculo"/>
                <w:noProof/>
              </w:rPr>
              <w:fldChar w:fldCharType="end"/>
            </w:r>
          </w:ins>
        </w:p>
        <w:p w14:paraId="6771B196" w14:textId="673CEA8E" w:rsidR="00353559" w:rsidRDefault="00353559">
          <w:pPr>
            <w:pStyle w:val="TDC4"/>
            <w:tabs>
              <w:tab w:val="left" w:pos="1760"/>
              <w:tab w:val="right" w:leader="dot" w:pos="8494"/>
            </w:tabs>
            <w:rPr>
              <w:ins w:id="364" w:author="JORGE CONTRERAS ORTIZ" w:date="2021-09-05T14:11:00Z"/>
              <w:rFonts w:asciiTheme="minorHAnsi" w:eastAsiaTheme="minorEastAsia" w:hAnsiTheme="minorHAnsi" w:cstheme="minorBidi"/>
              <w:noProof/>
              <w:lang w:eastAsia="es-ES"/>
            </w:rPr>
          </w:pPr>
          <w:ins w:id="36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9442B2">
              <w:rPr>
                <w:rStyle w:val="Hipervnculo"/>
                <w:noProof/>
              </w:rPr>
              <w:t>OPERACIÓN DE INTERFAZ</w:t>
            </w:r>
            <w:r>
              <w:rPr>
                <w:noProof/>
                <w:webHidden/>
              </w:rPr>
              <w:tab/>
            </w:r>
            <w:r>
              <w:rPr>
                <w:noProof/>
                <w:webHidden/>
              </w:rPr>
              <w:fldChar w:fldCharType="begin"/>
            </w:r>
            <w:r>
              <w:rPr>
                <w:noProof/>
                <w:webHidden/>
              </w:rPr>
              <w:instrText xml:space="preserve"> PAGEREF _Toc81743655 \h </w:instrText>
            </w:r>
            <w:r>
              <w:rPr>
                <w:noProof/>
                <w:webHidden/>
              </w:rPr>
            </w:r>
          </w:ins>
          <w:r>
            <w:rPr>
              <w:noProof/>
              <w:webHidden/>
            </w:rPr>
            <w:fldChar w:fldCharType="separate"/>
          </w:r>
          <w:ins w:id="366" w:author="JORGE CONTRERAS ORTIZ" w:date="2021-09-05T14:11:00Z">
            <w:r>
              <w:rPr>
                <w:noProof/>
                <w:webHidden/>
              </w:rPr>
              <w:t>80</w:t>
            </w:r>
            <w:r>
              <w:rPr>
                <w:noProof/>
                <w:webHidden/>
              </w:rPr>
              <w:fldChar w:fldCharType="end"/>
            </w:r>
            <w:r w:rsidRPr="009442B2">
              <w:rPr>
                <w:rStyle w:val="Hipervnculo"/>
                <w:noProof/>
              </w:rPr>
              <w:fldChar w:fldCharType="end"/>
            </w:r>
          </w:ins>
        </w:p>
        <w:p w14:paraId="0FB6B723" w14:textId="34096F92" w:rsidR="00353559" w:rsidRDefault="00353559">
          <w:pPr>
            <w:pStyle w:val="TDC4"/>
            <w:tabs>
              <w:tab w:val="left" w:pos="1760"/>
              <w:tab w:val="right" w:leader="dot" w:pos="8494"/>
            </w:tabs>
            <w:rPr>
              <w:ins w:id="367" w:author="JORGE CONTRERAS ORTIZ" w:date="2021-09-05T14:11:00Z"/>
              <w:rFonts w:asciiTheme="minorHAnsi" w:eastAsiaTheme="minorEastAsia" w:hAnsiTheme="minorHAnsi" w:cstheme="minorBidi"/>
              <w:noProof/>
              <w:lang w:eastAsia="es-ES"/>
            </w:rPr>
          </w:pPr>
          <w:ins w:id="36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9442B2">
              <w:rPr>
                <w:rStyle w:val="Hipervnculo"/>
                <w:noProof/>
              </w:rPr>
              <w:t>FORMATO DEL PAQUETE</w:t>
            </w:r>
            <w:r>
              <w:rPr>
                <w:noProof/>
                <w:webHidden/>
              </w:rPr>
              <w:tab/>
            </w:r>
            <w:r>
              <w:rPr>
                <w:noProof/>
                <w:webHidden/>
              </w:rPr>
              <w:fldChar w:fldCharType="begin"/>
            </w:r>
            <w:r>
              <w:rPr>
                <w:noProof/>
                <w:webHidden/>
              </w:rPr>
              <w:instrText xml:space="preserve"> PAGEREF _Toc81743656 \h </w:instrText>
            </w:r>
            <w:r>
              <w:rPr>
                <w:noProof/>
                <w:webHidden/>
              </w:rPr>
            </w:r>
          </w:ins>
          <w:r>
            <w:rPr>
              <w:noProof/>
              <w:webHidden/>
            </w:rPr>
            <w:fldChar w:fldCharType="separate"/>
          </w:r>
          <w:ins w:id="369" w:author="JORGE CONTRERAS ORTIZ" w:date="2021-09-05T14:11:00Z">
            <w:r>
              <w:rPr>
                <w:noProof/>
                <w:webHidden/>
              </w:rPr>
              <w:t>80</w:t>
            </w:r>
            <w:r>
              <w:rPr>
                <w:noProof/>
                <w:webHidden/>
              </w:rPr>
              <w:fldChar w:fldCharType="end"/>
            </w:r>
            <w:r w:rsidRPr="009442B2">
              <w:rPr>
                <w:rStyle w:val="Hipervnculo"/>
                <w:noProof/>
              </w:rPr>
              <w:fldChar w:fldCharType="end"/>
            </w:r>
          </w:ins>
        </w:p>
        <w:p w14:paraId="6F9C85EA" w14:textId="2ECD8F99" w:rsidR="00353559" w:rsidRDefault="00353559">
          <w:pPr>
            <w:pStyle w:val="TDC4"/>
            <w:tabs>
              <w:tab w:val="left" w:pos="1760"/>
              <w:tab w:val="right" w:leader="dot" w:pos="8494"/>
            </w:tabs>
            <w:rPr>
              <w:ins w:id="370" w:author="JORGE CONTRERAS ORTIZ" w:date="2021-09-05T14:11:00Z"/>
              <w:rFonts w:asciiTheme="minorHAnsi" w:eastAsiaTheme="minorEastAsia" w:hAnsiTheme="minorHAnsi" w:cstheme="minorBidi"/>
              <w:noProof/>
              <w:lang w:eastAsia="es-ES"/>
            </w:rPr>
          </w:pPr>
          <w:ins w:id="37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9442B2">
              <w:rPr>
                <w:rStyle w:val="Hipervnculo"/>
                <w:noProof/>
              </w:rPr>
              <w:t>REPRESENTACIÓN DE DATOS</w:t>
            </w:r>
            <w:r>
              <w:rPr>
                <w:noProof/>
                <w:webHidden/>
              </w:rPr>
              <w:tab/>
            </w:r>
            <w:r>
              <w:rPr>
                <w:noProof/>
                <w:webHidden/>
              </w:rPr>
              <w:fldChar w:fldCharType="begin"/>
            </w:r>
            <w:r>
              <w:rPr>
                <w:noProof/>
                <w:webHidden/>
              </w:rPr>
              <w:instrText xml:space="preserve"> PAGEREF _Toc81743659 \h </w:instrText>
            </w:r>
            <w:r>
              <w:rPr>
                <w:noProof/>
                <w:webHidden/>
              </w:rPr>
            </w:r>
          </w:ins>
          <w:r>
            <w:rPr>
              <w:noProof/>
              <w:webHidden/>
            </w:rPr>
            <w:fldChar w:fldCharType="separate"/>
          </w:r>
          <w:ins w:id="372" w:author="JORGE CONTRERAS ORTIZ" w:date="2021-09-05T14:11:00Z">
            <w:r>
              <w:rPr>
                <w:noProof/>
                <w:webHidden/>
              </w:rPr>
              <w:t>82</w:t>
            </w:r>
            <w:r>
              <w:rPr>
                <w:noProof/>
                <w:webHidden/>
              </w:rPr>
              <w:fldChar w:fldCharType="end"/>
            </w:r>
            <w:r w:rsidRPr="009442B2">
              <w:rPr>
                <w:rStyle w:val="Hipervnculo"/>
                <w:noProof/>
              </w:rPr>
              <w:fldChar w:fldCharType="end"/>
            </w:r>
          </w:ins>
        </w:p>
        <w:p w14:paraId="62CA57CB" w14:textId="01ABC81D" w:rsidR="00353559" w:rsidRDefault="00353559">
          <w:pPr>
            <w:pStyle w:val="TDC4"/>
            <w:tabs>
              <w:tab w:val="left" w:pos="1760"/>
              <w:tab w:val="right" w:leader="dot" w:pos="8494"/>
            </w:tabs>
            <w:rPr>
              <w:ins w:id="373" w:author="JORGE CONTRERAS ORTIZ" w:date="2021-09-05T14:11:00Z"/>
              <w:rFonts w:asciiTheme="minorHAnsi" w:eastAsiaTheme="minorEastAsia" w:hAnsiTheme="minorHAnsi" w:cstheme="minorBidi"/>
              <w:noProof/>
              <w:lang w:eastAsia="es-ES"/>
            </w:rPr>
          </w:pPr>
          <w:ins w:id="37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9442B2">
              <w:rPr>
                <w:rStyle w:val="Hipervnculo"/>
                <w:noProof/>
              </w:rPr>
              <w:t>COMANDOS Y RESPUESTAS</w:t>
            </w:r>
            <w:r>
              <w:rPr>
                <w:noProof/>
                <w:webHidden/>
              </w:rPr>
              <w:tab/>
            </w:r>
            <w:r>
              <w:rPr>
                <w:noProof/>
                <w:webHidden/>
              </w:rPr>
              <w:fldChar w:fldCharType="begin"/>
            </w:r>
            <w:r>
              <w:rPr>
                <w:noProof/>
                <w:webHidden/>
              </w:rPr>
              <w:instrText xml:space="preserve"> PAGEREF _Toc81743660 \h </w:instrText>
            </w:r>
            <w:r>
              <w:rPr>
                <w:noProof/>
                <w:webHidden/>
              </w:rPr>
            </w:r>
          </w:ins>
          <w:r>
            <w:rPr>
              <w:noProof/>
              <w:webHidden/>
            </w:rPr>
            <w:fldChar w:fldCharType="separate"/>
          </w:r>
          <w:ins w:id="375" w:author="JORGE CONTRERAS ORTIZ" w:date="2021-09-05T14:11:00Z">
            <w:r>
              <w:rPr>
                <w:noProof/>
                <w:webHidden/>
              </w:rPr>
              <w:t>83</w:t>
            </w:r>
            <w:r>
              <w:rPr>
                <w:noProof/>
                <w:webHidden/>
              </w:rPr>
              <w:fldChar w:fldCharType="end"/>
            </w:r>
            <w:r w:rsidRPr="009442B2">
              <w:rPr>
                <w:rStyle w:val="Hipervnculo"/>
                <w:noProof/>
              </w:rPr>
              <w:fldChar w:fldCharType="end"/>
            </w:r>
          </w:ins>
        </w:p>
        <w:p w14:paraId="0796F545" w14:textId="19460C27" w:rsidR="00353559" w:rsidRDefault="00353559">
          <w:pPr>
            <w:pStyle w:val="TDC4"/>
            <w:tabs>
              <w:tab w:val="left" w:pos="1760"/>
              <w:tab w:val="right" w:leader="dot" w:pos="8494"/>
            </w:tabs>
            <w:rPr>
              <w:ins w:id="376" w:author="JORGE CONTRERAS ORTIZ" w:date="2021-09-05T14:11:00Z"/>
              <w:rFonts w:asciiTheme="minorHAnsi" w:eastAsiaTheme="minorEastAsia" w:hAnsiTheme="minorHAnsi" w:cstheme="minorBidi"/>
              <w:noProof/>
              <w:lang w:eastAsia="es-ES"/>
            </w:rPr>
          </w:pPr>
          <w:ins w:id="37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9442B2">
              <w:rPr>
                <w:rStyle w:val="Hipervnculo"/>
                <w:noProof/>
              </w:rPr>
              <w:t>NOTIFICACIONES</w:t>
            </w:r>
            <w:r>
              <w:rPr>
                <w:noProof/>
                <w:webHidden/>
              </w:rPr>
              <w:tab/>
            </w:r>
            <w:r>
              <w:rPr>
                <w:noProof/>
                <w:webHidden/>
              </w:rPr>
              <w:fldChar w:fldCharType="begin"/>
            </w:r>
            <w:r>
              <w:rPr>
                <w:noProof/>
                <w:webHidden/>
              </w:rPr>
              <w:instrText xml:space="preserve"> PAGEREF _Toc81743661 \h </w:instrText>
            </w:r>
            <w:r>
              <w:rPr>
                <w:noProof/>
                <w:webHidden/>
              </w:rPr>
            </w:r>
          </w:ins>
          <w:r>
            <w:rPr>
              <w:noProof/>
              <w:webHidden/>
            </w:rPr>
            <w:fldChar w:fldCharType="separate"/>
          </w:r>
          <w:ins w:id="378" w:author="JORGE CONTRERAS ORTIZ" w:date="2021-09-05T14:11:00Z">
            <w:r>
              <w:rPr>
                <w:noProof/>
                <w:webHidden/>
              </w:rPr>
              <w:t>84</w:t>
            </w:r>
            <w:r>
              <w:rPr>
                <w:noProof/>
                <w:webHidden/>
              </w:rPr>
              <w:fldChar w:fldCharType="end"/>
            </w:r>
            <w:r w:rsidRPr="009442B2">
              <w:rPr>
                <w:rStyle w:val="Hipervnculo"/>
                <w:noProof/>
              </w:rPr>
              <w:fldChar w:fldCharType="end"/>
            </w:r>
          </w:ins>
        </w:p>
        <w:p w14:paraId="454C0878" w14:textId="58316EED" w:rsidR="00353559" w:rsidRDefault="00353559">
          <w:pPr>
            <w:pStyle w:val="TDC3"/>
            <w:rPr>
              <w:ins w:id="379" w:author="JORGE CONTRERAS ORTIZ" w:date="2021-09-05T14:11:00Z"/>
              <w:rFonts w:asciiTheme="minorHAnsi" w:hAnsiTheme="minorHAnsi" w:cstheme="minorBidi"/>
              <w:noProof/>
            </w:rPr>
          </w:pPr>
          <w:ins w:id="380"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"_Toc81743662"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3.3.3.</w:t>
            </w:r>
            <w:r>
              <w:rPr>
                <w:rFonts w:asciiTheme="minorHAnsi" w:hAnsiTheme="minorHAnsi" w:cstheme="minorBidi"/>
                <w:noProof/>
              </w:rPr>
              <w:tab/>
            </w:r>
            <w:r w:rsidRPr="009442B2">
              <w:rPr>
                <w:rStyle w:val="Hipervnculo"/>
                <w:noProof/>
              </w:rPr>
              <w:t>CONFIGURACIÓN DE RED</w:t>
            </w:r>
            <w:r>
              <w:rPr>
                <w:noProof/>
                <w:webHidden/>
              </w:rPr>
              <w:tab/>
            </w:r>
            <w:r>
              <w:rPr>
                <w:noProof/>
                <w:webHidden/>
              </w:rPr>
              <w:fldChar w:fldCharType="begin"/>
            </w:r>
            <w:r>
              <w:rPr>
                <w:noProof/>
                <w:webHidden/>
              </w:rPr>
              <w:instrText xml:space="preserve"> PAGEREF _Toc81743662 \h </w:instrText>
            </w:r>
            <w:r>
              <w:rPr>
                <w:noProof/>
                <w:webHidden/>
              </w:rPr>
            </w:r>
          </w:ins>
          <w:r>
            <w:rPr>
              <w:noProof/>
              <w:webHidden/>
            </w:rPr>
            <w:fldChar w:fldCharType="separate"/>
          </w:r>
          <w:ins w:id="381" w:author="JORGE CONTRERAS ORTIZ" w:date="2021-09-05T14:11:00Z">
            <w:r>
              <w:rPr>
                <w:noProof/>
                <w:webHidden/>
              </w:rPr>
              <w:t>84</w:t>
            </w:r>
            <w:r>
              <w:rPr>
                <w:noProof/>
                <w:webHidden/>
              </w:rPr>
              <w:fldChar w:fldCharType="end"/>
            </w:r>
            <w:r w:rsidRPr="009442B2">
              <w:rPr>
                <w:rStyle w:val="Hipervnculo"/>
                <w:noProof/>
              </w:rPr>
              <w:fldChar w:fldCharType="end"/>
            </w:r>
          </w:ins>
        </w:p>
        <w:p w14:paraId="10EDCA79" w14:textId="2D1C0D91" w:rsidR="00353559" w:rsidRDefault="00353559">
          <w:pPr>
            <w:pStyle w:val="TDC4"/>
            <w:tabs>
              <w:tab w:val="left" w:pos="1760"/>
              <w:tab w:val="right" w:leader="dot" w:pos="8494"/>
            </w:tabs>
            <w:rPr>
              <w:ins w:id="382" w:author="JORGE CONTRERAS ORTIZ" w:date="2021-09-05T14:11:00Z"/>
              <w:rFonts w:asciiTheme="minorHAnsi" w:eastAsiaTheme="minorEastAsia" w:hAnsiTheme="minorHAnsi" w:cstheme="minorBidi"/>
              <w:noProof/>
              <w:lang w:eastAsia="es-ES"/>
            </w:rPr>
          </w:pPr>
          <w:ins w:id="38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9442B2">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_Toc81743665 \h </w:instrText>
            </w:r>
            <w:r>
              <w:rPr>
                <w:noProof/>
                <w:webHidden/>
              </w:rPr>
            </w:r>
          </w:ins>
          <w:r>
            <w:rPr>
              <w:noProof/>
              <w:webHidden/>
            </w:rPr>
            <w:fldChar w:fldCharType="separate"/>
          </w:r>
          <w:ins w:id="384" w:author="JORGE CONTRERAS ORTIZ" w:date="2021-09-05T14:11:00Z">
            <w:r>
              <w:rPr>
                <w:noProof/>
                <w:webHidden/>
              </w:rPr>
              <w:t>84</w:t>
            </w:r>
            <w:r>
              <w:rPr>
                <w:noProof/>
                <w:webHidden/>
              </w:rPr>
              <w:fldChar w:fldCharType="end"/>
            </w:r>
            <w:r w:rsidRPr="009442B2">
              <w:rPr>
                <w:rStyle w:val="Hipervnculo"/>
                <w:noProof/>
              </w:rPr>
              <w:fldChar w:fldCharType="end"/>
            </w:r>
          </w:ins>
        </w:p>
        <w:p w14:paraId="0D7D467F" w14:textId="61C1A3C8" w:rsidR="00353559" w:rsidRDefault="00353559">
          <w:pPr>
            <w:pStyle w:val="TDC4"/>
            <w:tabs>
              <w:tab w:val="left" w:pos="1760"/>
              <w:tab w:val="right" w:leader="dot" w:pos="8494"/>
            </w:tabs>
            <w:rPr>
              <w:ins w:id="385" w:author="JORGE CONTRERAS ORTIZ" w:date="2021-09-05T14:11:00Z"/>
              <w:rFonts w:asciiTheme="minorHAnsi" w:eastAsiaTheme="minorEastAsia" w:hAnsiTheme="minorHAnsi" w:cstheme="minorBidi"/>
              <w:noProof/>
              <w:lang w:eastAsia="es-ES"/>
            </w:rPr>
          </w:pPr>
          <w:ins w:id="38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9442B2">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_Toc81743666 \h </w:instrText>
            </w:r>
            <w:r>
              <w:rPr>
                <w:noProof/>
                <w:webHidden/>
              </w:rPr>
            </w:r>
          </w:ins>
          <w:r>
            <w:rPr>
              <w:noProof/>
              <w:webHidden/>
            </w:rPr>
            <w:fldChar w:fldCharType="separate"/>
          </w:r>
          <w:ins w:id="387" w:author="JORGE CONTRERAS ORTIZ" w:date="2021-09-05T14:11:00Z">
            <w:r>
              <w:rPr>
                <w:noProof/>
                <w:webHidden/>
              </w:rPr>
              <w:t>85</w:t>
            </w:r>
            <w:r>
              <w:rPr>
                <w:noProof/>
                <w:webHidden/>
              </w:rPr>
              <w:fldChar w:fldCharType="end"/>
            </w:r>
            <w:r w:rsidRPr="009442B2">
              <w:rPr>
                <w:rStyle w:val="Hipervnculo"/>
                <w:noProof/>
              </w:rPr>
              <w:fldChar w:fldCharType="end"/>
            </w:r>
          </w:ins>
        </w:p>
        <w:p w14:paraId="1A063501" w14:textId="73B63E0D" w:rsidR="00353559" w:rsidRDefault="00353559">
          <w:pPr>
            <w:pStyle w:val="TDC1"/>
            <w:tabs>
              <w:tab w:val="left" w:pos="442"/>
              <w:tab w:val="right" w:leader="dot" w:pos="8494"/>
            </w:tabs>
            <w:rPr>
              <w:ins w:id="388" w:author="JORGE CONTRERAS ORTIZ" w:date="2021-09-05T14:11:00Z"/>
              <w:rFonts w:asciiTheme="minorHAnsi" w:eastAsiaTheme="minorEastAsia" w:hAnsiTheme="minorHAnsi" w:cstheme="minorBidi"/>
              <w:noProof/>
              <w:lang w:eastAsia="es-ES"/>
            </w:rPr>
          </w:pPr>
          <w:ins w:id="38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w:t>
            </w:r>
            <w:r>
              <w:rPr>
                <w:rFonts w:asciiTheme="minorHAnsi" w:eastAsiaTheme="minorEastAsia" w:hAnsiTheme="minorHAnsi" w:cstheme="minorBidi"/>
                <w:noProof/>
                <w:lang w:eastAsia="es-ES"/>
              </w:rPr>
              <w:tab/>
            </w:r>
            <w:r w:rsidRPr="009442B2">
              <w:rPr>
                <w:rStyle w:val="Hipervnculo"/>
                <w:noProof/>
              </w:rPr>
              <w:t>DISEÑO E IMPLEMENTACIÓN HARDWARE</w:t>
            </w:r>
            <w:r>
              <w:rPr>
                <w:noProof/>
                <w:webHidden/>
              </w:rPr>
              <w:tab/>
            </w:r>
            <w:r>
              <w:rPr>
                <w:noProof/>
                <w:webHidden/>
              </w:rPr>
              <w:fldChar w:fldCharType="begin"/>
            </w:r>
            <w:r>
              <w:rPr>
                <w:noProof/>
                <w:webHidden/>
              </w:rPr>
              <w:instrText xml:space="preserve"> PAGEREF _Toc81743667 \h </w:instrText>
            </w:r>
            <w:r>
              <w:rPr>
                <w:noProof/>
                <w:webHidden/>
              </w:rPr>
            </w:r>
          </w:ins>
          <w:r>
            <w:rPr>
              <w:noProof/>
              <w:webHidden/>
            </w:rPr>
            <w:fldChar w:fldCharType="separate"/>
          </w:r>
          <w:ins w:id="390" w:author="JORGE CONTRERAS ORTIZ" w:date="2021-09-05T14:11:00Z">
            <w:r>
              <w:rPr>
                <w:noProof/>
                <w:webHidden/>
              </w:rPr>
              <w:t>86</w:t>
            </w:r>
            <w:r>
              <w:rPr>
                <w:noProof/>
                <w:webHidden/>
              </w:rPr>
              <w:fldChar w:fldCharType="end"/>
            </w:r>
            <w:r w:rsidRPr="009442B2">
              <w:rPr>
                <w:rStyle w:val="Hipervnculo"/>
                <w:noProof/>
              </w:rPr>
              <w:fldChar w:fldCharType="end"/>
            </w:r>
          </w:ins>
        </w:p>
        <w:p w14:paraId="7B2C2A0C" w14:textId="35EEBC2E" w:rsidR="00353559" w:rsidRDefault="00353559">
          <w:pPr>
            <w:pStyle w:val="TDC2"/>
            <w:tabs>
              <w:tab w:val="left" w:pos="880"/>
              <w:tab w:val="right" w:leader="dot" w:pos="8494"/>
            </w:tabs>
            <w:rPr>
              <w:ins w:id="391" w:author="JORGE CONTRERAS ORTIZ" w:date="2021-09-05T14:11:00Z"/>
              <w:rFonts w:asciiTheme="minorHAnsi" w:eastAsiaTheme="minorEastAsia" w:hAnsiTheme="minorHAnsi" w:cstheme="minorBidi"/>
              <w:noProof/>
              <w:lang w:eastAsia="es-ES"/>
            </w:rPr>
          </w:pPr>
          <w:ins w:id="39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4.1.</w:t>
            </w:r>
            <w:r>
              <w:rPr>
                <w:rFonts w:asciiTheme="minorHAnsi" w:eastAsiaTheme="minorEastAsia" w:hAnsiTheme="minorHAnsi" w:cstheme="minorBidi"/>
                <w:noProof/>
                <w:lang w:eastAsia="es-ES"/>
              </w:rPr>
              <w:tab/>
            </w:r>
            <w:r w:rsidRPr="009442B2">
              <w:rPr>
                <w:rStyle w:val="Hipervnculo"/>
                <w:noProof/>
              </w:rPr>
              <w:t>COMPONENTES COMERCIALES UTILIZADOS</w:t>
            </w:r>
            <w:r>
              <w:rPr>
                <w:noProof/>
                <w:webHidden/>
              </w:rPr>
              <w:tab/>
            </w:r>
            <w:r>
              <w:rPr>
                <w:noProof/>
                <w:webHidden/>
              </w:rPr>
              <w:fldChar w:fldCharType="begin"/>
            </w:r>
            <w:r>
              <w:rPr>
                <w:noProof/>
                <w:webHidden/>
              </w:rPr>
              <w:instrText xml:space="preserve"> PAGEREF _Toc81743668 \h </w:instrText>
            </w:r>
            <w:r>
              <w:rPr>
                <w:noProof/>
                <w:webHidden/>
              </w:rPr>
            </w:r>
          </w:ins>
          <w:r>
            <w:rPr>
              <w:noProof/>
              <w:webHidden/>
            </w:rPr>
            <w:fldChar w:fldCharType="separate"/>
          </w:r>
          <w:ins w:id="393" w:author="JORGE CONTRERAS ORTIZ" w:date="2021-09-05T14:11:00Z">
            <w:r>
              <w:rPr>
                <w:noProof/>
                <w:webHidden/>
              </w:rPr>
              <w:t>86</w:t>
            </w:r>
            <w:r>
              <w:rPr>
                <w:noProof/>
                <w:webHidden/>
              </w:rPr>
              <w:fldChar w:fldCharType="end"/>
            </w:r>
            <w:r w:rsidRPr="009442B2">
              <w:rPr>
                <w:rStyle w:val="Hipervnculo"/>
                <w:noProof/>
              </w:rPr>
              <w:fldChar w:fldCharType="end"/>
            </w:r>
          </w:ins>
        </w:p>
        <w:p w14:paraId="68560186" w14:textId="00C0D36F" w:rsidR="00353559" w:rsidRDefault="00353559">
          <w:pPr>
            <w:pStyle w:val="TDC3"/>
            <w:rPr>
              <w:ins w:id="394" w:author="JORGE CONTRERAS ORTIZ" w:date="2021-09-05T14:11:00Z"/>
              <w:rFonts w:asciiTheme="minorHAnsi" w:hAnsiTheme="minorHAnsi" w:cstheme="minorBidi"/>
              <w:noProof/>
            </w:rPr>
          </w:pPr>
          <w:ins w:id="39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4.1.1.</w:t>
            </w:r>
            <w:r>
              <w:rPr>
                <w:rFonts w:asciiTheme="minorHAnsi" w:hAnsiTheme="minorHAnsi" w:cstheme="minorBidi"/>
                <w:noProof/>
              </w:rPr>
              <w:tab/>
            </w:r>
            <w:r w:rsidRPr="009442B2">
              <w:rPr>
                <w:rStyle w:val="Hipervnculo"/>
                <w:noProof/>
              </w:rPr>
              <w:t>ELEMENTOS HARDWARE UTILIZADOS</w:t>
            </w:r>
            <w:r>
              <w:rPr>
                <w:noProof/>
                <w:webHidden/>
              </w:rPr>
              <w:tab/>
            </w:r>
            <w:r>
              <w:rPr>
                <w:noProof/>
                <w:webHidden/>
              </w:rPr>
              <w:fldChar w:fldCharType="begin"/>
            </w:r>
            <w:r>
              <w:rPr>
                <w:noProof/>
                <w:webHidden/>
              </w:rPr>
              <w:instrText xml:space="preserve"> PAGEREF _Toc81743669 \h </w:instrText>
            </w:r>
            <w:r>
              <w:rPr>
                <w:noProof/>
                <w:webHidden/>
              </w:rPr>
            </w:r>
          </w:ins>
          <w:r>
            <w:rPr>
              <w:noProof/>
              <w:webHidden/>
            </w:rPr>
            <w:fldChar w:fldCharType="separate"/>
          </w:r>
          <w:ins w:id="396" w:author="JORGE CONTRERAS ORTIZ" w:date="2021-09-05T14:11:00Z">
            <w:r>
              <w:rPr>
                <w:noProof/>
                <w:webHidden/>
              </w:rPr>
              <w:t>86</w:t>
            </w:r>
            <w:r>
              <w:rPr>
                <w:noProof/>
                <w:webHidden/>
              </w:rPr>
              <w:fldChar w:fldCharType="end"/>
            </w:r>
            <w:r w:rsidRPr="009442B2">
              <w:rPr>
                <w:rStyle w:val="Hipervnculo"/>
                <w:noProof/>
              </w:rPr>
              <w:fldChar w:fldCharType="end"/>
            </w:r>
          </w:ins>
        </w:p>
        <w:p w14:paraId="46855290" w14:textId="48AE3FE6" w:rsidR="00353559" w:rsidRDefault="00353559">
          <w:pPr>
            <w:pStyle w:val="TDC3"/>
            <w:rPr>
              <w:ins w:id="397" w:author="JORGE CONTRERAS ORTIZ" w:date="2021-09-05T14:11:00Z"/>
              <w:rFonts w:asciiTheme="minorHAnsi" w:hAnsiTheme="minorHAnsi" w:cstheme="minorBidi"/>
              <w:noProof/>
            </w:rPr>
          </w:pPr>
          <w:ins w:id="39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4.1.2.</w:t>
            </w:r>
            <w:r>
              <w:rPr>
                <w:rFonts w:asciiTheme="minorHAnsi" w:hAnsiTheme="minorHAnsi" w:cstheme="minorBidi"/>
                <w:noProof/>
              </w:rPr>
              <w:tab/>
            </w:r>
            <w:r w:rsidRPr="009442B2">
              <w:rPr>
                <w:rStyle w:val="Hipervnculo"/>
                <w:noProof/>
              </w:rPr>
              <w:t>ELEMENTOS SOFTWARE UTILIZADOS</w:t>
            </w:r>
            <w:r>
              <w:rPr>
                <w:noProof/>
                <w:webHidden/>
              </w:rPr>
              <w:tab/>
            </w:r>
            <w:r>
              <w:rPr>
                <w:noProof/>
                <w:webHidden/>
              </w:rPr>
              <w:fldChar w:fldCharType="begin"/>
            </w:r>
            <w:r>
              <w:rPr>
                <w:noProof/>
                <w:webHidden/>
              </w:rPr>
              <w:instrText xml:space="preserve"> PAGEREF _Toc81743670 \h </w:instrText>
            </w:r>
            <w:r>
              <w:rPr>
                <w:noProof/>
                <w:webHidden/>
              </w:rPr>
            </w:r>
          </w:ins>
          <w:r>
            <w:rPr>
              <w:noProof/>
              <w:webHidden/>
            </w:rPr>
            <w:fldChar w:fldCharType="separate"/>
          </w:r>
          <w:ins w:id="399" w:author="JORGE CONTRERAS ORTIZ" w:date="2021-09-05T14:11:00Z">
            <w:r>
              <w:rPr>
                <w:noProof/>
                <w:webHidden/>
              </w:rPr>
              <w:t>89</w:t>
            </w:r>
            <w:r>
              <w:rPr>
                <w:noProof/>
                <w:webHidden/>
              </w:rPr>
              <w:fldChar w:fldCharType="end"/>
            </w:r>
            <w:r w:rsidRPr="009442B2">
              <w:rPr>
                <w:rStyle w:val="Hipervnculo"/>
                <w:noProof/>
              </w:rPr>
              <w:fldChar w:fldCharType="end"/>
            </w:r>
          </w:ins>
        </w:p>
        <w:p w14:paraId="03BD32D6" w14:textId="788EDC4D" w:rsidR="00353559" w:rsidRDefault="00353559">
          <w:pPr>
            <w:pStyle w:val="TDC2"/>
            <w:tabs>
              <w:tab w:val="left" w:pos="880"/>
              <w:tab w:val="right" w:leader="dot" w:pos="8494"/>
            </w:tabs>
            <w:rPr>
              <w:ins w:id="400" w:author="JORGE CONTRERAS ORTIZ" w:date="2021-09-05T14:11:00Z"/>
              <w:rFonts w:asciiTheme="minorHAnsi" w:eastAsiaTheme="minorEastAsia" w:hAnsiTheme="minorHAnsi" w:cstheme="minorBidi"/>
              <w:noProof/>
              <w:lang w:eastAsia="es-ES"/>
            </w:rPr>
          </w:pPr>
          <w:ins w:id="40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w:t>
            </w:r>
            <w:r>
              <w:rPr>
                <w:rFonts w:asciiTheme="minorHAnsi" w:eastAsiaTheme="minorEastAsia" w:hAnsiTheme="minorHAnsi" w:cstheme="minorBidi"/>
                <w:noProof/>
                <w:lang w:eastAsia="es-ES"/>
              </w:rPr>
              <w:tab/>
            </w:r>
            <w:r w:rsidRPr="009442B2">
              <w:rPr>
                <w:rStyle w:val="Hipervnculo"/>
                <w:noProof/>
              </w:rPr>
              <w:t>DISEÑO DE ESQUEMÁTICO PCB</w:t>
            </w:r>
            <w:r>
              <w:rPr>
                <w:noProof/>
                <w:webHidden/>
              </w:rPr>
              <w:tab/>
            </w:r>
            <w:r>
              <w:rPr>
                <w:noProof/>
                <w:webHidden/>
              </w:rPr>
              <w:fldChar w:fldCharType="begin"/>
            </w:r>
            <w:r>
              <w:rPr>
                <w:noProof/>
                <w:webHidden/>
              </w:rPr>
              <w:instrText xml:space="preserve"> PAGEREF _Toc81743671 \h </w:instrText>
            </w:r>
            <w:r>
              <w:rPr>
                <w:noProof/>
                <w:webHidden/>
              </w:rPr>
            </w:r>
          </w:ins>
          <w:r>
            <w:rPr>
              <w:noProof/>
              <w:webHidden/>
            </w:rPr>
            <w:fldChar w:fldCharType="separate"/>
          </w:r>
          <w:ins w:id="402" w:author="JORGE CONTRERAS ORTIZ" w:date="2021-09-05T14:11:00Z">
            <w:r>
              <w:rPr>
                <w:noProof/>
                <w:webHidden/>
              </w:rPr>
              <w:t>90</w:t>
            </w:r>
            <w:r>
              <w:rPr>
                <w:noProof/>
                <w:webHidden/>
              </w:rPr>
              <w:fldChar w:fldCharType="end"/>
            </w:r>
            <w:r w:rsidRPr="009442B2">
              <w:rPr>
                <w:rStyle w:val="Hipervnculo"/>
                <w:noProof/>
              </w:rPr>
              <w:fldChar w:fldCharType="end"/>
            </w:r>
          </w:ins>
        </w:p>
        <w:p w14:paraId="0C53EB07" w14:textId="17C73F0E" w:rsidR="00353559" w:rsidRDefault="00353559">
          <w:pPr>
            <w:pStyle w:val="TDC3"/>
            <w:rPr>
              <w:ins w:id="403" w:author="JORGE CONTRERAS ORTIZ" w:date="2021-09-05T14:11:00Z"/>
              <w:rFonts w:asciiTheme="minorHAnsi" w:hAnsiTheme="minorHAnsi" w:cstheme="minorBidi"/>
              <w:noProof/>
            </w:rPr>
          </w:pPr>
          <w:ins w:id="40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4.2.1.</w:t>
            </w:r>
            <w:r>
              <w:rPr>
                <w:rFonts w:asciiTheme="minorHAnsi" w:hAnsiTheme="minorHAnsi" w:cstheme="minorBidi"/>
                <w:noProof/>
              </w:rPr>
              <w:tab/>
            </w:r>
            <w:r w:rsidRPr="009442B2">
              <w:rPr>
                <w:rStyle w:val="Hipervnculo"/>
                <w:noProof/>
              </w:rPr>
              <w:t>JERARQUÍA DEL CIRCUITO</w:t>
            </w:r>
            <w:r>
              <w:rPr>
                <w:noProof/>
                <w:webHidden/>
              </w:rPr>
              <w:tab/>
            </w:r>
            <w:r>
              <w:rPr>
                <w:noProof/>
                <w:webHidden/>
              </w:rPr>
              <w:fldChar w:fldCharType="begin"/>
            </w:r>
            <w:r>
              <w:rPr>
                <w:noProof/>
                <w:webHidden/>
              </w:rPr>
              <w:instrText xml:space="preserve"> PAGEREF _Toc81743672 \h </w:instrText>
            </w:r>
            <w:r>
              <w:rPr>
                <w:noProof/>
                <w:webHidden/>
              </w:rPr>
            </w:r>
          </w:ins>
          <w:r>
            <w:rPr>
              <w:noProof/>
              <w:webHidden/>
            </w:rPr>
            <w:fldChar w:fldCharType="separate"/>
          </w:r>
          <w:ins w:id="405" w:author="JORGE CONTRERAS ORTIZ" w:date="2021-09-05T14:11:00Z">
            <w:r>
              <w:rPr>
                <w:noProof/>
                <w:webHidden/>
              </w:rPr>
              <w:t>90</w:t>
            </w:r>
            <w:r>
              <w:rPr>
                <w:noProof/>
                <w:webHidden/>
              </w:rPr>
              <w:fldChar w:fldCharType="end"/>
            </w:r>
            <w:r w:rsidRPr="009442B2">
              <w:rPr>
                <w:rStyle w:val="Hipervnculo"/>
                <w:noProof/>
              </w:rPr>
              <w:fldChar w:fldCharType="end"/>
            </w:r>
          </w:ins>
        </w:p>
        <w:p w14:paraId="0A6C1043" w14:textId="1594DA12" w:rsidR="00353559" w:rsidRDefault="00353559">
          <w:pPr>
            <w:pStyle w:val="TDC3"/>
            <w:rPr>
              <w:ins w:id="406" w:author="JORGE CONTRERAS ORTIZ" w:date="2021-09-05T14:11:00Z"/>
              <w:rFonts w:asciiTheme="minorHAnsi" w:hAnsiTheme="minorHAnsi" w:cstheme="minorBidi"/>
              <w:noProof/>
            </w:rPr>
          </w:pPr>
          <w:ins w:id="40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4.2.2.</w:t>
            </w:r>
            <w:r>
              <w:rPr>
                <w:rFonts w:asciiTheme="minorHAnsi" w:hAnsiTheme="minorHAnsi" w:cstheme="minorBidi"/>
                <w:noProof/>
              </w:rPr>
              <w:tab/>
            </w:r>
            <w:r w:rsidRPr="009442B2">
              <w:rPr>
                <w:rStyle w:val="Hipervnculo"/>
                <w:noProof/>
              </w:rPr>
              <w:t>CIRCUITO DE ALIMENTACIÓN</w:t>
            </w:r>
            <w:r>
              <w:rPr>
                <w:noProof/>
                <w:webHidden/>
              </w:rPr>
              <w:tab/>
            </w:r>
            <w:r>
              <w:rPr>
                <w:noProof/>
                <w:webHidden/>
              </w:rPr>
              <w:fldChar w:fldCharType="begin"/>
            </w:r>
            <w:r>
              <w:rPr>
                <w:noProof/>
                <w:webHidden/>
              </w:rPr>
              <w:instrText xml:space="preserve"> PAGEREF _Toc81743673 \h </w:instrText>
            </w:r>
            <w:r>
              <w:rPr>
                <w:noProof/>
                <w:webHidden/>
              </w:rPr>
            </w:r>
          </w:ins>
          <w:r>
            <w:rPr>
              <w:noProof/>
              <w:webHidden/>
            </w:rPr>
            <w:fldChar w:fldCharType="separate"/>
          </w:r>
          <w:ins w:id="408" w:author="JORGE CONTRERAS ORTIZ" w:date="2021-09-05T14:11:00Z">
            <w:r>
              <w:rPr>
                <w:noProof/>
                <w:webHidden/>
              </w:rPr>
              <w:t>91</w:t>
            </w:r>
            <w:r>
              <w:rPr>
                <w:noProof/>
                <w:webHidden/>
              </w:rPr>
              <w:fldChar w:fldCharType="end"/>
            </w:r>
            <w:r w:rsidRPr="009442B2">
              <w:rPr>
                <w:rStyle w:val="Hipervnculo"/>
                <w:noProof/>
              </w:rPr>
              <w:fldChar w:fldCharType="end"/>
            </w:r>
          </w:ins>
        </w:p>
        <w:p w14:paraId="6EB88DF7" w14:textId="67F311AF" w:rsidR="00353559" w:rsidRDefault="00353559">
          <w:pPr>
            <w:pStyle w:val="TDC3"/>
            <w:rPr>
              <w:ins w:id="409" w:author="JORGE CONTRERAS ORTIZ" w:date="2021-09-05T14:11:00Z"/>
              <w:rFonts w:asciiTheme="minorHAnsi" w:hAnsiTheme="minorHAnsi" w:cstheme="minorBidi"/>
              <w:noProof/>
            </w:rPr>
          </w:pPr>
          <w:ins w:id="41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4.2.3.</w:t>
            </w:r>
            <w:r>
              <w:rPr>
                <w:rFonts w:asciiTheme="minorHAnsi" w:hAnsiTheme="minorHAnsi" w:cstheme="minorBidi"/>
                <w:noProof/>
              </w:rPr>
              <w:tab/>
            </w:r>
            <w:r w:rsidRPr="009442B2">
              <w:rPr>
                <w:rStyle w:val="Hipervnculo"/>
                <w:noProof/>
              </w:rPr>
              <w:t>INTEGRACIÓN DEL MÓDULO KTWM102</w:t>
            </w:r>
            <w:r>
              <w:rPr>
                <w:noProof/>
                <w:webHidden/>
              </w:rPr>
              <w:tab/>
            </w:r>
            <w:r>
              <w:rPr>
                <w:noProof/>
                <w:webHidden/>
              </w:rPr>
              <w:fldChar w:fldCharType="begin"/>
            </w:r>
            <w:r>
              <w:rPr>
                <w:noProof/>
                <w:webHidden/>
              </w:rPr>
              <w:instrText xml:space="preserve"> PAGEREF _Toc81743674 \h </w:instrText>
            </w:r>
            <w:r>
              <w:rPr>
                <w:noProof/>
                <w:webHidden/>
              </w:rPr>
            </w:r>
          </w:ins>
          <w:r>
            <w:rPr>
              <w:noProof/>
              <w:webHidden/>
            </w:rPr>
            <w:fldChar w:fldCharType="separate"/>
          </w:r>
          <w:ins w:id="411" w:author="JORGE CONTRERAS ORTIZ" w:date="2021-09-05T14:11:00Z">
            <w:r>
              <w:rPr>
                <w:noProof/>
                <w:webHidden/>
              </w:rPr>
              <w:t>92</w:t>
            </w:r>
            <w:r>
              <w:rPr>
                <w:noProof/>
                <w:webHidden/>
              </w:rPr>
              <w:fldChar w:fldCharType="end"/>
            </w:r>
            <w:r w:rsidRPr="009442B2">
              <w:rPr>
                <w:rStyle w:val="Hipervnculo"/>
                <w:noProof/>
              </w:rPr>
              <w:fldChar w:fldCharType="end"/>
            </w:r>
          </w:ins>
        </w:p>
        <w:p w14:paraId="392B1C57" w14:textId="069B7F79" w:rsidR="00353559" w:rsidRDefault="00353559">
          <w:pPr>
            <w:pStyle w:val="TDC3"/>
            <w:rPr>
              <w:ins w:id="412" w:author="JORGE CONTRERAS ORTIZ" w:date="2021-09-05T14:11:00Z"/>
              <w:rFonts w:asciiTheme="minorHAnsi" w:hAnsiTheme="minorHAnsi" w:cstheme="minorBidi"/>
              <w:noProof/>
            </w:rPr>
          </w:pPr>
          <w:ins w:id="41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4.2.4.</w:t>
            </w:r>
            <w:r>
              <w:rPr>
                <w:rFonts w:asciiTheme="minorHAnsi" w:hAnsiTheme="minorHAnsi" w:cstheme="minorBidi"/>
                <w:noProof/>
              </w:rPr>
              <w:tab/>
            </w:r>
            <w:r w:rsidRPr="009442B2">
              <w:rPr>
                <w:rStyle w:val="Hipervnculo"/>
                <w:noProof/>
              </w:rPr>
              <w:t>COOCKIE CONNECTOR</w:t>
            </w:r>
            <w:r>
              <w:rPr>
                <w:noProof/>
                <w:webHidden/>
              </w:rPr>
              <w:tab/>
            </w:r>
            <w:r>
              <w:rPr>
                <w:noProof/>
                <w:webHidden/>
              </w:rPr>
              <w:fldChar w:fldCharType="begin"/>
            </w:r>
            <w:r>
              <w:rPr>
                <w:noProof/>
                <w:webHidden/>
              </w:rPr>
              <w:instrText xml:space="preserve"> PAGEREF _Toc81743675 \h </w:instrText>
            </w:r>
            <w:r>
              <w:rPr>
                <w:noProof/>
                <w:webHidden/>
              </w:rPr>
            </w:r>
          </w:ins>
          <w:r>
            <w:rPr>
              <w:noProof/>
              <w:webHidden/>
            </w:rPr>
            <w:fldChar w:fldCharType="separate"/>
          </w:r>
          <w:ins w:id="414" w:author="JORGE CONTRERAS ORTIZ" w:date="2021-09-05T14:11:00Z">
            <w:r>
              <w:rPr>
                <w:noProof/>
                <w:webHidden/>
              </w:rPr>
              <w:t>93</w:t>
            </w:r>
            <w:r>
              <w:rPr>
                <w:noProof/>
                <w:webHidden/>
              </w:rPr>
              <w:fldChar w:fldCharType="end"/>
            </w:r>
            <w:r w:rsidRPr="009442B2">
              <w:rPr>
                <w:rStyle w:val="Hipervnculo"/>
                <w:noProof/>
              </w:rPr>
              <w:fldChar w:fldCharType="end"/>
            </w:r>
          </w:ins>
        </w:p>
        <w:p w14:paraId="45EB06C1" w14:textId="7706EFB3" w:rsidR="00353559" w:rsidRDefault="00353559">
          <w:pPr>
            <w:pStyle w:val="TDC3"/>
            <w:rPr>
              <w:ins w:id="415" w:author="JORGE CONTRERAS ORTIZ" w:date="2021-09-05T14:11:00Z"/>
              <w:rFonts w:asciiTheme="minorHAnsi" w:hAnsiTheme="minorHAnsi" w:cstheme="minorBidi"/>
              <w:noProof/>
            </w:rPr>
          </w:pPr>
          <w:ins w:id="41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4.2.5.</w:t>
            </w:r>
            <w:r>
              <w:rPr>
                <w:rFonts w:asciiTheme="minorHAnsi" w:hAnsiTheme="minorHAnsi" w:cstheme="minorBidi"/>
                <w:noProof/>
              </w:rPr>
              <w:tab/>
            </w:r>
            <w:r w:rsidRPr="009442B2">
              <w:rPr>
                <w:rStyle w:val="Hipervnculo"/>
                <w:noProof/>
              </w:rPr>
              <w:t>USB</w:t>
            </w:r>
            <w:r>
              <w:rPr>
                <w:noProof/>
                <w:webHidden/>
              </w:rPr>
              <w:tab/>
            </w:r>
            <w:r>
              <w:rPr>
                <w:noProof/>
                <w:webHidden/>
              </w:rPr>
              <w:fldChar w:fldCharType="begin"/>
            </w:r>
            <w:r>
              <w:rPr>
                <w:noProof/>
                <w:webHidden/>
              </w:rPr>
              <w:instrText xml:space="preserve"> PAGEREF _Toc81743676 \h </w:instrText>
            </w:r>
            <w:r>
              <w:rPr>
                <w:noProof/>
                <w:webHidden/>
              </w:rPr>
            </w:r>
          </w:ins>
          <w:r>
            <w:rPr>
              <w:noProof/>
              <w:webHidden/>
            </w:rPr>
            <w:fldChar w:fldCharType="separate"/>
          </w:r>
          <w:ins w:id="417" w:author="JORGE CONTRERAS ORTIZ" w:date="2021-09-05T14:11:00Z">
            <w:r>
              <w:rPr>
                <w:noProof/>
                <w:webHidden/>
              </w:rPr>
              <w:t>94</w:t>
            </w:r>
            <w:r>
              <w:rPr>
                <w:noProof/>
                <w:webHidden/>
              </w:rPr>
              <w:fldChar w:fldCharType="end"/>
            </w:r>
            <w:r w:rsidRPr="009442B2">
              <w:rPr>
                <w:rStyle w:val="Hipervnculo"/>
                <w:noProof/>
              </w:rPr>
              <w:fldChar w:fldCharType="end"/>
            </w:r>
          </w:ins>
        </w:p>
        <w:p w14:paraId="646EE916" w14:textId="6A46317C" w:rsidR="00353559" w:rsidRDefault="00353559">
          <w:pPr>
            <w:pStyle w:val="TDC2"/>
            <w:tabs>
              <w:tab w:val="left" w:pos="880"/>
              <w:tab w:val="right" w:leader="dot" w:pos="8494"/>
            </w:tabs>
            <w:rPr>
              <w:ins w:id="418" w:author="JORGE CONTRERAS ORTIZ" w:date="2021-09-05T14:11:00Z"/>
              <w:rFonts w:asciiTheme="minorHAnsi" w:eastAsiaTheme="minorEastAsia" w:hAnsiTheme="minorHAnsi" w:cstheme="minorBidi"/>
              <w:noProof/>
              <w:lang w:eastAsia="es-ES"/>
            </w:rPr>
          </w:pPr>
          <w:ins w:id="41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4.3.</w:t>
            </w:r>
            <w:r>
              <w:rPr>
                <w:rFonts w:asciiTheme="minorHAnsi" w:eastAsiaTheme="minorEastAsia" w:hAnsiTheme="minorHAnsi" w:cstheme="minorBidi"/>
                <w:noProof/>
                <w:lang w:eastAsia="es-ES"/>
              </w:rPr>
              <w:tab/>
            </w:r>
            <w:r w:rsidRPr="009442B2">
              <w:rPr>
                <w:rStyle w:val="Hipervnculo"/>
                <w:noProof/>
              </w:rPr>
              <w:t>LAYOUT</w:t>
            </w:r>
            <w:r>
              <w:rPr>
                <w:noProof/>
                <w:webHidden/>
              </w:rPr>
              <w:tab/>
            </w:r>
            <w:r>
              <w:rPr>
                <w:noProof/>
                <w:webHidden/>
              </w:rPr>
              <w:fldChar w:fldCharType="begin"/>
            </w:r>
            <w:r>
              <w:rPr>
                <w:noProof/>
                <w:webHidden/>
              </w:rPr>
              <w:instrText xml:space="preserve"> PAGEREF _Toc81743677 \h </w:instrText>
            </w:r>
            <w:r>
              <w:rPr>
                <w:noProof/>
                <w:webHidden/>
              </w:rPr>
            </w:r>
          </w:ins>
          <w:r>
            <w:rPr>
              <w:noProof/>
              <w:webHidden/>
            </w:rPr>
            <w:fldChar w:fldCharType="separate"/>
          </w:r>
          <w:ins w:id="420" w:author="JORGE CONTRERAS ORTIZ" w:date="2021-09-05T14:11:00Z">
            <w:r>
              <w:rPr>
                <w:noProof/>
                <w:webHidden/>
              </w:rPr>
              <w:t>95</w:t>
            </w:r>
            <w:r>
              <w:rPr>
                <w:noProof/>
                <w:webHidden/>
              </w:rPr>
              <w:fldChar w:fldCharType="end"/>
            </w:r>
            <w:r w:rsidRPr="009442B2">
              <w:rPr>
                <w:rStyle w:val="Hipervnculo"/>
                <w:noProof/>
              </w:rPr>
              <w:fldChar w:fldCharType="end"/>
            </w:r>
          </w:ins>
        </w:p>
        <w:p w14:paraId="0DF0DC11" w14:textId="2F2940FD" w:rsidR="00353559" w:rsidRDefault="00353559">
          <w:pPr>
            <w:pStyle w:val="TDC3"/>
            <w:rPr>
              <w:ins w:id="421" w:author="JORGE CONTRERAS ORTIZ" w:date="2021-09-05T14:11:00Z"/>
              <w:rFonts w:asciiTheme="minorHAnsi" w:hAnsiTheme="minorHAnsi" w:cstheme="minorBidi"/>
              <w:noProof/>
            </w:rPr>
          </w:pPr>
          <w:ins w:id="42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4.3.1.</w:t>
            </w:r>
            <w:r>
              <w:rPr>
                <w:rFonts w:asciiTheme="minorHAnsi" w:hAnsiTheme="minorHAnsi" w:cstheme="minorBidi"/>
                <w:noProof/>
              </w:rPr>
              <w:tab/>
            </w:r>
            <w:r w:rsidRPr="009442B2">
              <w:rPr>
                <w:rStyle w:val="Hipervnculo"/>
                <w:noProof/>
              </w:rPr>
              <w:t>LAYOUT CAPA TOP</w:t>
            </w:r>
            <w:r>
              <w:rPr>
                <w:noProof/>
                <w:webHidden/>
              </w:rPr>
              <w:tab/>
            </w:r>
            <w:r>
              <w:rPr>
                <w:noProof/>
                <w:webHidden/>
              </w:rPr>
              <w:fldChar w:fldCharType="begin"/>
            </w:r>
            <w:r>
              <w:rPr>
                <w:noProof/>
                <w:webHidden/>
              </w:rPr>
              <w:instrText xml:space="preserve"> PAGEREF _Toc81743678 \h </w:instrText>
            </w:r>
            <w:r>
              <w:rPr>
                <w:noProof/>
                <w:webHidden/>
              </w:rPr>
            </w:r>
          </w:ins>
          <w:r>
            <w:rPr>
              <w:noProof/>
              <w:webHidden/>
            </w:rPr>
            <w:fldChar w:fldCharType="separate"/>
          </w:r>
          <w:ins w:id="423" w:author="JORGE CONTRERAS ORTIZ" w:date="2021-09-05T14:11:00Z">
            <w:r>
              <w:rPr>
                <w:noProof/>
                <w:webHidden/>
              </w:rPr>
              <w:t>96</w:t>
            </w:r>
            <w:r>
              <w:rPr>
                <w:noProof/>
                <w:webHidden/>
              </w:rPr>
              <w:fldChar w:fldCharType="end"/>
            </w:r>
            <w:r w:rsidRPr="009442B2">
              <w:rPr>
                <w:rStyle w:val="Hipervnculo"/>
                <w:noProof/>
              </w:rPr>
              <w:fldChar w:fldCharType="end"/>
            </w:r>
          </w:ins>
        </w:p>
        <w:p w14:paraId="6C37414E" w14:textId="433024CD" w:rsidR="00353559" w:rsidRDefault="00353559">
          <w:pPr>
            <w:pStyle w:val="TDC3"/>
            <w:rPr>
              <w:ins w:id="424" w:author="JORGE CONTRERAS ORTIZ" w:date="2021-09-05T14:11:00Z"/>
              <w:rFonts w:asciiTheme="minorHAnsi" w:hAnsiTheme="minorHAnsi" w:cstheme="minorBidi"/>
              <w:noProof/>
            </w:rPr>
          </w:pPr>
          <w:ins w:id="42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4.3.2.</w:t>
            </w:r>
            <w:r>
              <w:rPr>
                <w:rFonts w:asciiTheme="minorHAnsi" w:hAnsiTheme="minorHAnsi" w:cstheme="minorBidi"/>
                <w:noProof/>
              </w:rPr>
              <w:tab/>
            </w:r>
            <w:r w:rsidRPr="009442B2">
              <w:rPr>
                <w:rStyle w:val="Hipervnculo"/>
                <w:noProof/>
              </w:rPr>
              <w:t>LAYOUT CAPA BOTTOM</w:t>
            </w:r>
            <w:r>
              <w:rPr>
                <w:noProof/>
                <w:webHidden/>
              </w:rPr>
              <w:tab/>
            </w:r>
            <w:r>
              <w:rPr>
                <w:noProof/>
                <w:webHidden/>
              </w:rPr>
              <w:fldChar w:fldCharType="begin"/>
            </w:r>
            <w:r>
              <w:rPr>
                <w:noProof/>
                <w:webHidden/>
              </w:rPr>
              <w:instrText xml:space="preserve"> PAGEREF _Toc81743679 \h </w:instrText>
            </w:r>
            <w:r>
              <w:rPr>
                <w:noProof/>
                <w:webHidden/>
              </w:rPr>
            </w:r>
          </w:ins>
          <w:r>
            <w:rPr>
              <w:noProof/>
              <w:webHidden/>
            </w:rPr>
            <w:fldChar w:fldCharType="separate"/>
          </w:r>
          <w:ins w:id="426" w:author="JORGE CONTRERAS ORTIZ" w:date="2021-09-05T14:11:00Z">
            <w:r>
              <w:rPr>
                <w:noProof/>
                <w:webHidden/>
              </w:rPr>
              <w:t>97</w:t>
            </w:r>
            <w:r>
              <w:rPr>
                <w:noProof/>
                <w:webHidden/>
              </w:rPr>
              <w:fldChar w:fldCharType="end"/>
            </w:r>
            <w:r w:rsidRPr="009442B2">
              <w:rPr>
                <w:rStyle w:val="Hipervnculo"/>
                <w:noProof/>
              </w:rPr>
              <w:fldChar w:fldCharType="end"/>
            </w:r>
          </w:ins>
        </w:p>
        <w:p w14:paraId="1ED131F8" w14:textId="51B7E0E1" w:rsidR="00353559" w:rsidRDefault="00353559">
          <w:pPr>
            <w:pStyle w:val="TDC3"/>
            <w:rPr>
              <w:ins w:id="427" w:author="JORGE CONTRERAS ORTIZ" w:date="2021-09-05T14:11:00Z"/>
              <w:rFonts w:asciiTheme="minorHAnsi" w:hAnsiTheme="minorHAnsi" w:cstheme="minorBidi"/>
              <w:noProof/>
            </w:rPr>
          </w:pPr>
          <w:ins w:id="42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4.3.3.</w:t>
            </w:r>
            <w:r>
              <w:rPr>
                <w:rFonts w:asciiTheme="minorHAnsi" w:hAnsiTheme="minorHAnsi" w:cstheme="minorBidi"/>
                <w:noProof/>
              </w:rPr>
              <w:tab/>
            </w:r>
            <w:r w:rsidRPr="009442B2">
              <w:rPr>
                <w:rStyle w:val="Hipervnculo"/>
                <w:noProof/>
              </w:rPr>
              <w:t>RESULTADO FINAL DEL DISEÑO</w:t>
            </w:r>
            <w:r>
              <w:rPr>
                <w:noProof/>
                <w:webHidden/>
              </w:rPr>
              <w:tab/>
            </w:r>
            <w:r>
              <w:rPr>
                <w:noProof/>
                <w:webHidden/>
              </w:rPr>
              <w:fldChar w:fldCharType="begin"/>
            </w:r>
            <w:r>
              <w:rPr>
                <w:noProof/>
                <w:webHidden/>
              </w:rPr>
              <w:instrText xml:space="preserve"> PAGEREF _Toc81743680 \h </w:instrText>
            </w:r>
            <w:r>
              <w:rPr>
                <w:noProof/>
                <w:webHidden/>
              </w:rPr>
            </w:r>
          </w:ins>
          <w:r>
            <w:rPr>
              <w:noProof/>
              <w:webHidden/>
            </w:rPr>
            <w:fldChar w:fldCharType="separate"/>
          </w:r>
          <w:ins w:id="429" w:author="JORGE CONTRERAS ORTIZ" w:date="2021-09-05T14:11:00Z">
            <w:r>
              <w:rPr>
                <w:noProof/>
                <w:webHidden/>
              </w:rPr>
              <w:t>98</w:t>
            </w:r>
            <w:r>
              <w:rPr>
                <w:noProof/>
                <w:webHidden/>
              </w:rPr>
              <w:fldChar w:fldCharType="end"/>
            </w:r>
            <w:r w:rsidRPr="009442B2">
              <w:rPr>
                <w:rStyle w:val="Hipervnculo"/>
                <w:noProof/>
              </w:rPr>
              <w:fldChar w:fldCharType="end"/>
            </w:r>
          </w:ins>
        </w:p>
        <w:p w14:paraId="5A76A878" w14:textId="26538681" w:rsidR="00353559" w:rsidRDefault="00353559">
          <w:pPr>
            <w:pStyle w:val="TDC1"/>
            <w:tabs>
              <w:tab w:val="left" w:pos="442"/>
              <w:tab w:val="right" w:leader="dot" w:pos="8494"/>
            </w:tabs>
            <w:rPr>
              <w:ins w:id="430" w:author="JORGE CONTRERAS ORTIZ" w:date="2021-09-05T14:11:00Z"/>
              <w:rFonts w:asciiTheme="minorHAnsi" w:eastAsiaTheme="minorEastAsia" w:hAnsiTheme="minorHAnsi" w:cstheme="minorBidi"/>
              <w:noProof/>
              <w:lang w:eastAsia="es-ES"/>
            </w:rPr>
          </w:pPr>
          <w:ins w:id="43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w:t>
            </w:r>
            <w:r>
              <w:rPr>
                <w:rFonts w:asciiTheme="minorHAnsi" w:eastAsiaTheme="minorEastAsia" w:hAnsiTheme="minorHAnsi" w:cstheme="minorBidi"/>
                <w:noProof/>
                <w:lang w:eastAsia="es-ES"/>
              </w:rPr>
              <w:tab/>
            </w:r>
            <w:r w:rsidRPr="009442B2">
              <w:rPr>
                <w:rStyle w:val="Hipervnculo"/>
                <w:noProof/>
              </w:rPr>
              <w:t>PRUEBAS EXPERIMENTALES</w:t>
            </w:r>
            <w:r>
              <w:rPr>
                <w:noProof/>
                <w:webHidden/>
              </w:rPr>
              <w:tab/>
            </w:r>
            <w:r>
              <w:rPr>
                <w:noProof/>
                <w:webHidden/>
              </w:rPr>
              <w:fldChar w:fldCharType="begin"/>
            </w:r>
            <w:r>
              <w:rPr>
                <w:noProof/>
                <w:webHidden/>
              </w:rPr>
              <w:instrText xml:space="preserve"> PAGEREF _Toc81743681 \h </w:instrText>
            </w:r>
            <w:r>
              <w:rPr>
                <w:noProof/>
                <w:webHidden/>
              </w:rPr>
            </w:r>
          </w:ins>
          <w:r>
            <w:rPr>
              <w:noProof/>
              <w:webHidden/>
            </w:rPr>
            <w:fldChar w:fldCharType="separate"/>
          </w:r>
          <w:ins w:id="432" w:author="JORGE CONTRERAS ORTIZ" w:date="2021-09-05T14:11:00Z">
            <w:r>
              <w:rPr>
                <w:noProof/>
                <w:webHidden/>
              </w:rPr>
              <w:t>99</w:t>
            </w:r>
            <w:r>
              <w:rPr>
                <w:noProof/>
                <w:webHidden/>
              </w:rPr>
              <w:fldChar w:fldCharType="end"/>
            </w:r>
            <w:r w:rsidRPr="009442B2">
              <w:rPr>
                <w:rStyle w:val="Hipervnculo"/>
                <w:noProof/>
              </w:rPr>
              <w:fldChar w:fldCharType="end"/>
            </w:r>
          </w:ins>
        </w:p>
        <w:p w14:paraId="1529F856" w14:textId="7B175235" w:rsidR="00353559" w:rsidRDefault="00353559">
          <w:pPr>
            <w:pStyle w:val="TDC2"/>
            <w:tabs>
              <w:tab w:val="left" w:pos="880"/>
              <w:tab w:val="right" w:leader="dot" w:pos="8494"/>
            </w:tabs>
            <w:rPr>
              <w:ins w:id="433" w:author="JORGE CONTRERAS ORTIZ" w:date="2021-09-05T14:11:00Z"/>
              <w:rFonts w:asciiTheme="minorHAnsi" w:eastAsiaTheme="minorEastAsia" w:hAnsiTheme="minorHAnsi" w:cstheme="minorBidi"/>
              <w:noProof/>
              <w:lang w:eastAsia="es-ES"/>
            </w:rPr>
          </w:pPr>
          <w:ins w:id="43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5.1.</w:t>
            </w:r>
            <w:r>
              <w:rPr>
                <w:rFonts w:asciiTheme="minorHAnsi" w:eastAsiaTheme="minorEastAsia" w:hAnsiTheme="minorHAnsi" w:cstheme="minorBidi"/>
                <w:noProof/>
                <w:lang w:eastAsia="es-ES"/>
              </w:rPr>
              <w:tab/>
            </w:r>
            <w:r w:rsidRPr="009442B2">
              <w:rPr>
                <w:rStyle w:val="Hipervnculo"/>
                <w:noProof/>
              </w:rPr>
              <w:t>PRIMERA INTERACCIÓN CON DONGLE USB</w:t>
            </w:r>
            <w:r>
              <w:rPr>
                <w:noProof/>
                <w:webHidden/>
              </w:rPr>
              <w:tab/>
            </w:r>
            <w:r>
              <w:rPr>
                <w:noProof/>
                <w:webHidden/>
              </w:rPr>
              <w:fldChar w:fldCharType="begin"/>
            </w:r>
            <w:r>
              <w:rPr>
                <w:noProof/>
                <w:webHidden/>
              </w:rPr>
              <w:instrText xml:space="preserve"> PAGEREF _Toc81743682 \h </w:instrText>
            </w:r>
            <w:r>
              <w:rPr>
                <w:noProof/>
                <w:webHidden/>
              </w:rPr>
            </w:r>
          </w:ins>
          <w:r>
            <w:rPr>
              <w:noProof/>
              <w:webHidden/>
            </w:rPr>
            <w:fldChar w:fldCharType="separate"/>
          </w:r>
          <w:ins w:id="435" w:author="JORGE CONTRERAS ORTIZ" w:date="2021-09-05T14:11:00Z">
            <w:r>
              <w:rPr>
                <w:noProof/>
                <w:webHidden/>
              </w:rPr>
              <w:t>99</w:t>
            </w:r>
            <w:r>
              <w:rPr>
                <w:noProof/>
                <w:webHidden/>
              </w:rPr>
              <w:fldChar w:fldCharType="end"/>
            </w:r>
            <w:r w:rsidRPr="009442B2">
              <w:rPr>
                <w:rStyle w:val="Hipervnculo"/>
                <w:noProof/>
              </w:rPr>
              <w:fldChar w:fldCharType="end"/>
            </w:r>
          </w:ins>
        </w:p>
        <w:p w14:paraId="0628AE92" w14:textId="40C2C6C5" w:rsidR="00353559" w:rsidRDefault="00353559">
          <w:pPr>
            <w:pStyle w:val="TDC2"/>
            <w:tabs>
              <w:tab w:val="left" w:pos="880"/>
              <w:tab w:val="right" w:leader="dot" w:pos="8494"/>
            </w:tabs>
            <w:rPr>
              <w:ins w:id="436" w:author="JORGE CONTRERAS ORTIZ" w:date="2021-09-05T14:11:00Z"/>
              <w:rFonts w:asciiTheme="minorHAnsi" w:eastAsiaTheme="minorEastAsia" w:hAnsiTheme="minorHAnsi" w:cstheme="minorBidi"/>
              <w:noProof/>
              <w:lang w:eastAsia="es-ES"/>
            </w:rPr>
          </w:pPr>
          <w:ins w:id="43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5.2.</w:t>
            </w:r>
            <w:r>
              <w:rPr>
                <w:rFonts w:asciiTheme="minorHAnsi" w:eastAsiaTheme="minorEastAsia" w:hAnsiTheme="minorHAnsi" w:cstheme="minorBidi"/>
                <w:noProof/>
                <w:lang w:eastAsia="es-ES"/>
              </w:rPr>
              <w:tab/>
            </w:r>
            <w:r w:rsidRPr="009442B2">
              <w:rPr>
                <w:rStyle w:val="Hipervnculo"/>
                <w:noProof/>
              </w:rPr>
              <w:t>RED DE DOS NODOS</w:t>
            </w:r>
            <w:r>
              <w:rPr>
                <w:noProof/>
                <w:webHidden/>
              </w:rPr>
              <w:tab/>
            </w:r>
            <w:r>
              <w:rPr>
                <w:noProof/>
                <w:webHidden/>
              </w:rPr>
              <w:fldChar w:fldCharType="begin"/>
            </w:r>
            <w:r>
              <w:rPr>
                <w:noProof/>
                <w:webHidden/>
              </w:rPr>
              <w:instrText xml:space="preserve"> PAGEREF _Toc81743684 \h </w:instrText>
            </w:r>
            <w:r>
              <w:rPr>
                <w:noProof/>
                <w:webHidden/>
              </w:rPr>
            </w:r>
          </w:ins>
          <w:r>
            <w:rPr>
              <w:noProof/>
              <w:webHidden/>
            </w:rPr>
            <w:fldChar w:fldCharType="separate"/>
          </w:r>
          <w:ins w:id="438" w:author="JORGE CONTRERAS ORTIZ" w:date="2021-09-05T14:11:00Z">
            <w:r>
              <w:rPr>
                <w:noProof/>
                <w:webHidden/>
              </w:rPr>
              <w:t>100</w:t>
            </w:r>
            <w:r>
              <w:rPr>
                <w:noProof/>
                <w:webHidden/>
              </w:rPr>
              <w:fldChar w:fldCharType="end"/>
            </w:r>
            <w:r w:rsidRPr="009442B2">
              <w:rPr>
                <w:rStyle w:val="Hipervnculo"/>
                <w:noProof/>
              </w:rPr>
              <w:fldChar w:fldCharType="end"/>
            </w:r>
          </w:ins>
        </w:p>
        <w:p w14:paraId="61BDDAC6" w14:textId="6E7963D4" w:rsidR="00353559" w:rsidRDefault="00353559">
          <w:pPr>
            <w:pStyle w:val="TDC3"/>
            <w:rPr>
              <w:ins w:id="439" w:author="JORGE CONTRERAS ORTIZ" w:date="2021-09-05T14:11:00Z"/>
              <w:rFonts w:asciiTheme="minorHAnsi" w:hAnsiTheme="minorHAnsi" w:cstheme="minorBidi"/>
              <w:noProof/>
            </w:rPr>
          </w:pPr>
          <w:ins w:id="44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5.2.1.</w:t>
            </w:r>
            <w:r>
              <w:rPr>
                <w:rFonts w:asciiTheme="minorHAnsi" w:hAnsiTheme="minorHAnsi" w:cstheme="minorBidi"/>
                <w:noProof/>
              </w:rPr>
              <w:tab/>
            </w:r>
            <w:r w:rsidRPr="009442B2">
              <w:rPr>
                <w:rStyle w:val="Hipervnculo"/>
                <w:noProof/>
              </w:rPr>
              <w:t>CREACIÓN DE LA RED</w:t>
            </w:r>
            <w:r>
              <w:rPr>
                <w:noProof/>
                <w:webHidden/>
              </w:rPr>
              <w:tab/>
            </w:r>
            <w:r>
              <w:rPr>
                <w:noProof/>
                <w:webHidden/>
              </w:rPr>
              <w:fldChar w:fldCharType="begin"/>
            </w:r>
            <w:r>
              <w:rPr>
                <w:noProof/>
                <w:webHidden/>
              </w:rPr>
              <w:instrText xml:space="preserve"> PAGEREF _Toc81743685 \h </w:instrText>
            </w:r>
            <w:r>
              <w:rPr>
                <w:noProof/>
                <w:webHidden/>
              </w:rPr>
            </w:r>
          </w:ins>
          <w:r>
            <w:rPr>
              <w:noProof/>
              <w:webHidden/>
            </w:rPr>
            <w:fldChar w:fldCharType="separate"/>
          </w:r>
          <w:ins w:id="441" w:author="JORGE CONTRERAS ORTIZ" w:date="2021-09-05T14:11:00Z">
            <w:r>
              <w:rPr>
                <w:noProof/>
                <w:webHidden/>
              </w:rPr>
              <w:t>100</w:t>
            </w:r>
            <w:r>
              <w:rPr>
                <w:noProof/>
                <w:webHidden/>
              </w:rPr>
              <w:fldChar w:fldCharType="end"/>
            </w:r>
            <w:r w:rsidRPr="009442B2">
              <w:rPr>
                <w:rStyle w:val="Hipervnculo"/>
                <w:noProof/>
              </w:rPr>
              <w:fldChar w:fldCharType="end"/>
            </w:r>
          </w:ins>
        </w:p>
        <w:p w14:paraId="4B7EBF90" w14:textId="768B6381" w:rsidR="00353559" w:rsidRDefault="00353559">
          <w:pPr>
            <w:pStyle w:val="TDC3"/>
            <w:rPr>
              <w:ins w:id="442" w:author="JORGE CONTRERAS ORTIZ" w:date="2021-09-05T14:11:00Z"/>
              <w:rFonts w:asciiTheme="minorHAnsi" w:hAnsiTheme="minorHAnsi" w:cstheme="minorBidi"/>
              <w:noProof/>
            </w:rPr>
          </w:pPr>
          <w:ins w:id="44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5.2.2.</w:t>
            </w:r>
            <w:r>
              <w:rPr>
                <w:rFonts w:asciiTheme="minorHAnsi" w:hAnsiTheme="minorHAnsi" w:cstheme="minorBidi"/>
                <w:noProof/>
              </w:rPr>
              <w:tab/>
            </w:r>
            <w:r w:rsidRPr="009442B2">
              <w:rPr>
                <w:rStyle w:val="Hipervnculo"/>
                <w:noProof/>
              </w:rPr>
              <w:t>PING ENTRE NODOS</w:t>
            </w:r>
            <w:r>
              <w:rPr>
                <w:noProof/>
                <w:webHidden/>
              </w:rPr>
              <w:tab/>
            </w:r>
            <w:r>
              <w:rPr>
                <w:noProof/>
                <w:webHidden/>
              </w:rPr>
              <w:fldChar w:fldCharType="begin"/>
            </w:r>
            <w:r>
              <w:rPr>
                <w:noProof/>
                <w:webHidden/>
              </w:rPr>
              <w:instrText xml:space="preserve"> PAGEREF _Toc81743687 \h </w:instrText>
            </w:r>
            <w:r>
              <w:rPr>
                <w:noProof/>
                <w:webHidden/>
              </w:rPr>
            </w:r>
          </w:ins>
          <w:r>
            <w:rPr>
              <w:noProof/>
              <w:webHidden/>
            </w:rPr>
            <w:fldChar w:fldCharType="separate"/>
          </w:r>
          <w:ins w:id="444" w:author="JORGE CONTRERAS ORTIZ" w:date="2021-09-05T14:11:00Z">
            <w:r>
              <w:rPr>
                <w:noProof/>
                <w:webHidden/>
              </w:rPr>
              <w:t>101</w:t>
            </w:r>
            <w:r>
              <w:rPr>
                <w:noProof/>
                <w:webHidden/>
              </w:rPr>
              <w:fldChar w:fldCharType="end"/>
            </w:r>
            <w:r w:rsidRPr="009442B2">
              <w:rPr>
                <w:rStyle w:val="Hipervnculo"/>
                <w:noProof/>
              </w:rPr>
              <w:fldChar w:fldCharType="end"/>
            </w:r>
          </w:ins>
        </w:p>
        <w:p w14:paraId="5887C4CA" w14:textId="0C5EBFA7" w:rsidR="00353559" w:rsidRDefault="00353559">
          <w:pPr>
            <w:pStyle w:val="TDC3"/>
            <w:rPr>
              <w:ins w:id="445" w:author="JORGE CONTRERAS ORTIZ" w:date="2021-09-05T14:11:00Z"/>
              <w:rFonts w:asciiTheme="minorHAnsi" w:hAnsiTheme="minorHAnsi" w:cstheme="minorBidi"/>
              <w:noProof/>
            </w:rPr>
          </w:pPr>
          <w:ins w:id="44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5.2.3.</w:t>
            </w:r>
            <w:r>
              <w:rPr>
                <w:rFonts w:asciiTheme="minorHAnsi" w:hAnsiTheme="minorHAnsi" w:cstheme="minorBidi"/>
                <w:noProof/>
              </w:rPr>
              <w:tab/>
            </w:r>
            <w:r w:rsidRPr="009442B2">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_Toc81743688 \h </w:instrText>
            </w:r>
            <w:r>
              <w:rPr>
                <w:noProof/>
                <w:webHidden/>
              </w:rPr>
            </w:r>
          </w:ins>
          <w:r>
            <w:rPr>
              <w:noProof/>
              <w:webHidden/>
            </w:rPr>
            <w:fldChar w:fldCharType="separate"/>
          </w:r>
          <w:ins w:id="447" w:author="JORGE CONTRERAS ORTIZ" w:date="2021-09-05T14:11:00Z">
            <w:r>
              <w:rPr>
                <w:noProof/>
                <w:webHidden/>
              </w:rPr>
              <w:t>101</w:t>
            </w:r>
            <w:r>
              <w:rPr>
                <w:noProof/>
                <w:webHidden/>
              </w:rPr>
              <w:fldChar w:fldCharType="end"/>
            </w:r>
            <w:r w:rsidRPr="009442B2">
              <w:rPr>
                <w:rStyle w:val="Hipervnculo"/>
                <w:noProof/>
              </w:rPr>
              <w:fldChar w:fldCharType="end"/>
            </w:r>
          </w:ins>
        </w:p>
        <w:p w14:paraId="6B954C2D" w14:textId="3BA45A62" w:rsidR="00353559" w:rsidRDefault="00353559">
          <w:pPr>
            <w:pStyle w:val="TDC2"/>
            <w:tabs>
              <w:tab w:val="left" w:pos="880"/>
              <w:tab w:val="right" w:leader="dot" w:pos="8494"/>
            </w:tabs>
            <w:rPr>
              <w:ins w:id="448" w:author="JORGE CONTRERAS ORTIZ" w:date="2021-09-05T14:11:00Z"/>
              <w:rFonts w:asciiTheme="minorHAnsi" w:eastAsiaTheme="minorEastAsia" w:hAnsiTheme="minorHAnsi" w:cstheme="minorBidi"/>
              <w:noProof/>
              <w:lang w:eastAsia="es-ES"/>
            </w:rPr>
          </w:pPr>
          <w:ins w:id="44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5.3.</w:t>
            </w:r>
            <w:r>
              <w:rPr>
                <w:rFonts w:asciiTheme="minorHAnsi" w:eastAsiaTheme="minorEastAsia" w:hAnsiTheme="minorHAnsi" w:cstheme="minorBidi"/>
                <w:noProof/>
                <w:lang w:eastAsia="es-ES"/>
              </w:rPr>
              <w:tab/>
            </w:r>
            <w:r w:rsidRPr="009442B2">
              <w:rPr>
                <w:rStyle w:val="Hipervnculo"/>
                <w:noProof/>
              </w:rPr>
              <w:t>PRUEBAS CON EL BORDER ROUTER</w:t>
            </w:r>
            <w:r>
              <w:rPr>
                <w:noProof/>
                <w:webHidden/>
              </w:rPr>
              <w:tab/>
            </w:r>
            <w:r>
              <w:rPr>
                <w:noProof/>
                <w:webHidden/>
              </w:rPr>
              <w:fldChar w:fldCharType="begin"/>
            </w:r>
            <w:r>
              <w:rPr>
                <w:noProof/>
                <w:webHidden/>
              </w:rPr>
              <w:instrText xml:space="preserve"> PAGEREF _Toc81743689 \h </w:instrText>
            </w:r>
            <w:r>
              <w:rPr>
                <w:noProof/>
                <w:webHidden/>
              </w:rPr>
            </w:r>
          </w:ins>
          <w:r>
            <w:rPr>
              <w:noProof/>
              <w:webHidden/>
            </w:rPr>
            <w:fldChar w:fldCharType="separate"/>
          </w:r>
          <w:ins w:id="450" w:author="JORGE CONTRERAS ORTIZ" w:date="2021-09-05T14:11:00Z">
            <w:r>
              <w:rPr>
                <w:noProof/>
                <w:webHidden/>
              </w:rPr>
              <w:t>102</w:t>
            </w:r>
            <w:r>
              <w:rPr>
                <w:noProof/>
                <w:webHidden/>
              </w:rPr>
              <w:fldChar w:fldCharType="end"/>
            </w:r>
            <w:r w:rsidRPr="009442B2">
              <w:rPr>
                <w:rStyle w:val="Hipervnculo"/>
                <w:noProof/>
              </w:rPr>
              <w:fldChar w:fldCharType="end"/>
            </w:r>
          </w:ins>
        </w:p>
        <w:p w14:paraId="59984F89" w14:textId="27FFB9A5" w:rsidR="00353559" w:rsidRDefault="00353559">
          <w:pPr>
            <w:pStyle w:val="TDC3"/>
            <w:rPr>
              <w:ins w:id="451" w:author="JORGE CONTRERAS ORTIZ" w:date="2021-09-05T14:11:00Z"/>
              <w:rFonts w:asciiTheme="minorHAnsi" w:hAnsiTheme="minorHAnsi" w:cstheme="minorBidi"/>
              <w:noProof/>
            </w:rPr>
          </w:pPr>
          <w:ins w:id="45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5.3.1.</w:t>
            </w:r>
            <w:r>
              <w:rPr>
                <w:rFonts w:asciiTheme="minorHAnsi" w:hAnsiTheme="minorHAnsi" w:cstheme="minorBidi"/>
                <w:noProof/>
              </w:rPr>
              <w:tab/>
            </w:r>
            <w:r w:rsidRPr="009442B2">
              <w:rPr>
                <w:rStyle w:val="Hipervnculo"/>
                <w:noProof/>
              </w:rPr>
              <w:t>INTRODUCCIÓN A LA CONFIGURACIÓN DEL ROUTER.</w:t>
            </w:r>
            <w:r>
              <w:rPr>
                <w:noProof/>
                <w:webHidden/>
              </w:rPr>
              <w:tab/>
            </w:r>
            <w:r>
              <w:rPr>
                <w:noProof/>
                <w:webHidden/>
              </w:rPr>
              <w:fldChar w:fldCharType="begin"/>
            </w:r>
            <w:r>
              <w:rPr>
                <w:noProof/>
                <w:webHidden/>
              </w:rPr>
              <w:instrText xml:space="preserve"> PAGEREF _Toc81743690 \h </w:instrText>
            </w:r>
            <w:r>
              <w:rPr>
                <w:noProof/>
                <w:webHidden/>
              </w:rPr>
            </w:r>
          </w:ins>
          <w:r>
            <w:rPr>
              <w:noProof/>
              <w:webHidden/>
            </w:rPr>
            <w:fldChar w:fldCharType="separate"/>
          </w:r>
          <w:ins w:id="453" w:author="JORGE CONTRERAS ORTIZ" w:date="2021-09-05T14:11:00Z">
            <w:r>
              <w:rPr>
                <w:noProof/>
                <w:webHidden/>
              </w:rPr>
              <w:t>102</w:t>
            </w:r>
            <w:r>
              <w:rPr>
                <w:noProof/>
                <w:webHidden/>
              </w:rPr>
              <w:fldChar w:fldCharType="end"/>
            </w:r>
            <w:r w:rsidRPr="009442B2">
              <w:rPr>
                <w:rStyle w:val="Hipervnculo"/>
                <w:noProof/>
              </w:rPr>
              <w:fldChar w:fldCharType="end"/>
            </w:r>
          </w:ins>
        </w:p>
        <w:p w14:paraId="433017E8" w14:textId="4285FAC5" w:rsidR="00353559" w:rsidRDefault="00353559">
          <w:pPr>
            <w:pStyle w:val="TDC3"/>
            <w:rPr>
              <w:ins w:id="454" w:author="JORGE CONTRERAS ORTIZ" w:date="2021-09-05T14:11:00Z"/>
              <w:rFonts w:asciiTheme="minorHAnsi" w:hAnsiTheme="minorHAnsi" w:cstheme="minorBidi"/>
              <w:noProof/>
            </w:rPr>
          </w:pPr>
          <w:ins w:id="45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5.3.2.</w:t>
            </w:r>
            <w:r>
              <w:rPr>
                <w:rFonts w:asciiTheme="minorHAnsi" w:hAnsiTheme="minorHAnsi" w:cstheme="minorBidi"/>
                <w:noProof/>
              </w:rPr>
              <w:tab/>
            </w:r>
            <w:r w:rsidRPr="009442B2">
              <w:rPr>
                <w:rStyle w:val="Hipervnculo"/>
                <w:noProof/>
              </w:rPr>
              <w:t>PRUEBA DE CONECTIVIDAD IP ENTRE LA RE</w:t>
            </w:r>
            <w:r w:rsidRPr="009442B2">
              <w:rPr>
                <w:rStyle w:val="Hipervnculo"/>
                <w:noProof/>
              </w:rPr>
              <w:t>D</w:t>
            </w:r>
            <w:r w:rsidRPr="009442B2">
              <w:rPr>
                <w:rStyle w:val="Hipervnculo"/>
                <w:noProof/>
              </w:rPr>
              <w:t xml:space="preserve"> THREAD Y LA LAN</w:t>
            </w:r>
            <w:r>
              <w:rPr>
                <w:noProof/>
                <w:webHidden/>
              </w:rPr>
              <w:tab/>
            </w:r>
            <w:r>
              <w:rPr>
                <w:noProof/>
                <w:webHidden/>
              </w:rPr>
              <w:fldChar w:fldCharType="begin"/>
            </w:r>
            <w:r>
              <w:rPr>
                <w:noProof/>
                <w:webHidden/>
              </w:rPr>
              <w:instrText xml:space="preserve"> PAGEREF _Toc81743691 \h </w:instrText>
            </w:r>
            <w:r>
              <w:rPr>
                <w:noProof/>
                <w:webHidden/>
              </w:rPr>
            </w:r>
          </w:ins>
          <w:r>
            <w:rPr>
              <w:noProof/>
              <w:webHidden/>
            </w:rPr>
            <w:fldChar w:fldCharType="separate"/>
          </w:r>
          <w:ins w:id="456" w:author="JORGE CONTRERAS ORTIZ" w:date="2021-09-05T14:11:00Z">
            <w:r>
              <w:rPr>
                <w:noProof/>
                <w:webHidden/>
              </w:rPr>
              <w:t>103</w:t>
            </w:r>
            <w:r>
              <w:rPr>
                <w:noProof/>
                <w:webHidden/>
              </w:rPr>
              <w:fldChar w:fldCharType="end"/>
            </w:r>
            <w:r w:rsidRPr="009442B2">
              <w:rPr>
                <w:rStyle w:val="Hipervnculo"/>
                <w:noProof/>
              </w:rPr>
              <w:fldChar w:fldCharType="end"/>
            </w:r>
          </w:ins>
        </w:p>
        <w:p w14:paraId="2711F0A8" w14:textId="580BFB5C" w:rsidR="00353559" w:rsidRDefault="00353559">
          <w:pPr>
            <w:pStyle w:val="TDC3"/>
            <w:rPr>
              <w:ins w:id="457" w:author="JORGE CONTRERAS ORTIZ" w:date="2021-09-05T14:11:00Z"/>
              <w:rFonts w:asciiTheme="minorHAnsi" w:hAnsiTheme="minorHAnsi" w:cstheme="minorBidi"/>
              <w:noProof/>
            </w:rPr>
          </w:pPr>
          <w:ins w:id="45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5.3.3.</w:t>
            </w:r>
            <w:r>
              <w:rPr>
                <w:rFonts w:asciiTheme="minorHAnsi" w:hAnsiTheme="minorHAnsi" w:cstheme="minorBidi"/>
                <w:noProof/>
              </w:rPr>
              <w:tab/>
            </w:r>
            <w:r w:rsidRPr="009442B2">
              <w:rPr>
                <w:rStyle w:val="Hipervnculo"/>
                <w:noProof/>
              </w:rPr>
              <w:t>RED CON EL BR Y DOS NODOS KTDG102</w:t>
            </w:r>
            <w:r>
              <w:rPr>
                <w:noProof/>
                <w:webHidden/>
              </w:rPr>
              <w:tab/>
            </w:r>
            <w:r>
              <w:rPr>
                <w:noProof/>
                <w:webHidden/>
              </w:rPr>
              <w:fldChar w:fldCharType="begin"/>
            </w:r>
            <w:r>
              <w:rPr>
                <w:noProof/>
                <w:webHidden/>
              </w:rPr>
              <w:instrText xml:space="preserve"> PAGEREF _Toc81743692 \h </w:instrText>
            </w:r>
            <w:r>
              <w:rPr>
                <w:noProof/>
                <w:webHidden/>
              </w:rPr>
            </w:r>
          </w:ins>
          <w:r>
            <w:rPr>
              <w:noProof/>
              <w:webHidden/>
            </w:rPr>
            <w:fldChar w:fldCharType="separate"/>
          </w:r>
          <w:ins w:id="459" w:author="JORGE CONTRERAS ORTIZ" w:date="2021-09-05T14:11:00Z">
            <w:r>
              <w:rPr>
                <w:noProof/>
                <w:webHidden/>
              </w:rPr>
              <w:t>104</w:t>
            </w:r>
            <w:r>
              <w:rPr>
                <w:noProof/>
                <w:webHidden/>
              </w:rPr>
              <w:fldChar w:fldCharType="end"/>
            </w:r>
            <w:r w:rsidRPr="009442B2">
              <w:rPr>
                <w:rStyle w:val="Hipervnculo"/>
                <w:noProof/>
              </w:rPr>
              <w:fldChar w:fldCharType="end"/>
            </w:r>
          </w:ins>
        </w:p>
        <w:p w14:paraId="764A1A8B" w14:textId="034C2E72" w:rsidR="00353559" w:rsidRDefault="00353559">
          <w:pPr>
            <w:pStyle w:val="TDC3"/>
            <w:rPr>
              <w:ins w:id="460" w:author="JORGE CONTRERAS ORTIZ" w:date="2021-09-05T14:11:00Z"/>
              <w:rFonts w:asciiTheme="minorHAnsi" w:hAnsiTheme="minorHAnsi" w:cstheme="minorBidi"/>
              <w:noProof/>
            </w:rPr>
          </w:pPr>
          <w:ins w:id="46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"_Toc81743693"</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5.3.4.</w:t>
            </w:r>
            <w:r>
              <w:rPr>
                <w:rFonts w:asciiTheme="minorHAnsi" w:hAnsiTheme="minorHAnsi" w:cstheme="minorBidi"/>
                <w:noProof/>
              </w:rPr>
              <w:tab/>
            </w:r>
            <w:r w:rsidRPr="009442B2">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_Toc81743693 \h </w:instrText>
            </w:r>
            <w:r>
              <w:rPr>
                <w:noProof/>
                <w:webHidden/>
              </w:rPr>
            </w:r>
          </w:ins>
          <w:r>
            <w:rPr>
              <w:noProof/>
              <w:webHidden/>
            </w:rPr>
            <w:fldChar w:fldCharType="separate"/>
          </w:r>
          <w:ins w:id="462" w:author="JORGE CONTRERAS ORTIZ" w:date="2021-09-05T14:11:00Z">
            <w:r>
              <w:rPr>
                <w:noProof/>
                <w:webHidden/>
              </w:rPr>
              <w:t>106</w:t>
            </w:r>
            <w:r>
              <w:rPr>
                <w:noProof/>
                <w:webHidden/>
              </w:rPr>
              <w:fldChar w:fldCharType="end"/>
            </w:r>
            <w:r w:rsidRPr="009442B2">
              <w:rPr>
                <w:rStyle w:val="Hipervnculo"/>
                <w:noProof/>
              </w:rPr>
              <w:fldChar w:fldCharType="end"/>
            </w:r>
          </w:ins>
        </w:p>
        <w:p w14:paraId="13E94B92" w14:textId="359BD4DC" w:rsidR="00353559" w:rsidRDefault="00353559">
          <w:pPr>
            <w:pStyle w:val="TDC2"/>
            <w:tabs>
              <w:tab w:val="left" w:pos="880"/>
              <w:tab w:val="right" w:leader="dot" w:pos="8494"/>
            </w:tabs>
            <w:rPr>
              <w:ins w:id="463" w:author="JORGE CONTRERAS ORTIZ" w:date="2021-09-05T14:11:00Z"/>
              <w:rFonts w:asciiTheme="minorHAnsi" w:eastAsiaTheme="minorEastAsia" w:hAnsiTheme="minorHAnsi" w:cstheme="minorBidi"/>
              <w:noProof/>
              <w:lang w:eastAsia="es-ES"/>
            </w:rPr>
          </w:pPr>
          <w:ins w:id="46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"_Toc81743694"</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5.4.</w:t>
            </w:r>
            <w:r>
              <w:rPr>
                <w:rFonts w:asciiTheme="minorHAnsi" w:eastAsiaTheme="minorEastAsia" w:hAnsiTheme="minorHAnsi" w:cstheme="minorBidi"/>
                <w:noProof/>
                <w:lang w:eastAsia="es-ES"/>
              </w:rPr>
              <w:tab/>
            </w:r>
            <w:r w:rsidRPr="009442B2">
              <w:rPr>
                <w:rStyle w:val="Hipervnculo"/>
                <w:noProof/>
              </w:rPr>
              <w:t>PRUEBAS CON PCB COOCKIE THREAD COMO CUARTO NODO</w:t>
            </w:r>
            <w:r>
              <w:rPr>
                <w:noProof/>
                <w:webHidden/>
              </w:rPr>
              <w:tab/>
            </w:r>
            <w:r>
              <w:rPr>
                <w:noProof/>
                <w:webHidden/>
              </w:rPr>
              <w:fldChar w:fldCharType="begin"/>
            </w:r>
            <w:r>
              <w:rPr>
                <w:noProof/>
                <w:webHidden/>
              </w:rPr>
              <w:instrText xml:space="preserve"> PAGEREF _Toc81743694 \h </w:instrText>
            </w:r>
            <w:r>
              <w:rPr>
                <w:noProof/>
                <w:webHidden/>
              </w:rPr>
            </w:r>
          </w:ins>
          <w:r>
            <w:rPr>
              <w:noProof/>
              <w:webHidden/>
            </w:rPr>
            <w:fldChar w:fldCharType="separate"/>
          </w:r>
          <w:ins w:id="465" w:author="JORGE CONTRERAS ORTIZ" w:date="2021-09-05T14:11:00Z">
            <w:r>
              <w:rPr>
                <w:noProof/>
                <w:webHidden/>
              </w:rPr>
              <w:t>108</w:t>
            </w:r>
            <w:r>
              <w:rPr>
                <w:noProof/>
                <w:webHidden/>
              </w:rPr>
              <w:fldChar w:fldCharType="end"/>
            </w:r>
            <w:r w:rsidRPr="009442B2">
              <w:rPr>
                <w:rStyle w:val="Hipervnculo"/>
                <w:noProof/>
              </w:rPr>
              <w:fldChar w:fldCharType="end"/>
            </w:r>
          </w:ins>
        </w:p>
        <w:p w14:paraId="7804EA4A" w14:textId="4E9EECA6" w:rsidR="00353559" w:rsidRDefault="00353559">
          <w:pPr>
            <w:pStyle w:val="TDC3"/>
            <w:rPr>
              <w:ins w:id="466" w:author="JORGE CONTRERAS ORTIZ" w:date="2021-09-05T14:11:00Z"/>
              <w:rFonts w:asciiTheme="minorHAnsi" w:hAnsiTheme="minorHAnsi" w:cstheme="minorBidi"/>
              <w:noProof/>
            </w:rPr>
          </w:pPr>
          <w:ins w:id="46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"_Toc81743695"</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5.4.1.</w:t>
            </w:r>
            <w:r>
              <w:rPr>
                <w:rFonts w:asciiTheme="minorHAnsi" w:hAnsiTheme="minorHAnsi" w:cstheme="minorBidi"/>
                <w:noProof/>
              </w:rPr>
              <w:tab/>
            </w:r>
            <w:r w:rsidRPr="009442B2">
              <w:rPr>
                <w:rStyle w:val="Hipervnculo"/>
                <w:noProof/>
              </w:rPr>
              <w:t>PRUEBAS DE CONECTIVIDAD CON EL CUARTO NODO</w:t>
            </w:r>
            <w:r>
              <w:rPr>
                <w:noProof/>
                <w:webHidden/>
              </w:rPr>
              <w:tab/>
            </w:r>
            <w:r>
              <w:rPr>
                <w:noProof/>
                <w:webHidden/>
              </w:rPr>
              <w:fldChar w:fldCharType="begin"/>
            </w:r>
            <w:r>
              <w:rPr>
                <w:noProof/>
                <w:webHidden/>
              </w:rPr>
              <w:instrText xml:space="preserve"> PAGEREF _Toc81743695 \h </w:instrText>
            </w:r>
            <w:r>
              <w:rPr>
                <w:noProof/>
                <w:webHidden/>
              </w:rPr>
            </w:r>
          </w:ins>
          <w:r>
            <w:rPr>
              <w:noProof/>
              <w:webHidden/>
            </w:rPr>
            <w:fldChar w:fldCharType="separate"/>
          </w:r>
          <w:ins w:id="468" w:author="JORGE CONTRERAS ORTIZ" w:date="2021-09-05T14:11:00Z">
            <w:r>
              <w:rPr>
                <w:noProof/>
                <w:webHidden/>
              </w:rPr>
              <w:t>109</w:t>
            </w:r>
            <w:r>
              <w:rPr>
                <w:noProof/>
                <w:webHidden/>
              </w:rPr>
              <w:fldChar w:fldCharType="end"/>
            </w:r>
            <w:r w:rsidRPr="009442B2">
              <w:rPr>
                <w:rStyle w:val="Hipervnculo"/>
                <w:noProof/>
              </w:rPr>
              <w:fldChar w:fldCharType="end"/>
            </w:r>
          </w:ins>
        </w:p>
        <w:p w14:paraId="6F9D194F" w14:textId="680FCB0A" w:rsidR="00353559" w:rsidRDefault="00353559">
          <w:pPr>
            <w:pStyle w:val="TDC3"/>
            <w:rPr>
              <w:ins w:id="469" w:author="JORGE CONTRERAS ORTIZ" w:date="2021-09-05T14:11:00Z"/>
              <w:rFonts w:asciiTheme="minorHAnsi" w:hAnsiTheme="minorHAnsi" w:cstheme="minorBidi"/>
              <w:noProof/>
            </w:rPr>
          </w:pPr>
          <w:ins w:id="47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"_Toc81743696"</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5.4.2.</w:t>
            </w:r>
            <w:r>
              <w:rPr>
                <w:rFonts w:asciiTheme="minorHAnsi" w:hAnsiTheme="minorHAnsi" w:cstheme="minorBidi"/>
                <w:noProof/>
              </w:rPr>
              <w:tab/>
            </w:r>
            <w:r w:rsidRPr="009442B2">
              <w:rPr>
                <w:rStyle w:val="Hipervnculo"/>
                <w:noProof/>
              </w:rPr>
              <w:t>ENVÍO / RECIBO DE SOCKETS</w:t>
            </w:r>
            <w:r>
              <w:rPr>
                <w:noProof/>
                <w:webHidden/>
              </w:rPr>
              <w:tab/>
            </w:r>
            <w:r>
              <w:rPr>
                <w:noProof/>
                <w:webHidden/>
              </w:rPr>
              <w:fldChar w:fldCharType="begin"/>
            </w:r>
            <w:r>
              <w:rPr>
                <w:noProof/>
                <w:webHidden/>
              </w:rPr>
              <w:instrText xml:space="preserve"> PAGEREF _Toc81743696 \h </w:instrText>
            </w:r>
            <w:r>
              <w:rPr>
                <w:noProof/>
                <w:webHidden/>
              </w:rPr>
            </w:r>
          </w:ins>
          <w:r>
            <w:rPr>
              <w:noProof/>
              <w:webHidden/>
            </w:rPr>
            <w:fldChar w:fldCharType="separate"/>
          </w:r>
          <w:ins w:id="471" w:author="JORGE CONTRERAS ORTIZ" w:date="2021-09-05T14:11:00Z">
            <w:r>
              <w:rPr>
                <w:noProof/>
                <w:webHidden/>
              </w:rPr>
              <w:t>110</w:t>
            </w:r>
            <w:r>
              <w:rPr>
                <w:noProof/>
                <w:webHidden/>
              </w:rPr>
              <w:fldChar w:fldCharType="end"/>
            </w:r>
            <w:r w:rsidRPr="009442B2">
              <w:rPr>
                <w:rStyle w:val="Hipervnculo"/>
                <w:noProof/>
              </w:rPr>
              <w:fldChar w:fldCharType="end"/>
            </w:r>
          </w:ins>
        </w:p>
        <w:p w14:paraId="78E0D26C" w14:textId="19DDD893" w:rsidR="00353559" w:rsidRDefault="00353559">
          <w:pPr>
            <w:pStyle w:val="TDC2"/>
            <w:tabs>
              <w:tab w:val="left" w:pos="880"/>
              <w:tab w:val="right" w:leader="dot" w:pos="8494"/>
            </w:tabs>
            <w:rPr>
              <w:ins w:id="472" w:author="JORGE CONTRERAS ORTIZ" w:date="2021-09-05T14:11:00Z"/>
              <w:rFonts w:asciiTheme="minorHAnsi" w:eastAsiaTheme="minorEastAsia" w:hAnsiTheme="minorHAnsi" w:cstheme="minorBidi"/>
              <w:noProof/>
              <w:lang w:eastAsia="es-ES"/>
            </w:rPr>
          </w:pPr>
          <w:ins w:id="47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"_Toc81743697"</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5.5.</w:t>
            </w:r>
            <w:r>
              <w:rPr>
                <w:rFonts w:asciiTheme="minorHAnsi" w:eastAsiaTheme="minorEastAsia" w:hAnsiTheme="minorHAnsi" w:cstheme="minorBidi"/>
                <w:noProof/>
                <w:lang w:eastAsia="es-ES"/>
              </w:rPr>
              <w:tab/>
            </w:r>
            <w:r w:rsidRPr="009442B2">
              <w:rPr>
                <w:rStyle w:val="Hipervnculo"/>
                <w:noProof/>
              </w:rPr>
              <w:t>PRUEBAS DE ESTABILIDAD CON 5 NODOS</w:t>
            </w:r>
            <w:r>
              <w:rPr>
                <w:noProof/>
                <w:webHidden/>
              </w:rPr>
              <w:tab/>
            </w:r>
            <w:r>
              <w:rPr>
                <w:noProof/>
                <w:webHidden/>
              </w:rPr>
              <w:fldChar w:fldCharType="begin"/>
            </w:r>
            <w:r>
              <w:rPr>
                <w:noProof/>
                <w:webHidden/>
              </w:rPr>
              <w:instrText xml:space="preserve"> PAGEREF _Toc81743697 \h </w:instrText>
            </w:r>
            <w:r>
              <w:rPr>
                <w:noProof/>
                <w:webHidden/>
              </w:rPr>
            </w:r>
          </w:ins>
          <w:r>
            <w:rPr>
              <w:noProof/>
              <w:webHidden/>
            </w:rPr>
            <w:fldChar w:fldCharType="separate"/>
          </w:r>
          <w:ins w:id="474" w:author="JORGE CONTRERAS ORTIZ" w:date="2021-09-05T14:11:00Z">
            <w:r>
              <w:rPr>
                <w:noProof/>
                <w:webHidden/>
              </w:rPr>
              <w:t>111</w:t>
            </w:r>
            <w:r>
              <w:rPr>
                <w:noProof/>
                <w:webHidden/>
              </w:rPr>
              <w:fldChar w:fldCharType="end"/>
            </w:r>
            <w:r w:rsidRPr="009442B2">
              <w:rPr>
                <w:rStyle w:val="Hipervnculo"/>
                <w:noProof/>
              </w:rPr>
              <w:fldChar w:fldCharType="end"/>
            </w:r>
          </w:ins>
        </w:p>
        <w:p w14:paraId="63F57AA2" w14:textId="3A25F1E9" w:rsidR="00353559" w:rsidRDefault="00353559">
          <w:pPr>
            <w:pStyle w:val="TDC3"/>
            <w:rPr>
              <w:ins w:id="475" w:author="JORGE CONTRERAS ORTIZ" w:date="2021-09-05T14:11:00Z"/>
              <w:rFonts w:asciiTheme="minorHAnsi" w:hAnsiTheme="minorHAnsi" w:cstheme="minorBidi"/>
              <w:noProof/>
            </w:rPr>
          </w:pPr>
          <w:ins w:id="47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"_Toc81743698"</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5.5.1.</w:t>
            </w:r>
            <w:r>
              <w:rPr>
                <w:rFonts w:asciiTheme="minorHAnsi" w:hAnsiTheme="minorHAnsi" w:cstheme="minorBidi"/>
                <w:noProof/>
              </w:rPr>
              <w:tab/>
            </w:r>
            <w:r w:rsidRPr="009442B2">
              <w:rPr>
                <w:rStyle w:val="Hipervnculo"/>
                <w:noProof/>
              </w:rPr>
              <w:t>PRUEBAS DE CONECTIVIDAD</w:t>
            </w:r>
            <w:r>
              <w:rPr>
                <w:noProof/>
                <w:webHidden/>
              </w:rPr>
              <w:tab/>
            </w:r>
            <w:r>
              <w:rPr>
                <w:noProof/>
                <w:webHidden/>
              </w:rPr>
              <w:fldChar w:fldCharType="begin"/>
            </w:r>
            <w:r>
              <w:rPr>
                <w:noProof/>
                <w:webHidden/>
              </w:rPr>
              <w:instrText xml:space="preserve"> PAGEREF _Toc81743698 \h </w:instrText>
            </w:r>
            <w:r>
              <w:rPr>
                <w:noProof/>
                <w:webHidden/>
              </w:rPr>
            </w:r>
          </w:ins>
          <w:r>
            <w:rPr>
              <w:noProof/>
              <w:webHidden/>
            </w:rPr>
            <w:fldChar w:fldCharType="separate"/>
          </w:r>
          <w:ins w:id="477" w:author="JORGE CONTRERAS ORTIZ" w:date="2021-09-05T14:11:00Z">
            <w:r>
              <w:rPr>
                <w:noProof/>
                <w:webHidden/>
              </w:rPr>
              <w:t>112</w:t>
            </w:r>
            <w:r>
              <w:rPr>
                <w:noProof/>
                <w:webHidden/>
              </w:rPr>
              <w:fldChar w:fldCharType="end"/>
            </w:r>
            <w:r w:rsidRPr="009442B2">
              <w:rPr>
                <w:rStyle w:val="Hipervnculo"/>
                <w:noProof/>
              </w:rPr>
              <w:fldChar w:fldCharType="end"/>
            </w:r>
          </w:ins>
        </w:p>
        <w:p w14:paraId="5B6E8D5D" w14:textId="744E7C5A" w:rsidR="00353559" w:rsidRDefault="00353559">
          <w:pPr>
            <w:pStyle w:val="TDC3"/>
            <w:rPr>
              <w:ins w:id="478" w:author="JORGE CONTRERAS ORTIZ" w:date="2021-09-05T14:11:00Z"/>
              <w:rFonts w:asciiTheme="minorHAnsi" w:hAnsiTheme="minorHAnsi" w:cstheme="minorBidi"/>
              <w:noProof/>
            </w:rPr>
          </w:pPr>
          <w:ins w:id="47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"_Toc81743699"</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5.5.2.</w:t>
            </w:r>
            <w:r>
              <w:rPr>
                <w:rFonts w:asciiTheme="minorHAnsi" w:hAnsiTheme="minorHAnsi" w:cstheme="minorBidi"/>
                <w:noProof/>
              </w:rPr>
              <w:tab/>
            </w:r>
            <w:r w:rsidRPr="009442B2">
              <w:rPr>
                <w:rStyle w:val="Hipervnculo"/>
                <w:noProof/>
              </w:rPr>
              <w:t>ENVÍO / RECIBO DE SOCKETS</w:t>
            </w:r>
            <w:r>
              <w:rPr>
                <w:noProof/>
                <w:webHidden/>
              </w:rPr>
              <w:tab/>
            </w:r>
            <w:r>
              <w:rPr>
                <w:noProof/>
                <w:webHidden/>
              </w:rPr>
              <w:fldChar w:fldCharType="begin"/>
            </w:r>
            <w:r>
              <w:rPr>
                <w:noProof/>
                <w:webHidden/>
              </w:rPr>
              <w:instrText xml:space="preserve"> PAGEREF _Toc81743699 \h </w:instrText>
            </w:r>
            <w:r>
              <w:rPr>
                <w:noProof/>
                <w:webHidden/>
              </w:rPr>
            </w:r>
          </w:ins>
          <w:r>
            <w:rPr>
              <w:noProof/>
              <w:webHidden/>
            </w:rPr>
            <w:fldChar w:fldCharType="separate"/>
          </w:r>
          <w:ins w:id="480" w:author="JORGE CONTRERAS ORTIZ" w:date="2021-09-05T14:11:00Z">
            <w:r>
              <w:rPr>
                <w:noProof/>
                <w:webHidden/>
              </w:rPr>
              <w:t>112</w:t>
            </w:r>
            <w:r>
              <w:rPr>
                <w:noProof/>
                <w:webHidden/>
              </w:rPr>
              <w:fldChar w:fldCharType="end"/>
            </w:r>
            <w:r w:rsidRPr="009442B2">
              <w:rPr>
                <w:rStyle w:val="Hipervnculo"/>
                <w:noProof/>
              </w:rPr>
              <w:fldChar w:fldCharType="end"/>
            </w:r>
          </w:ins>
        </w:p>
        <w:p w14:paraId="3B3213EF" w14:textId="2D398491" w:rsidR="00353559" w:rsidRDefault="00353559">
          <w:pPr>
            <w:pStyle w:val="TDC2"/>
            <w:tabs>
              <w:tab w:val="left" w:pos="880"/>
              <w:tab w:val="right" w:leader="dot" w:pos="8494"/>
            </w:tabs>
            <w:rPr>
              <w:ins w:id="481" w:author="JORGE CONTRERAS ORTIZ" w:date="2021-09-05T14:11:00Z"/>
              <w:rFonts w:asciiTheme="minorHAnsi" w:eastAsiaTheme="minorEastAsia" w:hAnsiTheme="minorHAnsi" w:cstheme="minorBidi"/>
              <w:noProof/>
              <w:lang w:eastAsia="es-ES"/>
            </w:rPr>
          </w:pPr>
          <w:ins w:id="482"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"_Toc81743700"</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5.6.</w:t>
            </w:r>
            <w:r>
              <w:rPr>
                <w:rFonts w:asciiTheme="minorHAnsi" w:eastAsiaTheme="minorEastAsia" w:hAnsiTheme="minorHAnsi" w:cstheme="minorBidi"/>
                <w:noProof/>
                <w:lang w:eastAsia="es-ES"/>
              </w:rPr>
              <w:tab/>
            </w:r>
            <w:r w:rsidRPr="009442B2">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_Toc81743700 \h </w:instrText>
            </w:r>
            <w:r>
              <w:rPr>
                <w:noProof/>
                <w:webHidden/>
              </w:rPr>
            </w:r>
          </w:ins>
          <w:r>
            <w:rPr>
              <w:noProof/>
              <w:webHidden/>
            </w:rPr>
            <w:fldChar w:fldCharType="separate"/>
          </w:r>
          <w:ins w:id="483" w:author="JORGE CONTRERAS ORTIZ" w:date="2021-09-05T14:11:00Z">
            <w:r>
              <w:rPr>
                <w:noProof/>
                <w:webHidden/>
              </w:rPr>
              <w:t>114</w:t>
            </w:r>
            <w:r>
              <w:rPr>
                <w:noProof/>
                <w:webHidden/>
              </w:rPr>
              <w:fldChar w:fldCharType="end"/>
            </w:r>
            <w:r w:rsidRPr="009442B2">
              <w:rPr>
                <w:rStyle w:val="Hipervnculo"/>
                <w:noProof/>
              </w:rPr>
              <w:fldChar w:fldCharType="end"/>
            </w:r>
          </w:ins>
        </w:p>
        <w:p w14:paraId="0B3387ED" w14:textId="79951E88" w:rsidR="00353559" w:rsidRDefault="00353559">
          <w:pPr>
            <w:pStyle w:val="TDC1"/>
            <w:tabs>
              <w:tab w:val="left" w:pos="442"/>
              <w:tab w:val="right" w:leader="dot" w:pos="8494"/>
            </w:tabs>
            <w:rPr>
              <w:ins w:id="484" w:author="JORGE CONTRERAS ORTIZ" w:date="2021-09-05T14:11:00Z"/>
              <w:rFonts w:asciiTheme="minorHAnsi" w:eastAsiaTheme="minorEastAsia" w:hAnsiTheme="minorHAnsi" w:cstheme="minorBidi"/>
              <w:noProof/>
              <w:lang w:eastAsia="es-ES"/>
            </w:rPr>
          </w:pPr>
          <w:ins w:id="48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"_Toc81743701"</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6.</w:t>
            </w:r>
            <w:r>
              <w:rPr>
                <w:rFonts w:asciiTheme="minorHAnsi" w:eastAsiaTheme="minorEastAsia" w:hAnsiTheme="minorHAnsi" w:cstheme="minorBidi"/>
                <w:noProof/>
                <w:lang w:eastAsia="es-ES"/>
              </w:rPr>
              <w:tab/>
            </w:r>
            <w:r w:rsidRPr="009442B2">
              <w:rPr>
                <w:rStyle w:val="Hipervnculo"/>
                <w:noProof/>
              </w:rPr>
              <w:t>CONCLUSIONES Y LÍNEAS FUTURAS</w:t>
            </w:r>
            <w:r>
              <w:rPr>
                <w:noProof/>
                <w:webHidden/>
              </w:rPr>
              <w:tab/>
            </w:r>
            <w:r>
              <w:rPr>
                <w:noProof/>
                <w:webHidden/>
              </w:rPr>
              <w:fldChar w:fldCharType="begin"/>
            </w:r>
            <w:r>
              <w:rPr>
                <w:noProof/>
                <w:webHidden/>
              </w:rPr>
              <w:instrText xml:space="preserve"> PAGEREF _Toc81743701 \h </w:instrText>
            </w:r>
            <w:r>
              <w:rPr>
                <w:noProof/>
                <w:webHidden/>
              </w:rPr>
            </w:r>
          </w:ins>
          <w:r>
            <w:rPr>
              <w:noProof/>
              <w:webHidden/>
            </w:rPr>
            <w:fldChar w:fldCharType="separate"/>
          </w:r>
          <w:ins w:id="486" w:author="JORGE CONTRERAS ORTIZ" w:date="2021-09-05T14:11:00Z">
            <w:r>
              <w:rPr>
                <w:noProof/>
                <w:webHidden/>
              </w:rPr>
              <w:t>116</w:t>
            </w:r>
            <w:r>
              <w:rPr>
                <w:noProof/>
                <w:webHidden/>
              </w:rPr>
              <w:fldChar w:fldCharType="end"/>
            </w:r>
            <w:r w:rsidRPr="009442B2">
              <w:rPr>
                <w:rStyle w:val="Hipervnculo"/>
                <w:noProof/>
              </w:rPr>
              <w:fldChar w:fldCharType="end"/>
            </w:r>
          </w:ins>
        </w:p>
        <w:p w14:paraId="52F2493E" w14:textId="7260DD7E" w:rsidR="00353559" w:rsidRDefault="00353559">
          <w:pPr>
            <w:pStyle w:val="TDC1"/>
            <w:tabs>
              <w:tab w:val="left" w:pos="442"/>
              <w:tab w:val="right" w:leader="dot" w:pos="8494"/>
            </w:tabs>
            <w:rPr>
              <w:ins w:id="487" w:author="JORGE CONTRERAS ORTIZ" w:date="2021-09-05T14:11:00Z"/>
              <w:rFonts w:asciiTheme="minorHAnsi" w:eastAsiaTheme="minorEastAsia" w:hAnsiTheme="minorHAnsi" w:cstheme="minorBidi"/>
              <w:noProof/>
              <w:lang w:eastAsia="es-ES"/>
            </w:rPr>
          </w:pPr>
          <w:ins w:id="48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"_Toc81743702"</w:instrText>
            </w:r>
            <w:r w:rsidRPr="009442B2">
              <w:rPr>
                <w:rStyle w:val="Hipervnculo"/>
                <w:noProof/>
              </w:rPr>
              <w:instrText xml:space="preserve"> </w:instrText>
            </w:r>
            <w:r w:rsidRPr="009442B2">
              <w:rPr>
                <w:rStyle w:val="Hipervnculo"/>
                <w:noProof/>
              </w:rPr>
            </w:r>
            <w:r w:rsidRPr="009442B2">
              <w:rPr>
                <w:rStyle w:val="Hipervnculo"/>
                <w:noProof/>
              </w:rPr>
              <w:fldChar w:fldCharType="separate"/>
            </w:r>
            <w:r w:rsidRPr="009442B2">
              <w:rPr>
                <w:rStyle w:val="Hipervnculo"/>
                <w:noProof/>
              </w:rPr>
              <w:t>7.</w:t>
            </w:r>
            <w:r>
              <w:rPr>
                <w:rFonts w:asciiTheme="minorHAnsi" w:eastAsiaTheme="minorEastAsia" w:hAnsiTheme="minorHAnsi" w:cstheme="minorBidi"/>
                <w:noProof/>
                <w:lang w:eastAsia="es-ES"/>
              </w:rPr>
              <w:tab/>
            </w:r>
            <w:r w:rsidRPr="009442B2">
              <w:rPr>
                <w:rStyle w:val="Hipervnculo"/>
                <w:noProof/>
              </w:rPr>
              <w:t>BIBLIOGRAFÍA</w:t>
            </w:r>
            <w:r>
              <w:rPr>
                <w:noProof/>
                <w:webHidden/>
              </w:rPr>
              <w:tab/>
            </w:r>
            <w:r>
              <w:rPr>
                <w:noProof/>
                <w:webHidden/>
              </w:rPr>
              <w:fldChar w:fldCharType="begin"/>
            </w:r>
            <w:r>
              <w:rPr>
                <w:noProof/>
                <w:webHidden/>
              </w:rPr>
              <w:instrText xml:space="preserve"> PAGEREF _Toc81743702 \h </w:instrText>
            </w:r>
            <w:r>
              <w:rPr>
                <w:noProof/>
                <w:webHidden/>
              </w:rPr>
            </w:r>
          </w:ins>
          <w:r>
            <w:rPr>
              <w:noProof/>
              <w:webHidden/>
            </w:rPr>
            <w:fldChar w:fldCharType="separate"/>
          </w:r>
          <w:ins w:id="489" w:author="JORGE CONTRERAS ORTIZ" w:date="2021-09-05T14:11:00Z">
            <w:r>
              <w:rPr>
                <w:noProof/>
                <w:webHidden/>
              </w:rPr>
              <w:t>117</w:t>
            </w:r>
            <w:r>
              <w:rPr>
                <w:noProof/>
                <w:webHidden/>
              </w:rPr>
              <w:fldChar w:fldCharType="end"/>
            </w:r>
            <w:r w:rsidRPr="009442B2">
              <w:rPr>
                <w:rStyle w:val="Hipervnculo"/>
                <w:noProof/>
              </w:rPr>
              <w:fldChar w:fldCharType="end"/>
            </w:r>
          </w:ins>
        </w:p>
        <w:p w14:paraId="617DD2C7" w14:textId="33F0A791" w:rsidR="00F21168" w:rsidDel="005B42F0" w:rsidRDefault="00F21168">
          <w:pPr>
            <w:pStyle w:val="TDC1"/>
            <w:tabs>
              <w:tab w:val="right" w:leader="dot" w:pos="8494"/>
            </w:tabs>
            <w:rPr>
              <w:del w:id="490" w:author="JORGE CONTRERAS ORTIZ" w:date="2021-09-04T09:26:00Z"/>
              <w:rFonts w:asciiTheme="minorHAnsi" w:eastAsiaTheme="minorEastAsia" w:hAnsiTheme="minorHAnsi" w:cstheme="minorBidi"/>
              <w:noProof/>
              <w:lang w:eastAsia="es-ES"/>
            </w:rPr>
          </w:pPr>
          <w:del w:id="491" w:author="JORGE CONTRERAS ORTIZ" w:date="2021-09-04T09:26:00Z">
            <w:r w:rsidRPr="005B42F0" w:rsidDel="005B42F0">
              <w:rPr>
                <w:noProof/>
                <w:rPrChange w:id="492"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93" w:author="JORGE CONTRERAS ORTIZ" w:date="2021-09-04T09:26:00Z"/>
              <w:rFonts w:asciiTheme="minorHAnsi" w:eastAsiaTheme="minorEastAsia" w:hAnsiTheme="minorHAnsi" w:cstheme="minorBidi"/>
              <w:noProof/>
              <w:lang w:eastAsia="es-ES"/>
            </w:rPr>
          </w:pPr>
          <w:del w:id="494" w:author="JORGE CONTRERAS ORTIZ" w:date="2021-09-04T09:26:00Z">
            <w:r w:rsidRPr="005B42F0" w:rsidDel="005B42F0">
              <w:rPr>
                <w:noProof/>
                <w:rPrChange w:id="495"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96" w:author="JORGE CONTRERAS ORTIZ" w:date="2021-09-04T09:26:00Z"/>
              <w:rFonts w:asciiTheme="minorHAnsi" w:eastAsiaTheme="minorEastAsia" w:hAnsiTheme="minorHAnsi" w:cstheme="minorBidi"/>
              <w:noProof/>
              <w:lang w:eastAsia="es-ES"/>
            </w:rPr>
          </w:pPr>
          <w:del w:id="497" w:author="JORGE CONTRERAS ORTIZ" w:date="2021-09-04T09:26:00Z">
            <w:r w:rsidRPr="005B42F0" w:rsidDel="005B42F0">
              <w:rPr>
                <w:noProof/>
                <w:rPrChange w:id="498"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noProof/>
                <w:rPrChange w:id="501"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502" w:author="JORGE CONTRERAS ORTIZ" w:date="2021-09-04T09:26:00Z"/>
              <w:rFonts w:asciiTheme="minorHAnsi" w:eastAsiaTheme="minorEastAsia" w:hAnsiTheme="minorHAnsi" w:cstheme="minorBidi"/>
              <w:noProof/>
              <w:lang w:eastAsia="es-ES"/>
            </w:rPr>
          </w:pPr>
          <w:del w:id="503" w:author="JORGE CONTRERAS ORTIZ" w:date="2021-09-04T09:26:00Z">
            <w:r w:rsidRPr="005B42F0" w:rsidDel="005B42F0">
              <w:rPr>
                <w:noProof/>
                <w:rPrChange w:id="504"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505" w:author="JORGE CONTRERAS ORTIZ" w:date="2021-09-04T09:26:00Z"/>
              <w:rFonts w:asciiTheme="minorHAnsi" w:eastAsiaTheme="minorEastAsia" w:hAnsiTheme="minorHAnsi" w:cstheme="minorBidi"/>
              <w:noProof/>
              <w:lang w:eastAsia="es-ES"/>
            </w:rPr>
          </w:pPr>
          <w:del w:id="506" w:author="JORGE CONTRERAS ORTIZ" w:date="2021-09-04T09:26:00Z">
            <w:r w:rsidRPr="005B42F0" w:rsidDel="005B42F0">
              <w:rPr>
                <w:noProof/>
                <w:rPrChange w:id="507"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508" w:author="JORGE CONTRERAS ORTIZ" w:date="2021-09-04T09:26:00Z"/>
              <w:rFonts w:asciiTheme="minorHAnsi" w:eastAsiaTheme="minorEastAsia" w:hAnsiTheme="minorHAnsi" w:cstheme="minorBidi"/>
              <w:noProof/>
              <w:lang w:eastAsia="es-ES"/>
            </w:rPr>
          </w:pPr>
          <w:del w:id="509" w:author="JORGE CONTRERAS ORTIZ" w:date="2021-09-04T09:26:00Z">
            <w:r w:rsidRPr="005B42F0" w:rsidDel="005B42F0">
              <w:rPr>
                <w:noProof/>
                <w:rPrChange w:id="510"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511" w:author="JORGE CONTRERAS ORTIZ" w:date="2021-09-04T09:26:00Z"/>
              <w:rFonts w:asciiTheme="minorHAnsi" w:eastAsiaTheme="minorEastAsia" w:hAnsiTheme="minorHAnsi" w:cstheme="minorBidi"/>
              <w:noProof/>
              <w:lang w:eastAsia="es-ES"/>
            </w:rPr>
          </w:pPr>
          <w:del w:id="512" w:author="JORGE CONTRERAS ORTIZ" w:date="2021-09-04T09:26:00Z">
            <w:r w:rsidRPr="005B42F0" w:rsidDel="005B42F0">
              <w:rPr>
                <w:noProof/>
                <w:rPrChange w:id="513"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514" w:author="JORGE CONTRERAS ORTIZ" w:date="2021-09-04T09:26:00Z"/>
              <w:rFonts w:asciiTheme="minorHAnsi" w:eastAsiaTheme="minorEastAsia" w:hAnsiTheme="minorHAnsi" w:cstheme="minorBidi"/>
              <w:noProof/>
              <w:lang w:eastAsia="es-ES"/>
            </w:rPr>
          </w:pPr>
          <w:del w:id="515" w:author="JORGE CONTRERAS ORTIZ" w:date="2021-09-04T09:26:00Z">
            <w:r w:rsidRPr="005B42F0" w:rsidDel="005B42F0">
              <w:rPr>
                <w:noProof/>
                <w:rPrChange w:id="516"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517"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518" w:author="JORGE CONTRERAS ORTIZ" w:date="2021-09-04T09:26:00Z"/>
              <w:rFonts w:asciiTheme="minorHAnsi" w:eastAsiaTheme="minorEastAsia" w:hAnsiTheme="minorHAnsi" w:cstheme="minorBidi"/>
              <w:noProof/>
              <w:lang w:eastAsia="es-ES"/>
            </w:rPr>
          </w:pPr>
          <w:del w:id="519" w:author="JORGE CONTRERAS ORTIZ" w:date="2021-09-04T09:26:00Z">
            <w:r w:rsidRPr="005B42F0" w:rsidDel="005B42F0">
              <w:rPr>
                <w:noProof/>
                <w:rPrChange w:id="520"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521"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522" w:author="JORGE CONTRERAS ORTIZ" w:date="2021-09-04T09:26:00Z"/>
              <w:rFonts w:asciiTheme="minorHAnsi" w:eastAsiaTheme="minorEastAsia" w:hAnsiTheme="minorHAnsi" w:cstheme="minorBidi"/>
              <w:noProof/>
              <w:lang w:eastAsia="es-ES"/>
            </w:rPr>
          </w:pPr>
          <w:del w:id="523" w:author="JORGE CONTRERAS ORTIZ" w:date="2021-09-04T09:26:00Z">
            <w:r w:rsidRPr="005B42F0" w:rsidDel="005B42F0">
              <w:rPr>
                <w:noProof/>
                <w:rPrChange w:id="524"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525"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526" w:author="JORGE CONTRERAS ORTIZ" w:date="2021-09-04T09:26:00Z"/>
              <w:rFonts w:asciiTheme="minorHAnsi" w:hAnsiTheme="minorHAnsi" w:cstheme="minorBidi"/>
              <w:noProof/>
            </w:rPr>
          </w:pPr>
          <w:del w:id="527" w:author="JORGE CONTRERAS ORTIZ" w:date="2021-09-04T09:26:00Z">
            <w:r w:rsidRPr="005B42F0" w:rsidDel="005B42F0">
              <w:rPr>
                <w:noProof/>
                <w:rPrChange w:id="528"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529"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530" w:author="JORGE CONTRERAS ORTIZ" w:date="2021-09-04T09:26:00Z"/>
              <w:rFonts w:asciiTheme="minorHAnsi" w:hAnsiTheme="minorHAnsi" w:cstheme="minorBidi"/>
              <w:noProof/>
            </w:rPr>
          </w:pPr>
          <w:del w:id="531" w:author="JORGE CONTRERAS ORTIZ" w:date="2021-09-04T09:26:00Z">
            <w:r w:rsidRPr="005B42F0" w:rsidDel="005B42F0">
              <w:rPr>
                <w:noProof/>
                <w:rPrChange w:id="532"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533"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534" w:author="JORGE CONTRERAS ORTIZ" w:date="2021-09-04T09:26:00Z"/>
              <w:rFonts w:asciiTheme="minorHAnsi" w:eastAsiaTheme="minorEastAsia" w:hAnsiTheme="minorHAnsi" w:cstheme="minorBidi"/>
              <w:noProof/>
              <w:lang w:eastAsia="es-ES"/>
            </w:rPr>
          </w:pPr>
          <w:del w:id="535" w:author="JORGE CONTRERAS ORTIZ" w:date="2021-09-04T09:26:00Z">
            <w:r w:rsidRPr="005B42F0" w:rsidDel="005B42F0">
              <w:rPr>
                <w:noProof/>
                <w:rPrChange w:id="536"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537"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538" w:author="JORGE CONTRERAS ORTIZ" w:date="2021-09-04T09:26:00Z"/>
              <w:rFonts w:asciiTheme="minorHAnsi" w:eastAsiaTheme="minorEastAsia" w:hAnsiTheme="minorHAnsi" w:cstheme="minorBidi"/>
              <w:noProof/>
              <w:lang w:eastAsia="es-ES"/>
            </w:rPr>
          </w:pPr>
          <w:del w:id="539" w:author="JORGE CONTRERAS ORTIZ" w:date="2021-09-04T09:26:00Z">
            <w:r w:rsidRPr="005B42F0" w:rsidDel="005B42F0">
              <w:rPr>
                <w:noProof/>
                <w:rPrChange w:id="540"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541"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542" w:author="JORGE CONTRERAS ORTIZ" w:date="2021-09-04T09:26:00Z"/>
              <w:rFonts w:asciiTheme="minorHAnsi" w:eastAsiaTheme="minorEastAsia" w:hAnsiTheme="minorHAnsi" w:cstheme="minorBidi"/>
              <w:noProof/>
              <w:lang w:eastAsia="es-ES"/>
            </w:rPr>
          </w:pPr>
          <w:del w:id="543" w:author="JORGE CONTRERAS ORTIZ" w:date="2021-09-04T09:26:00Z">
            <w:r w:rsidRPr="005B42F0" w:rsidDel="005B42F0">
              <w:rPr>
                <w:noProof/>
                <w:rPrChange w:id="544"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545"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46" w:author="JORGE CONTRERAS ORTIZ" w:date="2021-09-04T09:26:00Z"/>
              <w:rFonts w:asciiTheme="minorHAnsi" w:eastAsiaTheme="minorEastAsia" w:hAnsiTheme="minorHAnsi" w:cstheme="minorBidi"/>
              <w:noProof/>
              <w:lang w:eastAsia="es-ES"/>
            </w:rPr>
          </w:pPr>
          <w:del w:id="547" w:author="JORGE CONTRERAS ORTIZ" w:date="2021-09-04T09:26:00Z">
            <w:r w:rsidRPr="005B42F0" w:rsidDel="005B42F0">
              <w:rPr>
                <w:noProof/>
                <w:rPrChange w:id="548"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549"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50" w:author="JORGE CONTRERAS ORTIZ" w:date="2021-09-04T09:26:00Z"/>
              <w:rFonts w:asciiTheme="minorHAnsi" w:eastAsiaTheme="minorEastAsia" w:hAnsiTheme="minorHAnsi" w:cstheme="minorBidi"/>
              <w:noProof/>
              <w:lang w:eastAsia="es-ES"/>
            </w:rPr>
          </w:pPr>
          <w:del w:id="551" w:author="JORGE CONTRERAS ORTIZ" w:date="2021-09-04T09:26:00Z">
            <w:r w:rsidRPr="005B42F0" w:rsidDel="005B42F0">
              <w:rPr>
                <w:noProof/>
                <w:rPrChange w:id="552"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553"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54" w:author="JORGE CONTRERAS ORTIZ" w:date="2021-09-04T09:26:00Z"/>
              <w:rFonts w:asciiTheme="minorHAnsi" w:hAnsiTheme="minorHAnsi" w:cstheme="minorBidi"/>
              <w:noProof/>
            </w:rPr>
          </w:pPr>
          <w:del w:id="555" w:author="JORGE CONTRERAS ORTIZ" w:date="2021-09-04T09:26:00Z">
            <w:r w:rsidRPr="005B42F0" w:rsidDel="005B42F0">
              <w:rPr>
                <w:noProof/>
                <w:rPrChange w:id="556"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557"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58" w:author="JORGE CONTRERAS ORTIZ" w:date="2021-09-04T09:26:00Z"/>
              <w:rFonts w:asciiTheme="minorHAnsi" w:hAnsiTheme="minorHAnsi" w:cstheme="minorBidi"/>
              <w:noProof/>
            </w:rPr>
          </w:pPr>
          <w:del w:id="559" w:author="JORGE CONTRERAS ORTIZ" w:date="2021-09-04T09:26:00Z">
            <w:r w:rsidRPr="005B42F0" w:rsidDel="005B42F0">
              <w:rPr>
                <w:noProof/>
                <w:rPrChange w:id="560"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561"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62" w:author="JORGE CONTRERAS ORTIZ" w:date="2021-09-04T09:26:00Z"/>
              <w:rFonts w:asciiTheme="minorHAnsi" w:eastAsiaTheme="minorEastAsia" w:hAnsiTheme="minorHAnsi" w:cstheme="minorBidi"/>
              <w:noProof/>
              <w:lang w:eastAsia="es-ES"/>
            </w:rPr>
          </w:pPr>
          <w:del w:id="563" w:author="JORGE CONTRERAS ORTIZ" w:date="2021-09-04T09:26:00Z">
            <w:r w:rsidRPr="005B42F0" w:rsidDel="005B42F0">
              <w:rPr>
                <w:noProof/>
                <w:rPrChange w:id="564"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565"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66" w:author="JORGE CONTRERAS ORTIZ" w:date="2021-09-04T09:26:00Z"/>
              <w:rFonts w:asciiTheme="minorHAnsi" w:eastAsiaTheme="minorEastAsia" w:hAnsiTheme="minorHAnsi" w:cstheme="minorBidi"/>
              <w:noProof/>
              <w:lang w:eastAsia="es-ES"/>
            </w:rPr>
          </w:pPr>
          <w:del w:id="567" w:author="JORGE CONTRERAS ORTIZ" w:date="2021-09-04T09:26:00Z">
            <w:r w:rsidRPr="005B42F0" w:rsidDel="005B42F0">
              <w:rPr>
                <w:noProof/>
                <w:rPrChange w:id="568"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569"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70" w:author="JORGE CONTRERAS ORTIZ" w:date="2021-09-04T09:26:00Z"/>
              <w:rFonts w:asciiTheme="minorHAnsi" w:eastAsiaTheme="minorEastAsia" w:hAnsiTheme="minorHAnsi" w:cstheme="minorBidi"/>
              <w:noProof/>
              <w:lang w:eastAsia="es-ES"/>
            </w:rPr>
          </w:pPr>
          <w:del w:id="571" w:author="JORGE CONTRERAS ORTIZ" w:date="2021-09-04T09:26:00Z">
            <w:r w:rsidRPr="005B42F0" w:rsidDel="005B42F0">
              <w:rPr>
                <w:noProof/>
                <w:rPrChange w:id="572"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573"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74" w:author="JORGE CONTRERAS ORTIZ" w:date="2021-09-04T09:26:00Z"/>
              <w:rFonts w:asciiTheme="minorHAnsi" w:eastAsiaTheme="minorEastAsia" w:hAnsiTheme="minorHAnsi" w:cstheme="minorBidi"/>
              <w:noProof/>
              <w:lang w:eastAsia="es-ES"/>
            </w:rPr>
          </w:pPr>
          <w:del w:id="575" w:author="JORGE CONTRERAS ORTIZ" w:date="2021-09-04T09:26:00Z">
            <w:r w:rsidRPr="005B42F0" w:rsidDel="005B42F0">
              <w:rPr>
                <w:noProof/>
                <w:rPrChange w:id="576"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577"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78" w:author="JORGE CONTRERAS ORTIZ" w:date="2021-09-04T09:26:00Z"/>
              <w:rFonts w:asciiTheme="minorHAnsi" w:eastAsiaTheme="minorEastAsia" w:hAnsiTheme="minorHAnsi" w:cstheme="minorBidi"/>
              <w:noProof/>
              <w:lang w:eastAsia="es-ES"/>
            </w:rPr>
          </w:pPr>
          <w:del w:id="579" w:author="JORGE CONTRERAS ORTIZ" w:date="2021-09-04T09:26:00Z">
            <w:r w:rsidRPr="005B42F0" w:rsidDel="005B42F0">
              <w:rPr>
                <w:noProof/>
                <w:rPrChange w:id="580"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581"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82" w:author="JORGE CONTRERAS ORTIZ" w:date="2021-09-04T09:26:00Z"/>
              <w:rFonts w:asciiTheme="minorHAnsi" w:hAnsiTheme="minorHAnsi" w:cstheme="minorBidi"/>
              <w:noProof/>
            </w:rPr>
          </w:pPr>
          <w:del w:id="583" w:author="JORGE CONTRERAS ORTIZ" w:date="2021-09-04T09:26:00Z">
            <w:r w:rsidRPr="005B42F0" w:rsidDel="005B42F0">
              <w:rPr>
                <w:noProof/>
                <w:rPrChange w:id="584"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585"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86" w:author="JORGE CONTRERAS ORTIZ" w:date="2021-09-04T09:26:00Z"/>
              <w:rFonts w:asciiTheme="minorHAnsi" w:hAnsiTheme="minorHAnsi" w:cstheme="minorBidi"/>
              <w:noProof/>
            </w:rPr>
          </w:pPr>
          <w:del w:id="587" w:author="JORGE CONTRERAS ORTIZ" w:date="2021-09-04T09:26:00Z">
            <w:r w:rsidRPr="005B42F0" w:rsidDel="005B42F0">
              <w:rPr>
                <w:noProof/>
                <w:rPrChange w:id="588"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589"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90" w:author="JORGE CONTRERAS ORTIZ" w:date="2021-09-04T09:26:00Z"/>
              <w:rFonts w:asciiTheme="minorHAnsi" w:hAnsiTheme="minorHAnsi" w:cstheme="minorBidi"/>
              <w:noProof/>
            </w:rPr>
          </w:pPr>
          <w:del w:id="591" w:author="JORGE CONTRERAS ORTIZ" w:date="2021-09-04T09:26:00Z">
            <w:r w:rsidRPr="005B42F0" w:rsidDel="005B42F0">
              <w:rPr>
                <w:noProof/>
                <w:rPrChange w:id="592"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593"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94" w:author="JORGE CONTRERAS ORTIZ" w:date="2021-09-04T09:26:00Z"/>
              <w:rFonts w:asciiTheme="minorHAnsi" w:eastAsiaTheme="minorEastAsia" w:hAnsiTheme="minorHAnsi" w:cstheme="minorBidi"/>
              <w:noProof/>
              <w:lang w:eastAsia="es-ES"/>
            </w:rPr>
          </w:pPr>
          <w:del w:id="595" w:author="JORGE CONTRERAS ORTIZ" w:date="2021-09-04T09:26:00Z">
            <w:r w:rsidRPr="005B42F0" w:rsidDel="005B42F0">
              <w:rPr>
                <w:noProof/>
                <w:rPrChange w:id="596"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597"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98" w:author="JORGE CONTRERAS ORTIZ" w:date="2021-09-04T09:26:00Z"/>
              <w:rFonts w:asciiTheme="minorHAnsi" w:eastAsiaTheme="minorEastAsia" w:hAnsiTheme="minorHAnsi" w:cstheme="minorBidi"/>
              <w:noProof/>
              <w:lang w:eastAsia="es-ES"/>
            </w:rPr>
          </w:pPr>
          <w:del w:id="599" w:author="JORGE CONTRERAS ORTIZ" w:date="2021-09-04T09:26:00Z">
            <w:r w:rsidRPr="005B42F0" w:rsidDel="005B42F0">
              <w:rPr>
                <w:noProof/>
                <w:rPrChange w:id="600"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601"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602" w:author="JORGE CONTRERAS ORTIZ" w:date="2021-09-04T09:26:00Z"/>
              <w:rFonts w:asciiTheme="minorHAnsi" w:eastAsiaTheme="minorEastAsia" w:hAnsiTheme="minorHAnsi" w:cstheme="minorBidi"/>
              <w:noProof/>
              <w:lang w:eastAsia="es-ES"/>
            </w:rPr>
          </w:pPr>
          <w:del w:id="603" w:author="JORGE CONTRERAS ORTIZ" w:date="2021-09-04T09:26:00Z">
            <w:r w:rsidRPr="005B42F0" w:rsidDel="005B42F0">
              <w:rPr>
                <w:noProof/>
                <w:rPrChange w:id="604"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605"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606" w:author="JORGE CONTRERAS ORTIZ" w:date="2021-09-04T09:26:00Z"/>
              <w:rFonts w:asciiTheme="minorHAnsi" w:eastAsiaTheme="minorEastAsia" w:hAnsiTheme="minorHAnsi" w:cstheme="minorBidi"/>
              <w:noProof/>
              <w:lang w:eastAsia="es-ES"/>
            </w:rPr>
          </w:pPr>
          <w:del w:id="607" w:author="JORGE CONTRERAS ORTIZ" w:date="2021-09-04T09:26:00Z">
            <w:r w:rsidRPr="005B42F0" w:rsidDel="005B42F0">
              <w:rPr>
                <w:noProof/>
                <w:rPrChange w:id="608"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609"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610" w:author="JORGE CONTRERAS ORTIZ" w:date="2021-09-04T09:26:00Z"/>
              <w:rFonts w:asciiTheme="minorHAnsi" w:hAnsiTheme="minorHAnsi" w:cstheme="minorBidi"/>
              <w:noProof/>
            </w:rPr>
          </w:pPr>
          <w:del w:id="611" w:author="JORGE CONTRERAS ORTIZ" w:date="2021-09-04T09:26:00Z">
            <w:r w:rsidRPr="005B42F0" w:rsidDel="005B42F0">
              <w:rPr>
                <w:noProof/>
                <w:rPrChange w:id="612"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613"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614" w:author="JORGE CONTRERAS ORTIZ" w:date="2021-09-04T09:26:00Z"/>
              <w:rFonts w:asciiTheme="minorHAnsi" w:hAnsiTheme="minorHAnsi" w:cstheme="minorBidi"/>
              <w:noProof/>
            </w:rPr>
          </w:pPr>
          <w:del w:id="615" w:author="JORGE CONTRERAS ORTIZ" w:date="2021-09-04T09:26:00Z">
            <w:r w:rsidRPr="005B42F0" w:rsidDel="005B42F0">
              <w:rPr>
                <w:noProof/>
                <w:rPrChange w:id="616"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617"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618" w:author="JORGE CONTRERAS ORTIZ" w:date="2021-09-04T09:26:00Z"/>
              <w:rFonts w:asciiTheme="minorHAnsi" w:eastAsiaTheme="minorEastAsia" w:hAnsiTheme="minorHAnsi" w:cstheme="minorBidi"/>
              <w:noProof/>
              <w:lang w:eastAsia="es-ES"/>
            </w:rPr>
          </w:pPr>
          <w:del w:id="619" w:author="JORGE CONTRERAS ORTIZ" w:date="2021-09-04T09:26:00Z">
            <w:r w:rsidRPr="005B42F0" w:rsidDel="005B42F0">
              <w:rPr>
                <w:noProof/>
                <w:rPrChange w:id="620"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621"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622" w:author="JORGE CONTRERAS ORTIZ" w:date="2021-09-04T09:26:00Z"/>
              <w:rFonts w:asciiTheme="minorHAnsi" w:eastAsiaTheme="minorEastAsia" w:hAnsiTheme="minorHAnsi" w:cstheme="minorBidi"/>
              <w:noProof/>
              <w:lang w:eastAsia="es-ES"/>
            </w:rPr>
          </w:pPr>
          <w:del w:id="623" w:author="JORGE CONTRERAS ORTIZ" w:date="2021-09-04T09:26:00Z">
            <w:r w:rsidRPr="005B42F0" w:rsidDel="005B42F0">
              <w:rPr>
                <w:noProof/>
                <w:rPrChange w:id="624"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625"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626" w:author="JORGE CONTRERAS ORTIZ" w:date="2021-09-04T09:26:00Z"/>
              <w:rFonts w:asciiTheme="minorHAnsi" w:eastAsiaTheme="minorEastAsia" w:hAnsiTheme="minorHAnsi" w:cstheme="minorBidi"/>
              <w:noProof/>
              <w:lang w:eastAsia="es-ES"/>
            </w:rPr>
          </w:pPr>
          <w:del w:id="627" w:author="JORGE CONTRERAS ORTIZ" w:date="2021-09-04T09:26:00Z">
            <w:r w:rsidRPr="005B42F0" w:rsidDel="005B42F0">
              <w:rPr>
                <w:noProof/>
                <w:rPrChange w:id="628"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629"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630" w:author="JORGE CONTRERAS ORTIZ" w:date="2021-09-04T09:26:00Z"/>
              <w:rFonts w:asciiTheme="minorHAnsi" w:eastAsiaTheme="minorEastAsia" w:hAnsiTheme="minorHAnsi" w:cstheme="minorBidi"/>
              <w:noProof/>
              <w:lang w:eastAsia="es-ES"/>
            </w:rPr>
          </w:pPr>
          <w:del w:id="631" w:author="JORGE CONTRERAS ORTIZ" w:date="2021-09-04T09:26:00Z">
            <w:r w:rsidRPr="005B42F0" w:rsidDel="005B42F0">
              <w:rPr>
                <w:noProof/>
                <w:rPrChange w:id="632"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633"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634" w:author="JORGE CONTRERAS ORTIZ" w:date="2021-09-04T09:26:00Z"/>
              <w:rFonts w:asciiTheme="minorHAnsi" w:hAnsiTheme="minorHAnsi" w:cstheme="minorBidi"/>
              <w:noProof/>
            </w:rPr>
          </w:pPr>
          <w:del w:id="635" w:author="JORGE CONTRERAS ORTIZ" w:date="2021-09-04T09:26:00Z">
            <w:r w:rsidRPr="005B42F0" w:rsidDel="005B42F0">
              <w:rPr>
                <w:noProof/>
                <w:rPrChange w:id="636"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637"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638" w:author="JORGE CONTRERAS ORTIZ" w:date="2021-09-04T09:26:00Z"/>
              <w:rFonts w:asciiTheme="minorHAnsi" w:hAnsiTheme="minorHAnsi" w:cstheme="minorBidi"/>
              <w:noProof/>
            </w:rPr>
          </w:pPr>
          <w:del w:id="639" w:author="JORGE CONTRERAS ORTIZ" w:date="2021-09-04T09:26:00Z">
            <w:r w:rsidRPr="005B42F0" w:rsidDel="005B42F0">
              <w:rPr>
                <w:noProof/>
                <w:rPrChange w:id="640"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641"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642" w:author="JORGE CONTRERAS ORTIZ" w:date="2021-09-04T09:26:00Z"/>
              <w:rFonts w:asciiTheme="minorHAnsi" w:hAnsiTheme="minorHAnsi" w:cstheme="minorBidi"/>
              <w:noProof/>
            </w:rPr>
          </w:pPr>
          <w:del w:id="643" w:author="JORGE CONTRERAS ORTIZ" w:date="2021-09-04T09:26:00Z">
            <w:r w:rsidRPr="005B42F0" w:rsidDel="005B42F0">
              <w:rPr>
                <w:noProof/>
                <w:rPrChange w:id="644"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645"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46" w:author="JORGE CONTRERAS ORTIZ" w:date="2021-09-04T09:26:00Z"/>
              <w:rFonts w:asciiTheme="minorHAnsi" w:eastAsiaTheme="minorEastAsia" w:hAnsiTheme="minorHAnsi" w:cstheme="minorBidi"/>
              <w:noProof/>
              <w:lang w:eastAsia="es-ES"/>
            </w:rPr>
          </w:pPr>
          <w:del w:id="647" w:author="JORGE CONTRERAS ORTIZ" w:date="2021-09-04T09:26:00Z">
            <w:r w:rsidRPr="005B42F0" w:rsidDel="005B42F0">
              <w:rPr>
                <w:noProof/>
                <w:rPrChange w:id="648"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649"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noProof/>
                <w:rPrChange w:id="652"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653"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54" w:author="JORGE CONTRERAS ORTIZ" w:date="2021-09-04T09:26:00Z"/>
              <w:rFonts w:asciiTheme="minorHAnsi" w:eastAsiaTheme="minorEastAsia" w:hAnsiTheme="minorHAnsi" w:cstheme="minorBidi"/>
              <w:noProof/>
              <w:lang w:eastAsia="es-ES"/>
            </w:rPr>
          </w:pPr>
          <w:del w:id="655" w:author="JORGE CONTRERAS ORTIZ" w:date="2021-09-04T09:26:00Z">
            <w:r w:rsidRPr="005B42F0" w:rsidDel="005B42F0">
              <w:rPr>
                <w:noProof/>
                <w:rPrChange w:id="656"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657"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58" w:author="JORGE CONTRERAS ORTIZ" w:date="2021-09-04T09:26:00Z"/>
              <w:rFonts w:asciiTheme="minorHAnsi" w:eastAsiaTheme="minorEastAsia" w:hAnsiTheme="minorHAnsi" w:cstheme="minorBidi"/>
              <w:noProof/>
              <w:lang w:eastAsia="es-ES"/>
            </w:rPr>
          </w:pPr>
          <w:del w:id="659" w:author="JORGE CONTRERAS ORTIZ" w:date="2021-09-04T09:26:00Z">
            <w:r w:rsidRPr="005B42F0" w:rsidDel="005B42F0">
              <w:rPr>
                <w:noProof/>
                <w:rPrChange w:id="660"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661"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62" w:author="JORGE CONTRERAS ORTIZ" w:date="2021-09-04T09:26:00Z"/>
              <w:rFonts w:asciiTheme="minorHAnsi" w:eastAsiaTheme="minorEastAsia" w:hAnsiTheme="minorHAnsi" w:cstheme="minorBidi"/>
              <w:noProof/>
              <w:lang w:eastAsia="es-ES"/>
            </w:rPr>
          </w:pPr>
          <w:del w:id="663" w:author="JORGE CONTRERAS ORTIZ" w:date="2021-09-04T09:26:00Z">
            <w:r w:rsidRPr="005B42F0" w:rsidDel="005B42F0">
              <w:rPr>
                <w:noProof/>
                <w:rPrChange w:id="664"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665"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66" w:author="JORGE CONTRERAS ORTIZ" w:date="2021-09-04T09:26:00Z"/>
              <w:rFonts w:asciiTheme="minorHAnsi" w:eastAsiaTheme="minorEastAsia" w:hAnsiTheme="minorHAnsi" w:cstheme="minorBidi"/>
              <w:noProof/>
              <w:lang w:eastAsia="es-ES"/>
            </w:rPr>
          </w:pPr>
          <w:del w:id="667" w:author="JORGE CONTRERAS ORTIZ" w:date="2021-09-04T09:26:00Z">
            <w:r w:rsidRPr="005B42F0" w:rsidDel="005B42F0">
              <w:rPr>
                <w:noProof/>
                <w:rPrChange w:id="668"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669"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70" w:author="JORGE CONTRERAS ORTIZ" w:date="2021-09-04T09:26:00Z"/>
              <w:rFonts w:asciiTheme="minorHAnsi" w:eastAsiaTheme="minorEastAsia" w:hAnsiTheme="minorHAnsi" w:cstheme="minorBidi"/>
              <w:noProof/>
              <w:lang w:eastAsia="es-ES"/>
            </w:rPr>
          </w:pPr>
          <w:del w:id="671" w:author="JORGE CONTRERAS ORTIZ" w:date="2021-09-04T09:26:00Z">
            <w:r w:rsidRPr="005B42F0" w:rsidDel="005B42F0">
              <w:rPr>
                <w:noProof/>
                <w:rPrChange w:id="672"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673"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74" w:author="JORGE CONTRERAS ORTIZ" w:date="2021-09-04T09:26:00Z"/>
              <w:rFonts w:asciiTheme="minorHAnsi" w:eastAsiaTheme="minorEastAsia" w:hAnsiTheme="minorHAnsi" w:cstheme="minorBidi"/>
              <w:noProof/>
              <w:lang w:eastAsia="es-ES"/>
            </w:rPr>
          </w:pPr>
          <w:del w:id="675" w:author="JORGE CONTRERAS ORTIZ" w:date="2021-09-04T09:26:00Z">
            <w:r w:rsidRPr="005B42F0" w:rsidDel="005B42F0">
              <w:rPr>
                <w:noProof/>
                <w:rPrChange w:id="676"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677"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78" w:author="JORGE CONTRERAS ORTIZ" w:date="2021-09-04T09:26:00Z"/>
              <w:rFonts w:asciiTheme="minorHAnsi" w:eastAsiaTheme="minorEastAsia" w:hAnsiTheme="minorHAnsi" w:cstheme="minorBidi"/>
              <w:noProof/>
              <w:lang w:eastAsia="es-ES"/>
            </w:rPr>
          </w:pPr>
          <w:del w:id="679" w:author="JORGE CONTRERAS ORTIZ" w:date="2021-09-04T09:26:00Z">
            <w:r w:rsidRPr="005B42F0" w:rsidDel="005B42F0">
              <w:rPr>
                <w:noProof/>
                <w:rPrChange w:id="680"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681"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82" w:author="JORGE CONTRERAS ORTIZ" w:date="2021-09-04T09:26:00Z"/>
              <w:rFonts w:asciiTheme="minorHAnsi" w:eastAsiaTheme="minorEastAsia" w:hAnsiTheme="minorHAnsi" w:cstheme="minorBidi"/>
              <w:noProof/>
              <w:lang w:eastAsia="es-ES"/>
            </w:rPr>
          </w:pPr>
          <w:del w:id="683" w:author="JORGE CONTRERAS ORTIZ" w:date="2021-09-04T09:26:00Z">
            <w:r w:rsidRPr="005B42F0" w:rsidDel="005B42F0">
              <w:rPr>
                <w:noProof/>
                <w:rPrChange w:id="684"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685"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86" w:author="JORGE CONTRERAS ORTIZ" w:date="2021-09-04T09:26:00Z"/>
              <w:rFonts w:asciiTheme="minorHAnsi" w:eastAsiaTheme="minorEastAsia" w:hAnsiTheme="minorHAnsi" w:cstheme="minorBidi"/>
              <w:noProof/>
              <w:lang w:eastAsia="es-ES"/>
            </w:rPr>
          </w:pPr>
          <w:del w:id="687" w:author="JORGE CONTRERAS ORTIZ" w:date="2021-09-04T09:26:00Z">
            <w:r w:rsidRPr="005B42F0" w:rsidDel="005B42F0">
              <w:rPr>
                <w:noProof/>
                <w:rPrChange w:id="688"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689"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90" w:author="JORGE CONTRERAS ORTIZ" w:date="2021-09-04T09:26:00Z"/>
              <w:rFonts w:asciiTheme="minorHAnsi" w:hAnsiTheme="minorHAnsi" w:cstheme="minorBidi"/>
              <w:noProof/>
            </w:rPr>
          </w:pPr>
          <w:del w:id="691" w:author="JORGE CONTRERAS ORTIZ" w:date="2021-09-04T09:26:00Z">
            <w:r w:rsidRPr="005B42F0" w:rsidDel="005B42F0">
              <w:rPr>
                <w:noProof/>
                <w:rPrChange w:id="692"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693"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94" w:author="JORGE CONTRERAS ORTIZ" w:date="2021-09-04T09:26:00Z"/>
              <w:rFonts w:asciiTheme="minorHAnsi" w:hAnsiTheme="minorHAnsi" w:cstheme="minorBidi"/>
              <w:noProof/>
            </w:rPr>
          </w:pPr>
          <w:del w:id="695" w:author="JORGE CONTRERAS ORTIZ" w:date="2021-09-04T09:26:00Z">
            <w:r w:rsidRPr="005B42F0" w:rsidDel="005B42F0">
              <w:rPr>
                <w:noProof/>
                <w:rPrChange w:id="696"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697"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98" w:author="JORGE CONTRERAS ORTIZ" w:date="2021-09-04T09:26:00Z"/>
              <w:rFonts w:asciiTheme="minorHAnsi" w:hAnsiTheme="minorHAnsi" w:cstheme="minorBidi"/>
              <w:noProof/>
            </w:rPr>
          </w:pPr>
          <w:del w:id="699" w:author="JORGE CONTRERAS ORTIZ" w:date="2021-09-04T09:26:00Z">
            <w:r w:rsidRPr="005B42F0" w:rsidDel="005B42F0">
              <w:rPr>
                <w:noProof/>
                <w:rPrChange w:id="700"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701"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702" w:author="JORGE CONTRERAS ORTIZ" w:date="2021-09-04T09:26:00Z"/>
              <w:rFonts w:asciiTheme="minorHAnsi" w:eastAsiaTheme="minorEastAsia" w:hAnsiTheme="minorHAnsi" w:cstheme="minorBidi"/>
              <w:noProof/>
              <w:lang w:eastAsia="es-ES"/>
            </w:rPr>
          </w:pPr>
          <w:del w:id="703" w:author="JORGE CONTRERAS ORTIZ" w:date="2021-09-04T09:26:00Z">
            <w:r w:rsidRPr="005B42F0" w:rsidDel="005B42F0">
              <w:rPr>
                <w:noProof/>
                <w:rPrChange w:id="704"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705"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706" w:author="JORGE CONTRERAS ORTIZ" w:date="2021-09-04T09:26:00Z"/>
              <w:rFonts w:asciiTheme="minorHAnsi" w:hAnsiTheme="minorHAnsi" w:cstheme="minorBidi"/>
              <w:noProof/>
            </w:rPr>
          </w:pPr>
          <w:del w:id="707" w:author="JORGE CONTRERAS ORTIZ" w:date="2021-09-04T09:26:00Z">
            <w:r w:rsidRPr="005B42F0" w:rsidDel="005B42F0">
              <w:rPr>
                <w:noProof/>
                <w:rPrChange w:id="708"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709"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710" w:author="JORGE CONTRERAS ORTIZ" w:date="2021-09-04T09:26:00Z"/>
              <w:rFonts w:asciiTheme="minorHAnsi" w:eastAsiaTheme="minorEastAsia" w:hAnsiTheme="minorHAnsi" w:cstheme="minorBidi"/>
              <w:noProof/>
              <w:lang w:eastAsia="es-ES"/>
            </w:rPr>
          </w:pPr>
          <w:del w:id="711" w:author="JORGE CONTRERAS ORTIZ" w:date="2021-09-04T09:26:00Z">
            <w:r w:rsidRPr="005B42F0" w:rsidDel="005B42F0">
              <w:rPr>
                <w:noProof/>
                <w:rPrChange w:id="712"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713"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714" w:author="JORGE CONTRERAS ORTIZ" w:date="2021-09-04T09:26:00Z"/>
              <w:rFonts w:asciiTheme="minorHAnsi" w:eastAsiaTheme="minorEastAsia" w:hAnsiTheme="minorHAnsi" w:cstheme="minorBidi"/>
              <w:noProof/>
              <w:lang w:eastAsia="es-ES"/>
            </w:rPr>
          </w:pPr>
          <w:del w:id="715" w:author="JORGE CONTRERAS ORTIZ" w:date="2021-09-04T09:26:00Z">
            <w:r w:rsidRPr="005B42F0" w:rsidDel="005B42F0">
              <w:rPr>
                <w:noProof/>
                <w:rPrChange w:id="716"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717"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718" w:author="JORGE CONTRERAS ORTIZ" w:date="2021-09-04T09:26:00Z"/>
              <w:rFonts w:asciiTheme="minorHAnsi" w:eastAsiaTheme="minorEastAsia" w:hAnsiTheme="minorHAnsi" w:cstheme="minorBidi"/>
              <w:noProof/>
              <w:lang w:eastAsia="es-ES"/>
            </w:rPr>
          </w:pPr>
          <w:del w:id="719" w:author="JORGE CONTRERAS ORTIZ" w:date="2021-09-04T09:26:00Z">
            <w:r w:rsidRPr="005B42F0" w:rsidDel="005B42F0">
              <w:rPr>
                <w:noProof/>
                <w:rPrChange w:id="720"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721"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722" w:author="JORGE CONTRERAS ORTIZ" w:date="2021-09-04T09:26:00Z"/>
              <w:rFonts w:asciiTheme="minorHAnsi" w:eastAsiaTheme="minorEastAsia" w:hAnsiTheme="minorHAnsi" w:cstheme="minorBidi"/>
              <w:noProof/>
              <w:lang w:eastAsia="es-ES"/>
            </w:rPr>
          </w:pPr>
          <w:del w:id="723" w:author="JORGE CONTRERAS ORTIZ" w:date="2021-09-04T09:26:00Z">
            <w:r w:rsidRPr="005B42F0" w:rsidDel="005B42F0">
              <w:rPr>
                <w:noProof/>
                <w:rPrChange w:id="724"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725"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726" w:author="JORGE CONTRERAS ORTIZ" w:date="2021-09-04T09:26:00Z"/>
              <w:rFonts w:asciiTheme="minorHAnsi" w:eastAsiaTheme="minorEastAsia" w:hAnsiTheme="minorHAnsi" w:cstheme="minorBidi"/>
              <w:noProof/>
              <w:lang w:eastAsia="es-ES"/>
            </w:rPr>
          </w:pPr>
          <w:del w:id="727" w:author="JORGE CONTRERAS ORTIZ" w:date="2021-09-04T09:26:00Z">
            <w:r w:rsidRPr="005B42F0" w:rsidDel="005B42F0">
              <w:rPr>
                <w:noProof/>
                <w:rPrChange w:id="728"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729"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730" w:author="JORGE CONTRERAS ORTIZ" w:date="2021-09-04T09:26:00Z"/>
              <w:rFonts w:asciiTheme="minorHAnsi" w:eastAsiaTheme="minorEastAsia" w:hAnsiTheme="minorHAnsi" w:cstheme="minorBidi"/>
              <w:noProof/>
              <w:lang w:eastAsia="es-ES"/>
            </w:rPr>
          </w:pPr>
          <w:del w:id="731" w:author="JORGE CONTRERAS ORTIZ" w:date="2021-09-04T09:26:00Z">
            <w:r w:rsidRPr="005B42F0" w:rsidDel="005B42F0">
              <w:rPr>
                <w:noProof/>
                <w:rPrChange w:id="732"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733"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734" w:author="JORGE CONTRERAS ORTIZ" w:date="2021-09-04T09:26:00Z"/>
              <w:rFonts w:asciiTheme="minorHAnsi" w:eastAsiaTheme="minorEastAsia" w:hAnsiTheme="minorHAnsi" w:cstheme="minorBidi"/>
              <w:noProof/>
              <w:lang w:eastAsia="es-ES"/>
            </w:rPr>
          </w:pPr>
          <w:del w:id="735" w:author="JORGE CONTRERAS ORTIZ" w:date="2021-09-04T09:26:00Z">
            <w:r w:rsidRPr="005B42F0" w:rsidDel="005B42F0">
              <w:rPr>
                <w:noProof/>
                <w:rPrChange w:id="736"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737"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738" w:author="JORGE CONTRERAS ORTIZ" w:date="2021-09-04T09:26:00Z"/>
              <w:rFonts w:asciiTheme="minorHAnsi" w:eastAsiaTheme="minorEastAsia" w:hAnsiTheme="minorHAnsi" w:cstheme="minorBidi"/>
              <w:noProof/>
              <w:lang w:eastAsia="es-ES"/>
            </w:rPr>
          </w:pPr>
          <w:del w:id="739" w:author="JORGE CONTRERAS ORTIZ" w:date="2021-09-04T09:26:00Z">
            <w:r w:rsidRPr="005B42F0" w:rsidDel="005B42F0">
              <w:rPr>
                <w:noProof/>
                <w:rPrChange w:id="740"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741"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742" w:author="JORGE CONTRERAS ORTIZ" w:date="2021-09-04T09:26:00Z"/>
              <w:rFonts w:asciiTheme="minorHAnsi" w:eastAsiaTheme="minorEastAsia" w:hAnsiTheme="minorHAnsi" w:cstheme="minorBidi"/>
              <w:noProof/>
              <w:lang w:eastAsia="es-ES"/>
            </w:rPr>
          </w:pPr>
          <w:del w:id="743" w:author="JORGE CONTRERAS ORTIZ" w:date="2021-09-04T09:26:00Z">
            <w:r w:rsidRPr="005B42F0" w:rsidDel="005B42F0">
              <w:rPr>
                <w:noProof/>
                <w:rPrChange w:id="744"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745"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46" w:author="JORGE CONTRERAS ORTIZ" w:date="2021-09-04T09:26:00Z"/>
              <w:rFonts w:asciiTheme="minorHAnsi" w:eastAsiaTheme="minorEastAsia" w:hAnsiTheme="minorHAnsi" w:cstheme="minorBidi"/>
              <w:noProof/>
              <w:lang w:eastAsia="es-ES"/>
            </w:rPr>
          </w:pPr>
          <w:del w:id="747" w:author="JORGE CONTRERAS ORTIZ" w:date="2021-09-04T09:26:00Z">
            <w:r w:rsidRPr="005B42F0" w:rsidDel="005B42F0">
              <w:rPr>
                <w:noProof/>
                <w:rPrChange w:id="748"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749"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50" w:author="JORGE CONTRERAS ORTIZ" w:date="2021-09-04T09:26:00Z"/>
              <w:rFonts w:asciiTheme="minorHAnsi" w:eastAsiaTheme="minorEastAsia" w:hAnsiTheme="minorHAnsi" w:cstheme="minorBidi"/>
              <w:noProof/>
              <w:lang w:eastAsia="es-ES"/>
            </w:rPr>
          </w:pPr>
          <w:del w:id="751" w:author="JORGE CONTRERAS ORTIZ" w:date="2021-09-04T09:26:00Z">
            <w:r w:rsidRPr="005B42F0" w:rsidDel="005B42F0">
              <w:rPr>
                <w:noProof/>
                <w:rPrChange w:id="752"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753"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54" w:author="JORGE CONTRERAS ORTIZ" w:date="2021-09-04T09:26:00Z"/>
              <w:rFonts w:asciiTheme="minorHAnsi" w:eastAsiaTheme="minorEastAsia" w:hAnsiTheme="minorHAnsi" w:cstheme="minorBidi"/>
              <w:noProof/>
              <w:lang w:eastAsia="es-ES"/>
            </w:rPr>
          </w:pPr>
          <w:del w:id="755" w:author="JORGE CONTRERAS ORTIZ" w:date="2021-09-04T09:26:00Z">
            <w:r w:rsidRPr="005B42F0" w:rsidDel="005B42F0">
              <w:rPr>
                <w:noProof/>
                <w:rPrChange w:id="756"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757"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58" w:author="JORGE CONTRERAS ORTIZ" w:date="2021-09-04T09:26:00Z"/>
              <w:rFonts w:asciiTheme="minorHAnsi" w:eastAsiaTheme="minorEastAsia" w:hAnsiTheme="minorHAnsi" w:cstheme="minorBidi"/>
              <w:noProof/>
              <w:lang w:eastAsia="es-ES"/>
            </w:rPr>
          </w:pPr>
          <w:del w:id="759" w:author="JORGE CONTRERAS ORTIZ" w:date="2021-09-04T09:26:00Z">
            <w:r w:rsidRPr="005B42F0" w:rsidDel="005B42F0">
              <w:rPr>
                <w:noProof/>
                <w:rPrChange w:id="760"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761"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62" w:author="JORGE CONTRERAS ORTIZ" w:date="2021-09-04T09:26:00Z"/>
              <w:rFonts w:asciiTheme="minorHAnsi" w:eastAsiaTheme="minorEastAsia" w:hAnsiTheme="minorHAnsi" w:cstheme="minorBidi"/>
              <w:noProof/>
              <w:lang w:eastAsia="es-ES"/>
            </w:rPr>
          </w:pPr>
          <w:del w:id="763" w:author="JORGE CONTRERAS ORTIZ" w:date="2021-09-04T09:26:00Z">
            <w:r w:rsidRPr="005B42F0" w:rsidDel="005B42F0">
              <w:rPr>
                <w:noProof/>
                <w:rPrChange w:id="764"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765"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66" w:author="JORGE CONTRERAS ORTIZ" w:date="2021-09-04T09:26:00Z"/>
              <w:rFonts w:asciiTheme="minorHAnsi" w:eastAsiaTheme="minorEastAsia" w:hAnsiTheme="minorHAnsi" w:cstheme="minorBidi"/>
              <w:noProof/>
              <w:lang w:eastAsia="es-ES"/>
            </w:rPr>
          </w:pPr>
          <w:del w:id="767" w:author="JORGE CONTRERAS ORTIZ" w:date="2021-09-04T09:26:00Z">
            <w:r w:rsidRPr="005B42F0" w:rsidDel="005B42F0">
              <w:rPr>
                <w:noProof/>
                <w:rPrChange w:id="768"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769"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70" w:author="JORGE CONTRERAS ORTIZ" w:date="2021-09-04T09:26:00Z"/>
              <w:rFonts w:asciiTheme="minorHAnsi" w:eastAsiaTheme="minorEastAsia" w:hAnsiTheme="minorHAnsi" w:cstheme="minorBidi"/>
              <w:noProof/>
              <w:lang w:eastAsia="es-ES"/>
            </w:rPr>
          </w:pPr>
          <w:del w:id="771" w:author="JORGE CONTRERAS ORTIZ" w:date="2021-09-04T09:26:00Z">
            <w:r w:rsidRPr="005B42F0" w:rsidDel="005B42F0">
              <w:rPr>
                <w:noProof/>
                <w:rPrChange w:id="772"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773"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74" w:author="JORGE CONTRERAS ORTIZ" w:date="2021-09-04T09:26:00Z"/>
              <w:rFonts w:asciiTheme="minorHAnsi" w:eastAsiaTheme="minorEastAsia" w:hAnsiTheme="minorHAnsi" w:cstheme="minorBidi"/>
              <w:noProof/>
              <w:lang w:eastAsia="es-ES"/>
            </w:rPr>
          </w:pPr>
          <w:del w:id="775" w:author="JORGE CONTRERAS ORTIZ" w:date="2021-09-04T09:26:00Z">
            <w:r w:rsidRPr="005B42F0" w:rsidDel="005B42F0">
              <w:rPr>
                <w:noProof/>
                <w:rPrChange w:id="776"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777"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78" w:author="JORGE CONTRERAS ORTIZ" w:date="2021-09-04T09:26:00Z"/>
              <w:rFonts w:asciiTheme="minorHAnsi" w:eastAsiaTheme="minorEastAsia" w:hAnsiTheme="minorHAnsi" w:cstheme="minorBidi"/>
              <w:noProof/>
              <w:lang w:eastAsia="es-ES"/>
            </w:rPr>
          </w:pPr>
          <w:del w:id="779" w:author="JORGE CONTRERAS ORTIZ" w:date="2021-09-04T09:26:00Z">
            <w:r w:rsidRPr="005B42F0" w:rsidDel="005B42F0">
              <w:rPr>
                <w:noProof/>
                <w:rPrChange w:id="780"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781"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82" w:author="JORGE CONTRERAS ORTIZ" w:date="2021-09-04T09:26:00Z"/>
              <w:rFonts w:asciiTheme="minorHAnsi" w:eastAsiaTheme="minorEastAsia" w:hAnsiTheme="minorHAnsi" w:cstheme="minorBidi"/>
              <w:noProof/>
              <w:lang w:eastAsia="es-ES"/>
            </w:rPr>
          </w:pPr>
          <w:del w:id="783" w:author="JORGE CONTRERAS ORTIZ" w:date="2021-09-04T09:26:00Z">
            <w:r w:rsidRPr="005B42F0" w:rsidDel="005B42F0">
              <w:rPr>
                <w:noProof/>
                <w:rPrChange w:id="784"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785"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86" w:author="JORGE CONTRERAS ORTIZ" w:date="2021-09-04T09:26:00Z"/>
              <w:rFonts w:asciiTheme="minorHAnsi" w:eastAsiaTheme="minorEastAsia" w:hAnsiTheme="minorHAnsi" w:cstheme="minorBidi"/>
              <w:noProof/>
              <w:lang w:eastAsia="es-ES"/>
            </w:rPr>
          </w:pPr>
          <w:del w:id="787" w:author="JORGE CONTRERAS ORTIZ" w:date="2021-09-04T09:26:00Z">
            <w:r w:rsidRPr="005B42F0" w:rsidDel="005B42F0">
              <w:rPr>
                <w:noProof/>
                <w:rPrChange w:id="788"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789"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90" w:author="JORGE CONTRERAS ORTIZ" w:date="2021-09-04T09:26:00Z"/>
              <w:rFonts w:asciiTheme="minorHAnsi" w:eastAsiaTheme="minorEastAsia" w:hAnsiTheme="minorHAnsi" w:cstheme="minorBidi"/>
              <w:noProof/>
              <w:lang w:eastAsia="es-ES"/>
            </w:rPr>
          </w:pPr>
          <w:del w:id="791" w:author="JORGE CONTRERAS ORTIZ" w:date="2021-09-04T09:26:00Z">
            <w:r w:rsidRPr="005B42F0" w:rsidDel="005B42F0">
              <w:rPr>
                <w:noProof/>
                <w:rPrChange w:id="792"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793"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94" w:author="JORGE CONTRERAS ORTIZ" w:date="2021-09-04T09:26:00Z"/>
              <w:rFonts w:asciiTheme="minorHAnsi" w:eastAsiaTheme="minorEastAsia" w:hAnsiTheme="minorHAnsi" w:cstheme="minorBidi"/>
              <w:noProof/>
              <w:lang w:eastAsia="es-ES"/>
            </w:rPr>
          </w:pPr>
          <w:del w:id="795" w:author="JORGE CONTRERAS ORTIZ" w:date="2021-09-04T09:26:00Z">
            <w:r w:rsidRPr="005B42F0" w:rsidDel="005B42F0">
              <w:rPr>
                <w:noProof/>
                <w:rPrChange w:id="796"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797"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98" w:author="JORGE CONTRERAS ORTIZ" w:date="2021-09-04T09:26:00Z"/>
              <w:rFonts w:asciiTheme="minorHAnsi" w:eastAsiaTheme="minorEastAsia" w:hAnsiTheme="minorHAnsi" w:cstheme="minorBidi"/>
              <w:noProof/>
              <w:lang w:eastAsia="es-ES"/>
            </w:rPr>
          </w:pPr>
          <w:del w:id="799" w:author="JORGE CONTRERAS ORTIZ" w:date="2021-09-04T09:26:00Z">
            <w:r w:rsidRPr="005B42F0" w:rsidDel="005B42F0">
              <w:rPr>
                <w:noProof/>
                <w:rPrChange w:id="800"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801"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802" w:author="JORGE CONTRERAS ORTIZ" w:date="2021-09-04T09:26:00Z"/>
              <w:rFonts w:asciiTheme="minorHAnsi" w:eastAsiaTheme="minorEastAsia" w:hAnsiTheme="minorHAnsi" w:cstheme="minorBidi"/>
              <w:noProof/>
              <w:lang w:eastAsia="es-ES"/>
            </w:rPr>
          </w:pPr>
          <w:del w:id="803" w:author="JORGE CONTRERAS ORTIZ" w:date="2021-09-04T09:26:00Z">
            <w:r w:rsidRPr="005B42F0" w:rsidDel="005B42F0">
              <w:rPr>
                <w:noProof/>
                <w:rPrChange w:id="804"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805"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806" w:author="JORGE CONTRERAS ORTIZ" w:date="2021-09-04T09:26:00Z"/>
              <w:rFonts w:asciiTheme="minorHAnsi" w:eastAsiaTheme="minorEastAsia" w:hAnsiTheme="minorHAnsi" w:cstheme="minorBidi"/>
              <w:noProof/>
              <w:lang w:eastAsia="es-ES"/>
            </w:rPr>
          </w:pPr>
          <w:del w:id="807" w:author="JORGE CONTRERAS ORTIZ" w:date="2021-09-04T09:26:00Z">
            <w:r w:rsidRPr="005B42F0" w:rsidDel="005B42F0">
              <w:rPr>
                <w:noProof/>
                <w:rPrChange w:id="808"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809"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810" w:author="JORGE CONTRERAS ORTIZ" w:date="2021-09-04T09:26:00Z"/>
              <w:rFonts w:asciiTheme="minorHAnsi" w:hAnsiTheme="minorHAnsi" w:cstheme="minorBidi"/>
              <w:noProof/>
            </w:rPr>
          </w:pPr>
          <w:del w:id="811" w:author="JORGE CONTRERAS ORTIZ" w:date="2021-09-04T09:26:00Z">
            <w:r w:rsidRPr="005B42F0" w:rsidDel="005B42F0">
              <w:rPr>
                <w:noProof/>
                <w:rPrChange w:id="812"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813"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814" w:author="JORGE CONTRERAS ORTIZ" w:date="2021-09-04T09:26:00Z"/>
              <w:rFonts w:asciiTheme="minorHAnsi" w:eastAsiaTheme="minorEastAsia" w:hAnsiTheme="minorHAnsi" w:cstheme="minorBidi"/>
              <w:noProof/>
              <w:lang w:eastAsia="es-ES"/>
            </w:rPr>
          </w:pPr>
          <w:del w:id="815" w:author="JORGE CONTRERAS ORTIZ" w:date="2021-09-04T09:26:00Z">
            <w:r w:rsidRPr="005B42F0" w:rsidDel="005B42F0">
              <w:rPr>
                <w:noProof/>
                <w:rPrChange w:id="816"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817"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818" w:author="JORGE CONTRERAS ORTIZ" w:date="2021-09-04T09:26:00Z"/>
              <w:rFonts w:asciiTheme="minorHAnsi" w:eastAsiaTheme="minorEastAsia" w:hAnsiTheme="minorHAnsi" w:cstheme="minorBidi"/>
              <w:noProof/>
              <w:lang w:eastAsia="es-ES"/>
            </w:rPr>
          </w:pPr>
          <w:del w:id="819" w:author="JORGE CONTRERAS ORTIZ" w:date="2021-09-04T09:26:00Z">
            <w:r w:rsidRPr="005B42F0" w:rsidDel="005B42F0">
              <w:rPr>
                <w:noProof/>
                <w:rPrChange w:id="820"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821"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822" w:author="JORGE CONTRERAS ORTIZ" w:date="2021-09-04T09:26:00Z"/>
              <w:rFonts w:asciiTheme="minorHAnsi" w:eastAsiaTheme="minorEastAsia" w:hAnsiTheme="minorHAnsi" w:cstheme="minorBidi"/>
              <w:noProof/>
              <w:lang w:eastAsia="es-ES"/>
            </w:rPr>
          </w:pPr>
          <w:del w:id="823" w:author="JORGE CONTRERAS ORTIZ" w:date="2021-09-04T09:26:00Z">
            <w:r w:rsidRPr="005B42F0" w:rsidDel="005B42F0">
              <w:rPr>
                <w:noProof/>
                <w:rPrChange w:id="824"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825"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826" w:author="JORGE CONTRERAS ORTIZ" w:date="2021-09-04T09:26:00Z"/>
              <w:rFonts w:asciiTheme="minorHAnsi" w:eastAsiaTheme="minorEastAsia" w:hAnsiTheme="minorHAnsi" w:cstheme="minorBidi"/>
              <w:noProof/>
              <w:lang w:eastAsia="es-ES"/>
            </w:rPr>
          </w:pPr>
          <w:del w:id="827" w:author="JORGE CONTRERAS ORTIZ" w:date="2021-09-04T09:26:00Z">
            <w:r w:rsidRPr="005B42F0" w:rsidDel="005B42F0">
              <w:rPr>
                <w:noProof/>
                <w:rPrChange w:id="828"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829"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830" w:author="JORGE CONTRERAS ORTIZ" w:date="2021-09-04T09:26:00Z"/>
              <w:rFonts w:asciiTheme="minorHAnsi" w:eastAsiaTheme="minorEastAsia" w:hAnsiTheme="minorHAnsi" w:cstheme="minorBidi"/>
              <w:noProof/>
              <w:lang w:eastAsia="es-ES"/>
            </w:rPr>
          </w:pPr>
          <w:del w:id="831" w:author="JORGE CONTRERAS ORTIZ" w:date="2021-09-04T09:26:00Z">
            <w:r w:rsidRPr="005B42F0" w:rsidDel="005B42F0">
              <w:rPr>
                <w:noProof/>
                <w:rPrChange w:id="832"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833"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834" w:author="JORGE CONTRERAS ORTIZ" w:date="2021-09-04T09:26:00Z"/>
              <w:rFonts w:asciiTheme="minorHAnsi" w:eastAsiaTheme="minorEastAsia" w:hAnsiTheme="minorHAnsi" w:cstheme="minorBidi"/>
              <w:noProof/>
              <w:lang w:eastAsia="es-ES"/>
            </w:rPr>
          </w:pPr>
          <w:del w:id="835" w:author="JORGE CONTRERAS ORTIZ" w:date="2021-09-04T09:26:00Z">
            <w:r w:rsidRPr="005B42F0" w:rsidDel="005B42F0">
              <w:rPr>
                <w:noProof/>
                <w:rPrChange w:id="836"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837"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838" w:author="JORGE CONTRERAS ORTIZ" w:date="2021-09-04T09:26:00Z"/>
              <w:rFonts w:asciiTheme="minorHAnsi" w:eastAsiaTheme="minorEastAsia" w:hAnsiTheme="minorHAnsi" w:cstheme="minorBidi"/>
              <w:noProof/>
              <w:lang w:eastAsia="es-ES"/>
            </w:rPr>
          </w:pPr>
          <w:del w:id="839" w:author="JORGE CONTRERAS ORTIZ" w:date="2021-09-04T09:26:00Z">
            <w:r w:rsidRPr="005B42F0" w:rsidDel="005B42F0">
              <w:rPr>
                <w:noProof/>
                <w:rPrChange w:id="840"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841"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842" w:author="JORGE CONTRERAS ORTIZ" w:date="2021-09-04T09:26:00Z"/>
              <w:rFonts w:asciiTheme="minorHAnsi" w:eastAsiaTheme="minorEastAsia" w:hAnsiTheme="minorHAnsi" w:cstheme="minorBidi"/>
              <w:noProof/>
              <w:lang w:eastAsia="es-ES"/>
            </w:rPr>
          </w:pPr>
          <w:del w:id="843" w:author="JORGE CONTRERAS ORTIZ" w:date="2021-09-04T09:26:00Z">
            <w:r w:rsidRPr="005B42F0" w:rsidDel="005B42F0">
              <w:rPr>
                <w:noProof/>
                <w:rPrChange w:id="844"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845"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46" w:author="JORGE CONTRERAS ORTIZ" w:date="2021-09-04T09:26:00Z"/>
              <w:rFonts w:asciiTheme="minorHAnsi" w:eastAsiaTheme="minorEastAsia" w:hAnsiTheme="minorHAnsi" w:cstheme="minorBidi"/>
              <w:noProof/>
              <w:lang w:eastAsia="es-ES"/>
            </w:rPr>
          </w:pPr>
          <w:del w:id="847" w:author="JORGE CONTRERAS ORTIZ" w:date="2021-09-04T09:26:00Z">
            <w:r w:rsidRPr="005B42F0" w:rsidDel="005B42F0">
              <w:rPr>
                <w:noProof/>
                <w:rPrChange w:id="848"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849"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50" w:author="JORGE CONTRERAS ORTIZ" w:date="2021-09-04T09:26:00Z"/>
              <w:rFonts w:asciiTheme="minorHAnsi" w:eastAsiaTheme="minorEastAsia" w:hAnsiTheme="minorHAnsi" w:cstheme="minorBidi"/>
              <w:noProof/>
              <w:lang w:eastAsia="es-ES"/>
            </w:rPr>
          </w:pPr>
          <w:del w:id="851" w:author="JORGE CONTRERAS ORTIZ" w:date="2021-09-04T09:26:00Z">
            <w:r w:rsidRPr="005B42F0" w:rsidDel="005B42F0">
              <w:rPr>
                <w:noProof/>
                <w:rPrChange w:id="852"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853"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54" w:author="JORGE CONTRERAS ORTIZ" w:date="2021-09-04T09:26:00Z"/>
              <w:rFonts w:asciiTheme="minorHAnsi" w:eastAsiaTheme="minorEastAsia" w:hAnsiTheme="minorHAnsi" w:cstheme="minorBidi"/>
              <w:noProof/>
              <w:lang w:eastAsia="es-ES"/>
            </w:rPr>
          </w:pPr>
          <w:del w:id="855" w:author="JORGE CONTRERAS ORTIZ" w:date="2021-09-04T09:26:00Z">
            <w:r w:rsidRPr="005B42F0" w:rsidDel="005B42F0">
              <w:rPr>
                <w:noProof/>
                <w:rPrChange w:id="856"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857"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58" w:author="JORGE CONTRERAS ORTIZ" w:date="2021-09-04T09:26:00Z"/>
              <w:rFonts w:asciiTheme="minorHAnsi" w:eastAsiaTheme="minorEastAsia" w:hAnsiTheme="minorHAnsi" w:cstheme="minorBidi"/>
              <w:noProof/>
              <w:lang w:eastAsia="es-ES"/>
            </w:rPr>
          </w:pPr>
          <w:del w:id="859" w:author="JORGE CONTRERAS ORTIZ" w:date="2021-09-04T09:26:00Z">
            <w:r w:rsidRPr="005B42F0" w:rsidDel="005B42F0">
              <w:rPr>
                <w:noProof/>
                <w:rPrChange w:id="860"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861"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62" w:author="JORGE CONTRERAS ORTIZ" w:date="2021-09-04T09:26:00Z"/>
              <w:rFonts w:asciiTheme="minorHAnsi" w:eastAsiaTheme="minorEastAsia" w:hAnsiTheme="minorHAnsi" w:cstheme="minorBidi"/>
              <w:noProof/>
              <w:lang w:eastAsia="es-ES"/>
            </w:rPr>
          </w:pPr>
          <w:del w:id="863" w:author="JORGE CONTRERAS ORTIZ" w:date="2021-09-04T09:26:00Z">
            <w:r w:rsidRPr="005B42F0" w:rsidDel="005B42F0">
              <w:rPr>
                <w:noProof/>
                <w:rPrChange w:id="864"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865"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66" w:author="JORGE CONTRERAS ORTIZ" w:date="2021-09-04T09:26:00Z"/>
              <w:rFonts w:asciiTheme="minorHAnsi" w:hAnsiTheme="minorHAnsi" w:cstheme="minorBidi"/>
              <w:noProof/>
            </w:rPr>
          </w:pPr>
          <w:del w:id="867" w:author="JORGE CONTRERAS ORTIZ" w:date="2021-09-04T09:26:00Z">
            <w:r w:rsidRPr="005B42F0" w:rsidDel="005B42F0">
              <w:rPr>
                <w:noProof/>
                <w:rPrChange w:id="868"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869"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70" w:author="JORGE CONTRERAS ORTIZ" w:date="2021-09-04T09:26:00Z"/>
              <w:rFonts w:asciiTheme="minorHAnsi" w:eastAsiaTheme="minorEastAsia" w:hAnsiTheme="minorHAnsi" w:cstheme="minorBidi"/>
              <w:noProof/>
              <w:lang w:eastAsia="es-ES"/>
            </w:rPr>
          </w:pPr>
          <w:del w:id="871" w:author="JORGE CONTRERAS ORTIZ" w:date="2021-09-04T09:26:00Z">
            <w:r w:rsidRPr="005B42F0" w:rsidDel="005B42F0">
              <w:rPr>
                <w:noProof/>
                <w:rPrChange w:id="872"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873"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74" w:author="JORGE CONTRERAS ORTIZ" w:date="2021-09-04T09:26:00Z"/>
              <w:rFonts w:asciiTheme="minorHAnsi" w:eastAsiaTheme="minorEastAsia" w:hAnsiTheme="minorHAnsi" w:cstheme="minorBidi"/>
              <w:noProof/>
              <w:lang w:eastAsia="es-ES"/>
            </w:rPr>
          </w:pPr>
          <w:del w:id="875" w:author="JORGE CONTRERAS ORTIZ" w:date="2021-09-04T09:26:00Z">
            <w:r w:rsidRPr="005B42F0" w:rsidDel="005B42F0">
              <w:rPr>
                <w:noProof/>
                <w:rPrChange w:id="876"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877"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78" w:author="JORGE CONTRERAS ORTIZ" w:date="2021-09-04T09:26:00Z"/>
              <w:rFonts w:asciiTheme="minorHAnsi" w:eastAsiaTheme="minorEastAsia" w:hAnsiTheme="minorHAnsi" w:cstheme="minorBidi"/>
              <w:noProof/>
              <w:lang w:eastAsia="es-ES"/>
            </w:rPr>
          </w:pPr>
          <w:del w:id="879" w:author="JORGE CONTRERAS ORTIZ" w:date="2021-09-04T09:26:00Z">
            <w:r w:rsidRPr="005B42F0" w:rsidDel="005B42F0">
              <w:rPr>
                <w:noProof/>
                <w:rPrChange w:id="880"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881"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82" w:author="JORGE CONTRERAS ORTIZ" w:date="2021-09-04T09:26:00Z"/>
              <w:rFonts w:asciiTheme="minorHAnsi" w:hAnsiTheme="minorHAnsi" w:cstheme="minorBidi"/>
              <w:noProof/>
            </w:rPr>
          </w:pPr>
          <w:del w:id="883" w:author="JORGE CONTRERAS ORTIZ" w:date="2021-09-04T09:26:00Z">
            <w:r w:rsidRPr="005B42F0" w:rsidDel="005B42F0">
              <w:rPr>
                <w:noProof/>
                <w:rPrChange w:id="884"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885"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86" w:author="JORGE CONTRERAS ORTIZ" w:date="2021-09-04T09:26:00Z"/>
              <w:rFonts w:asciiTheme="minorHAnsi" w:eastAsiaTheme="minorEastAsia" w:hAnsiTheme="minorHAnsi" w:cstheme="minorBidi"/>
              <w:noProof/>
              <w:lang w:eastAsia="es-ES"/>
            </w:rPr>
          </w:pPr>
          <w:del w:id="887" w:author="JORGE CONTRERAS ORTIZ" w:date="2021-09-04T09:26:00Z">
            <w:r w:rsidRPr="005B42F0" w:rsidDel="005B42F0">
              <w:rPr>
                <w:noProof/>
                <w:rPrChange w:id="888"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889"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90" w:author="JORGE CONTRERAS ORTIZ" w:date="2021-09-04T09:26:00Z"/>
              <w:rFonts w:asciiTheme="minorHAnsi" w:eastAsiaTheme="minorEastAsia" w:hAnsiTheme="minorHAnsi" w:cstheme="minorBidi"/>
              <w:noProof/>
              <w:lang w:eastAsia="es-ES"/>
            </w:rPr>
          </w:pPr>
          <w:del w:id="891" w:author="JORGE CONTRERAS ORTIZ" w:date="2021-09-04T09:26:00Z">
            <w:r w:rsidRPr="005B42F0" w:rsidDel="005B42F0">
              <w:rPr>
                <w:noProof/>
                <w:rPrChange w:id="892"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893"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94" w:author="JORGE CONTRERAS ORTIZ" w:date="2021-09-04T09:26:00Z"/>
              <w:rFonts w:asciiTheme="minorHAnsi" w:eastAsiaTheme="minorEastAsia" w:hAnsiTheme="minorHAnsi" w:cstheme="minorBidi"/>
              <w:noProof/>
              <w:lang w:eastAsia="es-ES"/>
            </w:rPr>
          </w:pPr>
          <w:del w:id="895" w:author="JORGE CONTRERAS ORTIZ" w:date="2021-09-04T09:26:00Z">
            <w:r w:rsidRPr="005B42F0" w:rsidDel="005B42F0">
              <w:rPr>
                <w:noProof/>
                <w:rPrChange w:id="896"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897"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98" w:author="JORGE CONTRERAS ORTIZ" w:date="2021-09-04T09:26:00Z"/>
              <w:rFonts w:asciiTheme="minorHAnsi" w:eastAsiaTheme="minorEastAsia" w:hAnsiTheme="minorHAnsi" w:cstheme="minorBidi"/>
              <w:noProof/>
              <w:lang w:eastAsia="es-ES"/>
            </w:rPr>
          </w:pPr>
          <w:del w:id="899" w:author="JORGE CONTRERAS ORTIZ" w:date="2021-09-04T09:26:00Z">
            <w:r w:rsidRPr="005B42F0" w:rsidDel="005B42F0">
              <w:rPr>
                <w:noProof/>
                <w:rPrChange w:id="900"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901"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902" w:author="JORGE CONTRERAS ORTIZ" w:date="2021-09-04T09:26:00Z"/>
              <w:rFonts w:asciiTheme="minorHAnsi" w:eastAsiaTheme="minorEastAsia" w:hAnsiTheme="minorHAnsi" w:cstheme="minorBidi"/>
              <w:noProof/>
              <w:lang w:eastAsia="es-ES"/>
            </w:rPr>
          </w:pPr>
          <w:del w:id="903" w:author="JORGE CONTRERAS ORTIZ" w:date="2021-09-04T09:26:00Z">
            <w:r w:rsidRPr="005B42F0" w:rsidDel="005B42F0">
              <w:rPr>
                <w:noProof/>
                <w:rPrChange w:id="904"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905"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906" w:author="JORGE CONTRERAS ORTIZ" w:date="2021-09-04T09:26:00Z"/>
              <w:rFonts w:asciiTheme="minorHAnsi" w:hAnsiTheme="minorHAnsi" w:cstheme="minorBidi"/>
              <w:noProof/>
            </w:rPr>
          </w:pPr>
          <w:del w:id="907" w:author="JORGE CONTRERAS ORTIZ" w:date="2021-09-04T09:26:00Z">
            <w:r w:rsidRPr="005B42F0" w:rsidDel="005B42F0">
              <w:rPr>
                <w:noProof/>
                <w:rPrChange w:id="908"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909"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910" w:author="JORGE CONTRERAS ORTIZ" w:date="2021-09-04T09:26:00Z"/>
              <w:rFonts w:asciiTheme="minorHAnsi" w:eastAsiaTheme="minorEastAsia" w:hAnsiTheme="minorHAnsi" w:cstheme="minorBidi"/>
              <w:noProof/>
              <w:lang w:eastAsia="es-ES"/>
            </w:rPr>
          </w:pPr>
          <w:del w:id="911" w:author="JORGE CONTRERAS ORTIZ" w:date="2021-09-04T09:26:00Z">
            <w:r w:rsidRPr="005B42F0" w:rsidDel="005B42F0">
              <w:rPr>
                <w:noProof/>
                <w:rPrChange w:id="912"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913"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914" w:author="JORGE CONTRERAS ORTIZ" w:date="2021-09-04T09:26:00Z"/>
              <w:rFonts w:asciiTheme="minorHAnsi" w:eastAsiaTheme="minorEastAsia" w:hAnsiTheme="minorHAnsi" w:cstheme="minorBidi"/>
              <w:noProof/>
              <w:lang w:eastAsia="es-ES"/>
            </w:rPr>
          </w:pPr>
          <w:del w:id="915" w:author="JORGE CONTRERAS ORTIZ" w:date="2021-09-04T09:26:00Z">
            <w:r w:rsidRPr="005B42F0" w:rsidDel="005B42F0">
              <w:rPr>
                <w:noProof/>
                <w:rPrChange w:id="916"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917"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918" w:author="JORGE CONTRERAS ORTIZ" w:date="2021-09-04T09:26:00Z"/>
              <w:rFonts w:asciiTheme="minorHAnsi" w:eastAsiaTheme="minorEastAsia" w:hAnsiTheme="minorHAnsi" w:cstheme="minorBidi"/>
              <w:noProof/>
              <w:lang w:eastAsia="es-ES"/>
            </w:rPr>
          </w:pPr>
          <w:del w:id="919" w:author="JORGE CONTRERAS ORTIZ" w:date="2021-09-04T09:26:00Z">
            <w:r w:rsidRPr="005B42F0" w:rsidDel="005B42F0">
              <w:rPr>
                <w:noProof/>
                <w:rPrChange w:id="920"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921"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922" w:author="JORGE CONTRERAS ORTIZ" w:date="2021-09-04T09:26:00Z"/>
              <w:rFonts w:asciiTheme="minorHAnsi" w:eastAsiaTheme="minorEastAsia" w:hAnsiTheme="minorHAnsi" w:cstheme="minorBidi"/>
              <w:noProof/>
              <w:lang w:eastAsia="es-ES"/>
            </w:rPr>
          </w:pPr>
          <w:del w:id="923" w:author="JORGE CONTRERAS ORTIZ" w:date="2021-09-04T09:26:00Z">
            <w:r w:rsidRPr="005B42F0" w:rsidDel="005B42F0">
              <w:rPr>
                <w:noProof/>
                <w:rPrChange w:id="924"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925"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926" w:author="JORGE CONTRERAS ORTIZ" w:date="2021-09-04T09:26:00Z"/>
              <w:rFonts w:asciiTheme="minorHAnsi" w:hAnsiTheme="minorHAnsi" w:cstheme="minorBidi"/>
              <w:noProof/>
            </w:rPr>
          </w:pPr>
          <w:del w:id="927" w:author="JORGE CONTRERAS ORTIZ" w:date="2021-09-04T09:26:00Z">
            <w:r w:rsidRPr="005B42F0" w:rsidDel="005B42F0">
              <w:rPr>
                <w:noProof/>
                <w:rPrChange w:id="928"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929"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930" w:author="JORGE CONTRERAS ORTIZ" w:date="2021-09-04T09:26:00Z"/>
              <w:rFonts w:asciiTheme="minorHAnsi" w:hAnsiTheme="minorHAnsi" w:cstheme="minorBidi"/>
              <w:noProof/>
            </w:rPr>
          </w:pPr>
          <w:del w:id="931" w:author="JORGE CONTRERAS ORTIZ" w:date="2021-09-04T09:26:00Z">
            <w:r w:rsidRPr="005B42F0" w:rsidDel="005B42F0">
              <w:rPr>
                <w:noProof/>
                <w:rPrChange w:id="932"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933"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934" w:author="JORGE CONTRERAS ORTIZ" w:date="2021-09-04T09:26:00Z"/>
              <w:rFonts w:asciiTheme="minorHAnsi" w:hAnsiTheme="minorHAnsi" w:cstheme="minorBidi"/>
              <w:noProof/>
            </w:rPr>
          </w:pPr>
          <w:del w:id="935" w:author="JORGE CONTRERAS ORTIZ" w:date="2021-09-04T09:26:00Z">
            <w:r w:rsidRPr="005B42F0" w:rsidDel="005B42F0">
              <w:rPr>
                <w:noProof/>
                <w:rPrChange w:id="936"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937"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938" w:author="JORGE CONTRERAS ORTIZ" w:date="2021-09-04T09:26:00Z"/>
              <w:rFonts w:asciiTheme="minorHAnsi" w:hAnsiTheme="minorHAnsi" w:cstheme="minorBidi"/>
              <w:noProof/>
            </w:rPr>
          </w:pPr>
          <w:del w:id="939" w:author="JORGE CONTRERAS ORTIZ" w:date="2021-09-04T09:26:00Z">
            <w:r w:rsidRPr="005B42F0" w:rsidDel="005B42F0">
              <w:rPr>
                <w:noProof/>
                <w:rPrChange w:id="940"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941"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942" w:author="JORGE CONTRERAS ORTIZ" w:date="2021-09-04T09:26:00Z"/>
              <w:rFonts w:asciiTheme="minorHAnsi" w:hAnsiTheme="minorHAnsi" w:cstheme="minorBidi"/>
              <w:noProof/>
            </w:rPr>
          </w:pPr>
          <w:del w:id="943" w:author="JORGE CONTRERAS ORTIZ" w:date="2021-09-04T09:26:00Z">
            <w:r w:rsidRPr="005B42F0" w:rsidDel="005B42F0">
              <w:rPr>
                <w:noProof/>
                <w:rPrChange w:id="944"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945"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46" w:author="JORGE CONTRERAS ORTIZ" w:date="2021-09-04T09:26:00Z"/>
              <w:rFonts w:asciiTheme="minorHAnsi" w:eastAsiaTheme="minorEastAsia" w:hAnsiTheme="minorHAnsi" w:cstheme="minorBidi"/>
              <w:noProof/>
              <w:lang w:eastAsia="es-ES"/>
            </w:rPr>
          </w:pPr>
          <w:del w:id="947" w:author="JORGE CONTRERAS ORTIZ" w:date="2021-09-04T09:26:00Z">
            <w:r w:rsidRPr="005B42F0" w:rsidDel="005B42F0">
              <w:rPr>
                <w:noProof/>
                <w:rPrChange w:id="948"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949"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50" w:author="JORGE CONTRERAS ORTIZ" w:date="2021-09-04T09:26:00Z"/>
              <w:rFonts w:asciiTheme="minorHAnsi" w:hAnsiTheme="minorHAnsi" w:cstheme="minorBidi"/>
              <w:noProof/>
            </w:rPr>
          </w:pPr>
          <w:del w:id="951" w:author="JORGE CONTRERAS ORTIZ" w:date="2021-09-04T09:26:00Z">
            <w:r w:rsidRPr="005B42F0" w:rsidDel="005B42F0">
              <w:rPr>
                <w:noProof/>
                <w:rPrChange w:id="952"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953"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54" w:author="JORGE CONTRERAS ORTIZ" w:date="2021-09-04T09:26:00Z"/>
              <w:rFonts w:asciiTheme="minorHAnsi" w:hAnsiTheme="minorHAnsi" w:cstheme="minorBidi"/>
              <w:noProof/>
            </w:rPr>
          </w:pPr>
          <w:del w:id="955" w:author="JORGE CONTRERAS ORTIZ" w:date="2021-09-04T09:26:00Z">
            <w:r w:rsidRPr="005B42F0" w:rsidDel="005B42F0">
              <w:rPr>
                <w:noProof/>
                <w:rPrChange w:id="956"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957"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58" w:author="JORGE CONTRERAS ORTIZ" w:date="2021-09-04T09:26:00Z"/>
              <w:rFonts w:asciiTheme="minorHAnsi" w:eastAsiaTheme="minorEastAsia" w:hAnsiTheme="minorHAnsi" w:cstheme="minorBidi"/>
              <w:noProof/>
              <w:lang w:eastAsia="es-ES"/>
            </w:rPr>
          </w:pPr>
          <w:del w:id="959" w:author="JORGE CONTRERAS ORTIZ" w:date="2021-09-04T09:26:00Z">
            <w:r w:rsidRPr="005B42F0" w:rsidDel="005B42F0">
              <w:rPr>
                <w:noProof/>
                <w:rPrChange w:id="960"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961"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62" w:author="JORGE CONTRERAS ORTIZ" w:date="2021-09-04T09:26:00Z"/>
              <w:rFonts w:asciiTheme="minorHAnsi" w:hAnsiTheme="minorHAnsi" w:cstheme="minorBidi"/>
              <w:noProof/>
            </w:rPr>
          </w:pPr>
          <w:del w:id="963" w:author="JORGE CONTRERAS ORTIZ" w:date="2021-09-04T09:26:00Z">
            <w:r w:rsidRPr="005B42F0" w:rsidDel="005B42F0">
              <w:rPr>
                <w:noProof/>
                <w:rPrChange w:id="964"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965"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66" w:author="JORGE CONTRERAS ORTIZ" w:date="2021-09-04T09:26:00Z"/>
              <w:rFonts w:asciiTheme="minorHAnsi" w:eastAsiaTheme="minorEastAsia" w:hAnsiTheme="minorHAnsi" w:cstheme="minorBidi"/>
              <w:noProof/>
              <w:lang w:eastAsia="es-ES"/>
            </w:rPr>
          </w:pPr>
          <w:del w:id="967" w:author="JORGE CONTRERAS ORTIZ" w:date="2021-09-04T09:26:00Z">
            <w:r w:rsidRPr="005B42F0" w:rsidDel="005B42F0">
              <w:rPr>
                <w:noProof/>
                <w:rPrChange w:id="968"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969"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70" w:author="JORGE CONTRERAS ORTIZ" w:date="2021-09-04T09:26:00Z"/>
              <w:rFonts w:asciiTheme="minorHAnsi" w:eastAsiaTheme="minorEastAsia" w:hAnsiTheme="minorHAnsi" w:cstheme="minorBidi"/>
              <w:noProof/>
              <w:lang w:eastAsia="es-ES"/>
            </w:rPr>
          </w:pPr>
          <w:del w:id="971" w:author="JORGE CONTRERAS ORTIZ" w:date="2021-09-04T09:26:00Z">
            <w:r w:rsidRPr="005B42F0" w:rsidDel="005B42F0">
              <w:rPr>
                <w:noProof/>
                <w:rPrChange w:id="972"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973"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74" w:author="JORGE CONTRERAS ORTIZ" w:date="2021-09-04T09:26:00Z"/>
              <w:rFonts w:asciiTheme="minorHAnsi" w:eastAsiaTheme="minorEastAsia" w:hAnsiTheme="minorHAnsi" w:cstheme="minorBidi"/>
              <w:noProof/>
              <w:lang w:eastAsia="es-ES"/>
            </w:rPr>
          </w:pPr>
          <w:del w:id="975" w:author="JORGE CONTRERAS ORTIZ" w:date="2021-09-04T09:26:00Z">
            <w:r w:rsidRPr="005B42F0" w:rsidDel="005B42F0">
              <w:rPr>
                <w:noProof/>
                <w:rPrChange w:id="976"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977"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78" w:author="JORGE CONTRERAS ORTIZ" w:date="2021-09-04T09:26:00Z"/>
              <w:rFonts w:asciiTheme="minorHAnsi" w:hAnsiTheme="minorHAnsi" w:cstheme="minorBidi"/>
              <w:noProof/>
            </w:rPr>
          </w:pPr>
          <w:del w:id="979" w:author="JORGE CONTRERAS ORTIZ" w:date="2021-09-04T09:26:00Z">
            <w:r w:rsidRPr="005B42F0" w:rsidDel="005B42F0">
              <w:rPr>
                <w:noProof/>
                <w:rPrChange w:id="980"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981"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82" w:author="JORGE CONTRERAS ORTIZ" w:date="2021-09-04T09:26:00Z"/>
              <w:rFonts w:asciiTheme="minorHAnsi" w:hAnsiTheme="minorHAnsi" w:cstheme="minorBidi"/>
              <w:noProof/>
            </w:rPr>
          </w:pPr>
          <w:del w:id="983" w:author="JORGE CONTRERAS ORTIZ" w:date="2021-09-04T09:26:00Z">
            <w:r w:rsidRPr="005B42F0" w:rsidDel="005B42F0">
              <w:rPr>
                <w:noProof/>
                <w:rPrChange w:id="984"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985"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86" w:author="JORGE CONTRERAS ORTIZ" w:date="2021-09-04T09:26:00Z"/>
              <w:rFonts w:asciiTheme="minorHAnsi" w:hAnsiTheme="minorHAnsi" w:cstheme="minorBidi"/>
              <w:noProof/>
            </w:rPr>
          </w:pPr>
          <w:del w:id="987" w:author="JORGE CONTRERAS ORTIZ" w:date="2021-09-04T09:26:00Z">
            <w:r w:rsidRPr="005B42F0" w:rsidDel="005B42F0">
              <w:rPr>
                <w:noProof/>
                <w:rPrChange w:id="988"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989"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90" w:author="JORGE CONTRERAS ORTIZ" w:date="2021-09-04T09:26:00Z"/>
              <w:rFonts w:asciiTheme="minorHAnsi" w:eastAsiaTheme="minorEastAsia" w:hAnsiTheme="minorHAnsi" w:cstheme="minorBidi"/>
              <w:noProof/>
              <w:lang w:eastAsia="es-ES"/>
            </w:rPr>
          </w:pPr>
          <w:del w:id="991" w:author="JORGE CONTRERAS ORTIZ" w:date="2021-09-04T09:26:00Z">
            <w:r w:rsidRPr="005B42F0" w:rsidDel="005B42F0">
              <w:rPr>
                <w:noProof/>
                <w:rPrChange w:id="992"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993"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94" w:author="JORGE CONTRERAS ORTIZ" w:date="2021-09-04T09:26:00Z"/>
              <w:rFonts w:asciiTheme="minorHAnsi" w:hAnsiTheme="minorHAnsi" w:cstheme="minorBidi"/>
              <w:noProof/>
            </w:rPr>
          </w:pPr>
          <w:del w:id="995" w:author="JORGE CONTRERAS ORTIZ" w:date="2021-09-04T09:26:00Z">
            <w:r w:rsidRPr="005B42F0" w:rsidDel="005B42F0">
              <w:rPr>
                <w:noProof/>
                <w:rPrChange w:id="996"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997"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98" w:author="JORGE CONTRERAS ORTIZ" w:date="2021-09-04T09:26:00Z"/>
              <w:rFonts w:asciiTheme="minorHAnsi" w:hAnsiTheme="minorHAnsi" w:cstheme="minorBidi"/>
              <w:noProof/>
            </w:rPr>
          </w:pPr>
          <w:del w:id="999" w:author="JORGE CONTRERAS ORTIZ" w:date="2021-09-04T09:26:00Z">
            <w:r w:rsidRPr="005B42F0" w:rsidDel="005B42F0">
              <w:rPr>
                <w:noProof/>
                <w:rPrChange w:id="1000"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001"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002" w:author="JORGE CONTRERAS ORTIZ" w:date="2021-09-04T09:26:00Z"/>
              <w:rFonts w:asciiTheme="minorHAnsi" w:hAnsiTheme="minorHAnsi" w:cstheme="minorBidi"/>
              <w:noProof/>
            </w:rPr>
          </w:pPr>
          <w:del w:id="1003" w:author="JORGE CONTRERAS ORTIZ" w:date="2021-09-04T09:26:00Z">
            <w:r w:rsidRPr="005B42F0" w:rsidDel="005B42F0">
              <w:rPr>
                <w:noProof/>
                <w:rPrChange w:id="1004"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005"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006" w:author="JORGE CONTRERAS ORTIZ" w:date="2021-09-04T09:26:00Z"/>
              <w:rFonts w:asciiTheme="minorHAnsi" w:hAnsiTheme="minorHAnsi" w:cstheme="minorBidi"/>
              <w:noProof/>
            </w:rPr>
          </w:pPr>
          <w:del w:id="1007" w:author="JORGE CONTRERAS ORTIZ" w:date="2021-09-04T09:26:00Z">
            <w:r w:rsidRPr="005B42F0" w:rsidDel="005B42F0">
              <w:rPr>
                <w:noProof/>
                <w:rPrChange w:id="1008"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009"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010" w:author="JORGE CONTRERAS ORTIZ" w:date="2021-09-04T09:26:00Z"/>
              <w:rFonts w:asciiTheme="minorHAnsi" w:eastAsiaTheme="minorEastAsia" w:hAnsiTheme="minorHAnsi" w:cstheme="minorBidi"/>
              <w:noProof/>
              <w:lang w:eastAsia="es-ES"/>
            </w:rPr>
          </w:pPr>
          <w:del w:id="1011" w:author="JORGE CONTRERAS ORTIZ" w:date="2021-09-04T09:26:00Z">
            <w:r w:rsidRPr="005B42F0" w:rsidDel="005B42F0">
              <w:rPr>
                <w:noProof/>
                <w:rPrChange w:id="1012"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013"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014" w:author="JORGE CONTRERAS ORTIZ" w:date="2021-09-04T09:26:00Z"/>
              <w:rFonts w:asciiTheme="minorHAnsi" w:hAnsiTheme="minorHAnsi" w:cstheme="minorBidi"/>
              <w:noProof/>
            </w:rPr>
          </w:pPr>
          <w:del w:id="1015" w:author="JORGE CONTRERAS ORTIZ" w:date="2021-09-04T09:26:00Z">
            <w:r w:rsidRPr="005B42F0" w:rsidDel="005B42F0">
              <w:rPr>
                <w:noProof/>
                <w:rPrChange w:id="1016"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017"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018" w:author="JORGE CONTRERAS ORTIZ" w:date="2021-09-04T09:26:00Z"/>
              <w:rFonts w:asciiTheme="minorHAnsi" w:hAnsiTheme="minorHAnsi" w:cstheme="minorBidi"/>
              <w:noProof/>
            </w:rPr>
          </w:pPr>
          <w:del w:id="1019" w:author="JORGE CONTRERAS ORTIZ" w:date="2021-09-04T09:26:00Z">
            <w:r w:rsidRPr="005B42F0" w:rsidDel="005B42F0">
              <w:rPr>
                <w:noProof/>
                <w:rPrChange w:id="1020"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021"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022" w:author="JORGE CONTRERAS ORTIZ" w:date="2021-09-04T09:26:00Z"/>
              <w:rFonts w:asciiTheme="minorHAnsi" w:eastAsiaTheme="minorEastAsia" w:hAnsiTheme="minorHAnsi" w:cstheme="minorBidi"/>
              <w:noProof/>
              <w:lang w:eastAsia="es-ES"/>
            </w:rPr>
          </w:pPr>
          <w:del w:id="1023" w:author="JORGE CONTRERAS ORTIZ" w:date="2021-09-04T09:26:00Z">
            <w:r w:rsidRPr="005B42F0" w:rsidDel="005B42F0">
              <w:rPr>
                <w:noProof/>
                <w:rPrChange w:id="1024"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025"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026" w:author="JORGE CONTRERAS ORTIZ" w:date="2021-09-04T09:26:00Z"/>
              <w:rFonts w:asciiTheme="minorHAnsi" w:hAnsiTheme="minorHAnsi" w:cstheme="minorBidi"/>
              <w:noProof/>
            </w:rPr>
          </w:pPr>
          <w:del w:id="1027" w:author="JORGE CONTRERAS ORTIZ" w:date="2021-09-04T09:26:00Z">
            <w:r w:rsidRPr="005B42F0" w:rsidDel="005B42F0">
              <w:rPr>
                <w:noProof/>
                <w:rPrChange w:id="1028"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029"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030" w:author="JORGE CONTRERAS ORTIZ" w:date="2021-09-04T09:26:00Z"/>
              <w:rFonts w:asciiTheme="minorHAnsi" w:hAnsiTheme="minorHAnsi" w:cstheme="minorBidi"/>
              <w:noProof/>
            </w:rPr>
          </w:pPr>
          <w:del w:id="1031" w:author="JORGE CONTRERAS ORTIZ" w:date="2021-09-04T09:26:00Z">
            <w:r w:rsidRPr="005B42F0" w:rsidDel="005B42F0">
              <w:rPr>
                <w:noProof/>
                <w:rPrChange w:id="1032"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033"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034" w:author="JORGE CONTRERAS ORTIZ" w:date="2021-09-04T09:26:00Z"/>
              <w:rFonts w:asciiTheme="minorHAnsi" w:eastAsiaTheme="minorEastAsia" w:hAnsiTheme="minorHAnsi" w:cstheme="minorBidi"/>
              <w:noProof/>
              <w:lang w:eastAsia="es-ES"/>
            </w:rPr>
          </w:pPr>
          <w:del w:id="1035" w:author="JORGE CONTRERAS ORTIZ" w:date="2021-09-04T09:26:00Z">
            <w:r w:rsidRPr="005B42F0" w:rsidDel="005B42F0">
              <w:rPr>
                <w:noProof/>
                <w:rPrChange w:id="1036"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037"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038" w:author="JORGE CONTRERAS ORTIZ" w:date="2021-09-04T09:26:00Z"/>
              <w:rFonts w:asciiTheme="minorHAnsi" w:eastAsiaTheme="minorEastAsia" w:hAnsiTheme="minorHAnsi" w:cstheme="minorBidi"/>
              <w:noProof/>
              <w:lang w:eastAsia="es-ES"/>
            </w:rPr>
          </w:pPr>
          <w:del w:id="1039" w:author="JORGE CONTRERAS ORTIZ" w:date="2021-09-04T09:26:00Z">
            <w:r w:rsidRPr="005B42F0" w:rsidDel="005B42F0">
              <w:rPr>
                <w:noProof/>
                <w:rPrChange w:id="1040"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041"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042" w:author="JORGE CONTRERAS ORTIZ" w:date="2021-09-04T09:26:00Z"/>
              <w:rFonts w:asciiTheme="minorHAnsi" w:eastAsiaTheme="minorEastAsia" w:hAnsiTheme="minorHAnsi" w:cstheme="minorBidi"/>
              <w:noProof/>
              <w:lang w:eastAsia="es-ES"/>
            </w:rPr>
          </w:pPr>
          <w:del w:id="1043" w:author="JORGE CONTRERAS ORTIZ" w:date="2021-09-04T09:26:00Z">
            <w:r w:rsidRPr="005B42F0" w:rsidDel="005B42F0">
              <w:rPr>
                <w:noProof/>
                <w:rPrChange w:id="1044"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045" w:author="JORGE CONTRERAS ORTIZ" w:date="2021-09-04T09:26:00Z">
                  <w:rPr>
                    <w:rStyle w:val="Hipervnculo"/>
                    <w:noProof/>
                  </w:rPr>
                </w:rPrChange>
              </w:rPr>
              <w:delText>BIBLIOGRAFÍA</w:delText>
            </w:r>
            <w:r w:rsidDel="005B42F0">
              <w:rPr>
                <w:noProof/>
                <w:webHidden/>
              </w:rPr>
              <w:tab/>
              <w:delText>116</w:delText>
            </w:r>
          </w:del>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046" w:name="_Toc81499323"/>
      <w:bookmarkStart w:id="1047" w:name="_Toc81743553"/>
      <w:r w:rsidRPr="00791D37">
        <w:lastRenderedPageBreak/>
        <w:t>ABREVIATURAS Y ACRÓNIMOS</w:t>
      </w:r>
      <w:bookmarkEnd w:id="1046"/>
      <w:bookmarkEnd w:id="1047"/>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B5329E"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proofErr w:type="spellStart"/>
            <w:r w:rsidRPr="00791D37">
              <w:t>QoS</w:t>
            </w:r>
            <w:proofErr w:type="spellEnd"/>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B5329E"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B5329E"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proofErr w:type="spellStart"/>
            <w:r w:rsidRPr="00791D37">
              <w:t>CoAP</w:t>
            </w:r>
            <w:proofErr w:type="spellEnd"/>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B5329E"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B5329E"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proofErr w:type="spellStart"/>
            <w:r w:rsidRPr="00791D37">
              <w:t>MeshCoP</w:t>
            </w:r>
            <w:proofErr w:type="spellEnd"/>
          </w:p>
        </w:tc>
        <w:tc>
          <w:tcPr>
            <w:tcW w:w="4530" w:type="dxa"/>
            <w:vAlign w:val="center"/>
          </w:tcPr>
          <w:p w14:paraId="5493B4A2" w14:textId="77777777" w:rsidR="00DA3B27" w:rsidRPr="00791D37" w:rsidRDefault="00DA3B27" w:rsidP="00791D37">
            <w:pPr>
              <w:rPr>
                <w:lang w:val="en-GB"/>
              </w:rPr>
            </w:pP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B5329E"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775149ED" w:rsidR="00DA3B27" w:rsidRPr="00791D37" w:rsidRDefault="00DA3B27" w:rsidP="00522D2C">
      <w:pPr>
        <w:pStyle w:val="Descripcin"/>
        <w:jc w:val="center"/>
      </w:pPr>
      <w:bookmarkStart w:id="1048" w:name="_Toc81499561"/>
      <w:bookmarkStart w:id="1049" w:name="_Toc81659759"/>
      <w:r w:rsidRPr="00791D37">
        <w:t xml:space="preserve">Tabla </w:t>
      </w:r>
      <w:r w:rsidR="007279BC">
        <w:fldChar w:fldCharType="begin"/>
      </w:r>
      <w:r w:rsidR="007279BC">
        <w:instrText xml:space="preserve"> SEQ Tabla \* ARABIC </w:instrText>
      </w:r>
      <w:r w:rsidR="007279BC">
        <w:fldChar w:fldCharType="separate"/>
      </w:r>
      <w:r w:rsidR="003E5AE5">
        <w:rPr>
          <w:noProof/>
        </w:rPr>
        <w:t>1</w:t>
      </w:r>
      <w:r w:rsidR="007279BC">
        <w:rPr>
          <w:noProof/>
        </w:rPr>
        <w:fldChar w:fldCharType="end"/>
      </w:r>
      <w:r w:rsidRPr="00791D37">
        <w:t xml:space="preserve"> Abreviaturas y Acrónimos</w:t>
      </w:r>
      <w:bookmarkEnd w:id="1048"/>
      <w:bookmarkEnd w:id="1049"/>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50" w:name="_Toc81743554"/>
      <w:r w:rsidRPr="00791D37">
        <w:lastRenderedPageBreak/>
        <w:t>ILUSTRACIONES</w:t>
      </w:r>
      <w:bookmarkEnd w:id="1050"/>
    </w:p>
    <w:p w14:paraId="0B8806BA" w14:textId="77777777" w:rsidR="00B62082" w:rsidRPr="00791D37" w:rsidRDefault="00B62082" w:rsidP="00791D37"/>
    <w:p w14:paraId="4FE93BAB" w14:textId="55B1BB9E" w:rsidR="003E5AE5" w:rsidRDefault="00B62082">
      <w:pPr>
        <w:pStyle w:val="Tabladeilustraciones"/>
        <w:tabs>
          <w:tab w:val="right" w:leader="dot" w:pos="8494"/>
        </w:tabs>
        <w:rPr>
          <w:ins w:id="1051" w:author="JORGE CONTRERAS ORTIZ" w:date="2021-09-04T14:46: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52" w:author="JORGE CONTRERAS ORTIZ" w:date="2021-09-04T14:46:00Z">
        <w:r w:rsidR="003E5AE5" w:rsidRPr="00745479">
          <w:rPr>
            <w:rStyle w:val="Hipervnculo"/>
            <w:noProof/>
          </w:rPr>
          <w:fldChar w:fldCharType="begin"/>
        </w:r>
        <w:r w:rsidR="003E5AE5" w:rsidRPr="00745479">
          <w:rPr>
            <w:rStyle w:val="Hipervnculo"/>
            <w:noProof/>
          </w:rPr>
          <w:instrText xml:space="preserve"> </w:instrText>
        </w:r>
        <w:r w:rsidR="003E5AE5">
          <w:rPr>
            <w:noProof/>
          </w:rPr>
          <w:instrText>HYPERLINK \l "_Toc81659531"</w:instrText>
        </w:r>
        <w:r w:rsidR="003E5AE5" w:rsidRPr="00745479">
          <w:rPr>
            <w:rStyle w:val="Hipervnculo"/>
            <w:noProof/>
          </w:rPr>
          <w:instrText xml:space="preserve"> </w:instrText>
        </w:r>
        <w:r w:rsidR="003E5AE5" w:rsidRPr="00745479">
          <w:rPr>
            <w:rStyle w:val="Hipervnculo"/>
            <w:noProof/>
          </w:rPr>
          <w:fldChar w:fldCharType="separate"/>
        </w:r>
        <w:r w:rsidR="003E5AE5" w:rsidRPr="00745479">
          <w:rPr>
            <w:rStyle w:val="Hipervnculo"/>
            <w:noProof/>
          </w:rPr>
          <w:t>Ilustración 1 Estructura Básica 6LoWPAN [6]</w:t>
        </w:r>
        <w:r w:rsidR="003E5AE5">
          <w:rPr>
            <w:noProof/>
            <w:webHidden/>
          </w:rPr>
          <w:tab/>
        </w:r>
        <w:r w:rsidR="003E5AE5">
          <w:rPr>
            <w:noProof/>
            <w:webHidden/>
          </w:rPr>
          <w:fldChar w:fldCharType="begin"/>
        </w:r>
        <w:r w:rsidR="003E5AE5">
          <w:rPr>
            <w:noProof/>
            <w:webHidden/>
          </w:rPr>
          <w:instrText xml:space="preserve"> PAGEREF _Toc81659531 \h </w:instrText>
        </w:r>
      </w:ins>
      <w:r w:rsidR="003E5AE5">
        <w:rPr>
          <w:noProof/>
          <w:webHidden/>
        </w:rPr>
      </w:r>
      <w:r w:rsidR="003E5AE5">
        <w:rPr>
          <w:noProof/>
          <w:webHidden/>
        </w:rPr>
        <w:fldChar w:fldCharType="separate"/>
      </w:r>
      <w:ins w:id="1053" w:author="JORGE CONTRERAS ORTIZ" w:date="2021-09-04T14:47:00Z">
        <w:r w:rsidR="003E5AE5">
          <w:rPr>
            <w:noProof/>
            <w:webHidden/>
          </w:rPr>
          <w:t>24</w:t>
        </w:r>
      </w:ins>
      <w:ins w:id="1054" w:author="JORGE CONTRERAS ORTIZ" w:date="2021-09-04T14:46:00Z">
        <w:r w:rsidR="003E5AE5">
          <w:rPr>
            <w:noProof/>
            <w:webHidden/>
          </w:rPr>
          <w:fldChar w:fldCharType="end"/>
        </w:r>
        <w:r w:rsidR="003E5AE5" w:rsidRPr="00745479">
          <w:rPr>
            <w:rStyle w:val="Hipervnculo"/>
            <w:noProof/>
          </w:rPr>
          <w:fldChar w:fldCharType="end"/>
        </w:r>
      </w:ins>
    </w:p>
    <w:p w14:paraId="41A2EBBC" w14:textId="6AF3D1D1" w:rsidR="003E5AE5" w:rsidRDefault="003E5AE5">
      <w:pPr>
        <w:pStyle w:val="Tabladeilustraciones"/>
        <w:tabs>
          <w:tab w:val="right" w:leader="dot" w:pos="8494"/>
        </w:tabs>
        <w:rPr>
          <w:ins w:id="1055" w:author="JORGE CONTRERAS ORTIZ" w:date="2021-09-04T14:46:00Z"/>
          <w:rFonts w:asciiTheme="minorHAnsi" w:eastAsiaTheme="minorEastAsia" w:hAnsiTheme="minorHAnsi" w:cstheme="minorBidi"/>
          <w:noProof/>
          <w:lang w:eastAsia="es-ES"/>
        </w:rPr>
      </w:pPr>
      <w:ins w:id="10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 Arquitectura en Contiki [7]</w:t>
        </w:r>
        <w:r>
          <w:rPr>
            <w:noProof/>
            <w:webHidden/>
          </w:rPr>
          <w:tab/>
        </w:r>
        <w:r>
          <w:rPr>
            <w:noProof/>
            <w:webHidden/>
          </w:rPr>
          <w:fldChar w:fldCharType="begin"/>
        </w:r>
        <w:r>
          <w:rPr>
            <w:noProof/>
            <w:webHidden/>
          </w:rPr>
          <w:instrText xml:space="preserve"> PAGEREF _Toc81659532 \h </w:instrText>
        </w:r>
      </w:ins>
      <w:r>
        <w:rPr>
          <w:noProof/>
          <w:webHidden/>
        </w:rPr>
      </w:r>
      <w:r>
        <w:rPr>
          <w:noProof/>
          <w:webHidden/>
        </w:rPr>
        <w:fldChar w:fldCharType="separate"/>
      </w:r>
      <w:ins w:id="1057" w:author="JORGE CONTRERAS ORTIZ" w:date="2021-09-04T14:47:00Z">
        <w:r>
          <w:rPr>
            <w:noProof/>
            <w:webHidden/>
          </w:rPr>
          <w:t>27</w:t>
        </w:r>
      </w:ins>
      <w:ins w:id="1058" w:author="JORGE CONTRERAS ORTIZ" w:date="2021-09-04T14:46:00Z">
        <w:r>
          <w:rPr>
            <w:noProof/>
            <w:webHidden/>
          </w:rPr>
          <w:fldChar w:fldCharType="end"/>
        </w:r>
        <w:r w:rsidRPr="00745479">
          <w:rPr>
            <w:rStyle w:val="Hipervnculo"/>
            <w:noProof/>
          </w:rPr>
          <w:fldChar w:fldCharType="end"/>
        </w:r>
      </w:ins>
    </w:p>
    <w:p w14:paraId="223A5242" w14:textId="768F981E" w:rsidR="003E5AE5" w:rsidRDefault="003E5AE5">
      <w:pPr>
        <w:pStyle w:val="Tabladeilustraciones"/>
        <w:tabs>
          <w:tab w:val="right" w:leader="dot" w:pos="8494"/>
        </w:tabs>
        <w:rPr>
          <w:ins w:id="1059" w:author="JORGE CONTRERAS ORTIZ" w:date="2021-09-04T14:46:00Z"/>
          <w:rFonts w:asciiTheme="minorHAnsi" w:eastAsiaTheme="minorEastAsia" w:hAnsiTheme="minorHAnsi" w:cstheme="minorBidi"/>
          <w:noProof/>
          <w:lang w:eastAsia="es-ES"/>
        </w:rPr>
      </w:pPr>
      <w:ins w:id="10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_Toc81659533 \h </w:instrText>
        </w:r>
      </w:ins>
      <w:r>
        <w:rPr>
          <w:noProof/>
          <w:webHidden/>
        </w:rPr>
      </w:r>
      <w:r>
        <w:rPr>
          <w:noProof/>
          <w:webHidden/>
        </w:rPr>
        <w:fldChar w:fldCharType="separate"/>
      </w:r>
      <w:ins w:id="1061" w:author="JORGE CONTRERAS ORTIZ" w:date="2021-09-04T14:47:00Z">
        <w:r>
          <w:rPr>
            <w:noProof/>
            <w:webHidden/>
          </w:rPr>
          <w:t>30</w:t>
        </w:r>
      </w:ins>
      <w:ins w:id="1062" w:author="JORGE CONTRERAS ORTIZ" w:date="2021-09-04T14:46:00Z">
        <w:r>
          <w:rPr>
            <w:noProof/>
            <w:webHidden/>
          </w:rPr>
          <w:fldChar w:fldCharType="end"/>
        </w:r>
        <w:r w:rsidRPr="00745479">
          <w:rPr>
            <w:rStyle w:val="Hipervnculo"/>
            <w:noProof/>
          </w:rPr>
          <w:fldChar w:fldCharType="end"/>
        </w:r>
      </w:ins>
    </w:p>
    <w:p w14:paraId="327261FA" w14:textId="084DF406" w:rsidR="003E5AE5" w:rsidRDefault="003E5AE5">
      <w:pPr>
        <w:pStyle w:val="Tabladeilustraciones"/>
        <w:tabs>
          <w:tab w:val="right" w:leader="dot" w:pos="8494"/>
        </w:tabs>
        <w:rPr>
          <w:ins w:id="1063" w:author="JORGE CONTRERAS ORTIZ" w:date="2021-09-04T14:46:00Z"/>
          <w:rFonts w:asciiTheme="minorHAnsi" w:eastAsiaTheme="minorEastAsia" w:hAnsiTheme="minorHAnsi" w:cstheme="minorBidi"/>
          <w:noProof/>
          <w:lang w:eastAsia="es-ES"/>
        </w:rPr>
      </w:pPr>
      <w:ins w:id="10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_Toc81659534 \h </w:instrText>
        </w:r>
      </w:ins>
      <w:r>
        <w:rPr>
          <w:noProof/>
          <w:webHidden/>
        </w:rPr>
      </w:r>
      <w:r>
        <w:rPr>
          <w:noProof/>
          <w:webHidden/>
        </w:rPr>
        <w:fldChar w:fldCharType="separate"/>
      </w:r>
      <w:ins w:id="1065" w:author="JORGE CONTRERAS ORTIZ" w:date="2021-09-04T14:47:00Z">
        <w:r>
          <w:rPr>
            <w:noProof/>
            <w:webHidden/>
          </w:rPr>
          <w:t>30</w:t>
        </w:r>
      </w:ins>
      <w:ins w:id="1066" w:author="JORGE CONTRERAS ORTIZ" w:date="2021-09-04T14:46:00Z">
        <w:r>
          <w:rPr>
            <w:noProof/>
            <w:webHidden/>
          </w:rPr>
          <w:fldChar w:fldCharType="end"/>
        </w:r>
        <w:r w:rsidRPr="00745479">
          <w:rPr>
            <w:rStyle w:val="Hipervnculo"/>
            <w:noProof/>
          </w:rPr>
          <w:fldChar w:fldCharType="end"/>
        </w:r>
      </w:ins>
    </w:p>
    <w:p w14:paraId="69258FE8" w14:textId="14640DD7" w:rsidR="003E5AE5" w:rsidRDefault="003E5AE5">
      <w:pPr>
        <w:pStyle w:val="Tabladeilustraciones"/>
        <w:tabs>
          <w:tab w:val="right" w:leader="dot" w:pos="8494"/>
        </w:tabs>
        <w:rPr>
          <w:ins w:id="1067" w:author="JORGE CONTRERAS ORTIZ" w:date="2021-09-04T14:46:00Z"/>
          <w:rFonts w:asciiTheme="minorHAnsi" w:eastAsiaTheme="minorEastAsia" w:hAnsiTheme="minorHAnsi" w:cstheme="minorBidi"/>
          <w:noProof/>
          <w:lang w:eastAsia="es-ES"/>
        </w:rPr>
      </w:pPr>
      <w:ins w:id="10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 Ejemplo PAN Thread [12], [13]</w:t>
        </w:r>
        <w:r>
          <w:rPr>
            <w:noProof/>
            <w:webHidden/>
          </w:rPr>
          <w:tab/>
        </w:r>
        <w:r>
          <w:rPr>
            <w:noProof/>
            <w:webHidden/>
          </w:rPr>
          <w:fldChar w:fldCharType="begin"/>
        </w:r>
        <w:r>
          <w:rPr>
            <w:noProof/>
            <w:webHidden/>
          </w:rPr>
          <w:instrText xml:space="preserve"> PAGEREF _Toc81659535 \h </w:instrText>
        </w:r>
      </w:ins>
      <w:r>
        <w:rPr>
          <w:noProof/>
          <w:webHidden/>
        </w:rPr>
      </w:r>
      <w:r>
        <w:rPr>
          <w:noProof/>
          <w:webHidden/>
        </w:rPr>
        <w:fldChar w:fldCharType="separate"/>
      </w:r>
      <w:ins w:id="1069" w:author="JORGE CONTRERAS ORTIZ" w:date="2021-09-04T14:47:00Z">
        <w:r>
          <w:rPr>
            <w:noProof/>
            <w:webHidden/>
          </w:rPr>
          <w:t>31</w:t>
        </w:r>
      </w:ins>
      <w:ins w:id="1070" w:author="JORGE CONTRERAS ORTIZ" w:date="2021-09-04T14:46:00Z">
        <w:r>
          <w:rPr>
            <w:noProof/>
            <w:webHidden/>
          </w:rPr>
          <w:fldChar w:fldCharType="end"/>
        </w:r>
        <w:r w:rsidRPr="00745479">
          <w:rPr>
            <w:rStyle w:val="Hipervnculo"/>
            <w:noProof/>
          </w:rPr>
          <w:fldChar w:fldCharType="end"/>
        </w:r>
      </w:ins>
    </w:p>
    <w:p w14:paraId="610E9A2F" w14:textId="3B63586F" w:rsidR="003E5AE5" w:rsidRDefault="003E5AE5">
      <w:pPr>
        <w:pStyle w:val="Tabladeilustraciones"/>
        <w:tabs>
          <w:tab w:val="right" w:leader="dot" w:pos="8494"/>
        </w:tabs>
        <w:rPr>
          <w:ins w:id="1071" w:author="JORGE CONTRERAS ORTIZ" w:date="2021-09-04T14:46:00Z"/>
          <w:rFonts w:asciiTheme="minorHAnsi" w:eastAsiaTheme="minorEastAsia" w:hAnsiTheme="minorHAnsi" w:cstheme="minorBidi"/>
          <w:noProof/>
          <w:lang w:eastAsia="es-ES"/>
        </w:rPr>
      </w:pPr>
      <w:ins w:id="10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 Balena Etcher</w:t>
        </w:r>
        <w:r>
          <w:rPr>
            <w:noProof/>
            <w:webHidden/>
          </w:rPr>
          <w:tab/>
        </w:r>
        <w:r>
          <w:rPr>
            <w:noProof/>
            <w:webHidden/>
          </w:rPr>
          <w:fldChar w:fldCharType="begin"/>
        </w:r>
        <w:r>
          <w:rPr>
            <w:noProof/>
            <w:webHidden/>
          </w:rPr>
          <w:instrText xml:space="preserve"> PAGEREF _Toc81659536 \h </w:instrText>
        </w:r>
      </w:ins>
      <w:r>
        <w:rPr>
          <w:noProof/>
          <w:webHidden/>
        </w:rPr>
      </w:r>
      <w:r>
        <w:rPr>
          <w:noProof/>
          <w:webHidden/>
        </w:rPr>
        <w:fldChar w:fldCharType="separate"/>
      </w:r>
      <w:ins w:id="1073" w:author="JORGE CONTRERAS ORTIZ" w:date="2021-09-04T14:47:00Z">
        <w:r>
          <w:rPr>
            <w:noProof/>
            <w:webHidden/>
          </w:rPr>
          <w:t>42</w:t>
        </w:r>
      </w:ins>
      <w:ins w:id="1074" w:author="JORGE CONTRERAS ORTIZ" w:date="2021-09-04T14:46:00Z">
        <w:r>
          <w:rPr>
            <w:noProof/>
            <w:webHidden/>
          </w:rPr>
          <w:fldChar w:fldCharType="end"/>
        </w:r>
        <w:r w:rsidRPr="00745479">
          <w:rPr>
            <w:rStyle w:val="Hipervnculo"/>
            <w:noProof/>
          </w:rPr>
          <w:fldChar w:fldCharType="end"/>
        </w:r>
      </w:ins>
    </w:p>
    <w:p w14:paraId="083DF44A" w14:textId="77BBAED2" w:rsidR="003E5AE5" w:rsidRDefault="003E5AE5">
      <w:pPr>
        <w:pStyle w:val="Tabladeilustraciones"/>
        <w:tabs>
          <w:tab w:val="right" w:leader="dot" w:pos="8494"/>
        </w:tabs>
        <w:rPr>
          <w:ins w:id="1075" w:author="JORGE CONTRERAS ORTIZ" w:date="2021-09-04T14:46:00Z"/>
          <w:rFonts w:asciiTheme="minorHAnsi" w:eastAsiaTheme="minorEastAsia" w:hAnsiTheme="minorHAnsi" w:cstheme="minorBidi"/>
          <w:noProof/>
          <w:lang w:eastAsia="es-ES"/>
        </w:rPr>
      </w:pPr>
      <w:ins w:id="10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_Toc81659537 \h </w:instrText>
        </w:r>
      </w:ins>
      <w:r>
        <w:rPr>
          <w:noProof/>
          <w:webHidden/>
        </w:rPr>
      </w:r>
      <w:r>
        <w:rPr>
          <w:noProof/>
          <w:webHidden/>
        </w:rPr>
        <w:fldChar w:fldCharType="separate"/>
      </w:r>
      <w:ins w:id="1077" w:author="JORGE CONTRERAS ORTIZ" w:date="2021-09-04T14:47:00Z">
        <w:r>
          <w:rPr>
            <w:noProof/>
            <w:webHidden/>
          </w:rPr>
          <w:t>43</w:t>
        </w:r>
      </w:ins>
      <w:ins w:id="1078" w:author="JORGE CONTRERAS ORTIZ" w:date="2021-09-04T14:46:00Z">
        <w:r>
          <w:rPr>
            <w:noProof/>
            <w:webHidden/>
          </w:rPr>
          <w:fldChar w:fldCharType="end"/>
        </w:r>
        <w:r w:rsidRPr="00745479">
          <w:rPr>
            <w:rStyle w:val="Hipervnculo"/>
            <w:noProof/>
          </w:rPr>
          <w:fldChar w:fldCharType="end"/>
        </w:r>
      </w:ins>
    </w:p>
    <w:p w14:paraId="4BD16DFC" w14:textId="77A3EC9F" w:rsidR="003E5AE5" w:rsidRDefault="003E5AE5">
      <w:pPr>
        <w:pStyle w:val="Tabladeilustraciones"/>
        <w:tabs>
          <w:tab w:val="right" w:leader="dot" w:pos="8494"/>
        </w:tabs>
        <w:rPr>
          <w:ins w:id="1079" w:author="JORGE CONTRERAS ORTIZ" w:date="2021-09-04T14:46:00Z"/>
          <w:rFonts w:asciiTheme="minorHAnsi" w:eastAsiaTheme="minorEastAsia" w:hAnsiTheme="minorHAnsi" w:cstheme="minorBidi"/>
          <w:noProof/>
          <w:lang w:eastAsia="es-ES"/>
        </w:rPr>
      </w:pPr>
      <w:ins w:id="10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_Toc81659538 \h </w:instrText>
        </w:r>
      </w:ins>
      <w:r>
        <w:rPr>
          <w:noProof/>
          <w:webHidden/>
        </w:rPr>
      </w:r>
      <w:r>
        <w:rPr>
          <w:noProof/>
          <w:webHidden/>
        </w:rPr>
        <w:fldChar w:fldCharType="separate"/>
      </w:r>
      <w:ins w:id="1081" w:author="JORGE CONTRERAS ORTIZ" w:date="2021-09-04T14:47:00Z">
        <w:r>
          <w:rPr>
            <w:noProof/>
            <w:webHidden/>
          </w:rPr>
          <w:t>44</w:t>
        </w:r>
      </w:ins>
      <w:ins w:id="1082" w:author="JORGE CONTRERAS ORTIZ" w:date="2021-09-04T14:46:00Z">
        <w:r>
          <w:rPr>
            <w:noProof/>
            <w:webHidden/>
          </w:rPr>
          <w:fldChar w:fldCharType="end"/>
        </w:r>
        <w:r w:rsidRPr="00745479">
          <w:rPr>
            <w:rStyle w:val="Hipervnculo"/>
            <w:noProof/>
          </w:rPr>
          <w:fldChar w:fldCharType="end"/>
        </w:r>
      </w:ins>
    </w:p>
    <w:p w14:paraId="3C7531BE" w14:textId="7664D907" w:rsidR="003E5AE5" w:rsidRDefault="003E5AE5">
      <w:pPr>
        <w:pStyle w:val="Tabladeilustraciones"/>
        <w:tabs>
          <w:tab w:val="right" w:leader="dot" w:pos="8494"/>
        </w:tabs>
        <w:rPr>
          <w:ins w:id="1083" w:author="JORGE CONTRERAS ORTIZ" w:date="2021-09-04T14:46:00Z"/>
          <w:rFonts w:asciiTheme="minorHAnsi" w:eastAsiaTheme="minorEastAsia" w:hAnsiTheme="minorHAnsi" w:cstheme="minorBidi"/>
          <w:noProof/>
          <w:lang w:eastAsia="es-ES"/>
        </w:rPr>
      </w:pPr>
      <w:ins w:id="10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9 MobaXterm</w:t>
        </w:r>
        <w:r>
          <w:rPr>
            <w:noProof/>
            <w:webHidden/>
          </w:rPr>
          <w:tab/>
        </w:r>
        <w:r>
          <w:rPr>
            <w:noProof/>
            <w:webHidden/>
          </w:rPr>
          <w:fldChar w:fldCharType="begin"/>
        </w:r>
        <w:r>
          <w:rPr>
            <w:noProof/>
            <w:webHidden/>
          </w:rPr>
          <w:instrText xml:space="preserve"> PAGEREF _Toc81659539 \h </w:instrText>
        </w:r>
      </w:ins>
      <w:r>
        <w:rPr>
          <w:noProof/>
          <w:webHidden/>
        </w:rPr>
      </w:r>
      <w:r>
        <w:rPr>
          <w:noProof/>
          <w:webHidden/>
        </w:rPr>
        <w:fldChar w:fldCharType="separate"/>
      </w:r>
      <w:ins w:id="1085" w:author="JORGE CONTRERAS ORTIZ" w:date="2021-09-04T14:47:00Z">
        <w:r>
          <w:rPr>
            <w:noProof/>
            <w:webHidden/>
          </w:rPr>
          <w:t>44</w:t>
        </w:r>
      </w:ins>
      <w:ins w:id="1086" w:author="JORGE CONTRERAS ORTIZ" w:date="2021-09-04T14:46:00Z">
        <w:r>
          <w:rPr>
            <w:noProof/>
            <w:webHidden/>
          </w:rPr>
          <w:fldChar w:fldCharType="end"/>
        </w:r>
        <w:r w:rsidRPr="00745479">
          <w:rPr>
            <w:rStyle w:val="Hipervnculo"/>
            <w:noProof/>
          </w:rPr>
          <w:fldChar w:fldCharType="end"/>
        </w:r>
      </w:ins>
    </w:p>
    <w:p w14:paraId="77020DA7" w14:textId="54F95383" w:rsidR="003E5AE5" w:rsidRDefault="003E5AE5">
      <w:pPr>
        <w:pStyle w:val="Tabladeilustraciones"/>
        <w:tabs>
          <w:tab w:val="right" w:leader="dot" w:pos="8494"/>
        </w:tabs>
        <w:rPr>
          <w:ins w:id="1087" w:author="JORGE CONTRERAS ORTIZ" w:date="2021-09-04T14:46:00Z"/>
          <w:rFonts w:asciiTheme="minorHAnsi" w:eastAsiaTheme="minorEastAsia" w:hAnsiTheme="minorHAnsi" w:cstheme="minorBidi"/>
          <w:noProof/>
          <w:lang w:eastAsia="es-ES"/>
        </w:rPr>
      </w:pPr>
      <w:ins w:id="10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10 Login Panel Administración Web</w:t>
        </w:r>
        <w:r>
          <w:rPr>
            <w:noProof/>
            <w:webHidden/>
          </w:rPr>
          <w:tab/>
        </w:r>
        <w:r>
          <w:rPr>
            <w:noProof/>
            <w:webHidden/>
          </w:rPr>
          <w:fldChar w:fldCharType="begin"/>
        </w:r>
        <w:r>
          <w:rPr>
            <w:noProof/>
            <w:webHidden/>
          </w:rPr>
          <w:instrText xml:space="preserve"> PAGEREF _Toc81659540 \h </w:instrText>
        </w:r>
      </w:ins>
      <w:r>
        <w:rPr>
          <w:noProof/>
          <w:webHidden/>
        </w:rPr>
      </w:r>
      <w:r>
        <w:rPr>
          <w:noProof/>
          <w:webHidden/>
        </w:rPr>
        <w:fldChar w:fldCharType="separate"/>
      </w:r>
      <w:ins w:id="1089" w:author="JORGE CONTRERAS ORTIZ" w:date="2021-09-04T14:47:00Z">
        <w:r>
          <w:rPr>
            <w:noProof/>
            <w:webHidden/>
          </w:rPr>
          <w:t>45</w:t>
        </w:r>
      </w:ins>
      <w:ins w:id="1090" w:author="JORGE CONTRERAS ORTIZ" w:date="2021-09-04T14:46:00Z">
        <w:r>
          <w:rPr>
            <w:noProof/>
            <w:webHidden/>
          </w:rPr>
          <w:fldChar w:fldCharType="end"/>
        </w:r>
        <w:r w:rsidRPr="00745479">
          <w:rPr>
            <w:rStyle w:val="Hipervnculo"/>
            <w:noProof/>
          </w:rPr>
          <w:fldChar w:fldCharType="end"/>
        </w:r>
      </w:ins>
    </w:p>
    <w:p w14:paraId="24D2B263" w14:textId="7DCDD7CC" w:rsidR="003E5AE5" w:rsidRDefault="003E5AE5">
      <w:pPr>
        <w:pStyle w:val="Tabladeilustraciones"/>
        <w:tabs>
          <w:tab w:val="right" w:leader="dot" w:pos="8494"/>
        </w:tabs>
        <w:rPr>
          <w:ins w:id="1091" w:author="JORGE CONTRERAS ORTIZ" w:date="2021-09-04T14:46:00Z"/>
          <w:rFonts w:asciiTheme="minorHAnsi" w:eastAsiaTheme="minorEastAsia" w:hAnsiTheme="minorHAnsi" w:cstheme="minorBidi"/>
          <w:noProof/>
          <w:lang w:eastAsia="es-ES"/>
        </w:rPr>
      </w:pPr>
      <w:ins w:id="10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11 Pestaña Network</w:t>
        </w:r>
        <w:r>
          <w:rPr>
            <w:noProof/>
            <w:webHidden/>
          </w:rPr>
          <w:tab/>
        </w:r>
        <w:r>
          <w:rPr>
            <w:noProof/>
            <w:webHidden/>
          </w:rPr>
          <w:fldChar w:fldCharType="begin"/>
        </w:r>
        <w:r>
          <w:rPr>
            <w:noProof/>
            <w:webHidden/>
          </w:rPr>
          <w:instrText xml:space="preserve"> PAGEREF _Toc81659541 \h </w:instrText>
        </w:r>
      </w:ins>
      <w:r>
        <w:rPr>
          <w:noProof/>
          <w:webHidden/>
        </w:rPr>
      </w:r>
      <w:r>
        <w:rPr>
          <w:noProof/>
          <w:webHidden/>
        </w:rPr>
        <w:fldChar w:fldCharType="separate"/>
      </w:r>
      <w:ins w:id="1093" w:author="JORGE CONTRERAS ORTIZ" w:date="2021-09-04T14:47:00Z">
        <w:r>
          <w:rPr>
            <w:noProof/>
            <w:webHidden/>
          </w:rPr>
          <w:t>46</w:t>
        </w:r>
      </w:ins>
      <w:ins w:id="1094" w:author="JORGE CONTRERAS ORTIZ" w:date="2021-09-04T14:46:00Z">
        <w:r>
          <w:rPr>
            <w:noProof/>
            <w:webHidden/>
          </w:rPr>
          <w:fldChar w:fldCharType="end"/>
        </w:r>
        <w:r w:rsidRPr="00745479">
          <w:rPr>
            <w:rStyle w:val="Hipervnculo"/>
            <w:noProof/>
          </w:rPr>
          <w:fldChar w:fldCharType="end"/>
        </w:r>
      </w:ins>
    </w:p>
    <w:p w14:paraId="4212370A" w14:textId="15990E5A" w:rsidR="003E5AE5" w:rsidRDefault="003E5AE5">
      <w:pPr>
        <w:pStyle w:val="Tabladeilustraciones"/>
        <w:tabs>
          <w:tab w:val="right" w:leader="dot" w:pos="8494"/>
        </w:tabs>
        <w:rPr>
          <w:ins w:id="1095" w:author="JORGE CONTRERAS ORTIZ" w:date="2021-09-04T14:46:00Z"/>
          <w:rFonts w:asciiTheme="minorHAnsi" w:eastAsiaTheme="minorEastAsia" w:hAnsiTheme="minorHAnsi" w:cstheme="minorBidi"/>
          <w:noProof/>
          <w:lang w:eastAsia="es-ES"/>
        </w:rPr>
      </w:pPr>
      <w:ins w:id="10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12 Actualización KiBRA</w:t>
        </w:r>
        <w:r>
          <w:rPr>
            <w:noProof/>
            <w:webHidden/>
          </w:rPr>
          <w:tab/>
        </w:r>
        <w:r>
          <w:rPr>
            <w:noProof/>
            <w:webHidden/>
          </w:rPr>
          <w:fldChar w:fldCharType="begin"/>
        </w:r>
        <w:r>
          <w:rPr>
            <w:noProof/>
            <w:webHidden/>
          </w:rPr>
          <w:instrText xml:space="preserve"> PAGEREF _Toc81659542 \h </w:instrText>
        </w:r>
      </w:ins>
      <w:r>
        <w:rPr>
          <w:noProof/>
          <w:webHidden/>
        </w:rPr>
      </w:r>
      <w:r>
        <w:rPr>
          <w:noProof/>
          <w:webHidden/>
        </w:rPr>
        <w:fldChar w:fldCharType="separate"/>
      </w:r>
      <w:ins w:id="1097" w:author="JORGE CONTRERAS ORTIZ" w:date="2021-09-04T14:47:00Z">
        <w:r>
          <w:rPr>
            <w:noProof/>
            <w:webHidden/>
          </w:rPr>
          <w:t>47</w:t>
        </w:r>
      </w:ins>
      <w:ins w:id="1098" w:author="JORGE CONTRERAS ORTIZ" w:date="2021-09-04T14:46:00Z">
        <w:r>
          <w:rPr>
            <w:noProof/>
            <w:webHidden/>
          </w:rPr>
          <w:fldChar w:fldCharType="end"/>
        </w:r>
        <w:r w:rsidRPr="00745479">
          <w:rPr>
            <w:rStyle w:val="Hipervnculo"/>
            <w:noProof/>
          </w:rPr>
          <w:fldChar w:fldCharType="end"/>
        </w:r>
      </w:ins>
    </w:p>
    <w:p w14:paraId="4FD64184" w14:textId="3E442BA1" w:rsidR="003E5AE5" w:rsidRDefault="003E5AE5">
      <w:pPr>
        <w:pStyle w:val="Tabladeilustraciones"/>
        <w:tabs>
          <w:tab w:val="right" w:leader="dot" w:pos="8494"/>
        </w:tabs>
        <w:rPr>
          <w:ins w:id="1099" w:author="JORGE CONTRERAS ORTIZ" w:date="2021-09-04T14:46:00Z"/>
          <w:rFonts w:asciiTheme="minorHAnsi" w:eastAsiaTheme="minorEastAsia" w:hAnsiTheme="minorHAnsi" w:cstheme="minorBidi"/>
          <w:noProof/>
          <w:lang w:eastAsia="es-ES"/>
        </w:rPr>
      </w:pPr>
      <w:ins w:id="11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13 Pestaña Settings</w:t>
        </w:r>
        <w:r>
          <w:rPr>
            <w:noProof/>
            <w:webHidden/>
          </w:rPr>
          <w:tab/>
        </w:r>
        <w:r>
          <w:rPr>
            <w:noProof/>
            <w:webHidden/>
          </w:rPr>
          <w:fldChar w:fldCharType="begin"/>
        </w:r>
        <w:r>
          <w:rPr>
            <w:noProof/>
            <w:webHidden/>
          </w:rPr>
          <w:instrText xml:space="preserve"> PAGEREF _Toc81659543 \h </w:instrText>
        </w:r>
      </w:ins>
      <w:r>
        <w:rPr>
          <w:noProof/>
          <w:webHidden/>
        </w:rPr>
      </w:r>
      <w:r>
        <w:rPr>
          <w:noProof/>
          <w:webHidden/>
        </w:rPr>
        <w:fldChar w:fldCharType="separate"/>
      </w:r>
      <w:ins w:id="1101" w:author="JORGE CONTRERAS ORTIZ" w:date="2021-09-04T14:47:00Z">
        <w:r>
          <w:rPr>
            <w:noProof/>
            <w:webHidden/>
          </w:rPr>
          <w:t>48</w:t>
        </w:r>
      </w:ins>
      <w:ins w:id="1102" w:author="JORGE CONTRERAS ORTIZ" w:date="2021-09-04T14:46:00Z">
        <w:r>
          <w:rPr>
            <w:noProof/>
            <w:webHidden/>
          </w:rPr>
          <w:fldChar w:fldCharType="end"/>
        </w:r>
        <w:r w:rsidRPr="00745479">
          <w:rPr>
            <w:rStyle w:val="Hipervnculo"/>
            <w:noProof/>
          </w:rPr>
          <w:fldChar w:fldCharType="end"/>
        </w:r>
      </w:ins>
    </w:p>
    <w:p w14:paraId="699C3859" w14:textId="40E61D51" w:rsidR="003E5AE5" w:rsidRDefault="003E5AE5">
      <w:pPr>
        <w:pStyle w:val="Tabladeilustraciones"/>
        <w:tabs>
          <w:tab w:val="right" w:leader="dot" w:pos="8494"/>
        </w:tabs>
        <w:rPr>
          <w:ins w:id="1103" w:author="JORGE CONTRERAS ORTIZ" w:date="2021-09-04T14:46:00Z"/>
          <w:rFonts w:asciiTheme="minorHAnsi" w:eastAsiaTheme="minorEastAsia" w:hAnsiTheme="minorHAnsi" w:cstheme="minorBidi"/>
          <w:noProof/>
          <w:lang w:eastAsia="es-ES"/>
        </w:rPr>
      </w:pPr>
      <w:ins w:id="11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_Toc81659544 \h </w:instrText>
        </w:r>
      </w:ins>
      <w:r>
        <w:rPr>
          <w:noProof/>
          <w:webHidden/>
        </w:rPr>
      </w:r>
      <w:r>
        <w:rPr>
          <w:noProof/>
          <w:webHidden/>
        </w:rPr>
        <w:fldChar w:fldCharType="separate"/>
      </w:r>
      <w:ins w:id="1105" w:author="JORGE CONTRERAS ORTIZ" w:date="2021-09-04T14:47:00Z">
        <w:r>
          <w:rPr>
            <w:noProof/>
            <w:webHidden/>
          </w:rPr>
          <w:t>49</w:t>
        </w:r>
      </w:ins>
      <w:ins w:id="1106" w:author="JORGE CONTRERAS ORTIZ" w:date="2021-09-04T14:46:00Z">
        <w:r>
          <w:rPr>
            <w:noProof/>
            <w:webHidden/>
          </w:rPr>
          <w:fldChar w:fldCharType="end"/>
        </w:r>
        <w:r w:rsidRPr="00745479">
          <w:rPr>
            <w:rStyle w:val="Hipervnculo"/>
            <w:noProof/>
          </w:rPr>
          <w:fldChar w:fldCharType="end"/>
        </w:r>
      </w:ins>
    </w:p>
    <w:p w14:paraId="292A8E8B" w14:textId="245B8A0A" w:rsidR="003E5AE5" w:rsidRDefault="003E5AE5">
      <w:pPr>
        <w:pStyle w:val="Tabladeilustraciones"/>
        <w:tabs>
          <w:tab w:val="right" w:leader="dot" w:pos="8494"/>
        </w:tabs>
        <w:rPr>
          <w:ins w:id="1107" w:author="JORGE CONTRERAS ORTIZ" w:date="2021-09-04T14:46:00Z"/>
          <w:rFonts w:asciiTheme="minorHAnsi" w:eastAsiaTheme="minorEastAsia" w:hAnsiTheme="minorHAnsi" w:cstheme="minorBidi"/>
          <w:noProof/>
          <w:lang w:eastAsia="es-ES"/>
        </w:rPr>
      </w:pPr>
      <w:ins w:id="11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_Toc81659545 \h </w:instrText>
        </w:r>
      </w:ins>
      <w:r>
        <w:rPr>
          <w:noProof/>
          <w:webHidden/>
        </w:rPr>
      </w:r>
      <w:r>
        <w:rPr>
          <w:noProof/>
          <w:webHidden/>
        </w:rPr>
        <w:fldChar w:fldCharType="separate"/>
      </w:r>
      <w:ins w:id="1109" w:author="JORGE CONTRERAS ORTIZ" w:date="2021-09-04T14:47:00Z">
        <w:r>
          <w:rPr>
            <w:noProof/>
            <w:webHidden/>
          </w:rPr>
          <w:t>49</w:t>
        </w:r>
      </w:ins>
      <w:ins w:id="1110" w:author="JORGE CONTRERAS ORTIZ" w:date="2021-09-04T14:46:00Z">
        <w:r>
          <w:rPr>
            <w:noProof/>
            <w:webHidden/>
          </w:rPr>
          <w:fldChar w:fldCharType="end"/>
        </w:r>
        <w:r w:rsidRPr="00745479">
          <w:rPr>
            <w:rStyle w:val="Hipervnculo"/>
            <w:noProof/>
          </w:rPr>
          <w:fldChar w:fldCharType="end"/>
        </w:r>
      </w:ins>
    </w:p>
    <w:p w14:paraId="60AB26A9" w14:textId="25B754DE" w:rsidR="003E5AE5" w:rsidRDefault="003E5AE5">
      <w:pPr>
        <w:pStyle w:val="Tabladeilustraciones"/>
        <w:tabs>
          <w:tab w:val="right" w:leader="dot" w:pos="8494"/>
        </w:tabs>
        <w:rPr>
          <w:ins w:id="1111" w:author="JORGE CONTRERAS ORTIZ" w:date="2021-09-04T14:46:00Z"/>
          <w:rFonts w:asciiTheme="minorHAnsi" w:eastAsiaTheme="minorEastAsia" w:hAnsiTheme="minorHAnsi" w:cstheme="minorBidi"/>
          <w:noProof/>
          <w:lang w:eastAsia="es-ES"/>
        </w:rPr>
      </w:pPr>
      <w:ins w:id="11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16 Configuración Prefijo de Red</w:t>
        </w:r>
        <w:r>
          <w:rPr>
            <w:noProof/>
            <w:webHidden/>
          </w:rPr>
          <w:tab/>
        </w:r>
        <w:r>
          <w:rPr>
            <w:noProof/>
            <w:webHidden/>
          </w:rPr>
          <w:fldChar w:fldCharType="begin"/>
        </w:r>
        <w:r>
          <w:rPr>
            <w:noProof/>
            <w:webHidden/>
          </w:rPr>
          <w:instrText xml:space="preserve"> PAGEREF _Toc81659546 \h </w:instrText>
        </w:r>
      </w:ins>
      <w:r>
        <w:rPr>
          <w:noProof/>
          <w:webHidden/>
        </w:rPr>
      </w:r>
      <w:r>
        <w:rPr>
          <w:noProof/>
          <w:webHidden/>
        </w:rPr>
        <w:fldChar w:fldCharType="separate"/>
      </w:r>
      <w:ins w:id="1113" w:author="JORGE CONTRERAS ORTIZ" w:date="2021-09-04T14:47:00Z">
        <w:r>
          <w:rPr>
            <w:noProof/>
            <w:webHidden/>
          </w:rPr>
          <w:t>50</w:t>
        </w:r>
      </w:ins>
      <w:ins w:id="1114" w:author="JORGE CONTRERAS ORTIZ" w:date="2021-09-04T14:46:00Z">
        <w:r>
          <w:rPr>
            <w:noProof/>
            <w:webHidden/>
          </w:rPr>
          <w:fldChar w:fldCharType="end"/>
        </w:r>
        <w:r w:rsidRPr="00745479">
          <w:rPr>
            <w:rStyle w:val="Hipervnculo"/>
            <w:noProof/>
          </w:rPr>
          <w:fldChar w:fldCharType="end"/>
        </w:r>
      </w:ins>
    </w:p>
    <w:p w14:paraId="20F71C21" w14:textId="7050005F" w:rsidR="003E5AE5" w:rsidRDefault="003E5AE5">
      <w:pPr>
        <w:pStyle w:val="Tabladeilustraciones"/>
        <w:tabs>
          <w:tab w:val="right" w:leader="dot" w:pos="8494"/>
        </w:tabs>
        <w:rPr>
          <w:ins w:id="1115" w:author="JORGE CONTRERAS ORTIZ" w:date="2021-09-04T14:46:00Z"/>
          <w:rFonts w:asciiTheme="minorHAnsi" w:eastAsiaTheme="minorEastAsia" w:hAnsiTheme="minorHAnsi" w:cstheme="minorBidi"/>
          <w:noProof/>
          <w:lang w:eastAsia="es-ES"/>
        </w:rPr>
      </w:pPr>
      <w:ins w:id="11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_Toc81659547 \h </w:instrText>
        </w:r>
      </w:ins>
      <w:r>
        <w:rPr>
          <w:noProof/>
          <w:webHidden/>
        </w:rPr>
      </w:r>
      <w:r>
        <w:rPr>
          <w:noProof/>
          <w:webHidden/>
        </w:rPr>
        <w:fldChar w:fldCharType="separate"/>
      </w:r>
      <w:ins w:id="1117" w:author="JORGE CONTRERAS ORTIZ" w:date="2021-09-04T14:47:00Z">
        <w:r>
          <w:rPr>
            <w:noProof/>
            <w:webHidden/>
          </w:rPr>
          <w:t>51</w:t>
        </w:r>
      </w:ins>
      <w:ins w:id="1118" w:author="JORGE CONTRERAS ORTIZ" w:date="2021-09-04T14:46:00Z">
        <w:r>
          <w:rPr>
            <w:noProof/>
            <w:webHidden/>
          </w:rPr>
          <w:fldChar w:fldCharType="end"/>
        </w:r>
        <w:r w:rsidRPr="00745479">
          <w:rPr>
            <w:rStyle w:val="Hipervnculo"/>
            <w:noProof/>
          </w:rPr>
          <w:fldChar w:fldCharType="end"/>
        </w:r>
      </w:ins>
    </w:p>
    <w:p w14:paraId="42FEE5B2" w14:textId="3B55465E" w:rsidR="003E5AE5" w:rsidRDefault="003E5AE5">
      <w:pPr>
        <w:pStyle w:val="Tabladeilustraciones"/>
        <w:tabs>
          <w:tab w:val="right" w:leader="dot" w:pos="8494"/>
        </w:tabs>
        <w:rPr>
          <w:ins w:id="1119" w:author="JORGE CONTRERAS ORTIZ" w:date="2021-09-04T14:46:00Z"/>
          <w:rFonts w:asciiTheme="minorHAnsi" w:eastAsiaTheme="minorEastAsia" w:hAnsiTheme="minorHAnsi" w:cstheme="minorBidi"/>
          <w:noProof/>
          <w:lang w:eastAsia="es-ES"/>
        </w:rPr>
      </w:pPr>
      <w:ins w:id="11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_Toc81659548 \h </w:instrText>
        </w:r>
      </w:ins>
      <w:r>
        <w:rPr>
          <w:noProof/>
          <w:webHidden/>
        </w:rPr>
      </w:r>
      <w:r>
        <w:rPr>
          <w:noProof/>
          <w:webHidden/>
        </w:rPr>
        <w:fldChar w:fldCharType="separate"/>
      </w:r>
      <w:ins w:id="1121" w:author="JORGE CONTRERAS ORTIZ" w:date="2021-09-04T14:47:00Z">
        <w:r>
          <w:rPr>
            <w:noProof/>
            <w:webHidden/>
          </w:rPr>
          <w:t>52</w:t>
        </w:r>
      </w:ins>
      <w:ins w:id="1122" w:author="JORGE CONTRERAS ORTIZ" w:date="2021-09-04T14:46:00Z">
        <w:r>
          <w:rPr>
            <w:noProof/>
            <w:webHidden/>
          </w:rPr>
          <w:fldChar w:fldCharType="end"/>
        </w:r>
        <w:r w:rsidRPr="00745479">
          <w:rPr>
            <w:rStyle w:val="Hipervnculo"/>
            <w:noProof/>
          </w:rPr>
          <w:fldChar w:fldCharType="end"/>
        </w:r>
      </w:ins>
    </w:p>
    <w:p w14:paraId="47BEB0FC" w14:textId="36263AF5" w:rsidR="003E5AE5" w:rsidRDefault="003E5AE5">
      <w:pPr>
        <w:pStyle w:val="Tabladeilustraciones"/>
        <w:tabs>
          <w:tab w:val="right" w:leader="dot" w:pos="8494"/>
        </w:tabs>
        <w:rPr>
          <w:ins w:id="1123" w:author="JORGE CONTRERAS ORTIZ" w:date="2021-09-04T14:46:00Z"/>
          <w:rFonts w:asciiTheme="minorHAnsi" w:eastAsiaTheme="minorEastAsia" w:hAnsiTheme="minorHAnsi" w:cstheme="minorBidi"/>
          <w:noProof/>
          <w:lang w:eastAsia="es-ES"/>
        </w:rPr>
      </w:pPr>
      <w:ins w:id="11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_Toc81659549 \h </w:instrText>
        </w:r>
      </w:ins>
      <w:r>
        <w:rPr>
          <w:noProof/>
          <w:webHidden/>
        </w:rPr>
      </w:r>
      <w:r>
        <w:rPr>
          <w:noProof/>
          <w:webHidden/>
        </w:rPr>
        <w:fldChar w:fldCharType="separate"/>
      </w:r>
      <w:ins w:id="1125" w:author="JORGE CONTRERAS ORTIZ" w:date="2021-09-04T14:47:00Z">
        <w:r>
          <w:rPr>
            <w:noProof/>
            <w:webHidden/>
          </w:rPr>
          <w:t>53</w:t>
        </w:r>
      </w:ins>
      <w:ins w:id="1126" w:author="JORGE CONTRERAS ORTIZ" w:date="2021-09-04T14:46:00Z">
        <w:r>
          <w:rPr>
            <w:noProof/>
            <w:webHidden/>
          </w:rPr>
          <w:fldChar w:fldCharType="end"/>
        </w:r>
        <w:r w:rsidRPr="00745479">
          <w:rPr>
            <w:rStyle w:val="Hipervnculo"/>
            <w:noProof/>
          </w:rPr>
          <w:fldChar w:fldCharType="end"/>
        </w:r>
      </w:ins>
    </w:p>
    <w:p w14:paraId="79988CC9" w14:textId="57EE8676" w:rsidR="003E5AE5" w:rsidRDefault="003E5AE5">
      <w:pPr>
        <w:pStyle w:val="Tabladeilustraciones"/>
        <w:tabs>
          <w:tab w:val="right" w:leader="dot" w:pos="8494"/>
        </w:tabs>
        <w:rPr>
          <w:ins w:id="1127" w:author="JORGE CONTRERAS ORTIZ" w:date="2021-09-04T14:46:00Z"/>
          <w:rFonts w:asciiTheme="minorHAnsi" w:eastAsiaTheme="minorEastAsia" w:hAnsiTheme="minorHAnsi" w:cstheme="minorBidi"/>
          <w:noProof/>
          <w:lang w:eastAsia="es-ES"/>
        </w:rPr>
      </w:pPr>
      <w:ins w:id="11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"_Toc81659550"</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_Toc81659550 \h </w:instrText>
        </w:r>
      </w:ins>
      <w:r>
        <w:rPr>
          <w:noProof/>
          <w:webHidden/>
        </w:rPr>
      </w:r>
      <w:r>
        <w:rPr>
          <w:noProof/>
          <w:webHidden/>
        </w:rPr>
        <w:fldChar w:fldCharType="separate"/>
      </w:r>
      <w:ins w:id="1129" w:author="JORGE CONTRERAS ORTIZ" w:date="2021-09-04T14:47:00Z">
        <w:r>
          <w:rPr>
            <w:noProof/>
            <w:webHidden/>
          </w:rPr>
          <w:t>54</w:t>
        </w:r>
      </w:ins>
      <w:ins w:id="1130" w:author="JORGE CONTRERAS ORTIZ" w:date="2021-09-04T14:46:00Z">
        <w:r>
          <w:rPr>
            <w:noProof/>
            <w:webHidden/>
          </w:rPr>
          <w:fldChar w:fldCharType="end"/>
        </w:r>
        <w:r w:rsidRPr="00745479">
          <w:rPr>
            <w:rStyle w:val="Hipervnculo"/>
            <w:noProof/>
          </w:rPr>
          <w:fldChar w:fldCharType="end"/>
        </w:r>
      </w:ins>
    </w:p>
    <w:p w14:paraId="6C5DE1AB" w14:textId="1D9B6D49" w:rsidR="003E5AE5" w:rsidRDefault="003E5AE5">
      <w:pPr>
        <w:pStyle w:val="Tabladeilustraciones"/>
        <w:tabs>
          <w:tab w:val="right" w:leader="dot" w:pos="8494"/>
        </w:tabs>
        <w:rPr>
          <w:ins w:id="1131" w:author="JORGE CONTRERAS ORTIZ" w:date="2021-09-04T14:46:00Z"/>
          <w:rFonts w:asciiTheme="minorHAnsi" w:eastAsiaTheme="minorEastAsia" w:hAnsiTheme="minorHAnsi" w:cstheme="minorBidi"/>
          <w:noProof/>
          <w:lang w:eastAsia="es-ES"/>
        </w:rPr>
      </w:pPr>
      <w:ins w:id="113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21 Servidor Backbone Router</w:t>
        </w:r>
        <w:r>
          <w:rPr>
            <w:noProof/>
            <w:webHidden/>
          </w:rPr>
          <w:tab/>
        </w:r>
        <w:r>
          <w:rPr>
            <w:noProof/>
            <w:webHidden/>
          </w:rPr>
          <w:fldChar w:fldCharType="begin"/>
        </w:r>
        <w:r>
          <w:rPr>
            <w:noProof/>
            <w:webHidden/>
          </w:rPr>
          <w:instrText xml:space="preserve"> PAGEREF _Toc81659551 \h </w:instrText>
        </w:r>
      </w:ins>
      <w:r>
        <w:rPr>
          <w:noProof/>
          <w:webHidden/>
        </w:rPr>
      </w:r>
      <w:r>
        <w:rPr>
          <w:noProof/>
          <w:webHidden/>
        </w:rPr>
        <w:fldChar w:fldCharType="separate"/>
      </w:r>
      <w:ins w:id="1133" w:author="JORGE CONTRERAS ORTIZ" w:date="2021-09-04T14:47:00Z">
        <w:r>
          <w:rPr>
            <w:noProof/>
            <w:webHidden/>
          </w:rPr>
          <w:t>55</w:t>
        </w:r>
      </w:ins>
      <w:ins w:id="1134" w:author="JORGE CONTRERAS ORTIZ" w:date="2021-09-04T14:46:00Z">
        <w:r>
          <w:rPr>
            <w:noProof/>
            <w:webHidden/>
          </w:rPr>
          <w:fldChar w:fldCharType="end"/>
        </w:r>
        <w:r w:rsidRPr="00745479">
          <w:rPr>
            <w:rStyle w:val="Hipervnculo"/>
            <w:noProof/>
          </w:rPr>
          <w:fldChar w:fldCharType="end"/>
        </w:r>
      </w:ins>
    </w:p>
    <w:p w14:paraId="68A757A0" w14:textId="4A202A68" w:rsidR="003E5AE5" w:rsidRDefault="003E5AE5">
      <w:pPr>
        <w:pStyle w:val="Tabladeilustraciones"/>
        <w:tabs>
          <w:tab w:val="right" w:leader="dot" w:pos="8494"/>
        </w:tabs>
        <w:rPr>
          <w:ins w:id="1135" w:author="JORGE CONTRERAS ORTIZ" w:date="2021-09-04T14:46:00Z"/>
          <w:rFonts w:asciiTheme="minorHAnsi" w:eastAsiaTheme="minorEastAsia" w:hAnsiTheme="minorHAnsi" w:cstheme="minorBidi"/>
          <w:noProof/>
          <w:lang w:eastAsia="es-ES"/>
        </w:rPr>
      </w:pPr>
      <w:ins w:id="11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22 Servicio DHCP</w:t>
        </w:r>
        <w:r>
          <w:rPr>
            <w:noProof/>
            <w:webHidden/>
          </w:rPr>
          <w:tab/>
        </w:r>
        <w:r>
          <w:rPr>
            <w:noProof/>
            <w:webHidden/>
          </w:rPr>
          <w:fldChar w:fldCharType="begin"/>
        </w:r>
        <w:r>
          <w:rPr>
            <w:noProof/>
            <w:webHidden/>
          </w:rPr>
          <w:instrText xml:space="preserve"> PAGEREF _Toc81659552 \h </w:instrText>
        </w:r>
      </w:ins>
      <w:r>
        <w:rPr>
          <w:noProof/>
          <w:webHidden/>
        </w:rPr>
      </w:r>
      <w:r>
        <w:rPr>
          <w:noProof/>
          <w:webHidden/>
        </w:rPr>
        <w:fldChar w:fldCharType="separate"/>
      </w:r>
      <w:ins w:id="1137" w:author="JORGE CONTRERAS ORTIZ" w:date="2021-09-04T14:47:00Z">
        <w:r>
          <w:rPr>
            <w:noProof/>
            <w:webHidden/>
          </w:rPr>
          <w:t>56</w:t>
        </w:r>
      </w:ins>
      <w:ins w:id="1138" w:author="JORGE CONTRERAS ORTIZ" w:date="2021-09-04T14:46:00Z">
        <w:r>
          <w:rPr>
            <w:noProof/>
            <w:webHidden/>
          </w:rPr>
          <w:fldChar w:fldCharType="end"/>
        </w:r>
        <w:r w:rsidRPr="00745479">
          <w:rPr>
            <w:rStyle w:val="Hipervnculo"/>
            <w:noProof/>
          </w:rPr>
          <w:fldChar w:fldCharType="end"/>
        </w:r>
      </w:ins>
    </w:p>
    <w:p w14:paraId="76D994BA" w14:textId="7649E604" w:rsidR="003E5AE5" w:rsidRDefault="003E5AE5">
      <w:pPr>
        <w:pStyle w:val="Tabladeilustraciones"/>
        <w:tabs>
          <w:tab w:val="right" w:leader="dot" w:pos="8494"/>
        </w:tabs>
        <w:rPr>
          <w:ins w:id="1139" w:author="JORGE CONTRERAS ORTIZ" w:date="2021-09-04T14:46:00Z"/>
          <w:rFonts w:asciiTheme="minorHAnsi" w:eastAsiaTheme="minorEastAsia" w:hAnsiTheme="minorHAnsi" w:cstheme="minorBidi"/>
          <w:noProof/>
          <w:lang w:eastAsia="es-ES"/>
        </w:rPr>
      </w:pPr>
      <w:ins w:id="11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23 Servicio NAT64</w:t>
        </w:r>
        <w:r>
          <w:rPr>
            <w:noProof/>
            <w:webHidden/>
          </w:rPr>
          <w:tab/>
        </w:r>
        <w:r>
          <w:rPr>
            <w:noProof/>
            <w:webHidden/>
          </w:rPr>
          <w:fldChar w:fldCharType="begin"/>
        </w:r>
        <w:r>
          <w:rPr>
            <w:noProof/>
            <w:webHidden/>
          </w:rPr>
          <w:instrText xml:space="preserve"> PAGEREF _Toc81659553 \h </w:instrText>
        </w:r>
      </w:ins>
      <w:r>
        <w:rPr>
          <w:noProof/>
          <w:webHidden/>
        </w:rPr>
      </w:r>
      <w:r>
        <w:rPr>
          <w:noProof/>
          <w:webHidden/>
        </w:rPr>
        <w:fldChar w:fldCharType="separate"/>
      </w:r>
      <w:ins w:id="1141" w:author="JORGE CONTRERAS ORTIZ" w:date="2021-09-04T14:47:00Z">
        <w:r>
          <w:rPr>
            <w:noProof/>
            <w:webHidden/>
          </w:rPr>
          <w:t>57</w:t>
        </w:r>
      </w:ins>
      <w:ins w:id="1142" w:author="JORGE CONTRERAS ORTIZ" w:date="2021-09-04T14:46:00Z">
        <w:r>
          <w:rPr>
            <w:noProof/>
            <w:webHidden/>
          </w:rPr>
          <w:fldChar w:fldCharType="end"/>
        </w:r>
        <w:r w:rsidRPr="00745479">
          <w:rPr>
            <w:rStyle w:val="Hipervnculo"/>
            <w:noProof/>
          </w:rPr>
          <w:fldChar w:fldCharType="end"/>
        </w:r>
      </w:ins>
    </w:p>
    <w:p w14:paraId="142B8A3A" w14:textId="7AC2FF3E" w:rsidR="003E5AE5" w:rsidRDefault="003E5AE5">
      <w:pPr>
        <w:pStyle w:val="Tabladeilustraciones"/>
        <w:tabs>
          <w:tab w:val="right" w:leader="dot" w:pos="8494"/>
        </w:tabs>
        <w:rPr>
          <w:ins w:id="1143" w:author="JORGE CONTRERAS ORTIZ" w:date="2021-09-04T14:46:00Z"/>
          <w:rFonts w:asciiTheme="minorHAnsi" w:eastAsiaTheme="minorEastAsia" w:hAnsiTheme="minorHAnsi" w:cstheme="minorBidi"/>
          <w:noProof/>
          <w:lang w:eastAsia="es-ES"/>
        </w:rPr>
      </w:pPr>
      <w:ins w:id="11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24 Servicio Commissioner</w:t>
        </w:r>
        <w:r>
          <w:rPr>
            <w:noProof/>
            <w:webHidden/>
          </w:rPr>
          <w:tab/>
        </w:r>
        <w:r>
          <w:rPr>
            <w:noProof/>
            <w:webHidden/>
          </w:rPr>
          <w:fldChar w:fldCharType="begin"/>
        </w:r>
        <w:r>
          <w:rPr>
            <w:noProof/>
            <w:webHidden/>
          </w:rPr>
          <w:instrText xml:space="preserve"> PAGEREF _Toc81659554 \h </w:instrText>
        </w:r>
      </w:ins>
      <w:r>
        <w:rPr>
          <w:noProof/>
          <w:webHidden/>
        </w:rPr>
      </w:r>
      <w:r>
        <w:rPr>
          <w:noProof/>
          <w:webHidden/>
        </w:rPr>
        <w:fldChar w:fldCharType="separate"/>
      </w:r>
      <w:ins w:id="1145" w:author="JORGE CONTRERAS ORTIZ" w:date="2021-09-04T14:47:00Z">
        <w:r>
          <w:rPr>
            <w:noProof/>
            <w:webHidden/>
          </w:rPr>
          <w:t>58</w:t>
        </w:r>
      </w:ins>
      <w:ins w:id="1146" w:author="JORGE CONTRERAS ORTIZ" w:date="2021-09-04T14:46:00Z">
        <w:r>
          <w:rPr>
            <w:noProof/>
            <w:webHidden/>
          </w:rPr>
          <w:fldChar w:fldCharType="end"/>
        </w:r>
        <w:r w:rsidRPr="00745479">
          <w:rPr>
            <w:rStyle w:val="Hipervnculo"/>
            <w:noProof/>
          </w:rPr>
          <w:fldChar w:fldCharType="end"/>
        </w:r>
      </w:ins>
    </w:p>
    <w:p w14:paraId="656280D9" w14:textId="5B9DAA1D" w:rsidR="003E5AE5" w:rsidRDefault="003E5AE5">
      <w:pPr>
        <w:pStyle w:val="Tabladeilustraciones"/>
        <w:tabs>
          <w:tab w:val="right" w:leader="dot" w:pos="8494"/>
        </w:tabs>
        <w:rPr>
          <w:ins w:id="1147" w:author="JORGE CONTRERAS ORTIZ" w:date="2021-09-04T14:46:00Z"/>
          <w:rFonts w:asciiTheme="minorHAnsi" w:eastAsiaTheme="minorEastAsia" w:hAnsiTheme="minorHAnsi" w:cstheme="minorBidi"/>
          <w:noProof/>
          <w:lang w:eastAsia="es-ES"/>
        </w:rPr>
      </w:pPr>
      <w:ins w:id="11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25 Pestaña Visual Network</w:t>
        </w:r>
        <w:r>
          <w:rPr>
            <w:noProof/>
            <w:webHidden/>
          </w:rPr>
          <w:tab/>
        </w:r>
        <w:r>
          <w:rPr>
            <w:noProof/>
            <w:webHidden/>
          </w:rPr>
          <w:fldChar w:fldCharType="begin"/>
        </w:r>
        <w:r>
          <w:rPr>
            <w:noProof/>
            <w:webHidden/>
          </w:rPr>
          <w:instrText xml:space="preserve"> PAGEREF _Toc81659555 \h </w:instrText>
        </w:r>
      </w:ins>
      <w:r>
        <w:rPr>
          <w:noProof/>
          <w:webHidden/>
        </w:rPr>
      </w:r>
      <w:r>
        <w:rPr>
          <w:noProof/>
          <w:webHidden/>
        </w:rPr>
        <w:fldChar w:fldCharType="separate"/>
      </w:r>
      <w:ins w:id="1149" w:author="JORGE CONTRERAS ORTIZ" w:date="2021-09-04T14:47:00Z">
        <w:r>
          <w:rPr>
            <w:noProof/>
            <w:webHidden/>
          </w:rPr>
          <w:t>59</w:t>
        </w:r>
      </w:ins>
      <w:ins w:id="1150" w:author="JORGE CONTRERAS ORTIZ" w:date="2021-09-04T14:46:00Z">
        <w:r>
          <w:rPr>
            <w:noProof/>
            <w:webHidden/>
          </w:rPr>
          <w:fldChar w:fldCharType="end"/>
        </w:r>
        <w:r w:rsidRPr="00745479">
          <w:rPr>
            <w:rStyle w:val="Hipervnculo"/>
            <w:noProof/>
          </w:rPr>
          <w:fldChar w:fldCharType="end"/>
        </w:r>
      </w:ins>
    </w:p>
    <w:p w14:paraId="0EF6045D" w14:textId="28638070" w:rsidR="003E5AE5" w:rsidRDefault="003E5AE5">
      <w:pPr>
        <w:pStyle w:val="Tabladeilustraciones"/>
        <w:tabs>
          <w:tab w:val="right" w:leader="dot" w:pos="8494"/>
        </w:tabs>
        <w:rPr>
          <w:ins w:id="1151" w:author="JORGE CONTRERAS ORTIZ" w:date="2021-09-04T14:46:00Z"/>
          <w:rFonts w:asciiTheme="minorHAnsi" w:eastAsiaTheme="minorEastAsia" w:hAnsiTheme="minorHAnsi" w:cstheme="minorBidi"/>
          <w:noProof/>
          <w:lang w:eastAsia="es-ES"/>
        </w:rPr>
      </w:pPr>
      <w:ins w:id="115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26 Pestaña Logs</w:t>
        </w:r>
        <w:r>
          <w:rPr>
            <w:noProof/>
            <w:webHidden/>
          </w:rPr>
          <w:tab/>
        </w:r>
        <w:r>
          <w:rPr>
            <w:noProof/>
            <w:webHidden/>
          </w:rPr>
          <w:fldChar w:fldCharType="begin"/>
        </w:r>
        <w:r>
          <w:rPr>
            <w:noProof/>
            <w:webHidden/>
          </w:rPr>
          <w:instrText xml:space="preserve"> PAGEREF _Toc81659556 \h </w:instrText>
        </w:r>
      </w:ins>
      <w:r>
        <w:rPr>
          <w:noProof/>
          <w:webHidden/>
        </w:rPr>
      </w:r>
      <w:r>
        <w:rPr>
          <w:noProof/>
          <w:webHidden/>
        </w:rPr>
        <w:fldChar w:fldCharType="separate"/>
      </w:r>
      <w:ins w:id="1153" w:author="JORGE CONTRERAS ORTIZ" w:date="2021-09-04T14:47:00Z">
        <w:r>
          <w:rPr>
            <w:noProof/>
            <w:webHidden/>
          </w:rPr>
          <w:t>60</w:t>
        </w:r>
      </w:ins>
      <w:ins w:id="1154" w:author="JORGE CONTRERAS ORTIZ" w:date="2021-09-04T14:46:00Z">
        <w:r>
          <w:rPr>
            <w:noProof/>
            <w:webHidden/>
          </w:rPr>
          <w:fldChar w:fldCharType="end"/>
        </w:r>
        <w:r w:rsidRPr="00745479">
          <w:rPr>
            <w:rStyle w:val="Hipervnculo"/>
            <w:noProof/>
          </w:rPr>
          <w:fldChar w:fldCharType="end"/>
        </w:r>
      </w:ins>
    </w:p>
    <w:p w14:paraId="0F121D1C" w14:textId="03ECE51C" w:rsidR="003E5AE5" w:rsidRDefault="003E5AE5">
      <w:pPr>
        <w:pStyle w:val="Tabladeilustraciones"/>
        <w:tabs>
          <w:tab w:val="right" w:leader="dot" w:pos="8494"/>
        </w:tabs>
        <w:rPr>
          <w:ins w:id="1155" w:author="JORGE CONTRERAS ORTIZ" w:date="2021-09-04T14:46:00Z"/>
          <w:rFonts w:asciiTheme="minorHAnsi" w:eastAsiaTheme="minorEastAsia" w:hAnsiTheme="minorHAnsi" w:cstheme="minorBidi"/>
          <w:noProof/>
          <w:lang w:eastAsia="es-ES"/>
        </w:rPr>
      </w:pPr>
      <w:ins w:id="11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_Toc81659557 \h </w:instrText>
        </w:r>
      </w:ins>
      <w:r>
        <w:rPr>
          <w:noProof/>
          <w:webHidden/>
        </w:rPr>
      </w:r>
      <w:r>
        <w:rPr>
          <w:noProof/>
          <w:webHidden/>
        </w:rPr>
        <w:fldChar w:fldCharType="separate"/>
      </w:r>
      <w:ins w:id="1157" w:author="JORGE CONTRERAS ORTIZ" w:date="2021-09-04T14:47:00Z">
        <w:r>
          <w:rPr>
            <w:noProof/>
            <w:webHidden/>
          </w:rPr>
          <w:t>63</w:t>
        </w:r>
      </w:ins>
      <w:ins w:id="1158" w:author="JORGE CONTRERAS ORTIZ" w:date="2021-09-04T14:46:00Z">
        <w:r>
          <w:rPr>
            <w:noProof/>
            <w:webHidden/>
          </w:rPr>
          <w:fldChar w:fldCharType="end"/>
        </w:r>
        <w:r w:rsidRPr="00745479">
          <w:rPr>
            <w:rStyle w:val="Hipervnculo"/>
            <w:noProof/>
          </w:rPr>
          <w:fldChar w:fldCharType="end"/>
        </w:r>
      </w:ins>
    </w:p>
    <w:p w14:paraId="44F36CED" w14:textId="48ADC096" w:rsidR="003E5AE5" w:rsidRDefault="003E5AE5">
      <w:pPr>
        <w:pStyle w:val="Tabladeilustraciones"/>
        <w:tabs>
          <w:tab w:val="right" w:leader="dot" w:pos="8494"/>
        </w:tabs>
        <w:rPr>
          <w:ins w:id="1159" w:author="JORGE CONTRERAS ORTIZ" w:date="2021-09-04T14:46:00Z"/>
          <w:rFonts w:asciiTheme="minorHAnsi" w:eastAsiaTheme="minorEastAsia" w:hAnsiTheme="minorHAnsi" w:cstheme="minorBidi"/>
          <w:noProof/>
          <w:lang w:eastAsia="es-ES"/>
        </w:rPr>
      </w:pPr>
      <w:ins w:id="11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_Toc81659558 \h </w:instrText>
        </w:r>
      </w:ins>
      <w:r>
        <w:rPr>
          <w:noProof/>
          <w:webHidden/>
        </w:rPr>
      </w:r>
      <w:r>
        <w:rPr>
          <w:noProof/>
          <w:webHidden/>
        </w:rPr>
        <w:fldChar w:fldCharType="separate"/>
      </w:r>
      <w:ins w:id="1161" w:author="JORGE CONTRERAS ORTIZ" w:date="2021-09-04T14:47:00Z">
        <w:r>
          <w:rPr>
            <w:noProof/>
            <w:webHidden/>
          </w:rPr>
          <w:t>64</w:t>
        </w:r>
      </w:ins>
      <w:ins w:id="1162" w:author="JORGE CONTRERAS ORTIZ" w:date="2021-09-04T14:46:00Z">
        <w:r>
          <w:rPr>
            <w:noProof/>
            <w:webHidden/>
          </w:rPr>
          <w:fldChar w:fldCharType="end"/>
        </w:r>
        <w:r w:rsidRPr="00745479">
          <w:rPr>
            <w:rStyle w:val="Hipervnculo"/>
            <w:noProof/>
          </w:rPr>
          <w:fldChar w:fldCharType="end"/>
        </w:r>
      </w:ins>
    </w:p>
    <w:p w14:paraId="49A68AF3" w14:textId="4DC0A4F9" w:rsidR="003E5AE5" w:rsidRDefault="003E5AE5">
      <w:pPr>
        <w:pStyle w:val="Tabladeilustraciones"/>
        <w:tabs>
          <w:tab w:val="right" w:leader="dot" w:pos="8494"/>
        </w:tabs>
        <w:rPr>
          <w:ins w:id="1163" w:author="JORGE CONTRERAS ORTIZ" w:date="2021-09-04T14:46:00Z"/>
          <w:rFonts w:asciiTheme="minorHAnsi" w:eastAsiaTheme="minorEastAsia" w:hAnsiTheme="minorHAnsi" w:cstheme="minorBidi"/>
          <w:noProof/>
          <w:lang w:eastAsia="es-ES"/>
        </w:rPr>
      </w:pPr>
      <w:ins w:id="11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_Toc81659559 \h </w:instrText>
        </w:r>
      </w:ins>
      <w:r>
        <w:rPr>
          <w:noProof/>
          <w:webHidden/>
        </w:rPr>
      </w:r>
      <w:r>
        <w:rPr>
          <w:noProof/>
          <w:webHidden/>
        </w:rPr>
        <w:fldChar w:fldCharType="separate"/>
      </w:r>
      <w:ins w:id="1165" w:author="JORGE CONTRERAS ORTIZ" w:date="2021-09-04T14:47:00Z">
        <w:r>
          <w:rPr>
            <w:noProof/>
            <w:webHidden/>
          </w:rPr>
          <w:t>65</w:t>
        </w:r>
      </w:ins>
      <w:ins w:id="1166" w:author="JORGE CONTRERAS ORTIZ" w:date="2021-09-04T14:46:00Z">
        <w:r>
          <w:rPr>
            <w:noProof/>
            <w:webHidden/>
          </w:rPr>
          <w:fldChar w:fldCharType="end"/>
        </w:r>
        <w:r w:rsidRPr="00745479">
          <w:rPr>
            <w:rStyle w:val="Hipervnculo"/>
            <w:noProof/>
          </w:rPr>
          <w:fldChar w:fldCharType="end"/>
        </w:r>
      </w:ins>
    </w:p>
    <w:p w14:paraId="152D77BA" w14:textId="0E35EE8E" w:rsidR="003E5AE5" w:rsidRDefault="003E5AE5">
      <w:pPr>
        <w:pStyle w:val="Tabladeilustraciones"/>
        <w:tabs>
          <w:tab w:val="right" w:leader="dot" w:pos="8494"/>
        </w:tabs>
        <w:rPr>
          <w:ins w:id="1167" w:author="JORGE CONTRERAS ORTIZ" w:date="2021-09-04T14:46:00Z"/>
          <w:rFonts w:asciiTheme="minorHAnsi" w:eastAsiaTheme="minorEastAsia" w:hAnsiTheme="minorHAnsi" w:cstheme="minorBidi"/>
          <w:noProof/>
          <w:lang w:eastAsia="es-ES"/>
        </w:rPr>
      </w:pPr>
      <w:ins w:id="11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_Toc81659560 \h </w:instrText>
        </w:r>
      </w:ins>
      <w:r>
        <w:rPr>
          <w:noProof/>
          <w:webHidden/>
        </w:rPr>
      </w:r>
      <w:r>
        <w:rPr>
          <w:noProof/>
          <w:webHidden/>
        </w:rPr>
        <w:fldChar w:fldCharType="separate"/>
      </w:r>
      <w:ins w:id="1169" w:author="JORGE CONTRERAS ORTIZ" w:date="2021-09-04T14:47:00Z">
        <w:r>
          <w:rPr>
            <w:noProof/>
            <w:webHidden/>
          </w:rPr>
          <w:t>65</w:t>
        </w:r>
      </w:ins>
      <w:ins w:id="1170" w:author="JORGE CONTRERAS ORTIZ" w:date="2021-09-04T14:46:00Z">
        <w:r>
          <w:rPr>
            <w:noProof/>
            <w:webHidden/>
          </w:rPr>
          <w:fldChar w:fldCharType="end"/>
        </w:r>
        <w:r w:rsidRPr="00745479">
          <w:rPr>
            <w:rStyle w:val="Hipervnculo"/>
            <w:noProof/>
          </w:rPr>
          <w:fldChar w:fldCharType="end"/>
        </w:r>
      </w:ins>
    </w:p>
    <w:p w14:paraId="0C56E02F" w14:textId="0CB184BF" w:rsidR="003E5AE5" w:rsidRDefault="003E5AE5">
      <w:pPr>
        <w:pStyle w:val="Tabladeilustraciones"/>
        <w:tabs>
          <w:tab w:val="right" w:leader="dot" w:pos="8494"/>
        </w:tabs>
        <w:rPr>
          <w:ins w:id="1171" w:author="JORGE CONTRERAS ORTIZ" w:date="2021-09-04T14:46:00Z"/>
          <w:rFonts w:asciiTheme="minorHAnsi" w:eastAsiaTheme="minorEastAsia" w:hAnsiTheme="minorHAnsi" w:cstheme="minorBidi"/>
          <w:noProof/>
          <w:lang w:eastAsia="es-ES"/>
        </w:rPr>
      </w:pPr>
      <w:ins w:id="11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_Toc81659561 \h </w:instrText>
        </w:r>
      </w:ins>
      <w:r>
        <w:rPr>
          <w:noProof/>
          <w:webHidden/>
        </w:rPr>
      </w:r>
      <w:r>
        <w:rPr>
          <w:noProof/>
          <w:webHidden/>
        </w:rPr>
        <w:fldChar w:fldCharType="separate"/>
      </w:r>
      <w:ins w:id="1173" w:author="JORGE CONTRERAS ORTIZ" w:date="2021-09-04T14:47:00Z">
        <w:r>
          <w:rPr>
            <w:noProof/>
            <w:webHidden/>
          </w:rPr>
          <w:t>66</w:t>
        </w:r>
      </w:ins>
      <w:ins w:id="1174" w:author="JORGE CONTRERAS ORTIZ" w:date="2021-09-04T14:46:00Z">
        <w:r>
          <w:rPr>
            <w:noProof/>
            <w:webHidden/>
          </w:rPr>
          <w:fldChar w:fldCharType="end"/>
        </w:r>
        <w:r w:rsidRPr="00745479">
          <w:rPr>
            <w:rStyle w:val="Hipervnculo"/>
            <w:noProof/>
          </w:rPr>
          <w:fldChar w:fldCharType="end"/>
        </w:r>
      </w:ins>
    </w:p>
    <w:p w14:paraId="7BE314BB" w14:textId="1E5C5082" w:rsidR="003E5AE5" w:rsidRDefault="003E5AE5">
      <w:pPr>
        <w:pStyle w:val="Tabladeilustraciones"/>
        <w:tabs>
          <w:tab w:val="right" w:leader="dot" w:pos="8494"/>
        </w:tabs>
        <w:rPr>
          <w:ins w:id="1175" w:author="JORGE CONTRERAS ORTIZ" w:date="2021-09-04T14:46:00Z"/>
          <w:rFonts w:asciiTheme="minorHAnsi" w:eastAsiaTheme="minorEastAsia" w:hAnsiTheme="minorHAnsi" w:cstheme="minorBidi"/>
          <w:noProof/>
          <w:lang w:eastAsia="es-ES"/>
        </w:rPr>
      </w:pPr>
      <w:ins w:id="11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32 Instalar libusbk con Zadig</w:t>
        </w:r>
        <w:r>
          <w:rPr>
            <w:noProof/>
            <w:webHidden/>
          </w:rPr>
          <w:tab/>
        </w:r>
        <w:r>
          <w:rPr>
            <w:noProof/>
            <w:webHidden/>
          </w:rPr>
          <w:fldChar w:fldCharType="begin"/>
        </w:r>
        <w:r>
          <w:rPr>
            <w:noProof/>
            <w:webHidden/>
          </w:rPr>
          <w:instrText xml:space="preserve"> PAGEREF _Toc81659562 \h </w:instrText>
        </w:r>
      </w:ins>
      <w:r>
        <w:rPr>
          <w:noProof/>
          <w:webHidden/>
        </w:rPr>
      </w:r>
      <w:r>
        <w:rPr>
          <w:noProof/>
          <w:webHidden/>
        </w:rPr>
        <w:fldChar w:fldCharType="separate"/>
      </w:r>
      <w:ins w:id="1177" w:author="JORGE CONTRERAS ORTIZ" w:date="2021-09-04T14:47:00Z">
        <w:r>
          <w:rPr>
            <w:noProof/>
            <w:webHidden/>
          </w:rPr>
          <w:t>69</w:t>
        </w:r>
      </w:ins>
      <w:ins w:id="1178" w:author="JORGE CONTRERAS ORTIZ" w:date="2021-09-04T14:46:00Z">
        <w:r>
          <w:rPr>
            <w:noProof/>
            <w:webHidden/>
          </w:rPr>
          <w:fldChar w:fldCharType="end"/>
        </w:r>
        <w:r w:rsidRPr="00745479">
          <w:rPr>
            <w:rStyle w:val="Hipervnculo"/>
            <w:noProof/>
          </w:rPr>
          <w:fldChar w:fldCharType="end"/>
        </w:r>
      </w:ins>
    </w:p>
    <w:p w14:paraId="519F49D6" w14:textId="6EE8DB00" w:rsidR="003E5AE5" w:rsidRDefault="003E5AE5">
      <w:pPr>
        <w:pStyle w:val="Tabladeilustraciones"/>
        <w:tabs>
          <w:tab w:val="right" w:leader="dot" w:pos="8494"/>
        </w:tabs>
        <w:rPr>
          <w:ins w:id="1179" w:author="JORGE CONTRERAS ORTIZ" w:date="2021-09-04T14:46:00Z"/>
          <w:rFonts w:asciiTheme="minorHAnsi" w:eastAsiaTheme="minorEastAsia" w:hAnsiTheme="minorHAnsi" w:cstheme="minorBidi"/>
          <w:noProof/>
          <w:lang w:eastAsia="es-ES"/>
        </w:rPr>
      </w:pPr>
      <w:ins w:id="11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_Toc81659563 \h </w:instrText>
        </w:r>
      </w:ins>
      <w:r>
        <w:rPr>
          <w:noProof/>
          <w:webHidden/>
        </w:rPr>
      </w:r>
      <w:r>
        <w:rPr>
          <w:noProof/>
          <w:webHidden/>
        </w:rPr>
        <w:fldChar w:fldCharType="separate"/>
      </w:r>
      <w:ins w:id="1181" w:author="JORGE CONTRERAS ORTIZ" w:date="2021-09-04T14:47:00Z">
        <w:r>
          <w:rPr>
            <w:noProof/>
            <w:webHidden/>
          </w:rPr>
          <w:t>69</w:t>
        </w:r>
      </w:ins>
      <w:ins w:id="1182" w:author="JORGE CONTRERAS ORTIZ" w:date="2021-09-04T14:46:00Z">
        <w:r>
          <w:rPr>
            <w:noProof/>
            <w:webHidden/>
          </w:rPr>
          <w:fldChar w:fldCharType="end"/>
        </w:r>
        <w:r w:rsidRPr="00745479">
          <w:rPr>
            <w:rStyle w:val="Hipervnculo"/>
            <w:noProof/>
          </w:rPr>
          <w:fldChar w:fldCharType="end"/>
        </w:r>
      </w:ins>
    </w:p>
    <w:p w14:paraId="66E072FA" w14:textId="40CF09F3" w:rsidR="003E5AE5" w:rsidRDefault="003E5AE5">
      <w:pPr>
        <w:pStyle w:val="Tabladeilustraciones"/>
        <w:tabs>
          <w:tab w:val="right" w:leader="dot" w:pos="8494"/>
        </w:tabs>
        <w:rPr>
          <w:ins w:id="1183" w:author="JORGE CONTRERAS ORTIZ" w:date="2021-09-04T14:46:00Z"/>
          <w:rFonts w:asciiTheme="minorHAnsi" w:eastAsiaTheme="minorEastAsia" w:hAnsiTheme="minorHAnsi" w:cstheme="minorBidi"/>
          <w:noProof/>
          <w:lang w:eastAsia="es-ES"/>
        </w:rPr>
      </w:pPr>
      <w:ins w:id="11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_Toc81659564 \h </w:instrText>
        </w:r>
      </w:ins>
      <w:r>
        <w:rPr>
          <w:noProof/>
          <w:webHidden/>
        </w:rPr>
      </w:r>
      <w:r>
        <w:rPr>
          <w:noProof/>
          <w:webHidden/>
        </w:rPr>
        <w:fldChar w:fldCharType="separate"/>
      </w:r>
      <w:ins w:id="1185" w:author="JORGE CONTRERAS ORTIZ" w:date="2021-09-04T14:47:00Z">
        <w:r>
          <w:rPr>
            <w:noProof/>
            <w:webHidden/>
          </w:rPr>
          <w:t>70</w:t>
        </w:r>
      </w:ins>
      <w:ins w:id="1186" w:author="JORGE CONTRERAS ORTIZ" w:date="2021-09-04T14:46:00Z">
        <w:r>
          <w:rPr>
            <w:noProof/>
            <w:webHidden/>
          </w:rPr>
          <w:fldChar w:fldCharType="end"/>
        </w:r>
        <w:r w:rsidRPr="00745479">
          <w:rPr>
            <w:rStyle w:val="Hipervnculo"/>
            <w:noProof/>
          </w:rPr>
          <w:fldChar w:fldCharType="end"/>
        </w:r>
      </w:ins>
    </w:p>
    <w:p w14:paraId="4BA7D1A9" w14:textId="3C11BA4D" w:rsidR="003E5AE5" w:rsidRDefault="003E5AE5">
      <w:pPr>
        <w:pStyle w:val="Tabladeilustraciones"/>
        <w:tabs>
          <w:tab w:val="right" w:leader="dot" w:pos="8494"/>
        </w:tabs>
        <w:rPr>
          <w:ins w:id="1187" w:author="JORGE CONTRERAS ORTIZ" w:date="2021-09-04T14:46:00Z"/>
          <w:rFonts w:asciiTheme="minorHAnsi" w:eastAsiaTheme="minorEastAsia" w:hAnsiTheme="minorHAnsi" w:cstheme="minorBidi"/>
          <w:noProof/>
          <w:lang w:eastAsia="es-ES"/>
        </w:rPr>
      </w:pPr>
      <w:ins w:id="11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_Toc81659565 \h </w:instrText>
        </w:r>
      </w:ins>
      <w:r>
        <w:rPr>
          <w:noProof/>
          <w:webHidden/>
        </w:rPr>
      </w:r>
      <w:r>
        <w:rPr>
          <w:noProof/>
          <w:webHidden/>
        </w:rPr>
        <w:fldChar w:fldCharType="separate"/>
      </w:r>
      <w:ins w:id="1189" w:author="JORGE CONTRERAS ORTIZ" w:date="2021-09-04T14:47:00Z">
        <w:r>
          <w:rPr>
            <w:noProof/>
            <w:webHidden/>
          </w:rPr>
          <w:t>70</w:t>
        </w:r>
      </w:ins>
      <w:ins w:id="1190" w:author="JORGE CONTRERAS ORTIZ" w:date="2021-09-04T14:46:00Z">
        <w:r>
          <w:rPr>
            <w:noProof/>
            <w:webHidden/>
          </w:rPr>
          <w:fldChar w:fldCharType="end"/>
        </w:r>
        <w:r w:rsidRPr="00745479">
          <w:rPr>
            <w:rStyle w:val="Hipervnculo"/>
            <w:noProof/>
          </w:rPr>
          <w:fldChar w:fldCharType="end"/>
        </w:r>
      </w:ins>
    </w:p>
    <w:p w14:paraId="00232F5E" w14:textId="15115F9A" w:rsidR="003E5AE5" w:rsidRDefault="003E5AE5">
      <w:pPr>
        <w:pStyle w:val="Tabladeilustraciones"/>
        <w:tabs>
          <w:tab w:val="right" w:leader="dot" w:pos="8494"/>
        </w:tabs>
        <w:rPr>
          <w:ins w:id="1191" w:author="JORGE CONTRERAS ORTIZ" w:date="2021-09-04T14:46:00Z"/>
          <w:rFonts w:asciiTheme="minorHAnsi" w:eastAsiaTheme="minorEastAsia" w:hAnsiTheme="minorHAnsi" w:cstheme="minorBidi"/>
          <w:noProof/>
          <w:lang w:eastAsia="es-ES"/>
        </w:rPr>
      </w:pPr>
      <w:ins w:id="11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_Toc81659566 \h </w:instrText>
        </w:r>
      </w:ins>
      <w:r>
        <w:rPr>
          <w:noProof/>
          <w:webHidden/>
        </w:rPr>
      </w:r>
      <w:r>
        <w:rPr>
          <w:noProof/>
          <w:webHidden/>
        </w:rPr>
        <w:fldChar w:fldCharType="separate"/>
      </w:r>
      <w:ins w:id="1193" w:author="JORGE CONTRERAS ORTIZ" w:date="2021-09-04T14:47:00Z">
        <w:r>
          <w:rPr>
            <w:noProof/>
            <w:webHidden/>
          </w:rPr>
          <w:t>71</w:t>
        </w:r>
      </w:ins>
      <w:ins w:id="1194" w:author="JORGE CONTRERAS ORTIZ" w:date="2021-09-04T14:46:00Z">
        <w:r>
          <w:rPr>
            <w:noProof/>
            <w:webHidden/>
          </w:rPr>
          <w:fldChar w:fldCharType="end"/>
        </w:r>
        <w:r w:rsidRPr="00745479">
          <w:rPr>
            <w:rStyle w:val="Hipervnculo"/>
            <w:noProof/>
          </w:rPr>
          <w:fldChar w:fldCharType="end"/>
        </w:r>
      </w:ins>
    </w:p>
    <w:p w14:paraId="60DCDCFF" w14:textId="0977B45A" w:rsidR="003E5AE5" w:rsidRDefault="003E5AE5">
      <w:pPr>
        <w:pStyle w:val="Tabladeilustraciones"/>
        <w:tabs>
          <w:tab w:val="right" w:leader="dot" w:pos="8494"/>
        </w:tabs>
        <w:rPr>
          <w:ins w:id="1195" w:author="JORGE CONTRERAS ORTIZ" w:date="2021-09-04T14:46:00Z"/>
          <w:rFonts w:asciiTheme="minorHAnsi" w:eastAsiaTheme="minorEastAsia" w:hAnsiTheme="minorHAnsi" w:cstheme="minorBidi"/>
          <w:noProof/>
          <w:lang w:eastAsia="es-ES"/>
        </w:rPr>
      </w:pPr>
      <w:ins w:id="11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37 Terminal Termite</w:t>
        </w:r>
        <w:r>
          <w:rPr>
            <w:noProof/>
            <w:webHidden/>
          </w:rPr>
          <w:tab/>
        </w:r>
        <w:r>
          <w:rPr>
            <w:noProof/>
            <w:webHidden/>
          </w:rPr>
          <w:fldChar w:fldCharType="begin"/>
        </w:r>
        <w:r>
          <w:rPr>
            <w:noProof/>
            <w:webHidden/>
          </w:rPr>
          <w:instrText xml:space="preserve"> PAGEREF _Toc81659567 \h </w:instrText>
        </w:r>
      </w:ins>
      <w:r>
        <w:rPr>
          <w:noProof/>
          <w:webHidden/>
        </w:rPr>
      </w:r>
      <w:r>
        <w:rPr>
          <w:noProof/>
          <w:webHidden/>
        </w:rPr>
        <w:fldChar w:fldCharType="separate"/>
      </w:r>
      <w:ins w:id="1197" w:author="JORGE CONTRERAS ORTIZ" w:date="2021-09-04T14:47:00Z">
        <w:r>
          <w:rPr>
            <w:noProof/>
            <w:webHidden/>
          </w:rPr>
          <w:t>73</w:t>
        </w:r>
      </w:ins>
      <w:ins w:id="1198" w:author="JORGE CONTRERAS ORTIZ" w:date="2021-09-04T14:46:00Z">
        <w:r>
          <w:rPr>
            <w:noProof/>
            <w:webHidden/>
          </w:rPr>
          <w:fldChar w:fldCharType="end"/>
        </w:r>
        <w:r w:rsidRPr="00745479">
          <w:rPr>
            <w:rStyle w:val="Hipervnculo"/>
            <w:noProof/>
          </w:rPr>
          <w:fldChar w:fldCharType="end"/>
        </w:r>
      </w:ins>
    </w:p>
    <w:p w14:paraId="14171728" w14:textId="7368D8B4" w:rsidR="003E5AE5" w:rsidRDefault="003E5AE5">
      <w:pPr>
        <w:pStyle w:val="Tabladeilustraciones"/>
        <w:tabs>
          <w:tab w:val="right" w:leader="dot" w:pos="8494"/>
        </w:tabs>
        <w:rPr>
          <w:ins w:id="1199" w:author="JORGE CONTRERAS ORTIZ" w:date="2021-09-04T14:46:00Z"/>
          <w:rFonts w:asciiTheme="minorHAnsi" w:eastAsiaTheme="minorEastAsia" w:hAnsiTheme="minorHAnsi" w:cstheme="minorBidi"/>
          <w:noProof/>
          <w:lang w:eastAsia="es-ES"/>
        </w:rPr>
      </w:pPr>
      <w:ins w:id="12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38 Herramienta KiTools</w:t>
        </w:r>
        <w:r>
          <w:rPr>
            <w:noProof/>
            <w:webHidden/>
          </w:rPr>
          <w:tab/>
        </w:r>
        <w:r>
          <w:rPr>
            <w:noProof/>
            <w:webHidden/>
          </w:rPr>
          <w:fldChar w:fldCharType="begin"/>
        </w:r>
        <w:r>
          <w:rPr>
            <w:noProof/>
            <w:webHidden/>
          </w:rPr>
          <w:instrText xml:space="preserve"> PAGEREF _Toc81659568 \h </w:instrText>
        </w:r>
      </w:ins>
      <w:r>
        <w:rPr>
          <w:noProof/>
          <w:webHidden/>
        </w:rPr>
      </w:r>
      <w:r>
        <w:rPr>
          <w:noProof/>
          <w:webHidden/>
        </w:rPr>
        <w:fldChar w:fldCharType="separate"/>
      </w:r>
      <w:ins w:id="1201" w:author="JORGE CONTRERAS ORTIZ" w:date="2021-09-04T14:47:00Z">
        <w:r>
          <w:rPr>
            <w:noProof/>
            <w:webHidden/>
          </w:rPr>
          <w:t>75</w:t>
        </w:r>
      </w:ins>
      <w:ins w:id="1202" w:author="JORGE CONTRERAS ORTIZ" w:date="2021-09-04T14:46:00Z">
        <w:r>
          <w:rPr>
            <w:noProof/>
            <w:webHidden/>
          </w:rPr>
          <w:fldChar w:fldCharType="end"/>
        </w:r>
        <w:r w:rsidRPr="00745479">
          <w:rPr>
            <w:rStyle w:val="Hipervnculo"/>
            <w:noProof/>
          </w:rPr>
          <w:fldChar w:fldCharType="end"/>
        </w:r>
      </w:ins>
    </w:p>
    <w:p w14:paraId="54E00656" w14:textId="12074163" w:rsidR="003E5AE5" w:rsidRDefault="003E5AE5">
      <w:pPr>
        <w:pStyle w:val="Tabladeilustraciones"/>
        <w:tabs>
          <w:tab w:val="right" w:leader="dot" w:pos="8494"/>
        </w:tabs>
        <w:rPr>
          <w:ins w:id="1203" w:author="JORGE CONTRERAS ORTIZ" w:date="2021-09-04T14:46:00Z"/>
          <w:rFonts w:asciiTheme="minorHAnsi" w:eastAsiaTheme="minorEastAsia" w:hAnsiTheme="minorHAnsi" w:cstheme="minorBidi"/>
          <w:noProof/>
          <w:lang w:eastAsia="es-ES"/>
        </w:rPr>
      </w:pPr>
      <w:ins w:id="12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39 IP como parámetros</w:t>
        </w:r>
        <w:r>
          <w:rPr>
            <w:noProof/>
            <w:webHidden/>
          </w:rPr>
          <w:tab/>
        </w:r>
        <w:r>
          <w:rPr>
            <w:noProof/>
            <w:webHidden/>
          </w:rPr>
          <w:fldChar w:fldCharType="begin"/>
        </w:r>
        <w:r>
          <w:rPr>
            <w:noProof/>
            <w:webHidden/>
          </w:rPr>
          <w:instrText xml:space="preserve"> PAGEREF _Toc81659569 \h </w:instrText>
        </w:r>
      </w:ins>
      <w:r>
        <w:rPr>
          <w:noProof/>
          <w:webHidden/>
        </w:rPr>
      </w:r>
      <w:r>
        <w:rPr>
          <w:noProof/>
          <w:webHidden/>
        </w:rPr>
        <w:fldChar w:fldCharType="separate"/>
      </w:r>
      <w:ins w:id="1205" w:author="JORGE CONTRERAS ORTIZ" w:date="2021-09-04T14:47:00Z">
        <w:r>
          <w:rPr>
            <w:noProof/>
            <w:webHidden/>
          </w:rPr>
          <w:t>76</w:t>
        </w:r>
      </w:ins>
      <w:ins w:id="1206" w:author="JORGE CONTRERAS ORTIZ" w:date="2021-09-04T14:46:00Z">
        <w:r>
          <w:rPr>
            <w:noProof/>
            <w:webHidden/>
          </w:rPr>
          <w:fldChar w:fldCharType="end"/>
        </w:r>
        <w:r w:rsidRPr="00745479">
          <w:rPr>
            <w:rStyle w:val="Hipervnculo"/>
            <w:noProof/>
          </w:rPr>
          <w:fldChar w:fldCharType="end"/>
        </w:r>
      </w:ins>
    </w:p>
    <w:p w14:paraId="316002E9" w14:textId="0BD0327A" w:rsidR="003E5AE5" w:rsidRDefault="003E5AE5">
      <w:pPr>
        <w:pStyle w:val="Tabladeilustraciones"/>
        <w:tabs>
          <w:tab w:val="right" w:leader="dot" w:pos="8494"/>
        </w:tabs>
        <w:rPr>
          <w:ins w:id="1207" w:author="JORGE CONTRERAS ORTIZ" w:date="2021-09-04T14:46:00Z"/>
          <w:rFonts w:asciiTheme="minorHAnsi" w:eastAsiaTheme="minorEastAsia" w:hAnsiTheme="minorHAnsi" w:cstheme="minorBidi"/>
          <w:noProof/>
          <w:lang w:eastAsia="es-ES"/>
        </w:rPr>
      </w:pPr>
      <w:ins w:id="12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_Toc81659570 \h </w:instrText>
        </w:r>
      </w:ins>
      <w:r>
        <w:rPr>
          <w:noProof/>
          <w:webHidden/>
        </w:rPr>
      </w:r>
      <w:r>
        <w:rPr>
          <w:noProof/>
          <w:webHidden/>
        </w:rPr>
        <w:fldChar w:fldCharType="separate"/>
      </w:r>
      <w:ins w:id="1209" w:author="JORGE CONTRERAS ORTIZ" w:date="2021-09-04T14:47:00Z">
        <w:r>
          <w:rPr>
            <w:noProof/>
            <w:webHidden/>
          </w:rPr>
          <w:t>77</w:t>
        </w:r>
      </w:ins>
      <w:ins w:id="1210" w:author="JORGE CONTRERAS ORTIZ" w:date="2021-09-04T14:46:00Z">
        <w:r>
          <w:rPr>
            <w:noProof/>
            <w:webHidden/>
          </w:rPr>
          <w:fldChar w:fldCharType="end"/>
        </w:r>
        <w:r w:rsidRPr="00745479">
          <w:rPr>
            <w:rStyle w:val="Hipervnculo"/>
            <w:noProof/>
          </w:rPr>
          <w:fldChar w:fldCharType="end"/>
        </w:r>
      </w:ins>
    </w:p>
    <w:p w14:paraId="4B5C6D2D" w14:textId="58A82DED" w:rsidR="003E5AE5" w:rsidRDefault="003E5AE5">
      <w:pPr>
        <w:pStyle w:val="Tabladeilustraciones"/>
        <w:tabs>
          <w:tab w:val="right" w:leader="dot" w:pos="8494"/>
        </w:tabs>
        <w:rPr>
          <w:ins w:id="1211" w:author="JORGE CONTRERAS ORTIZ" w:date="2021-09-04T14:46:00Z"/>
          <w:rFonts w:asciiTheme="minorHAnsi" w:eastAsiaTheme="minorEastAsia" w:hAnsiTheme="minorHAnsi" w:cstheme="minorBidi"/>
          <w:noProof/>
          <w:lang w:eastAsia="es-ES"/>
        </w:rPr>
      </w:pPr>
      <w:ins w:id="12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_Toc81659571 \h </w:instrText>
        </w:r>
      </w:ins>
      <w:r>
        <w:rPr>
          <w:noProof/>
          <w:webHidden/>
        </w:rPr>
      </w:r>
      <w:r>
        <w:rPr>
          <w:noProof/>
          <w:webHidden/>
        </w:rPr>
        <w:fldChar w:fldCharType="separate"/>
      </w:r>
      <w:ins w:id="1213" w:author="JORGE CONTRERAS ORTIZ" w:date="2021-09-04T14:47:00Z">
        <w:r>
          <w:rPr>
            <w:noProof/>
            <w:webHidden/>
          </w:rPr>
          <w:t>80</w:t>
        </w:r>
      </w:ins>
      <w:ins w:id="1214" w:author="JORGE CONTRERAS ORTIZ" w:date="2021-09-04T14:46:00Z">
        <w:r>
          <w:rPr>
            <w:noProof/>
            <w:webHidden/>
          </w:rPr>
          <w:fldChar w:fldCharType="end"/>
        </w:r>
        <w:r w:rsidRPr="00745479">
          <w:rPr>
            <w:rStyle w:val="Hipervnculo"/>
            <w:noProof/>
          </w:rPr>
          <w:fldChar w:fldCharType="end"/>
        </w:r>
      </w:ins>
    </w:p>
    <w:p w14:paraId="33D52A98" w14:textId="0386F356" w:rsidR="003E5AE5" w:rsidRDefault="003E5AE5">
      <w:pPr>
        <w:pStyle w:val="Tabladeilustraciones"/>
        <w:tabs>
          <w:tab w:val="right" w:leader="dot" w:pos="8494"/>
        </w:tabs>
        <w:rPr>
          <w:ins w:id="1215" w:author="JORGE CONTRERAS ORTIZ" w:date="2021-09-04T14:46:00Z"/>
          <w:rFonts w:asciiTheme="minorHAnsi" w:eastAsiaTheme="minorEastAsia" w:hAnsiTheme="minorHAnsi" w:cstheme="minorBidi"/>
          <w:noProof/>
          <w:lang w:eastAsia="es-ES"/>
        </w:rPr>
      </w:pPr>
      <w:ins w:id="12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_Toc81659572 \h </w:instrText>
        </w:r>
      </w:ins>
      <w:r>
        <w:rPr>
          <w:noProof/>
          <w:webHidden/>
        </w:rPr>
      </w:r>
      <w:r>
        <w:rPr>
          <w:noProof/>
          <w:webHidden/>
        </w:rPr>
        <w:fldChar w:fldCharType="separate"/>
      </w:r>
      <w:ins w:id="1217" w:author="JORGE CONTRERAS ORTIZ" w:date="2021-09-04T14:47:00Z">
        <w:r>
          <w:rPr>
            <w:noProof/>
            <w:webHidden/>
          </w:rPr>
          <w:t>83</w:t>
        </w:r>
      </w:ins>
      <w:ins w:id="1218" w:author="JORGE CONTRERAS ORTIZ" w:date="2021-09-04T14:46:00Z">
        <w:r>
          <w:rPr>
            <w:noProof/>
            <w:webHidden/>
          </w:rPr>
          <w:fldChar w:fldCharType="end"/>
        </w:r>
        <w:r w:rsidRPr="00745479">
          <w:rPr>
            <w:rStyle w:val="Hipervnculo"/>
            <w:noProof/>
          </w:rPr>
          <w:fldChar w:fldCharType="end"/>
        </w:r>
      </w:ins>
    </w:p>
    <w:p w14:paraId="13CFDB7E" w14:textId="71BD9CE7" w:rsidR="003E5AE5" w:rsidRDefault="003E5AE5">
      <w:pPr>
        <w:pStyle w:val="Tabladeilustraciones"/>
        <w:tabs>
          <w:tab w:val="right" w:leader="dot" w:pos="8494"/>
        </w:tabs>
        <w:rPr>
          <w:ins w:id="1219" w:author="JORGE CONTRERAS ORTIZ" w:date="2021-09-04T14:46:00Z"/>
          <w:rFonts w:asciiTheme="minorHAnsi" w:eastAsiaTheme="minorEastAsia" w:hAnsiTheme="minorHAnsi" w:cstheme="minorBidi"/>
          <w:noProof/>
          <w:lang w:eastAsia="es-ES"/>
        </w:rPr>
      </w:pPr>
      <w:ins w:id="12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43 KTDG102 Evaluation Dongle</w:t>
        </w:r>
        <w:r>
          <w:rPr>
            <w:noProof/>
            <w:webHidden/>
          </w:rPr>
          <w:tab/>
        </w:r>
        <w:r>
          <w:rPr>
            <w:noProof/>
            <w:webHidden/>
          </w:rPr>
          <w:fldChar w:fldCharType="begin"/>
        </w:r>
        <w:r>
          <w:rPr>
            <w:noProof/>
            <w:webHidden/>
          </w:rPr>
          <w:instrText xml:space="preserve"> PAGEREF _Toc81659573 \h </w:instrText>
        </w:r>
      </w:ins>
      <w:r>
        <w:rPr>
          <w:noProof/>
          <w:webHidden/>
        </w:rPr>
      </w:r>
      <w:r>
        <w:rPr>
          <w:noProof/>
          <w:webHidden/>
        </w:rPr>
        <w:fldChar w:fldCharType="separate"/>
      </w:r>
      <w:ins w:id="1221" w:author="JORGE CONTRERAS ORTIZ" w:date="2021-09-04T14:47:00Z">
        <w:r>
          <w:rPr>
            <w:noProof/>
            <w:webHidden/>
          </w:rPr>
          <w:t>84</w:t>
        </w:r>
      </w:ins>
      <w:ins w:id="1222" w:author="JORGE CONTRERAS ORTIZ" w:date="2021-09-04T14:46:00Z">
        <w:r>
          <w:rPr>
            <w:noProof/>
            <w:webHidden/>
          </w:rPr>
          <w:fldChar w:fldCharType="end"/>
        </w:r>
        <w:r w:rsidRPr="00745479">
          <w:rPr>
            <w:rStyle w:val="Hipervnculo"/>
            <w:noProof/>
          </w:rPr>
          <w:fldChar w:fldCharType="end"/>
        </w:r>
      </w:ins>
    </w:p>
    <w:p w14:paraId="2824352F" w14:textId="398FE803" w:rsidR="003E5AE5" w:rsidRDefault="003E5AE5">
      <w:pPr>
        <w:pStyle w:val="Tabladeilustraciones"/>
        <w:tabs>
          <w:tab w:val="right" w:leader="dot" w:pos="8494"/>
        </w:tabs>
        <w:rPr>
          <w:ins w:id="1223" w:author="JORGE CONTRERAS ORTIZ" w:date="2021-09-04T14:46:00Z"/>
          <w:rFonts w:asciiTheme="minorHAnsi" w:eastAsiaTheme="minorEastAsia" w:hAnsiTheme="minorHAnsi" w:cstheme="minorBidi"/>
          <w:noProof/>
          <w:lang w:eastAsia="es-ES"/>
        </w:rPr>
      </w:pPr>
      <w:ins w:id="12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44 Módulo KTWM102</w:t>
        </w:r>
        <w:r>
          <w:rPr>
            <w:noProof/>
            <w:webHidden/>
          </w:rPr>
          <w:tab/>
        </w:r>
        <w:r>
          <w:rPr>
            <w:noProof/>
            <w:webHidden/>
          </w:rPr>
          <w:fldChar w:fldCharType="begin"/>
        </w:r>
        <w:r>
          <w:rPr>
            <w:noProof/>
            <w:webHidden/>
          </w:rPr>
          <w:instrText xml:space="preserve"> PAGEREF _Toc81659574 \h </w:instrText>
        </w:r>
      </w:ins>
      <w:r>
        <w:rPr>
          <w:noProof/>
          <w:webHidden/>
        </w:rPr>
      </w:r>
      <w:r>
        <w:rPr>
          <w:noProof/>
          <w:webHidden/>
        </w:rPr>
        <w:fldChar w:fldCharType="separate"/>
      </w:r>
      <w:ins w:id="1225" w:author="JORGE CONTRERAS ORTIZ" w:date="2021-09-04T14:47:00Z">
        <w:r>
          <w:rPr>
            <w:noProof/>
            <w:webHidden/>
          </w:rPr>
          <w:t>85</w:t>
        </w:r>
      </w:ins>
      <w:ins w:id="1226" w:author="JORGE CONTRERAS ORTIZ" w:date="2021-09-04T14:46:00Z">
        <w:r>
          <w:rPr>
            <w:noProof/>
            <w:webHidden/>
          </w:rPr>
          <w:fldChar w:fldCharType="end"/>
        </w:r>
        <w:r w:rsidRPr="00745479">
          <w:rPr>
            <w:rStyle w:val="Hipervnculo"/>
            <w:noProof/>
          </w:rPr>
          <w:fldChar w:fldCharType="end"/>
        </w:r>
      </w:ins>
    </w:p>
    <w:p w14:paraId="10191FB3" w14:textId="6E72F893" w:rsidR="003E5AE5" w:rsidRDefault="003E5AE5">
      <w:pPr>
        <w:pStyle w:val="Tabladeilustraciones"/>
        <w:tabs>
          <w:tab w:val="right" w:leader="dot" w:pos="8494"/>
        </w:tabs>
        <w:rPr>
          <w:ins w:id="1227" w:author="JORGE CONTRERAS ORTIZ" w:date="2021-09-04T14:46:00Z"/>
          <w:rFonts w:asciiTheme="minorHAnsi" w:eastAsiaTheme="minorEastAsia" w:hAnsiTheme="minorHAnsi" w:cstheme="minorBidi"/>
          <w:noProof/>
          <w:lang w:eastAsia="es-ES"/>
        </w:rPr>
      </w:pPr>
      <w:ins w:id="12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45 Border Router</w:t>
        </w:r>
        <w:r>
          <w:rPr>
            <w:noProof/>
            <w:webHidden/>
          </w:rPr>
          <w:tab/>
        </w:r>
        <w:r>
          <w:rPr>
            <w:noProof/>
            <w:webHidden/>
          </w:rPr>
          <w:fldChar w:fldCharType="begin"/>
        </w:r>
        <w:r>
          <w:rPr>
            <w:noProof/>
            <w:webHidden/>
          </w:rPr>
          <w:instrText xml:space="preserve"> PAGEREF _Toc81659575 \h </w:instrText>
        </w:r>
      </w:ins>
      <w:r>
        <w:rPr>
          <w:noProof/>
          <w:webHidden/>
        </w:rPr>
      </w:r>
      <w:r>
        <w:rPr>
          <w:noProof/>
          <w:webHidden/>
        </w:rPr>
        <w:fldChar w:fldCharType="separate"/>
      </w:r>
      <w:ins w:id="1229" w:author="JORGE CONTRERAS ORTIZ" w:date="2021-09-04T14:47:00Z">
        <w:r>
          <w:rPr>
            <w:noProof/>
            <w:webHidden/>
          </w:rPr>
          <w:t>85</w:t>
        </w:r>
      </w:ins>
      <w:ins w:id="1230" w:author="JORGE CONTRERAS ORTIZ" w:date="2021-09-04T14:46:00Z">
        <w:r>
          <w:rPr>
            <w:noProof/>
            <w:webHidden/>
          </w:rPr>
          <w:fldChar w:fldCharType="end"/>
        </w:r>
        <w:r w:rsidRPr="00745479">
          <w:rPr>
            <w:rStyle w:val="Hipervnculo"/>
            <w:noProof/>
          </w:rPr>
          <w:fldChar w:fldCharType="end"/>
        </w:r>
      </w:ins>
    </w:p>
    <w:p w14:paraId="2EE1BE6A" w14:textId="4730DDED" w:rsidR="003E5AE5" w:rsidRDefault="003E5AE5">
      <w:pPr>
        <w:pStyle w:val="Tabladeilustraciones"/>
        <w:tabs>
          <w:tab w:val="right" w:leader="dot" w:pos="8494"/>
        </w:tabs>
        <w:rPr>
          <w:ins w:id="1231" w:author="JORGE CONTRERAS ORTIZ" w:date="2021-09-04T14:46:00Z"/>
          <w:rFonts w:asciiTheme="minorHAnsi" w:eastAsiaTheme="minorEastAsia" w:hAnsiTheme="minorHAnsi" w:cstheme="minorBidi"/>
          <w:noProof/>
          <w:lang w:eastAsia="es-ES"/>
        </w:rPr>
      </w:pPr>
      <w:ins w:id="1232" w:author="JORGE CONTRERAS ORTIZ" w:date="2021-09-04T14:46:00Z">
        <w:r w:rsidRPr="00745479">
          <w:rPr>
            <w:rStyle w:val="Hipervnculo"/>
            <w:noProof/>
          </w:rPr>
          <w:lastRenderedPageBreak/>
          <w:fldChar w:fldCharType="begin"/>
        </w:r>
        <w:r w:rsidRPr="00745479">
          <w:rPr>
            <w:rStyle w:val="Hipervnculo"/>
            <w:noProof/>
          </w:rPr>
          <w:instrText xml:space="preserve"> </w:instrText>
        </w:r>
        <w:r>
          <w:rPr>
            <w:noProof/>
          </w:rPr>
          <w:instrText>HYPERLINK \l "_Toc81659576"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46 Módulos de Procesamiento y de Alimentación de la Coockie</w:t>
        </w:r>
        <w:r>
          <w:rPr>
            <w:noProof/>
            <w:webHidden/>
          </w:rPr>
          <w:tab/>
        </w:r>
        <w:r>
          <w:rPr>
            <w:noProof/>
            <w:webHidden/>
          </w:rPr>
          <w:fldChar w:fldCharType="begin"/>
        </w:r>
        <w:r>
          <w:rPr>
            <w:noProof/>
            <w:webHidden/>
          </w:rPr>
          <w:instrText xml:space="preserve"> PAGEREF _Toc81659576 \h </w:instrText>
        </w:r>
      </w:ins>
      <w:r>
        <w:rPr>
          <w:noProof/>
          <w:webHidden/>
        </w:rPr>
      </w:r>
      <w:r>
        <w:rPr>
          <w:noProof/>
          <w:webHidden/>
        </w:rPr>
        <w:fldChar w:fldCharType="separate"/>
      </w:r>
      <w:ins w:id="1233" w:author="JORGE CONTRERAS ORTIZ" w:date="2021-09-04T14:47:00Z">
        <w:r>
          <w:rPr>
            <w:noProof/>
            <w:webHidden/>
          </w:rPr>
          <w:t>86</w:t>
        </w:r>
      </w:ins>
      <w:ins w:id="1234" w:author="JORGE CONTRERAS ORTIZ" w:date="2021-09-04T14:46:00Z">
        <w:r>
          <w:rPr>
            <w:noProof/>
            <w:webHidden/>
          </w:rPr>
          <w:fldChar w:fldCharType="end"/>
        </w:r>
        <w:r w:rsidRPr="00745479">
          <w:rPr>
            <w:rStyle w:val="Hipervnculo"/>
            <w:noProof/>
          </w:rPr>
          <w:fldChar w:fldCharType="end"/>
        </w:r>
      </w:ins>
    </w:p>
    <w:p w14:paraId="2552BEAD" w14:textId="04FD3807" w:rsidR="003E5AE5" w:rsidRDefault="003E5AE5">
      <w:pPr>
        <w:pStyle w:val="Tabladeilustraciones"/>
        <w:tabs>
          <w:tab w:val="right" w:leader="dot" w:pos="8494"/>
        </w:tabs>
        <w:rPr>
          <w:ins w:id="1235" w:author="JORGE CONTRERAS ORTIZ" w:date="2021-09-04T14:46:00Z"/>
          <w:rFonts w:asciiTheme="minorHAnsi" w:eastAsiaTheme="minorEastAsia" w:hAnsiTheme="minorHAnsi" w:cstheme="minorBidi"/>
          <w:noProof/>
          <w:lang w:eastAsia="es-ES"/>
        </w:rPr>
      </w:pPr>
      <w:ins w:id="12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"_Toc81659577"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47 Jerarquía Circuito</w:t>
        </w:r>
        <w:r>
          <w:rPr>
            <w:noProof/>
            <w:webHidden/>
          </w:rPr>
          <w:tab/>
        </w:r>
        <w:r>
          <w:rPr>
            <w:noProof/>
            <w:webHidden/>
          </w:rPr>
          <w:fldChar w:fldCharType="begin"/>
        </w:r>
        <w:r>
          <w:rPr>
            <w:noProof/>
            <w:webHidden/>
          </w:rPr>
          <w:instrText xml:space="preserve"> PAGEREF _Toc81659577 \h </w:instrText>
        </w:r>
      </w:ins>
      <w:r>
        <w:rPr>
          <w:noProof/>
          <w:webHidden/>
        </w:rPr>
      </w:r>
      <w:r>
        <w:rPr>
          <w:noProof/>
          <w:webHidden/>
        </w:rPr>
        <w:fldChar w:fldCharType="separate"/>
      </w:r>
      <w:ins w:id="1237" w:author="JORGE CONTRERAS ORTIZ" w:date="2021-09-04T14:47:00Z">
        <w:r>
          <w:rPr>
            <w:noProof/>
            <w:webHidden/>
          </w:rPr>
          <w:t>87</w:t>
        </w:r>
      </w:ins>
      <w:ins w:id="1238" w:author="JORGE CONTRERAS ORTIZ" w:date="2021-09-04T14:46:00Z">
        <w:r>
          <w:rPr>
            <w:noProof/>
            <w:webHidden/>
          </w:rPr>
          <w:fldChar w:fldCharType="end"/>
        </w:r>
        <w:r w:rsidRPr="00745479">
          <w:rPr>
            <w:rStyle w:val="Hipervnculo"/>
            <w:noProof/>
          </w:rPr>
          <w:fldChar w:fldCharType="end"/>
        </w:r>
      </w:ins>
    </w:p>
    <w:p w14:paraId="7269C857" w14:textId="1E732C77" w:rsidR="003E5AE5" w:rsidRDefault="003E5AE5">
      <w:pPr>
        <w:pStyle w:val="Tabladeilustraciones"/>
        <w:tabs>
          <w:tab w:val="right" w:leader="dot" w:pos="8494"/>
        </w:tabs>
        <w:rPr>
          <w:ins w:id="1239" w:author="JORGE CONTRERAS ORTIZ" w:date="2021-09-04T14:46:00Z"/>
          <w:rFonts w:asciiTheme="minorHAnsi" w:eastAsiaTheme="minorEastAsia" w:hAnsiTheme="minorHAnsi" w:cstheme="minorBidi"/>
          <w:noProof/>
          <w:lang w:eastAsia="es-ES"/>
        </w:rPr>
      </w:pPr>
      <w:ins w:id="12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48 Circuito de Alimentación</w:t>
        </w:r>
        <w:r>
          <w:rPr>
            <w:noProof/>
            <w:webHidden/>
          </w:rPr>
          <w:tab/>
        </w:r>
        <w:r>
          <w:rPr>
            <w:noProof/>
            <w:webHidden/>
          </w:rPr>
          <w:fldChar w:fldCharType="begin"/>
        </w:r>
        <w:r>
          <w:rPr>
            <w:noProof/>
            <w:webHidden/>
          </w:rPr>
          <w:instrText xml:space="preserve"> PAGEREF _Toc81659578 \h </w:instrText>
        </w:r>
      </w:ins>
      <w:r>
        <w:rPr>
          <w:noProof/>
          <w:webHidden/>
        </w:rPr>
      </w:r>
      <w:r>
        <w:rPr>
          <w:noProof/>
          <w:webHidden/>
        </w:rPr>
        <w:fldChar w:fldCharType="separate"/>
      </w:r>
      <w:ins w:id="1241" w:author="JORGE CONTRERAS ORTIZ" w:date="2021-09-04T14:47:00Z">
        <w:r>
          <w:rPr>
            <w:noProof/>
            <w:webHidden/>
          </w:rPr>
          <w:t>88</w:t>
        </w:r>
      </w:ins>
      <w:ins w:id="1242" w:author="JORGE CONTRERAS ORTIZ" w:date="2021-09-04T14:46:00Z">
        <w:r>
          <w:rPr>
            <w:noProof/>
            <w:webHidden/>
          </w:rPr>
          <w:fldChar w:fldCharType="end"/>
        </w:r>
        <w:r w:rsidRPr="00745479">
          <w:rPr>
            <w:rStyle w:val="Hipervnculo"/>
            <w:noProof/>
          </w:rPr>
          <w:fldChar w:fldCharType="end"/>
        </w:r>
      </w:ins>
    </w:p>
    <w:p w14:paraId="5F37951C" w14:textId="43FC7289" w:rsidR="003E5AE5" w:rsidRDefault="003E5AE5">
      <w:pPr>
        <w:pStyle w:val="Tabladeilustraciones"/>
        <w:tabs>
          <w:tab w:val="right" w:leader="dot" w:pos="8494"/>
        </w:tabs>
        <w:rPr>
          <w:ins w:id="1243" w:author="JORGE CONTRERAS ORTIZ" w:date="2021-09-04T14:46:00Z"/>
          <w:rFonts w:asciiTheme="minorHAnsi" w:eastAsiaTheme="minorEastAsia" w:hAnsiTheme="minorHAnsi" w:cstheme="minorBidi"/>
          <w:noProof/>
          <w:lang w:eastAsia="es-ES"/>
        </w:rPr>
      </w:pPr>
      <w:ins w:id="12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_Toc81659579 \h </w:instrText>
        </w:r>
      </w:ins>
      <w:r>
        <w:rPr>
          <w:noProof/>
          <w:webHidden/>
        </w:rPr>
      </w:r>
      <w:r>
        <w:rPr>
          <w:noProof/>
          <w:webHidden/>
        </w:rPr>
        <w:fldChar w:fldCharType="separate"/>
      </w:r>
      <w:ins w:id="1245" w:author="JORGE CONTRERAS ORTIZ" w:date="2021-09-04T14:47:00Z">
        <w:r>
          <w:rPr>
            <w:noProof/>
            <w:webHidden/>
          </w:rPr>
          <w:t>89</w:t>
        </w:r>
      </w:ins>
      <w:ins w:id="1246" w:author="JORGE CONTRERAS ORTIZ" w:date="2021-09-04T14:46:00Z">
        <w:r>
          <w:rPr>
            <w:noProof/>
            <w:webHidden/>
          </w:rPr>
          <w:fldChar w:fldCharType="end"/>
        </w:r>
        <w:r w:rsidRPr="00745479">
          <w:rPr>
            <w:rStyle w:val="Hipervnculo"/>
            <w:noProof/>
          </w:rPr>
          <w:fldChar w:fldCharType="end"/>
        </w:r>
      </w:ins>
    </w:p>
    <w:p w14:paraId="72603566" w14:textId="3AC4C8F0" w:rsidR="003E5AE5" w:rsidRDefault="003E5AE5">
      <w:pPr>
        <w:pStyle w:val="Tabladeilustraciones"/>
        <w:tabs>
          <w:tab w:val="right" w:leader="dot" w:pos="8494"/>
        </w:tabs>
        <w:rPr>
          <w:ins w:id="1247" w:author="JORGE CONTRERAS ORTIZ" w:date="2021-09-04T14:46:00Z"/>
          <w:rFonts w:asciiTheme="minorHAnsi" w:eastAsiaTheme="minorEastAsia" w:hAnsiTheme="minorHAnsi" w:cstheme="minorBidi"/>
          <w:noProof/>
          <w:lang w:eastAsia="es-ES"/>
        </w:rPr>
      </w:pPr>
      <w:ins w:id="12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50 Conectores Verticales</w:t>
        </w:r>
        <w:r>
          <w:rPr>
            <w:noProof/>
            <w:webHidden/>
          </w:rPr>
          <w:tab/>
        </w:r>
        <w:r>
          <w:rPr>
            <w:noProof/>
            <w:webHidden/>
          </w:rPr>
          <w:fldChar w:fldCharType="begin"/>
        </w:r>
        <w:r>
          <w:rPr>
            <w:noProof/>
            <w:webHidden/>
          </w:rPr>
          <w:instrText xml:space="preserve"> PAGEREF _Toc81659580 \h </w:instrText>
        </w:r>
      </w:ins>
      <w:r>
        <w:rPr>
          <w:noProof/>
          <w:webHidden/>
        </w:rPr>
      </w:r>
      <w:r>
        <w:rPr>
          <w:noProof/>
          <w:webHidden/>
        </w:rPr>
        <w:fldChar w:fldCharType="separate"/>
      </w:r>
      <w:ins w:id="1249" w:author="JORGE CONTRERAS ORTIZ" w:date="2021-09-04T14:47:00Z">
        <w:r>
          <w:rPr>
            <w:noProof/>
            <w:webHidden/>
          </w:rPr>
          <w:t>90</w:t>
        </w:r>
      </w:ins>
      <w:ins w:id="1250" w:author="JORGE CONTRERAS ORTIZ" w:date="2021-09-04T14:46:00Z">
        <w:r>
          <w:rPr>
            <w:noProof/>
            <w:webHidden/>
          </w:rPr>
          <w:fldChar w:fldCharType="end"/>
        </w:r>
        <w:r w:rsidRPr="00745479">
          <w:rPr>
            <w:rStyle w:val="Hipervnculo"/>
            <w:noProof/>
          </w:rPr>
          <w:fldChar w:fldCharType="end"/>
        </w:r>
      </w:ins>
    </w:p>
    <w:p w14:paraId="6FED8F46" w14:textId="5F0172D3" w:rsidR="003E5AE5" w:rsidRDefault="003E5AE5">
      <w:pPr>
        <w:pStyle w:val="Tabladeilustraciones"/>
        <w:tabs>
          <w:tab w:val="right" w:leader="dot" w:pos="8494"/>
        </w:tabs>
        <w:rPr>
          <w:ins w:id="1251" w:author="JORGE CONTRERAS ORTIZ" w:date="2021-09-04T14:46:00Z"/>
          <w:rFonts w:asciiTheme="minorHAnsi" w:eastAsiaTheme="minorEastAsia" w:hAnsiTheme="minorHAnsi" w:cstheme="minorBidi"/>
          <w:noProof/>
          <w:lang w:eastAsia="es-ES"/>
        </w:rPr>
      </w:pPr>
      <w:ins w:id="125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51 Conector USB</w:t>
        </w:r>
        <w:r>
          <w:rPr>
            <w:noProof/>
            <w:webHidden/>
          </w:rPr>
          <w:tab/>
        </w:r>
        <w:r>
          <w:rPr>
            <w:noProof/>
            <w:webHidden/>
          </w:rPr>
          <w:fldChar w:fldCharType="begin"/>
        </w:r>
        <w:r>
          <w:rPr>
            <w:noProof/>
            <w:webHidden/>
          </w:rPr>
          <w:instrText xml:space="preserve"> PAGEREF _Toc81659581 \h </w:instrText>
        </w:r>
      </w:ins>
      <w:r>
        <w:rPr>
          <w:noProof/>
          <w:webHidden/>
        </w:rPr>
      </w:r>
      <w:r>
        <w:rPr>
          <w:noProof/>
          <w:webHidden/>
        </w:rPr>
        <w:fldChar w:fldCharType="separate"/>
      </w:r>
      <w:ins w:id="1253" w:author="JORGE CONTRERAS ORTIZ" w:date="2021-09-04T14:47:00Z">
        <w:r>
          <w:rPr>
            <w:noProof/>
            <w:webHidden/>
          </w:rPr>
          <w:t>91</w:t>
        </w:r>
      </w:ins>
      <w:ins w:id="1254" w:author="JORGE CONTRERAS ORTIZ" w:date="2021-09-04T14:46:00Z">
        <w:r>
          <w:rPr>
            <w:noProof/>
            <w:webHidden/>
          </w:rPr>
          <w:fldChar w:fldCharType="end"/>
        </w:r>
        <w:r w:rsidRPr="00745479">
          <w:rPr>
            <w:rStyle w:val="Hipervnculo"/>
            <w:noProof/>
          </w:rPr>
          <w:fldChar w:fldCharType="end"/>
        </w:r>
      </w:ins>
    </w:p>
    <w:p w14:paraId="079E6F23" w14:textId="4F380158" w:rsidR="003E5AE5" w:rsidRDefault="003E5AE5">
      <w:pPr>
        <w:pStyle w:val="Tabladeilustraciones"/>
        <w:tabs>
          <w:tab w:val="right" w:leader="dot" w:pos="8494"/>
        </w:tabs>
        <w:rPr>
          <w:ins w:id="1255" w:author="JORGE CONTRERAS ORTIZ" w:date="2021-09-04T14:46:00Z"/>
          <w:rFonts w:asciiTheme="minorHAnsi" w:eastAsiaTheme="minorEastAsia" w:hAnsiTheme="minorHAnsi" w:cstheme="minorBidi"/>
          <w:noProof/>
          <w:lang w:eastAsia="es-ES"/>
        </w:rPr>
      </w:pPr>
      <w:ins w:id="12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52 Layout Completo</w:t>
        </w:r>
        <w:r>
          <w:rPr>
            <w:noProof/>
            <w:webHidden/>
          </w:rPr>
          <w:tab/>
        </w:r>
        <w:r>
          <w:rPr>
            <w:noProof/>
            <w:webHidden/>
          </w:rPr>
          <w:fldChar w:fldCharType="begin"/>
        </w:r>
        <w:r>
          <w:rPr>
            <w:noProof/>
            <w:webHidden/>
          </w:rPr>
          <w:instrText xml:space="preserve"> PAGEREF _Toc81659582 \h </w:instrText>
        </w:r>
      </w:ins>
      <w:r>
        <w:rPr>
          <w:noProof/>
          <w:webHidden/>
        </w:rPr>
      </w:r>
      <w:r>
        <w:rPr>
          <w:noProof/>
          <w:webHidden/>
        </w:rPr>
        <w:fldChar w:fldCharType="separate"/>
      </w:r>
      <w:ins w:id="1257" w:author="JORGE CONTRERAS ORTIZ" w:date="2021-09-04T14:47:00Z">
        <w:r>
          <w:rPr>
            <w:noProof/>
            <w:webHidden/>
          </w:rPr>
          <w:t>92</w:t>
        </w:r>
      </w:ins>
      <w:ins w:id="1258" w:author="JORGE CONTRERAS ORTIZ" w:date="2021-09-04T14:46:00Z">
        <w:r>
          <w:rPr>
            <w:noProof/>
            <w:webHidden/>
          </w:rPr>
          <w:fldChar w:fldCharType="end"/>
        </w:r>
        <w:r w:rsidRPr="00745479">
          <w:rPr>
            <w:rStyle w:val="Hipervnculo"/>
            <w:noProof/>
          </w:rPr>
          <w:fldChar w:fldCharType="end"/>
        </w:r>
      </w:ins>
    </w:p>
    <w:p w14:paraId="641A4B2F" w14:textId="1DBAED35" w:rsidR="003E5AE5" w:rsidRDefault="003E5AE5">
      <w:pPr>
        <w:pStyle w:val="Tabladeilustraciones"/>
        <w:tabs>
          <w:tab w:val="right" w:leader="dot" w:pos="8494"/>
        </w:tabs>
        <w:rPr>
          <w:ins w:id="1259" w:author="JORGE CONTRERAS ORTIZ" w:date="2021-09-04T14:46:00Z"/>
          <w:rFonts w:asciiTheme="minorHAnsi" w:eastAsiaTheme="minorEastAsia" w:hAnsiTheme="minorHAnsi" w:cstheme="minorBidi"/>
          <w:noProof/>
          <w:lang w:eastAsia="es-ES"/>
        </w:rPr>
      </w:pPr>
      <w:ins w:id="12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53 Layout Capa TOP</w:t>
        </w:r>
        <w:r>
          <w:rPr>
            <w:noProof/>
            <w:webHidden/>
          </w:rPr>
          <w:tab/>
        </w:r>
        <w:r>
          <w:rPr>
            <w:noProof/>
            <w:webHidden/>
          </w:rPr>
          <w:fldChar w:fldCharType="begin"/>
        </w:r>
        <w:r>
          <w:rPr>
            <w:noProof/>
            <w:webHidden/>
          </w:rPr>
          <w:instrText xml:space="preserve"> PAGEREF _Toc81659583 \h </w:instrText>
        </w:r>
      </w:ins>
      <w:r>
        <w:rPr>
          <w:noProof/>
          <w:webHidden/>
        </w:rPr>
      </w:r>
      <w:r>
        <w:rPr>
          <w:noProof/>
          <w:webHidden/>
        </w:rPr>
        <w:fldChar w:fldCharType="separate"/>
      </w:r>
      <w:ins w:id="1261" w:author="JORGE CONTRERAS ORTIZ" w:date="2021-09-04T14:47:00Z">
        <w:r>
          <w:rPr>
            <w:noProof/>
            <w:webHidden/>
          </w:rPr>
          <w:t>93</w:t>
        </w:r>
      </w:ins>
      <w:ins w:id="1262" w:author="JORGE CONTRERAS ORTIZ" w:date="2021-09-04T14:46:00Z">
        <w:r>
          <w:rPr>
            <w:noProof/>
            <w:webHidden/>
          </w:rPr>
          <w:fldChar w:fldCharType="end"/>
        </w:r>
        <w:r w:rsidRPr="00745479">
          <w:rPr>
            <w:rStyle w:val="Hipervnculo"/>
            <w:noProof/>
          </w:rPr>
          <w:fldChar w:fldCharType="end"/>
        </w:r>
      </w:ins>
    </w:p>
    <w:p w14:paraId="5FC33020" w14:textId="2FA34AC0" w:rsidR="003E5AE5" w:rsidRDefault="003E5AE5">
      <w:pPr>
        <w:pStyle w:val="Tabladeilustraciones"/>
        <w:tabs>
          <w:tab w:val="right" w:leader="dot" w:pos="8494"/>
        </w:tabs>
        <w:rPr>
          <w:ins w:id="1263" w:author="JORGE CONTRERAS ORTIZ" w:date="2021-09-04T14:46:00Z"/>
          <w:rFonts w:asciiTheme="minorHAnsi" w:eastAsiaTheme="minorEastAsia" w:hAnsiTheme="minorHAnsi" w:cstheme="minorBidi"/>
          <w:noProof/>
          <w:lang w:eastAsia="es-ES"/>
        </w:rPr>
      </w:pPr>
      <w:ins w:id="12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54 Layout Capa BOTTOM</w:t>
        </w:r>
        <w:r>
          <w:rPr>
            <w:noProof/>
            <w:webHidden/>
          </w:rPr>
          <w:tab/>
        </w:r>
        <w:r>
          <w:rPr>
            <w:noProof/>
            <w:webHidden/>
          </w:rPr>
          <w:fldChar w:fldCharType="begin"/>
        </w:r>
        <w:r>
          <w:rPr>
            <w:noProof/>
            <w:webHidden/>
          </w:rPr>
          <w:instrText xml:space="preserve"> PAGEREF _Toc81659584 \h </w:instrText>
        </w:r>
      </w:ins>
      <w:r>
        <w:rPr>
          <w:noProof/>
          <w:webHidden/>
        </w:rPr>
      </w:r>
      <w:r>
        <w:rPr>
          <w:noProof/>
          <w:webHidden/>
        </w:rPr>
        <w:fldChar w:fldCharType="separate"/>
      </w:r>
      <w:ins w:id="1265" w:author="JORGE CONTRERAS ORTIZ" w:date="2021-09-04T14:47:00Z">
        <w:r>
          <w:rPr>
            <w:noProof/>
            <w:webHidden/>
          </w:rPr>
          <w:t>94</w:t>
        </w:r>
      </w:ins>
      <w:ins w:id="1266" w:author="JORGE CONTRERAS ORTIZ" w:date="2021-09-04T14:46:00Z">
        <w:r>
          <w:rPr>
            <w:noProof/>
            <w:webHidden/>
          </w:rPr>
          <w:fldChar w:fldCharType="end"/>
        </w:r>
        <w:r w:rsidRPr="00745479">
          <w:rPr>
            <w:rStyle w:val="Hipervnculo"/>
            <w:noProof/>
          </w:rPr>
          <w:fldChar w:fldCharType="end"/>
        </w:r>
      </w:ins>
    </w:p>
    <w:p w14:paraId="5E1A2499" w14:textId="50BEFA85" w:rsidR="003E5AE5" w:rsidRDefault="003E5AE5">
      <w:pPr>
        <w:pStyle w:val="Tabladeilustraciones"/>
        <w:tabs>
          <w:tab w:val="right" w:leader="dot" w:pos="8494"/>
        </w:tabs>
        <w:rPr>
          <w:ins w:id="1267" w:author="JORGE CONTRERAS ORTIZ" w:date="2021-09-04T14:46:00Z"/>
          <w:rFonts w:asciiTheme="minorHAnsi" w:eastAsiaTheme="minorEastAsia" w:hAnsiTheme="minorHAnsi" w:cstheme="minorBidi"/>
          <w:noProof/>
          <w:lang w:eastAsia="es-ES"/>
        </w:rPr>
      </w:pPr>
      <w:ins w:id="12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"_Toc81659585"</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55 PCB Coockie Thread TOP</w:t>
        </w:r>
        <w:r>
          <w:rPr>
            <w:noProof/>
            <w:webHidden/>
          </w:rPr>
          <w:tab/>
        </w:r>
        <w:r>
          <w:rPr>
            <w:noProof/>
            <w:webHidden/>
          </w:rPr>
          <w:fldChar w:fldCharType="begin"/>
        </w:r>
        <w:r>
          <w:rPr>
            <w:noProof/>
            <w:webHidden/>
          </w:rPr>
          <w:instrText xml:space="preserve"> PAGEREF _Toc81659585 \h </w:instrText>
        </w:r>
      </w:ins>
      <w:r>
        <w:rPr>
          <w:noProof/>
          <w:webHidden/>
        </w:rPr>
      </w:r>
      <w:r>
        <w:rPr>
          <w:noProof/>
          <w:webHidden/>
        </w:rPr>
        <w:fldChar w:fldCharType="separate"/>
      </w:r>
      <w:ins w:id="1269" w:author="JORGE CONTRERAS ORTIZ" w:date="2021-09-04T14:47:00Z">
        <w:r>
          <w:rPr>
            <w:noProof/>
            <w:webHidden/>
          </w:rPr>
          <w:t>95</w:t>
        </w:r>
      </w:ins>
      <w:ins w:id="1270" w:author="JORGE CONTRERAS ORTIZ" w:date="2021-09-04T14:46:00Z">
        <w:r>
          <w:rPr>
            <w:noProof/>
            <w:webHidden/>
          </w:rPr>
          <w:fldChar w:fldCharType="end"/>
        </w:r>
        <w:r w:rsidRPr="00745479">
          <w:rPr>
            <w:rStyle w:val="Hipervnculo"/>
            <w:noProof/>
          </w:rPr>
          <w:fldChar w:fldCharType="end"/>
        </w:r>
      </w:ins>
    </w:p>
    <w:p w14:paraId="2BFAEDC8" w14:textId="3EDF1A51" w:rsidR="003E5AE5" w:rsidRDefault="003E5AE5">
      <w:pPr>
        <w:pStyle w:val="Tabladeilustraciones"/>
        <w:tabs>
          <w:tab w:val="right" w:leader="dot" w:pos="8494"/>
        </w:tabs>
        <w:rPr>
          <w:ins w:id="1271" w:author="JORGE CONTRERAS ORTIZ" w:date="2021-09-04T14:46:00Z"/>
          <w:rFonts w:asciiTheme="minorHAnsi" w:eastAsiaTheme="minorEastAsia" w:hAnsiTheme="minorHAnsi" w:cstheme="minorBidi"/>
          <w:noProof/>
          <w:lang w:eastAsia="es-ES"/>
        </w:rPr>
      </w:pPr>
      <w:ins w:id="12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"_Toc81659586"</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56 PCB Coockie Thread Capa BOTTOM</w:t>
        </w:r>
        <w:r>
          <w:rPr>
            <w:noProof/>
            <w:webHidden/>
          </w:rPr>
          <w:tab/>
        </w:r>
        <w:r>
          <w:rPr>
            <w:noProof/>
            <w:webHidden/>
          </w:rPr>
          <w:fldChar w:fldCharType="begin"/>
        </w:r>
        <w:r>
          <w:rPr>
            <w:noProof/>
            <w:webHidden/>
          </w:rPr>
          <w:instrText xml:space="preserve"> PAGEREF _Toc81659586 \h </w:instrText>
        </w:r>
      </w:ins>
      <w:r>
        <w:rPr>
          <w:noProof/>
          <w:webHidden/>
        </w:rPr>
      </w:r>
      <w:r>
        <w:rPr>
          <w:noProof/>
          <w:webHidden/>
        </w:rPr>
        <w:fldChar w:fldCharType="separate"/>
      </w:r>
      <w:ins w:id="1273" w:author="JORGE CONTRERAS ORTIZ" w:date="2021-09-04T14:47:00Z">
        <w:r>
          <w:rPr>
            <w:noProof/>
            <w:webHidden/>
          </w:rPr>
          <w:t>95</w:t>
        </w:r>
      </w:ins>
      <w:ins w:id="1274" w:author="JORGE CONTRERAS ORTIZ" w:date="2021-09-04T14:46:00Z">
        <w:r>
          <w:rPr>
            <w:noProof/>
            <w:webHidden/>
          </w:rPr>
          <w:fldChar w:fldCharType="end"/>
        </w:r>
        <w:r w:rsidRPr="00745479">
          <w:rPr>
            <w:rStyle w:val="Hipervnculo"/>
            <w:noProof/>
          </w:rPr>
          <w:fldChar w:fldCharType="end"/>
        </w:r>
      </w:ins>
    </w:p>
    <w:p w14:paraId="5480D038" w14:textId="1ED79AC1" w:rsidR="003E5AE5" w:rsidRDefault="003E5AE5">
      <w:pPr>
        <w:pStyle w:val="Tabladeilustraciones"/>
        <w:tabs>
          <w:tab w:val="right" w:leader="dot" w:pos="8494"/>
        </w:tabs>
        <w:rPr>
          <w:ins w:id="1275" w:author="JORGE CONTRERAS ORTIZ" w:date="2021-09-04T14:46:00Z"/>
          <w:rFonts w:asciiTheme="minorHAnsi" w:eastAsiaTheme="minorEastAsia" w:hAnsiTheme="minorHAnsi" w:cstheme="minorBidi"/>
          <w:noProof/>
          <w:lang w:eastAsia="es-ES"/>
        </w:rPr>
      </w:pPr>
      <w:ins w:id="12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_Toc81659587 \h </w:instrText>
        </w:r>
      </w:ins>
      <w:r>
        <w:rPr>
          <w:noProof/>
          <w:webHidden/>
        </w:rPr>
      </w:r>
      <w:r>
        <w:rPr>
          <w:noProof/>
          <w:webHidden/>
        </w:rPr>
        <w:fldChar w:fldCharType="separate"/>
      </w:r>
      <w:ins w:id="1277" w:author="JORGE CONTRERAS ORTIZ" w:date="2021-09-04T14:47:00Z">
        <w:r>
          <w:rPr>
            <w:noProof/>
            <w:webHidden/>
          </w:rPr>
          <w:t>96</w:t>
        </w:r>
      </w:ins>
      <w:ins w:id="1278" w:author="JORGE CONTRERAS ORTIZ" w:date="2021-09-04T14:46:00Z">
        <w:r>
          <w:rPr>
            <w:noProof/>
            <w:webHidden/>
          </w:rPr>
          <w:fldChar w:fldCharType="end"/>
        </w:r>
        <w:r w:rsidRPr="00745479">
          <w:rPr>
            <w:rStyle w:val="Hipervnculo"/>
            <w:noProof/>
          </w:rPr>
          <w:fldChar w:fldCharType="end"/>
        </w:r>
      </w:ins>
    </w:p>
    <w:p w14:paraId="6CC0E7E1" w14:textId="7106FD53" w:rsidR="003E5AE5" w:rsidRDefault="003E5AE5">
      <w:pPr>
        <w:pStyle w:val="Tabladeilustraciones"/>
        <w:tabs>
          <w:tab w:val="right" w:leader="dot" w:pos="8494"/>
        </w:tabs>
        <w:rPr>
          <w:ins w:id="1279" w:author="JORGE CONTRERAS ORTIZ" w:date="2021-09-04T14:46:00Z"/>
          <w:rFonts w:asciiTheme="minorHAnsi" w:eastAsiaTheme="minorEastAsia" w:hAnsiTheme="minorHAnsi" w:cstheme="minorBidi"/>
          <w:noProof/>
          <w:lang w:eastAsia="es-ES"/>
        </w:rPr>
      </w:pPr>
      <w:ins w:id="12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58 Esquema montaje Red de Dos Nodos</w:t>
        </w:r>
        <w:r>
          <w:rPr>
            <w:noProof/>
            <w:webHidden/>
          </w:rPr>
          <w:tab/>
        </w:r>
        <w:r>
          <w:rPr>
            <w:noProof/>
            <w:webHidden/>
          </w:rPr>
          <w:fldChar w:fldCharType="begin"/>
        </w:r>
        <w:r>
          <w:rPr>
            <w:noProof/>
            <w:webHidden/>
          </w:rPr>
          <w:instrText xml:space="preserve"> PAGEREF _Toc81659588 \h </w:instrText>
        </w:r>
      </w:ins>
      <w:r>
        <w:rPr>
          <w:noProof/>
          <w:webHidden/>
        </w:rPr>
      </w:r>
      <w:r>
        <w:rPr>
          <w:noProof/>
          <w:webHidden/>
        </w:rPr>
        <w:fldChar w:fldCharType="separate"/>
      </w:r>
      <w:ins w:id="1281" w:author="JORGE CONTRERAS ORTIZ" w:date="2021-09-04T14:47:00Z">
        <w:r>
          <w:rPr>
            <w:noProof/>
            <w:webHidden/>
          </w:rPr>
          <w:t>97</w:t>
        </w:r>
      </w:ins>
      <w:ins w:id="1282" w:author="JORGE CONTRERAS ORTIZ" w:date="2021-09-04T14:46:00Z">
        <w:r>
          <w:rPr>
            <w:noProof/>
            <w:webHidden/>
          </w:rPr>
          <w:fldChar w:fldCharType="end"/>
        </w:r>
        <w:r w:rsidRPr="00745479">
          <w:rPr>
            <w:rStyle w:val="Hipervnculo"/>
            <w:noProof/>
          </w:rPr>
          <w:fldChar w:fldCharType="end"/>
        </w:r>
      </w:ins>
    </w:p>
    <w:p w14:paraId="3F8CA663" w14:textId="652C5F25" w:rsidR="003E5AE5" w:rsidRDefault="003E5AE5">
      <w:pPr>
        <w:pStyle w:val="Tabladeilustraciones"/>
        <w:tabs>
          <w:tab w:val="right" w:leader="dot" w:pos="8494"/>
        </w:tabs>
        <w:rPr>
          <w:ins w:id="1283" w:author="JORGE CONTRERAS ORTIZ" w:date="2021-09-04T14:46:00Z"/>
          <w:rFonts w:asciiTheme="minorHAnsi" w:eastAsiaTheme="minorEastAsia" w:hAnsiTheme="minorHAnsi" w:cstheme="minorBidi"/>
          <w:noProof/>
          <w:lang w:eastAsia="es-ES"/>
        </w:rPr>
      </w:pPr>
      <w:ins w:id="12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59 Logs KiTools al REALIZAR un Ping</w:t>
        </w:r>
        <w:r>
          <w:rPr>
            <w:noProof/>
            <w:webHidden/>
          </w:rPr>
          <w:tab/>
        </w:r>
        <w:r>
          <w:rPr>
            <w:noProof/>
            <w:webHidden/>
          </w:rPr>
          <w:fldChar w:fldCharType="begin"/>
        </w:r>
        <w:r>
          <w:rPr>
            <w:noProof/>
            <w:webHidden/>
          </w:rPr>
          <w:instrText xml:space="preserve"> PAGEREF _Toc81659589 \h </w:instrText>
        </w:r>
      </w:ins>
      <w:r>
        <w:rPr>
          <w:noProof/>
          <w:webHidden/>
        </w:rPr>
      </w:r>
      <w:r>
        <w:rPr>
          <w:noProof/>
          <w:webHidden/>
        </w:rPr>
        <w:fldChar w:fldCharType="separate"/>
      </w:r>
      <w:ins w:id="1285" w:author="JORGE CONTRERAS ORTIZ" w:date="2021-09-04T14:47:00Z">
        <w:r>
          <w:rPr>
            <w:noProof/>
            <w:webHidden/>
          </w:rPr>
          <w:t>98</w:t>
        </w:r>
      </w:ins>
      <w:ins w:id="1286" w:author="JORGE CONTRERAS ORTIZ" w:date="2021-09-04T14:46:00Z">
        <w:r>
          <w:rPr>
            <w:noProof/>
            <w:webHidden/>
          </w:rPr>
          <w:fldChar w:fldCharType="end"/>
        </w:r>
        <w:r w:rsidRPr="00745479">
          <w:rPr>
            <w:rStyle w:val="Hipervnculo"/>
            <w:noProof/>
          </w:rPr>
          <w:fldChar w:fldCharType="end"/>
        </w:r>
      </w:ins>
    </w:p>
    <w:p w14:paraId="11D8035A" w14:textId="413EE6FD" w:rsidR="003E5AE5" w:rsidRDefault="003E5AE5">
      <w:pPr>
        <w:pStyle w:val="Tabladeilustraciones"/>
        <w:tabs>
          <w:tab w:val="right" w:leader="dot" w:pos="8494"/>
        </w:tabs>
        <w:rPr>
          <w:ins w:id="1287" w:author="JORGE CONTRERAS ORTIZ" w:date="2021-09-04T14:46:00Z"/>
          <w:rFonts w:asciiTheme="minorHAnsi" w:eastAsiaTheme="minorEastAsia" w:hAnsiTheme="minorHAnsi" w:cstheme="minorBidi"/>
          <w:noProof/>
          <w:lang w:eastAsia="es-ES"/>
        </w:rPr>
      </w:pPr>
      <w:ins w:id="12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60 Logs KiTools al RECIBIRun Ping</w:t>
        </w:r>
        <w:r>
          <w:rPr>
            <w:noProof/>
            <w:webHidden/>
          </w:rPr>
          <w:tab/>
        </w:r>
        <w:r>
          <w:rPr>
            <w:noProof/>
            <w:webHidden/>
          </w:rPr>
          <w:fldChar w:fldCharType="begin"/>
        </w:r>
        <w:r>
          <w:rPr>
            <w:noProof/>
            <w:webHidden/>
          </w:rPr>
          <w:instrText xml:space="preserve"> PAGEREF _Toc81659590 \h </w:instrText>
        </w:r>
      </w:ins>
      <w:r>
        <w:rPr>
          <w:noProof/>
          <w:webHidden/>
        </w:rPr>
      </w:r>
      <w:r>
        <w:rPr>
          <w:noProof/>
          <w:webHidden/>
        </w:rPr>
        <w:fldChar w:fldCharType="separate"/>
      </w:r>
      <w:ins w:id="1289" w:author="JORGE CONTRERAS ORTIZ" w:date="2021-09-04T14:47:00Z">
        <w:r>
          <w:rPr>
            <w:noProof/>
            <w:webHidden/>
          </w:rPr>
          <w:t>98</w:t>
        </w:r>
      </w:ins>
      <w:ins w:id="1290" w:author="JORGE CONTRERAS ORTIZ" w:date="2021-09-04T14:46:00Z">
        <w:r>
          <w:rPr>
            <w:noProof/>
            <w:webHidden/>
          </w:rPr>
          <w:fldChar w:fldCharType="end"/>
        </w:r>
        <w:r w:rsidRPr="00745479">
          <w:rPr>
            <w:rStyle w:val="Hipervnculo"/>
            <w:noProof/>
          </w:rPr>
          <w:fldChar w:fldCharType="end"/>
        </w:r>
      </w:ins>
    </w:p>
    <w:p w14:paraId="27054FF1" w14:textId="49F0C218" w:rsidR="003E5AE5" w:rsidRDefault="003E5AE5">
      <w:pPr>
        <w:pStyle w:val="Tabladeilustraciones"/>
        <w:tabs>
          <w:tab w:val="right" w:leader="dot" w:pos="8494"/>
        </w:tabs>
        <w:rPr>
          <w:ins w:id="1291" w:author="JORGE CONTRERAS ORTIZ" w:date="2021-09-04T14:46:00Z"/>
          <w:rFonts w:asciiTheme="minorHAnsi" w:eastAsiaTheme="minorEastAsia" w:hAnsiTheme="minorHAnsi" w:cstheme="minorBidi"/>
          <w:noProof/>
          <w:lang w:eastAsia="es-ES"/>
        </w:rPr>
      </w:pPr>
      <w:ins w:id="12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61 Montaje Border Router</w:t>
        </w:r>
        <w:r>
          <w:rPr>
            <w:noProof/>
            <w:webHidden/>
          </w:rPr>
          <w:tab/>
        </w:r>
        <w:r>
          <w:rPr>
            <w:noProof/>
            <w:webHidden/>
          </w:rPr>
          <w:fldChar w:fldCharType="begin"/>
        </w:r>
        <w:r>
          <w:rPr>
            <w:noProof/>
            <w:webHidden/>
          </w:rPr>
          <w:instrText xml:space="preserve"> PAGEREF _Toc81659591 \h </w:instrText>
        </w:r>
      </w:ins>
      <w:r>
        <w:rPr>
          <w:noProof/>
          <w:webHidden/>
        </w:rPr>
      </w:r>
      <w:r>
        <w:rPr>
          <w:noProof/>
          <w:webHidden/>
        </w:rPr>
        <w:fldChar w:fldCharType="separate"/>
      </w:r>
      <w:ins w:id="1293" w:author="JORGE CONTRERAS ORTIZ" w:date="2021-09-04T14:47:00Z">
        <w:r>
          <w:rPr>
            <w:noProof/>
            <w:webHidden/>
          </w:rPr>
          <w:t>99</w:t>
        </w:r>
      </w:ins>
      <w:ins w:id="1294" w:author="JORGE CONTRERAS ORTIZ" w:date="2021-09-04T14:46:00Z">
        <w:r>
          <w:rPr>
            <w:noProof/>
            <w:webHidden/>
          </w:rPr>
          <w:fldChar w:fldCharType="end"/>
        </w:r>
        <w:r w:rsidRPr="00745479">
          <w:rPr>
            <w:rStyle w:val="Hipervnculo"/>
            <w:noProof/>
          </w:rPr>
          <w:fldChar w:fldCharType="end"/>
        </w:r>
      </w:ins>
    </w:p>
    <w:p w14:paraId="11D88587" w14:textId="6C9A77FF" w:rsidR="003E5AE5" w:rsidRDefault="003E5AE5">
      <w:pPr>
        <w:pStyle w:val="Tabladeilustraciones"/>
        <w:tabs>
          <w:tab w:val="right" w:leader="dot" w:pos="8494"/>
        </w:tabs>
        <w:rPr>
          <w:ins w:id="1295" w:author="JORGE CONTRERAS ORTIZ" w:date="2021-09-04T14:46:00Z"/>
          <w:rFonts w:asciiTheme="minorHAnsi" w:eastAsiaTheme="minorEastAsia" w:hAnsiTheme="minorHAnsi" w:cstheme="minorBidi"/>
          <w:noProof/>
          <w:lang w:eastAsia="es-ES"/>
        </w:rPr>
      </w:pPr>
      <w:ins w:id="12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"_Toc81659592"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w:t>
        </w:r>
        <w:r>
          <w:rPr>
            <w:noProof/>
            <w:webHidden/>
          </w:rPr>
          <w:tab/>
        </w:r>
        <w:r>
          <w:rPr>
            <w:noProof/>
            <w:webHidden/>
          </w:rPr>
          <w:fldChar w:fldCharType="begin"/>
        </w:r>
        <w:r>
          <w:rPr>
            <w:noProof/>
            <w:webHidden/>
          </w:rPr>
          <w:instrText xml:space="preserve"> PAGEREF _Toc81659592 \h </w:instrText>
        </w:r>
      </w:ins>
      <w:r>
        <w:rPr>
          <w:noProof/>
          <w:webHidden/>
        </w:rPr>
      </w:r>
      <w:r>
        <w:rPr>
          <w:noProof/>
          <w:webHidden/>
        </w:rPr>
        <w:fldChar w:fldCharType="separate"/>
      </w:r>
      <w:ins w:id="1297" w:author="JORGE CONTRERAS ORTIZ" w:date="2021-09-04T14:47:00Z">
        <w:r>
          <w:rPr>
            <w:noProof/>
            <w:webHidden/>
          </w:rPr>
          <w:t>99</w:t>
        </w:r>
      </w:ins>
      <w:ins w:id="1298" w:author="JORGE CONTRERAS ORTIZ" w:date="2021-09-04T14:46:00Z">
        <w:r>
          <w:rPr>
            <w:noProof/>
            <w:webHidden/>
          </w:rPr>
          <w:fldChar w:fldCharType="end"/>
        </w:r>
        <w:r w:rsidRPr="00745479">
          <w:rPr>
            <w:rStyle w:val="Hipervnculo"/>
            <w:noProof/>
          </w:rPr>
          <w:fldChar w:fldCharType="end"/>
        </w:r>
      </w:ins>
    </w:p>
    <w:p w14:paraId="3A874FA1" w14:textId="2ED15826" w:rsidR="003E5AE5" w:rsidRDefault="003E5AE5">
      <w:pPr>
        <w:pStyle w:val="Tabladeilustraciones"/>
        <w:tabs>
          <w:tab w:val="right" w:leader="dot" w:pos="8494"/>
        </w:tabs>
        <w:rPr>
          <w:ins w:id="1299" w:author="JORGE CONTRERAS ORTIZ" w:date="2021-09-04T14:46:00Z"/>
          <w:rFonts w:asciiTheme="minorHAnsi" w:eastAsiaTheme="minorEastAsia" w:hAnsiTheme="minorHAnsi" w:cstheme="minorBidi"/>
          <w:noProof/>
          <w:lang w:eastAsia="es-ES"/>
        </w:rPr>
      </w:pPr>
      <w:ins w:id="13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 Topología de Red 1 nodo con BR</w:t>
        </w:r>
        <w:r>
          <w:rPr>
            <w:noProof/>
            <w:webHidden/>
          </w:rPr>
          <w:tab/>
        </w:r>
        <w:r>
          <w:rPr>
            <w:noProof/>
            <w:webHidden/>
          </w:rPr>
          <w:fldChar w:fldCharType="begin"/>
        </w:r>
        <w:r>
          <w:rPr>
            <w:noProof/>
            <w:webHidden/>
          </w:rPr>
          <w:instrText xml:space="preserve"> PAGEREF _Toc81659593 \h </w:instrText>
        </w:r>
      </w:ins>
      <w:r>
        <w:rPr>
          <w:noProof/>
          <w:webHidden/>
        </w:rPr>
      </w:r>
      <w:r>
        <w:rPr>
          <w:noProof/>
          <w:webHidden/>
        </w:rPr>
        <w:fldChar w:fldCharType="separate"/>
      </w:r>
      <w:ins w:id="1301" w:author="JORGE CONTRERAS ORTIZ" w:date="2021-09-04T14:47:00Z">
        <w:r>
          <w:rPr>
            <w:noProof/>
            <w:webHidden/>
          </w:rPr>
          <w:t>100</w:t>
        </w:r>
      </w:ins>
      <w:ins w:id="1302" w:author="JORGE CONTRERAS ORTIZ" w:date="2021-09-04T14:46:00Z">
        <w:r>
          <w:rPr>
            <w:noProof/>
            <w:webHidden/>
          </w:rPr>
          <w:fldChar w:fldCharType="end"/>
        </w:r>
        <w:r w:rsidRPr="00745479">
          <w:rPr>
            <w:rStyle w:val="Hipervnculo"/>
            <w:noProof/>
          </w:rPr>
          <w:fldChar w:fldCharType="end"/>
        </w:r>
      </w:ins>
    </w:p>
    <w:p w14:paraId="7406A72E" w14:textId="25849489" w:rsidR="003E5AE5" w:rsidRDefault="003E5AE5">
      <w:pPr>
        <w:pStyle w:val="Tabladeilustraciones"/>
        <w:tabs>
          <w:tab w:val="right" w:leader="dot" w:pos="8494"/>
        </w:tabs>
        <w:rPr>
          <w:ins w:id="1303" w:author="JORGE CONTRERAS ORTIZ" w:date="2021-09-04T14:46:00Z"/>
          <w:rFonts w:asciiTheme="minorHAnsi" w:eastAsiaTheme="minorEastAsia" w:hAnsiTheme="minorHAnsi" w:cstheme="minorBidi"/>
          <w:noProof/>
          <w:lang w:eastAsia="es-ES"/>
        </w:rPr>
      </w:pPr>
      <w:ins w:id="13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_Toc81659594 \h </w:instrText>
        </w:r>
      </w:ins>
      <w:r>
        <w:rPr>
          <w:noProof/>
          <w:webHidden/>
        </w:rPr>
      </w:r>
      <w:r>
        <w:rPr>
          <w:noProof/>
          <w:webHidden/>
        </w:rPr>
        <w:fldChar w:fldCharType="separate"/>
      </w:r>
      <w:ins w:id="1305" w:author="JORGE CONTRERAS ORTIZ" w:date="2021-09-04T14:47:00Z">
        <w:r>
          <w:rPr>
            <w:noProof/>
            <w:webHidden/>
          </w:rPr>
          <w:t>101</w:t>
        </w:r>
      </w:ins>
      <w:ins w:id="1306" w:author="JORGE CONTRERAS ORTIZ" w:date="2021-09-04T14:46:00Z">
        <w:r>
          <w:rPr>
            <w:noProof/>
            <w:webHidden/>
          </w:rPr>
          <w:fldChar w:fldCharType="end"/>
        </w:r>
        <w:r w:rsidRPr="00745479">
          <w:rPr>
            <w:rStyle w:val="Hipervnculo"/>
            <w:noProof/>
          </w:rPr>
          <w:fldChar w:fldCharType="end"/>
        </w:r>
      </w:ins>
    </w:p>
    <w:p w14:paraId="3E488BCB" w14:textId="29E1C78E" w:rsidR="003E5AE5" w:rsidRDefault="003E5AE5">
      <w:pPr>
        <w:pStyle w:val="Tabladeilustraciones"/>
        <w:tabs>
          <w:tab w:val="right" w:leader="dot" w:pos="8494"/>
        </w:tabs>
        <w:rPr>
          <w:ins w:id="1307" w:author="JORGE CONTRERAS ORTIZ" w:date="2021-09-04T14:46:00Z"/>
          <w:rFonts w:asciiTheme="minorHAnsi" w:eastAsiaTheme="minorEastAsia" w:hAnsiTheme="minorHAnsi" w:cstheme="minorBidi"/>
          <w:noProof/>
          <w:lang w:eastAsia="es-ES"/>
        </w:rPr>
      </w:pPr>
      <w:ins w:id="13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_Toc81659595 \h </w:instrText>
        </w:r>
      </w:ins>
      <w:r>
        <w:rPr>
          <w:noProof/>
          <w:webHidden/>
        </w:rPr>
      </w:r>
      <w:r>
        <w:rPr>
          <w:noProof/>
          <w:webHidden/>
        </w:rPr>
        <w:fldChar w:fldCharType="separate"/>
      </w:r>
      <w:ins w:id="1309" w:author="JORGE CONTRERAS ORTIZ" w:date="2021-09-04T14:47:00Z">
        <w:r>
          <w:rPr>
            <w:noProof/>
            <w:webHidden/>
          </w:rPr>
          <w:t>101</w:t>
        </w:r>
      </w:ins>
      <w:ins w:id="1310" w:author="JORGE CONTRERAS ORTIZ" w:date="2021-09-04T14:46:00Z">
        <w:r>
          <w:rPr>
            <w:noProof/>
            <w:webHidden/>
          </w:rPr>
          <w:fldChar w:fldCharType="end"/>
        </w:r>
        <w:r w:rsidRPr="00745479">
          <w:rPr>
            <w:rStyle w:val="Hipervnculo"/>
            <w:noProof/>
          </w:rPr>
          <w:fldChar w:fldCharType="end"/>
        </w:r>
      </w:ins>
    </w:p>
    <w:p w14:paraId="0027BCCC" w14:textId="12FB1EE0" w:rsidR="003E5AE5" w:rsidRDefault="003E5AE5">
      <w:pPr>
        <w:pStyle w:val="Tabladeilustraciones"/>
        <w:tabs>
          <w:tab w:val="right" w:leader="dot" w:pos="8494"/>
        </w:tabs>
        <w:rPr>
          <w:ins w:id="1311" w:author="JORGE CONTRERAS ORTIZ" w:date="2021-09-04T14:46:00Z"/>
          <w:rFonts w:asciiTheme="minorHAnsi" w:eastAsiaTheme="minorEastAsia" w:hAnsiTheme="minorHAnsi" w:cstheme="minorBidi"/>
          <w:noProof/>
          <w:lang w:eastAsia="es-ES"/>
        </w:rPr>
      </w:pPr>
      <w:ins w:id="13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65 Ping desde PC a BR</w:t>
        </w:r>
        <w:r>
          <w:rPr>
            <w:noProof/>
            <w:webHidden/>
          </w:rPr>
          <w:tab/>
        </w:r>
        <w:r>
          <w:rPr>
            <w:noProof/>
            <w:webHidden/>
          </w:rPr>
          <w:fldChar w:fldCharType="begin"/>
        </w:r>
        <w:r>
          <w:rPr>
            <w:noProof/>
            <w:webHidden/>
          </w:rPr>
          <w:instrText xml:space="preserve"> PAGEREF _Toc81659596 \h </w:instrText>
        </w:r>
      </w:ins>
      <w:r>
        <w:rPr>
          <w:noProof/>
          <w:webHidden/>
        </w:rPr>
      </w:r>
      <w:r>
        <w:rPr>
          <w:noProof/>
          <w:webHidden/>
        </w:rPr>
        <w:fldChar w:fldCharType="separate"/>
      </w:r>
      <w:ins w:id="1313" w:author="JORGE CONTRERAS ORTIZ" w:date="2021-09-04T14:47:00Z">
        <w:r>
          <w:rPr>
            <w:noProof/>
            <w:webHidden/>
          </w:rPr>
          <w:t>102</w:t>
        </w:r>
      </w:ins>
      <w:ins w:id="1314" w:author="JORGE CONTRERAS ORTIZ" w:date="2021-09-04T14:46:00Z">
        <w:r>
          <w:rPr>
            <w:noProof/>
            <w:webHidden/>
          </w:rPr>
          <w:fldChar w:fldCharType="end"/>
        </w:r>
        <w:r w:rsidRPr="00745479">
          <w:rPr>
            <w:rStyle w:val="Hipervnculo"/>
            <w:noProof/>
          </w:rPr>
          <w:fldChar w:fldCharType="end"/>
        </w:r>
      </w:ins>
    </w:p>
    <w:p w14:paraId="0F828D9E" w14:textId="095328A0" w:rsidR="003E5AE5" w:rsidRDefault="003E5AE5">
      <w:pPr>
        <w:pStyle w:val="Tabladeilustraciones"/>
        <w:tabs>
          <w:tab w:val="right" w:leader="dot" w:pos="8494"/>
        </w:tabs>
        <w:rPr>
          <w:ins w:id="1315" w:author="JORGE CONTRERAS ORTIZ" w:date="2021-09-04T14:46:00Z"/>
          <w:rFonts w:asciiTheme="minorHAnsi" w:eastAsiaTheme="minorEastAsia" w:hAnsiTheme="minorHAnsi" w:cstheme="minorBidi"/>
          <w:noProof/>
          <w:lang w:eastAsia="es-ES"/>
        </w:rPr>
      </w:pPr>
      <w:ins w:id="13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66 Ping desde PC a nodo LEADER</w:t>
        </w:r>
        <w:r>
          <w:rPr>
            <w:noProof/>
            <w:webHidden/>
          </w:rPr>
          <w:tab/>
        </w:r>
        <w:r>
          <w:rPr>
            <w:noProof/>
            <w:webHidden/>
          </w:rPr>
          <w:fldChar w:fldCharType="begin"/>
        </w:r>
        <w:r>
          <w:rPr>
            <w:noProof/>
            <w:webHidden/>
          </w:rPr>
          <w:instrText xml:space="preserve"> PAGEREF _Toc81659597 \h </w:instrText>
        </w:r>
      </w:ins>
      <w:r>
        <w:rPr>
          <w:noProof/>
          <w:webHidden/>
        </w:rPr>
      </w:r>
      <w:r>
        <w:rPr>
          <w:noProof/>
          <w:webHidden/>
        </w:rPr>
        <w:fldChar w:fldCharType="separate"/>
      </w:r>
      <w:ins w:id="1317" w:author="JORGE CONTRERAS ORTIZ" w:date="2021-09-04T14:47:00Z">
        <w:r>
          <w:rPr>
            <w:noProof/>
            <w:webHidden/>
          </w:rPr>
          <w:t>102</w:t>
        </w:r>
      </w:ins>
      <w:ins w:id="1318" w:author="JORGE CONTRERAS ORTIZ" w:date="2021-09-04T14:46:00Z">
        <w:r>
          <w:rPr>
            <w:noProof/>
            <w:webHidden/>
          </w:rPr>
          <w:fldChar w:fldCharType="end"/>
        </w:r>
        <w:r w:rsidRPr="00745479">
          <w:rPr>
            <w:rStyle w:val="Hipervnculo"/>
            <w:noProof/>
          </w:rPr>
          <w:fldChar w:fldCharType="end"/>
        </w:r>
      </w:ins>
    </w:p>
    <w:p w14:paraId="1E7FA006" w14:textId="7AE844BB" w:rsidR="003E5AE5" w:rsidRDefault="003E5AE5">
      <w:pPr>
        <w:pStyle w:val="Tabladeilustraciones"/>
        <w:tabs>
          <w:tab w:val="right" w:leader="dot" w:pos="8494"/>
        </w:tabs>
        <w:rPr>
          <w:ins w:id="1319" w:author="JORGE CONTRERAS ORTIZ" w:date="2021-09-04T14:46:00Z"/>
          <w:rFonts w:asciiTheme="minorHAnsi" w:eastAsiaTheme="minorEastAsia" w:hAnsiTheme="minorHAnsi" w:cstheme="minorBidi"/>
          <w:noProof/>
          <w:lang w:eastAsia="es-ES"/>
        </w:rPr>
      </w:pPr>
      <w:ins w:id="13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67 Ping desde PC a nodo MED</w:t>
        </w:r>
        <w:r>
          <w:rPr>
            <w:noProof/>
            <w:webHidden/>
          </w:rPr>
          <w:tab/>
        </w:r>
        <w:r>
          <w:rPr>
            <w:noProof/>
            <w:webHidden/>
          </w:rPr>
          <w:fldChar w:fldCharType="begin"/>
        </w:r>
        <w:r>
          <w:rPr>
            <w:noProof/>
            <w:webHidden/>
          </w:rPr>
          <w:instrText xml:space="preserve"> PAGEREF _Toc81659598 \h </w:instrText>
        </w:r>
      </w:ins>
      <w:r>
        <w:rPr>
          <w:noProof/>
          <w:webHidden/>
        </w:rPr>
      </w:r>
      <w:r>
        <w:rPr>
          <w:noProof/>
          <w:webHidden/>
        </w:rPr>
        <w:fldChar w:fldCharType="separate"/>
      </w:r>
      <w:ins w:id="1321" w:author="JORGE CONTRERAS ORTIZ" w:date="2021-09-04T14:47:00Z">
        <w:r>
          <w:rPr>
            <w:noProof/>
            <w:webHidden/>
          </w:rPr>
          <w:t>102</w:t>
        </w:r>
      </w:ins>
      <w:ins w:id="1322" w:author="JORGE CONTRERAS ORTIZ" w:date="2021-09-04T14:46:00Z">
        <w:r>
          <w:rPr>
            <w:noProof/>
            <w:webHidden/>
          </w:rPr>
          <w:fldChar w:fldCharType="end"/>
        </w:r>
        <w:r w:rsidRPr="00745479">
          <w:rPr>
            <w:rStyle w:val="Hipervnculo"/>
            <w:noProof/>
          </w:rPr>
          <w:fldChar w:fldCharType="end"/>
        </w:r>
      </w:ins>
    </w:p>
    <w:p w14:paraId="212ABBD0" w14:textId="4588ACCF" w:rsidR="003E5AE5" w:rsidRDefault="003E5AE5">
      <w:pPr>
        <w:pStyle w:val="Tabladeilustraciones"/>
        <w:tabs>
          <w:tab w:val="right" w:leader="dot" w:pos="8494"/>
        </w:tabs>
        <w:rPr>
          <w:ins w:id="1323" w:author="JORGE CONTRERAS ORTIZ" w:date="2021-09-04T14:46:00Z"/>
          <w:rFonts w:asciiTheme="minorHAnsi" w:eastAsiaTheme="minorEastAsia" w:hAnsiTheme="minorHAnsi" w:cstheme="minorBidi"/>
          <w:noProof/>
          <w:lang w:eastAsia="es-ES"/>
        </w:rPr>
      </w:pPr>
      <w:ins w:id="13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_Toc81659599 \h </w:instrText>
        </w:r>
      </w:ins>
      <w:r>
        <w:rPr>
          <w:noProof/>
          <w:webHidden/>
        </w:rPr>
      </w:r>
      <w:r>
        <w:rPr>
          <w:noProof/>
          <w:webHidden/>
        </w:rPr>
        <w:fldChar w:fldCharType="separate"/>
      </w:r>
      <w:ins w:id="1325" w:author="JORGE CONTRERAS ORTIZ" w:date="2021-09-04T14:47:00Z">
        <w:r>
          <w:rPr>
            <w:noProof/>
            <w:webHidden/>
          </w:rPr>
          <w:t>103</w:t>
        </w:r>
      </w:ins>
      <w:ins w:id="1326" w:author="JORGE CONTRERAS ORTIZ" w:date="2021-09-04T14:46:00Z">
        <w:r>
          <w:rPr>
            <w:noProof/>
            <w:webHidden/>
          </w:rPr>
          <w:fldChar w:fldCharType="end"/>
        </w:r>
        <w:r w:rsidRPr="00745479">
          <w:rPr>
            <w:rStyle w:val="Hipervnculo"/>
            <w:noProof/>
          </w:rPr>
          <w:fldChar w:fldCharType="end"/>
        </w:r>
      </w:ins>
    </w:p>
    <w:p w14:paraId="7F73D800" w14:textId="4F078FF4" w:rsidR="003E5AE5" w:rsidRDefault="003E5AE5">
      <w:pPr>
        <w:pStyle w:val="Tabladeilustraciones"/>
        <w:tabs>
          <w:tab w:val="right" w:leader="dot" w:pos="8494"/>
        </w:tabs>
        <w:rPr>
          <w:ins w:id="1327" w:author="JORGE CONTRERAS ORTIZ" w:date="2021-09-04T14:46:00Z"/>
          <w:rFonts w:asciiTheme="minorHAnsi" w:eastAsiaTheme="minorEastAsia" w:hAnsiTheme="minorHAnsi" w:cstheme="minorBidi"/>
          <w:noProof/>
          <w:lang w:eastAsia="es-ES"/>
        </w:rPr>
      </w:pPr>
      <w:ins w:id="13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_Toc81659600 \h </w:instrText>
        </w:r>
      </w:ins>
      <w:r>
        <w:rPr>
          <w:noProof/>
          <w:webHidden/>
        </w:rPr>
      </w:r>
      <w:r>
        <w:rPr>
          <w:noProof/>
          <w:webHidden/>
        </w:rPr>
        <w:fldChar w:fldCharType="separate"/>
      </w:r>
      <w:ins w:id="1329" w:author="JORGE CONTRERAS ORTIZ" w:date="2021-09-04T14:47:00Z">
        <w:r>
          <w:rPr>
            <w:noProof/>
            <w:webHidden/>
          </w:rPr>
          <w:t>104</w:t>
        </w:r>
      </w:ins>
      <w:ins w:id="1330" w:author="JORGE CONTRERAS ORTIZ" w:date="2021-09-04T14:46:00Z">
        <w:r>
          <w:rPr>
            <w:noProof/>
            <w:webHidden/>
          </w:rPr>
          <w:fldChar w:fldCharType="end"/>
        </w:r>
        <w:r w:rsidRPr="00745479">
          <w:rPr>
            <w:rStyle w:val="Hipervnculo"/>
            <w:noProof/>
          </w:rPr>
          <w:fldChar w:fldCharType="end"/>
        </w:r>
      </w:ins>
    </w:p>
    <w:p w14:paraId="1A32761B" w14:textId="243CEA43" w:rsidR="003E5AE5" w:rsidRDefault="003E5AE5">
      <w:pPr>
        <w:pStyle w:val="Tabladeilustraciones"/>
        <w:tabs>
          <w:tab w:val="right" w:leader="dot" w:pos="8494"/>
        </w:tabs>
        <w:rPr>
          <w:ins w:id="1331" w:author="JORGE CONTRERAS ORTIZ" w:date="2021-09-04T14:46:00Z"/>
          <w:rFonts w:asciiTheme="minorHAnsi" w:eastAsiaTheme="minorEastAsia" w:hAnsiTheme="minorHAnsi" w:cstheme="minorBidi"/>
          <w:noProof/>
          <w:lang w:eastAsia="es-ES"/>
        </w:rPr>
      </w:pPr>
      <w:ins w:id="133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_Toc81659601 \h </w:instrText>
        </w:r>
      </w:ins>
      <w:r>
        <w:rPr>
          <w:noProof/>
          <w:webHidden/>
        </w:rPr>
      </w:r>
      <w:r>
        <w:rPr>
          <w:noProof/>
          <w:webHidden/>
        </w:rPr>
        <w:fldChar w:fldCharType="separate"/>
      </w:r>
      <w:ins w:id="1333" w:author="JORGE CONTRERAS ORTIZ" w:date="2021-09-04T14:47:00Z">
        <w:r>
          <w:rPr>
            <w:noProof/>
            <w:webHidden/>
          </w:rPr>
          <w:t>105</w:t>
        </w:r>
      </w:ins>
      <w:ins w:id="1334" w:author="JORGE CONTRERAS ORTIZ" w:date="2021-09-04T14:46:00Z">
        <w:r>
          <w:rPr>
            <w:noProof/>
            <w:webHidden/>
          </w:rPr>
          <w:fldChar w:fldCharType="end"/>
        </w:r>
        <w:r w:rsidRPr="00745479">
          <w:rPr>
            <w:rStyle w:val="Hipervnculo"/>
            <w:noProof/>
          </w:rPr>
          <w:fldChar w:fldCharType="end"/>
        </w:r>
      </w:ins>
    </w:p>
    <w:p w14:paraId="1CE9B843" w14:textId="5956D574" w:rsidR="003E5AE5" w:rsidRDefault="003E5AE5">
      <w:pPr>
        <w:pStyle w:val="Tabladeilustraciones"/>
        <w:tabs>
          <w:tab w:val="right" w:leader="dot" w:pos="8494"/>
        </w:tabs>
        <w:rPr>
          <w:ins w:id="1335" w:author="JORGE CONTRERAS ORTIZ" w:date="2021-09-04T14:46:00Z"/>
          <w:rFonts w:asciiTheme="minorHAnsi" w:eastAsiaTheme="minorEastAsia" w:hAnsiTheme="minorHAnsi" w:cstheme="minorBidi"/>
          <w:noProof/>
          <w:lang w:eastAsia="es-ES"/>
        </w:rPr>
      </w:pPr>
      <w:ins w:id="13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71 Ping desde PC a nuevo nodo MED.</w:t>
        </w:r>
        <w:r>
          <w:rPr>
            <w:noProof/>
            <w:webHidden/>
          </w:rPr>
          <w:tab/>
        </w:r>
        <w:r>
          <w:rPr>
            <w:noProof/>
            <w:webHidden/>
          </w:rPr>
          <w:fldChar w:fldCharType="begin"/>
        </w:r>
        <w:r>
          <w:rPr>
            <w:noProof/>
            <w:webHidden/>
          </w:rPr>
          <w:instrText xml:space="preserve"> PAGEREF _Toc81659602 \h </w:instrText>
        </w:r>
      </w:ins>
      <w:r>
        <w:rPr>
          <w:noProof/>
          <w:webHidden/>
        </w:rPr>
      </w:r>
      <w:r>
        <w:rPr>
          <w:noProof/>
          <w:webHidden/>
        </w:rPr>
        <w:fldChar w:fldCharType="separate"/>
      </w:r>
      <w:ins w:id="1337" w:author="JORGE CONTRERAS ORTIZ" w:date="2021-09-04T14:47:00Z">
        <w:r>
          <w:rPr>
            <w:noProof/>
            <w:webHidden/>
          </w:rPr>
          <w:t>105</w:t>
        </w:r>
      </w:ins>
      <w:ins w:id="1338" w:author="JORGE CONTRERAS ORTIZ" w:date="2021-09-04T14:46:00Z">
        <w:r>
          <w:rPr>
            <w:noProof/>
            <w:webHidden/>
          </w:rPr>
          <w:fldChar w:fldCharType="end"/>
        </w:r>
        <w:r w:rsidRPr="00745479">
          <w:rPr>
            <w:rStyle w:val="Hipervnculo"/>
            <w:noProof/>
          </w:rPr>
          <w:fldChar w:fldCharType="end"/>
        </w:r>
      </w:ins>
    </w:p>
    <w:p w14:paraId="4D4E9CA2" w14:textId="1E554FBC" w:rsidR="003E5AE5" w:rsidRDefault="003E5AE5">
      <w:pPr>
        <w:pStyle w:val="Tabladeilustraciones"/>
        <w:tabs>
          <w:tab w:val="right" w:leader="dot" w:pos="8494"/>
        </w:tabs>
        <w:rPr>
          <w:ins w:id="1339" w:author="JORGE CONTRERAS ORTIZ" w:date="2021-09-04T14:46:00Z"/>
          <w:rFonts w:asciiTheme="minorHAnsi" w:eastAsiaTheme="minorEastAsia" w:hAnsiTheme="minorHAnsi" w:cstheme="minorBidi"/>
          <w:noProof/>
          <w:lang w:eastAsia="es-ES"/>
        </w:rPr>
      </w:pPr>
      <w:ins w:id="13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72 Topología A de 5 nodos</w:t>
        </w:r>
        <w:r>
          <w:rPr>
            <w:noProof/>
            <w:webHidden/>
          </w:rPr>
          <w:tab/>
        </w:r>
        <w:r>
          <w:rPr>
            <w:noProof/>
            <w:webHidden/>
          </w:rPr>
          <w:fldChar w:fldCharType="begin"/>
        </w:r>
        <w:r>
          <w:rPr>
            <w:noProof/>
            <w:webHidden/>
          </w:rPr>
          <w:instrText xml:space="preserve"> PAGEREF _Toc81659603 \h </w:instrText>
        </w:r>
      </w:ins>
      <w:r>
        <w:rPr>
          <w:noProof/>
          <w:webHidden/>
        </w:rPr>
      </w:r>
      <w:r>
        <w:rPr>
          <w:noProof/>
          <w:webHidden/>
        </w:rPr>
        <w:fldChar w:fldCharType="separate"/>
      </w:r>
      <w:ins w:id="1341" w:author="JORGE CONTRERAS ORTIZ" w:date="2021-09-04T14:47:00Z">
        <w:r>
          <w:rPr>
            <w:noProof/>
            <w:webHidden/>
          </w:rPr>
          <w:t>107</w:t>
        </w:r>
      </w:ins>
      <w:ins w:id="1342" w:author="JORGE CONTRERAS ORTIZ" w:date="2021-09-04T14:46:00Z">
        <w:r>
          <w:rPr>
            <w:noProof/>
            <w:webHidden/>
          </w:rPr>
          <w:fldChar w:fldCharType="end"/>
        </w:r>
        <w:r w:rsidRPr="00745479">
          <w:rPr>
            <w:rStyle w:val="Hipervnculo"/>
            <w:noProof/>
          </w:rPr>
          <w:fldChar w:fldCharType="end"/>
        </w:r>
      </w:ins>
    </w:p>
    <w:p w14:paraId="5BDBD8D4" w14:textId="4BBB55F1" w:rsidR="003E5AE5" w:rsidRDefault="003E5AE5">
      <w:pPr>
        <w:pStyle w:val="Tabladeilustraciones"/>
        <w:tabs>
          <w:tab w:val="right" w:leader="dot" w:pos="8494"/>
        </w:tabs>
        <w:rPr>
          <w:ins w:id="1343" w:author="JORGE CONTRERAS ORTIZ" w:date="2021-09-04T14:46:00Z"/>
          <w:rFonts w:asciiTheme="minorHAnsi" w:eastAsiaTheme="minorEastAsia" w:hAnsiTheme="minorHAnsi" w:cstheme="minorBidi"/>
          <w:noProof/>
          <w:lang w:eastAsia="es-ES"/>
        </w:rPr>
      </w:pPr>
      <w:ins w:id="13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73 Topología B con 5 nodos</w:t>
        </w:r>
        <w:r>
          <w:rPr>
            <w:noProof/>
            <w:webHidden/>
          </w:rPr>
          <w:tab/>
        </w:r>
        <w:r>
          <w:rPr>
            <w:noProof/>
            <w:webHidden/>
          </w:rPr>
          <w:fldChar w:fldCharType="begin"/>
        </w:r>
        <w:r>
          <w:rPr>
            <w:noProof/>
            <w:webHidden/>
          </w:rPr>
          <w:instrText xml:space="preserve"> PAGEREF _Toc81659604 \h </w:instrText>
        </w:r>
      </w:ins>
      <w:r>
        <w:rPr>
          <w:noProof/>
          <w:webHidden/>
        </w:rPr>
      </w:r>
      <w:r>
        <w:rPr>
          <w:noProof/>
          <w:webHidden/>
        </w:rPr>
        <w:fldChar w:fldCharType="separate"/>
      </w:r>
      <w:ins w:id="1345" w:author="JORGE CONTRERAS ORTIZ" w:date="2021-09-04T14:47:00Z">
        <w:r>
          <w:rPr>
            <w:noProof/>
            <w:webHidden/>
          </w:rPr>
          <w:t>108</w:t>
        </w:r>
      </w:ins>
      <w:ins w:id="1346" w:author="JORGE CONTRERAS ORTIZ" w:date="2021-09-04T14:46:00Z">
        <w:r>
          <w:rPr>
            <w:noProof/>
            <w:webHidden/>
          </w:rPr>
          <w:fldChar w:fldCharType="end"/>
        </w:r>
        <w:r w:rsidRPr="00745479">
          <w:rPr>
            <w:rStyle w:val="Hipervnculo"/>
            <w:noProof/>
          </w:rPr>
          <w:fldChar w:fldCharType="end"/>
        </w:r>
      </w:ins>
    </w:p>
    <w:p w14:paraId="1C1A1F06" w14:textId="6DE51754" w:rsidR="003E5AE5" w:rsidRDefault="003E5AE5">
      <w:pPr>
        <w:pStyle w:val="Tabladeilustraciones"/>
        <w:tabs>
          <w:tab w:val="right" w:leader="dot" w:pos="8494"/>
        </w:tabs>
        <w:rPr>
          <w:ins w:id="1347" w:author="JORGE CONTRERAS ORTIZ" w:date="2021-09-04T14:46:00Z"/>
          <w:rFonts w:asciiTheme="minorHAnsi" w:eastAsiaTheme="minorEastAsia" w:hAnsiTheme="minorHAnsi" w:cstheme="minorBidi"/>
          <w:noProof/>
          <w:lang w:eastAsia="es-ES"/>
        </w:rPr>
      </w:pPr>
      <w:ins w:id="13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74 Topología con 6 nodos</w:t>
        </w:r>
        <w:r>
          <w:rPr>
            <w:noProof/>
            <w:webHidden/>
          </w:rPr>
          <w:tab/>
        </w:r>
        <w:r>
          <w:rPr>
            <w:noProof/>
            <w:webHidden/>
          </w:rPr>
          <w:fldChar w:fldCharType="begin"/>
        </w:r>
        <w:r>
          <w:rPr>
            <w:noProof/>
            <w:webHidden/>
          </w:rPr>
          <w:instrText xml:space="preserve"> PAGEREF _Toc81659605 \h </w:instrText>
        </w:r>
      </w:ins>
      <w:r>
        <w:rPr>
          <w:noProof/>
          <w:webHidden/>
        </w:rPr>
      </w:r>
      <w:r>
        <w:rPr>
          <w:noProof/>
          <w:webHidden/>
        </w:rPr>
        <w:fldChar w:fldCharType="separate"/>
      </w:r>
      <w:ins w:id="1349" w:author="JORGE CONTRERAS ORTIZ" w:date="2021-09-04T14:47:00Z">
        <w:r>
          <w:rPr>
            <w:noProof/>
            <w:webHidden/>
          </w:rPr>
          <w:t>110</w:t>
        </w:r>
      </w:ins>
      <w:ins w:id="1350" w:author="JORGE CONTRERAS ORTIZ" w:date="2021-09-04T14:46:00Z">
        <w:r>
          <w:rPr>
            <w:noProof/>
            <w:webHidden/>
          </w:rPr>
          <w:fldChar w:fldCharType="end"/>
        </w:r>
        <w:r w:rsidRPr="00745479">
          <w:rPr>
            <w:rStyle w:val="Hipervnculo"/>
            <w:noProof/>
          </w:rPr>
          <w:fldChar w:fldCharType="end"/>
        </w:r>
      </w:ins>
    </w:p>
    <w:p w14:paraId="190A7AD7" w14:textId="3124F323" w:rsidR="005B42F0" w:rsidDel="00675D4D" w:rsidRDefault="005B42F0">
      <w:pPr>
        <w:pStyle w:val="Tabladeilustraciones"/>
        <w:tabs>
          <w:tab w:val="right" w:leader="dot" w:pos="8494"/>
        </w:tabs>
        <w:rPr>
          <w:del w:id="1351" w:author="JORGE CONTRERAS ORTIZ" w:date="2021-09-04T11:50:00Z"/>
          <w:rFonts w:asciiTheme="minorHAnsi" w:eastAsiaTheme="minorEastAsia" w:hAnsiTheme="minorHAnsi" w:cstheme="minorBidi"/>
          <w:noProof/>
          <w:lang w:eastAsia="es-ES"/>
        </w:rPr>
      </w:pPr>
      <w:del w:id="1352"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353" w:author="JORGE CONTRERAS ORTIZ" w:date="2021-09-04T11:50:00Z"/>
          <w:rFonts w:asciiTheme="minorHAnsi" w:eastAsiaTheme="minorEastAsia" w:hAnsiTheme="minorHAnsi" w:cstheme="minorBidi"/>
          <w:noProof/>
          <w:lang w:eastAsia="es-ES"/>
        </w:rPr>
      </w:pPr>
      <w:del w:id="1354"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355" w:author="JORGE CONTRERAS ORTIZ" w:date="2021-09-04T11:50:00Z"/>
          <w:rFonts w:asciiTheme="minorHAnsi" w:eastAsiaTheme="minorEastAsia" w:hAnsiTheme="minorHAnsi" w:cstheme="minorBidi"/>
          <w:noProof/>
          <w:lang w:eastAsia="es-ES"/>
        </w:rPr>
      </w:pPr>
      <w:del w:id="1356"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357" w:author="JORGE CONTRERAS ORTIZ" w:date="2021-09-04T11:50:00Z"/>
          <w:rFonts w:asciiTheme="minorHAnsi" w:eastAsiaTheme="minorEastAsia" w:hAnsiTheme="minorHAnsi" w:cstheme="minorBidi"/>
          <w:noProof/>
          <w:lang w:eastAsia="es-ES"/>
        </w:rPr>
      </w:pPr>
      <w:del w:id="1358"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359" w:author="JORGE CONTRERAS ORTIZ" w:date="2021-09-04T11:50:00Z"/>
          <w:rFonts w:asciiTheme="minorHAnsi" w:eastAsiaTheme="minorEastAsia" w:hAnsiTheme="minorHAnsi" w:cstheme="minorBidi"/>
          <w:noProof/>
          <w:lang w:eastAsia="es-ES"/>
        </w:rPr>
      </w:pPr>
      <w:del w:id="1360"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361" w:author="JORGE CONTRERAS ORTIZ" w:date="2021-09-04T11:50:00Z"/>
          <w:rFonts w:asciiTheme="minorHAnsi" w:eastAsiaTheme="minorEastAsia" w:hAnsiTheme="minorHAnsi" w:cstheme="minorBidi"/>
          <w:noProof/>
          <w:lang w:eastAsia="es-ES"/>
        </w:rPr>
      </w:pPr>
      <w:del w:id="1362"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363" w:author="JORGE CONTRERAS ORTIZ" w:date="2021-09-04T11:50:00Z"/>
          <w:rFonts w:asciiTheme="minorHAnsi" w:eastAsiaTheme="minorEastAsia" w:hAnsiTheme="minorHAnsi" w:cstheme="minorBidi"/>
          <w:noProof/>
          <w:lang w:eastAsia="es-ES"/>
        </w:rPr>
      </w:pPr>
      <w:del w:id="1364"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365" w:author="JORGE CONTRERAS ORTIZ" w:date="2021-09-04T11:50:00Z"/>
          <w:rFonts w:asciiTheme="minorHAnsi" w:eastAsiaTheme="minorEastAsia" w:hAnsiTheme="minorHAnsi" w:cstheme="minorBidi"/>
          <w:noProof/>
          <w:lang w:eastAsia="es-ES"/>
        </w:rPr>
      </w:pPr>
      <w:del w:id="1366"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367" w:author="JORGE CONTRERAS ORTIZ" w:date="2021-09-04T11:50:00Z"/>
          <w:rFonts w:asciiTheme="minorHAnsi" w:eastAsiaTheme="minorEastAsia" w:hAnsiTheme="minorHAnsi" w:cstheme="minorBidi"/>
          <w:noProof/>
          <w:lang w:eastAsia="es-ES"/>
        </w:rPr>
      </w:pPr>
      <w:del w:id="1368"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369" w:author="JORGE CONTRERAS ORTIZ" w:date="2021-09-04T11:50:00Z"/>
          <w:rFonts w:asciiTheme="minorHAnsi" w:eastAsiaTheme="minorEastAsia" w:hAnsiTheme="minorHAnsi" w:cstheme="minorBidi"/>
          <w:noProof/>
          <w:lang w:eastAsia="es-ES"/>
        </w:rPr>
      </w:pPr>
      <w:del w:id="1370"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371" w:author="JORGE CONTRERAS ORTIZ" w:date="2021-09-04T11:50:00Z"/>
          <w:rFonts w:asciiTheme="minorHAnsi" w:eastAsiaTheme="minorEastAsia" w:hAnsiTheme="minorHAnsi" w:cstheme="minorBidi"/>
          <w:noProof/>
          <w:lang w:eastAsia="es-ES"/>
        </w:rPr>
      </w:pPr>
      <w:del w:id="1372"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373" w:author="JORGE CONTRERAS ORTIZ" w:date="2021-09-04T11:50:00Z"/>
          <w:rFonts w:asciiTheme="minorHAnsi" w:eastAsiaTheme="minorEastAsia" w:hAnsiTheme="minorHAnsi" w:cstheme="minorBidi"/>
          <w:noProof/>
          <w:lang w:eastAsia="es-ES"/>
        </w:rPr>
      </w:pPr>
      <w:del w:id="1374"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375" w:author="JORGE CONTRERAS ORTIZ" w:date="2021-09-04T11:50:00Z"/>
          <w:rFonts w:asciiTheme="minorHAnsi" w:eastAsiaTheme="minorEastAsia" w:hAnsiTheme="minorHAnsi" w:cstheme="minorBidi"/>
          <w:noProof/>
          <w:lang w:eastAsia="es-ES"/>
        </w:rPr>
      </w:pPr>
      <w:del w:id="1376"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377" w:author="JORGE CONTRERAS ORTIZ" w:date="2021-09-04T11:50:00Z"/>
          <w:rFonts w:asciiTheme="minorHAnsi" w:eastAsiaTheme="minorEastAsia" w:hAnsiTheme="minorHAnsi" w:cstheme="minorBidi"/>
          <w:noProof/>
          <w:lang w:eastAsia="es-ES"/>
        </w:rPr>
      </w:pPr>
      <w:del w:id="1378"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379" w:author="JORGE CONTRERAS ORTIZ" w:date="2021-09-04T11:50:00Z"/>
          <w:rFonts w:asciiTheme="minorHAnsi" w:eastAsiaTheme="minorEastAsia" w:hAnsiTheme="minorHAnsi" w:cstheme="minorBidi"/>
          <w:noProof/>
          <w:lang w:eastAsia="es-ES"/>
        </w:rPr>
      </w:pPr>
      <w:del w:id="1380"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381" w:author="JORGE CONTRERAS ORTIZ" w:date="2021-09-04T11:50:00Z"/>
          <w:rFonts w:asciiTheme="minorHAnsi" w:eastAsiaTheme="minorEastAsia" w:hAnsiTheme="minorHAnsi" w:cstheme="minorBidi"/>
          <w:noProof/>
          <w:lang w:eastAsia="es-ES"/>
        </w:rPr>
      </w:pPr>
      <w:del w:id="1382"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383" w:author="JORGE CONTRERAS ORTIZ" w:date="2021-09-04T11:50:00Z"/>
          <w:rFonts w:asciiTheme="minorHAnsi" w:eastAsiaTheme="minorEastAsia" w:hAnsiTheme="minorHAnsi" w:cstheme="minorBidi"/>
          <w:noProof/>
          <w:lang w:eastAsia="es-ES"/>
        </w:rPr>
      </w:pPr>
      <w:del w:id="1384"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385" w:author="JORGE CONTRERAS ORTIZ" w:date="2021-09-04T11:50:00Z"/>
          <w:rFonts w:asciiTheme="minorHAnsi" w:eastAsiaTheme="minorEastAsia" w:hAnsiTheme="minorHAnsi" w:cstheme="minorBidi"/>
          <w:noProof/>
          <w:lang w:eastAsia="es-ES"/>
        </w:rPr>
      </w:pPr>
      <w:del w:id="1386"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387" w:author="JORGE CONTRERAS ORTIZ" w:date="2021-09-04T11:50:00Z"/>
          <w:rFonts w:asciiTheme="minorHAnsi" w:eastAsiaTheme="minorEastAsia" w:hAnsiTheme="minorHAnsi" w:cstheme="minorBidi"/>
          <w:noProof/>
          <w:lang w:eastAsia="es-ES"/>
        </w:rPr>
      </w:pPr>
      <w:del w:id="1388"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389" w:author="JORGE CONTRERAS ORTIZ" w:date="2021-09-04T11:50:00Z"/>
          <w:rFonts w:asciiTheme="minorHAnsi" w:eastAsiaTheme="minorEastAsia" w:hAnsiTheme="minorHAnsi" w:cstheme="minorBidi"/>
          <w:noProof/>
          <w:lang w:eastAsia="es-ES"/>
        </w:rPr>
      </w:pPr>
      <w:del w:id="1390"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391" w:author="JORGE CONTRERAS ORTIZ" w:date="2021-09-04T11:50:00Z"/>
          <w:rFonts w:asciiTheme="minorHAnsi" w:eastAsiaTheme="minorEastAsia" w:hAnsiTheme="minorHAnsi" w:cstheme="minorBidi"/>
          <w:noProof/>
          <w:lang w:eastAsia="es-ES"/>
        </w:rPr>
      </w:pPr>
      <w:del w:id="1392"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393" w:author="JORGE CONTRERAS ORTIZ" w:date="2021-09-04T11:50:00Z"/>
          <w:rFonts w:asciiTheme="minorHAnsi" w:eastAsiaTheme="minorEastAsia" w:hAnsiTheme="minorHAnsi" w:cstheme="minorBidi"/>
          <w:noProof/>
          <w:lang w:eastAsia="es-ES"/>
        </w:rPr>
      </w:pPr>
      <w:del w:id="1394"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395" w:author="JORGE CONTRERAS ORTIZ" w:date="2021-09-04T11:50:00Z"/>
          <w:rFonts w:asciiTheme="minorHAnsi" w:eastAsiaTheme="minorEastAsia" w:hAnsiTheme="minorHAnsi" w:cstheme="minorBidi"/>
          <w:noProof/>
          <w:lang w:eastAsia="es-ES"/>
        </w:rPr>
      </w:pPr>
      <w:del w:id="1396"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397" w:author="JORGE CONTRERAS ORTIZ" w:date="2021-09-04T11:50:00Z"/>
          <w:rFonts w:asciiTheme="minorHAnsi" w:eastAsiaTheme="minorEastAsia" w:hAnsiTheme="minorHAnsi" w:cstheme="minorBidi"/>
          <w:noProof/>
          <w:lang w:eastAsia="es-ES"/>
        </w:rPr>
      </w:pPr>
      <w:del w:id="1398"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399" w:author="JORGE CONTRERAS ORTIZ" w:date="2021-09-04T11:50:00Z"/>
          <w:rFonts w:asciiTheme="minorHAnsi" w:eastAsiaTheme="minorEastAsia" w:hAnsiTheme="minorHAnsi" w:cstheme="minorBidi"/>
          <w:noProof/>
          <w:lang w:eastAsia="es-ES"/>
        </w:rPr>
      </w:pPr>
      <w:del w:id="1400"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401" w:author="JORGE CONTRERAS ORTIZ" w:date="2021-09-04T11:50:00Z"/>
          <w:rFonts w:asciiTheme="minorHAnsi" w:eastAsiaTheme="minorEastAsia" w:hAnsiTheme="minorHAnsi" w:cstheme="minorBidi"/>
          <w:noProof/>
          <w:lang w:eastAsia="es-ES"/>
        </w:rPr>
      </w:pPr>
      <w:del w:id="1402"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403" w:author="JORGE CONTRERAS ORTIZ" w:date="2021-09-04T11:50:00Z"/>
          <w:rFonts w:asciiTheme="minorHAnsi" w:eastAsiaTheme="minorEastAsia" w:hAnsiTheme="minorHAnsi" w:cstheme="minorBidi"/>
          <w:noProof/>
          <w:lang w:eastAsia="es-ES"/>
        </w:rPr>
      </w:pPr>
      <w:del w:id="1404"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405" w:author="JORGE CONTRERAS ORTIZ" w:date="2021-09-04T11:50:00Z"/>
          <w:rFonts w:asciiTheme="minorHAnsi" w:eastAsiaTheme="minorEastAsia" w:hAnsiTheme="minorHAnsi" w:cstheme="minorBidi"/>
          <w:noProof/>
          <w:lang w:eastAsia="es-ES"/>
        </w:rPr>
      </w:pPr>
      <w:del w:id="1406"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407" w:author="JORGE CONTRERAS ORTIZ" w:date="2021-09-04T11:50:00Z"/>
          <w:rFonts w:asciiTheme="minorHAnsi" w:eastAsiaTheme="minorEastAsia" w:hAnsiTheme="minorHAnsi" w:cstheme="minorBidi"/>
          <w:noProof/>
          <w:lang w:eastAsia="es-ES"/>
        </w:rPr>
      </w:pPr>
      <w:del w:id="1408"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409" w:author="JORGE CONTRERAS ORTIZ" w:date="2021-09-04T11:50:00Z"/>
          <w:rFonts w:asciiTheme="minorHAnsi" w:eastAsiaTheme="minorEastAsia" w:hAnsiTheme="minorHAnsi" w:cstheme="minorBidi"/>
          <w:noProof/>
          <w:lang w:eastAsia="es-ES"/>
        </w:rPr>
      </w:pPr>
      <w:del w:id="1410"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411" w:author="JORGE CONTRERAS ORTIZ" w:date="2021-09-04T11:50:00Z"/>
          <w:rFonts w:asciiTheme="minorHAnsi" w:eastAsiaTheme="minorEastAsia" w:hAnsiTheme="minorHAnsi" w:cstheme="minorBidi"/>
          <w:noProof/>
          <w:lang w:eastAsia="es-ES"/>
        </w:rPr>
      </w:pPr>
      <w:del w:id="1412"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413" w:author="JORGE CONTRERAS ORTIZ" w:date="2021-09-04T11:50:00Z"/>
          <w:rFonts w:asciiTheme="minorHAnsi" w:eastAsiaTheme="minorEastAsia" w:hAnsiTheme="minorHAnsi" w:cstheme="minorBidi"/>
          <w:noProof/>
          <w:lang w:eastAsia="es-ES"/>
        </w:rPr>
      </w:pPr>
      <w:del w:id="1414"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415" w:author="JORGE CONTRERAS ORTIZ" w:date="2021-09-04T11:50:00Z"/>
          <w:rFonts w:asciiTheme="minorHAnsi" w:eastAsiaTheme="minorEastAsia" w:hAnsiTheme="minorHAnsi" w:cstheme="minorBidi"/>
          <w:noProof/>
          <w:lang w:eastAsia="es-ES"/>
        </w:rPr>
      </w:pPr>
      <w:del w:id="1416"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417" w:author="JORGE CONTRERAS ORTIZ" w:date="2021-09-04T11:50:00Z"/>
          <w:rFonts w:asciiTheme="minorHAnsi" w:eastAsiaTheme="minorEastAsia" w:hAnsiTheme="minorHAnsi" w:cstheme="minorBidi"/>
          <w:noProof/>
          <w:lang w:eastAsia="es-ES"/>
        </w:rPr>
      </w:pPr>
      <w:del w:id="1418"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419" w:author="JORGE CONTRERAS ORTIZ" w:date="2021-09-04T11:50:00Z"/>
          <w:rFonts w:asciiTheme="minorHAnsi" w:eastAsiaTheme="minorEastAsia" w:hAnsiTheme="minorHAnsi" w:cstheme="minorBidi"/>
          <w:noProof/>
          <w:lang w:eastAsia="es-ES"/>
        </w:rPr>
      </w:pPr>
      <w:del w:id="1420"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421" w:author="JORGE CONTRERAS ORTIZ" w:date="2021-09-04T11:50:00Z"/>
          <w:rFonts w:asciiTheme="minorHAnsi" w:eastAsiaTheme="minorEastAsia" w:hAnsiTheme="minorHAnsi" w:cstheme="minorBidi"/>
          <w:noProof/>
          <w:lang w:eastAsia="es-ES"/>
        </w:rPr>
      </w:pPr>
      <w:del w:id="1422"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423" w:author="JORGE CONTRERAS ORTIZ" w:date="2021-09-04T11:50:00Z"/>
          <w:rFonts w:asciiTheme="minorHAnsi" w:eastAsiaTheme="minorEastAsia" w:hAnsiTheme="minorHAnsi" w:cstheme="minorBidi"/>
          <w:noProof/>
          <w:lang w:eastAsia="es-ES"/>
        </w:rPr>
      </w:pPr>
      <w:del w:id="1424"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425" w:author="JORGE CONTRERAS ORTIZ" w:date="2021-09-04T11:50:00Z"/>
          <w:rFonts w:asciiTheme="minorHAnsi" w:eastAsiaTheme="minorEastAsia" w:hAnsiTheme="minorHAnsi" w:cstheme="minorBidi"/>
          <w:noProof/>
          <w:lang w:eastAsia="es-ES"/>
        </w:rPr>
      </w:pPr>
      <w:del w:id="1426"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427" w:author="JORGE CONTRERAS ORTIZ" w:date="2021-09-04T11:50:00Z"/>
          <w:rFonts w:asciiTheme="minorHAnsi" w:eastAsiaTheme="minorEastAsia" w:hAnsiTheme="minorHAnsi" w:cstheme="minorBidi"/>
          <w:noProof/>
          <w:lang w:eastAsia="es-ES"/>
        </w:rPr>
      </w:pPr>
      <w:del w:id="1428"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429" w:author="JORGE CONTRERAS ORTIZ" w:date="2021-09-04T11:50:00Z"/>
          <w:rFonts w:asciiTheme="minorHAnsi" w:eastAsiaTheme="minorEastAsia" w:hAnsiTheme="minorHAnsi" w:cstheme="minorBidi"/>
          <w:noProof/>
          <w:lang w:eastAsia="es-ES"/>
        </w:rPr>
      </w:pPr>
      <w:del w:id="1430"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431" w:author="JORGE CONTRERAS ORTIZ" w:date="2021-09-04T11:50:00Z"/>
          <w:rFonts w:asciiTheme="minorHAnsi" w:eastAsiaTheme="minorEastAsia" w:hAnsiTheme="minorHAnsi" w:cstheme="minorBidi"/>
          <w:noProof/>
          <w:lang w:eastAsia="es-ES"/>
        </w:rPr>
      </w:pPr>
      <w:del w:id="1432"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433" w:author="JORGE CONTRERAS ORTIZ" w:date="2021-09-04T11:50:00Z"/>
          <w:rFonts w:asciiTheme="minorHAnsi" w:eastAsiaTheme="minorEastAsia" w:hAnsiTheme="minorHAnsi" w:cstheme="minorBidi"/>
          <w:noProof/>
          <w:lang w:eastAsia="es-ES"/>
        </w:rPr>
      </w:pPr>
      <w:del w:id="1434"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435" w:author="JORGE CONTRERAS ORTIZ" w:date="2021-09-04T11:50:00Z"/>
          <w:rFonts w:asciiTheme="minorHAnsi" w:eastAsiaTheme="minorEastAsia" w:hAnsiTheme="minorHAnsi" w:cstheme="minorBidi"/>
          <w:noProof/>
          <w:lang w:eastAsia="es-ES"/>
        </w:rPr>
      </w:pPr>
      <w:del w:id="1436"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437" w:author="JORGE CONTRERAS ORTIZ" w:date="2021-09-04T11:50:00Z"/>
          <w:rFonts w:asciiTheme="minorHAnsi" w:eastAsiaTheme="minorEastAsia" w:hAnsiTheme="minorHAnsi" w:cstheme="minorBidi"/>
          <w:noProof/>
          <w:lang w:eastAsia="es-ES"/>
        </w:rPr>
      </w:pPr>
      <w:del w:id="1438"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439" w:author="JORGE CONTRERAS ORTIZ" w:date="2021-09-04T11:50:00Z"/>
          <w:rFonts w:asciiTheme="minorHAnsi" w:eastAsiaTheme="minorEastAsia" w:hAnsiTheme="minorHAnsi" w:cstheme="minorBidi"/>
          <w:noProof/>
          <w:lang w:eastAsia="es-ES"/>
        </w:rPr>
      </w:pPr>
      <w:del w:id="1440"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441" w:author="JORGE CONTRERAS ORTIZ" w:date="2021-09-04T11:50:00Z"/>
          <w:rFonts w:asciiTheme="minorHAnsi" w:eastAsiaTheme="minorEastAsia" w:hAnsiTheme="minorHAnsi" w:cstheme="minorBidi"/>
          <w:noProof/>
          <w:lang w:eastAsia="es-ES"/>
        </w:rPr>
      </w:pPr>
      <w:del w:id="1442"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443" w:author="JORGE CONTRERAS ORTIZ" w:date="2021-09-04T11:50:00Z"/>
          <w:rFonts w:asciiTheme="minorHAnsi" w:eastAsiaTheme="minorEastAsia" w:hAnsiTheme="minorHAnsi" w:cstheme="minorBidi"/>
          <w:noProof/>
          <w:lang w:eastAsia="es-ES"/>
        </w:rPr>
      </w:pPr>
      <w:del w:id="1444"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445" w:author="JORGE CONTRERAS ORTIZ" w:date="2021-09-04T11:50:00Z"/>
          <w:rFonts w:asciiTheme="minorHAnsi" w:eastAsiaTheme="minorEastAsia" w:hAnsiTheme="minorHAnsi" w:cstheme="minorBidi"/>
          <w:noProof/>
          <w:lang w:eastAsia="es-ES"/>
        </w:rPr>
      </w:pPr>
      <w:del w:id="1446"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447" w:author="JORGE CONTRERAS ORTIZ" w:date="2021-09-04T11:50:00Z"/>
          <w:rFonts w:asciiTheme="minorHAnsi" w:eastAsiaTheme="minorEastAsia" w:hAnsiTheme="minorHAnsi" w:cstheme="minorBidi"/>
          <w:noProof/>
          <w:lang w:eastAsia="es-ES"/>
        </w:rPr>
      </w:pPr>
      <w:del w:id="1448"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449" w:author="JORGE CONTRERAS ORTIZ" w:date="2021-09-04T11:50:00Z"/>
          <w:rFonts w:asciiTheme="minorHAnsi" w:eastAsiaTheme="minorEastAsia" w:hAnsiTheme="minorHAnsi" w:cstheme="minorBidi"/>
          <w:noProof/>
          <w:lang w:eastAsia="es-ES"/>
        </w:rPr>
      </w:pPr>
      <w:del w:id="1450"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451" w:author="JORGE CONTRERAS ORTIZ" w:date="2021-09-04T11:50:00Z"/>
          <w:rFonts w:asciiTheme="minorHAnsi" w:eastAsiaTheme="minorEastAsia" w:hAnsiTheme="minorHAnsi" w:cstheme="minorBidi"/>
          <w:noProof/>
          <w:lang w:eastAsia="es-ES"/>
        </w:rPr>
      </w:pPr>
      <w:del w:id="1452"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453" w:author="JORGE CONTRERAS ORTIZ" w:date="2021-09-04T11:50:00Z"/>
          <w:rFonts w:asciiTheme="minorHAnsi" w:eastAsiaTheme="minorEastAsia" w:hAnsiTheme="minorHAnsi" w:cstheme="minorBidi"/>
          <w:noProof/>
          <w:lang w:eastAsia="es-ES"/>
        </w:rPr>
      </w:pPr>
      <w:del w:id="1454"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455" w:author="JORGE CONTRERAS ORTIZ" w:date="2021-09-04T11:50:00Z"/>
          <w:rFonts w:asciiTheme="minorHAnsi" w:eastAsiaTheme="minorEastAsia" w:hAnsiTheme="minorHAnsi" w:cstheme="minorBidi"/>
          <w:noProof/>
          <w:lang w:eastAsia="es-ES"/>
        </w:rPr>
      </w:pPr>
      <w:del w:id="1456"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457" w:author="JORGE CONTRERAS ORTIZ" w:date="2021-09-04T11:50:00Z"/>
          <w:rFonts w:asciiTheme="minorHAnsi" w:eastAsiaTheme="minorEastAsia" w:hAnsiTheme="minorHAnsi" w:cstheme="minorBidi"/>
          <w:noProof/>
          <w:lang w:eastAsia="es-ES"/>
        </w:rPr>
      </w:pPr>
      <w:del w:id="1458"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459" w:author="JORGE CONTRERAS ORTIZ" w:date="2021-09-04T11:50:00Z"/>
          <w:rFonts w:asciiTheme="minorHAnsi" w:eastAsiaTheme="minorEastAsia" w:hAnsiTheme="minorHAnsi" w:cstheme="minorBidi"/>
          <w:noProof/>
          <w:lang w:eastAsia="es-ES"/>
        </w:rPr>
      </w:pPr>
      <w:del w:id="1460"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461" w:author="JORGE CONTRERAS ORTIZ" w:date="2021-09-04T11:50:00Z"/>
          <w:rFonts w:asciiTheme="minorHAnsi" w:eastAsiaTheme="minorEastAsia" w:hAnsiTheme="minorHAnsi" w:cstheme="minorBidi"/>
          <w:noProof/>
          <w:lang w:eastAsia="es-ES"/>
        </w:rPr>
      </w:pPr>
      <w:del w:id="1462"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463" w:author="JORGE CONTRERAS ORTIZ" w:date="2021-09-04T11:50:00Z"/>
          <w:rFonts w:asciiTheme="minorHAnsi" w:eastAsiaTheme="minorEastAsia" w:hAnsiTheme="minorHAnsi" w:cstheme="minorBidi"/>
          <w:noProof/>
          <w:lang w:eastAsia="es-ES"/>
        </w:rPr>
      </w:pPr>
      <w:del w:id="1464"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465" w:author="JORGE CONTRERAS ORTIZ" w:date="2021-09-04T11:50:00Z"/>
          <w:rFonts w:asciiTheme="minorHAnsi" w:eastAsiaTheme="minorEastAsia" w:hAnsiTheme="minorHAnsi" w:cstheme="minorBidi"/>
          <w:noProof/>
          <w:lang w:eastAsia="es-ES"/>
        </w:rPr>
      </w:pPr>
      <w:del w:id="1466"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467" w:author="JORGE CONTRERAS ORTIZ" w:date="2021-09-04T11:50:00Z"/>
          <w:rFonts w:asciiTheme="minorHAnsi" w:eastAsiaTheme="minorEastAsia" w:hAnsiTheme="minorHAnsi" w:cstheme="minorBidi"/>
          <w:noProof/>
          <w:lang w:eastAsia="es-ES"/>
        </w:rPr>
      </w:pPr>
      <w:del w:id="1468"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469" w:author="JORGE CONTRERAS ORTIZ" w:date="2021-09-04T11:50:00Z"/>
          <w:rFonts w:asciiTheme="minorHAnsi" w:eastAsiaTheme="minorEastAsia" w:hAnsiTheme="minorHAnsi" w:cstheme="minorBidi"/>
          <w:noProof/>
          <w:lang w:eastAsia="es-ES"/>
        </w:rPr>
      </w:pPr>
      <w:del w:id="1470"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471" w:author="JORGE CONTRERAS ORTIZ" w:date="2021-09-04T11:50:00Z"/>
          <w:rFonts w:asciiTheme="minorHAnsi" w:eastAsiaTheme="minorEastAsia" w:hAnsiTheme="minorHAnsi" w:cstheme="minorBidi"/>
          <w:noProof/>
          <w:lang w:eastAsia="es-ES"/>
        </w:rPr>
      </w:pPr>
      <w:del w:id="1472"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473" w:author="JORGE CONTRERAS ORTIZ" w:date="2021-09-04T11:50:00Z"/>
          <w:rFonts w:asciiTheme="minorHAnsi" w:eastAsiaTheme="minorEastAsia" w:hAnsiTheme="minorHAnsi" w:cstheme="minorBidi"/>
          <w:noProof/>
          <w:lang w:eastAsia="es-ES"/>
        </w:rPr>
      </w:pPr>
      <w:del w:id="1474"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475" w:author="JORGE CONTRERAS ORTIZ" w:date="2021-09-04T11:50:00Z"/>
          <w:rFonts w:asciiTheme="minorHAnsi" w:eastAsiaTheme="minorEastAsia" w:hAnsiTheme="minorHAnsi" w:cstheme="minorBidi"/>
          <w:noProof/>
          <w:lang w:eastAsia="es-ES"/>
        </w:rPr>
      </w:pPr>
      <w:del w:id="1476"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477" w:author="JORGE CONTRERAS ORTIZ" w:date="2021-09-04T11:50:00Z"/>
          <w:rFonts w:asciiTheme="minorHAnsi" w:eastAsiaTheme="minorEastAsia" w:hAnsiTheme="minorHAnsi" w:cstheme="minorBidi"/>
          <w:noProof/>
          <w:lang w:eastAsia="es-ES"/>
        </w:rPr>
      </w:pPr>
      <w:del w:id="1478"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479" w:author="JORGE CONTRERAS ORTIZ" w:date="2021-09-04T11:50:00Z"/>
          <w:rFonts w:asciiTheme="minorHAnsi" w:eastAsiaTheme="minorEastAsia" w:hAnsiTheme="minorHAnsi" w:cstheme="minorBidi"/>
          <w:noProof/>
          <w:lang w:eastAsia="es-ES"/>
        </w:rPr>
      </w:pPr>
      <w:del w:id="1480"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481" w:author="JORGE CONTRERAS ORTIZ" w:date="2021-09-04T11:50:00Z"/>
          <w:rFonts w:asciiTheme="minorHAnsi" w:eastAsiaTheme="minorEastAsia" w:hAnsiTheme="minorHAnsi" w:cstheme="minorBidi"/>
          <w:noProof/>
          <w:lang w:eastAsia="es-ES"/>
        </w:rPr>
      </w:pPr>
      <w:del w:id="1482"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483" w:author="JORGE CONTRERAS ORTIZ" w:date="2021-09-04T11:50:00Z"/>
          <w:rFonts w:asciiTheme="minorHAnsi" w:eastAsiaTheme="minorEastAsia" w:hAnsiTheme="minorHAnsi" w:cstheme="minorBidi"/>
          <w:noProof/>
          <w:lang w:eastAsia="es-ES"/>
        </w:rPr>
      </w:pPr>
      <w:del w:id="1484"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485" w:author="JORGE CONTRERAS ORTIZ" w:date="2021-09-04T11:50:00Z"/>
          <w:rFonts w:asciiTheme="minorHAnsi" w:eastAsiaTheme="minorEastAsia" w:hAnsiTheme="minorHAnsi" w:cstheme="minorBidi"/>
          <w:noProof/>
          <w:lang w:eastAsia="es-ES"/>
        </w:rPr>
      </w:pPr>
      <w:del w:id="1486"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487" w:author="JORGE CONTRERAS ORTIZ" w:date="2021-09-04T11:50:00Z"/>
          <w:rFonts w:asciiTheme="minorHAnsi" w:eastAsiaTheme="minorEastAsia" w:hAnsiTheme="minorHAnsi" w:cstheme="minorBidi"/>
          <w:noProof/>
          <w:lang w:eastAsia="es-ES"/>
        </w:rPr>
      </w:pPr>
      <w:del w:id="1488"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489" w:author="JORGE CONTRERAS ORTIZ" w:date="2021-09-04T11:50:00Z"/>
          <w:rFonts w:asciiTheme="minorHAnsi" w:eastAsiaTheme="minorEastAsia" w:hAnsiTheme="minorHAnsi" w:cstheme="minorBidi"/>
          <w:noProof/>
          <w:lang w:eastAsia="es-ES"/>
        </w:rPr>
      </w:pPr>
      <w:del w:id="1490"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491" w:author="JORGE CONTRERAS ORTIZ" w:date="2021-09-04T11:50:00Z"/>
          <w:rFonts w:asciiTheme="minorHAnsi" w:eastAsiaTheme="minorEastAsia" w:hAnsiTheme="minorHAnsi" w:cstheme="minorBidi"/>
          <w:noProof/>
          <w:lang w:eastAsia="es-ES"/>
        </w:rPr>
      </w:pPr>
      <w:del w:id="1492"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493" w:author="JORGE CONTRERAS ORTIZ" w:date="2021-09-04T11:50:00Z"/>
          <w:rFonts w:asciiTheme="minorHAnsi" w:eastAsiaTheme="minorEastAsia" w:hAnsiTheme="minorHAnsi" w:cstheme="minorBidi"/>
          <w:noProof/>
          <w:lang w:eastAsia="es-ES"/>
        </w:rPr>
      </w:pPr>
      <w:del w:id="1494"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495" w:author="JORGE CONTRERAS ORTIZ" w:date="2021-09-04T11:50:00Z"/>
          <w:rFonts w:asciiTheme="minorHAnsi" w:eastAsiaTheme="minorEastAsia" w:hAnsiTheme="minorHAnsi" w:cstheme="minorBidi"/>
          <w:noProof/>
          <w:lang w:eastAsia="es-ES"/>
        </w:rPr>
      </w:pPr>
      <w:del w:id="1496"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497" w:author="JORGE CONTRERAS ORTIZ" w:date="2021-09-04T11:50:00Z"/>
          <w:rFonts w:asciiTheme="minorHAnsi" w:eastAsiaTheme="minorEastAsia" w:hAnsiTheme="minorHAnsi" w:cstheme="minorBidi"/>
          <w:noProof/>
          <w:lang w:eastAsia="es-ES"/>
        </w:rPr>
      </w:pPr>
      <w:del w:id="1498"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499" w:author="JORGE CONTRERAS ORTIZ" w:date="2021-09-04T11:50:00Z"/>
          <w:rFonts w:asciiTheme="minorHAnsi" w:eastAsiaTheme="minorEastAsia" w:hAnsiTheme="minorHAnsi" w:cstheme="minorBidi"/>
          <w:noProof/>
          <w:lang w:eastAsia="es-ES"/>
        </w:rPr>
      </w:pPr>
      <w:del w:id="1500"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501" w:author="JORGE CONTRERAS ORTIZ" w:date="2021-09-04T09:25:00Z"/>
          <w:rFonts w:asciiTheme="minorHAnsi" w:eastAsiaTheme="minorEastAsia" w:hAnsiTheme="minorHAnsi" w:cstheme="minorBidi"/>
          <w:noProof/>
          <w:lang w:eastAsia="es-ES"/>
        </w:rPr>
      </w:pPr>
      <w:del w:id="1502" w:author="JORGE CONTRERAS ORTIZ" w:date="2021-09-04T09:25:00Z">
        <w:r w:rsidRPr="005B42F0" w:rsidDel="005B42F0">
          <w:rPr>
            <w:rPrChange w:id="1503"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504" w:author="JORGE CONTRERAS ORTIZ" w:date="2021-09-04T09:25:00Z"/>
          <w:rFonts w:asciiTheme="minorHAnsi" w:eastAsiaTheme="minorEastAsia" w:hAnsiTheme="minorHAnsi" w:cstheme="minorBidi"/>
          <w:noProof/>
          <w:lang w:eastAsia="es-ES"/>
        </w:rPr>
      </w:pPr>
      <w:del w:id="1505" w:author="JORGE CONTRERAS ORTIZ" w:date="2021-09-04T09:25:00Z">
        <w:r w:rsidRPr="005B42F0" w:rsidDel="005B42F0">
          <w:rPr>
            <w:rPrChange w:id="1506"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507" w:author="JORGE CONTRERAS ORTIZ" w:date="2021-09-04T09:25:00Z"/>
          <w:rFonts w:asciiTheme="minorHAnsi" w:eastAsiaTheme="minorEastAsia" w:hAnsiTheme="minorHAnsi" w:cstheme="minorBidi"/>
          <w:noProof/>
          <w:lang w:eastAsia="es-ES"/>
        </w:rPr>
      </w:pPr>
      <w:del w:id="1508" w:author="JORGE CONTRERAS ORTIZ" w:date="2021-09-04T09:25:00Z">
        <w:r w:rsidRPr="005B42F0" w:rsidDel="005B42F0">
          <w:rPr>
            <w:rPrChange w:id="1509"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510" w:author="JORGE CONTRERAS ORTIZ" w:date="2021-09-04T09:25:00Z"/>
          <w:rFonts w:asciiTheme="minorHAnsi" w:eastAsiaTheme="minorEastAsia" w:hAnsiTheme="minorHAnsi" w:cstheme="minorBidi"/>
          <w:noProof/>
          <w:lang w:eastAsia="es-ES"/>
        </w:rPr>
      </w:pPr>
      <w:del w:id="1511" w:author="JORGE CONTRERAS ORTIZ" w:date="2021-09-04T09:25:00Z">
        <w:r w:rsidRPr="005B42F0" w:rsidDel="005B42F0">
          <w:rPr>
            <w:rPrChange w:id="1512"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513" w:author="JORGE CONTRERAS ORTIZ" w:date="2021-09-04T09:25:00Z"/>
          <w:rFonts w:asciiTheme="minorHAnsi" w:eastAsiaTheme="minorEastAsia" w:hAnsiTheme="minorHAnsi" w:cstheme="minorBidi"/>
          <w:noProof/>
          <w:lang w:eastAsia="es-ES"/>
        </w:rPr>
      </w:pPr>
      <w:del w:id="1514" w:author="JORGE CONTRERAS ORTIZ" w:date="2021-09-04T09:25:00Z">
        <w:r w:rsidRPr="005B42F0" w:rsidDel="005B42F0">
          <w:rPr>
            <w:rPrChange w:id="1515"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516" w:author="JORGE CONTRERAS ORTIZ" w:date="2021-09-04T09:25:00Z"/>
          <w:rFonts w:asciiTheme="minorHAnsi" w:eastAsiaTheme="minorEastAsia" w:hAnsiTheme="minorHAnsi" w:cstheme="minorBidi"/>
          <w:noProof/>
          <w:lang w:eastAsia="es-ES"/>
        </w:rPr>
      </w:pPr>
      <w:del w:id="1517" w:author="JORGE CONTRERAS ORTIZ" w:date="2021-09-04T09:25:00Z">
        <w:r w:rsidRPr="005B42F0" w:rsidDel="005B42F0">
          <w:rPr>
            <w:rPrChange w:id="1518"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519" w:author="JORGE CONTRERAS ORTIZ" w:date="2021-09-04T09:25:00Z"/>
          <w:rFonts w:asciiTheme="minorHAnsi" w:eastAsiaTheme="minorEastAsia" w:hAnsiTheme="minorHAnsi" w:cstheme="minorBidi"/>
          <w:noProof/>
          <w:lang w:eastAsia="es-ES"/>
        </w:rPr>
      </w:pPr>
      <w:del w:id="1520" w:author="JORGE CONTRERAS ORTIZ" w:date="2021-09-04T09:25:00Z">
        <w:r w:rsidRPr="005B42F0" w:rsidDel="005B42F0">
          <w:rPr>
            <w:rPrChange w:id="1521"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522" w:author="JORGE CONTRERAS ORTIZ" w:date="2021-09-04T09:25:00Z"/>
          <w:rFonts w:asciiTheme="minorHAnsi" w:eastAsiaTheme="minorEastAsia" w:hAnsiTheme="minorHAnsi" w:cstheme="minorBidi"/>
          <w:noProof/>
          <w:lang w:eastAsia="es-ES"/>
        </w:rPr>
      </w:pPr>
      <w:del w:id="1523" w:author="JORGE CONTRERAS ORTIZ" w:date="2021-09-04T09:25:00Z">
        <w:r w:rsidRPr="005B42F0" w:rsidDel="005B42F0">
          <w:rPr>
            <w:rPrChange w:id="1524"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525" w:author="JORGE CONTRERAS ORTIZ" w:date="2021-09-04T09:25:00Z"/>
          <w:rFonts w:asciiTheme="minorHAnsi" w:eastAsiaTheme="minorEastAsia" w:hAnsiTheme="minorHAnsi" w:cstheme="minorBidi"/>
          <w:noProof/>
          <w:lang w:eastAsia="es-ES"/>
        </w:rPr>
      </w:pPr>
      <w:del w:id="1526" w:author="JORGE CONTRERAS ORTIZ" w:date="2021-09-04T09:25:00Z">
        <w:r w:rsidRPr="005B42F0" w:rsidDel="005B42F0">
          <w:rPr>
            <w:rPrChange w:id="1527"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528" w:author="JORGE CONTRERAS ORTIZ" w:date="2021-09-04T09:25:00Z"/>
          <w:rFonts w:asciiTheme="minorHAnsi" w:eastAsiaTheme="minorEastAsia" w:hAnsiTheme="minorHAnsi" w:cstheme="minorBidi"/>
          <w:noProof/>
          <w:lang w:eastAsia="es-ES"/>
        </w:rPr>
      </w:pPr>
      <w:del w:id="1529" w:author="JORGE CONTRERAS ORTIZ" w:date="2021-09-04T09:25:00Z">
        <w:r w:rsidRPr="005B42F0" w:rsidDel="005B42F0">
          <w:rPr>
            <w:rPrChange w:id="1530"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531" w:author="JORGE CONTRERAS ORTIZ" w:date="2021-09-04T09:25:00Z"/>
          <w:rFonts w:asciiTheme="minorHAnsi" w:eastAsiaTheme="minorEastAsia" w:hAnsiTheme="minorHAnsi" w:cstheme="minorBidi"/>
          <w:noProof/>
          <w:lang w:eastAsia="es-ES"/>
        </w:rPr>
      </w:pPr>
      <w:del w:id="1532" w:author="JORGE CONTRERAS ORTIZ" w:date="2021-09-04T09:25:00Z">
        <w:r w:rsidRPr="005B42F0" w:rsidDel="005B42F0">
          <w:rPr>
            <w:rPrChange w:id="1533"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534" w:author="JORGE CONTRERAS ORTIZ" w:date="2021-09-04T09:25:00Z"/>
          <w:rFonts w:asciiTheme="minorHAnsi" w:eastAsiaTheme="minorEastAsia" w:hAnsiTheme="minorHAnsi" w:cstheme="minorBidi"/>
          <w:noProof/>
          <w:lang w:eastAsia="es-ES"/>
        </w:rPr>
      </w:pPr>
      <w:del w:id="1535" w:author="JORGE CONTRERAS ORTIZ" w:date="2021-09-04T09:25:00Z">
        <w:r w:rsidRPr="005B42F0" w:rsidDel="005B42F0">
          <w:rPr>
            <w:rPrChange w:id="1536"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537" w:author="JORGE CONTRERAS ORTIZ" w:date="2021-09-04T09:25:00Z"/>
          <w:rFonts w:asciiTheme="minorHAnsi" w:eastAsiaTheme="minorEastAsia" w:hAnsiTheme="minorHAnsi" w:cstheme="minorBidi"/>
          <w:noProof/>
          <w:lang w:eastAsia="es-ES"/>
        </w:rPr>
      </w:pPr>
      <w:del w:id="1538" w:author="JORGE CONTRERAS ORTIZ" w:date="2021-09-04T09:25:00Z">
        <w:r w:rsidRPr="005B42F0" w:rsidDel="005B42F0">
          <w:rPr>
            <w:rPrChange w:id="1539"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540" w:author="JORGE CONTRERAS ORTIZ" w:date="2021-09-04T09:25:00Z"/>
          <w:rFonts w:asciiTheme="minorHAnsi" w:eastAsiaTheme="minorEastAsia" w:hAnsiTheme="minorHAnsi" w:cstheme="minorBidi"/>
          <w:noProof/>
          <w:lang w:eastAsia="es-ES"/>
        </w:rPr>
      </w:pPr>
      <w:del w:id="1541" w:author="JORGE CONTRERAS ORTIZ" w:date="2021-09-04T09:25:00Z">
        <w:r w:rsidRPr="005B42F0" w:rsidDel="005B42F0">
          <w:rPr>
            <w:rPrChange w:id="1542"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543" w:author="JORGE CONTRERAS ORTIZ" w:date="2021-09-04T09:25:00Z"/>
          <w:rFonts w:asciiTheme="minorHAnsi" w:eastAsiaTheme="minorEastAsia" w:hAnsiTheme="minorHAnsi" w:cstheme="minorBidi"/>
          <w:noProof/>
          <w:lang w:eastAsia="es-ES"/>
        </w:rPr>
      </w:pPr>
      <w:del w:id="1544" w:author="JORGE CONTRERAS ORTIZ" w:date="2021-09-04T09:25:00Z">
        <w:r w:rsidRPr="005B42F0" w:rsidDel="005B42F0">
          <w:rPr>
            <w:rPrChange w:id="1545"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546" w:author="JORGE CONTRERAS ORTIZ" w:date="2021-09-04T09:25:00Z"/>
          <w:rFonts w:asciiTheme="minorHAnsi" w:eastAsiaTheme="minorEastAsia" w:hAnsiTheme="minorHAnsi" w:cstheme="minorBidi"/>
          <w:noProof/>
          <w:lang w:eastAsia="es-ES"/>
        </w:rPr>
      </w:pPr>
      <w:del w:id="1547" w:author="JORGE CONTRERAS ORTIZ" w:date="2021-09-04T09:25:00Z">
        <w:r w:rsidRPr="005B42F0" w:rsidDel="005B42F0">
          <w:rPr>
            <w:rPrChange w:id="1548"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549" w:author="JORGE CONTRERAS ORTIZ" w:date="2021-09-04T09:25:00Z"/>
          <w:rFonts w:asciiTheme="minorHAnsi" w:eastAsiaTheme="minorEastAsia" w:hAnsiTheme="minorHAnsi" w:cstheme="minorBidi"/>
          <w:noProof/>
          <w:lang w:eastAsia="es-ES"/>
        </w:rPr>
      </w:pPr>
      <w:del w:id="1550" w:author="JORGE CONTRERAS ORTIZ" w:date="2021-09-04T09:25:00Z">
        <w:r w:rsidRPr="005B42F0" w:rsidDel="005B42F0">
          <w:rPr>
            <w:rPrChange w:id="1551"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552" w:author="JORGE CONTRERAS ORTIZ" w:date="2021-09-04T09:25:00Z"/>
          <w:rFonts w:asciiTheme="minorHAnsi" w:eastAsiaTheme="minorEastAsia" w:hAnsiTheme="minorHAnsi" w:cstheme="minorBidi"/>
          <w:noProof/>
          <w:lang w:eastAsia="es-ES"/>
        </w:rPr>
      </w:pPr>
      <w:del w:id="1553" w:author="JORGE CONTRERAS ORTIZ" w:date="2021-09-04T09:25:00Z">
        <w:r w:rsidRPr="005B42F0" w:rsidDel="005B42F0">
          <w:rPr>
            <w:rPrChange w:id="1554"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555" w:author="JORGE CONTRERAS ORTIZ" w:date="2021-09-04T09:25:00Z"/>
          <w:rFonts w:asciiTheme="minorHAnsi" w:eastAsiaTheme="minorEastAsia" w:hAnsiTheme="minorHAnsi" w:cstheme="minorBidi"/>
          <w:noProof/>
          <w:lang w:eastAsia="es-ES"/>
        </w:rPr>
      </w:pPr>
      <w:del w:id="1556" w:author="JORGE CONTRERAS ORTIZ" w:date="2021-09-04T09:25:00Z">
        <w:r w:rsidRPr="005B42F0" w:rsidDel="005B42F0">
          <w:rPr>
            <w:rPrChange w:id="1557"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558" w:author="JORGE CONTRERAS ORTIZ" w:date="2021-09-04T09:25:00Z"/>
          <w:rFonts w:asciiTheme="minorHAnsi" w:eastAsiaTheme="minorEastAsia" w:hAnsiTheme="minorHAnsi" w:cstheme="minorBidi"/>
          <w:noProof/>
          <w:lang w:eastAsia="es-ES"/>
        </w:rPr>
      </w:pPr>
      <w:del w:id="1559" w:author="JORGE CONTRERAS ORTIZ" w:date="2021-09-04T09:25:00Z">
        <w:r w:rsidRPr="005B42F0" w:rsidDel="005B42F0">
          <w:rPr>
            <w:rPrChange w:id="1560"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561" w:author="JORGE CONTRERAS ORTIZ" w:date="2021-09-04T09:25:00Z"/>
          <w:rFonts w:asciiTheme="minorHAnsi" w:eastAsiaTheme="minorEastAsia" w:hAnsiTheme="minorHAnsi" w:cstheme="minorBidi"/>
          <w:noProof/>
          <w:lang w:eastAsia="es-ES"/>
        </w:rPr>
      </w:pPr>
      <w:del w:id="1562" w:author="JORGE CONTRERAS ORTIZ" w:date="2021-09-04T09:25:00Z">
        <w:r w:rsidRPr="005B42F0" w:rsidDel="005B42F0">
          <w:rPr>
            <w:rPrChange w:id="1563"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564" w:author="JORGE CONTRERAS ORTIZ" w:date="2021-09-04T09:25:00Z"/>
          <w:rFonts w:asciiTheme="minorHAnsi" w:eastAsiaTheme="minorEastAsia" w:hAnsiTheme="minorHAnsi" w:cstheme="minorBidi"/>
          <w:noProof/>
          <w:lang w:eastAsia="es-ES"/>
        </w:rPr>
      </w:pPr>
      <w:del w:id="1565" w:author="JORGE CONTRERAS ORTIZ" w:date="2021-09-04T09:25:00Z">
        <w:r w:rsidRPr="005B42F0" w:rsidDel="005B42F0">
          <w:rPr>
            <w:rPrChange w:id="1566"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567" w:author="JORGE CONTRERAS ORTIZ" w:date="2021-09-04T09:25:00Z"/>
          <w:rFonts w:asciiTheme="minorHAnsi" w:eastAsiaTheme="minorEastAsia" w:hAnsiTheme="minorHAnsi" w:cstheme="minorBidi"/>
          <w:noProof/>
          <w:lang w:eastAsia="es-ES"/>
        </w:rPr>
      </w:pPr>
      <w:del w:id="1568" w:author="JORGE CONTRERAS ORTIZ" w:date="2021-09-04T09:25:00Z">
        <w:r w:rsidRPr="005B42F0" w:rsidDel="005B42F0">
          <w:rPr>
            <w:rPrChange w:id="1569"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570" w:author="JORGE CONTRERAS ORTIZ" w:date="2021-09-04T09:25:00Z"/>
          <w:rFonts w:asciiTheme="minorHAnsi" w:eastAsiaTheme="minorEastAsia" w:hAnsiTheme="minorHAnsi" w:cstheme="minorBidi"/>
          <w:noProof/>
          <w:lang w:eastAsia="es-ES"/>
        </w:rPr>
      </w:pPr>
      <w:del w:id="1571" w:author="JORGE CONTRERAS ORTIZ" w:date="2021-09-04T09:25:00Z">
        <w:r w:rsidRPr="005B42F0" w:rsidDel="005B42F0">
          <w:rPr>
            <w:rPrChange w:id="1572"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573" w:author="JORGE CONTRERAS ORTIZ" w:date="2021-09-04T09:25:00Z"/>
          <w:rFonts w:asciiTheme="minorHAnsi" w:eastAsiaTheme="minorEastAsia" w:hAnsiTheme="minorHAnsi" w:cstheme="minorBidi"/>
          <w:noProof/>
          <w:lang w:eastAsia="es-ES"/>
        </w:rPr>
      </w:pPr>
      <w:del w:id="1574" w:author="JORGE CONTRERAS ORTIZ" w:date="2021-09-04T09:25:00Z">
        <w:r w:rsidRPr="005B42F0" w:rsidDel="005B42F0">
          <w:rPr>
            <w:rPrChange w:id="1575"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576" w:author="JORGE CONTRERAS ORTIZ" w:date="2021-09-04T09:25:00Z"/>
          <w:rFonts w:asciiTheme="minorHAnsi" w:eastAsiaTheme="minorEastAsia" w:hAnsiTheme="minorHAnsi" w:cstheme="minorBidi"/>
          <w:noProof/>
          <w:lang w:eastAsia="es-ES"/>
        </w:rPr>
      </w:pPr>
      <w:del w:id="1577" w:author="JORGE CONTRERAS ORTIZ" w:date="2021-09-04T09:25:00Z">
        <w:r w:rsidRPr="005B42F0" w:rsidDel="005B42F0">
          <w:rPr>
            <w:rPrChange w:id="1578"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579" w:author="JORGE CONTRERAS ORTIZ" w:date="2021-09-04T09:25:00Z"/>
          <w:rFonts w:asciiTheme="minorHAnsi" w:eastAsiaTheme="minorEastAsia" w:hAnsiTheme="minorHAnsi" w:cstheme="minorBidi"/>
          <w:noProof/>
          <w:lang w:eastAsia="es-ES"/>
        </w:rPr>
      </w:pPr>
      <w:del w:id="1580" w:author="JORGE CONTRERAS ORTIZ" w:date="2021-09-04T09:25:00Z">
        <w:r w:rsidRPr="005B42F0" w:rsidDel="005B42F0">
          <w:rPr>
            <w:rPrChange w:id="1581"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582" w:author="JORGE CONTRERAS ORTIZ" w:date="2021-09-04T09:25:00Z"/>
          <w:rFonts w:asciiTheme="minorHAnsi" w:eastAsiaTheme="minorEastAsia" w:hAnsiTheme="minorHAnsi" w:cstheme="minorBidi"/>
          <w:noProof/>
          <w:lang w:eastAsia="es-ES"/>
        </w:rPr>
      </w:pPr>
      <w:del w:id="1583" w:author="JORGE CONTRERAS ORTIZ" w:date="2021-09-04T09:25:00Z">
        <w:r w:rsidRPr="005B42F0" w:rsidDel="005B42F0">
          <w:rPr>
            <w:rPrChange w:id="1584"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585" w:author="JORGE CONTRERAS ORTIZ" w:date="2021-09-04T09:25:00Z"/>
          <w:rFonts w:asciiTheme="minorHAnsi" w:eastAsiaTheme="minorEastAsia" w:hAnsiTheme="minorHAnsi" w:cstheme="minorBidi"/>
          <w:noProof/>
          <w:lang w:eastAsia="es-ES"/>
        </w:rPr>
      </w:pPr>
      <w:del w:id="1586" w:author="JORGE CONTRERAS ORTIZ" w:date="2021-09-04T09:25:00Z">
        <w:r w:rsidRPr="005B42F0" w:rsidDel="005B42F0">
          <w:rPr>
            <w:rPrChange w:id="1587"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588" w:author="JORGE CONTRERAS ORTIZ" w:date="2021-09-04T09:25:00Z"/>
          <w:rFonts w:asciiTheme="minorHAnsi" w:eastAsiaTheme="minorEastAsia" w:hAnsiTheme="minorHAnsi" w:cstheme="minorBidi"/>
          <w:noProof/>
          <w:lang w:eastAsia="es-ES"/>
        </w:rPr>
      </w:pPr>
      <w:del w:id="1589" w:author="JORGE CONTRERAS ORTIZ" w:date="2021-09-04T09:25:00Z">
        <w:r w:rsidRPr="005B42F0" w:rsidDel="005B42F0">
          <w:rPr>
            <w:rPrChange w:id="1590"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591" w:author="JORGE CONTRERAS ORTIZ" w:date="2021-09-04T09:25:00Z"/>
          <w:rFonts w:asciiTheme="minorHAnsi" w:eastAsiaTheme="minorEastAsia" w:hAnsiTheme="minorHAnsi" w:cstheme="minorBidi"/>
          <w:noProof/>
          <w:lang w:eastAsia="es-ES"/>
        </w:rPr>
      </w:pPr>
      <w:del w:id="1592" w:author="JORGE CONTRERAS ORTIZ" w:date="2021-09-04T09:25:00Z">
        <w:r w:rsidRPr="005B42F0" w:rsidDel="005B42F0">
          <w:rPr>
            <w:rPrChange w:id="1593"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594" w:author="JORGE CONTRERAS ORTIZ" w:date="2021-09-04T09:25:00Z"/>
          <w:rFonts w:asciiTheme="minorHAnsi" w:eastAsiaTheme="minorEastAsia" w:hAnsiTheme="minorHAnsi" w:cstheme="minorBidi"/>
          <w:noProof/>
          <w:lang w:eastAsia="es-ES"/>
        </w:rPr>
      </w:pPr>
      <w:del w:id="1595" w:author="JORGE CONTRERAS ORTIZ" w:date="2021-09-04T09:25:00Z">
        <w:r w:rsidRPr="005B42F0" w:rsidDel="005B42F0">
          <w:rPr>
            <w:rPrChange w:id="1596"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597" w:author="JORGE CONTRERAS ORTIZ" w:date="2021-09-04T09:25:00Z"/>
          <w:rFonts w:asciiTheme="minorHAnsi" w:eastAsiaTheme="minorEastAsia" w:hAnsiTheme="minorHAnsi" w:cstheme="minorBidi"/>
          <w:noProof/>
          <w:lang w:eastAsia="es-ES"/>
        </w:rPr>
      </w:pPr>
      <w:del w:id="1598" w:author="JORGE CONTRERAS ORTIZ" w:date="2021-09-04T09:25:00Z">
        <w:r w:rsidRPr="005B42F0" w:rsidDel="005B42F0">
          <w:rPr>
            <w:rPrChange w:id="1599"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600" w:author="JORGE CONTRERAS ORTIZ" w:date="2021-09-04T09:25:00Z"/>
          <w:rFonts w:asciiTheme="minorHAnsi" w:eastAsiaTheme="minorEastAsia" w:hAnsiTheme="minorHAnsi" w:cstheme="minorBidi"/>
          <w:noProof/>
          <w:lang w:eastAsia="es-ES"/>
        </w:rPr>
      </w:pPr>
      <w:del w:id="1601" w:author="JORGE CONTRERAS ORTIZ" w:date="2021-09-04T09:25:00Z">
        <w:r w:rsidRPr="005B42F0" w:rsidDel="005B42F0">
          <w:rPr>
            <w:rPrChange w:id="1602"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603" w:author="JORGE CONTRERAS ORTIZ" w:date="2021-09-04T09:25:00Z"/>
          <w:rFonts w:asciiTheme="minorHAnsi" w:eastAsiaTheme="minorEastAsia" w:hAnsiTheme="minorHAnsi" w:cstheme="minorBidi"/>
          <w:noProof/>
          <w:lang w:eastAsia="es-ES"/>
        </w:rPr>
      </w:pPr>
      <w:del w:id="1604" w:author="JORGE CONTRERAS ORTIZ" w:date="2021-09-04T09:25:00Z">
        <w:r w:rsidRPr="005B42F0" w:rsidDel="005B42F0">
          <w:rPr>
            <w:rPrChange w:id="1605"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606" w:author="JORGE CONTRERAS ORTIZ" w:date="2021-09-04T09:25:00Z"/>
          <w:rFonts w:asciiTheme="minorHAnsi" w:eastAsiaTheme="minorEastAsia" w:hAnsiTheme="minorHAnsi" w:cstheme="minorBidi"/>
          <w:noProof/>
          <w:lang w:eastAsia="es-ES"/>
        </w:rPr>
      </w:pPr>
      <w:del w:id="1607" w:author="JORGE CONTRERAS ORTIZ" w:date="2021-09-04T09:25:00Z">
        <w:r w:rsidRPr="005B42F0" w:rsidDel="005B42F0">
          <w:rPr>
            <w:rPrChange w:id="1608"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609" w:author="JORGE CONTRERAS ORTIZ" w:date="2021-09-04T09:25:00Z"/>
          <w:rFonts w:asciiTheme="minorHAnsi" w:eastAsiaTheme="minorEastAsia" w:hAnsiTheme="minorHAnsi" w:cstheme="minorBidi"/>
          <w:noProof/>
          <w:lang w:eastAsia="es-ES"/>
        </w:rPr>
      </w:pPr>
      <w:del w:id="1610" w:author="JORGE CONTRERAS ORTIZ" w:date="2021-09-04T09:25:00Z">
        <w:r w:rsidRPr="005B42F0" w:rsidDel="005B42F0">
          <w:rPr>
            <w:rPrChange w:id="1611"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612" w:author="JORGE CONTRERAS ORTIZ" w:date="2021-09-04T09:25:00Z"/>
          <w:rFonts w:asciiTheme="minorHAnsi" w:eastAsiaTheme="minorEastAsia" w:hAnsiTheme="minorHAnsi" w:cstheme="minorBidi"/>
          <w:noProof/>
          <w:lang w:eastAsia="es-ES"/>
        </w:rPr>
      </w:pPr>
      <w:del w:id="1613" w:author="JORGE CONTRERAS ORTIZ" w:date="2021-09-04T09:25:00Z">
        <w:r w:rsidRPr="005B42F0" w:rsidDel="005B42F0">
          <w:rPr>
            <w:rPrChange w:id="1614"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615" w:author="JORGE CONTRERAS ORTIZ" w:date="2021-09-04T09:25:00Z"/>
          <w:rFonts w:asciiTheme="minorHAnsi" w:eastAsiaTheme="minorEastAsia" w:hAnsiTheme="minorHAnsi" w:cstheme="minorBidi"/>
          <w:noProof/>
          <w:lang w:eastAsia="es-ES"/>
        </w:rPr>
      </w:pPr>
      <w:del w:id="1616" w:author="JORGE CONTRERAS ORTIZ" w:date="2021-09-04T09:25:00Z">
        <w:r w:rsidRPr="005B42F0" w:rsidDel="005B42F0">
          <w:rPr>
            <w:rPrChange w:id="1617"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618" w:author="JORGE CONTRERAS ORTIZ" w:date="2021-09-04T09:25:00Z"/>
          <w:rFonts w:asciiTheme="minorHAnsi" w:eastAsiaTheme="minorEastAsia" w:hAnsiTheme="minorHAnsi" w:cstheme="minorBidi"/>
          <w:noProof/>
          <w:lang w:eastAsia="es-ES"/>
        </w:rPr>
      </w:pPr>
      <w:del w:id="1619" w:author="JORGE CONTRERAS ORTIZ" w:date="2021-09-04T09:25:00Z">
        <w:r w:rsidRPr="005B42F0" w:rsidDel="005B42F0">
          <w:rPr>
            <w:rPrChange w:id="1620"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621" w:author="JORGE CONTRERAS ORTIZ" w:date="2021-09-04T09:25:00Z"/>
          <w:rFonts w:asciiTheme="minorHAnsi" w:eastAsiaTheme="minorEastAsia" w:hAnsiTheme="minorHAnsi" w:cstheme="minorBidi"/>
          <w:noProof/>
          <w:lang w:eastAsia="es-ES"/>
        </w:rPr>
      </w:pPr>
      <w:del w:id="1622" w:author="JORGE CONTRERAS ORTIZ" w:date="2021-09-04T09:25:00Z">
        <w:r w:rsidRPr="005B42F0" w:rsidDel="005B42F0">
          <w:rPr>
            <w:rPrChange w:id="1623"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624" w:author="JORGE CONTRERAS ORTIZ" w:date="2021-09-04T09:25:00Z"/>
          <w:rFonts w:asciiTheme="minorHAnsi" w:eastAsiaTheme="minorEastAsia" w:hAnsiTheme="minorHAnsi" w:cstheme="minorBidi"/>
          <w:noProof/>
          <w:lang w:eastAsia="es-ES"/>
        </w:rPr>
      </w:pPr>
      <w:del w:id="1625" w:author="JORGE CONTRERAS ORTIZ" w:date="2021-09-04T09:25:00Z">
        <w:r w:rsidRPr="005B42F0" w:rsidDel="005B42F0">
          <w:rPr>
            <w:rPrChange w:id="1626"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627" w:author="JORGE CONTRERAS ORTIZ" w:date="2021-09-04T09:25:00Z"/>
          <w:rFonts w:asciiTheme="minorHAnsi" w:eastAsiaTheme="minorEastAsia" w:hAnsiTheme="minorHAnsi" w:cstheme="minorBidi"/>
          <w:noProof/>
          <w:lang w:eastAsia="es-ES"/>
        </w:rPr>
      </w:pPr>
      <w:del w:id="1628" w:author="JORGE CONTRERAS ORTIZ" w:date="2021-09-04T09:25:00Z">
        <w:r w:rsidRPr="005B42F0" w:rsidDel="005B42F0">
          <w:rPr>
            <w:rPrChange w:id="1629"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630" w:author="JORGE CONTRERAS ORTIZ" w:date="2021-09-04T09:25:00Z"/>
          <w:rFonts w:asciiTheme="minorHAnsi" w:eastAsiaTheme="minorEastAsia" w:hAnsiTheme="minorHAnsi" w:cstheme="minorBidi"/>
          <w:noProof/>
          <w:lang w:eastAsia="es-ES"/>
        </w:rPr>
      </w:pPr>
      <w:del w:id="1631" w:author="JORGE CONTRERAS ORTIZ" w:date="2021-09-04T09:25:00Z">
        <w:r w:rsidRPr="005B42F0" w:rsidDel="005B42F0">
          <w:rPr>
            <w:rPrChange w:id="1632"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633" w:author="JORGE CONTRERAS ORTIZ" w:date="2021-09-04T09:25:00Z"/>
          <w:rFonts w:asciiTheme="minorHAnsi" w:eastAsiaTheme="minorEastAsia" w:hAnsiTheme="minorHAnsi" w:cstheme="minorBidi"/>
          <w:noProof/>
          <w:lang w:eastAsia="es-ES"/>
        </w:rPr>
      </w:pPr>
      <w:del w:id="1634" w:author="JORGE CONTRERAS ORTIZ" w:date="2021-09-04T09:25:00Z">
        <w:r w:rsidRPr="005B42F0" w:rsidDel="005B42F0">
          <w:rPr>
            <w:rPrChange w:id="1635"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636" w:author="JORGE CONTRERAS ORTIZ" w:date="2021-09-04T09:25:00Z"/>
          <w:rFonts w:asciiTheme="minorHAnsi" w:eastAsiaTheme="minorEastAsia" w:hAnsiTheme="minorHAnsi" w:cstheme="minorBidi"/>
          <w:noProof/>
          <w:lang w:eastAsia="es-ES"/>
        </w:rPr>
      </w:pPr>
      <w:del w:id="1637" w:author="JORGE CONTRERAS ORTIZ" w:date="2021-09-04T09:25:00Z">
        <w:r w:rsidRPr="005B42F0" w:rsidDel="005B42F0">
          <w:rPr>
            <w:rPrChange w:id="1638"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639" w:author="JORGE CONTRERAS ORTIZ" w:date="2021-09-04T09:25:00Z"/>
          <w:rFonts w:asciiTheme="minorHAnsi" w:eastAsiaTheme="minorEastAsia" w:hAnsiTheme="minorHAnsi" w:cstheme="minorBidi"/>
          <w:noProof/>
          <w:lang w:eastAsia="es-ES"/>
        </w:rPr>
      </w:pPr>
      <w:del w:id="1640" w:author="JORGE CONTRERAS ORTIZ" w:date="2021-09-04T09:25:00Z">
        <w:r w:rsidRPr="005B42F0" w:rsidDel="005B42F0">
          <w:rPr>
            <w:rPrChange w:id="1641"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642" w:author="JORGE CONTRERAS ORTIZ" w:date="2021-09-04T09:25:00Z"/>
          <w:rFonts w:asciiTheme="minorHAnsi" w:eastAsiaTheme="minorEastAsia" w:hAnsiTheme="minorHAnsi" w:cstheme="minorBidi"/>
          <w:noProof/>
          <w:lang w:eastAsia="es-ES"/>
        </w:rPr>
      </w:pPr>
      <w:del w:id="1643" w:author="JORGE CONTRERAS ORTIZ" w:date="2021-09-04T09:25:00Z">
        <w:r w:rsidRPr="005B42F0" w:rsidDel="005B42F0">
          <w:rPr>
            <w:rPrChange w:id="1644"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645" w:author="JORGE CONTRERAS ORTIZ" w:date="2021-09-04T09:25:00Z"/>
          <w:rFonts w:asciiTheme="minorHAnsi" w:eastAsiaTheme="minorEastAsia" w:hAnsiTheme="minorHAnsi" w:cstheme="minorBidi"/>
          <w:noProof/>
          <w:lang w:eastAsia="es-ES"/>
        </w:rPr>
      </w:pPr>
      <w:del w:id="1646" w:author="JORGE CONTRERAS ORTIZ" w:date="2021-09-04T09:25:00Z">
        <w:r w:rsidRPr="005B42F0" w:rsidDel="005B42F0">
          <w:rPr>
            <w:rPrChange w:id="1647"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648" w:author="JORGE CONTRERAS ORTIZ" w:date="2021-09-04T09:25:00Z"/>
          <w:rFonts w:asciiTheme="minorHAnsi" w:eastAsiaTheme="minorEastAsia" w:hAnsiTheme="minorHAnsi" w:cstheme="minorBidi"/>
          <w:noProof/>
          <w:lang w:eastAsia="es-ES"/>
        </w:rPr>
      </w:pPr>
      <w:del w:id="1649" w:author="JORGE CONTRERAS ORTIZ" w:date="2021-09-04T09:25:00Z">
        <w:r w:rsidRPr="005B42F0" w:rsidDel="005B42F0">
          <w:rPr>
            <w:rPrChange w:id="1650"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651" w:author="JORGE CONTRERAS ORTIZ" w:date="2021-09-04T09:25:00Z"/>
          <w:rFonts w:asciiTheme="minorHAnsi" w:eastAsiaTheme="minorEastAsia" w:hAnsiTheme="minorHAnsi" w:cstheme="minorBidi"/>
          <w:noProof/>
          <w:lang w:eastAsia="es-ES"/>
        </w:rPr>
      </w:pPr>
      <w:del w:id="1652" w:author="JORGE CONTRERAS ORTIZ" w:date="2021-09-04T09:25:00Z">
        <w:r w:rsidRPr="005B42F0" w:rsidDel="005B42F0">
          <w:rPr>
            <w:rPrChange w:id="1653"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654" w:author="JORGE CONTRERAS ORTIZ" w:date="2021-09-04T09:25:00Z"/>
          <w:rFonts w:asciiTheme="minorHAnsi" w:eastAsiaTheme="minorEastAsia" w:hAnsiTheme="minorHAnsi" w:cstheme="minorBidi"/>
          <w:noProof/>
          <w:lang w:eastAsia="es-ES"/>
        </w:rPr>
      </w:pPr>
      <w:del w:id="1655" w:author="JORGE CONTRERAS ORTIZ" w:date="2021-09-04T09:25:00Z">
        <w:r w:rsidRPr="005B42F0" w:rsidDel="005B42F0">
          <w:rPr>
            <w:rPrChange w:id="1656"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657" w:author="JORGE CONTRERAS ORTIZ" w:date="2021-09-04T09:25:00Z"/>
          <w:rFonts w:asciiTheme="minorHAnsi" w:eastAsiaTheme="minorEastAsia" w:hAnsiTheme="minorHAnsi" w:cstheme="minorBidi"/>
          <w:noProof/>
          <w:lang w:eastAsia="es-ES"/>
        </w:rPr>
      </w:pPr>
      <w:del w:id="1658" w:author="JORGE CONTRERAS ORTIZ" w:date="2021-09-04T09:25:00Z">
        <w:r w:rsidRPr="005B42F0" w:rsidDel="005B42F0">
          <w:rPr>
            <w:rPrChange w:id="1659"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660" w:author="JORGE CONTRERAS ORTIZ" w:date="2021-09-04T09:25:00Z"/>
          <w:rFonts w:asciiTheme="minorHAnsi" w:eastAsiaTheme="minorEastAsia" w:hAnsiTheme="minorHAnsi" w:cstheme="minorBidi"/>
          <w:noProof/>
          <w:lang w:eastAsia="es-ES"/>
        </w:rPr>
      </w:pPr>
      <w:del w:id="1661" w:author="JORGE CONTRERAS ORTIZ" w:date="2021-09-04T09:25:00Z">
        <w:r w:rsidRPr="005B42F0" w:rsidDel="005B42F0">
          <w:rPr>
            <w:rPrChange w:id="1662"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663" w:author="JORGE CONTRERAS ORTIZ" w:date="2021-09-04T09:25:00Z"/>
          <w:rFonts w:asciiTheme="minorHAnsi" w:eastAsiaTheme="minorEastAsia" w:hAnsiTheme="minorHAnsi" w:cstheme="minorBidi"/>
          <w:noProof/>
          <w:lang w:eastAsia="es-ES"/>
        </w:rPr>
      </w:pPr>
      <w:del w:id="1664" w:author="JORGE CONTRERAS ORTIZ" w:date="2021-09-04T09:25:00Z">
        <w:r w:rsidRPr="005B42F0" w:rsidDel="005B42F0">
          <w:rPr>
            <w:rPrChange w:id="1665"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666" w:author="JORGE CONTRERAS ORTIZ" w:date="2021-09-04T09:25:00Z"/>
          <w:rFonts w:asciiTheme="minorHAnsi" w:eastAsiaTheme="minorEastAsia" w:hAnsiTheme="minorHAnsi" w:cstheme="minorBidi"/>
          <w:noProof/>
          <w:lang w:eastAsia="es-ES"/>
        </w:rPr>
      </w:pPr>
      <w:del w:id="1667" w:author="JORGE CONTRERAS ORTIZ" w:date="2021-09-04T09:25:00Z">
        <w:r w:rsidRPr="005B42F0" w:rsidDel="005B42F0">
          <w:rPr>
            <w:rPrChange w:id="1668"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669" w:author="JORGE CONTRERAS ORTIZ" w:date="2021-09-04T09:25:00Z"/>
          <w:rFonts w:asciiTheme="minorHAnsi" w:eastAsiaTheme="minorEastAsia" w:hAnsiTheme="minorHAnsi" w:cstheme="minorBidi"/>
          <w:noProof/>
          <w:lang w:eastAsia="es-ES"/>
        </w:rPr>
      </w:pPr>
      <w:del w:id="1670" w:author="JORGE CONTRERAS ORTIZ" w:date="2021-09-04T09:25:00Z">
        <w:r w:rsidRPr="005B42F0" w:rsidDel="005B42F0">
          <w:rPr>
            <w:rPrChange w:id="1671"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672" w:author="JORGE CONTRERAS ORTIZ" w:date="2021-09-04T09:25:00Z"/>
          <w:rFonts w:asciiTheme="minorHAnsi" w:eastAsiaTheme="minorEastAsia" w:hAnsiTheme="minorHAnsi" w:cstheme="minorBidi"/>
          <w:noProof/>
          <w:lang w:eastAsia="es-ES"/>
        </w:rPr>
      </w:pPr>
      <w:del w:id="1673" w:author="JORGE CONTRERAS ORTIZ" w:date="2021-09-04T09:25:00Z">
        <w:r w:rsidRPr="005B42F0" w:rsidDel="005B42F0">
          <w:rPr>
            <w:rPrChange w:id="1674"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675" w:author="JORGE CONTRERAS ORTIZ" w:date="2021-09-04T09:25:00Z"/>
          <w:rFonts w:asciiTheme="minorHAnsi" w:eastAsiaTheme="minorEastAsia" w:hAnsiTheme="minorHAnsi" w:cstheme="minorBidi"/>
          <w:noProof/>
          <w:lang w:eastAsia="es-ES"/>
        </w:rPr>
      </w:pPr>
      <w:del w:id="1676" w:author="JORGE CONTRERAS ORTIZ" w:date="2021-09-04T09:25:00Z">
        <w:r w:rsidRPr="005B42F0" w:rsidDel="005B42F0">
          <w:rPr>
            <w:rPrChange w:id="1677"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678" w:author="JORGE CONTRERAS ORTIZ" w:date="2021-09-04T09:25:00Z"/>
          <w:rFonts w:asciiTheme="minorHAnsi" w:eastAsiaTheme="minorEastAsia" w:hAnsiTheme="minorHAnsi" w:cstheme="minorBidi"/>
          <w:noProof/>
          <w:lang w:eastAsia="es-ES"/>
        </w:rPr>
      </w:pPr>
      <w:del w:id="1679" w:author="JORGE CONTRERAS ORTIZ" w:date="2021-09-04T09:25:00Z">
        <w:r w:rsidRPr="005B42F0" w:rsidDel="005B42F0">
          <w:rPr>
            <w:rPrChange w:id="1680"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681" w:author="JORGE CONTRERAS ORTIZ" w:date="2021-09-04T09:25:00Z"/>
          <w:rFonts w:asciiTheme="minorHAnsi" w:eastAsiaTheme="minorEastAsia" w:hAnsiTheme="minorHAnsi" w:cstheme="minorBidi"/>
          <w:noProof/>
          <w:lang w:eastAsia="es-ES"/>
        </w:rPr>
      </w:pPr>
      <w:del w:id="1682" w:author="JORGE CONTRERAS ORTIZ" w:date="2021-09-04T09:25:00Z">
        <w:r w:rsidRPr="005B42F0" w:rsidDel="005B42F0">
          <w:rPr>
            <w:rPrChange w:id="1683"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684" w:author="JORGE CONTRERAS ORTIZ" w:date="2021-09-04T09:25:00Z"/>
          <w:rFonts w:asciiTheme="minorHAnsi" w:eastAsiaTheme="minorEastAsia" w:hAnsiTheme="minorHAnsi" w:cstheme="minorBidi"/>
          <w:noProof/>
          <w:lang w:eastAsia="es-ES"/>
        </w:rPr>
      </w:pPr>
      <w:del w:id="1685" w:author="JORGE CONTRERAS ORTIZ" w:date="2021-09-04T09:25:00Z">
        <w:r w:rsidRPr="005B42F0" w:rsidDel="005B42F0">
          <w:rPr>
            <w:rPrChange w:id="1686"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687" w:author="JORGE CONTRERAS ORTIZ" w:date="2021-09-04T09:25:00Z"/>
          <w:rFonts w:asciiTheme="minorHAnsi" w:eastAsiaTheme="minorEastAsia" w:hAnsiTheme="minorHAnsi" w:cstheme="minorBidi"/>
          <w:noProof/>
          <w:lang w:eastAsia="es-ES"/>
        </w:rPr>
      </w:pPr>
      <w:del w:id="1688" w:author="JORGE CONTRERAS ORTIZ" w:date="2021-09-04T09:25:00Z">
        <w:r w:rsidRPr="005B42F0" w:rsidDel="005B42F0">
          <w:rPr>
            <w:rPrChange w:id="1689"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690" w:author="JORGE CONTRERAS ORTIZ" w:date="2021-09-04T09:25:00Z"/>
          <w:rFonts w:asciiTheme="minorHAnsi" w:eastAsiaTheme="minorEastAsia" w:hAnsiTheme="minorHAnsi" w:cstheme="minorBidi"/>
          <w:noProof/>
          <w:lang w:eastAsia="es-ES"/>
        </w:rPr>
      </w:pPr>
      <w:del w:id="1691" w:author="JORGE CONTRERAS ORTIZ" w:date="2021-09-04T09:25:00Z">
        <w:r w:rsidRPr="005B42F0" w:rsidDel="005B42F0">
          <w:rPr>
            <w:rPrChange w:id="1692"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693" w:author="JORGE CONTRERAS ORTIZ" w:date="2021-09-04T09:25:00Z"/>
          <w:rFonts w:asciiTheme="minorHAnsi" w:eastAsiaTheme="minorEastAsia" w:hAnsiTheme="minorHAnsi" w:cstheme="minorBidi"/>
          <w:noProof/>
          <w:lang w:eastAsia="es-ES"/>
        </w:rPr>
      </w:pPr>
      <w:del w:id="1694" w:author="JORGE CONTRERAS ORTIZ" w:date="2021-09-04T09:25:00Z">
        <w:r w:rsidRPr="005B42F0" w:rsidDel="005B42F0">
          <w:rPr>
            <w:rPrChange w:id="1695"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696" w:author="JORGE CONTRERAS ORTIZ" w:date="2021-09-04T09:25:00Z"/>
          <w:rFonts w:asciiTheme="minorHAnsi" w:eastAsiaTheme="minorEastAsia" w:hAnsiTheme="minorHAnsi" w:cstheme="minorBidi"/>
          <w:noProof/>
          <w:lang w:eastAsia="es-ES"/>
        </w:rPr>
      </w:pPr>
      <w:del w:id="1697" w:author="JORGE CONTRERAS ORTIZ" w:date="2021-09-04T09:25:00Z">
        <w:r w:rsidRPr="005B42F0" w:rsidDel="005B42F0">
          <w:rPr>
            <w:rPrChange w:id="1698"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699" w:author="JORGE CONTRERAS ORTIZ" w:date="2021-09-04T09:25:00Z"/>
          <w:rFonts w:asciiTheme="minorHAnsi" w:eastAsiaTheme="minorEastAsia" w:hAnsiTheme="minorHAnsi" w:cstheme="minorBidi"/>
          <w:noProof/>
          <w:lang w:eastAsia="es-ES"/>
        </w:rPr>
      </w:pPr>
      <w:del w:id="1700" w:author="JORGE CONTRERAS ORTIZ" w:date="2021-09-04T09:25:00Z">
        <w:r w:rsidRPr="005B42F0" w:rsidDel="005B42F0">
          <w:rPr>
            <w:rPrChange w:id="1701"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702" w:author="JORGE CONTRERAS ORTIZ" w:date="2021-09-04T09:25:00Z"/>
          <w:rFonts w:asciiTheme="minorHAnsi" w:eastAsiaTheme="minorEastAsia" w:hAnsiTheme="minorHAnsi" w:cstheme="minorBidi"/>
          <w:noProof/>
          <w:lang w:eastAsia="es-ES"/>
        </w:rPr>
      </w:pPr>
      <w:del w:id="1703" w:author="JORGE CONTRERAS ORTIZ" w:date="2021-09-04T09:25:00Z">
        <w:r w:rsidRPr="005B42F0" w:rsidDel="005B42F0">
          <w:rPr>
            <w:rPrChange w:id="1704"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705" w:author="JORGE CONTRERAS ORTIZ" w:date="2021-09-04T09:25:00Z"/>
          <w:rFonts w:asciiTheme="minorHAnsi" w:eastAsiaTheme="minorEastAsia" w:hAnsiTheme="minorHAnsi" w:cstheme="minorBidi"/>
          <w:noProof/>
          <w:lang w:eastAsia="es-ES"/>
        </w:rPr>
      </w:pPr>
      <w:del w:id="1706" w:author="JORGE CONTRERAS ORTIZ" w:date="2021-09-04T09:25:00Z">
        <w:r w:rsidRPr="005B42F0" w:rsidDel="005B42F0">
          <w:rPr>
            <w:rPrChange w:id="1707"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708" w:author="JORGE CONTRERAS ORTIZ" w:date="2021-09-04T09:25:00Z"/>
          <w:rFonts w:asciiTheme="minorHAnsi" w:eastAsiaTheme="minorEastAsia" w:hAnsiTheme="minorHAnsi" w:cstheme="minorBidi"/>
          <w:noProof/>
          <w:lang w:eastAsia="es-ES"/>
        </w:rPr>
      </w:pPr>
      <w:del w:id="1709" w:author="JORGE CONTRERAS ORTIZ" w:date="2021-09-04T09:25:00Z">
        <w:r w:rsidRPr="005B42F0" w:rsidDel="005B42F0">
          <w:rPr>
            <w:rPrChange w:id="1710"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711" w:author="JORGE CONTRERAS ORTIZ" w:date="2021-09-04T09:25:00Z"/>
          <w:rFonts w:asciiTheme="minorHAnsi" w:eastAsiaTheme="minorEastAsia" w:hAnsiTheme="minorHAnsi" w:cstheme="minorBidi"/>
          <w:noProof/>
          <w:lang w:eastAsia="es-ES"/>
        </w:rPr>
      </w:pPr>
      <w:del w:id="1712" w:author="JORGE CONTRERAS ORTIZ" w:date="2021-09-04T09:25:00Z">
        <w:r w:rsidRPr="005B42F0" w:rsidDel="005B42F0">
          <w:rPr>
            <w:rPrChange w:id="1713"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714" w:author="JORGE CONTRERAS ORTIZ" w:date="2021-09-04T09:25:00Z"/>
          <w:rFonts w:asciiTheme="minorHAnsi" w:eastAsiaTheme="minorEastAsia" w:hAnsiTheme="minorHAnsi" w:cstheme="minorBidi"/>
          <w:noProof/>
          <w:lang w:eastAsia="es-ES"/>
        </w:rPr>
      </w:pPr>
      <w:del w:id="1715" w:author="JORGE CONTRERAS ORTIZ" w:date="2021-09-04T09:25:00Z">
        <w:r w:rsidRPr="005B42F0" w:rsidDel="005B42F0">
          <w:rPr>
            <w:rPrChange w:id="1716"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717" w:name="_Toc81743555"/>
      <w:r w:rsidRPr="00791D37">
        <w:lastRenderedPageBreak/>
        <w:t>ECUACIONES</w:t>
      </w:r>
      <w:bookmarkEnd w:id="1717"/>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718" w:name="_Toc81499326"/>
      <w:bookmarkStart w:id="1719" w:name="_Toc81743556"/>
      <w:r w:rsidRPr="00791D37">
        <w:lastRenderedPageBreak/>
        <w:t>TABLAS</w:t>
      </w:r>
      <w:bookmarkEnd w:id="1718"/>
      <w:bookmarkEnd w:id="1719"/>
    </w:p>
    <w:p w14:paraId="20DC1F2D" w14:textId="77777777" w:rsidR="00B62082" w:rsidRPr="00791D37" w:rsidRDefault="00B62082" w:rsidP="00791D37"/>
    <w:p w14:paraId="15C01A47" w14:textId="6EE58E74" w:rsidR="003E5AE5" w:rsidRDefault="00B62082">
      <w:pPr>
        <w:pStyle w:val="Tabladeilustraciones"/>
        <w:tabs>
          <w:tab w:val="right" w:leader="dot" w:pos="8494"/>
        </w:tabs>
        <w:rPr>
          <w:ins w:id="1720" w:author="JORGE CONTRERAS ORTIZ" w:date="2021-09-04T14:4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721" w:author="JORGE CONTRERAS ORTIZ" w:date="2021-09-04T14:47:00Z">
        <w:r w:rsidR="003E5AE5" w:rsidRPr="007F4639">
          <w:rPr>
            <w:rStyle w:val="Hipervnculo"/>
            <w:noProof/>
          </w:rPr>
          <w:fldChar w:fldCharType="begin"/>
        </w:r>
        <w:r w:rsidR="003E5AE5" w:rsidRPr="007F4639">
          <w:rPr>
            <w:rStyle w:val="Hipervnculo"/>
            <w:noProof/>
          </w:rPr>
          <w:instrText xml:space="preserve"> </w:instrText>
        </w:r>
        <w:r w:rsidR="003E5AE5">
          <w:rPr>
            <w:noProof/>
          </w:rPr>
          <w:instrText>HYPERLINK \l "_Toc81659759"</w:instrText>
        </w:r>
        <w:r w:rsidR="003E5AE5" w:rsidRPr="007F4639">
          <w:rPr>
            <w:rStyle w:val="Hipervnculo"/>
            <w:noProof/>
          </w:rPr>
          <w:instrText xml:space="preserve"> </w:instrText>
        </w:r>
        <w:r w:rsidR="003E5AE5" w:rsidRPr="007F4639">
          <w:rPr>
            <w:rStyle w:val="Hipervnculo"/>
            <w:noProof/>
          </w:rPr>
          <w:fldChar w:fldCharType="separate"/>
        </w:r>
        <w:r w:rsidR="003E5AE5" w:rsidRPr="007F4639">
          <w:rPr>
            <w:rStyle w:val="Hipervnculo"/>
            <w:noProof/>
          </w:rPr>
          <w:t>Tabla 1 Abreviaturas y Acrónimos</w:t>
        </w:r>
        <w:r w:rsidR="003E5AE5">
          <w:rPr>
            <w:noProof/>
            <w:webHidden/>
          </w:rPr>
          <w:tab/>
        </w:r>
        <w:r w:rsidR="003E5AE5">
          <w:rPr>
            <w:noProof/>
            <w:webHidden/>
          </w:rPr>
          <w:fldChar w:fldCharType="begin"/>
        </w:r>
        <w:r w:rsidR="003E5AE5">
          <w:rPr>
            <w:noProof/>
            <w:webHidden/>
          </w:rPr>
          <w:instrText xml:space="preserve"> PAGEREF _Toc81659759 \h </w:instrText>
        </w:r>
      </w:ins>
      <w:r w:rsidR="003E5AE5">
        <w:rPr>
          <w:noProof/>
          <w:webHidden/>
        </w:rPr>
      </w:r>
      <w:r w:rsidR="003E5AE5">
        <w:rPr>
          <w:noProof/>
          <w:webHidden/>
        </w:rPr>
        <w:fldChar w:fldCharType="separate"/>
      </w:r>
      <w:ins w:id="1722" w:author="JORGE CONTRERAS ORTIZ" w:date="2021-09-04T14:47:00Z">
        <w:r w:rsidR="003E5AE5">
          <w:rPr>
            <w:noProof/>
            <w:webHidden/>
          </w:rPr>
          <w:t>IX</w:t>
        </w:r>
        <w:r w:rsidR="003E5AE5">
          <w:rPr>
            <w:noProof/>
            <w:webHidden/>
          </w:rPr>
          <w:fldChar w:fldCharType="end"/>
        </w:r>
        <w:r w:rsidR="003E5AE5" w:rsidRPr="007F4639">
          <w:rPr>
            <w:rStyle w:val="Hipervnculo"/>
            <w:noProof/>
          </w:rPr>
          <w:fldChar w:fldCharType="end"/>
        </w:r>
      </w:ins>
    </w:p>
    <w:p w14:paraId="05BCE36C" w14:textId="40E038E4" w:rsidR="003E5AE5" w:rsidRDefault="003E5AE5">
      <w:pPr>
        <w:pStyle w:val="Tabladeilustraciones"/>
        <w:tabs>
          <w:tab w:val="right" w:leader="dot" w:pos="8494"/>
        </w:tabs>
        <w:rPr>
          <w:ins w:id="1723" w:author="JORGE CONTRERAS ORTIZ" w:date="2021-09-04T14:47:00Z"/>
          <w:rFonts w:asciiTheme="minorHAnsi" w:eastAsiaTheme="minorEastAsia" w:hAnsiTheme="minorHAnsi" w:cstheme="minorBidi"/>
          <w:noProof/>
          <w:lang w:eastAsia="es-ES"/>
        </w:rPr>
      </w:pPr>
      <w:ins w:id="172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2 Diferencias M2M – IoT [2]</w:t>
        </w:r>
        <w:r>
          <w:rPr>
            <w:noProof/>
            <w:webHidden/>
          </w:rPr>
          <w:tab/>
        </w:r>
        <w:r>
          <w:rPr>
            <w:noProof/>
            <w:webHidden/>
          </w:rPr>
          <w:fldChar w:fldCharType="begin"/>
        </w:r>
        <w:r>
          <w:rPr>
            <w:noProof/>
            <w:webHidden/>
          </w:rPr>
          <w:instrText xml:space="preserve"> PAGEREF _Toc81659760 \h </w:instrText>
        </w:r>
      </w:ins>
      <w:r>
        <w:rPr>
          <w:noProof/>
          <w:webHidden/>
        </w:rPr>
      </w:r>
      <w:r>
        <w:rPr>
          <w:noProof/>
          <w:webHidden/>
        </w:rPr>
        <w:fldChar w:fldCharType="separate"/>
      </w:r>
      <w:ins w:id="1725" w:author="JORGE CONTRERAS ORTIZ" w:date="2021-09-04T14:47:00Z">
        <w:r>
          <w:rPr>
            <w:noProof/>
            <w:webHidden/>
          </w:rPr>
          <w:t>18</w:t>
        </w:r>
        <w:r>
          <w:rPr>
            <w:noProof/>
            <w:webHidden/>
          </w:rPr>
          <w:fldChar w:fldCharType="end"/>
        </w:r>
        <w:r w:rsidRPr="007F4639">
          <w:rPr>
            <w:rStyle w:val="Hipervnculo"/>
            <w:noProof/>
          </w:rPr>
          <w:fldChar w:fldCharType="end"/>
        </w:r>
      </w:ins>
    </w:p>
    <w:p w14:paraId="3A6D609B" w14:textId="23A00C19" w:rsidR="003E5AE5" w:rsidRDefault="003E5AE5">
      <w:pPr>
        <w:pStyle w:val="Tabladeilustraciones"/>
        <w:tabs>
          <w:tab w:val="right" w:leader="dot" w:pos="8494"/>
        </w:tabs>
        <w:rPr>
          <w:ins w:id="1726" w:author="JORGE CONTRERAS ORTIZ" w:date="2021-09-04T14:47:00Z"/>
          <w:rFonts w:asciiTheme="minorHAnsi" w:eastAsiaTheme="minorEastAsia" w:hAnsiTheme="minorHAnsi" w:cstheme="minorBidi"/>
          <w:noProof/>
          <w:lang w:eastAsia="es-ES"/>
        </w:rPr>
      </w:pPr>
      <w:ins w:id="172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3 MAC Layer Frame</w:t>
        </w:r>
        <w:r>
          <w:rPr>
            <w:noProof/>
            <w:webHidden/>
          </w:rPr>
          <w:tab/>
        </w:r>
        <w:r>
          <w:rPr>
            <w:noProof/>
            <w:webHidden/>
          </w:rPr>
          <w:fldChar w:fldCharType="begin"/>
        </w:r>
        <w:r>
          <w:rPr>
            <w:noProof/>
            <w:webHidden/>
          </w:rPr>
          <w:instrText xml:space="preserve"> PAGEREF _Toc81659761 \h </w:instrText>
        </w:r>
      </w:ins>
      <w:r>
        <w:rPr>
          <w:noProof/>
          <w:webHidden/>
        </w:rPr>
      </w:r>
      <w:r>
        <w:rPr>
          <w:noProof/>
          <w:webHidden/>
        </w:rPr>
        <w:fldChar w:fldCharType="separate"/>
      </w:r>
      <w:ins w:id="1728" w:author="JORGE CONTRERAS ORTIZ" w:date="2021-09-04T14:47:00Z">
        <w:r>
          <w:rPr>
            <w:noProof/>
            <w:webHidden/>
          </w:rPr>
          <w:t>34</w:t>
        </w:r>
        <w:r>
          <w:rPr>
            <w:noProof/>
            <w:webHidden/>
          </w:rPr>
          <w:fldChar w:fldCharType="end"/>
        </w:r>
        <w:r w:rsidRPr="007F4639">
          <w:rPr>
            <w:rStyle w:val="Hipervnculo"/>
            <w:noProof/>
          </w:rPr>
          <w:fldChar w:fldCharType="end"/>
        </w:r>
      </w:ins>
    </w:p>
    <w:p w14:paraId="111FE0E5" w14:textId="41EEF0A0" w:rsidR="003E5AE5" w:rsidRDefault="003E5AE5">
      <w:pPr>
        <w:pStyle w:val="Tabladeilustraciones"/>
        <w:tabs>
          <w:tab w:val="right" w:leader="dot" w:pos="8494"/>
        </w:tabs>
        <w:rPr>
          <w:ins w:id="1729" w:author="JORGE CONTRERAS ORTIZ" w:date="2021-09-04T14:47:00Z"/>
          <w:rFonts w:asciiTheme="minorHAnsi" w:eastAsiaTheme="minorEastAsia" w:hAnsiTheme="minorHAnsi" w:cstheme="minorBidi"/>
          <w:noProof/>
          <w:lang w:eastAsia="es-ES"/>
        </w:rPr>
      </w:pPr>
      <w:ins w:id="173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4 Servicios KBRNT1</w:t>
        </w:r>
        <w:r>
          <w:rPr>
            <w:noProof/>
            <w:webHidden/>
          </w:rPr>
          <w:tab/>
        </w:r>
        <w:r>
          <w:rPr>
            <w:noProof/>
            <w:webHidden/>
          </w:rPr>
          <w:fldChar w:fldCharType="begin"/>
        </w:r>
        <w:r>
          <w:rPr>
            <w:noProof/>
            <w:webHidden/>
          </w:rPr>
          <w:instrText xml:space="preserve"> PAGEREF _Toc81659762 \h </w:instrText>
        </w:r>
      </w:ins>
      <w:r>
        <w:rPr>
          <w:noProof/>
          <w:webHidden/>
        </w:rPr>
      </w:r>
      <w:r>
        <w:rPr>
          <w:noProof/>
          <w:webHidden/>
        </w:rPr>
        <w:fldChar w:fldCharType="separate"/>
      </w:r>
      <w:ins w:id="1731" w:author="JORGE CONTRERAS ORTIZ" w:date="2021-09-04T14:47:00Z">
        <w:r>
          <w:rPr>
            <w:noProof/>
            <w:webHidden/>
          </w:rPr>
          <w:t>61</w:t>
        </w:r>
        <w:r>
          <w:rPr>
            <w:noProof/>
            <w:webHidden/>
          </w:rPr>
          <w:fldChar w:fldCharType="end"/>
        </w:r>
        <w:r w:rsidRPr="007F4639">
          <w:rPr>
            <w:rStyle w:val="Hipervnculo"/>
            <w:noProof/>
          </w:rPr>
          <w:fldChar w:fldCharType="end"/>
        </w:r>
      </w:ins>
    </w:p>
    <w:p w14:paraId="0F0368B7" w14:textId="1417DBE7" w:rsidR="003E5AE5" w:rsidRDefault="003E5AE5">
      <w:pPr>
        <w:pStyle w:val="Tabladeilustraciones"/>
        <w:tabs>
          <w:tab w:val="right" w:leader="dot" w:pos="8494"/>
        </w:tabs>
        <w:rPr>
          <w:ins w:id="1732" w:author="JORGE CONTRERAS ORTIZ" w:date="2021-09-04T14:47:00Z"/>
          <w:rFonts w:asciiTheme="minorHAnsi" w:eastAsiaTheme="minorEastAsia" w:hAnsiTheme="minorHAnsi" w:cstheme="minorBidi"/>
          <w:noProof/>
          <w:lang w:eastAsia="es-ES"/>
        </w:rPr>
      </w:pPr>
      <w:ins w:id="1733"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5 Comandos Servicio KiBRA</w:t>
        </w:r>
        <w:r>
          <w:rPr>
            <w:noProof/>
            <w:webHidden/>
          </w:rPr>
          <w:tab/>
        </w:r>
        <w:r>
          <w:rPr>
            <w:noProof/>
            <w:webHidden/>
          </w:rPr>
          <w:fldChar w:fldCharType="begin"/>
        </w:r>
        <w:r>
          <w:rPr>
            <w:noProof/>
            <w:webHidden/>
          </w:rPr>
          <w:instrText xml:space="preserve"> PAGEREF _Toc81659763 \h </w:instrText>
        </w:r>
      </w:ins>
      <w:r>
        <w:rPr>
          <w:noProof/>
          <w:webHidden/>
        </w:rPr>
      </w:r>
      <w:r>
        <w:rPr>
          <w:noProof/>
          <w:webHidden/>
        </w:rPr>
        <w:fldChar w:fldCharType="separate"/>
      </w:r>
      <w:ins w:id="1734" w:author="JORGE CONTRERAS ORTIZ" w:date="2021-09-04T14:47:00Z">
        <w:r>
          <w:rPr>
            <w:noProof/>
            <w:webHidden/>
          </w:rPr>
          <w:t>62</w:t>
        </w:r>
        <w:r>
          <w:rPr>
            <w:noProof/>
            <w:webHidden/>
          </w:rPr>
          <w:fldChar w:fldCharType="end"/>
        </w:r>
        <w:r w:rsidRPr="007F4639">
          <w:rPr>
            <w:rStyle w:val="Hipervnculo"/>
            <w:noProof/>
          </w:rPr>
          <w:fldChar w:fldCharType="end"/>
        </w:r>
      </w:ins>
    </w:p>
    <w:p w14:paraId="10D4FED0" w14:textId="26FA6667" w:rsidR="003E5AE5" w:rsidRDefault="003E5AE5">
      <w:pPr>
        <w:pStyle w:val="Tabladeilustraciones"/>
        <w:tabs>
          <w:tab w:val="right" w:leader="dot" w:pos="8494"/>
        </w:tabs>
        <w:rPr>
          <w:ins w:id="1735" w:author="JORGE CONTRERAS ORTIZ" w:date="2021-09-04T14:47:00Z"/>
          <w:rFonts w:asciiTheme="minorHAnsi" w:eastAsiaTheme="minorEastAsia" w:hAnsiTheme="minorHAnsi" w:cstheme="minorBidi"/>
          <w:noProof/>
          <w:lang w:eastAsia="es-ES"/>
        </w:rPr>
      </w:pPr>
      <w:ins w:id="1736"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"_Toc81659764"</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6 Servicio Ajenti</w:t>
        </w:r>
        <w:r>
          <w:rPr>
            <w:noProof/>
            <w:webHidden/>
          </w:rPr>
          <w:tab/>
        </w:r>
        <w:r>
          <w:rPr>
            <w:noProof/>
            <w:webHidden/>
          </w:rPr>
          <w:fldChar w:fldCharType="begin"/>
        </w:r>
        <w:r>
          <w:rPr>
            <w:noProof/>
            <w:webHidden/>
          </w:rPr>
          <w:instrText xml:space="preserve"> PAGEREF _Toc81659764 \h </w:instrText>
        </w:r>
      </w:ins>
      <w:r>
        <w:rPr>
          <w:noProof/>
          <w:webHidden/>
        </w:rPr>
      </w:r>
      <w:r>
        <w:rPr>
          <w:noProof/>
          <w:webHidden/>
        </w:rPr>
        <w:fldChar w:fldCharType="separate"/>
      </w:r>
      <w:ins w:id="1737" w:author="JORGE CONTRERAS ORTIZ" w:date="2021-09-04T14:47:00Z">
        <w:r>
          <w:rPr>
            <w:noProof/>
            <w:webHidden/>
          </w:rPr>
          <w:t>62</w:t>
        </w:r>
        <w:r>
          <w:rPr>
            <w:noProof/>
            <w:webHidden/>
          </w:rPr>
          <w:fldChar w:fldCharType="end"/>
        </w:r>
        <w:r w:rsidRPr="007F4639">
          <w:rPr>
            <w:rStyle w:val="Hipervnculo"/>
            <w:noProof/>
          </w:rPr>
          <w:fldChar w:fldCharType="end"/>
        </w:r>
      </w:ins>
    </w:p>
    <w:p w14:paraId="56402C3B" w14:textId="28DD093D" w:rsidR="003E5AE5" w:rsidRDefault="003E5AE5">
      <w:pPr>
        <w:pStyle w:val="Tabladeilustraciones"/>
        <w:tabs>
          <w:tab w:val="right" w:leader="dot" w:pos="8494"/>
        </w:tabs>
        <w:rPr>
          <w:ins w:id="1738" w:author="JORGE CONTRERAS ORTIZ" w:date="2021-09-04T14:47:00Z"/>
          <w:rFonts w:asciiTheme="minorHAnsi" w:eastAsiaTheme="minorEastAsia" w:hAnsiTheme="minorHAnsi" w:cstheme="minorBidi"/>
          <w:noProof/>
          <w:lang w:eastAsia="es-ES"/>
        </w:rPr>
      </w:pPr>
      <w:ins w:id="1739"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"_Toc81659765"</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7 Listar dispositivos con dfu-util</w:t>
        </w:r>
        <w:r>
          <w:rPr>
            <w:noProof/>
            <w:webHidden/>
          </w:rPr>
          <w:tab/>
        </w:r>
        <w:r>
          <w:rPr>
            <w:noProof/>
            <w:webHidden/>
          </w:rPr>
          <w:fldChar w:fldCharType="begin"/>
        </w:r>
        <w:r>
          <w:rPr>
            <w:noProof/>
            <w:webHidden/>
          </w:rPr>
          <w:instrText xml:space="preserve"> PAGEREF _Toc81659765 \h </w:instrText>
        </w:r>
      </w:ins>
      <w:r>
        <w:rPr>
          <w:noProof/>
          <w:webHidden/>
        </w:rPr>
      </w:r>
      <w:r>
        <w:rPr>
          <w:noProof/>
          <w:webHidden/>
        </w:rPr>
        <w:fldChar w:fldCharType="separate"/>
      </w:r>
      <w:ins w:id="1740" w:author="JORGE CONTRERAS ORTIZ" w:date="2021-09-04T14:47:00Z">
        <w:r>
          <w:rPr>
            <w:noProof/>
            <w:webHidden/>
          </w:rPr>
          <w:t>67</w:t>
        </w:r>
        <w:r>
          <w:rPr>
            <w:noProof/>
            <w:webHidden/>
          </w:rPr>
          <w:fldChar w:fldCharType="end"/>
        </w:r>
        <w:r w:rsidRPr="007F4639">
          <w:rPr>
            <w:rStyle w:val="Hipervnculo"/>
            <w:noProof/>
          </w:rPr>
          <w:fldChar w:fldCharType="end"/>
        </w:r>
      </w:ins>
    </w:p>
    <w:p w14:paraId="76EDB5E3" w14:textId="5C8A143D" w:rsidR="003E5AE5" w:rsidRDefault="003E5AE5">
      <w:pPr>
        <w:pStyle w:val="Tabladeilustraciones"/>
        <w:tabs>
          <w:tab w:val="right" w:leader="dot" w:pos="8494"/>
        </w:tabs>
        <w:rPr>
          <w:ins w:id="1741" w:author="JORGE CONTRERAS ORTIZ" w:date="2021-09-04T14:47:00Z"/>
          <w:rFonts w:asciiTheme="minorHAnsi" w:eastAsiaTheme="minorEastAsia" w:hAnsiTheme="minorHAnsi" w:cstheme="minorBidi"/>
          <w:noProof/>
          <w:lang w:eastAsia="es-ES"/>
        </w:rPr>
      </w:pPr>
      <w:ins w:id="1742"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"_Toc81659766"</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_Toc81659766 \h </w:instrText>
        </w:r>
      </w:ins>
      <w:r>
        <w:rPr>
          <w:noProof/>
          <w:webHidden/>
        </w:rPr>
      </w:r>
      <w:r>
        <w:rPr>
          <w:noProof/>
          <w:webHidden/>
        </w:rPr>
        <w:fldChar w:fldCharType="separate"/>
      </w:r>
      <w:ins w:id="1743" w:author="JORGE CONTRERAS ORTIZ" w:date="2021-09-04T14:47:00Z">
        <w:r>
          <w:rPr>
            <w:noProof/>
            <w:webHidden/>
          </w:rPr>
          <w:t>68</w:t>
        </w:r>
        <w:r>
          <w:rPr>
            <w:noProof/>
            <w:webHidden/>
          </w:rPr>
          <w:fldChar w:fldCharType="end"/>
        </w:r>
        <w:r w:rsidRPr="007F4639">
          <w:rPr>
            <w:rStyle w:val="Hipervnculo"/>
            <w:noProof/>
          </w:rPr>
          <w:fldChar w:fldCharType="end"/>
        </w:r>
      </w:ins>
    </w:p>
    <w:p w14:paraId="1867B93B" w14:textId="522881B7" w:rsidR="003E5AE5" w:rsidRDefault="003E5AE5">
      <w:pPr>
        <w:pStyle w:val="Tabladeilustraciones"/>
        <w:tabs>
          <w:tab w:val="right" w:leader="dot" w:pos="8494"/>
        </w:tabs>
        <w:rPr>
          <w:ins w:id="1744" w:author="JORGE CONTRERAS ORTIZ" w:date="2021-09-04T14:47:00Z"/>
          <w:rFonts w:asciiTheme="minorHAnsi" w:eastAsiaTheme="minorEastAsia" w:hAnsiTheme="minorHAnsi" w:cstheme="minorBidi"/>
          <w:noProof/>
          <w:lang w:eastAsia="es-ES"/>
        </w:rPr>
      </w:pPr>
      <w:ins w:id="1745"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"_Toc81659767"</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_Toc81659767 \h </w:instrText>
        </w:r>
      </w:ins>
      <w:r>
        <w:rPr>
          <w:noProof/>
          <w:webHidden/>
        </w:rPr>
      </w:r>
      <w:r>
        <w:rPr>
          <w:noProof/>
          <w:webHidden/>
        </w:rPr>
        <w:fldChar w:fldCharType="separate"/>
      </w:r>
      <w:ins w:id="1746" w:author="JORGE CONTRERAS ORTIZ" w:date="2021-09-04T14:47:00Z">
        <w:r>
          <w:rPr>
            <w:noProof/>
            <w:webHidden/>
          </w:rPr>
          <w:t>72</w:t>
        </w:r>
        <w:r>
          <w:rPr>
            <w:noProof/>
            <w:webHidden/>
          </w:rPr>
          <w:fldChar w:fldCharType="end"/>
        </w:r>
        <w:r w:rsidRPr="007F4639">
          <w:rPr>
            <w:rStyle w:val="Hipervnculo"/>
            <w:noProof/>
          </w:rPr>
          <w:fldChar w:fldCharType="end"/>
        </w:r>
      </w:ins>
    </w:p>
    <w:p w14:paraId="5E39D856" w14:textId="0CA353F3" w:rsidR="003E5AE5" w:rsidRDefault="003E5AE5">
      <w:pPr>
        <w:pStyle w:val="Tabladeilustraciones"/>
        <w:tabs>
          <w:tab w:val="right" w:leader="dot" w:pos="8494"/>
        </w:tabs>
        <w:rPr>
          <w:ins w:id="1747" w:author="JORGE CONTRERAS ORTIZ" w:date="2021-09-04T14:47:00Z"/>
          <w:rFonts w:asciiTheme="minorHAnsi" w:eastAsiaTheme="minorEastAsia" w:hAnsiTheme="minorHAnsi" w:cstheme="minorBidi"/>
          <w:noProof/>
          <w:lang w:eastAsia="es-ES"/>
        </w:rPr>
      </w:pPr>
      <w:ins w:id="1748"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"_Toc81659768"</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_Toc81659768 \h </w:instrText>
        </w:r>
      </w:ins>
      <w:r>
        <w:rPr>
          <w:noProof/>
          <w:webHidden/>
        </w:rPr>
      </w:r>
      <w:r>
        <w:rPr>
          <w:noProof/>
          <w:webHidden/>
        </w:rPr>
        <w:fldChar w:fldCharType="separate"/>
      </w:r>
      <w:ins w:id="1749" w:author="JORGE CONTRERAS ORTIZ" w:date="2021-09-04T14:47:00Z">
        <w:r>
          <w:rPr>
            <w:noProof/>
            <w:webHidden/>
          </w:rPr>
          <w:t>72</w:t>
        </w:r>
        <w:r>
          <w:rPr>
            <w:noProof/>
            <w:webHidden/>
          </w:rPr>
          <w:fldChar w:fldCharType="end"/>
        </w:r>
        <w:r w:rsidRPr="007F4639">
          <w:rPr>
            <w:rStyle w:val="Hipervnculo"/>
            <w:noProof/>
          </w:rPr>
          <w:fldChar w:fldCharType="end"/>
        </w:r>
      </w:ins>
    </w:p>
    <w:p w14:paraId="6C2D3527" w14:textId="1F11DB23" w:rsidR="003E5AE5" w:rsidRDefault="003E5AE5">
      <w:pPr>
        <w:pStyle w:val="Tabladeilustraciones"/>
        <w:tabs>
          <w:tab w:val="right" w:leader="dot" w:pos="8494"/>
        </w:tabs>
        <w:rPr>
          <w:ins w:id="1750" w:author="JORGE CONTRERAS ORTIZ" w:date="2021-09-04T14:47:00Z"/>
          <w:rFonts w:asciiTheme="minorHAnsi" w:eastAsiaTheme="minorEastAsia" w:hAnsiTheme="minorHAnsi" w:cstheme="minorBidi"/>
          <w:noProof/>
          <w:lang w:eastAsia="es-ES"/>
        </w:rPr>
      </w:pPr>
      <w:ins w:id="1751"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"_Toc81659769"</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11 Abrir terminal Picocom en Linux / MAC Os</w:t>
        </w:r>
        <w:r>
          <w:rPr>
            <w:noProof/>
            <w:webHidden/>
          </w:rPr>
          <w:tab/>
        </w:r>
        <w:r>
          <w:rPr>
            <w:noProof/>
            <w:webHidden/>
          </w:rPr>
          <w:fldChar w:fldCharType="begin"/>
        </w:r>
        <w:r>
          <w:rPr>
            <w:noProof/>
            <w:webHidden/>
          </w:rPr>
          <w:instrText xml:space="preserve"> PAGEREF _Toc81659769 \h </w:instrText>
        </w:r>
      </w:ins>
      <w:r>
        <w:rPr>
          <w:noProof/>
          <w:webHidden/>
        </w:rPr>
      </w:r>
      <w:r>
        <w:rPr>
          <w:noProof/>
          <w:webHidden/>
        </w:rPr>
        <w:fldChar w:fldCharType="separate"/>
      </w:r>
      <w:ins w:id="1752" w:author="JORGE CONTRERAS ORTIZ" w:date="2021-09-04T14:47:00Z">
        <w:r>
          <w:rPr>
            <w:noProof/>
            <w:webHidden/>
          </w:rPr>
          <w:t>73</w:t>
        </w:r>
        <w:r>
          <w:rPr>
            <w:noProof/>
            <w:webHidden/>
          </w:rPr>
          <w:fldChar w:fldCharType="end"/>
        </w:r>
        <w:r w:rsidRPr="007F4639">
          <w:rPr>
            <w:rStyle w:val="Hipervnculo"/>
            <w:noProof/>
          </w:rPr>
          <w:fldChar w:fldCharType="end"/>
        </w:r>
      </w:ins>
    </w:p>
    <w:p w14:paraId="1D5D182D" w14:textId="58932EAC" w:rsidR="003E5AE5" w:rsidRDefault="003E5AE5">
      <w:pPr>
        <w:pStyle w:val="Tabladeilustraciones"/>
        <w:tabs>
          <w:tab w:val="right" w:leader="dot" w:pos="8494"/>
        </w:tabs>
        <w:rPr>
          <w:ins w:id="1753" w:author="JORGE CONTRERAS ORTIZ" w:date="2021-09-04T14:47:00Z"/>
          <w:rFonts w:asciiTheme="minorHAnsi" w:eastAsiaTheme="minorEastAsia" w:hAnsiTheme="minorHAnsi" w:cstheme="minorBidi"/>
          <w:noProof/>
          <w:lang w:eastAsia="es-ES"/>
        </w:rPr>
      </w:pPr>
      <w:ins w:id="175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12 Sintaxis comandos KSH</w:t>
        </w:r>
        <w:r>
          <w:rPr>
            <w:noProof/>
            <w:webHidden/>
          </w:rPr>
          <w:tab/>
        </w:r>
        <w:r>
          <w:rPr>
            <w:noProof/>
            <w:webHidden/>
          </w:rPr>
          <w:fldChar w:fldCharType="begin"/>
        </w:r>
        <w:r>
          <w:rPr>
            <w:noProof/>
            <w:webHidden/>
          </w:rPr>
          <w:instrText xml:space="preserve"> PAGEREF _Toc81659770 \h </w:instrText>
        </w:r>
      </w:ins>
      <w:r>
        <w:rPr>
          <w:noProof/>
          <w:webHidden/>
        </w:rPr>
      </w:r>
      <w:r>
        <w:rPr>
          <w:noProof/>
          <w:webHidden/>
        </w:rPr>
        <w:fldChar w:fldCharType="separate"/>
      </w:r>
      <w:ins w:id="1755" w:author="JORGE CONTRERAS ORTIZ" w:date="2021-09-04T14:47:00Z">
        <w:r>
          <w:rPr>
            <w:noProof/>
            <w:webHidden/>
          </w:rPr>
          <w:t>74</w:t>
        </w:r>
        <w:r>
          <w:rPr>
            <w:noProof/>
            <w:webHidden/>
          </w:rPr>
          <w:fldChar w:fldCharType="end"/>
        </w:r>
        <w:r w:rsidRPr="007F4639">
          <w:rPr>
            <w:rStyle w:val="Hipervnculo"/>
            <w:noProof/>
          </w:rPr>
          <w:fldChar w:fldCharType="end"/>
        </w:r>
      </w:ins>
    </w:p>
    <w:p w14:paraId="17752555" w14:textId="23E9B44F" w:rsidR="003E5AE5" w:rsidRDefault="003E5AE5">
      <w:pPr>
        <w:pStyle w:val="Tabladeilustraciones"/>
        <w:tabs>
          <w:tab w:val="right" w:leader="dot" w:pos="8494"/>
        </w:tabs>
        <w:rPr>
          <w:ins w:id="1756" w:author="JORGE CONTRERAS ORTIZ" w:date="2021-09-04T14:47:00Z"/>
          <w:rFonts w:asciiTheme="minorHAnsi" w:eastAsiaTheme="minorEastAsia" w:hAnsiTheme="minorHAnsi" w:cstheme="minorBidi"/>
          <w:noProof/>
          <w:lang w:eastAsia="es-ES"/>
        </w:rPr>
      </w:pPr>
      <w:ins w:id="175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13 Formato del Paquete</w:t>
        </w:r>
        <w:r>
          <w:rPr>
            <w:noProof/>
            <w:webHidden/>
          </w:rPr>
          <w:tab/>
        </w:r>
        <w:r>
          <w:rPr>
            <w:noProof/>
            <w:webHidden/>
          </w:rPr>
          <w:fldChar w:fldCharType="begin"/>
        </w:r>
        <w:r>
          <w:rPr>
            <w:noProof/>
            <w:webHidden/>
          </w:rPr>
          <w:instrText xml:space="preserve"> PAGEREF _Toc81659771 \h </w:instrText>
        </w:r>
      </w:ins>
      <w:r>
        <w:rPr>
          <w:noProof/>
          <w:webHidden/>
        </w:rPr>
      </w:r>
      <w:r>
        <w:rPr>
          <w:noProof/>
          <w:webHidden/>
        </w:rPr>
        <w:fldChar w:fldCharType="separate"/>
      </w:r>
      <w:ins w:id="1758" w:author="JORGE CONTRERAS ORTIZ" w:date="2021-09-04T14:47:00Z">
        <w:r>
          <w:rPr>
            <w:noProof/>
            <w:webHidden/>
          </w:rPr>
          <w:t>78</w:t>
        </w:r>
        <w:r>
          <w:rPr>
            <w:noProof/>
            <w:webHidden/>
          </w:rPr>
          <w:fldChar w:fldCharType="end"/>
        </w:r>
        <w:r w:rsidRPr="007F4639">
          <w:rPr>
            <w:rStyle w:val="Hipervnculo"/>
            <w:noProof/>
          </w:rPr>
          <w:fldChar w:fldCharType="end"/>
        </w:r>
      </w:ins>
    </w:p>
    <w:p w14:paraId="0425DD16" w14:textId="39DE1E7C" w:rsidR="003E5AE5" w:rsidRDefault="003E5AE5">
      <w:pPr>
        <w:pStyle w:val="Tabladeilustraciones"/>
        <w:tabs>
          <w:tab w:val="right" w:leader="dot" w:pos="8494"/>
        </w:tabs>
        <w:rPr>
          <w:ins w:id="1759" w:author="JORGE CONTRERAS ORTIZ" w:date="2021-09-04T14:47:00Z"/>
          <w:rFonts w:asciiTheme="minorHAnsi" w:eastAsiaTheme="minorEastAsia" w:hAnsiTheme="minorHAnsi" w:cstheme="minorBidi"/>
          <w:noProof/>
          <w:lang w:eastAsia="es-ES"/>
        </w:rPr>
      </w:pPr>
      <w:ins w:id="176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14 Bits Byte Type</w:t>
        </w:r>
        <w:r>
          <w:rPr>
            <w:noProof/>
            <w:webHidden/>
          </w:rPr>
          <w:tab/>
        </w:r>
        <w:r>
          <w:rPr>
            <w:noProof/>
            <w:webHidden/>
          </w:rPr>
          <w:fldChar w:fldCharType="begin"/>
        </w:r>
        <w:r>
          <w:rPr>
            <w:noProof/>
            <w:webHidden/>
          </w:rPr>
          <w:instrText xml:space="preserve"> PAGEREF _Toc81659772 \h </w:instrText>
        </w:r>
      </w:ins>
      <w:r>
        <w:rPr>
          <w:noProof/>
          <w:webHidden/>
        </w:rPr>
      </w:r>
      <w:r>
        <w:rPr>
          <w:noProof/>
          <w:webHidden/>
        </w:rPr>
        <w:fldChar w:fldCharType="separate"/>
      </w:r>
      <w:ins w:id="1761" w:author="JORGE CONTRERAS ORTIZ" w:date="2021-09-04T14:47:00Z">
        <w:r>
          <w:rPr>
            <w:noProof/>
            <w:webHidden/>
          </w:rPr>
          <w:t>78</w:t>
        </w:r>
        <w:r>
          <w:rPr>
            <w:noProof/>
            <w:webHidden/>
          </w:rPr>
          <w:fldChar w:fldCharType="end"/>
        </w:r>
        <w:r w:rsidRPr="007F4639">
          <w:rPr>
            <w:rStyle w:val="Hipervnculo"/>
            <w:noProof/>
          </w:rPr>
          <w:fldChar w:fldCharType="end"/>
        </w:r>
      </w:ins>
    </w:p>
    <w:p w14:paraId="3B9F591A" w14:textId="595969AE" w:rsidR="003E5AE5" w:rsidRDefault="003E5AE5">
      <w:pPr>
        <w:pStyle w:val="Tabladeilustraciones"/>
        <w:tabs>
          <w:tab w:val="right" w:leader="dot" w:pos="8494"/>
        </w:tabs>
        <w:rPr>
          <w:ins w:id="1762" w:author="JORGE CONTRERAS ORTIZ" w:date="2021-09-04T14:47:00Z"/>
          <w:rFonts w:asciiTheme="minorHAnsi" w:eastAsiaTheme="minorEastAsia" w:hAnsiTheme="minorHAnsi" w:cstheme="minorBidi"/>
          <w:noProof/>
          <w:lang w:eastAsia="es-ES"/>
        </w:rPr>
      </w:pPr>
      <w:ins w:id="1763"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15 Significado Bits Byte Type</w:t>
        </w:r>
        <w:r>
          <w:rPr>
            <w:noProof/>
            <w:webHidden/>
          </w:rPr>
          <w:tab/>
        </w:r>
        <w:r>
          <w:rPr>
            <w:noProof/>
            <w:webHidden/>
          </w:rPr>
          <w:fldChar w:fldCharType="begin"/>
        </w:r>
        <w:r>
          <w:rPr>
            <w:noProof/>
            <w:webHidden/>
          </w:rPr>
          <w:instrText xml:space="preserve"> PAGEREF _Toc81659773 \h </w:instrText>
        </w:r>
      </w:ins>
      <w:r>
        <w:rPr>
          <w:noProof/>
          <w:webHidden/>
        </w:rPr>
      </w:r>
      <w:r>
        <w:rPr>
          <w:noProof/>
          <w:webHidden/>
        </w:rPr>
        <w:fldChar w:fldCharType="separate"/>
      </w:r>
      <w:ins w:id="1764" w:author="JORGE CONTRERAS ORTIZ" w:date="2021-09-04T14:47:00Z">
        <w:r>
          <w:rPr>
            <w:noProof/>
            <w:webHidden/>
          </w:rPr>
          <w:t>79</w:t>
        </w:r>
        <w:r>
          <w:rPr>
            <w:noProof/>
            <w:webHidden/>
          </w:rPr>
          <w:fldChar w:fldCharType="end"/>
        </w:r>
        <w:r w:rsidRPr="007F4639">
          <w:rPr>
            <w:rStyle w:val="Hipervnculo"/>
            <w:noProof/>
          </w:rPr>
          <w:fldChar w:fldCharType="end"/>
        </w:r>
      </w:ins>
    </w:p>
    <w:p w14:paraId="4FF5BD02" w14:textId="6B2A188E" w:rsidR="0098005E" w:rsidRPr="00791D37" w:rsidDel="005B42F0" w:rsidRDefault="0098005E" w:rsidP="00791D37">
      <w:pPr>
        <w:pStyle w:val="Tabladeilustraciones"/>
        <w:rPr>
          <w:del w:id="1765" w:author="JORGE CONTRERAS ORTIZ" w:date="2021-09-04T09:25:00Z"/>
          <w:rFonts w:eastAsiaTheme="minorEastAsia"/>
          <w:noProof/>
          <w:lang w:eastAsia="es-ES"/>
        </w:rPr>
      </w:pPr>
      <w:del w:id="1766" w:author="JORGE CONTRERAS ORTIZ" w:date="2021-09-04T09:25:00Z">
        <w:r w:rsidRPr="005B42F0" w:rsidDel="005B42F0">
          <w:rPr>
            <w:rPrChange w:id="1767"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768" w:author="JORGE CONTRERAS ORTIZ" w:date="2021-09-04T09:25:00Z"/>
          <w:rFonts w:eastAsiaTheme="minorEastAsia"/>
          <w:noProof/>
          <w:lang w:eastAsia="es-ES"/>
        </w:rPr>
      </w:pPr>
      <w:del w:id="1769" w:author="JORGE CONTRERAS ORTIZ" w:date="2021-09-04T09:25:00Z">
        <w:r w:rsidRPr="005B42F0" w:rsidDel="005B42F0">
          <w:rPr>
            <w:rPrChange w:id="1770" w:author="JORGE CONTRERAS ORTIZ" w:date="2021-09-04T09:25:00Z">
              <w:rPr>
                <w:rStyle w:val="Hipervnculo"/>
                <w:i/>
                <w:iCs/>
                <w:noProof/>
              </w:rPr>
            </w:rPrChange>
          </w:rPr>
          <w:delText xml:space="preserve">Tabla 2 Diferencias M2M – IoT </w:delText>
        </w:r>
        <w:r w:rsidRPr="005B42F0" w:rsidDel="005B42F0">
          <w:rPr>
            <w:rPrChange w:id="1771"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772" w:author="JORGE CONTRERAS ORTIZ" w:date="2021-09-04T09:25:00Z"/>
          <w:rFonts w:eastAsiaTheme="minorEastAsia"/>
          <w:noProof/>
          <w:lang w:eastAsia="es-ES"/>
        </w:rPr>
      </w:pPr>
      <w:del w:id="1773" w:author="JORGE CONTRERAS ORTIZ" w:date="2021-09-04T09:25:00Z">
        <w:r w:rsidRPr="005B42F0" w:rsidDel="005B42F0">
          <w:rPr>
            <w:rPrChange w:id="1774"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775" w:author="JORGE CONTRERAS ORTIZ" w:date="2021-09-04T09:25:00Z"/>
          <w:rFonts w:eastAsiaTheme="minorEastAsia"/>
          <w:noProof/>
          <w:lang w:eastAsia="es-ES"/>
        </w:rPr>
      </w:pPr>
      <w:del w:id="1776" w:author="JORGE CONTRERAS ORTIZ" w:date="2021-09-04T09:25:00Z">
        <w:r w:rsidRPr="005B42F0" w:rsidDel="005B42F0">
          <w:rPr>
            <w:rPrChange w:id="1777"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778" w:author="JORGE CONTRERAS ORTIZ" w:date="2021-09-04T09:25:00Z"/>
          <w:rFonts w:eastAsiaTheme="minorEastAsia"/>
          <w:noProof/>
          <w:lang w:eastAsia="es-ES"/>
        </w:rPr>
      </w:pPr>
      <w:del w:id="1779" w:author="JORGE CONTRERAS ORTIZ" w:date="2021-09-04T09:25:00Z">
        <w:r w:rsidRPr="005B42F0" w:rsidDel="005B42F0">
          <w:rPr>
            <w:rPrChange w:id="1780"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781" w:author="JORGE CONTRERAS ORTIZ" w:date="2021-09-04T09:25:00Z"/>
          <w:rFonts w:eastAsiaTheme="minorEastAsia"/>
          <w:noProof/>
          <w:lang w:eastAsia="es-ES"/>
        </w:rPr>
      </w:pPr>
      <w:del w:id="1782" w:author="JORGE CONTRERAS ORTIZ" w:date="2021-09-04T09:25:00Z">
        <w:r w:rsidRPr="005B42F0" w:rsidDel="005B42F0">
          <w:rPr>
            <w:rPrChange w:id="1783"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784" w:author="JORGE CONTRERAS ORTIZ" w:date="2021-09-04T09:25:00Z"/>
          <w:rFonts w:eastAsiaTheme="minorEastAsia"/>
          <w:noProof/>
          <w:lang w:eastAsia="es-ES"/>
        </w:rPr>
      </w:pPr>
      <w:del w:id="1785" w:author="JORGE CONTRERAS ORTIZ" w:date="2021-09-04T09:25:00Z">
        <w:r w:rsidRPr="005B42F0" w:rsidDel="005B42F0">
          <w:rPr>
            <w:rPrChange w:id="1786"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787" w:author="JORGE CONTRERAS ORTIZ" w:date="2021-09-04T09:25:00Z"/>
          <w:rFonts w:eastAsiaTheme="minorEastAsia"/>
          <w:noProof/>
          <w:lang w:eastAsia="es-ES"/>
        </w:rPr>
      </w:pPr>
      <w:del w:id="1788" w:author="JORGE CONTRERAS ORTIZ" w:date="2021-09-04T09:25:00Z">
        <w:r w:rsidRPr="005B42F0" w:rsidDel="005B42F0">
          <w:rPr>
            <w:rPrChange w:id="1789"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790" w:author="JORGE CONTRERAS ORTIZ" w:date="2021-09-04T09:25:00Z"/>
          <w:rFonts w:eastAsiaTheme="minorEastAsia"/>
          <w:noProof/>
          <w:lang w:eastAsia="es-ES"/>
        </w:rPr>
      </w:pPr>
      <w:del w:id="1791" w:author="JORGE CONTRERAS ORTIZ" w:date="2021-09-04T09:25:00Z">
        <w:r w:rsidRPr="005B42F0" w:rsidDel="005B42F0">
          <w:rPr>
            <w:rPrChange w:id="1792"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793" w:author="JORGE CONTRERAS ORTIZ" w:date="2021-09-04T09:25:00Z"/>
          <w:rFonts w:eastAsiaTheme="minorEastAsia"/>
          <w:noProof/>
          <w:lang w:eastAsia="es-ES"/>
        </w:rPr>
      </w:pPr>
      <w:del w:id="1794" w:author="JORGE CONTRERAS ORTIZ" w:date="2021-09-04T09:25:00Z">
        <w:r w:rsidRPr="005B42F0" w:rsidDel="005B42F0">
          <w:rPr>
            <w:rPrChange w:id="1795"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796" w:author="JORGE CONTRERAS ORTIZ" w:date="2021-09-04T09:25:00Z"/>
          <w:rFonts w:eastAsiaTheme="minorEastAsia"/>
          <w:noProof/>
          <w:lang w:eastAsia="es-ES"/>
        </w:rPr>
      </w:pPr>
      <w:del w:id="1797" w:author="JORGE CONTRERAS ORTIZ" w:date="2021-09-04T09:25:00Z">
        <w:r w:rsidRPr="005B42F0" w:rsidDel="005B42F0">
          <w:rPr>
            <w:rPrChange w:id="1798"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799" w:author="JORGE CONTRERAS ORTIZ" w:date="2021-09-04T09:25:00Z"/>
          <w:rFonts w:eastAsiaTheme="minorEastAsia"/>
          <w:noProof/>
          <w:lang w:eastAsia="es-ES"/>
        </w:rPr>
      </w:pPr>
      <w:del w:id="1800" w:author="JORGE CONTRERAS ORTIZ" w:date="2021-09-04T09:25:00Z">
        <w:r w:rsidRPr="005B42F0" w:rsidDel="005B42F0">
          <w:rPr>
            <w:rPrChange w:id="1801"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802" w:author="JORGE CONTRERAS ORTIZ" w:date="2021-09-04T09:25:00Z"/>
          <w:rFonts w:eastAsiaTheme="minorEastAsia"/>
          <w:noProof/>
          <w:lang w:eastAsia="es-ES"/>
        </w:rPr>
      </w:pPr>
      <w:del w:id="1803" w:author="JORGE CONTRERAS ORTIZ" w:date="2021-09-04T09:25:00Z">
        <w:r w:rsidRPr="005B42F0" w:rsidDel="005B42F0">
          <w:rPr>
            <w:rPrChange w:id="1804"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805" w:author="JORGE CONTRERAS ORTIZ" w:date="2021-09-04T09:25:00Z"/>
          <w:rFonts w:eastAsiaTheme="minorEastAsia"/>
          <w:noProof/>
          <w:lang w:eastAsia="es-ES"/>
        </w:rPr>
      </w:pPr>
      <w:del w:id="1806" w:author="JORGE CONTRERAS ORTIZ" w:date="2021-09-04T09:25:00Z">
        <w:r w:rsidRPr="005B42F0" w:rsidDel="005B42F0">
          <w:rPr>
            <w:rPrChange w:id="1807"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808" w:author="JORGE CONTRERAS ORTIZ" w:date="2021-09-04T09:25:00Z"/>
          <w:rFonts w:eastAsiaTheme="minorEastAsia"/>
          <w:noProof/>
          <w:lang w:eastAsia="es-ES"/>
        </w:rPr>
      </w:pPr>
      <w:del w:id="1809" w:author="JORGE CONTRERAS ORTIZ" w:date="2021-09-04T09:25:00Z">
        <w:r w:rsidRPr="005B42F0" w:rsidDel="005B42F0">
          <w:rPr>
            <w:rPrChange w:id="1810"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811" w:name="_Toc81499327"/>
      <w:bookmarkStart w:id="1812" w:name="_Toc81743557"/>
      <w:r w:rsidRPr="00791D37">
        <w:lastRenderedPageBreak/>
        <w:t>CÓDIGOS</w:t>
      </w:r>
      <w:bookmarkEnd w:id="1811"/>
      <w:bookmarkEnd w:id="1812"/>
    </w:p>
    <w:p w14:paraId="1B8DE3CD" w14:textId="77777777" w:rsidR="00434554" w:rsidRDefault="00434554" w:rsidP="00791D37">
      <w:pPr>
        <w:rPr>
          <w:ins w:id="1813" w:author="JORGE CONTRERAS ORTIZ" w:date="2021-09-04T09:12:00Z"/>
        </w:rPr>
      </w:pPr>
    </w:p>
    <w:p w14:paraId="4A063BF3" w14:textId="77777777" w:rsidR="00434554" w:rsidRDefault="00434554" w:rsidP="00791D37">
      <w:pPr>
        <w:rPr>
          <w:ins w:id="1814"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820" w:name="_Toc81499328"/>
      <w:bookmarkStart w:id="1821" w:name="_Toc81743558"/>
      <w:commentRangeStart w:id="1822"/>
      <w:r w:rsidRPr="00791D37">
        <w:lastRenderedPageBreak/>
        <w:t>INTRODUCCIÓN</w:t>
      </w:r>
      <w:commentRangeEnd w:id="1822"/>
      <w:r w:rsidRPr="00791D37">
        <w:rPr>
          <w:rStyle w:val="Refdecomentario"/>
          <w:rFonts w:eastAsiaTheme="minorHAnsi"/>
          <w:color w:val="auto"/>
        </w:rPr>
        <w:commentReference w:id="1822"/>
      </w:r>
      <w:r w:rsidRPr="00791D37">
        <w:t xml:space="preserve"> Y OBJETIVOS DEL TRABAJO</w:t>
      </w:r>
      <w:bookmarkEnd w:id="1820"/>
      <w:bookmarkEnd w:id="1821"/>
    </w:p>
    <w:p w14:paraId="04A80030" w14:textId="77777777" w:rsidR="00DA3B27" w:rsidRPr="00791D37" w:rsidRDefault="00DA3B27" w:rsidP="00791D37"/>
    <w:p w14:paraId="1E5E8582" w14:textId="77777777" w:rsidR="00B5329E" w:rsidRPr="00791D37" w:rsidRDefault="00B5329E" w:rsidP="00B5329E">
      <w:pPr>
        <w:rPr>
          <w:ins w:id="1823" w:author="JORGE CONTRERAS ORTIZ" w:date="2021-09-05T14:08:00Z"/>
        </w:rPr>
      </w:pPr>
      <w:ins w:id="1824" w:author="JORGE CONTRERAS ORTIZ" w:date="2021-09-05T14:08:00Z">
        <w:r>
          <w:t xml:space="preserve">Este proyecto surge debido a la aparición de las nuevas tecnologías de comunicaciones y su implementación dentro de la tecnología IoT. Este proyecto incluye la implementación en la plataforma </w:t>
        </w:r>
        <w:proofErr w:type="spellStart"/>
        <w:r>
          <w:t>Coockie</w:t>
        </w:r>
        <w:proofErr w:type="spellEnd"/>
        <w:r>
          <w:t xml:space="preserve"> para WSN de la tecnología Thread.</w:t>
        </w:r>
      </w:ins>
    </w:p>
    <w:p w14:paraId="2B349B34" w14:textId="77777777" w:rsidR="00B5329E" w:rsidRPr="00791D37" w:rsidRDefault="00B5329E" w:rsidP="00B5329E">
      <w:pPr>
        <w:rPr>
          <w:ins w:id="1825" w:author="JORGE CONTRERAS ORTIZ" w:date="2021-09-05T14:08:00Z"/>
        </w:rPr>
      </w:pPr>
      <w:ins w:id="1826"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proofErr w:type="spellStart"/>
        <w:r w:rsidRPr="00791D37">
          <w:t>Coockies</w:t>
        </w:r>
        <w:proofErr w:type="spellEnd"/>
        <w:r w:rsidRPr="00791D37">
          <w:t>,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proofErr w:type="spellStart"/>
        <w:r w:rsidRPr="00791D37">
          <w:t>Coockies</w:t>
        </w:r>
        <w:proofErr w:type="spellEnd"/>
        <w:r w:rsidRPr="00791D37">
          <w:t>.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1827" w:author="JORGE CONTRERAS ORTIZ" w:date="2021-09-05T14:08:00Z"/>
        </w:rPr>
      </w:pPr>
      <w:ins w:id="1828" w:author="JORGE CONTRERAS ORTIZ" w:date="2021-09-05T14:08:00Z">
        <w:r w:rsidRPr="00791D37">
          <w:t xml:space="preserve">Los objetivos más en específico </w:t>
        </w:r>
        <w:commentRangeStart w:id="1829"/>
        <w:r w:rsidRPr="00791D37">
          <w:t>de este proyecto han sido:</w:t>
        </w:r>
        <w:commentRangeEnd w:id="1829"/>
        <w:r w:rsidRPr="00791D37">
          <w:rPr>
            <w:rStyle w:val="Refdecomentario"/>
          </w:rPr>
          <w:commentReference w:id="1829"/>
        </w:r>
      </w:ins>
    </w:p>
    <w:p w14:paraId="66928313" w14:textId="77777777" w:rsidR="00B5329E" w:rsidRPr="00791D37" w:rsidRDefault="00B5329E" w:rsidP="00B5329E">
      <w:pPr>
        <w:pStyle w:val="Prrafodelista"/>
        <w:numPr>
          <w:ilvl w:val="0"/>
          <w:numId w:val="2"/>
        </w:numPr>
        <w:rPr>
          <w:ins w:id="1830" w:author="JORGE CONTRERAS ORTIZ" w:date="2021-09-05T14:08:00Z"/>
          <w:rFonts w:eastAsiaTheme="majorEastAsia"/>
          <w:color w:val="2F5496" w:themeColor="accent1" w:themeShade="BF"/>
          <w:sz w:val="36"/>
          <w:szCs w:val="36"/>
        </w:rPr>
      </w:pPr>
      <w:ins w:id="1831" w:author="JORGE CONTRERAS ORTIZ" w:date="2021-09-05T14:08:00Z">
        <w:r w:rsidRPr="00791D37">
          <w:t xml:space="preserve">Manejo de los </w:t>
        </w:r>
        <w:proofErr w:type="spellStart"/>
        <w:r w:rsidRPr="00791D37">
          <w:t>Evaluation</w:t>
        </w:r>
        <w:proofErr w:type="spellEnd"/>
        <w:r w:rsidRPr="00791D37">
          <w:t xml:space="preserve"> Dongles USB (dispositivos KTDG102) de KIRALE, como primera interacción con el protocolo de comandos utilizado, tanto comandos KSH, a través de la herramienta </w:t>
        </w:r>
        <w:proofErr w:type="spellStart"/>
        <w:r w:rsidRPr="00791D37">
          <w:t>KiTools</w:t>
        </w:r>
        <w:proofErr w:type="spellEnd"/>
        <w:r w:rsidRPr="00791D37">
          <w:t>, como comandos KBI, a través de puerto UART con un microcontrolador.</w:t>
        </w:r>
      </w:ins>
    </w:p>
    <w:p w14:paraId="1DBB5489" w14:textId="77777777" w:rsidR="00B5329E" w:rsidRPr="00791D37" w:rsidRDefault="00B5329E" w:rsidP="00B5329E">
      <w:pPr>
        <w:pStyle w:val="Prrafodelista"/>
        <w:numPr>
          <w:ilvl w:val="0"/>
          <w:numId w:val="2"/>
        </w:numPr>
        <w:rPr>
          <w:ins w:id="1832" w:author="JORGE CONTRERAS ORTIZ" w:date="2021-09-05T14:08:00Z"/>
          <w:rFonts w:eastAsiaTheme="majorEastAsia"/>
          <w:color w:val="2F5496" w:themeColor="accent1" w:themeShade="BF"/>
          <w:sz w:val="36"/>
          <w:szCs w:val="36"/>
        </w:rPr>
      </w:pPr>
      <w:ins w:id="1833" w:author="JORGE CONTRERAS ORTIZ" w:date="2021-09-05T14:08:00Z">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791D37" w:rsidRDefault="00B5329E" w:rsidP="00B5329E">
      <w:pPr>
        <w:pStyle w:val="Prrafodelista"/>
        <w:numPr>
          <w:ilvl w:val="0"/>
          <w:numId w:val="2"/>
        </w:numPr>
        <w:rPr>
          <w:ins w:id="1834" w:author="JORGE CONTRERAS ORTIZ" w:date="2021-09-05T14:08:00Z"/>
          <w:rFonts w:eastAsiaTheme="majorEastAsia"/>
          <w:color w:val="2F5496" w:themeColor="accent1" w:themeShade="BF"/>
          <w:sz w:val="36"/>
          <w:szCs w:val="36"/>
        </w:rPr>
      </w:pPr>
      <w:ins w:id="1835" w:author="JORGE CONTRERAS ORTIZ" w:date="2021-09-05T14:08:00Z">
        <w:r w:rsidRPr="00791D37">
          <w:t>Diseño de PCB para integrar el dispositivo KTWM102 a la plataforma de la Cookie.</w:t>
        </w:r>
      </w:ins>
    </w:p>
    <w:p w14:paraId="35B0494F" w14:textId="77777777" w:rsidR="00B5329E" w:rsidRPr="00791D37" w:rsidRDefault="00B5329E" w:rsidP="00B5329E">
      <w:pPr>
        <w:pStyle w:val="Prrafodelista"/>
        <w:numPr>
          <w:ilvl w:val="0"/>
          <w:numId w:val="2"/>
        </w:numPr>
        <w:rPr>
          <w:ins w:id="1836" w:author="JORGE CONTRERAS ORTIZ" w:date="2021-09-05T14:08:00Z"/>
          <w:rFonts w:eastAsiaTheme="majorEastAsia"/>
          <w:color w:val="2F5496" w:themeColor="accent1" w:themeShade="BF"/>
          <w:sz w:val="36"/>
          <w:szCs w:val="36"/>
        </w:rPr>
      </w:pPr>
      <w:ins w:id="1837" w:author="JORGE CONTRERAS ORTIZ" w:date="2021-09-05T14:08:00Z">
        <w:r w:rsidRPr="00791D37">
          <w:t xml:space="preserve">Configuración y conectividad del nodo </w:t>
        </w:r>
        <w:proofErr w:type="spellStart"/>
        <w:r w:rsidRPr="00791D37">
          <w:t>Border</w:t>
        </w:r>
        <w:proofErr w:type="spellEnd"/>
        <w:r w:rsidRPr="00791D37">
          <w:t xml:space="preserve"> </w:t>
        </w:r>
        <w:proofErr w:type="spellStart"/>
        <w:r w:rsidRPr="00791D37">
          <w:t>Router</w:t>
        </w:r>
        <w:proofErr w:type="spellEnd"/>
        <w:r w:rsidRPr="00791D37">
          <w:t xml:space="preserve"> a la red externa.</w:t>
        </w:r>
      </w:ins>
    </w:p>
    <w:p w14:paraId="46F93982" w14:textId="77777777" w:rsidR="00B5329E" w:rsidRPr="00791D37" w:rsidRDefault="00B5329E" w:rsidP="00B5329E">
      <w:pPr>
        <w:pStyle w:val="Prrafodelista"/>
        <w:numPr>
          <w:ilvl w:val="0"/>
          <w:numId w:val="2"/>
        </w:numPr>
        <w:rPr>
          <w:ins w:id="1838" w:author="JORGE CONTRERAS ORTIZ" w:date="2021-09-05T14:08:00Z"/>
          <w:rFonts w:eastAsiaTheme="majorEastAsia"/>
          <w:color w:val="2F5496" w:themeColor="accent1" w:themeShade="BF"/>
          <w:sz w:val="36"/>
          <w:szCs w:val="36"/>
        </w:rPr>
      </w:pPr>
      <w:ins w:id="1839" w:author="JORGE CONTRERAS ORTIZ" w:date="2021-09-05T14:08:00Z">
        <w:r w:rsidRPr="00791D37">
          <w:t>Creación de una red THREAD integrando los nodos Dongle USB junto con el BR.</w:t>
        </w:r>
      </w:ins>
    </w:p>
    <w:p w14:paraId="622019F3" w14:textId="77777777" w:rsidR="00B5329E" w:rsidRPr="00791D37" w:rsidRDefault="00B5329E" w:rsidP="00B5329E">
      <w:pPr>
        <w:pStyle w:val="Prrafodelista"/>
        <w:numPr>
          <w:ilvl w:val="0"/>
          <w:numId w:val="2"/>
        </w:numPr>
        <w:rPr>
          <w:ins w:id="1840" w:author="JORGE CONTRERAS ORTIZ" w:date="2021-09-05T14:08:00Z"/>
          <w:rFonts w:eastAsiaTheme="majorEastAsia"/>
          <w:color w:val="2F5496" w:themeColor="accent1" w:themeShade="BF"/>
          <w:sz w:val="36"/>
          <w:szCs w:val="36"/>
        </w:rPr>
      </w:pPr>
      <w:ins w:id="1841" w:author="JORGE CONTRERAS ORTIZ" w:date="2021-09-05T14:08:00Z">
        <w:r w:rsidRPr="00791D37">
          <w:t xml:space="preserve">Conectividad entre un nodo de la red THREAD y un punto de la red externa, como un PC, a través del </w:t>
        </w:r>
        <w:proofErr w:type="spellStart"/>
        <w:r w:rsidRPr="00791D37">
          <w:t>Border</w:t>
        </w:r>
        <w:proofErr w:type="spellEnd"/>
        <w:r w:rsidRPr="00791D37">
          <w:t xml:space="preserve"> </w:t>
        </w:r>
        <w:proofErr w:type="spellStart"/>
        <w:r w:rsidRPr="00791D37">
          <w:t>Router</w:t>
        </w:r>
        <w:proofErr w:type="spellEnd"/>
        <w:r w:rsidRPr="00791D37">
          <w:t>.</w:t>
        </w:r>
      </w:ins>
    </w:p>
    <w:p w14:paraId="0490646F" w14:textId="77777777" w:rsidR="00B5329E" w:rsidRPr="00791D37" w:rsidRDefault="00B5329E" w:rsidP="00B5329E">
      <w:pPr>
        <w:pStyle w:val="Prrafodelista"/>
        <w:numPr>
          <w:ilvl w:val="0"/>
          <w:numId w:val="2"/>
        </w:numPr>
        <w:rPr>
          <w:ins w:id="1842" w:author="JORGE CONTRERAS ORTIZ" w:date="2021-09-05T14:08:00Z"/>
          <w:rFonts w:eastAsiaTheme="majorEastAsia"/>
          <w:color w:val="2F5496" w:themeColor="accent1" w:themeShade="BF"/>
          <w:sz w:val="36"/>
          <w:szCs w:val="36"/>
        </w:rPr>
      </w:pPr>
      <w:ins w:id="1843" w:author="JORGE CONTRERAS ORTIZ" w:date="2021-09-05T14:08:00Z">
        <w:r w:rsidRPr="00791D37">
          <w:t>Envío de mensajes UDP vía Sockets entre un PC externo y los nodos dentro de la red.</w:t>
        </w:r>
      </w:ins>
    </w:p>
    <w:p w14:paraId="3269B20B" w14:textId="77777777" w:rsidR="00B5329E" w:rsidRPr="00791D37" w:rsidRDefault="00B5329E" w:rsidP="00B5329E">
      <w:pPr>
        <w:pStyle w:val="Prrafodelista"/>
        <w:numPr>
          <w:ilvl w:val="0"/>
          <w:numId w:val="2"/>
        </w:numPr>
        <w:rPr>
          <w:ins w:id="1844" w:author="JORGE CONTRERAS ORTIZ" w:date="2021-09-05T14:08:00Z"/>
          <w:rFonts w:eastAsiaTheme="majorEastAsia"/>
          <w:color w:val="2F5496" w:themeColor="accent1" w:themeShade="BF"/>
          <w:sz w:val="36"/>
          <w:szCs w:val="36"/>
        </w:rPr>
      </w:pPr>
      <w:ins w:id="1845" w:author="JORGE CONTRERAS ORTIZ" w:date="2021-09-05T14:08:00Z">
        <w:r w:rsidRPr="00791D37">
          <w:t>Validación de la PCB diseñada e integración en la red creada anteriormente.</w:t>
        </w:r>
      </w:ins>
    </w:p>
    <w:p w14:paraId="77F86C72" w14:textId="01760FF5" w:rsidR="00DA3B27" w:rsidRPr="00791D37" w:rsidDel="00B5329E" w:rsidRDefault="0098005E" w:rsidP="00B5329E">
      <w:pPr>
        <w:ind w:left="360"/>
        <w:rPr>
          <w:del w:id="1846" w:author="JORGE CONTRERAS ORTIZ" w:date="2021-09-05T14:08:00Z"/>
        </w:rPr>
        <w:pPrChange w:id="1847" w:author="JORGE CONTRERAS ORTIZ" w:date="2021-09-05T14:08:00Z">
          <w:pPr/>
        </w:pPrChange>
      </w:pPr>
      <w:del w:id="1848"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rsidP="00B5329E">
      <w:pPr>
        <w:ind w:left="360"/>
        <w:rPr>
          <w:del w:id="1849" w:author="JORGE CONTRERAS ORTIZ" w:date="2021-09-05T14:08:00Z"/>
        </w:rPr>
        <w:pPrChange w:id="1850" w:author="JORGE CONTRERAS ORTIZ" w:date="2021-09-05T14:08:00Z">
          <w:pPr/>
        </w:pPrChange>
      </w:pPr>
      <w:del w:id="1851"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852"/>
        <w:r w:rsidRPr="00791D37" w:rsidDel="00B5329E">
          <w:delText>de este proyecto han sido:</w:delText>
        </w:r>
        <w:commentRangeEnd w:id="1852"/>
        <w:r w:rsidRPr="00791D37" w:rsidDel="00B5329E">
          <w:rPr>
            <w:rStyle w:val="Refdecomentario"/>
          </w:rPr>
          <w:commentReference w:id="1852"/>
        </w:r>
      </w:del>
    </w:p>
    <w:p w14:paraId="19BC8EF0" w14:textId="3CFAF09B" w:rsidR="00DA3B27" w:rsidRPr="00791D37" w:rsidDel="00B5329E" w:rsidRDefault="00DA3B27" w:rsidP="00B5329E">
      <w:pPr>
        <w:ind w:left="360"/>
        <w:rPr>
          <w:del w:id="1853" w:author="JORGE CONTRERAS ORTIZ" w:date="2021-09-05T14:08:00Z"/>
          <w:rFonts w:eastAsiaTheme="majorEastAsia"/>
          <w:color w:val="2F5496" w:themeColor="accent1" w:themeShade="BF"/>
          <w:sz w:val="36"/>
          <w:szCs w:val="36"/>
        </w:rPr>
        <w:pPrChange w:id="1854" w:author="JORGE CONTRERAS ORTIZ" w:date="2021-09-05T14:08:00Z">
          <w:pPr>
            <w:pStyle w:val="Prrafodelista"/>
            <w:numPr>
              <w:numId w:val="2"/>
            </w:numPr>
            <w:ind w:hanging="360"/>
          </w:pPr>
        </w:pPrChange>
      </w:pPr>
      <w:del w:id="1855"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rsidP="00B5329E">
      <w:pPr>
        <w:ind w:left="360"/>
        <w:rPr>
          <w:del w:id="1856" w:author="JORGE CONTRERAS ORTIZ" w:date="2021-09-05T14:08:00Z"/>
          <w:rFonts w:eastAsiaTheme="majorEastAsia"/>
          <w:color w:val="2F5496" w:themeColor="accent1" w:themeShade="BF"/>
          <w:sz w:val="36"/>
          <w:szCs w:val="36"/>
        </w:rPr>
        <w:pPrChange w:id="1857" w:author="JORGE CONTRERAS ORTIZ" w:date="2021-09-05T14:08:00Z">
          <w:pPr>
            <w:pStyle w:val="Prrafodelista"/>
            <w:numPr>
              <w:numId w:val="2"/>
            </w:numPr>
            <w:ind w:hanging="360"/>
          </w:pPr>
        </w:pPrChange>
      </w:pPr>
      <w:del w:id="1858"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rsidP="00B5329E">
      <w:pPr>
        <w:ind w:left="360"/>
        <w:rPr>
          <w:del w:id="1859" w:author="JORGE CONTRERAS ORTIZ" w:date="2021-09-05T14:08:00Z"/>
          <w:rFonts w:eastAsiaTheme="majorEastAsia"/>
          <w:color w:val="2F5496" w:themeColor="accent1" w:themeShade="BF"/>
          <w:sz w:val="36"/>
          <w:szCs w:val="36"/>
        </w:rPr>
        <w:pPrChange w:id="1860" w:author="JORGE CONTRERAS ORTIZ" w:date="2021-09-05T14:08:00Z">
          <w:pPr>
            <w:pStyle w:val="Prrafodelista"/>
            <w:numPr>
              <w:numId w:val="2"/>
            </w:numPr>
            <w:ind w:hanging="360"/>
          </w:pPr>
        </w:pPrChange>
      </w:pPr>
      <w:del w:id="1861"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rsidP="00B5329E">
      <w:pPr>
        <w:ind w:left="360"/>
        <w:rPr>
          <w:del w:id="1862" w:author="JORGE CONTRERAS ORTIZ" w:date="2021-09-05T14:08:00Z"/>
          <w:rFonts w:eastAsiaTheme="majorEastAsia"/>
          <w:color w:val="2F5496" w:themeColor="accent1" w:themeShade="BF"/>
          <w:sz w:val="36"/>
          <w:szCs w:val="36"/>
        </w:rPr>
        <w:pPrChange w:id="1863" w:author="JORGE CONTRERAS ORTIZ" w:date="2021-09-05T14:08:00Z">
          <w:pPr>
            <w:pStyle w:val="Prrafodelista"/>
            <w:numPr>
              <w:numId w:val="2"/>
            </w:numPr>
            <w:ind w:hanging="360"/>
          </w:pPr>
        </w:pPrChange>
      </w:pPr>
      <w:del w:id="1864"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rsidP="00B5329E">
      <w:pPr>
        <w:ind w:left="360"/>
        <w:rPr>
          <w:del w:id="1865" w:author="JORGE CONTRERAS ORTIZ" w:date="2021-09-05T14:08:00Z"/>
          <w:rFonts w:eastAsiaTheme="majorEastAsia"/>
          <w:color w:val="2F5496" w:themeColor="accent1" w:themeShade="BF"/>
          <w:sz w:val="36"/>
          <w:szCs w:val="36"/>
        </w:rPr>
        <w:pPrChange w:id="1866" w:author="JORGE CONTRERAS ORTIZ" w:date="2021-09-05T14:08:00Z">
          <w:pPr>
            <w:pStyle w:val="Prrafodelista"/>
            <w:numPr>
              <w:numId w:val="2"/>
            </w:numPr>
            <w:ind w:hanging="360"/>
          </w:pPr>
        </w:pPrChange>
      </w:pPr>
      <w:del w:id="1867"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rsidP="00B5329E">
      <w:pPr>
        <w:ind w:left="360"/>
        <w:rPr>
          <w:del w:id="1868" w:author="JORGE CONTRERAS ORTIZ" w:date="2021-09-05T14:08:00Z"/>
          <w:rFonts w:eastAsiaTheme="majorEastAsia"/>
          <w:color w:val="2F5496" w:themeColor="accent1" w:themeShade="BF"/>
          <w:sz w:val="36"/>
          <w:szCs w:val="36"/>
        </w:rPr>
        <w:pPrChange w:id="1869" w:author="JORGE CONTRERAS ORTIZ" w:date="2021-09-05T14:08:00Z">
          <w:pPr>
            <w:pStyle w:val="Prrafodelista"/>
            <w:numPr>
              <w:numId w:val="2"/>
            </w:numPr>
            <w:ind w:hanging="360"/>
          </w:pPr>
        </w:pPrChange>
      </w:pPr>
      <w:del w:id="1870"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rsidP="00B5329E">
      <w:pPr>
        <w:ind w:left="360"/>
        <w:rPr>
          <w:del w:id="1871" w:author="JORGE CONTRERAS ORTIZ" w:date="2021-09-05T14:08:00Z"/>
          <w:rFonts w:eastAsiaTheme="majorEastAsia"/>
          <w:color w:val="2F5496" w:themeColor="accent1" w:themeShade="BF"/>
          <w:sz w:val="36"/>
          <w:szCs w:val="36"/>
        </w:rPr>
        <w:pPrChange w:id="1872" w:author="JORGE CONTRERAS ORTIZ" w:date="2021-09-05T14:08:00Z">
          <w:pPr>
            <w:pStyle w:val="Prrafodelista"/>
            <w:numPr>
              <w:numId w:val="2"/>
            </w:numPr>
            <w:ind w:hanging="360"/>
          </w:pPr>
        </w:pPrChange>
      </w:pPr>
      <w:del w:id="1873"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rsidP="00B5329E">
      <w:pPr>
        <w:ind w:left="360"/>
        <w:rPr>
          <w:del w:id="1874" w:author="JORGE CONTRERAS ORTIZ" w:date="2021-09-05T14:08:00Z"/>
          <w:rFonts w:eastAsiaTheme="majorEastAsia"/>
          <w:color w:val="2F5496" w:themeColor="accent1" w:themeShade="BF"/>
          <w:sz w:val="36"/>
          <w:szCs w:val="36"/>
        </w:rPr>
        <w:pPrChange w:id="1875" w:author="JORGE CONTRERAS ORTIZ" w:date="2021-09-05T14:08:00Z">
          <w:pPr>
            <w:pStyle w:val="Prrafodelista"/>
            <w:numPr>
              <w:numId w:val="2"/>
            </w:numPr>
            <w:ind w:hanging="360"/>
          </w:pPr>
        </w:pPrChange>
      </w:pPr>
      <w:del w:id="1876"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1877" w:author="JORGE CONTRERAS ORTIZ" w:date="2021-09-05T14:13:00Z"/>
        </w:rPr>
      </w:pPr>
      <w:del w:id="1878" w:author="JORGE CONTRERAS ORTIZ" w:date="2021-09-05T14:13:00Z">
        <w:r w:rsidRPr="00791D37" w:rsidDel="00353559">
          <w:br w:type="page"/>
        </w:r>
      </w:del>
    </w:p>
    <w:p w14:paraId="3B1F5231" w14:textId="3BA0FECA" w:rsidR="00353559" w:rsidRDefault="00353559" w:rsidP="00B5329E">
      <w:pPr>
        <w:ind w:left="360"/>
        <w:rPr>
          <w:ins w:id="1879" w:author="JORGE CONTRERAS ORTIZ" w:date="2021-09-05T14:13:00Z"/>
        </w:rPr>
      </w:pPr>
    </w:p>
    <w:p w14:paraId="2A5B4ED2" w14:textId="0BEB940D" w:rsidR="00353559" w:rsidRDefault="00353559" w:rsidP="00B5329E">
      <w:pPr>
        <w:ind w:left="360"/>
        <w:rPr>
          <w:ins w:id="1880" w:author="JORGE CONTRERAS ORTIZ" w:date="2021-09-05T14:13:00Z"/>
        </w:rPr>
      </w:pPr>
    </w:p>
    <w:p w14:paraId="679B6E51" w14:textId="50E41116" w:rsidR="00353559" w:rsidRDefault="00353559" w:rsidP="00B5329E">
      <w:pPr>
        <w:ind w:left="360"/>
        <w:rPr>
          <w:ins w:id="1881" w:author="JORGE CONTRERAS ORTIZ" w:date="2021-09-05T14:13:00Z"/>
        </w:rPr>
      </w:pPr>
    </w:p>
    <w:p w14:paraId="587055E7" w14:textId="689C61BF" w:rsidR="00353559" w:rsidRDefault="00353559" w:rsidP="00B5329E">
      <w:pPr>
        <w:ind w:left="360"/>
        <w:rPr>
          <w:ins w:id="1882" w:author="JORGE CONTRERAS ORTIZ" w:date="2021-09-05T14:13:00Z"/>
        </w:rPr>
      </w:pPr>
    </w:p>
    <w:p w14:paraId="525ECCA1" w14:textId="77777777" w:rsidR="00353559" w:rsidRPr="00791D37" w:rsidRDefault="00353559" w:rsidP="00B5329E">
      <w:pPr>
        <w:ind w:left="360"/>
        <w:rPr>
          <w:ins w:id="1883" w:author="JORGE CONTRERAS ORTIZ" w:date="2021-09-05T14:13:00Z"/>
          <w:rFonts w:eastAsiaTheme="majorEastAsia"/>
          <w:color w:val="2F5496" w:themeColor="accent1" w:themeShade="BF"/>
          <w:sz w:val="36"/>
          <w:szCs w:val="36"/>
        </w:rPr>
        <w:pPrChange w:id="1884" w:author="JORGE CONTRERAS ORTIZ" w:date="2021-09-05T14:08:00Z">
          <w:pPr>
            <w:pStyle w:val="Prrafodelista"/>
            <w:numPr>
              <w:numId w:val="2"/>
            </w:numPr>
            <w:ind w:hanging="360"/>
          </w:pPr>
        </w:pPrChange>
      </w:pPr>
    </w:p>
    <w:p w14:paraId="3610CA9E" w14:textId="5A4D3666" w:rsidR="00DA3B27" w:rsidRPr="00791D37" w:rsidRDefault="00DA3B27" w:rsidP="00353559">
      <w:pPr>
        <w:ind w:left="360"/>
        <w:rPr>
          <w:rFonts w:eastAsiaTheme="majorEastAsia"/>
          <w:color w:val="2F5496" w:themeColor="accent1" w:themeShade="BF"/>
          <w:sz w:val="32"/>
          <w:szCs w:val="32"/>
        </w:rPr>
        <w:pPrChange w:id="1885" w:author="JORGE CONTRERAS ORTIZ" w:date="2021-09-05T14:13:00Z">
          <w:pPr/>
        </w:pPrChange>
      </w:pPr>
      <w:del w:id="1886" w:author="JORGE CONTRERAS ORTIZ" w:date="2021-09-05T14:13:00Z">
        <w:r w:rsidRPr="00791D37" w:rsidDel="00353559">
          <w:br w:type="page"/>
        </w:r>
      </w:del>
    </w:p>
    <w:p w14:paraId="3D39EC76" w14:textId="4634EDA1" w:rsidR="00DA3B27" w:rsidRPr="00791D37" w:rsidRDefault="00DA3B27" w:rsidP="00791D37">
      <w:pPr>
        <w:pStyle w:val="Ttulo1"/>
        <w:numPr>
          <w:ilvl w:val="0"/>
          <w:numId w:val="1"/>
        </w:numPr>
      </w:pPr>
      <w:bookmarkStart w:id="1887" w:name="_Toc81499329"/>
      <w:bookmarkStart w:id="1888" w:name="_Toc81743559"/>
      <w:r w:rsidRPr="00791D37">
        <w:lastRenderedPageBreak/>
        <w:t>ESTADO DEL ARTE</w:t>
      </w:r>
      <w:bookmarkEnd w:id="1887"/>
      <w:bookmarkEnd w:id="1888"/>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889" w:name="_Toc81499330"/>
      <w:bookmarkStart w:id="1890" w:name="_Toc81743560"/>
      <w:r w:rsidRPr="00791D37">
        <w:t>INTERNET OF THINGS (IoT)</w:t>
      </w:r>
      <w:bookmarkEnd w:id="1889"/>
      <w:bookmarkEnd w:id="1890"/>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891" w:name="_Toc81499331"/>
      <w:bookmarkStart w:id="1892" w:name="_Toc8174356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891"/>
      <w:r w:rsidR="00AD1498" w:rsidRPr="00791D37">
        <w:rPr>
          <w:noProof/>
        </w:rPr>
        <w:t>[2]</w:t>
      </w:r>
      <w:bookmarkEnd w:id="1892"/>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893" w:author="JORGE CONTRERAS ORTIZ" w:date="2021-09-05T15:22:00Z"/>
        </w:rPr>
      </w:pPr>
      <w:commentRangeStart w:id="1894"/>
      <w:del w:id="1895"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896" w:author="JORGE CONTRERAS ORTIZ" w:date="2021-09-05T15:22:00Z"/>
        </w:rPr>
      </w:pPr>
      <w:del w:id="1897"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898" w:author="JORGE CONTRERAS ORTIZ" w:date="2021-09-05T15:22:00Z"/>
        </w:rPr>
      </w:pPr>
      <w:del w:id="1899"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900" w:author="JORGE CONTRERAS ORTIZ" w:date="2021-09-05T15:22:00Z"/>
        </w:rPr>
      </w:pPr>
    </w:p>
    <w:p w14:paraId="61628C54" w14:textId="1917F0E2" w:rsidR="00DA3B27" w:rsidDel="001D4816" w:rsidRDefault="00DA3B27" w:rsidP="00791D37">
      <w:pPr>
        <w:rPr>
          <w:del w:id="1901" w:author="JORGE CONTRERAS ORTIZ" w:date="2021-09-05T15:22:00Z"/>
        </w:rPr>
      </w:pPr>
      <w:r w:rsidRPr="00791D37">
        <w:t xml:space="preserve">IoT es un término </w:t>
      </w:r>
      <w:del w:id="1902" w:author="JORGE CONTRERAS ORTIZ" w:date="2021-09-05T15:17:00Z">
        <w:r w:rsidRPr="00791D37" w:rsidDel="001D4816">
          <w:delText>paraguas</w:delText>
        </w:r>
      </w:del>
      <w:ins w:id="1903" w:author="JORGE CONTRERAS ORTIZ" w:date="2021-09-05T15:17:00Z">
        <w:r w:rsidR="001D4816">
          <w:t>bastante amplio</w:t>
        </w:r>
      </w:ins>
      <w:r w:rsidRPr="00791D37">
        <w:t xml:space="preserve">, que </w:t>
      </w:r>
      <w:ins w:id="1904" w:author="JORGE CONTRERAS ORTIZ" w:date="2021-09-05T15:17:00Z">
        <w:r w:rsidR="001D4816">
          <w:t xml:space="preserve">incluye </w:t>
        </w:r>
      </w:ins>
      <w:del w:id="1905" w:author="JORGE CONTRERAS ORTIZ" w:date="2021-09-05T15:17:00Z">
        <w:r w:rsidRPr="00791D37" w:rsidDel="001D4816">
          <w:delText xml:space="preserve">acoge a </w:delText>
        </w:r>
      </w:del>
      <w:r w:rsidRPr="00791D37">
        <w:t>muchas tecnologías</w:t>
      </w:r>
      <w:ins w:id="1906" w:author="JORGE CONTRERAS ORTIZ" w:date="2021-09-05T15:18:00Z">
        <w:r w:rsidR="001D4816">
          <w:t xml:space="preserve"> </w:t>
        </w:r>
      </w:ins>
      <w:del w:id="1907" w:author="JORGE CONTRERAS ORTIZ" w:date="2021-09-05T15:17:00Z">
        <w:r w:rsidRPr="00791D37" w:rsidDel="001D4816">
          <w:delText xml:space="preserve"> dentro de sí</w:delText>
        </w:r>
      </w:del>
      <w:del w:id="1908" w:author="JORGE CONTRERAS ORTIZ" w:date="2021-09-05T15:18:00Z">
        <w:r w:rsidRPr="00791D37" w:rsidDel="001D4816">
          <w:delText>. Las siguientes tecnologías son ejemplos de las que dan paso al desarrollo de IoT</w:delText>
        </w:r>
      </w:del>
      <w:ins w:id="1909"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1910" w:author="JORGE CONTRERAS ORTIZ" w:date="2021-09-05T15:21:00Z">
        <w:r w:rsidRPr="00791D37" w:rsidDel="001D4816">
          <w:delText>:</w:delText>
        </w:r>
      </w:del>
      <w:ins w:id="1911" w:author="JORGE CONTRERAS ORTIZ" w:date="2021-09-05T15:21:00Z">
        <w:r w:rsidR="001D4816">
          <w:t>.</w:t>
        </w:r>
      </w:ins>
    </w:p>
    <w:p w14:paraId="4680C0FA" w14:textId="77777777" w:rsidR="001D4816" w:rsidRPr="00791D37" w:rsidRDefault="001D4816" w:rsidP="00791D37">
      <w:pPr>
        <w:rPr>
          <w:ins w:id="1912" w:author="JORGE CONTRERAS ORTIZ" w:date="2021-09-05T15:22:00Z"/>
        </w:rPr>
      </w:pPr>
    </w:p>
    <w:p w14:paraId="1CAE690E" w14:textId="1FFCA3D0" w:rsidR="00DA3B27" w:rsidRPr="00791D37" w:rsidDel="001D4816" w:rsidRDefault="00DA3B27" w:rsidP="00791D37">
      <w:pPr>
        <w:pStyle w:val="Prrafodelista"/>
        <w:numPr>
          <w:ilvl w:val="0"/>
          <w:numId w:val="2"/>
        </w:numPr>
        <w:rPr>
          <w:del w:id="1913" w:author="JORGE CONTRERAS ORTIZ" w:date="2021-09-05T15:22:00Z"/>
        </w:rPr>
      </w:pPr>
      <w:del w:id="1914" w:author="JORGE CONTRERAS ORTIZ" w:date="2021-09-05T15:22:00Z">
        <w:r w:rsidRPr="00791D37" w:rsidDel="001D4816">
          <w:delText>Wireless Sensor Networks (WSN).</w:delText>
        </w:r>
      </w:del>
    </w:p>
    <w:p w14:paraId="6A00FF32" w14:textId="3EA58576" w:rsidR="00DA3B27" w:rsidRPr="00791D37" w:rsidDel="001D4816" w:rsidRDefault="00DA3B27" w:rsidP="00791D37">
      <w:pPr>
        <w:pStyle w:val="Prrafodelista"/>
        <w:numPr>
          <w:ilvl w:val="0"/>
          <w:numId w:val="2"/>
        </w:numPr>
        <w:rPr>
          <w:del w:id="1915" w:author="JORGE CONTRERAS ORTIZ" w:date="2021-09-05T15:22:00Z"/>
        </w:rPr>
      </w:pPr>
      <w:del w:id="1916" w:author="JORGE CONTRERAS ORTIZ" w:date="2021-09-05T15:22:00Z">
        <w:r w:rsidRPr="00791D37" w:rsidDel="001D4816">
          <w:delText>Cloud Computing.</w:delText>
        </w:r>
      </w:del>
    </w:p>
    <w:p w14:paraId="434B1B72" w14:textId="188509BC" w:rsidR="00DA3B27" w:rsidRPr="00791D37" w:rsidDel="001D4816" w:rsidRDefault="00DA3B27" w:rsidP="00791D37">
      <w:pPr>
        <w:pStyle w:val="Prrafodelista"/>
        <w:numPr>
          <w:ilvl w:val="0"/>
          <w:numId w:val="2"/>
        </w:numPr>
        <w:rPr>
          <w:del w:id="1917" w:author="JORGE CONTRERAS ORTIZ" w:date="2021-09-05T15:22:00Z"/>
        </w:rPr>
      </w:pPr>
      <w:del w:id="1918" w:author="JORGE CONTRERAS ORTIZ" w:date="2021-09-05T15:22:00Z">
        <w:r w:rsidRPr="00791D37" w:rsidDel="001D4816">
          <w:delText>Big Data Analytics.</w:delText>
        </w:r>
      </w:del>
    </w:p>
    <w:p w14:paraId="3368CF0A" w14:textId="3B083CA7" w:rsidR="00DA3B27" w:rsidRPr="00791D37" w:rsidDel="001D4816" w:rsidRDefault="00DA3B27" w:rsidP="00791D37">
      <w:pPr>
        <w:pStyle w:val="Prrafodelista"/>
        <w:numPr>
          <w:ilvl w:val="0"/>
          <w:numId w:val="2"/>
        </w:numPr>
        <w:rPr>
          <w:del w:id="1919" w:author="JORGE CONTRERAS ORTIZ" w:date="2021-09-05T15:22:00Z"/>
        </w:rPr>
      </w:pPr>
      <w:del w:id="1920" w:author="JORGE CONTRERAS ORTIZ" w:date="2021-09-05T15:22:00Z">
        <w:r w:rsidRPr="00791D37" w:rsidDel="001D4816">
          <w:delText>Sistemas Embebidos</w:delText>
        </w:r>
      </w:del>
    </w:p>
    <w:p w14:paraId="56DB7851" w14:textId="6009481F" w:rsidR="00DA3B27" w:rsidRPr="00791D37" w:rsidDel="001D4816" w:rsidRDefault="00DA3B27" w:rsidP="00791D37">
      <w:pPr>
        <w:pStyle w:val="Prrafodelista"/>
        <w:numPr>
          <w:ilvl w:val="0"/>
          <w:numId w:val="2"/>
        </w:numPr>
        <w:rPr>
          <w:del w:id="1921" w:author="JORGE CONTRERAS ORTIZ" w:date="2021-09-05T15:22:00Z"/>
        </w:rPr>
      </w:pPr>
      <w:del w:id="1922" w:author="JORGE CONTRERAS ORTIZ" w:date="2021-09-05T15:22:00Z">
        <w:r w:rsidRPr="00791D37" w:rsidDel="001D4816">
          <w:delText>Arquitectura y Protocolos de Seguridad</w:delText>
        </w:r>
      </w:del>
    </w:p>
    <w:p w14:paraId="3CA3926B" w14:textId="0652189B" w:rsidR="00DA3B27" w:rsidRPr="00791D37" w:rsidDel="001D4816" w:rsidRDefault="00DA3B27" w:rsidP="00791D37">
      <w:pPr>
        <w:pStyle w:val="Prrafodelista"/>
        <w:numPr>
          <w:ilvl w:val="0"/>
          <w:numId w:val="2"/>
        </w:numPr>
        <w:rPr>
          <w:del w:id="1923" w:author="JORGE CONTRERAS ORTIZ" w:date="2021-09-05T15:22:00Z"/>
        </w:rPr>
      </w:pPr>
      <w:del w:id="1924" w:author="JORGE CONTRERAS ORTIZ" w:date="2021-09-05T15:22:00Z">
        <w:r w:rsidRPr="00791D37" w:rsidDel="001D4816">
          <w:delText>Protocolos de Comunicación</w:delText>
        </w:r>
      </w:del>
    </w:p>
    <w:p w14:paraId="6A34E849" w14:textId="497B6032" w:rsidR="00DA3B27" w:rsidRPr="00791D37" w:rsidDel="001D4816" w:rsidRDefault="00DA3B27" w:rsidP="00791D37">
      <w:pPr>
        <w:pStyle w:val="Prrafodelista"/>
        <w:numPr>
          <w:ilvl w:val="0"/>
          <w:numId w:val="2"/>
        </w:numPr>
        <w:rPr>
          <w:del w:id="1925" w:author="JORGE CONTRERAS ORTIZ" w:date="2021-09-05T15:22:00Z"/>
        </w:rPr>
      </w:pPr>
      <w:del w:id="1926" w:author="JORGE CONTRERAS ORTIZ" w:date="2021-09-05T15:22:00Z">
        <w:r w:rsidRPr="00791D37" w:rsidDel="001D4816">
          <w:delText>Servicios Web.</w:delText>
        </w:r>
      </w:del>
    </w:p>
    <w:p w14:paraId="0AC03B6C" w14:textId="5F33A50A" w:rsidR="00DA3B27" w:rsidRPr="00791D37" w:rsidDel="001D4816" w:rsidRDefault="00DA3B27" w:rsidP="00791D37">
      <w:pPr>
        <w:pStyle w:val="Prrafodelista"/>
        <w:numPr>
          <w:ilvl w:val="0"/>
          <w:numId w:val="2"/>
        </w:numPr>
        <w:rPr>
          <w:del w:id="1927" w:author="JORGE CONTRERAS ORTIZ" w:date="2021-09-05T15:22:00Z"/>
        </w:rPr>
      </w:pPr>
      <w:del w:id="1928" w:author="JORGE CONTRERAS ORTIZ" w:date="2021-09-05T15:22:00Z">
        <w:r w:rsidRPr="00791D37" w:rsidDel="001D4816">
          <w:delText>Internet Móvil</w:delText>
        </w:r>
      </w:del>
    </w:p>
    <w:p w14:paraId="0BB45E3A" w14:textId="10D6BCDC" w:rsidR="00DA3B27" w:rsidRPr="00791D37" w:rsidDel="001D4816" w:rsidRDefault="00DA3B27" w:rsidP="00791D37">
      <w:pPr>
        <w:pStyle w:val="Prrafodelista"/>
        <w:numPr>
          <w:ilvl w:val="0"/>
          <w:numId w:val="2"/>
        </w:numPr>
        <w:rPr>
          <w:del w:id="1929" w:author="JORGE CONTRERAS ORTIZ" w:date="2021-09-05T15:22:00Z"/>
        </w:rPr>
      </w:pPr>
      <w:del w:id="1930" w:author="JORGE CONTRERAS ORTIZ" w:date="2021-09-05T15:22:00Z">
        <w:r w:rsidRPr="00791D37" w:rsidDel="001D4816">
          <w:delText>Motor de búsqueda semántico.</w:delText>
        </w:r>
      </w:del>
    </w:p>
    <w:p w14:paraId="218F8F32" w14:textId="51391C89" w:rsidR="00DA3B27" w:rsidRPr="00791D37" w:rsidDel="001D4816" w:rsidRDefault="00DA3B27" w:rsidP="00791D37">
      <w:pPr>
        <w:rPr>
          <w:del w:id="1931" w:author="JORGE CONTRERAS ORTIZ" w:date="2021-09-05T15:18:00Z"/>
        </w:rPr>
      </w:pPr>
    </w:p>
    <w:p w14:paraId="1B752684" w14:textId="4C4CC677" w:rsidR="00DA3B27" w:rsidRPr="00791D37" w:rsidDel="001D4816" w:rsidRDefault="00DA3B27" w:rsidP="00791D37">
      <w:pPr>
        <w:rPr>
          <w:del w:id="1932" w:author="JORGE CONTRERAS ORTIZ" w:date="2021-09-05T15:22:00Z"/>
        </w:rPr>
      </w:pPr>
      <w:del w:id="1933" w:author="JORGE CONTRERAS ORTIZ" w:date="2021-09-05T15:27:00Z">
        <w:r w:rsidRPr="00791D37" w:rsidDel="00D56C93">
          <w:delText xml:space="preserve">Dentro de todas estas tecnologías, las WSN son el corazón de IoT. </w:delText>
        </w:r>
        <w:commentRangeStart w:id="1934"/>
        <w:commentRangeEnd w:id="1934"/>
        <w:r w:rsidRPr="00791D37" w:rsidDel="00D56C93">
          <w:rPr>
            <w:rStyle w:val="Refdecomentario"/>
          </w:rPr>
          <w:commentReference w:id="1934"/>
        </w:r>
      </w:del>
    </w:p>
    <w:p w14:paraId="78535604" w14:textId="0177647F" w:rsidR="00DA3B27" w:rsidRPr="00791D37" w:rsidDel="001D4816" w:rsidRDefault="00DA3B27" w:rsidP="00791D37">
      <w:pPr>
        <w:rPr>
          <w:del w:id="1935" w:author="JORGE CONTRERAS ORTIZ" w:date="2021-09-05T15:22:00Z"/>
        </w:rPr>
      </w:pPr>
    </w:p>
    <w:p w14:paraId="636A5623" w14:textId="3866ACE1" w:rsidR="001D4816" w:rsidRDefault="00DA3B27" w:rsidP="00791D37">
      <w:pPr>
        <w:rPr>
          <w:ins w:id="1936" w:author="JORGE CONTRERAS ORTIZ" w:date="2021-09-05T15:25:00Z"/>
        </w:rPr>
      </w:pPr>
      <w:r w:rsidRPr="00791D37">
        <w:t>También existe otra tecnología</w:t>
      </w:r>
      <w:ins w:id="1937" w:author="JORGE CONTRERAS ORTIZ" w:date="2021-09-05T15:28:00Z">
        <w:r w:rsidR="00D56C93">
          <w:t>,</w:t>
        </w:r>
      </w:ins>
      <w:r w:rsidRPr="00791D37">
        <w:t xml:space="preserve"> M2M, cuya comunicación se basa en redes de dispositivos intercambiando o enviando datos sin interacción humana. Las diferencias entre M2M e IoT las indicamos </w:t>
      </w:r>
      <w:del w:id="1938" w:author="JORGE CONTRERAS ORTIZ" w:date="2021-09-05T15:23:00Z">
        <w:r w:rsidRPr="00791D37" w:rsidDel="001D4816">
          <w:delText>en esta tabla</w:delText>
        </w:r>
      </w:del>
      <w:ins w:id="1939" w:author="JORGE CONTRERAS ORTIZ" w:date="2021-09-05T15:24:00Z">
        <w:r w:rsidR="001D4816">
          <w:t>a</w:t>
        </w:r>
      </w:ins>
      <w:ins w:id="1940" w:author="JORGE CONTRERAS ORTIZ" w:date="2021-09-05T15:25:00Z">
        <w:r w:rsidR="001D4816">
          <w:t xml:space="preserve"> continuación en </w:t>
        </w:r>
        <w:r w:rsidR="001D4816">
          <w:fldChar w:fldCharType="begin"/>
        </w:r>
        <w:r w:rsidR="001D4816">
          <w:instrText xml:space="preserve"> REF _Ref81747933 \h </w:instrText>
        </w:r>
      </w:ins>
      <w:r w:rsidR="001D4816">
        <w:fldChar w:fldCharType="separate"/>
      </w:r>
      <w:ins w:id="1941" w:author="JORGE CONTRERAS ORTIZ" w:date="2021-09-05T15:25:00Z">
        <w:r w:rsidR="001D4816" w:rsidRPr="00791D37">
          <w:t>Tab</w:t>
        </w:r>
        <w:r w:rsidR="001D4816" w:rsidRPr="00791D37">
          <w:t>l</w:t>
        </w:r>
        <w:r w:rsidR="001D4816" w:rsidRPr="00791D37">
          <w:t xml:space="preserve">a </w:t>
        </w:r>
        <w:r w:rsidR="001D4816">
          <w:rPr>
            <w:noProof/>
          </w:rPr>
          <w:t>2</w:t>
        </w:r>
        <w:r w:rsidR="001D4816">
          <w:fldChar w:fldCharType="end"/>
        </w:r>
        <w:r w:rsidR="001D4816">
          <w:t>:</w:t>
        </w:r>
      </w:ins>
      <w:del w:id="1942"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rsidP="00D56C93">
            <w:pPr>
              <w:jc w:val="center"/>
              <w:pPrChange w:id="1943"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rsidP="00D56C93">
            <w:pPr>
              <w:jc w:val="center"/>
              <w:pPrChange w:id="1944"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rsidP="00D56C93">
            <w:pPr>
              <w:jc w:val="center"/>
              <w:pPrChange w:id="1945"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rsidP="00D56C93">
            <w:pPr>
              <w:jc w:val="center"/>
              <w:pPrChange w:id="1946"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rsidP="00D56C93">
            <w:pPr>
              <w:jc w:val="center"/>
              <w:pPrChange w:id="1947"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rsidP="00D56C93">
            <w:pPr>
              <w:jc w:val="center"/>
              <w:pPrChange w:id="1948" w:author="JORGE CONTRERAS ORTIZ" w:date="2021-09-05T15:28:00Z">
                <w:pPr/>
              </w:pPrChange>
            </w:pPr>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rsidP="00D56C93">
            <w:pPr>
              <w:jc w:val="center"/>
              <w:pPrChange w:id="1949" w:author="JORGE CONTRERAS ORTIZ" w:date="2021-09-05T15:28:00Z">
                <w:pPr/>
              </w:pPrChange>
            </w:pPr>
            <w:r w:rsidRPr="00791D37">
              <w:t>Énfasis en hardware.</w:t>
            </w:r>
          </w:p>
        </w:tc>
        <w:tc>
          <w:tcPr>
            <w:tcW w:w="4530" w:type="dxa"/>
            <w:vAlign w:val="center"/>
          </w:tcPr>
          <w:p w14:paraId="6AAF0287" w14:textId="77777777" w:rsidR="00DA3B27" w:rsidRPr="00791D37" w:rsidRDefault="00DA3B27" w:rsidP="00D56C93">
            <w:pPr>
              <w:jc w:val="center"/>
              <w:pPrChange w:id="1950"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rsidP="00D56C93">
            <w:pPr>
              <w:jc w:val="center"/>
              <w:pPrChange w:id="1951"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rsidP="00D56C93">
            <w:pPr>
              <w:jc w:val="center"/>
              <w:pPrChange w:id="1952" w:author="JORGE CONTRERAS ORTIZ" w:date="2021-09-05T15:28:00Z">
                <w:pPr/>
              </w:pPrChange>
            </w:pPr>
            <w:r w:rsidRPr="00791D37">
              <w:t xml:space="preserve">La nube </w:t>
            </w:r>
            <w:del w:id="1953" w:author="JORGE CONTRERAS ORTIZ" w:date="2021-09-05T15:19:00Z">
              <w:r w:rsidRPr="00791D37" w:rsidDel="001D4816">
                <w:delText>esta</w:delText>
              </w:r>
            </w:del>
            <w:ins w:id="1954" w:author="JORGE CONTRERAS ORTIZ" w:date="2021-09-05T15:19:00Z">
              <w:r w:rsidR="001D4816" w:rsidRPr="00791D37">
                <w:t>está</w:t>
              </w:r>
            </w:ins>
            <w:r w:rsidRPr="00791D37">
              <w:t xml:space="preserve"> involucrada.</w:t>
            </w:r>
          </w:p>
        </w:tc>
      </w:tr>
    </w:tbl>
    <w:p w14:paraId="7ECE2430" w14:textId="36293B7A" w:rsidR="00DA3B27" w:rsidRPr="00791D37" w:rsidRDefault="00DA3B27" w:rsidP="006242EF">
      <w:pPr>
        <w:pStyle w:val="TDC3"/>
        <w:rPr>
          <w:rFonts w:eastAsiaTheme="minorHAnsi"/>
        </w:rPr>
      </w:pPr>
      <w:bookmarkStart w:id="1955" w:name="_Toc81659760"/>
      <w:bookmarkStart w:id="1956" w:name="_Toc81499562"/>
      <w:bookmarkStart w:id="1957" w:name="_Ref81747933"/>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bookmarkEnd w:id="1957"/>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956"/>
      <w:r w:rsidR="00AD1498" w:rsidRPr="00791D37">
        <w:rPr>
          <w:rFonts w:eastAsiaTheme="minorHAnsi"/>
          <w:noProof/>
        </w:rPr>
        <w:t>[2]</w:t>
      </w:r>
      <w:bookmarkEnd w:id="1955"/>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lastRenderedPageBreak/>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894"/>
      <w:r w:rsidRPr="00791D37">
        <w:rPr>
          <w:rStyle w:val="Refdecomentario"/>
        </w:rPr>
        <w:commentReference w:id="1894"/>
      </w:r>
    </w:p>
    <w:p w14:paraId="26184BDE" w14:textId="77777777" w:rsidR="00DA3B27" w:rsidRPr="00791D37" w:rsidRDefault="00DA3B27" w:rsidP="00791D37"/>
    <w:p w14:paraId="0D233EC5" w14:textId="446414AC" w:rsidR="00DA3B27" w:rsidRPr="00791D37" w:rsidRDefault="005B42F0" w:rsidP="00791D37">
      <w:pPr>
        <w:pStyle w:val="Ttulo3"/>
      </w:pPr>
      <w:bookmarkStart w:id="1958" w:name="_Toc81499332"/>
      <w:bookmarkStart w:id="1959" w:name="_Toc8174356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958"/>
      <w:r w:rsidR="00AD1498" w:rsidRPr="00791D37">
        <w:rPr>
          <w:noProof/>
        </w:rPr>
        <w:t>[2]</w:t>
      </w:r>
      <w:bookmarkEnd w:id="1959"/>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960" w:name="_Toc81499333"/>
      <w:bookmarkStart w:id="1961" w:name="_Toc81743563"/>
      <w:r w:rsidRPr="00791D37">
        <w:t>DISPOSITIVO</w:t>
      </w:r>
      <w:bookmarkEnd w:id="1960"/>
      <w:bookmarkEnd w:id="1961"/>
    </w:p>
    <w:p w14:paraId="63BF1156" w14:textId="77777777" w:rsidR="00DA3B27" w:rsidRPr="00791D37" w:rsidRDefault="00DA3B27" w:rsidP="00791D37"/>
    <w:p w14:paraId="3408F506" w14:textId="502595EE" w:rsidR="00DA3B27" w:rsidRPr="00791D37" w:rsidRDefault="00DA3B27" w:rsidP="00791D37">
      <w:commentRangeStart w:id="1962"/>
      <w:del w:id="1963" w:author="JORGE CONTRERAS ORTIZ" w:date="2021-09-04T09:29:00Z">
        <w:r w:rsidRPr="00791D37" w:rsidDel="005B42F0">
          <w:delText xml:space="preserve">Los </w:delText>
        </w:r>
      </w:del>
      <w:ins w:id="1964" w:author="JORGE CONTRERAS ORTIZ" w:date="2021-09-04T09:29:00Z">
        <w:r w:rsidR="005B42F0">
          <w:t>Cada</w:t>
        </w:r>
        <w:r w:rsidR="005B42F0" w:rsidRPr="00791D37">
          <w:t xml:space="preserve"> </w:t>
        </w:r>
      </w:ins>
      <w:r w:rsidRPr="00791D37">
        <w:t>dispositivo</w:t>
      </w:r>
      <w:del w:id="1965" w:author="JORGE CONTRERAS ORTIZ" w:date="2021-09-04T09:29:00Z">
        <w:r w:rsidRPr="00791D37" w:rsidDel="005B42F0">
          <w:delText>s</w:delText>
        </w:r>
      </w:del>
      <w:r w:rsidRPr="00791D37">
        <w:t xml:space="preserve"> IoT </w:t>
      </w:r>
      <w:del w:id="1966" w:author="JORGE CONTRERAS ORTIZ" w:date="2021-09-04T09:29:00Z">
        <w:r w:rsidRPr="00791D37" w:rsidDel="005B42F0">
          <w:delText>tienen identidades únicas</w:delText>
        </w:r>
      </w:del>
      <w:ins w:id="1967" w:author="JORGE CONTRERAS ORTIZ" w:date="2021-09-04T09:29:00Z">
        <w:r w:rsidR="005B42F0">
          <w:t>tiene una identidad única que lo hace distinguible respecto al resto</w:t>
        </w:r>
      </w:ins>
      <w:r w:rsidRPr="00791D37">
        <w:t>. Es un dispositivo</w:t>
      </w:r>
      <w:ins w:id="1968" w:author="JORGE CONTRERAS ORTIZ" w:date="2021-09-04T09:31:00Z">
        <w:r w:rsidR="005B42F0">
          <w:t xml:space="preserve"> </w:t>
        </w:r>
      </w:ins>
      <w:ins w:id="1969" w:author="JORGE CONTRERAS ORTIZ" w:date="2021-09-05T15:43:00Z">
        <w:r w:rsidR="00A83557">
          <w:t>que</w:t>
        </w:r>
      </w:ins>
      <w:del w:id="1970" w:author="JORGE CONTRERAS ORTIZ" w:date="2021-09-04T09:31:00Z">
        <w:r w:rsidRPr="00791D37" w:rsidDel="005B42F0">
          <w:delText xml:space="preserve"> </w:delText>
        </w:r>
      </w:del>
      <w:del w:id="1971" w:author="JORGE CONTRERAS ORTIZ" w:date="2021-09-04T09:30:00Z">
        <w:r w:rsidRPr="00791D37" w:rsidDel="005B42F0">
          <w:delText xml:space="preserve">físico </w:delText>
        </w:r>
      </w:del>
      <w:del w:id="1972" w:author="JORGE CONTRERAS ORTIZ" w:date="2021-09-05T15:43:00Z">
        <w:r w:rsidRPr="00791D37" w:rsidDel="00A83557">
          <w:delText>que está</w:delText>
        </w:r>
      </w:del>
      <w:ins w:id="1973" w:author="JORGE CONTRERAS ORTIZ" w:date="2021-09-05T15:33:00Z">
        <w:r w:rsidR="00D56C93">
          <w:t xml:space="preserve"> cuenta con</w:t>
        </w:r>
      </w:ins>
      <w:del w:id="1974" w:author="JORGE CONTRERAS ORTIZ" w:date="2021-09-05T15:33:00Z">
        <w:r w:rsidRPr="00791D37" w:rsidDel="00D56C93">
          <w:delText xml:space="preserve"> </w:delText>
        </w:r>
      </w:del>
      <w:del w:id="1975" w:author="JORGE CONTRERAS ORTIZ" w:date="2021-09-04T09:30:00Z">
        <w:r w:rsidRPr="00791D37" w:rsidDel="005B42F0">
          <w:delText xml:space="preserve">embebido </w:delText>
        </w:r>
      </w:del>
      <w:ins w:id="1976" w:author="JORGE CONTRERAS ORTIZ" w:date="2021-09-05T15:33:00Z">
        <w:r w:rsidR="00D56C93">
          <w:t xml:space="preserve"> </w:t>
        </w:r>
      </w:ins>
      <w:del w:id="1977" w:author="JORGE CONTRERAS ORTIZ" w:date="2021-09-04T09:31:00Z">
        <w:r w:rsidRPr="00791D37" w:rsidDel="005B42F0">
          <w:delText>con sensores, actuadores, electrónica, software,</w:delText>
        </w:r>
      </w:del>
      <w:ins w:id="1978" w:author="JORGE CONTRERAS ORTIZ" w:date="2021-09-04T09:31:00Z">
        <w:r w:rsidR="005B42F0">
          <w:t xml:space="preserve">sistemas hardware y software </w:t>
        </w:r>
      </w:ins>
      <w:ins w:id="1979" w:author="JORGE CONTRERAS ORTIZ" w:date="2021-09-05T15:43:00Z">
        <w:r w:rsidR="00A83557">
          <w:t xml:space="preserve"> y se conecta </w:t>
        </w:r>
      </w:ins>
      <w:ins w:id="1980" w:author="JORGE CONTRERAS ORTIZ" w:date="2021-09-04T09:31:00Z">
        <w:r w:rsidR="005B42F0">
          <w:t>a</w:t>
        </w:r>
      </w:ins>
      <w:r w:rsidRPr="00791D37">
        <w:t xml:space="preserve"> una red de </w:t>
      </w:r>
      <w:del w:id="1981" w:author="JORGE CONTRERAS ORTIZ" w:date="2021-09-05T15:43:00Z">
        <w:r w:rsidRPr="00791D37" w:rsidDel="00A83557">
          <w:delText xml:space="preserve">conectividad </w:delText>
        </w:r>
      </w:del>
      <w:r w:rsidRPr="00791D37">
        <w:t xml:space="preserve">con otros </w:t>
      </w:r>
      <w:del w:id="1982" w:author="JORGE CONTRERAS ORTIZ" w:date="2021-09-05T15:43:00Z">
        <w:r w:rsidRPr="00791D37" w:rsidDel="00A83557">
          <w:delText xml:space="preserve">objetos </w:delText>
        </w:r>
      </w:del>
      <w:ins w:id="1983" w:author="JORGE CONTRERAS ORTIZ" w:date="2021-09-05T15:43:00Z">
        <w:r w:rsidR="00A83557">
          <w:t>dispositivos</w:t>
        </w:r>
        <w:r w:rsidR="00A83557" w:rsidRPr="00791D37">
          <w:t xml:space="preserve"> </w:t>
        </w:r>
      </w:ins>
      <w:r w:rsidRPr="00791D37">
        <w:t xml:space="preserve">con los que intercambiar datos. </w:t>
      </w:r>
      <w:del w:id="1984" w:author="JORGE CONTRERAS ORTIZ" w:date="2021-09-05T15:44:00Z">
        <w:r w:rsidRPr="00791D37" w:rsidDel="00A83557">
          <w:delText xml:space="preserve">Se </w:delText>
        </w:r>
      </w:del>
      <w:ins w:id="1985" w:author="JORGE CONTRERAS ORTIZ" w:date="2021-09-05T15:44:00Z">
        <w:r w:rsidR="00A83557">
          <w:t>Estos dispositivos</w:t>
        </w:r>
        <w:r w:rsidR="00A83557" w:rsidRPr="00791D37">
          <w:t xml:space="preserve"> </w:t>
        </w:r>
      </w:ins>
      <w:r w:rsidRPr="00791D37">
        <w:t xml:space="preserve">realizan tareas como sensorizado, actuación </w:t>
      </w:r>
      <w:del w:id="1986" w:author="JORGE CONTRERAS ORTIZ" w:date="2021-09-05T15:45:00Z">
        <w:r w:rsidRPr="00791D37" w:rsidDel="00A83557">
          <w:delText xml:space="preserve">y </w:delText>
        </w:r>
      </w:del>
      <w:ins w:id="1987" w:author="JORGE CONTRERAS ORTIZ" w:date="2021-09-05T15:45:00Z">
        <w:r w:rsidR="00A83557">
          <w:t>o</w:t>
        </w:r>
        <w:r w:rsidR="00A83557" w:rsidRPr="00791D37">
          <w:t xml:space="preserve"> </w:t>
        </w:r>
      </w:ins>
      <w:r w:rsidRPr="00791D37">
        <w:t xml:space="preserve">monitorización de manera remota. </w:t>
      </w:r>
      <w:del w:id="1988"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1989" w:author="JORGE CONTRERAS ORTIZ" w:date="2021-09-05T15:47:00Z">
        <w:r w:rsidRPr="00791D37" w:rsidDel="00A83557">
          <w:delText>al igual que sus</w:delText>
        </w:r>
      </w:del>
      <w:ins w:id="1990" w:author="JORGE CONTRERAS ORTIZ" w:date="2021-09-05T15:47:00Z">
        <w:r w:rsidR="00A83557">
          <w:t xml:space="preserve">por lo que sus características son limitadas </w:t>
        </w:r>
      </w:ins>
      <w:del w:id="1991" w:author="JORGE CONTRERAS ORTIZ" w:date="2021-09-05T15:47:00Z">
        <w:r w:rsidRPr="00791D37" w:rsidDel="00A83557">
          <w:delText xml:space="preserve"> capacidades</w:delText>
        </w:r>
      </w:del>
      <w:del w:id="1992" w:author="JORGE CONTRERAS ORTIZ" w:date="2021-09-05T15:46:00Z">
        <w:r w:rsidRPr="00791D37" w:rsidDel="00A83557">
          <w:delText xml:space="preserve"> de cómputo</w:delText>
        </w:r>
      </w:del>
      <w:del w:id="1993" w:author="JORGE CONTRERAS ORTIZ" w:date="2021-09-05T15:47:00Z">
        <w:r w:rsidRPr="00791D37" w:rsidDel="00A83557">
          <w:delText>, memoria y otras características</w:delText>
        </w:r>
      </w:del>
      <w:ins w:id="1994" w:author="JORGE CONTRERAS ORTIZ" w:date="2021-09-05T15:47:00Z">
        <w:r w:rsidR="00A83557">
          <w:t>y</w:t>
        </w:r>
      </w:ins>
      <w:ins w:id="1995" w:author="JORGE CONTRERAS ORTIZ" w:date="2021-09-05T15:45:00Z">
        <w:r w:rsidR="00A83557">
          <w:t xml:space="preserve"> </w:t>
        </w:r>
      </w:ins>
      <w:del w:id="1996" w:author="JORGE CONTRERAS ORTIZ" w:date="2021-09-05T15:45:00Z">
        <w:r w:rsidRPr="00791D37" w:rsidDel="00A83557">
          <w:delText xml:space="preserve">. Estos pequeños dispositivos restringidos </w:delText>
        </w:r>
      </w:del>
      <w:r w:rsidRPr="00791D37">
        <w:t xml:space="preserve">necesitan de un dispositivo que haga de </w:t>
      </w:r>
      <w:proofErr w:type="spellStart"/>
      <w:r w:rsidRPr="00791D37">
        <w:t>Gateaway</w:t>
      </w:r>
      <w:proofErr w:type="spellEnd"/>
      <w:r w:rsidRPr="00791D37">
        <w:t xml:space="preserve"> para poder conectarse a </w:t>
      </w:r>
      <w:del w:id="1997" w:author="JORGE CONTRERAS ORTIZ" w:date="2021-09-05T15:45:00Z">
        <w:r w:rsidRPr="00791D37" w:rsidDel="00A83557">
          <w:delText xml:space="preserve">la </w:delText>
        </w:r>
      </w:del>
      <w:ins w:id="1998" w:author="JORGE CONTRERAS ORTIZ" w:date="2021-09-05T15:47:00Z">
        <w:r w:rsidR="003F4166">
          <w:t>servidores extern</w:t>
        </w:r>
      </w:ins>
      <w:ins w:id="1999" w:author="JORGE CONTRERAS ORTIZ" w:date="2021-09-05T15:48:00Z">
        <w:r w:rsidR="003F4166">
          <w:t>os a la red</w:t>
        </w:r>
      </w:ins>
      <w:del w:id="2000"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001" w:name="_Toc81499334"/>
      <w:bookmarkStart w:id="2002" w:name="_Toc81743564"/>
      <w:r w:rsidRPr="00791D37">
        <w:t>RED LOCAL</w:t>
      </w:r>
      <w:bookmarkEnd w:id="2001"/>
      <w:bookmarkEnd w:id="2002"/>
    </w:p>
    <w:p w14:paraId="4F1C3EC9" w14:textId="643D101A" w:rsidR="00DA3B27" w:rsidDel="003F4166" w:rsidRDefault="00DA3B27" w:rsidP="00791D37">
      <w:pPr>
        <w:rPr>
          <w:del w:id="2003" w:author="JORGE CONTRERAS ORTIZ" w:date="2021-09-05T15:56:00Z"/>
        </w:rPr>
      </w:pPr>
    </w:p>
    <w:p w14:paraId="159FADDC" w14:textId="77777777" w:rsidR="003F4166" w:rsidRPr="00791D37" w:rsidRDefault="003F4166" w:rsidP="00791D37">
      <w:pPr>
        <w:rPr>
          <w:ins w:id="2004" w:author="JORGE CONTRERAS ORTIZ" w:date="2021-09-05T15:56:00Z"/>
        </w:rPr>
      </w:pPr>
    </w:p>
    <w:p w14:paraId="09A18ADA" w14:textId="6F88610C" w:rsidR="00DA3B27" w:rsidRPr="00791D37" w:rsidRDefault="00DA3B27" w:rsidP="00791D37">
      <w:del w:id="2005" w:author="JORGE CONTRERAS ORTIZ" w:date="2021-09-05T15:56:00Z">
        <w:r w:rsidRPr="00791D37" w:rsidDel="003F4166">
          <w:delText>Como se ha comentado anteriormente, IoT es una red de dispositivos interconectados y se generarán una gran cantidad de datos. Estas</w:delText>
        </w:r>
      </w:del>
      <w:ins w:id="2006" w:author="JORGE CONTRERAS ORTIZ" w:date="2021-09-05T15:56:00Z">
        <w:r w:rsidR="003F4166">
          <w:t>Las</w:t>
        </w:r>
      </w:ins>
      <w:r w:rsidRPr="00791D37">
        <w:t xml:space="preserve"> redes </w:t>
      </w:r>
      <w:ins w:id="2007" w:author="JORGE CONTRERAS ORTIZ" w:date="2021-09-05T15:56:00Z">
        <w:r w:rsidR="003F4166">
          <w:t xml:space="preserve">IoT </w:t>
        </w:r>
      </w:ins>
      <w:r w:rsidRPr="00791D37">
        <w:t xml:space="preserve">son usadas para transmitir las señales </w:t>
      </w:r>
      <w:del w:id="2008" w:author="JORGE CONTRERAS ORTIZ" w:date="2021-09-05T15:55:00Z">
        <w:r w:rsidRPr="00791D37" w:rsidDel="003F4166">
          <w:delText xml:space="preserve">que se </w:delText>
        </w:r>
      </w:del>
      <w:del w:id="2009" w:author="JORGE CONTRERAS ORTIZ" w:date="2021-09-05T15:49:00Z">
        <w:r w:rsidRPr="00791D37" w:rsidDel="003F4166">
          <w:delText>recogerán posteriormente</w:delText>
        </w:r>
      </w:del>
      <w:ins w:id="2010" w:author="JORGE CONTRERAS ORTIZ" w:date="2021-09-05T15:55:00Z">
        <w:r w:rsidR="003F4166">
          <w:t>recogidas</w:t>
        </w:r>
      </w:ins>
      <w:r w:rsidRPr="00791D37">
        <w:t xml:space="preserve"> en los sensores con el resto de diferentes componentes, como los </w:t>
      </w:r>
      <w:proofErr w:type="spellStart"/>
      <w:r w:rsidRPr="00791D37">
        <w:t>routers</w:t>
      </w:r>
      <w:proofErr w:type="spellEnd"/>
      <w:r w:rsidRPr="00791D37">
        <w:t>, puentes, LAN, WAN y MAN</w:t>
      </w:r>
      <w:ins w:id="2011" w:author="JORGE CONTRERAS ORTIZ" w:date="2021-09-05T15:56:00Z">
        <w:r w:rsidR="003F4166">
          <w:t>, por lo que se genera una gran cantidad de datos</w:t>
        </w:r>
      </w:ins>
      <w:r w:rsidRPr="00791D37">
        <w:t xml:space="preserve">. </w:t>
      </w:r>
      <w:del w:id="2012" w:author="JORGE CONTRERAS ORTIZ" w:date="2021-09-05T15:52:00Z">
        <w:r w:rsidRPr="00791D37" w:rsidDel="003F4166">
          <w:delText xml:space="preserve">Esta </w:delText>
        </w:r>
      </w:del>
      <w:ins w:id="2013" w:author="JORGE CONTRERAS ORTIZ" w:date="2021-09-05T15:52:00Z">
        <w:r w:rsidR="003F4166">
          <w:t>Para</w:t>
        </w:r>
        <w:r w:rsidR="003F4166" w:rsidRPr="00791D37">
          <w:t xml:space="preserve"> </w:t>
        </w:r>
      </w:ins>
      <w:ins w:id="2014" w:author="JORGE CONTRERAS ORTIZ" w:date="2021-09-05T15:56:00Z">
        <w:r w:rsidR="003F4166">
          <w:t xml:space="preserve">la </w:t>
        </w:r>
      </w:ins>
      <w:r w:rsidRPr="00791D37">
        <w:t xml:space="preserve">conectividad de las redes </w:t>
      </w:r>
      <w:del w:id="2015" w:author="JORGE CONTRERAS ORTIZ" w:date="2021-09-05T15:52:00Z">
        <w:r w:rsidRPr="00791D37" w:rsidDel="003F4166">
          <w:delText xml:space="preserve">para los sensores </w:delText>
        </w:r>
      </w:del>
      <w:r w:rsidRPr="00791D37">
        <w:t xml:space="preserve">se puede utilizar cualquiera de las tecnologías disponibles como el </w:t>
      </w:r>
      <w:proofErr w:type="spellStart"/>
      <w:r w:rsidRPr="00791D37">
        <w:t>Wi</w:t>
      </w:r>
      <w:proofErr w:type="spellEnd"/>
      <w:r w:rsidRPr="00791D37">
        <w:t xml:space="preserve">-Fi, LTE, etc. Para la </w:t>
      </w:r>
      <w:del w:id="2016" w:author="JORGE CONTRERAS ORTIZ" w:date="2021-09-05T15:52:00Z">
        <w:r w:rsidRPr="00791D37" w:rsidDel="003F4166">
          <w:delText>generación de esta red</w:delText>
        </w:r>
      </w:del>
      <w:ins w:id="2017" w:author="JORGE CONTRERAS ORTIZ" w:date="2021-09-05T15:52:00Z">
        <w:r w:rsidR="003F4166">
          <w:t>elección de</w:t>
        </w:r>
      </w:ins>
      <w:ins w:id="2018"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019" w:author="JORGE CONTRERAS ORTIZ" w:date="2021-09-05T15:57:00Z"/>
        </w:rPr>
      </w:pPr>
    </w:p>
    <w:p w14:paraId="3679C7B5" w14:textId="7847FE58" w:rsidR="00DA3B27" w:rsidRPr="00791D37" w:rsidRDefault="001A4F03" w:rsidP="00FE1EC4">
      <w:pPr>
        <w:pStyle w:val="Ttulo4"/>
      </w:pPr>
      <w:bookmarkStart w:id="2020" w:name="_Toc81499335"/>
      <w:bookmarkStart w:id="2021" w:name="_Toc81743565"/>
      <w:r w:rsidRPr="00791D37">
        <w:t>INTERNET</w:t>
      </w:r>
      <w:bookmarkEnd w:id="2020"/>
      <w:bookmarkEnd w:id="2021"/>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022"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1962"/>
        <w:r w:rsidRPr="00791D37" w:rsidDel="001A4F03">
          <w:rPr>
            <w:rStyle w:val="Refdecomentario"/>
          </w:rPr>
          <w:commentReference w:id="1962"/>
        </w:r>
      </w:del>
    </w:p>
    <w:p w14:paraId="3202C80E" w14:textId="77777777" w:rsidR="00DA3B27" w:rsidRPr="00791D37" w:rsidRDefault="00DA3B27" w:rsidP="00791D37"/>
    <w:p w14:paraId="2FC18FE9" w14:textId="3662EC6F" w:rsidR="00DA3B27" w:rsidRPr="00791D37" w:rsidRDefault="001A4F03" w:rsidP="00FE1EC4">
      <w:pPr>
        <w:pStyle w:val="Ttulo4"/>
      </w:pPr>
      <w:bookmarkStart w:id="2023" w:name="_Toc81499336"/>
      <w:bookmarkStart w:id="2024" w:name="_Toc81743566"/>
      <w:r w:rsidRPr="00791D37">
        <w:t>SERVICIOS BACKEND</w:t>
      </w:r>
      <w:bookmarkEnd w:id="2023"/>
      <w:bookmarkEnd w:id="2024"/>
    </w:p>
    <w:p w14:paraId="2FBABAC8" w14:textId="1D5FBF65" w:rsidR="00DA3B27" w:rsidRDefault="00DA3B27" w:rsidP="00791D37">
      <w:pPr>
        <w:rPr>
          <w:ins w:id="2025" w:author="JORGE CONTRERAS ORTIZ" w:date="2021-09-05T16:05:00Z"/>
        </w:rPr>
      </w:pPr>
    </w:p>
    <w:p w14:paraId="670004BC" w14:textId="78DFA6FD" w:rsidR="005A11AB" w:rsidRPr="00791D37" w:rsidRDefault="001A4F03" w:rsidP="005A11AB">
      <w:pPr>
        <w:rPr>
          <w:ins w:id="2026" w:author="JORGE CONTRERAS ORTIZ" w:date="2021-09-05T16:09:00Z"/>
        </w:rPr>
      </w:pPr>
      <w:ins w:id="2027"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028" w:author="JORGE CONTRERAS ORTIZ" w:date="2021-09-05T16:06:00Z">
        <w:r>
          <w:t xml:space="preserve">e </w:t>
        </w:r>
      </w:ins>
      <w:ins w:id="2029" w:author="JORGE CONTRERAS ORTIZ" w:date="2021-09-05T16:05:00Z">
        <w:r w:rsidRPr="00791D37">
          <w:t>almacenamiento de datos y una fácil gestión de usuarios</w:t>
        </w:r>
      </w:ins>
      <w:ins w:id="2030" w:author="JORGE CONTRERAS ORTIZ" w:date="2021-09-05T16:06:00Z">
        <w:r>
          <w:t xml:space="preserve">, lo que proporciona una </w:t>
        </w:r>
      </w:ins>
      <w:ins w:id="2031" w:author="JORGE CONTRERAS ORTIZ" w:date="2021-09-05T16:07:00Z">
        <w:r>
          <w:t>solución a empresas dedicadas a IoT.</w:t>
        </w:r>
      </w:ins>
      <w:ins w:id="2032" w:author="JORGE CONTRERAS ORTIZ" w:date="2021-09-05T16:05:00Z">
        <w:r w:rsidRPr="00791D37">
          <w:t xml:space="preserve"> </w:t>
        </w:r>
      </w:ins>
      <w:ins w:id="2033" w:author="JORGE CONTRERAS ORTIZ" w:date="2021-09-05T16:09:00Z">
        <w:r w:rsidR="005A11AB" w:rsidRPr="00791D37">
          <w:t xml:space="preserve">Una vez se recolectan los datos, se envían a la nube, donde se guardarán en servidores que permitirán al usuario </w:t>
        </w:r>
      </w:ins>
      <w:ins w:id="2034" w:author="JORGE CONTRERAS ORTIZ" w:date="2021-09-05T16:16:00Z">
        <w:r w:rsidR="005A11AB">
          <w:t xml:space="preserve">la computación de </w:t>
        </w:r>
      </w:ins>
      <w:ins w:id="2035" w:author="JORGE CONTRERAS ORTIZ" w:date="2021-09-05T16:17:00Z">
        <w:r w:rsidR="005A11AB">
          <w:t>dichos datos</w:t>
        </w:r>
      </w:ins>
      <w:ins w:id="2036" w:author="JORGE CONTRERAS ORTIZ" w:date="2021-09-05T16:09:00Z">
        <w:r w:rsidR="005A11AB" w:rsidRPr="00791D37">
          <w:t>.</w:t>
        </w:r>
      </w:ins>
    </w:p>
    <w:p w14:paraId="7D3E362B" w14:textId="06C28B13" w:rsidR="001A4F03" w:rsidDel="005A11AB" w:rsidRDefault="001A4F03" w:rsidP="00791D37">
      <w:pPr>
        <w:rPr>
          <w:del w:id="2037" w:author="JORGE CONTRERAS ORTIZ" w:date="2021-09-05T16:05:00Z"/>
        </w:rPr>
      </w:pPr>
    </w:p>
    <w:p w14:paraId="299C5C08" w14:textId="0FE13013" w:rsidR="00DA3B27" w:rsidRPr="00791D37" w:rsidRDefault="00DA3B27" w:rsidP="00791D37">
      <w:r w:rsidRPr="00791D37">
        <w:t xml:space="preserve">Los </w:t>
      </w:r>
      <w:ins w:id="2038" w:author="JORGE CONTRERAS ORTIZ" w:date="2021-09-05T16:10:00Z">
        <w:r w:rsidR="005A11AB">
          <w:t xml:space="preserve">principales </w:t>
        </w:r>
      </w:ins>
      <w:r w:rsidRPr="00791D37">
        <w:t xml:space="preserve">servicios </w:t>
      </w:r>
      <w:ins w:id="2039" w:author="JORGE CONTRERAS ORTIZ" w:date="2021-09-05T16:02:00Z">
        <w:r w:rsidR="001A4F03">
          <w:t xml:space="preserve">Backend </w:t>
        </w:r>
      </w:ins>
      <w:r w:rsidRPr="00791D37">
        <w:t xml:space="preserve">principales </w:t>
      </w:r>
      <w:del w:id="2040" w:author="JORGE CONTRERAS ORTIZ" w:date="2021-09-05T16:10:00Z">
        <w:r w:rsidRPr="00791D37" w:rsidDel="005A11AB">
          <w:delText>que se ofrecen</w:delText>
        </w:r>
      </w:del>
      <w:ins w:id="2041"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042" w:author="JORGE CONTRERAS ORTIZ" w:date="2021-09-05T16:10:00Z"/>
        </w:rPr>
      </w:pPr>
      <w:r w:rsidRPr="00791D37">
        <w:t>Servicios de búsqueda de datos.</w:t>
      </w:r>
    </w:p>
    <w:p w14:paraId="5520BA26" w14:textId="7567777C" w:rsidR="00DA3B27" w:rsidRPr="00791D37" w:rsidDel="001A4F03" w:rsidRDefault="00DA3B27" w:rsidP="00675D5A">
      <w:pPr>
        <w:pStyle w:val="Prrafodelista"/>
        <w:numPr>
          <w:ilvl w:val="0"/>
          <w:numId w:val="2"/>
        </w:numPr>
        <w:rPr>
          <w:del w:id="2043" w:author="JORGE CONTRERAS ORTIZ" w:date="2021-09-05T16:05:00Z"/>
        </w:rPr>
        <w:pPrChange w:id="2044" w:author="JORGE CONTRERAS ORTIZ" w:date="2021-09-05T16:10:00Z">
          <w:pPr/>
        </w:pPrChange>
      </w:pPr>
      <w:del w:id="2045"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rsidP="005A11AB">
      <w:pPr>
        <w:pStyle w:val="Prrafodelista"/>
        <w:rPr>
          <w:del w:id="2046" w:author="JORGE CONTRERAS ORTIZ" w:date="2021-09-05T16:09:00Z"/>
        </w:rPr>
        <w:pPrChange w:id="2047" w:author="JORGE CONTRERAS ORTIZ" w:date="2021-09-05T16:10:00Z">
          <w:pPr/>
        </w:pPrChange>
      </w:pPr>
      <w:del w:id="2048" w:author="JORGE CONTRERAS ORTIZ" w:date="2021-09-05T16:09:00Z">
        <w:r w:rsidRPr="00791D37" w:rsidDel="005A11AB">
          <w:delText>Una vez se recolectan los datos</w:delText>
        </w:r>
      </w:del>
      <w:del w:id="2049" w:author="JORGE CONTRERAS ORTIZ" w:date="2021-09-05T16:04:00Z">
        <w:r w:rsidRPr="00791D37" w:rsidDel="001A4F03">
          <w:delText xml:space="preserve"> con el producto</w:delText>
        </w:r>
      </w:del>
      <w:del w:id="2050" w:author="JORGE CONTRERAS ORTIZ" w:date="2021-09-05T16:09:00Z">
        <w:r w:rsidRPr="00791D37" w:rsidDel="005A11AB">
          <w:delText>, se envían a la nube, donde se guardarán en servidores que permitirán al usuario computar</w:delText>
        </w:r>
      </w:del>
      <w:del w:id="2051" w:author="JORGE CONTRERAS ORTIZ" w:date="2021-09-05T16:04:00Z">
        <w:r w:rsidRPr="00791D37" w:rsidDel="001A4F03">
          <w:delText>los</w:delText>
        </w:r>
      </w:del>
      <w:del w:id="2052" w:author="JORGE CONTRERAS ORTIZ" w:date="2021-09-05T16:09:00Z">
        <w:r w:rsidRPr="00791D37" w:rsidDel="005A11AB">
          <w:delText>.</w:delText>
        </w:r>
      </w:del>
    </w:p>
    <w:p w14:paraId="7B5C4883" w14:textId="77777777" w:rsidR="00DA3B27" w:rsidRPr="00791D37" w:rsidRDefault="00DA3B27" w:rsidP="005A11AB">
      <w:pPr>
        <w:pStyle w:val="Prrafodelista"/>
        <w:pPrChange w:id="2053"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054" w:name="_Toc81499337"/>
      <w:bookmarkStart w:id="2055" w:name="_Toc81743567"/>
      <w:r w:rsidRPr="00791D37">
        <w:t>APLICACIONES</w:t>
      </w:r>
      <w:bookmarkEnd w:id="2054"/>
      <w:bookmarkEnd w:id="2055"/>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056" w:name="_Toc81499338"/>
      <w:bookmarkStart w:id="2057" w:name="_Toc81743568"/>
      <w:r w:rsidRPr="00791D37">
        <w:t>SENSORES</w:t>
      </w:r>
      <w:bookmarkEnd w:id="2056"/>
      <w:bookmarkEnd w:id="2057"/>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0F48BB04" w:rsidR="00DA3B27" w:rsidRPr="00791D37" w:rsidDel="005A11AB" w:rsidRDefault="00DA3B27" w:rsidP="00791D37">
      <w:pPr>
        <w:pStyle w:val="Prrafodelista"/>
        <w:numPr>
          <w:ilvl w:val="0"/>
          <w:numId w:val="4"/>
        </w:numPr>
        <w:rPr>
          <w:del w:id="2058" w:author="JORGE CONTRERAS ORTIZ" w:date="2021-09-05T16:17:00Z"/>
          <w:b/>
          <w:bCs/>
        </w:rPr>
      </w:pPr>
      <w:r w:rsidRPr="005A11AB">
        <w:rPr>
          <w:b/>
          <w:bCs/>
        </w:rPr>
        <w:t xml:space="preserve">Sensores Analógicos: </w:t>
      </w:r>
      <w:r w:rsidRPr="00791D37">
        <w:t>Estos sensores generan</w:t>
      </w:r>
      <w:ins w:id="2059" w:author="JORGE CONTRERAS ORTIZ" w:date="2021-09-05T16:18:00Z">
        <w:r w:rsidR="005B41E7">
          <w:t xml:space="preserve"> como salida</w:t>
        </w:r>
      </w:ins>
      <w:r w:rsidRPr="00791D37">
        <w:t xml:space="preserve"> una señal continua</w:t>
      </w:r>
      <w:del w:id="2060" w:author="JORGE CONTRERAS ORTIZ" w:date="2021-09-05T16:18:00Z">
        <w:r w:rsidRPr="00791D37" w:rsidDel="005B41E7">
          <w:delText xml:space="preserve"> de salida</w:delText>
        </w:r>
      </w:del>
      <w:r w:rsidRPr="00791D37">
        <w:t xml:space="preserve">. </w:t>
      </w:r>
      <w:del w:id="2061"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062" w:author="JORGE CONTRERAS ORTIZ" w:date="2021-09-05T16:18:00Z">
        <w:r w:rsidR="005B41E7">
          <w:t xml:space="preserve">, como pueden ser los acelerómetros, barómetros, </w:t>
        </w:r>
      </w:ins>
      <w:ins w:id="2063" w:author="JORGE CONTRERAS ORTIZ" w:date="2021-09-05T16:19:00Z">
        <w:r w:rsidR="005B41E7">
          <w:t>sensores de sonido, temperatura, etc.</w:t>
        </w:r>
      </w:ins>
      <w:del w:id="2064" w:author="JORGE CONTRERAS ORTIZ" w:date="2021-09-05T16:18:00Z">
        <w:r w:rsidRPr="00791D37" w:rsidDel="005B41E7">
          <w:delText>.</w:delText>
        </w:r>
      </w:del>
    </w:p>
    <w:p w14:paraId="6935E2D6" w14:textId="77777777" w:rsidR="00DA3B27" w:rsidRPr="00791D37" w:rsidRDefault="00DA3B27" w:rsidP="00791D37">
      <w:pPr>
        <w:pStyle w:val="Prrafodelista"/>
        <w:numPr>
          <w:ilvl w:val="0"/>
          <w:numId w:val="4"/>
        </w:numPr>
        <w:pPrChange w:id="2065" w:author="JORGE CONTRERAS ORTIZ" w:date="2021-09-05T16:17:00Z">
          <w:pPr/>
        </w:pPrChange>
      </w:pPr>
    </w:p>
    <w:p w14:paraId="534C2B0B" w14:textId="77777777" w:rsidR="00DA3B27" w:rsidRPr="00791D37" w:rsidRDefault="00DA3B27" w:rsidP="00791D37">
      <w:pPr>
        <w:pStyle w:val="Prrafodelista"/>
        <w:numPr>
          <w:ilvl w:val="0"/>
          <w:numId w:val="4"/>
        </w:numPr>
        <w:rPr>
          <w:b/>
          <w:bCs/>
        </w:rPr>
      </w:pPr>
      <w:r w:rsidRPr="00791D37">
        <w:rPr>
          <w:b/>
          <w:bCs/>
        </w:rPr>
        <w:t xml:space="preserve">Sensores Digitales: </w:t>
      </w:r>
      <w:r w:rsidRPr="00791D37">
        <w:t>Son usados para medidas analíticas generalmente. Producen una salida binaria, un “1” lógico o un “0” lógico, son valores discretos que pueden ser un solo “bit” (transmisión serie) o un conjunto de bits formando un único “byte” de salida (transmisión paralela).</w:t>
      </w:r>
    </w:p>
    <w:p w14:paraId="2C1C3624" w14:textId="77777777"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77777777" w:rsidR="00DA3B27" w:rsidRPr="00791D37" w:rsidRDefault="00DA3B27" w:rsidP="00791D37">
      <w:pPr>
        <w:pStyle w:val="Prrafodelista"/>
        <w:numPr>
          <w:ilvl w:val="0"/>
          <w:numId w:val="5"/>
        </w:numPr>
        <w:rPr>
          <w:b/>
          <w:bCs/>
        </w:rPr>
      </w:pPr>
      <w:r w:rsidRPr="00791D37">
        <w:rPr>
          <w:b/>
          <w:bCs/>
        </w:rPr>
        <w:t xml:space="preserve">Sensores escalares: </w:t>
      </w:r>
      <w:r w:rsidRPr="00791D37">
        <w:t>La señal de salida generada por el sensor, o el voltaje, es proporcional a la magnitud que se está midiendo. Mediciones físicas como temperatura, presión, etc., son magnitudes escalares cuyo valor es suficiente información. Dichas mediciones también variarán respondiendo proporcionalmente a los cambios en la medida realizada.</w:t>
      </w:r>
    </w:p>
    <w:p w14:paraId="61E164E4" w14:textId="77777777" w:rsidR="00DA3B27" w:rsidRPr="00791D37" w:rsidRDefault="00DA3B27" w:rsidP="00791D37"/>
    <w:p w14:paraId="1EE874D8" w14:textId="77777777" w:rsidR="00DA3B27" w:rsidRPr="00791D37" w:rsidRDefault="00DA3B27" w:rsidP="00791D37">
      <w:pPr>
        <w:pStyle w:val="Prrafodelista"/>
        <w:numPr>
          <w:ilvl w:val="0"/>
          <w:numId w:val="5"/>
        </w:numPr>
      </w:pPr>
      <w:r w:rsidRPr="00791D37">
        <w:rPr>
          <w:b/>
          <w:bCs/>
        </w:rPr>
        <w:t xml:space="preserve">Sensores vectoriales: </w:t>
      </w:r>
      <w:r w:rsidRPr="00791D37">
        <w:t>Se produce una señal de salida, o voltaje, proporcionales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066" w:name="_Toc81499339"/>
      <w:bookmarkStart w:id="2067" w:name="_Toc8174356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066"/>
      <w:r w:rsidR="00AD1498" w:rsidRPr="00791D37">
        <w:rPr>
          <w:noProof/>
        </w:rPr>
        <w:t>[3]</w:t>
      </w:r>
      <w:bookmarkEnd w:id="2067"/>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proofErr w:type="spellStart"/>
      <w:r w:rsidRPr="00791D37">
        <w:t>cuál</w:t>
      </w:r>
      <w:proofErr w:type="spellEnd"/>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77777777" w:rsidR="00DA3B27" w:rsidRPr="00791D37" w:rsidRDefault="00DA3B27" w:rsidP="00FE1EC4">
      <w:pPr>
        <w:pStyle w:val="Ttulo4"/>
      </w:pPr>
      <w:bookmarkStart w:id="2068" w:name="_Toc81499340"/>
      <w:bookmarkStart w:id="2069" w:name="_Toc81743570"/>
      <w:r w:rsidRPr="00791D37">
        <w:t>Capa de Sensorizado</w:t>
      </w:r>
      <w:bookmarkEnd w:id="2068"/>
      <w:bookmarkEnd w:id="2069"/>
    </w:p>
    <w:p w14:paraId="47A47AED" w14:textId="77777777" w:rsidR="00DA3B27" w:rsidRPr="00791D37" w:rsidRDefault="00DA3B27" w:rsidP="00791D37"/>
    <w:p w14:paraId="0C0CB449" w14:textId="77777777" w:rsidR="00DA3B27" w:rsidRPr="00791D37" w:rsidRDefault="00DA3B27" w:rsidP="00791D37">
      <w:r w:rsidRPr="00791D37">
        <w:t>IoT puede considerarse una red física globalmente interconectada, en la cual, las cosas pueden ser conectadas o ser controladas remotamente. 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7777777" w:rsidR="00DA3B27" w:rsidRPr="00791D37" w:rsidRDefault="00DA3B27" w:rsidP="00FE1EC4">
      <w:pPr>
        <w:pStyle w:val="Ttulo4"/>
      </w:pPr>
      <w:bookmarkStart w:id="2070" w:name="_Toc81499341"/>
      <w:bookmarkStart w:id="2071" w:name="_Toc81743571"/>
      <w:r w:rsidRPr="00791D37">
        <w:t>Capa de Red</w:t>
      </w:r>
      <w:bookmarkEnd w:id="2070"/>
      <w:bookmarkEnd w:id="2071"/>
    </w:p>
    <w:p w14:paraId="7DFA570B" w14:textId="77777777" w:rsidR="00DA3B27" w:rsidRPr="00791D37" w:rsidRDefault="00DA3B27" w:rsidP="00791D37"/>
    <w:p w14:paraId="07EA4D0A" w14:textId="77777777" w:rsidR="00DA3B27" w:rsidRPr="00791D37" w:rsidRDefault="00DA3B27" w:rsidP="00791D37">
      <w:r w:rsidRPr="00791D37">
        <w:t>La función de esta capa es la de conectar todo entre sí y permitir el envío de información entre dispositivos. Además, es capaz de añadir información sobre las infraestructuras IT existentes. En la arquitectura SOA de IoT, los servicios, aportados por los dispositivos, son desplegados en redes heterogéneas y los dispositivos relacionados se introducen en el servicio de Internet.</w:t>
      </w:r>
    </w:p>
    <w:p w14:paraId="429A3ED7" w14:textId="77777777" w:rsidR="00DA3B27" w:rsidRPr="00791D37" w:rsidRDefault="00DA3B27" w:rsidP="00791D37">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es importante que se automatice el encontrar y mapear los dispositivos o “cosas” para una dinámica red cambiante. Estos dispositivos necesitan que se les asigne un rol automáticamente, para desplegar, </w:t>
      </w:r>
      <w:r w:rsidRPr="00791D37">
        <w:lastRenderedPageBreak/>
        <w:t>manejar y organizar (scheduling) comportamientos de los dispositivos y ser capaces de cambiar de rol en cualquier momento según necesite. Esto habilita a los dispositivos para colaborar en la realización de las distintas tareas. 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77777777" w:rsidR="00DA3B27" w:rsidRPr="00791D37" w:rsidRDefault="00DA3B27" w:rsidP="00FE1EC4">
      <w:pPr>
        <w:pStyle w:val="Ttulo4"/>
      </w:pPr>
      <w:bookmarkStart w:id="2072" w:name="_Toc81499342"/>
      <w:bookmarkStart w:id="2073" w:name="_Toc81743572"/>
      <w:r w:rsidRPr="00791D37">
        <w:t>Capa de Servicio</w:t>
      </w:r>
      <w:bookmarkEnd w:id="2072"/>
      <w:bookmarkEnd w:id="2073"/>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7777777" w:rsidR="00DA3B27" w:rsidRPr="00791D37" w:rsidRDefault="00DA3B27" w:rsidP="00791D37">
      <w:pPr>
        <w:pStyle w:val="Prrafodelista"/>
        <w:numPr>
          <w:ilvl w:val="0"/>
          <w:numId w:val="2"/>
        </w:numPr>
      </w:pPr>
      <w:r w:rsidRPr="00791D37">
        <w:t>Descubrimiento de Servicio: Encontrar objetos que puedan aportar los servicios requeridos y la información deseada de manera eficiente.</w:t>
      </w:r>
    </w:p>
    <w:p w14:paraId="748CEB0E" w14:textId="77777777" w:rsidR="00DA3B27" w:rsidRPr="00791D37" w:rsidRDefault="00DA3B27" w:rsidP="00791D37"/>
    <w:p w14:paraId="5D225CB7" w14:textId="77777777" w:rsidR="00DA3B27" w:rsidRPr="00791D37" w:rsidRDefault="00DA3B27" w:rsidP="00791D37">
      <w:pPr>
        <w:pStyle w:val="Prrafodelista"/>
        <w:numPr>
          <w:ilvl w:val="0"/>
          <w:numId w:val="2"/>
        </w:numPr>
      </w:pPr>
      <w:r w:rsidRPr="00791D37">
        <w:t>Composición de Servicio: Habilita la interacción entre los dispositivos conectados. Esta fase es para hacer el scheduling, u organización, o recrear servicios más ajustados de cara a conseguir la manera más fiable de lograr los requerimientos.</w:t>
      </w:r>
    </w:p>
    <w:p w14:paraId="0A4BB03A" w14:textId="77777777" w:rsidR="00DA3B27" w:rsidRPr="00791D37" w:rsidRDefault="00DA3B27" w:rsidP="00791D37"/>
    <w:p w14:paraId="14B44916" w14:textId="77777777" w:rsidR="00DA3B27" w:rsidRPr="00791D37" w:rsidRDefault="00DA3B27" w:rsidP="00791D37">
      <w:pPr>
        <w:pStyle w:val="Prrafodelista"/>
        <w:numPr>
          <w:ilvl w:val="0"/>
          <w:numId w:val="2"/>
        </w:numPr>
      </w:pPr>
      <w:r w:rsidRPr="00791D37">
        <w:t>Gestión de la confianza: Buscando un mecanismo de confianza que pueda evaluar y usar la información aportada por los otros servicios para crear un sistema de confianza.</w:t>
      </w:r>
    </w:p>
    <w:p w14:paraId="63648451" w14:textId="77777777" w:rsidR="00DA3B27" w:rsidRPr="00791D37" w:rsidRDefault="00DA3B27" w:rsidP="00791D37"/>
    <w:p w14:paraId="22350187" w14:textId="77777777" w:rsidR="00DA3B27" w:rsidRPr="00791D37" w:rsidRDefault="00DA3B27" w:rsidP="00791D37">
      <w:pPr>
        <w:pStyle w:val="Prrafodelista"/>
        <w:numPr>
          <w:ilvl w:val="0"/>
          <w:numId w:val="2"/>
        </w:numPr>
      </w:pPr>
      <w:r w:rsidRPr="00791D37">
        <w:t xml:space="preserve">Servicio </w:t>
      </w:r>
      <w:proofErr w:type="spellStart"/>
      <w:r w:rsidRPr="00791D37">
        <w:t>APIs</w:t>
      </w:r>
      <w:proofErr w:type="spellEnd"/>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77777777" w:rsidR="00DA3B27" w:rsidRPr="00791D37" w:rsidRDefault="00DA3B27" w:rsidP="00FE1EC4">
      <w:pPr>
        <w:pStyle w:val="Ttulo4"/>
      </w:pPr>
      <w:bookmarkStart w:id="2074" w:name="_Toc81499343"/>
      <w:bookmarkStart w:id="2075" w:name="_Toc81743573"/>
      <w:r w:rsidRPr="00791D37">
        <w:t>Capa de Interfaz</w:t>
      </w:r>
      <w:bookmarkEnd w:id="2074"/>
      <w:bookmarkEnd w:id="2075"/>
    </w:p>
    <w:p w14:paraId="2376324A" w14:textId="77777777" w:rsidR="00DA3B27" w:rsidRPr="00791D37" w:rsidRDefault="00DA3B27" w:rsidP="00791D37"/>
    <w:p w14:paraId="0873F7A9" w14:textId="77777777"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w:t>
      </w:r>
      <w:r w:rsidRPr="00791D37">
        <w:lastRenderedPageBreak/>
        <w:t>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2076" w:name="_Toc81499344"/>
      <w:bookmarkStart w:id="2077" w:name="_Toc81743574"/>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076"/>
      <w:r w:rsidR="00AD1498" w:rsidRPr="00791D37">
        <w:rPr>
          <w:noProof/>
        </w:rPr>
        <w:t>[4]</w:t>
      </w:r>
      <w:bookmarkEnd w:id="2077"/>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2078" w:name="_Toc81499345"/>
      <w:bookmarkStart w:id="2079" w:name="_Ref81655481"/>
      <w:bookmarkStart w:id="2080" w:name="_Toc81743575"/>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078"/>
      <w:r w:rsidR="00AD1498" w:rsidRPr="00791D37">
        <w:rPr>
          <w:noProof/>
        </w:rPr>
        <w:t>[4]</w:t>
      </w:r>
      <w:bookmarkEnd w:id="2080"/>
      <w:r w:rsidRPr="00791D37">
        <w:fldChar w:fldCharType="end"/>
      </w:r>
      <w:bookmarkEnd w:id="2079"/>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lastRenderedPageBreak/>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2081" w:name="_Toc81499346"/>
      <w:bookmarkStart w:id="2082" w:name="_Toc81743576"/>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2081"/>
      <w:r w:rsidR="00AD1498" w:rsidRPr="00791D37">
        <w:rPr>
          <w:noProof/>
        </w:rPr>
        <w:t>[4]–[6]</w:t>
      </w:r>
      <w:bookmarkEnd w:id="2082"/>
      <w:r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2083"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084" w:author="JORGE CONTRERAS ORTIZ" w:date="2021-09-04T14:47:00Z">
        <w:r w:rsidR="003E5AE5" w:rsidRPr="00791D37">
          <w:t xml:space="preserve">Ilustración </w:t>
        </w:r>
        <w:r w:rsidR="003E5AE5">
          <w:rPr>
            <w:noProof/>
          </w:rPr>
          <w:t>1</w:t>
        </w:r>
      </w:ins>
      <w:ins w:id="2085" w:author="JORGE CONTRERAS ORTIZ" w:date="2021-09-04T13:43:00Z">
        <w:r w:rsidR="00F92885">
          <w:fldChar w:fldCharType="end"/>
        </w:r>
      </w:ins>
      <w:del w:id="2086"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2087" w:name="_Ref81655480"/>
      <w:bookmarkStart w:id="2088" w:name="_Toc81659531"/>
      <w:bookmarkStart w:id="2089" w:name="_Toc81499811"/>
      <w:bookmarkStart w:id="2090" w:name="_Toc81499576"/>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2087"/>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089"/>
      <w:bookmarkEnd w:id="2090"/>
      <w:r w:rsidR="00AD1498" w:rsidRPr="00791D37">
        <w:rPr>
          <w:noProof/>
        </w:rPr>
        <w:t>[6]</w:t>
      </w:r>
      <w:bookmarkEnd w:id="2088"/>
      <w:r w:rsidRPr="00F21168">
        <w:fldChar w:fldCharType="end"/>
      </w:r>
    </w:p>
    <w:p w14:paraId="40DAEC1D" w14:textId="77777777"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2091" w:name="_Toc81499347"/>
      <w:bookmarkStart w:id="2092" w:name="_Toc81743577"/>
      <w:r w:rsidRPr="00791D37">
        <w:lastRenderedPageBreak/>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2091"/>
      <w:r w:rsidR="00AD1498" w:rsidRPr="00791D37">
        <w:rPr>
          <w:noProof/>
        </w:rPr>
        <w:t>[7]</w:t>
      </w:r>
      <w:bookmarkEnd w:id="2092"/>
      <w:r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t>Como se ha indicado tanto e</w:t>
      </w:r>
      <w:del w:id="2093" w:author="JORGE CONTRERAS ORTIZ" w:date="2021-09-04T13:44:00Z">
        <w:r w:rsidRPr="00791D37" w:rsidDel="00E915C0">
          <w:delText xml:space="preserve">n </w:delText>
        </w:r>
      </w:del>
      <w:ins w:id="2094"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095" w:author="JORGE CONTRERAS ORTIZ" w:date="2021-09-04T14:47:00Z">
        <w:r w:rsidR="003E5AE5">
          <w:t>2.2.1</w:t>
        </w:r>
      </w:ins>
      <w:ins w:id="2096" w:author="JORGE CONTRERAS ORTIZ" w:date="2021-09-04T13:44:00Z">
        <w:r w:rsidR="00E915C0">
          <w:fldChar w:fldCharType="end"/>
        </w:r>
        <w:r w:rsidR="00E915C0">
          <w:t xml:space="preserve"> </w:t>
        </w:r>
      </w:ins>
      <w:del w:id="2097" w:author="JORGE CONTRERAS ORTIZ" w:date="2021-09-04T13:44:00Z">
        <w:r w:rsidRPr="00791D37" w:rsidDel="00F92885">
          <w:delText xml:space="preserve">el apartado anterior </w:delText>
        </w:r>
      </w:del>
      <w:r w:rsidRPr="00791D37">
        <w:t xml:space="preserve">como en </w:t>
      </w:r>
      <w:ins w:id="2098" w:author="JORGE CONTRERAS ORTIZ" w:date="2021-09-04T13:43:00Z">
        <w:r w:rsidR="00F92885">
          <w:fldChar w:fldCharType="begin"/>
        </w:r>
        <w:r w:rsidR="00F92885">
          <w:instrText xml:space="preserve"> REF _Ref81655480 \h </w:instrText>
        </w:r>
      </w:ins>
      <w:ins w:id="2099" w:author="JORGE CONTRERAS ORTIZ" w:date="2021-09-04T13:43:00Z">
        <w:r w:rsidR="00F92885">
          <w:fldChar w:fldCharType="separate"/>
        </w:r>
      </w:ins>
      <w:ins w:id="2100" w:author="JORGE CONTRERAS ORTIZ" w:date="2021-09-04T14:47:00Z">
        <w:r w:rsidR="003E5AE5" w:rsidRPr="00791D37">
          <w:t xml:space="preserve">Ilustración </w:t>
        </w:r>
        <w:r w:rsidR="003E5AE5">
          <w:rPr>
            <w:noProof/>
          </w:rPr>
          <w:t>1</w:t>
        </w:r>
      </w:ins>
      <w:ins w:id="2101" w:author="JORGE CONTRERAS ORTIZ" w:date="2021-09-04T13:43:00Z">
        <w:r w:rsidR="00F92885">
          <w:fldChar w:fldCharType="end"/>
        </w:r>
      </w:ins>
      <w:del w:id="2102"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103" w:author="JORGE CONTRERAS ORTIZ" w:date="2021-09-04T13:44:00Z">
        <w:r w:rsidRPr="00791D37" w:rsidDel="00E915C0">
          <w:delText>cuál</w:delText>
        </w:r>
      </w:del>
      <w:ins w:id="2104"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FE1EC4">
      <w:pPr>
        <w:pStyle w:val="Ttulo4"/>
      </w:pPr>
      <w:bookmarkStart w:id="2105" w:name="_Toc81499348"/>
      <w:bookmarkStart w:id="2106" w:name="_Toc81743578"/>
      <w:r w:rsidRPr="00791D37">
        <w:t>Compresión de cabecera</w:t>
      </w:r>
      <w:bookmarkEnd w:id="2105"/>
      <w:bookmarkEnd w:id="2106"/>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FE1EC4">
      <w:pPr>
        <w:pStyle w:val="Ttulo4"/>
      </w:pPr>
      <w:bookmarkStart w:id="2107" w:name="_Toc81499349"/>
      <w:bookmarkStart w:id="2108" w:name="_Toc81743579"/>
      <w:r w:rsidRPr="00791D37">
        <w:t>Enrutamiento</w:t>
      </w:r>
      <w:bookmarkEnd w:id="2107"/>
      <w:bookmarkEnd w:id="2108"/>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77777777" w:rsidR="00DA3B27" w:rsidRPr="00791D37" w:rsidRDefault="00DA3B27" w:rsidP="00791D37">
      <w:r w:rsidRPr="00791D37">
        <w:t xml:space="preserve">Debido a que las redes con </w:t>
      </w:r>
      <w:proofErr w:type="spellStart"/>
      <w:r w:rsidRPr="00791D37">
        <w:t>perdidas</w:t>
      </w:r>
      <w:proofErr w:type="spellEnd"/>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77777777" w:rsidR="00DA3B27" w:rsidRPr="00791D37" w:rsidRDefault="00DA3B27" w:rsidP="00791D37">
      <w:r w:rsidRPr="00791D37">
        <w:t xml:space="preserve">También, </w:t>
      </w:r>
      <w:commentRangeStart w:id="2109"/>
      <w:r w:rsidRPr="00791D37">
        <w:t>RPL está pensado para ser usado en redes con bastantes nodos</w:t>
      </w:r>
      <w:commentRangeEnd w:id="2109"/>
      <w:r w:rsidRPr="00791D37">
        <w:rPr>
          <w:rStyle w:val="Refdecomentario"/>
        </w:rPr>
        <w:commentReference w:id="2109"/>
      </w:r>
      <w:r w:rsidRPr="00791D37">
        <w:t>, los cuales tendrán recursos limitados y las redes estarán “manejadas” por uno o pocos “</w:t>
      </w:r>
      <w:proofErr w:type="spellStart"/>
      <w:r w:rsidRPr="00791D37">
        <w:t>supernodos</w:t>
      </w:r>
      <w:proofErr w:type="spellEnd"/>
      <w:r w:rsidRPr="00791D37">
        <w:t xml:space="preserve">” o </w:t>
      </w:r>
      <w:proofErr w:type="spellStart"/>
      <w:r w:rsidRPr="00791D37">
        <w:t>border</w:t>
      </w:r>
      <w:proofErr w:type="spellEnd"/>
      <w:r w:rsidRPr="00791D37">
        <w:t xml:space="preserve"> </w:t>
      </w:r>
      <w:proofErr w:type="spellStart"/>
      <w:r w:rsidRPr="00791D37">
        <w:t>routers</w:t>
      </w:r>
      <w:proofErr w:type="spellEnd"/>
      <w:r w:rsidRPr="00791D37">
        <w:t xml:space="preserve">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FE1EC4">
      <w:pPr>
        <w:pStyle w:val="Ttulo4"/>
      </w:pPr>
      <w:bookmarkStart w:id="2110" w:name="_Toc81499350"/>
      <w:bookmarkStart w:id="2111" w:name="_Toc81743580"/>
      <w:r w:rsidRPr="00791D37">
        <w:t>Seguridad</w:t>
      </w:r>
      <w:bookmarkEnd w:id="2110"/>
      <w:bookmarkEnd w:id="2111"/>
    </w:p>
    <w:p w14:paraId="5BF83AE9" w14:textId="77777777" w:rsidR="00DA3B27" w:rsidRPr="00791D37" w:rsidRDefault="00DA3B27" w:rsidP="00791D37"/>
    <w:p w14:paraId="5CF8D296" w14:textId="77777777" w:rsidR="00DA3B27" w:rsidRPr="00791D37" w:rsidRDefault="00DA3B27" w:rsidP="00791D37">
      <w:r w:rsidRPr="00791D37">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lastRenderedPageBreak/>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FE1EC4">
      <w:pPr>
        <w:pStyle w:val="Ttulo4"/>
      </w:pPr>
      <w:bookmarkStart w:id="2112" w:name="_Toc81499351"/>
      <w:bookmarkStart w:id="2113" w:name="_Toc81743581"/>
      <w:r w:rsidRPr="00791D37">
        <w:t>Protocolos de aplicación</w:t>
      </w:r>
      <w:bookmarkEnd w:id="2112"/>
      <w:bookmarkEnd w:id="2113"/>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2114" w:name="_Toc81499352"/>
      <w:bookmarkStart w:id="2115" w:name="_Toc81743582"/>
      <w:r w:rsidRPr="00791D37">
        <w:t>Retos de 6LoWPAN</w:t>
      </w:r>
      <w:bookmarkEnd w:id="2114"/>
      <w:bookmarkEnd w:id="2115"/>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proofErr w:type="spellStart"/>
      <w:r w:rsidRPr="00791D37">
        <w:rPr>
          <w:b/>
          <w:bCs/>
        </w:rPr>
        <w:t>Neighbor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equipos cercanos en la red, para configurarse solo combinando la información del prefijo de la red con el mensaje de anuncio del </w:t>
      </w:r>
      <w:proofErr w:type="spellStart"/>
      <w:r w:rsidRPr="00791D37">
        <w:t>router</w:t>
      </w:r>
      <w:proofErr w:type="spellEnd"/>
      <w:r w:rsidRPr="00791D37">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2116" w:name="_Toc81499353"/>
      <w:bookmarkStart w:id="2117" w:name="_Toc81743583"/>
      <w:r w:rsidRPr="00791D37">
        <w:lastRenderedPageBreak/>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2116"/>
      <w:r w:rsidR="00AD1498" w:rsidRPr="00791D37">
        <w:rPr>
          <w:noProof/>
        </w:rPr>
        <w:t>[5], [7]</w:t>
      </w:r>
      <w:bookmarkEnd w:id="2117"/>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2118" w:name="_Toc81499354"/>
      <w:bookmarkStart w:id="2119" w:name="_Toc81743584"/>
      <w:proofErr w:type="spellStart"/>
      <w:r w:rsidRPr="00791D37">
        <w:t>Contiki</w:t>
      </w:r>
      <w:bookmarkEnd w:id="2118"/>
      <w:bookmarkEnd w:id="2119"/>
      <w:proofErr w:type="spellEnd"/>
    </w:p>
    <w:p w14:paraId="3B69A77C" w14:textId="77777777" w:rsidR="00DA3B27" w:rsidRPr="00791D37" w:rsidRDefault="00DA3B27" w:rsidP="00791D37"/>
    <w:p w14:paraId="5F4B18D6" w14:textId="77777777" w:rsidR="00DA3B27" w:rsidRPr="00791D37" w:rsidRDefault="00DA3B27" w:rsidP="00791D37">
      <w:proofErr w:type="spellStart"/>
      <w:r w:rsidRPr="00791D37">
        <w:t>Contiki</w:t>
      </w:r>
      <w:proofErr w:type="spellEnd"/>
      <w:r w:rsidRPr="00791D37">
        <w:t xml:space="preserve"> es un sistema operativo hibrido basado en Unix. </w:t>
      </w:r>
      <w:proofErr w:type="spellStart"/>
      <w:r w:rsidRPr="00791D37">
        <w:t>Contiki</w:t>
      </w:r>
      <w:proofErr w:type="spellEnd"/>
      <w:r w:rsidRPr="00791D37">
        <w:t xml:space="preserve"> es de código abierto, muy portable y con capacidad de multitarea y control de eventos, el cuál fue pensado para una eficiencia en memoria en sistemas de redes embebidos y redes de sensores inalámbricos. Puede estar en nodos con capacidades de memoria tan baja como 20 KB en RAM y 100 KB en ROM. </w:t>
      </w:r>
      <w:proofErr w:type="spellStart"/>
      <w:r w:rsidRPr="00791D37">
        <w:t>Contiki</w:t>
      </w:r>
      <w:proofErr w:type="spellEnd"/>
      <w:r w:rsidRPr="00791D37">
        <w:t xml:space="preserve">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2120" w:name="_Toc81659532"/>
      <w:r>
        <w:t xml:space="preserve">Ilustración </w:t>
      </w:r>
      <w:r w:rsidR="007279BC">
        <w:fldChar w:fldCharType="begin"/>
      </w:r>
      <w:r w:rsidR="007279BC">
        <w:instrText xml:space="preserve"> SEQ Ilustración \* ARABIC </w:instrText>
      </w:r>
      <w:r w:rsidR="007279BC">
        <w:fldChar w:fldCharType="separate"/>
      </w:r>
      <w:r w:rsidR="009C65A7">
        <w:rPr>
          <w:noProof/>
        </w:rPr>
        <w:t>2</w:t>
      </w:r>
      <w:r w:rsidR="007279BC">
        <w:rPr>
          <w:noProof/>
        </w:rPr>
        <w:fldChar w:fldCharType="end"/>
      </w:r>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120"/>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FE1EC4">
      <w:pPr>
        <w:pStyle w:val="Ttulo4"/>
      </w:pPr>
      <w:bookmarkStart w:id="2121" w:name="_Toc81499355"/>
      <w:bookmarkStart w:id="2122" w:name="_Toc81743585"/>
      <w:proofErr w:type="spellStart"/>
      <w:r w:rsidRPr="00791D37">
        <w:t>TinyOS</w:t>
      </w:r>
      <w:bookmarkEnd w:id="2121"/>
      <w:bookmarkEnd w:id="2122"/>
      <w:proofErr w:type="spellEnd"/>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w:t>
      </w:r>
      <w:r w:rsidRPr="00791D37">
        <w:rPr>
          <w:i/>
          <w:iCs/>
        </w:rPr>
        <w:lastRenderedPageBreak/>
        <w:t xml:space="preserve">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FE1EC4">
      <w:pPr>
        <w:pStyle w:val="Ttulo4"/>
      </w:pPr>
      <w:bookmarkStart w:id="2123" w:name="_Toc81499356"/>
      <w:bookmarkStart w:id="2124" w:name="_Toc81743586"/>
      <w:r w:rsidRPr="00791D37">
        <w:t>Thread</w:t>
      </w:r>
      <w:bookmarkEnd w:id="2123"/>
      <w:bookmarkEnd w:id="2124"/>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p>
    <w:p w14:paraId="7E6D4B3E" w14:textId="5114855F" w:rsidR="00B62082" w:rsidRPr="00791D37" w:rsidDel="00E915C0" w:rsidRDefault="00D46385" w:rsidP="00791D37">
      <w:pPr>
        <w:rPr>
          <w:del w:id="2125" w:author="JORGE CONTRERAS ORTIZ" w:date="2021-09-04T13:47:00Z"/>
          <w:rFonts w:eastAsiaTheme="majorEastAsia"/>
          <w:color w:val="2F5496" w:themeColor="accent1" w:themeShade="BF"/>
          <w:sz w:val="28"/>
          <w:szCs w:val="26"/>
        </w:rPr>
      </w:pPr>
      <w:r w:rsidRPr="00791D37">
        <w:t>Al ser el protocolo elegido lo comentaremos más en profundidad en</w:t>
      </w:r>
      <w:ins w:id="2126" w:author="JORGE CONTRERAS ORTIZ" w:date="2021-09-04T13:51:00Z">
        <w:r w:rsidR="00E915C0">
          <w:t xml:space="preserve"> el apartado</w:t>
        </w:r>
      </w:ins>
      <w:r w:rsidRPr="00791D37">
        <w:t xml:space="preserve"> </w:t>
      </w:r>
      <w:r w:rsidR="00B62082" w:rsidRPr="00791D37">
        <w:t xml:space="preserve"> </w:t>
      </w:r>
      <w:ins w:id="2127" w:author="JORGE CONTRERAS ORTIZ" w:date="2021-09-04T13:50:00Z">
        <w:r w:rsidR="00E915C0">
          <w:fldChar w:fldCharType="begin"/>
        </w:r>
        <w:r w:rsidR="00E915C0">
          <w:instrText xml:space="preserve"> REF _Ref81655865 \w \h </w:instrText>
        </w:r>
      </w:ins>
      <w:r w:rsidR="00E915C0">
        <w:fldChar w:fldCharType="separate"/>
      </w:r>
      <w:ins w:id="2128" w:author="JORGE CONTRERAS ORTIZ" w:date="2021-09-04T14:47:00Z">
        <w:r w:rsidR="003E5AE5">
          <w:t>2.3</w:t>
        </w:r>
      </w:ins>
      <w:ins w:id="2129" w:author="JORGE CONTRERAS ORTIZ" w:date="2021-09-04T13:50:00Z">
        <w:r w:rsidR="00E915C0">
          <w:fldChar w:fldCharType="end"/>
        </w:r>
      </w:ins>
      <w:del w:id="2130" w:author="JORGE CONTRERAS ORTIZ" w:date="2021-09-04T13:50:00Z">
        <w:r w:rsidR="00B62082" w:rsidRPr="00791D37" w:rsidDel="00E915C0">
          <w:rPr>
            <w:rFonts w:eastAsiaTheme="majorEastAsia"/>
            <w:color w:val="2F5496" w:themeColor="accent1" w:themeShade="BF"/>
            <w:sz w:val="28"/>
            <w:szCs w:val="26"/>
          </w:rPr>
          <w:fldChar w:fldCharType="begin"/>
        </w:r>
        <w:r w:rsidR="00B62082" w:rsidRPr="00E915C0" w:rsidDel="00E915C0">
          <w:rPr>
            <w:rFonts w:eastAsiaTheme="majorEastAsia"/>
            <w:color w:val="2F5496" w:themeColor="accent1" w:themeShade="BF"/>
            <w:sz w:val="28"/>
            <w:szCs w:val="26"/>
          </w:rPr>
          <w:delInstrText xml:space="preserve"> HYPERLINK  \l "_THREAD" </w:delInstrText>
        </w:r>
        <w:r w:rsidR="00B62082" w:rsidRPr="00791D37" w:rsidDel="00E915C0">
          <w:rPr>
            <w:rFonts w:eastAsiaTheme="majorEastAsia"/>
            <w:color w:val="2F5496" w:themeColor="accent1" w:themeShade="BF"/>
            <w:sz w:val="28"/>
            <w:szCs w:val="26"/>
          </w:rPr>
          <w:fldChar w:fldCharType="separate"/>
        </w:r>
        <w:r w:rsidR="00B62082" w:rsidRPr="00791D37" w:rsidDel="00E915C0">
          <w:rPr>
            <w:rFonts w:eastAsiaTheme="majorEastAsia"/>
            <w:color w:val="2F5496" w:themeColor="accent1" w:themeShade="BF"/>
          </w:rPr>
          <w:delText>apartado 2.3.</w:delText>
        </w:r>
      </w:del>
    </w:p>
    <w:p w14:paraId="41EC82E8" w14:textId="3BFD22F6" w:rsidR="00B62082" w:rsidRPr="00791D37" w:rsidDel="00E915C0" w:rsidRDefault="00B62082" w:rsidP="00791D37">
      <w:pPr>
        <w:rPr>
          <w:del w:id="2131" w:author="JORGE CONTRERAS ORTIZ" w:date="2021-09-04T13:50:00Z"/>
        </w:rPr>
      </w:pPr>
      <w:del w:id="2132" w:author="JORGE CONTRERAS ORTIZ" w:date="2021-09-04T13:47:00Z">
        <w:r w:rsidRPr="00791D37" w:rsidDel="00E915C0">
          <w:br w:type="page"/>
        </w:r>
      </w:del>
    </w:p>
    <w:p w14:paraId="5A7D5EB3" w14:textId="43B598C8" w:rsidR="00E915C0" w:rsidRPr="00791D37" w:rsidDel="00E915C0" w:rsidRDefault="00B62082" w:rsidP="00791D37">
      <w:pPr>
        <w:rPr>
          <w:ins w:id="2133" w:author="JORGE CONTRERAS ORTIZ" w:date="2021-09-04T13:50:00Z"/>
          <w:del w:id="2134" w:author="JORGE CONTRERAS ORTIZ" w:date="2021-09-04T13:47:00Z"/>
          <w:rFonts w:eastAsiaTheme="majorEastAsia"/>
          <w:color w:val="2F5496" w:themeColor="accent1" w:themeShade="BF"/>
          <w:sz w:val="28"/>
          <w:szCs w:val="26"/>
        </w:rPr>
      </w:pPr>
      <w:bookmarkStart w:id="2135" w:name="_THREAD"/>
      <w:bookmarkStart w:id="2136" w:name="_Toc81499357"/>
      <w:bookmarkEnd w:id="2135"/>
      <w:del w:id="2137"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2138" w:author="JORGE CONTRERAS ORTIZ" w:date="2021-09-04T13:50:00Z"/>
        </w:rPr>
      </w:pPr>
      <w:ins w:id="2139" w:author="JORGE CONTRERAS ORTIZ" w:date="2021-09-04T13:50:00Z">
        <w:del w:id="2140" w:author="JORGE CONTRERAS ORTIZ" w:date="2021-09-04T13:47:00Z">
          <w:r w:rsidRPr="00791D37" w:rsidDel="00E915C0">
            <w:br w:type="page"/>
          </w:r>
        </w:del>
      </w:ins>
    </w:p>
    <w:p w14:paraId="2966E203" w14:textId="1E31DD52" w:rsidR="00B62082" w:rsidRPr="00791D37" w:rsidRDefault="00E915C0" w:rsidP="00791D37">
      <w:pPr>
        <w:pStyle w:val="Ttulo2"/>
      </w:pPr>
      <w:bookmarkStart w:id="2141" w:name="_Ref81655865"/>
      <w:bookmarkStart w:id="2142" w:name="_Toc81743587"/>
      <w:ins w:id="2143" w:author="JORGE CONTRERAS ORTIZ" w:date="2021-09-04T13:50:00Z">
        <w:r>
          <w:t>THR</w:t>
        </w:r>
      </w:ins>
      <w:ins w:id="2144" w:author="JORGE CONTRERAS ORTIZ" w:date="2021-09-04T13:51:00Z">
        <w:r>
          <w:t>EAD</w:t>
        </w:r>
      </w:ins>
      <w:bookmarkEnd w:id="2142"/>
      <w:commentRangeStart w:id="2145"/>
      <w:commentRangeEnd w:id="2145"/>
      <w:del w:id="2146" w:author="JORGE CONTRERAS ORTIZ" w:date="2021-09-04T13:50:00Z">
        <w:r w:rsidR="00B62082" w:rsidRPr="00791D37" w:rsidDel="00E915C0">
          <w:rPr>
            <w:rStyle w:val="Refdecomentario"/>
            <w:rFonts w:eastAsiaTheme="minorHAnsi"/>
            <w:color w:val="auto"/>
          </w:rPr>
          <w:commentReference w:id="2145"/>
        </w:r>
        <w:r w:rsidR="00B62082" w:rsidRPr="00791D37" w:rsidDel="00E915C0">
          <w:delText>READ</w:delText>
        </w:r>
      </w:del>
      <w:bookmarkEnd w:id="2136"/>
      <w:bookmarkEnd w:id="2141"/>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2147" w:name="_Toc81499358"/>
      <w:bookmarkStart w:id="2148" w:name="_Toc81743588"/>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2147"/>
      <w:r w:rsidR="00AD1498" w:rsidRPr="00791D37">
        <w:rPr>
          <w:noProof/>
        </w:rPr>
        <w:t>[8], [10]–[12]</w:t>
      </w:r>
      <w:bookmarkEnd w:id="2148"/>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7856EF27" w:rsidR="00B62082" w:rsidRDefault="00B62082" w:rsidP="00791D37">
      <w:pPr>
        <w:pStyle w:val="Ttulo3"/>
        <w:rPr>
          <w:ins w:id="2149" w:author="JORGE CONTRERAS ORTIZ" w:date="2021-09-04T13:51:00Z"/>
          <w:noProof/>
        </w:rPr>
      </w:pPr>
      <w:bookmarkStart w:id="2150" w:name="_Tipos_de_dispositivos"/>
      <w:bookmarkStart w:id="2151" w:name="_Toc81499359"/>
      <w:bookmarkStart w:id="2152" w:name="_Toc81743589"/>
      <w:bookmarkEnd w:id="2150"/>
      <w:commentRangeStart w:id="2153"/>
      <w:r w:rsidRPr="00791D37">
        <w:rPr>
          <w:noProof/>
        </w:rPr>
        <w:lastRenderedPageBreak/>
        <w:t>Tipos de dispositivos</w:t>
      </w:r>
      <w:commentRangeEnd w:id="2153"/>
      <w:r w:rsidRPr="00791D37">
        <w:rPr>
          <w:rStyle w:val="Refdecomentario"/>
          <w:rFonts w:eastAsiaTheme="minorHAnsi"/>
          <w:color w:val="auto"/>
        </w:rPr>
        <w:commentReference w:id="2153"/>
      </w:r>
      <w:bookmarkEnd w:id="2151"/>
      <w:bookmarkEnd w:id="2152"/>
    </w:p>
    <w:p w14:paraId="3A21969E" w14:textId="77777777" w:rsidR="00E915C0" w:rsidRPr="00E915C0" w:rsidRDefault="00E915C0">
      <w:pPr>
        <w:rPr>
          <w:rPrChange w:id="2154" w:author="JORGE CONTRERAS ORTIZ" w:date="2021-09-04T13:51:00Z">
            <w:rPr>
              <w:noProof/>
            </w:rPr>
          </w:rPrChange>
        </w:rPr>
        <w:pPrChange w:id="2155" w:author="JORGE CONTRERAS ORTIZ" w:date="2021-09-04T13:51:00Z">
          <w:pPr>
            <w:pStyle w:val="Ttulo3"/>
          </w:pPr>
        </w:pPrChange>
      </w:pPr>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proofErr w:type="spellStart"/>
      <w:r w:rsidRPr="00791D37">
        <w:rPr>
          <w:b/>
          <w:bCs/>
        </w:rPr>
        <w:t>Border</w:t>
      </w:r>
      <w:proofErr w:type="spellEnd"/>
      <w:r w:rsidRPr="00791D37">
        <w:rPr>
          <w:b/>
          <w:bCs/>
        </w:rPr>
        <w:t xml:space="preserve"> </w:t>
      </w:r>
      <w:proofErr w:type="spellStart"/>
      <w:r w:rsidRPr="00791D37">
        <w:rPr>
          <w:b/>
          <w:bCs/>
        </w:rPr>
        <w:t>Routers</w:t>
      </w:r>
      <w:proofErr w:type="spellEnd"/>
      <w:r w:rsidRPr="00791D37">
        <w:rPr>
          <w:b/>
          <w:bCs/>
        </w:rPr>
        <w:t xml:space="preserve">. </w:t>
      </w:r>
      <w:r w:rsidRPr="00791D37">
        <w:t xml:space="preserve">Es un </w:t>
      </w:r>
      <w:proofErr w:type="spellStart"/>
      <w:r w:rsidRPr="00791D37">
        <w:t>router</w:t>
      </w:r>
      <w:proofErr w:type="spellEnd"/>
      <w:r w:rsidRPr="00791D37">
        <w:t xml:space="preserve"> específico que da conectividad desde redes 802.15.4 a redes adyacentes en otras capas físicas, como </w:t>
      </w:r>
      <w:proofErr w:type="spellStart"/>
      <w:r w:rsidRPr="00791D37">
        <w:t>Wi</w:t>
      </w:r>
      <w:proofErr w:type="spellEnd"/>
      <w:r w:rsidRPr="00791D37">
        <w:t>-Fi o Ethernet. Da servicio a los dispositivos dentro de la red, incluyendo servicio de enrutamiento para operaciones fuera de red.</w:t>
      </w:r>
    </w:p>
    <w:p w14:paraId="2D0B6222" w14:textId="4A91573A" w:rsidR="00B62082" w:rsidRPr="00791D37" w:rsidRDefault="00B62082" w:rsidP="00791D37">
      <w:pPr>
        <w:pStyle w:val="Prrafodelista"/>
        <w:numPr>
          <w:ilvl w:val="0"/>
          <w:numId w:val="10"/>
        </w:numPr>
      </w:pPr>
      <w:proofErr w:type="spellStart"/>
      <w:r w:rsidRPr="00791D37">
        <w:rPr>
          <w:b/>
          <w:bCs/>
        </w:rPr>
        <w:t>Routers</w:t>
      </w:r>
      <w:proofErr w:type="spellEnd"/>
      <w:r w:rsidRPr="00791D37">
        <w:rPr>
          <w:b/>
          <w:bCs/>
        </w:rPr>
        <w:t>.</w:t>
      </w:r>
      <w:r w:rsidRPr="00791D37">
        <w:t xml:space="preserve"> Estos se encargan de dar servicios de enrutamiento a los distintos dispositivos de red</w:t>
      </w:r>
      <w:ins w:id="2156" w:author="JORGE CONTRERAS ORTIZ" w:date="2021-09-04T11:21:00Z">
        <w:r w:rsidR="00B83329">
          <w:t xml:space="preserve"> y de proporcionar los </w:t>
        </w:r>
      </w:ins>
      <w:del w:id="2157" w:author="JORGE CONTRERAS ORTIZ" w:date="2021-09-04T11:21:00Z">
        <w:r w:rsidRPr="00791D37" w:rsidDel="00B83329">
          <w:delText xml:space="preserve">. También se encargan de </w:delText>
        </w:r>
      </w:del>
      <w:r w:rsidRPr="00791D37">
        <w:t>servicios de seguridad</w:t>
      </w:r>
      <w:del w:id="2158" w:author="JORGE CONTRERAS ORTIZ" w:date="2021-09-04T11:21:00Z">
        <w:r w:rsidRPr="00791D37" w:rsidDel="00B83329">
          <w:delText xml:space="preserve"> y de unión a los diferentes dispositivos que quieran unirse a la red</w:delText>
        </w:r>
      </w:del>
      <w:r w:rsidRPr="00791D37">
        <w:t xml:space="preserve">. Estos </w:t>
      </w:r>
      <w:proofErr w:type="spellStart"/>
      <w:r w:rsidRPr="00791D37">
        <w:t>routers</w:t>
      </w:r>
      <w:proofErr w:type="spellEnd"/>
      <w:r w:rsidRPr="00791D37">
        <w:t xml:space="preserve">, no están pensados para un modo </w:t>
      </w:r>
      <w:del w:id="2159"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 xml:space="preserve">ueden degradar su funcionalidad y convertirse en </w:t>
      </w:r>
      <w:proofErr w:type="spellStart"/>
      <w:r w:rsidRPr="00791D37">
        <w:t>REEDs</w:t>
      </w:r>
      <w:proofErr w:type="spellEnd"/>
      <w:r w:rsidRPr="00791D37">
        <w:t xml:space="preserve"> (</w:t>
      </w:r>
      <w:proofErr w:type="spellStart"/>
      <w:r w:rsidRPr="00791D37">
        <w:t>Router</w:t>
      </w:r>
      <w:proofErr w:type="spellEnd"/>
      <w:r w:rsidRPr="00791D37">
        <w:t xml:space="preserve">-Eligible </w:t>
      </w:r>
      <w:proofErr w:type="spellStart"/>
      <w:r w:rsidRPr="00791D37">
        <w:t>End</w:t>
      </w:r>
      <w:proofErr w:type="spellEnd"/>
      <w:r w:rsidRPr="00791D37">
        <w:t xml:space="preserve"> </w:t>
      </w:r>
      <w:proofErr w:type="spellStart"/>
      <w:r w:rsidRPr="00791D37">
        <w:t>Devices</w:t>
      </w:r>
      <w:proofErr w:type="spellEnd"/>
      <w:r w:rsidRPr="00791D37">
        <w:t>).</w:t>
      </w:r>
    </w:p>
    <w:p w14:paraId="28C08466" w14:textId="6A47B4D7" w:rsidR="00B62082" w:rsidRPr="00791D37" w:rsidRDefault="00B62082" w:rsidP="00791D37">
      <w:pPr>
        <w:pStyle w:val="Prrafodelista"/>
        <w:numPr>
          <w:ilvl w:val="0"/>
          <w:numId w:val="10"/>
        </w:numPr>
      </w:pPr>
      <w:proofErr w:type="spellStart"/>
      <w:r w:rsidRPr="00791D37">
        <w:rPr>
          <w:b/>
          <w:bCs/>
        </w:rPr>
        <w:t>Router</w:t>
      </w:r>
      <w:proofErr w:type="spellEnd"/>
      <w:r w:rsidRPr="00791D37">
        <w:rPr>
          <w:b/>
          <w:bCs/>
        </w:rPr>
        <w:t xml:space="preserve">-Eligible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Estos </w:t>
      </w:r>
      <w:r w:rsidR="00363231" w:rsidRPr="00791D37">
        <w:t>dispositivos</w:t>
      </w:r>
      <w:r w:rsidRPr="00791D37">
        <w:t xml:space="preserve"> pueden convertirse en </w:t>
      </w:r>
      <w:proofErr w:type="spellStart"/>
      <w:r w:rsidRPr="00791D37">
        <w:t>Routers</w:t>
      </w:r>
      <w:proofErr w:type="spellEnd"/>
      <w:r w:rsidR="00363231" w:rsidRPr="00791D37">
        <w:t xml:space="preserve"> </w:t>
      </w:r>
      <w:r w:rsidRPr="00791D37">
        <w:t xml:space="preserve">acorde a la topología o condiciones de la red, </w:t>
      </w:r>
      <w:r w:rsidR="00363231" w:rsidRPr="00791D37">
        <w:t xml:space="preserve">pero </w:t>
      </w:r>
      <w:r w:rsidRPr="00791D37">
        <w:t xml:space="preserve">no actúan como </w:t>
      </w:r>
      <w:proofErr w:type="spellStart"/>
      <w:r w:rsidRPr="00791D37">
        <w:t>Routers</w:t>
      </w:r>
      <w:proofErr w:type="spellEnd"/>
      <w:r w:rsidRPr="00791D37">
        <w:t>. Estos dispositivos, por lo general, no reenvían mensajes ni dan servicios de unión y seguridad para otros dispositivos dentro de la red Thread</w:t>
      </w:r>
      <w:r w:rsidR="00363231" w:rsidRPr="00791D37">
        <w:t xml:space="preserve"> mientras no se conviertan a </w:t>
      </w:r>
      <w:proofErr w:type="spellStart"/>
      <w:r w:rsidR="00363231" w:rsidRPr="00791D37">
        <w:t>routers</w:t>
      </w:r>
      <w:proofErr w:type="spellEnd"/>
      <w:r w:rsidRPr="00791D37">
        <w:t xml:space="preserve">. </w:t>
      </w:r>
      <w:r w:rsidR="00363231" w:rsidRPr="00791D37">
        <w:t>Este</w:t>
      </w:r>
      <w:r w:rsidRPr="00791D37">
        <w:t xml:space="preserve"> cambió a </w:t>
      </w:r>
      <w:proofErr w:type="spellStart"/>
      <w:r w:rsidRPr="00791D37">
        <w:t>Routers</w:t>
      </w:r>
      <w:proofErr w:type="spellEnd"/>
      <w:r w:rsidRPr="00791D37">
        <w:t xml:space="preserve">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Son dispositivos anfitriones o Host de la red. Solo se pueden comunicar a través de su </w:t>
      </w:r>
      <w:proofErr w:type="spellStart"/>
      <w:r w:rsidRPr="00791D37">
        <w:t>Router</w:t>
      </w:r>
      <w:proofErr w:type="spellEnd"/>
      <w:r w:rsidRPr="00791D37">
        <w:t xml:space="preserve">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w:t>
      </w:r>
      <w:proofErr w:type="spellStart"/>
      <w:r w:rsidRPr="00791D37">
        <w:rPr>
          <w:b/>
          <w:bCs/>
        </w:rPr>
        <w:t>Device</w:t>
      </w:r>
      <w:proofErr w:type="spellEnd"/>
      <w:r w:rsidRPr="00791D37">
        <w:rPr>
          <w:b/>
          <w:bCs/>
        </w:rPr>
        <w:t xml:space="preserv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w:t>
      </w:r>
      <w:proofErr w:type="spellStart"/>
      <w:r w:rsidRPr="00791D37">
        <w:t>router</w:t>
      </w:r>
      <w:proofErr w:type="spellEnd"/>
      <w:r w:rsidRPr="00791D37">
        <w:t>.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proofErr w:type="spellStart"/>
      <w:r w:rsidRPr="00791D37">
        <w:rPr>
          <w:b/>
          <w:bCs/>
        </w:rPr>
        <w:t>Border</w:t>
      </w:r>
      <w:proofErr w:type="spellEnd"/>
      <w:r w:rsidRPr="00791D37">
        <w:rPr>
          <w:b/>
          <w:bCs/>
        </w:rPr>
        <w:t xml:space="preserve"> </w:t>
      </w:r>
      <w:proofErr w:type="spellStart"/>
      <w:r w:rsidRPr="00791D37">
        <w:rPr>
          <w:b/>
          <w:bCs/>
        </w:rPr>
        <w:t>Router</w:t>
      </w:r>
      <w:proofErr w:type="spellEnd"/>
      <w:r w:rsidRPr="00791D37">
        <w:rPr>
          <w:b/>
          <w:bCs/>
        </w:rPr>
        <w:t>.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 xml:space="preserve">Active </w:t>
      </w:r>
      <w:proofErr w:type="spellStart"/>
      <w:r w:rsidRPr="00791D37">
        <w:rPr>
          <w:b/>
          <w:bCs/>
        </w:rPr>
        <w:t>Router</w:t>
      </w:r>
      <w:proofErr w:type="spellEnd"/>
      <w:r w:rsidRPr="00791D37">
        <w:rPr>
          <w:b/>
          <w:bCs/>
        </w:rPr>
        <w:t>.</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proofErr w:type="spellStart"/>
      <w:r w:rsidRPr="00791D37">
        <w:rPr>
          <w:b/>
          <w:bCs/>
        </w:rPr>
        <w:t>REEDs</w:t>
      </w:r>
      <w:proofErr w:type="spellEnd"/>
      <w:r w:rsidRPr="00791D37">
        <w:rPr>
          <w:b/>
          <w:bCs/>
        </w:rPr>
        <w:t>.</w:t>
      </w:r>
      <w:r w:rsidRPr="00791D37">
        <w:t xml:space="preserve"> (Misma funcionalidad comentada en la primera clasificación.) Pueden tener varios nodos hijos y mantener enlaces con los </w:t>
      </w:r>
      <w:proofErr w:type="spellStart"/>
      <w:r w:rsidRPr="00791D37">
        <w:t>Routers</w:t>
      </w:r>
      <w:proofErr w:type="spellEnd"/>
      <w:r w:rsidRPr="00791D37">
        <w:t xml:space="preserve"> vecinos.</w:t>
      </w:r>
    </w:p>
    <w:p w14:paraId="65076F2F" w14:textId="77777777" w:rsidR="00B62082" w:rsidRPr="00791D37" w:rsidRDefault="00B62082" w:rsidP="00791D37">
      <w:pPr>
        <w:pStyle w:val="Prrafodelista"/>
        <w:numPr>
          <w:ilvl w:val="1"/>
          <w:numId w:val="11"/>
        </w:numPr>
      </w:pPr>
      <w:r w:rsidRPr="00791D37">
        <w:rPr>
          <w:b/>
          <w:bCs/>
        </w:rPr>
        <w:t xml:space="preserve">Full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(FED).</w:t>
      </w:r>
      <w:r w:rsidRPr="00791D37">
        <w:t xml:space="preserve"> Es un FTD normal, que siempre actuará como un Dispositivo Final (</w:t>
      </w:r>
      <w:proofErr w:type="spellStart"/>
      <w:r w:rsidRPr="00791D37">
        <w:t>End</w:t>
      </w:r>
      <w:proofErr w:type="spellEnd"/>
      <w:r w:rsidRPr="00791D37">
        <w:t xml:space="preserve"> </w:t>
      </w:r>
      <w:proofErr w:type="spellStart"/>
      <w:r w:rsidRPr="00791D37">
        <w:t>Device</w:t>
      </w:r>
      <w:proofErr w:type="spellEnd"/>
      <w:r w:rsidRPr="00791D37">
        <w:t xml:space="preserve"> – ED). Un dispositivo FED nunca pedirá convertirse en </w:t>
      </w:r>
      <w:proofErr w:type="spellStart"/>
      <w:r w:rsidRPr="00791D37">
        <w:t>Router</w:t>
      </w:r>
      <w:proofErr w:type="spellEnd"/>
      <w:r w:rsidRPr="00791D37">
        <w:t>, como haría un REED.</w:t>
      </w:r>
    </w:p>
    <w:p w14:paraId="69413C1B" w14:textId="77777777" w:rsidR="00B62082" w:rsidRPr="00791D37" w:rsidRDefault="00B62082" w:rsidP="00791D37">
      <w:pPr>
        <w:pStyle w:val="Prrafodelista"/>
        <w:numPr>
          <w:ilvl w:val="0"/>
          <w:numId w:val="11"/>
        </w:numPr>
      </w:pPr>
      <w:proofErr w:type="spellStart"/>
      <w:r w:rsidRPr="00791D37">
        <w:rPr>
          <w:b/>
          <w:bCs/>
        </w:rPr>
        <w:t>Minimal</w:t>
      </w:r>
      <w:proofErr w:type="spellEnd"/>
      <w:r w:rsidRPr="00791D37">
        <w:rPr>
          <w:b/>
          <w:bCs/>
        </w:rPr>
        <w:t xml:space="preserve"> Thread </w:t>
      </w:r>
      <w:proofErr w:type="spellStart"/>
      <w:r w:rsidRPr="00791D37">
        <w:rPr>
          <w:b/>
          <w:bCs/>
        </w:rPr>
        <w:t>Device</w:t>
      </w:r>
      <w:proofErr w:type="spellEnd"/>
      <w:r w:rsidRPr="00791D37">
        <w:rPr>
          <w:b/>
          <w:bCs/>
        </w:rPr>
        <w:t xml:space="preserv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proofErr w:type="spellStart"/>
      <w:r w:rsidRPr="00791D37">
        <w:rPr>
          <w:b/>
          <w:bCs/>
        </w:rPr>
        <w:t>Minimal</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2160" w:name="_Toc81659533"/>
      <w:bookmarkStart w:id="2161" w:name="_Toc81499813"/>
      <w:bookmarkStart w:id="2162" w:name="_Toc81499578"/>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161"/>
      <w:bookmarkEnd w:id="2162"/>
      <w:r w:rsidR="00AD1498" w:rsidRPr="00791D37">
        <w:rPr>
          <w:noProof/>
        </w:rPr>
        <w:t>[9]</w:t>
      </w:r>
      <w:bookmarkEnd w:id="2160"/>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 xml:space="preserve">Un </w:t>
      </w:r>
      <w:proofErr w:type="spellStart"/>
      <w:r w:rsidRPr="00791D37">
        <w:t>Router</w:t>
      </w:r>
      <w:proofErr w:type="spellEnd"/>
      <w:r w:rsidRPr="00791D37">
        <w:t xml:space="preserve"> o un </w:t>
      </w:r>
      <w:proofErr w:type="spellStart"/>
      <w:r w:rsidRPr="00791D37">
        <w:t>Border</w:t>
      </w:r>
      <w:proofErr w:type="spellEnd"/>
      <w:r w:rsidRPr="00791D37">
        <w:t xml:space="preserve"> </w:t>
      </w:r>
      <w:proofErr w:type="spellStart"/>
      <w:r w:rsidRPr="00791D37">
        <w:t>Router</w:t>
      </w:r>
      <w:proofErr w:type="spellEnd"/>
      <w:r w:rsidRPr="00791D37">
        <w:t xml:space="preserve"> puede asumir el rol de líder para ciertas funciones dentro de la red Thread. Este líder tendrá que tomar decisiones dentro de la red, como asignar las direcciones de los </w:t>
      </w:r>
      <w:proofErr w:type="spellStart"/>
      <w:r w:rsidRPr="00791D37">
        <w:t>Routers</w:t>
      </w:r>
      <w:proofErr w:type="spellEnd"/>
      <w:r w:rsidRPr="00791D37">
        <w:t xml:space="preserve"> y permitir nuevas solicitudes de </w:t>
      </w:r>
      <w:proofErr w:type="spellStart"/>
      <w:r w:rsidRPr="00791D37">
        <w:t>Routers</w:t>
      </w:r>
      <w:proofErr w:type="spellEnd"/>
      <w:r w:rsidRPr="00791D37">
        <w:t xml:space="preserve">. Si el nodo Líder se falla, un nodo </w:t>
      </w:r>
      <w:proofErr w:type="spellStart"/>
      <w:r w:rsidRPr="00791D37">
        <w:t>Router</w:t>
      </w:r>
      <w:proofErr w:type="spellEnd"/>
      <w:r w:rsidRPr="00791D37">
        <w:t xml:space="preserve"> o </w:t>
      </w:r>
      <w:proofErr w:type="spellStart"/>
      <w:r w:rsidRPr="00791D37">
        <w:t>Border</w:t>
      </w:r>
      <w:proofErr w:type="spellEnd"/>
      <w:r w:rsidRPr="00791D37">
        <w:t xml:space="preserve"> </w:t>
      </w:r>
      <w:proofErr w:type="spellStart"/>
      <w:r w:rsidRPr="00791D37">
        <w:t>Router</w:t>
      </w:r>
      <w:proofErr w:type="spellEnd"/>
      <w:r w:rsidRPr="00791D37">
        <w:t xml:space="preserve">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2163" w:name="_Toc81499360"/>
      <w:bookmarkStart w:id="2164" w:name="_Toc81743590"/>
      <w:r w:rsidRPr="00791D37">
        <w:t>Protocolo Thread</w:t>
      </w:r>
      <w:bookmarkEnd w:id="2163"/>
      <w:bookmarkEnd w:id="2164"/>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7A910E1E" w14:textId="77777777" w:rsidR="009C65A7" w:rsidRDefault="00B62082">
      <w:pPr>
        <w:keepNext/>
        <w:jc w:val="center"/>
        <w:rPr>
          <w:ins w:id="2165" w:author="JORGE CONTRERAS ORTIZ" w:date="2021-09-04T14:50:00Z"/>
        </w:rPr>
      </w:pPr>
      <w:commentRangeStart w:id="2166"/>
      <w:commentRangeStart w:id="2167"/>
      <w:del w:id="2168"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2166"/>
      <w:commentRangeEnd w:id="2167"/>
      <w:ins w:id="2169"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2170" w:author="JORGE CONTRERAS ORTIZ" w:date="2021-09-04T14:50:00Z">
          <w:pPr>
            <w:keepNext/>
          </w:pPr>
        </w:pPrChange>
      </w:pPr>
      <w:ins w:id="2171" w:author="JORGE CONTRERAS ORTIZ" w:date="2021-09-04T14:50:00Z">
        <w:r>
          <w:t xml:space="preserve">Ilustración </w:t>
        </w:r>
        <w:r>
          <w:fldChar w:fldCharType="begin"/>
        </w:r>
        <w:r>
          <w:instrText xml:space="preserve"> SEQ Ilustración \* ARABIC </w:instrText>
        </w:r>
      </w:ins>
      <w:r>
        <w:fldChar w:fldCharType="separate"/>
      </w:r>
      <w:ins w:id="2172" w:author="JORGE CONTRERAS ORTIZ" w:date="2021-09-04T14:50:00Z">
        <w:r>
          <w:rPr>
            <w:noProof/>
          </w:rPr>
          <w:t>4</w:t>
        </w:r>
        <w:r>
          <w:fldChar w:fldCharType="end"/>
        </w:r>
        <w:r>
          <w:t xml:space="preserve"> </w:t>
        </w:r>
        <w:r w:rsidRPr="006D1E1A">
          <w:t xml:space="preserve"> Pila de Protocolo Thread en un sistema IoT</w:t>
        </w:r>
      </w:ins>
    </w:p>
    <w:p w14:paraId="2F982B9F" w14:textId="359C8DCB" w:rsidR="00F21168" w:rsidDel="00B83329" w:rsidRDefault="00F21168" w:rsidP="00F21168">
      <w:pPr>
        <w:pStyle w:val="Descripcin"/>
        <w:jc w:val="center"/>
        <w:rPr>
          <w:del w:id="2173" w:author="JORGE CONTRERAS ORTIZ" w:date="2021-09-04T11:19:00Z"/>
        </w:rPr>
      </w:pPr>
      <w:bookmarkStart w:id="2174" w:name="_Toc81659534"/>
      <w:del w:id="2175" w:author="JORGE CONTRERAS ORTIZ" w:date="2021-09-04T14:50:00Z">
        <w:r w:rsidDel="009C65A7">
          <w:lastRenderedPageBreak/>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bookmarkEnd w:id="2174"/>
        <w:r w:rsidRPr="00791D37" w:rsidDel="009C65A7">
          <w:fldChar w:fldCharType="end"/>
        </w:r>
      </w:del>
    </w:p>
    <w:p w14:paraId="224F3377" w14:textId="4B88D67F" w:rsidR="00B62082" w:rsidRPr="00791D37" w:rsidRDefault="00B62082">
      <w:pPr>
        <w:pStyle w:val="Descripcin"/>
        <w:jc w:val="center"/>
        <w:pPrChange w:id="2176" w:author="JORGE CONTRERAS ORTIZ" w:date="2021-09-04T11:19:00Z">
          <w:pPr/>
        </w:pPrChange>
      </w:pPr>
      <w:r w:rsidRPr="00791D37">
        <w:rPr>
          <w:rStyle w:val="Refdecomentario"/>
        </w:rPr>
        <w:commentReference w:id="2166"/>
      </w:r>
      <w:r w:rsidR="008807DC">
        <w:rPr>
          <w:rStyle w:val="Refdecomentario"/>
          <w:i w:val="0"/>
          <w:iCs w:val="0"/>
          <w:color w:val="auto"/>
        </w:rPr>
        <w:commentReference w:id="2167"/>
      </w:r>
    </w:p>
    <w:p w14:paraId="53762177" w14:textId="0F507CA5" w:rsidR="00B62082" w:rsidRPr="00791D37" w:rsidRDefault="00B62082" w:rsidP="00FE1EC4">
      <w:pPr>
        <w:pStyle w:val="Ttulo4"/>
      </w:pPr>
      <w:bookmarkStart w:id="2177" w:name="_Toc81499361"/>
      <w:bookmarkStart w:id="2178" w:name="_Toc81743591"/>
      <w:r w:rsidRPr="00791D37">
        <w:t xml:space="preserve">Redes de área Privada - </w:t>
      </w:r>
      <w:proofErr w:type="spellStart"/>
      <w:r w:rsidRPr="00791D37">
        <w:t>Private</w:t>
      </w:r>
      <w:proofErr w:type="spellEnd"/>
      <w:r w:rsidRPr="00791D37">
        <w:t xml:space="preserv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177"/>
      <w:r w:rsidR="00AD1498" w:rsidRPr="00791D37">
        <w:rPr>
          <w:noProof/>
        </w:rPr>
        <w:t>[12]</w:t>
      </w:r>
      <w:bookmarkEnd w:id="2178"/>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proofErr w:type="spellStart"/>
      <w:r w:rsidRPr="00791D37">
        <w:rPr>
          <w:i/>
          <w:iCs/>
        </w:rPr>
        <w:t>commissioning</w:t>
      </w:r>
      <w:proofErr w:type="spellEnd"/>
      <w:r w:rsidRPr="00791D37">
        <w:rPr>
          <w:i/>
          <w:iCs/>
        </w:rPr>
        <w:t>,</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679F66A" w:rsidR="00B62082" w:rsidRPr="006242EF" w:rsidRDefault="00B62082" w:rsidP="006242EF">
      <w:pPr>
        <w:pStyle w:val="Descripcin"/>
        <w:jc w:val="center"/>
      </w:pPr>
      <w:bookmarkStart w:id="2179" w:name="_Toc81659535"/>
      <w:bookmarkStart w:id="2180" w:name="_Toc81499815"/>
      <w:bookmarkStart w:id="2181" w:name="_Toc8149958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180"/>
      <w:bookmarkEnd w:id="2181"/>
      <w:r w:rsidR="00AD1498" w:rsidRPr="006242EF">
        <w:t>[12], [13]</w:t>
      </w:r>
      <w:bookmarkEnd w:id="2179"/>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351F29DB" w:rsidR="00B62082" w:rsidRPr="00791D37" w:rsidRDefault="00B62082" w:rsidP="00791D37">
      <w:pPr>
        <w:pStyle w:val="Prrafodelista"/>
        <w:numPr>
          <w:ilvl w:val="0"/>
          <w:numId w:val="12"/>
        </w:numPr>
      </w:pPr>
      <w:r w:rsidRPr="00791D37">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fldChar w:fldCharType="begin"/>
      </w:r>
      <w:r w:rsidR="007279BC">
        <w:instrText xml:space="preserve"> HYPERLINK \</w:instrText>
      </w:r>
      <w:r w:rsidR="007279BC">
        <w:instrText xml:space="preserve">l "_Tipos_de_dispositivos" </w:instrText>
      </w:r>
      <w:r w:rsidR="007279BC">
        <w:fldChar w:fldCharType="separate"/>
      </w:r>
      <w:r w:rsidRPr="00791D37">
        <w:rPr>
          <w:rStyle w:val="SinespaciadoCar"/>
        </w:rPr>
        <w:t>2.3.2. Tipos de dispositivos</w:t>
      </w:r>
      <w:r w:rsidR="007279BC">
        <w:rPr>
          <w:rStyle w:val="SinespaciadoCar"/>
        </w:rPr>
        <w:fldChar w:fldCharType="end"/>
      </w:r>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lastRenderedPageBreak/>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proofErr w:type="spellStart"/>
      <w:r w:rsidRPr="00791D37">
        <w:t>border</w:t>
      </w:r>
      <w:proofErr w:type="spellEnd"/>
      <w:r w:rsidRPr="00791D37">
        <w:t xml:space="preserve"> </w:t>
      </w:r>
      <w:proofErr w:type="spellStart"/>
      <w:r w:rsidRPr="00791D37">
        <w:t>routers</w:t>
      </w:r>
      <w:proofErr w:type="spellEnd"/>
      <w:r w:rsidRPr="00791D37">
        <w:t xml:space="preserve">, para conectarse a Internet. Añaden redundancia y eliminan puntos de fallo. Estos </w:t>
      </w:r>
      <w:proofErr w:type="spellStart"/>
      <w:r w:rsidRPr="00791D37">
        <w:t>Border</w:t>
      </w:r>
      <w:proofErr w:type="spellEnd"/>
      <w:r w:rsidRPr="00791D37">
        <w:t xml:space="preserve"> </w:t>
      </w:r>
      <w:proofErr w:type="spellStart"/>
      <w:r w:rsidRPr="00791D37">
        <w:t>Routers</w:t>
      </w:r>
      <w:proofErr w:type="spellEnd"/>
      <w:r w:rsidRPr="00791D37">
        <w:t xml:space="preserve">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proofErr w:type="spellStart"/>
      <w:r w:rsidRPr="00791D37">
        <w:t>solventa</w:t>
      </w:r>
      <w:proofErr w:type="spellEnd"/>
      <w:r w:rsidRPr="00791D37">
        <w:t xml:space="preserve">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FE1EC4">
      <w:pPr>
        <w:pStyle w:val="Ttulo4"/>
      </w:pPr>
      <w:bookmarkStart w:id="2182" w:name="_Toc81499362"/>
      <w:bookmarkStart w:id="2183" w:name="_Toc81743592"/>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2182"/>
      <w:r w:rsidR="00AD1498" w:rsidRPr="00791D37">
        <w:rPr>
          <w:noProof/>
        </w:rPr>
        <w:t>[12], [14]</w:t>
      </w:r>
      <w:bookmarkEnd w:id="2183"/>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FE1EC4">
      <w:pPr>
        <w:pStyle w:val="Ttulo4"/>
      </w:pPr>
      <w:bookmarkStart w:id="2184" w:name="_Toc81499363"/>
      <w:bookmarkStart w:id="2185" w:name="_Toc81743593"/>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2184"/>
      <w:r w:rsidR="00AD1498" w:rsidRPr="00791D37">
        <w:rPr>
          <w:noProof/>
        </w:rPr>
        <w:t>[12], [14]</w:t>
      </w:r>
      <w:bookmarkEnd w:id="2185"/>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w:t>
      </w:r>
      <w:proofErr w:type="spellStart"/>
      <w:r w:rsidRPr="00791D37">
        <w:t>Device</w:t>
      </w:r>
      <w:proofErr w:type="spellEnd"/>
      <w:r w:rsidRPr="00791D37">
        <w:t xml:space="preserv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w:t>
      </w:r>
      <w:proofErr w:type="spellStart"/>
      <w:r w:rsidRPr="00791D37">
        <w:t>Device</w:t>
      </w:r>
      <w:proofErr w:type="spellEnd"/>
      <w:r w:rsidRPr="00791D37">
        <w:t xml:space="preserv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w:t>
      </w:r>
      <w:proofErr w:type="spellStart"/>
      <w:r w:rsidRPr="00791D37">
        <w:t>Sense</w:t>
      </w:r>
      <w:proofErr w:type="spellEnd"/>
      <w:r w:rsidRPr="00791D37">
        <w:t xml:space="preserve"> Multiple Access </w:t>
      </w:r>
      <w:proofErr w:type="spellStart"/>
      <w:r w:rsidRPr="00791D37">
        <w:t>with</w:t>
      </w:r>
      <w:proofErr w:type="spellEnd"/>
      <w:r w:rsidRPr="00791D37">
        <w:t xml:space="preserve"> </w:t>
      </w:r>
      <w:proofErr w:type="spellStart"/>
      <w:r w:rsidRPr="00791D37">
        <w:t>Collision</w:t>
      </w:r>
      <w:proofErr w:type="spellEnd"/>
      <w:r w:rsidRPr="00791D37">
        <w:t xml:space="preserve"> </w:t>
      </w:r>
      <w:proofErr w:type="spellStart"/>
      <w:r w:rsidRPr="00791D37">
        <w:t>Avoidance</w:t>
      </w:r>
      <w:proofErr w:type="spellEnd"/>
      <w:r w:rsidRPr="00791D37">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lastRenderedPageBreak/>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2186" w:name="_Toc81659761"/>
      <w:r>
        <w:t xml:space="preserve">Tabla </w:t>
      </w:r>
      <w:r w:rsidR="007279BC">
        <w:fldChar w:fldCharType="begin"/>
      </w:r>
      <w:r w:rsidR="007279BC">
        <w:instrText xml:space="preserve"> SEQ Tabla \* ARABIC </w:instrText>
      </w:r>
      <w:r w:rsidR="007279BC">
        <w:fldChar w:fldCharType="separate"/>
      </w:r>
      <w:r w:rsidR="003E5AE5">
        <w:rPr>
          <w:noProof/>
        </w:rPr>
        <w:t>3</w:t>
      </w:r>
      <w:r w:rsidR="007279BC">
        <w:rPr>
          <w:noProof/>
        </w:rPr>
        <w:fldChar w:fldCharType="end"/>
      </w:r>
      <w:r>
        <w:t xml:space="preserve"> </w:t>
      </w:r>
      <w:r w:rsidRPr="00F365E2">
        <w:t xml:space="preserve">MAC </w:t>
      </w:r>
      <w:proofErr w:type="spellStart"/>
      <w:r w:rsidRPr="00F365E2">
        <w:t>Layer</w:t>
      </w:r>
      <w:proofErr w:type="spellEnd"/>
      <w:r w:rsidRPr="00F365E2">
        <w:t xml:space="preserve"> Frame</w:t>
      </w:r>
      <w:bookmarkEnd w:id="2186"/>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FE1EC4">
      <w:pPr>
        <w:pStyle w:val="Ttulo4"/>
      </w:pPr>
      <w:bookmarkStart w:id="2187" w:name="_Toc81499364"/>
      <w:bookmarkStart w:id="2188" w:name="_Toc81743594"/>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187"/>
      <w:r w:rsidR="00AD1498" w:rsidRPr="00791D37">
        <w:rPr>
          <w:noProof/>
        </w:rPr>
        <w:t>[12]</w:t>
      </w:r>
      <w:bookmarkEnd w:id="2188"/>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lastRenderedPageBreak/>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FE1EC4">
      <w:pPr>
        <w:pStyle w:val="Ttulo4"/>
      </w:pPr>
      <w:bookmarkStart w:id="2189" w:name="_Toc81499365"/>
      <w:bookmarkStart w:id="2190" w:name="_Toc81743595"/>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189"/>
      <w:r w:rsidR="00AD1498" w:rsidRPr="00791D37">
        <w:rPr>
          <w:noProof/>
        </w:rPr>
        <w:t>[12]</w:t>
      </w:r>
      <w:bookmarkEnd w:id="2190"/>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malla.</w:t>
      </w:r>
    </w:p>
    <w:p w14:paraId="497D4905" w14:textId="77777777" w:rsidR="00B62082" w:rsidRPr="00791D37" w:rsidRDefault="00B62082" w:rsidP="00791D37">
      <w:r w:rsidRPr="00791D37">
        <w:t xml:space="preserve">Las direcciones Unicast IPv6 son usadas para el uso interno de la malla. Las Unicast pueden ser localizadores de enrutamientos, localizador de cualquier tipo (Líder, DHCPv6, Servicio, </w:t>
      </w:r>
      <w:proofErr w:type="spellStart"/>
      <w:r w:rsidRPr="00791D37">
        <w:t>Commision</w:t>
      </w:r>
      <w:proofErr w:type="spellEnd"/>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53DB22EA" w:rsidR="00B62082" w:rsidRPr="00791D37" w:rsidRDefault="00B62082" w:rsidP="00791D37">
      <w:r w:rsidRPr="00791D37">
        <w:t xml:space="preserve">Las redes Thread no depende del Protocolo de Configuración de Host Dinámico v6 (DHCPv6), por lo que los dispositivos no tendrán que implementarlo. Lo que </w:t>
      </w:r>
      <w:proofErr w:type="spellStart"/>
      <w:r w:rsidRPr="00791D37">
        <w:t>si</w:t>
      </w:r>
      <w:proofErr w:type="spellEnd"/>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FE1EC4">
      <w:pPr>
        <w:pStyle w:val="Ttulo4"/>
      </w:pPr>
      <w:r w:rsidRPr="00791D37">
        <w:t xml:space="preserve"> </w:t>
      </w:r>
      <w:bookmarkStart w:id="2191" w:name="_Toc81499366"/>
      <w:bookmarkStart w:id="2192" w:name="_Toc81743596"/>
      <w:r w:rsidRPr="00791D37">
        <w:t>Protocolo de Enrutamiento</w:t>
      </w:r>
      <w:bookmarkEnd w:id="2191"/>
      <w:bookmarkEnd w:id="2192"/>
    </w:p>
    <w:p w14:paraId="6127AAB9" w14:textId="77777777" w:rsidR="00B62082" w:rsidRPr="00791D37" w:rsidRDefault="00B62082" w:rsidP="00791D37"/>
    <w:p w14:paraId="49CD6754" w14:textId="77777777"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 xml:space="preserve">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w:t>
      </w:r>
      <w:proofErr w:type="spellStart"/>
      <w:r w:rsidRPr="00791D37">
        <w:t>Border</w:t>
      </w:r>
      <w:proofErr w:type="spellEnd"/>
      <w:r w:rsidRPr="00791D37">
        <w:t xml:space="preserve"> </w:t>
      </w:r>
      <w:proofErr w:type="spellStart"/>
      <w:r w:rsidRPr="00791D37">
        <w:t>Routers</w:t>
      </w:r>
      <w:proofErr w:type="spellEnd"/>
      <w:r w:rsidRPr="00791D37">
        <w:t xml:space="preserve"> y otros servidores disponibles para la red Thread vía MLE.</w:t>
      </w:r>
    </w:p>
    <w:p w14:paraId="45001BFA" w14:textId="77777777" w:rsidR="00B62082" w:rsidRPr="00791D37" w:rsidRDefault="00B62082" w:rsidP="00791D37">
      <w:r w:rsidRPr="00791D37">
        <w:lastRenderedPageBreak/>
        <w:t xml:space="preserve">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w:t>
      </w:r>
      <w:proofErr w:type="spellStart"/>
      <w:r w:rsidRPr="00791D37">
        <w:t>Border</w:t>
      </w:r>
      <w:proofErr w:type="spellEnd"/>
      <w:r w:rsidRPr="00791D37">
        <w:t xml:space="preserve"> </w:t>
      </w:r>
      <w:proofErr w:type="spellStart"/>
      <w:r w:rsidRPr="00791D37">
        <w:t>Router</w:t>
      </w:r>
      <w:proofErr w:type="spellEnd"/>
      <w:r w:rsidRPr="00791D37">
        <w:t xml:space="preserve"> pueden generar una nueva partición en la red.</w:t>
      </w:r>
    </w:p>
    <w:p w14:paraId="303E1685" w14:textId="77777777" w:rsidR="00B62082" w:rsidRPr="00791D37" w:rsidRDefault="00B62082" w:rsidP="00791D37"/>
    <w:p w14:paraId="58F2B7D8" w14:textId="35FDA9CB" w:rsidR="00B62082" w:rsidRPr="00791D37" w:rsidRDefault="00B62082" w:rsidP="00FE1EC4">
      <w:pPr>
        <w:pStyle w:val="Ttulo4"/>
      </w:pPr>
      <w:bookmarkStart w:id="2193" w:name="_Toc81499367"/>
      <w:bookmarkStart w:id="2194" w:name="_Toc81743597"/>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193"/>
      <w:r w:rsidR="00AD1498" w:rsidRPr="00791D37">
        <w:rPr>
          <w:noProof/>
        </w:rPr>
        <w:t>[12]</w:t>
      </w:r>
      <w:bookmarkEnd w:id="2194"/>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proofErr w:type="spellStart"/>
      <w:r w:rsidRPr="00791D37">
        <w:t>CoAP</w:t>
      </w:r>
      <w:proofErr w:type="spellEnd"/>
      <w:r w:rsidRPr="00791D37">
        <w:t xml:space="preserve"> tiene un conjunto de modos de seguridad y de implementación obligatoria cifrados.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77777777" w:rsidR="00B62082" w:rsidRPr="00791D37" w:rsidRDefault="00B62082" w:rsidP="00791D37">
      <w:pPr>
        <w:pStyle w:val="Prrafodelista"/>
        <w:numPr>
          <w:ilvl w:val="0"/>
          <w:numId w:val="2"/>
        </w:numPr>
      </w:pPr>
      <w:r w:rsidRPr="00791D37">
        <w:t>Modo Certificado (“</w:t>
      </w:r>
      <w:proofErr w:type="spellStart"/>
      <w:r w:rsidRPr="00791D37">
        <w:t>certificate</w:t>
      </w:r>
      <w:proofErr w:type="spellEnd"/>
      <w:r w:rsidRPr="00791D37">
        <w:t>”).</w:t>
      </w:r>
    </w:p>
    <w:p w14:paraId="5BE8D66A" w14:textId="6A1BD3D0"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proofErr w:type="spellStart"/>
      <w:r w:rsidRPr="00791D37">
        <w:t>esta</w:t>
      </w:r>
      <w:proofErr w:type="spellEnd"/>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FE1EC4">
      <w:pPr>
        <w:pStyle w:val="Ttulo4"/>
      </w:pPr>
      <w:bookmarkStart w:id="2195" w:name="_Toc81499368"/>
      <w:bookmarkStart w:id="2196" w:name="_Toc81743598"/>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2195"/>
      <w:r w:rsidR="00AD1498" w:rsidRPr="00791D37">
        <w:rPr>
          <w:noProof/>
        </w:rPr>
        <w:t>[10], [12]</w:t>
      </w:r>
      <w:bookmarkEnd w:id="2196"/>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w:t>
      </w:r>
      <w:proofErr w:type="spellStart"/>
      <w:r w:rsidRPr="00791D37">
        <w:t>Commissioning</w:t>
      </w:r>
      <w:proofErr w:type="spellEnd"/>
      <w:r w:rsidRPr="00791D37">
        <w:t xml:space="preserve"> </w:t>
      </w:r>
      <w:commentRangeStart w:id="2197"/>
      <w:commentRangeEnd w:id="2197"/>
      <w:r w:rsidRPr="00791D37">
        <w:rPr>
          <w:rStyle w:val="Refdecomentario"/>
        </w:rPr>
        <w:commentReference w:id="2197"/>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lastRenderedPageBreak/>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 xml:space="preserve">Usando el método </w:t>
      </w:r>
      <w:proofErr w:type="spellStart"/>
      <w:r w:rsidRPr="00791D37">
        <w:t>Out</w:t>
      </w:r>
      <w:proofErr w:type="spellEnd"/>
      <w:r w:rsidRPr="00791D37">
        <w: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w:t>
      </w:r>
      <w:proofErr w:type="spellStart"/>
      <w:r w:rsidRPr="00791D37">
        <w:t>cuál</w:t>
      </w:r>
      <w:proofErr w:type="spellEnd"/>
      <w:r w:rsidRPr="00791D37">
        <w:t xml:space="preserve"> se le llamará Sesión de Comisión y sucede entre el Comisario y el propio </w:t>
      </w:r>
      <w:proofErr w:type="spellStart"/>
      <w:r w:rsidRPr="00791D37">
        <w:t>Border</w:t>
      </w:r>
      <w:proofErr w:type="spellEnd"/>
      <w:r w:rsidRPr="00791D37">
        <w:t xml:space="preserve"> </w:t>
      </w:r>
      <w:proofErr w:type="spellStart"/>
      <w:r w:rsidRPr="00791D37">
        <w:t>Router</w:t>
      </w:r>
      <w:proofErr w:type="spellEnd"/>
      <w:r w:rsidRPr="00791D37">
        <w:t xml:space="preserve">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w:t>
      </w:r>
      <w:proofErr w:type="spellStart"/>
      <w:r w:rsidRPr="00791D37">
        <w:t>Commissioner</w:t>
      </w:r>
      <w:proofErr w:type="spellEnd"/>
      <w:r w:rsidRPr="00791D37">
        <w:t xml:space="preserve">. Tras terminar esta autenticación, el Comisario se registra con el BR, y este último comparte la información del Comisario al Nodo Leader, el cuál procederá a aceptar o rechazar al Comisario. En caso de ser aceptado el Comisario, el Líder manda su información a los </w:t>
      </w:r>
      <w:proofErr w:type="spellStart"/>
      <w:r w:rsidRPr="00791D37">
        <w:t>Joiner</w:t>
      </w:r>
      <w:proofErr w:type="spellEnd"/>
      <w:r w:rsidRPr="00791D37">
        <w:t xml:space="preserve"> </w:t>
      </w:r>
      <w:proofErr w:type="spellStart"/>
      <w:r w:rsidRPr="00791D37">
        <w:t>Routers</w:t>
      </w:r>
      <w:proofErr w:type="spellEnd"/>
      <w:r w:rsidRPr="00791D37">
        <w:t xml:space="preserve"> (JR) de la PAN.</w:t>
      </w:r>
    </w:p>
    <w:p w14:paraId="6539062F" w14:textId="77777777" w:rsidR="00B62082" w:rsidRPr="00791D37" w:rsidRDefault="00B62082" w:rsidP="00791D37">
      <w:r w:rsidRPr="00791D37">
        <w:t xml:space="preserve">Cuando un dispositivo desea unirse a la PAN, se le llama </w:t>
      </w:r>
      <w:proofErr w:type="spellStart"/>
      <w:r w:rsidRPr="00791D37">
        <w:t>Joiner</w:t>
      </w:r>
      <w:proofErr w:type="spellEnd"/>
      <w:r w:rsidRPr="00791D37">
        <w:t xml:space="preserve"> </w:t>
      </w:r>
      <w:proofErr w:type="spellStart"/>
      <w:r w:rsidRPr="00791D37">
        <w:t>Device</w:t>
      </w:r>
      <w:proofErr w:type="spellEnd"/>
      <w:r w:rsidRPr="00791D37">
        <w:t xml:space="preserv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w:t>
      </w:r>
      <w:proofErr w:type="spellStart"/>
      <w:r w:rsidRPr="00791D37">
        <w:t>Joiner</w:t>
      </w:r>
      <w:proofErr w:type="spellEnd"/>
      <w:r w:rsidRPr="00791D37">
        <w:t xml:space="preserve"> </w:t>
      </w:r>
      <w:proofErr w:type="spellStart"/>
      <w:r w:rsidRPr="00791D37">
        <w:t>Session</w:t>
      </w:r>
      <w:proofErr w:type="spellEnd"/>
      <w:r w:rsidRPr="00791D37">
        <w:t xml:space="preserve"> (JS). El JR mandará mensajes UDP al BR, el </w:t>
      </w:r>
      <w:proofErr w:type="spellStart"/>
      <w:r w:rsidRPr="00791D37">
        <w:t>cuál</w:t>
      </w:r>
      <w:proofErr w:type="spellEnd"/>
      <w:r w:rsidRPr="00791D37">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 xml:space="preserve">El Comisario 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2198" w:name="_Toc81499399"/>
      <w:bookmarkStart w:id="2199" w:name="_Toc81743599"/>
      <w:r w:rsidRPr="00791D37">
        <w:lastRenderedPageBreak/>
        <w:t>AN</w:t>
      </w:r>
      <w:commentRangeStart w:id="2200"/>
      <w:commentRangeStart w:id="2201"/>
      <w:r w:rsidRPr="00791D37">
        <w:t>ALISIS</w:t>
      </w:r>
      <w:commentRangeEnd w:id="2200"/>
      <w:commentRangeEnd w:id="2201"/>
      <w:r w:rsidRPr="00791D37">
        <w:t xml:space="preserve"> DE LA TECNOLOGÍA THREAD</w:t>
      </w:r>
      <w:r w:rsidRPr="00791D37">
        <w:rPr>
          <w:rStyle w:val="Refdecomentario"/>
          <w:rFonts w:eastAsiaTheme="minorHAnsi"/>
          <w:color w:val="auto"/>
        </w:rPr>
        <w:commentReference w:id="2200"/>
      </w:r>
      <w:bookmarkEnd w:id="2198"/>
      <w:r w:rsidR="00890963">
        <w:rPr>
          <w:rStyle w:val="Refdecomentario"/>
          <w:rFonts w:eastAsiaTheme="minorHAnsi"/>
          <w:color w:val="auto"/>
        </w:rPr>
        <w:commentReference w:id="2201"/>
      </w:r>
      <w:bookmarkEnd w:id="2199"/>
    </w:p>
    <w:p w14:paraId="131FB54F" w14:textId="427B4F85" w:rsidR="00F21168" w:rsidRDefault="00F21168" w:rsidP="00F21168"/>
    <w:p w14:paraId="0FA68786" w14:textId="0D1074BC" w:rsidR="00F21168" w:rsidRDefault="00F21168" w:rsidP="00F21168">
      <w:pPr>
        <w:pStyle w:val="Ttulo2"/>
      </w:pPr>
      <w:bookmarkStart w:id="2202" w:name="_ANÁLISIS_INICIAL_"/>
      <w:bookmarkStart w:id="2203" w:name="_Ref81640651"/>
      <w:bookmarkStart w:id="2204" w:name="_Toc81743600"/>
      <w:bookmarkEnd w:id="2202"/>
      <w:commentRangeStart w:id="2205"/>
      <w:r>
        <w:t>ANÁLISIS INICIAL</w:t>
      </w:r>
      <w:r w:rsidR="00BA0D46">
        <w:t xml:space="preserve"> </w:t>
      </w:r>
      <w:commentRangeEnd w:id="2205"/>
      <w:r w:rsidR="006F13B4">
        <w:rPr>
          <w:rStyle w:val="Refdecomentario"/>
          <w:rFonts w:eastAsiaTheme="minorHAnsi"/>
          <w:color w:val="auto"/>
        </w:rPr>
        <w:commentReference w:id="2205"/>
      </w:r>
      <w:r w:rsidR="00BA0D46">
        <w:t>DE LA TECNOLOGÍA</w:t>
      </w:r>
      <w:bookmarkEnd w:id="2203"/>
      <w:ins w:id="2206" w:author="JORGE CONTRERAS ORTIZ" w:date="2021-09-04T09:37:00Z">
        <w:r w:rsidR="008E3912">
          <w:t xml:space="preserve"> THREAD</w:t>
        </w:r>
      </w:ins>
      <w:bookmarkEnd w:id="2204"/>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w:t>
      </w:r>
      <w:proofErr w:type="spellStart"/>
      <w:r w:rsidR="00890963">
        <w:t>Kirale</w:t>
      </w:r>
      <w:proofErr w:type="spellEnd"/>
      <w:r w:rsidR="00890963">
        <w:t xml:space="preserve">, Google con </w:t>
      </w:r>
      <w:proofErr w:type="spellStart"/>
      <w:r w:rsidR="00890963">
        <w:t>Openthread</w:t>
      </w:r>
      <w:proofErr w:type="spellEnd"/>
      <w:r w:rsidR="00890963">
        <w:t xml:space="preserve"> y Qualcomm.</w:t>
      </w:r>
    </w:p>
    <w:p w14:paraId="090356D3" w14:textId="5CEFC180" w:rsidR="00890963" w:rsidRDefault="00890963" w:rsidP="00F21168">
      <w:r>
        <w:t xml:space="preserve">Entre las diferentes empresas que desarrollan tecnología THREAD, se ha visto que </w:t>
      </w:r>
      <w:proofErr w:type="spellStart"/>
      <w:r>
        <w:t>Kirale</w:t>
      </w:r>
      <w:proofErr w:type="spellEnd"/>
      <w:r>
        <w:t xml:space="preserve"> Technologies es la única entidad certificada Thread con módulos, hardware de desarrollo y </w:t>
      </w:r>
      <w:proofErr w:type="spellStart"/>
      <w:r>
        <w:t>Border</w:t>
      </w:r>
      <w:proofErr w:type="spellEnd"/>
      <w:r>
        <w:t xml:space="preserve"> </w:t>
      </w:r>
      <w:proofErr w:type="spellStart"/>
      <w:r>
        <w:t>Router</w:t>
      </w:r>
      <w:proofErr w:type="spellEnd"/>
      <w:r>
        <w:t xml:space="preserve"> disponibles</w:t>
      </w:r>
      <w:r w:rsidR="00CD0C5B">
        <w:t>, por lo que se vio como potencial elección para los dispositivos a ad</w:t>
      </w:r>
      <w:ins w:id="2207" w:author="JORGE CONTRERAS ORTIZ" w:date="2021-09-04T09:58:00Z">
        <w:r w:rsidR="000A0AF3">
          <w:t>quirir</w:t>
        </w:r>
      </w:ins>
      <w:del w:id="2208" w:author="JORGE CONTRERAS ORTIZ" w:date="2021-09-04T09:58:00Z">
        <w:r w:rsidR="00CD0C5B" w:rsidDel="000A0AF3">
          <w:delText>quirir</w:delText>
        </w:r>
      </w:del>
      <w:ins w:id="2209" w:author="JORGE CONTRERAS ORTIZ" w:date="2021-09-04T10:03:00Z">
        <w:r w:rsidR="007B782F">
          <w:t>, a pesar de no contar con un entorno de desarrollo software.</w:t>
        </w:r>
      </w:ins>
      <w:del w:id="2210" w:author="JORGE CONTRERAS ORTIZ" w:date="2021-09-04T10:03:00Z">
        <w:r w:rsidR="00CD0C5B" w:rsidDel="007B782F">
          <w:delText>.</w:delText>
        </w:r>
      </w:del>
    </w:p>
    <w:p w14:paraId="68EEF5A5" w14:textId="73B0E5A3" w:rsidR="00AF4313" w:rsidRDefault="00AF4313" w:rsidP="00F21168">
      <w:r>
        <w:t xml:space="preserve">Otras ventajas que se han visto en la tecnología de </w:t>
      </w:r>
      <w:proofErr w:type="spellStart"/>
      <w:r>
        <w:t>Kirale</w:t>
      </w:r>
      <w:proofErr w:type="spellEnd"/>
      <w:r>
        <w:t xml:space="preserv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2211" w:author="JORGE CONTRERAS ORTIZ" w:date="2021-09-04T08:32:00Z">
            <w:rPr>
              <w:b/>
              <w:bCs/>
              <w:lang w:val="en-US"/>
            </w:rPr>
          </w:rPrChange>
        </w:rPr>
        <w:t xml:space="preserve">Primer </w:t>
      </w:r>
      <w:proofErr w:type="spellStart"/>
      <w:r w:rsidRPr="00797426">
        <w:rPr>
          <w:b/>
          <w:bCs/>
          <w:rPrChange w:id="2212" w:author="JORGE CONTRERAS ORTIZ" w:date="2021-09-04T08:32:00Z">
            <w:rPr>
              <w:b/>
              <w:bCs/>
              <w:lang w:val="en-US"/>
            </w:rPr>
          </w:rPrChange>
        </w:rPr>
        <w:t>Backbone</w:t>
      </w:r>
      <w:proofErr w:type="spellEnd"/>
      <w:r w:rsidRPr="00797426">
        <w:rPr>
          <w:b/>
          <w:bCs/>
          <w:rPrChange w:id="2213" w:author="JORGE CONTRERAS ORTIZ" w:date="2021-09-04T08:32:00Z">
            <w:rPr>
              <w:b/>
              <w:bCs/>
              <w:lang w:val="en-US"/>
            </w:rPr>
          </w:rPrChange>
        </w:rPr>
        <w:t xml:space="preserve"> </w:t>
      </w:r>
      <w:proofErr w:type="spellStart"/>
      <w:r w:rsidRPr="00797426">
        <w:rPr>
          <w:b/>
          <w:bCs/>
          <w:rPrChange w:id="2214" w:author="JORGE CONTRERAS ORTIZ" w:date="2021-09-04T08:32:00Z">
            <w:rPr>
              <w:b/>
              <w:bCs/>
              <w:lang w:val="en-US"/>
            </w:rPr>
          </w:rPrChange>
        </w:rPr>
        <w:t>Border</w:t>
      </w:r>
      <w:proofErr w:type="spellEnd"/>
      <w:r w:rsidRPr="00797426">
        <w:rPr>
          <w:b/>
          <w:bCs/>
          <w:rPrChange w:id="2215" w:author="JORGE CONTRERAS ORTIZ" w:date="2021-09-04T08:32:00Z">
            <w:rPr>
              <w:b/>
              <w:bCs/>
              <w:lang w:val="en-US"/>
            </w:rPr>
          </w:rPrChange>
        </w:rPr>
        <w:t xml:space="preserve"> </w:t>
      </w:r>
      <w:proofErr w:type="spellStart"/>
      <w:r w:rsidRPr="00797426">
        <w:rPr>
          <w:b/>
          <w:bCs/>
          <w:rPrChange w:id="2216" w:author="JORGE CONTRERAS ORTIZ" w:date="2021-09-04T08:32:00Z">
            <w:rPr>
              <w:b/>
              <w:bCs/>
              <w:lang w:val="en-US"/>
            </w:rPr>
          </w:rPrChange>
        </w:rPr>
        <w:t>Router</w:t>
      </w:r>
      <w:proofErr w:type="spellEnd"/>
      <w:r w:rsidRPr="00797426">
        <w:rPr>
          <w:b/>
          <w:bCs/>
          <w:rPrChange w:id="2217" w:author="JORGE CONTRERAS ORTIZ" w:date="2021-09-04T08:32:00Z">
            <w:rPr>
              <w:b/>
              <w:bCs/>
              <w:lang w:val="en-US"/>
            </w:rPr>
          </w:rPrChange>
        </w:rPr>
        <w:t xml:space="preserve">. </w:t>
      </w:r>
      <w:r w:rsidRPr="00AF4313">
        <w:t xml:space="preserve">Tan solo </w:t>
      </w:r>
      <w:proofErr w:type="spellStart"/>
      <w:r w:rsidRPr="00AF4313">
        <w:t>Kirale</w:t>
      </w:r>
      <w:proofErr w:type="spellEnd"/>
      <w:r w:rsidRPr="00AF4313">
        <w:t xml:space="preserve"> ha c</w:t>
      </w:r>
      <w:r>
        <w:t xml:space="preserve">onseguido desarrollar un dispositivo </w:t>
      </w:r>
      <w:proofErr w:type="spellStart"/>
      <w:r>
        <w:t>Border</w:t>
      </w:r>
      <w:proofErr w:type="spellEnd"/>
      <w:r>
        <w:t xml:space="preserve"> </w:t>
      </w:r>
      <w:proofErr w:type="spellStart"/>
      <w:r>
        <w:t>Router</w:t>
      </w:r>
      <w:proofErr w:type="spellEnd"/>
      <w:r>
        <w:t xml:space="preserve">, capaz de enlazar las redes Thread con otras redes IPv4 o IPv6. La única alternativa es la ofrecida por </w:t>
      </w:r>
      <w:proofErr w:type="spellStart"/>
      <w:r>
        <w:t>OpenThread</w:t>
      </w:r>
      <w:proofErr w:type="spellEnd"/>
      <w:r>
        <w:t xml:space="preserve">, con un </w:t>
      </w:r>
      <w:proofErr w:type="spellStart"/>
      <w:r>
        <w:t>Border</w:t>
      </w:r>
      <w:proofErr w:type="spellEnd"/>
      <w:r>
        <w:t xml:space="preserve"> </w:t>
      </w:r>
      <w:proofErr w:type="spellStart"/>
      <w:r>
        <w:t>Router</w:t>
      </w:r>
      <w:proofErr w:type="spellEnd"/>
      <w:r>
        <w:t xml:space="preserve">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proofErr w:type="spellStart"/>
      <w:r w:rsidR="00151189">
        <w:t>Coockie</w:t>
      </w:r>
      <w:proofErr w:type="spellEnd"/>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218" w:author="JORGE CONTRERAS ORTIZ" w:date="2021-09-04T00:17:00Z"/>
          <w:b/>
          <w:bCs/>
          <w:rPrChange w:id="2219" w:author="JORGE CONTRERAS ORTIZ" w:date="2021-09-04T00:17:00Z">
            <w:rPr>
              <w:ins w:id="2220"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221" w:author="JORGE CONTRERAS ORTIZ" w:date="2021-09-04T00:20:00Z"/>
        </w:rPr>
      </w:pPr>
      <w:ins w:id="2222" w:author="JORGE CONTRERAS ORTIZ" w:date="2021-09-04T00:17:00Z">
        <w:r>
          <w:t xml:space="preserve">Una posible desventaja es la falta de sensorizado o de entradas Analógicas y/o Digitales para </w:t>
        </w:r>
      </w:ins>
      <w:ins w:id="2223" w:author="JORGE CONTRERAS ORTIZ" w:date="2021-09-04T00:18:00Z">
        <w:r>
          <w:t>la integración de sensores, de cara a posibles pruebas de envíos de datos que se estén leyendo en tiempo real</w:t>
        </w:r>
      </w:ins>
      <w:ins w:id="2224" w:author="JORGE CONTRERAS ORTIZ" w:date="2021-09-04T00:19:00Z">
        <w:r>
          <w:t xml:space="preserve">. Esto obliga a elaborar una plataforma integrando los sensores a un microcontrolador que se encargue tanto de la lectura de los sensores como </w:t>
        </w:r>
      </w:ins>
      <w:ins w:id="2225" w:author="JORGE CONTRERAS ORTIZ" w:date="2021-09-04T00:20:00Z">
        <w:r>
          <w:t>del control del Dongle de evaluación vía UART.</w:t>
        </w:r>
      </w:ins>
    </w:p>
    <w:p w14:paraId="349DF474" w14:textId="78EB42E9" w:rsidR="006F13B4" w:rsidRDefault="000A0AF3" w:rsidP="006F13B4">
      <w:pPr>
        <w:ind w:left="360"/>
        <w:rPr>
          <w:ins w:id="2226" w:author="JORGE CONTRERAS ORTIZ" w:date="2021-09-04T00:20:00Z"/>
        </w:rPr>
      </w:pPr>
      <w:ins w:id="2227" w:author="JORGE CONTRERAS ORTIZ" w:date="2021-09-04T09:59:00Z">
        <w:r>
          <w:t xml:space="preserve">Tras el primer análisis realizado, se ha elegido la tecnología de </w:t>
        </w:r>
        <w:proofErr w:type="spellStart"/>
        <w:r>
          <w:t>Kirale</w:t>
        </w:r>
        <w:proofErr w:type="spellEnd"/>
        <w:r>
          <w:t>, debido a que en este pro</w:t>
        </w:r>
      </w:ins>
      <w:ins w:id="2228" w:author="JORGE CONTRERAS ORTIZ" w:date="2021-09-04T10:00:00Z">
        <w:r>
          <w:t>yecto la implementación de tecnología THREAD será hardware y la plataforma final integra un pequeño sistema de sensorizado, por lo que</w:t>
        </w:r>
      </w:ins>
      <w:ins w:id="2229" w:author="JORGE CONTRERAS ORTIZ" w:date="2021-09-04T10:01:00Z">
        <w:r>
          <w:t xml:space="preserve"> </w:t>
        </w:r>
      </w:ins>
      <w:ins w:id="2230" w:author="JORGE CONTRERAS ORTIZ" w:date="2021-09-04T10:04:00Z">
        <w:r w:rsidR="007B782F">
          <w:t xml:space="preserve">las principales desventajas no afectarían al desarrollo del </w:t>
        </w:r>
      </w:ins>
      <w:ins w:id="2231" w:author="JORGE CONTRERAS ORTIZ" w:date="2021-09-04T10:05:00Z">
        <w:r w:rsidR="007B782F">
          <w:t>proyecto.</w:t>
        </w:r>
      </w:ins>
    </w:p>
    <w:p w14:paraId="0685D12F" w14:textId="77777777" w:rsidR="006F13B4" w:rsidRPr="006F13B4" w:rsidRDefault="006F13B4">
      <w:pPr>
        <w:ind w:left="360"/>
        <w:pPrChange w:id="2232"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2233" w:author="JORGE CONTRERAS ORTIZ" w:date="2021-09-04T09:33:00Z">
          <w:pPr>
            <w:pStyle w:val="Ttulo2"/>
          </w:pPr>
        </w:pPrChange>
      </w:pPr>
      <w:bookmarkStart w:id="2234" w:name="_Toc81743601"/>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2234"/>
    </w:p>
    <w:p w14:paraId="38A9E63D" w14:textId="68F29344" w:rsidR="00ED1700" w:rsidRDefault="00ED1700" w:rsidP="00ED1700"/>
    <w:p w14:paraId="3D088121" w14:textId="1F8D4601" w:rsidR="00ED1700" w:rsidRDefault="00B83329">
      <w:pPr>
        <w:pStyle w:val="Ttulo4"/>
        <w:pPrChange w:id="2235" w:author="JORGE CONTRERAS ORTIZ" w:date="2021-09-04T11:25:00Z">
          <w:pPr>
            <w:pStyle w:val="Ttulo3"/>
          </w:pPr>
        </w:pPrChange>
      </w:pPr>
      <w:bookmarkStart w:id="2236" w:name="_Características_módulo_RF"/>
      <w:bookmarkStart w:id="2237" w:name="_Ref81655939"/>
      <w:bookmarkStart w:id="2238" w:name="_Ref81655947"/>
      <w:bookmarkStart w:id="2239" w:name="_Toc81743602"/>
      <w:bookmarkEnd w:id="2236"/>
      <w:r>
        <w:t>CARACTERÍSTICAS MÓDULO RF KTWM102</w:t>
      </w:r>
      <w:bookmarkEnd w:id="2237"/>
      <w:bookmarkEnd w:id="2238"/>
      <w:bookmarkEnd w:id="2239"/>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w:t>
      </w:r>
      <w:proofErr w:type="spellStart"/>
      <w:r w:rsidR="009979DA">
        <w:t>Border</w:t>
      </w:r>
      <w:proofErr w:type="spellEnd"/>
      <w:r w:rsidR="009979DA">
        <w:t xml:space="preserve"> </w:t>
      </w:r>
      <w:proofErr w:type="spellStart"/>
      <w:r w:rsidR="009979DA">
        <w:t>Router</w:t>
      </w:r>
      <w:proofErr w:type="spellEnd"/>
      <w:r w:rsidR="009979DA">
        <w:t>.</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2240" w:author="JORGE CONTRERAS ORTIZ" w:date="2021-09-04T11:25:00Z">
          <w:pPr>
            <w:pStyle w:val="Ttulo3"/>
          </w:pPr>
        </w:pPrChange>
      </w:pPr>
      <w:bookmarkStart w:id="2241" w:name="_Toc81743603"/>
      <w:r>
        <w:t>CARACTERÍSTICAS KTDG102 EVALUATION DONGLE</w:t>
      </w:r>
      <w:bookmarkEnd w:id="2241"/>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2242" w:author="JORGE CONTRERAS ORTIZ" w:date="2021-09-04T13:52:00Z">
        <w:r w:rsidR="00E915C0">
          <w:fldChar w:fldCharType="begin"/>
        </w:r>
        <w:r w:rsidR="00E915C0">
          <w:instrText xml:space="preserve"> REF _Ref81655939 \w \h </w:instrText>
        </w:r>
      </w:ins>
      <w:r w:rsidR="00E915C0">
        <w:fldChar w:fldCharType="separate"/>
      </w:r>
      <w:ins w:id="2243" w:author="JORGE CONTRERAS ORTIZ" w:date="2021-09-04T14:47:00Z">
        <w:r w:rsidR="003E5AE5">
          <w:t>3.1.1.1</w:t>
        </w:r>
      </w:ins>
      <w:ins w:id="2244"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2245" w:author="JORGE CONTRERAS ORTIZ" w:date="2021-09-04T14:47:00Z">
        <w:r w:rsidR="003E5AE5">
          <w:t>CARACTERÍSTICAS MÓDULO RF KTWM102</w:t>
        </w:r>
      </w:ins>
      <w:ins w:id="2246" w:author="JORGE CONTRERAS ORTIZ" w:date="2021-09-04T13:52:00Z">
        <w:r w:rsidR="00E915C0">
          <w:fldChar w:fldCharType="end"/>
        </w:r>
        <w:r w:rsidR="00E915C0">
          <w:t xml:space="preserve"> </w:t>
        </w:r>
      </w:ins>
      <w:del w:id="2247"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pPr>
        <w:pStyle w:val="Ttulo4"/>
        <w:pPrChange w:id="2248" w:author="JORGE CONTRERAS ORTIZ" w:date="2021-09-04T11:25:00Z">
          <w:pPr>
            <w:pStyle w:val="Ttulo3"/>
          </w:pPr>
        </w:pPrChange>
      </w:pPr>
      <w:bookmarkStart w:id="2249" w:name="_Toc81743604"/>
      <w:r w:rsidRPr="00791D37">
        <w:t>CARACTERÍSTICAS DEL BORDER ROUTER KTBRN1</w:t>
      </w:r>
      <w:bookmarkEnd w:id="2249"/>
    </w:p>
    <w:p w14:paraId="4724DC4F" w14:textId="2BAA2E8C" w:rsidR="00363231" w:rsidRPr="00791D37" w:rsidRDefault="00363231" w:rsidP="00791D37"/>
    <w:p w14:paraId="3AC87891" w14:textId="238F240B" w:rsidR="004272D2" w:rsidRPr="00791D37" w:rsidRDefault="004272D2" w:rsidP="00791D37">
      <w:r w:rsidRPr="00791D37">
        <w:t xml:space="preserve">El módulo </w:t>
      </w:r>
      <w:proofErr w:type="spellStart"/>
      <w:r w:rsidRPr="00791D37">
        <w:t>Border</w:t>
      </w:r>
      <w:proofErr w:type="spellEnd"/>
      <w:r w:rsidRPr="00791D37">
        <w:t xml:space="preserve"> </w:t>
      </w:r>
      <w:proofErr w:type="spellStart"/>
      <w:r w:rsidRPr="00791D37">
        <w:t>Router</w:t>
      </w:r>
      <w:proofErr w:type="spellEnd"/>
      <w:r w:rsidRPr="00791D37">
        <w:t xml:space="preserve">,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w:t>
      </w:r>
      <w:r w:rsidR="00933E5F" w:rsidRPr="00791D37">
        <w:lastRenderedPageBreak/>
        <w:t xml:space="preserve">el primer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xml:space="preserve"> que incluye el servicio de Thread </w:t>
      </w:r>
      <w:proofErr w:type="spellStart"/>
      <w:r w:rsidR="00933E5F" w:rsidRPr="00791D37">
        <w:t>Backbone</w:t>
      </w:r>
      <w:proofErr w:type="spellEnd"/>
      <w:r w:rsidR="00933E5F" w:rsidRPr="00791D37">
        <w:t xml:space="preserve">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w:t>
      </w:r>
      <w:proofErr w:type="spellStart"/>
      <w:r w:rsidR="00ED1700">
        <w:t>Border</w:t>
      </w:r>
      <w:proofErr w:type="spellEnd"/>
      <w:r w:rsidR="00ED1700">
        <w:t xml:space="preserve"> </w:t>
      </w:r>
      <w:proofErr w:type="spellStart"/>
      <w:r w:rsidR="00ED1700">
        <w:t>Router</w:t>
      </w:r>
      <w:proofErr w:type="spellEnd"/>
      <w:r w:rsidR="00ED1700">
        <w:t xml:space="preserve">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2250" w:author="JORGE CONTRERAS ORTIZ" w:date="2021-09-04T00:20:00Z"/>
        </w:rPr>
      </w:pPr>
    </w:p>
    <w:p w14:paraId="2F60D229" w14:textId="78A12678" w:rsidR="006F13B4" w:rsidRPr="00FE1EC4" w:rsidRDefault="00B83329">
      <w:pPr>
        <w:pStyle w:val="Ttulo4"/>
        <w:rPr>
          <w:ins w:id="2251" w:author="JORGE CONTRERAS ORTIZ" w:date="2021-09-04T00:21:00Z"/>
        </w:rPr>
        <w:pPrChange w:id="2252" w:author="JORGE CONTRERAS ORTIZ" w:date="2021-09-04T11:25:00Z">
          <w:pPr>
            <w:pStyle w:val="Ttulo3"/>
          </w:pPr>
        </w:pPrChange>
      </w:pPr>
      <w:bookmarkStart w:id="2253" w:name="_Toc81743605"/>
      <w:ins w:id="2254" w:author="JORGE CONTRERAS ORTIZ" w:date="2021-09-04T00:20:00Z">
        <w:r w:rsidRPr="00FE1EC4">
          <w:t xml:space="preserve">CARACTERÍSTICAS KINOS </w:t>
        </w:r>
      </w:ins>
      <w:ins w:id="2255" w:author="JORGE CONTRERAS ORTIZ" w:date="2021-09-04T00:21:00Z">
        <w:r w:rsidRPr="00FE1EC4">
          <w:t>–</w:t>
        </w:r>
      </w:ins>
      <w:ins w:id="2256" w:author="JORGE CONTRERAS ORTIZ" w:date="2021-09-04T00:20:00Z">
        <w:r w:rsidRPr="00FE1EC4">
          <w:t xml:space="preserve"> N</w:t>
        </w:r>
      </w:ins>
      <w:ins w:id="2257" w:author="JORGE CONTRERAS ORTIZ" w:date="2021-09-04T00:21:00Z">
        <w:r w:rsidRPr="00FE1EC4">
          <w:t>ETWORK OS</w:t>
        </w:r>
        <w:bookmarkEnd w:id="2253"/>
      </w:ins>
    </w:p>
    <w:p w14:paraId="5921BB1C" w14:textId="03494F31" w:rsidR="006F13B4" w:rsidRDefault="006F13B4" w:rsidP="006F13B4">
      <w:pPr>
        <w:rPr>
          <w:ins w:id="2258" w:author="JORGE CONTRERAS ORTIZ" w:date="2021-09-04T00:21:00Z"/>
        </w:rPr>
      </w:pPr>
    </w:p>
    <w:p w14:paraId="2E6FCE50" w14:textId="78441D3C" w:rsidR="006F13B4" w:rsidRDefault="006F13B4" w:rsidP="006F13B4">
      <w:pPr>
        <w:rPr>
          <w:ins w:id="2259" w:author="JORGE CONTRERAS ORTIZ" w:date="2021-09-04T00:22:00Z"/>
        </w:rPr>
      </w:pPr>
      <w:proofErr w:type="spellStart"/>
      <w:ins w:id="2260" w:author="JORGE CONTRERAS ORTIZ" w:date="2021-09-04T00:21:00Z">
        <w:r w:rsidRPr="006F13B4">
          <w:t>KiNOS</w:t>
        </w:r>
        <w:proofErr w:type="spellEnd"/>
        <w:r w:rsidRPr="006F13B4">
          <w:t xml:space="preserve"> proviene de las siglas </w:t>
        </w:r>
        <w:proofErr w:type="spellStart"/>
        <w:r w:rsidRPr="006F13B4">
          <w:t>Kirale</w:t>
        </w:r>
        <w:proofErr w:type="spellEnd"/>
        <w:r w:rsidRPr="006F13B4">
          <w:t xml:space="preserve"> Real-Time Network </w:t>
        </w:r>
        <w:proofErr w:type="spellStart"/>
        <w:r w:rsidRPr="006F13B4">
          <w:t>Operating</w:t>
        </w:r>
        <w:proofErr w:type="spellEnd"/>
        <w:r w:rsidRPr="006F13B4">
          <w:t xml:space="preserve"> System</w:t>
        </w:r>
        <w:r w:rsidRPr="006F13B4">
          <w:rPr>
            <w:rPrChange w:id="2261" w:author="JORGE CONTRERAS ORTIZ" w:date="2021-09-04T00:21:00Z">
              <w:rPr>
                <w:lang w:val="en-US"/>
              </w:rPr>
            </w:rPrChange>
          </w:rPr>
          <w:t xml:space="preserve"> y es </w:t>
        </w:r>
        <w:r>
          <w:t xml:space="preserve">un </w:t>
        </w:r>
      </w:ins>
      <w:proofErr w:type="spellStart"/>
      <w:ins w:id="2262"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2263" w:author="JORGE CONTRERAS ORTIZ" w:date="2021-09-04T00:24:00Z"/>
        </w:rPr>
      </w:pPr>
      <w:ins w:id="2264" w:author="JORGE CONTRERAS ORTIZ" w:date="2021-09-04T00:22:00Z">
        <w:r>
          <w:t>P</w:t>
        </w:r>
      </w:ins>
      <w:ins w:id="2265" w:author="JORGE CONTRERAS ORTIZ" w:date="2021-09-04T00:23:00Z">
        <w:r>
          <w:t>ermite actualizar el firmware a través USB-DFU y gracias a una encriptación punto a punto AES-EAX</w:t>
        </w:r>
      </w:ins>
      <w:ins w:id="2266" w:author="JORGE CONTRERAS ORTIZ" w:date="2021-09-04T00:24:00Z">
        <w:r>
          <w:t>. A su vez, protege al dispositivo de firmware no oficial.</w:t>
        </w:r>
      </w:ins>
    </w:p>
    <w:p w14:paraId="6F8975F9" w14:textId="47569BCB" w:rsidR="006F13B4" w:rsidRDefault="006F13B4" w:rsidP="006F13B4">
      <w:pPr>
        <w:rPr>
          <w:ins w:id="2267" w:author="JORGE CONTRERAS ORTIZ" w:date="2021-09-04T09:34:00Z"/>
        </w:rPr>
      </w:pPr>
      <w:ins w:id="2268" w:author="JORGE CONTRERAS ORTIZ" w:date="2021-09-04T00:24:00Z">
        <w:r>
          <w:t xml:space="preserve">Por lo </w:t>
        </w:r>
      </w:ins>
      <w:ins w:id="2269"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2270"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271" w:author="JORGE CONTRERAS ORTIZ" w:date="2021-09-04T09:35:00Z"/>
        </w:rPr>
      </w:pPr>
      <w:bookmarkStart w:id="2272" w:name="_Toc81743606"/>
      <w:ins w:id="2273" w:author="JORGE CONTRERAS ORTIZ" w:date="2021-09-04T09:34:00Z">
        <w:r>
          <w:t>EJEMPLOS DE OTROS DISPOSITIVOS</w:t>
        </w:r>
      </w:ins>
      <w:bookmarkEnd w:id="2272"/>
    </w:p>
    <w:p w14:paraId="4ABD039C" w14:textId="50405482" w:rsidR="008E3912" w:rsidRDefault="008E3912" w:rsidP="008E3912">
      <w:pPr>
        <w:rPr>
          <w:ins w:id="2274" w:author="JORGE CONTRERAS ORTIZ" w:date="2021-09-04T09:35:00Z"/>
        </w:rPr>
      </w:pPr>
    </w:p>
    <w:p w14:paraId="4EF6DB17" w14:textId="5EA655F5" w:rsidR="008E3912" w:rsidRDefault="008E3912" w:rsidP="008E3912">
      <w:pPr>
        <w:rPr>
          <w:ins w:id="2275" w:author="JORGE CONTRERAS ORTIZ" w:date="2021-09-04T09:41:00Z"/>
        </w:rPr>
      </w:pPr>
      <w:ins w:id="2276" w:author="JORGE CONTRERAS ORTIZ" w:date="2021-09-04T09:36:00Z">
        <w:r>
          <w:t xml:space="preserve">Como ya se ha mencionado en el análisis realizado en </w:t>
        </w:r>
      </w:ins>
      <w:ins w:id="2277"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278" w:author="JORGE CONTRERAS ORTIZ" w:date="2021-09-04T09:39:00Z">
        <w:r>
          <w:t>existe una gran variedad de desarrolladores</w:t>
        </w:r>
      </w:ins>
      <w:ins w:id="2279" w:author="JORGE CONTRERAS ORTIZ" w:date="2021-09-04T09:40:00Z">
        <w:r>
          <w:t xml:space="preserve"> en la tecnología Thread. A continuación se hará mención de algun</w:t>
        </w:r>
      </w:ins>
      <w:ins w:id="2280" w:author="JORGE CONTRERAS ORTIZ" w:date="2021-09-04T09:41:00Z">
        <w:r>
          <w:t>a</w:t>
        </w:r>
      </w:ins>
      <w:ins w:id="2281" w:author="JORGE CONTRERAS ORTIZ" w:date="2021-09-04T09:40:00Z">
        <w:r>
          <w:t>s de l</w:t>
        </w:r>
      </w:ins>
      <w:ins w:id="2282" w:author="JORGE CONTRERAS ORTIZ" w:date="2021-09-04T09:41:00Z">
        <w:r>
          <w:t>as diferentes alternativas con certificación Thread que existen actualmente.</w:t>
        </w:r>
      </w:ins>
    </w:p>
    <w:p w14:paraId="5A2E7FC1" w14:textId="2F60F061" w:rsidR="008E3912" w:rsidRDefault="00A73883" w:rsidP="008E3912">
      <w:pPr>
        <w:rPr>
          <w:ins w:id="2283" w:author="JORGE CONTRERAS ORTIZ" w:date="2021-09-04T10:14:00Z"/>
        </w:rPr>
      </w:pPr>
      <w:ins w:id="2284" w:author="JORGE CONTRERAS ORTIZ" w:date="2021-09-04T09:48:00Z">
        <w:r>
          <w:t xml:space="preserve">En cuanto a </w:t>
        </w:r>
        <w:proofErr w:type="spellStart"/>
        <w:r>
          <w:t>Border</w:t>
        </w:r>
        <w:proofErr w:type="spellEnd"/>
        <w:r>
          <w:t xml:space="preserve"> </w:t>
        </w:r>
        <w:proofErr w:type="spellStart"/>
        <w:r>
          <w:t>Routers</w:t>
        </w:r>
        <w:proofErr w:type="spellEnd"/>
        <w:r>
          <w:t>, como ya</w:t>
        </w:r>
      </w:ins>
      <w:ins w:id="2285" w:author="JORGE CONTRERAS ORTIZ" w:date="2021-09-04T09:50:00Z">
        <w:r>
          <w:t xml:space="preserve"> se ha mencionado, solo se dispone de la alternativa ofrecida por </w:t>
        </w:r>
      </w:ins>
      <w:proofErr w:type="spellStart"/>
      <w:ins w:id="2286" w:author="JORGE CONTRERAS ORTIZ" w:date="2021-09-04T09:51:00Z">
        <w:r>
          <w:t>OpenThread</w:t>
        </w:r>
        <w:proofErr w:type="spellEnd"/>
        <w:r>
          <w:t xml:space="preserve">, el </w:t>
        </w:r>
        <w:proofErr w:type="spellStart"/>
        <w:r>
          <w:t>cuál</w:t>
        </w:r>
        <w:proofErr w:type="spellEnd"/>
        <w:r>
          <w:t xml:space="preserve"> consiste en una implementación en </w:t>
        </w:r>
      </w:ins>
      <w:ins w:id="2287" w:author="JORGE CONTRERAS ORTIZ" w:date="2021-09-04T09:52:00Z">
        <w:r>
          <w:t>sistemas basados en Linux o en Raspberry Pi 3B</w:t>
        </w:r>
      </w:ins>
      <w:ins w:id="2288" w:author="JORGE CONTRERAS ORTIZ" w:date="2021-09-04T09:57:00Z">
        <w:r w:rsidR="000A0AF3">
          <w:t>.</w:t>
        </w:r>
      </w:ins>
    </w:p>
    <w:p w14:paraId="34F27794" w14:textId="23DA8783" w:rsidR="004A3A88" w:rsidRDefault="004A3A88" w:rsidP="008E3912">
      <w:pPr>
        <w:rPr>
          <w:ins w:id="2289" w:author="JORGE CONTRERAS ORTIZ" w:date="2021-09-04T10:19:00Z"/>
        </w:rPr>
      </w:pPr>
      <w:ins w:id="2290" w:author="JORGE CONTRERAS ORTIZ" w:date="2021-09-04T10:14:00Z">
        <w:r>
          <w:t>En caso de necesitar un entorno de desarrollo software, existen entornos desarrollados por NXP</w:t>
        </w:r>
      </w:ins>
      <w:ins w:id="2291" w:author="JORGE CONTRERAS ORTIZ" w:date="2021-09-04T10:25:00Z">
        <w:r w:rsidR="00247D58">
          <w:t xml:space="preserve"> (</w:t>
        </w:r>
        <w:proofErr w:type="spellStart"/>
        <w:r w:rsidR="00247D58" w:rsidRPr="00247D58">
          <w:rPr>
            <w:rStyle w:val="Hipervnculo"/>
            <w:rPrChange w:id="2292" w:author="JORGE CONTRERAS ORTIZ" w:date="2021-09-04T10:25:00Z">
              <w:rPr/>
            </w:rPrChange>
          </w:rPr>
          <w:fldChar w:fldCharType="begin"/>
        </w:r>
        <w:r w:rsidR="00247D58" w:rsidRPr="00247D58">
          <w:rPr>
            <w:rStyle w:val="Hipervnculo"/>
            <w:rPrChange w:id="2293"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294" w:author="JORGE CONTRERAS ORTIZ" w:date="2021-09-04T10:25:00Z">
              <w:rPr/>
            </w:rPrChange>
          </w:rPr>
          <w:fldChar w:fldCharType="separate"/>
        </w:r>
        <w:r w:rsidR="00247D58" w:rsidRPr="00247D58">
          <w:rPr>
            <w:rStyle w:val="Hipervnculo"/>
            <w:rPrChange w:id="2295"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2296"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2297"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2298"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299"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2300" w:author="JORGE CONTRERAS ORTIZ" w:date="2021-09-04T10:25:00Z">
              <w:rPr/>
            </w:rPrChange>
          </w:rPr>
          <w:fldChar w:fldCharType="end"/>
        </w:r>
        <w:r w:rsidR="00247D58">
          <w:t>)</w:t>
        </w:r>
      </w:ins>
      <w:ins w:id="2301" w:author="JORGE CONTRERAS ORTIZ" w:date="2021-09-04T10:16:00Z">
        <w:r>
          <w:t xml:space="preserve">, </w:t>
        </w:r>
        <w:proofErr w:type="spellStart"/>
        <w:r>
          <w:t>Nordic</w:t>
        </w:r>
        <w:proofErr w:type="spellEnd"/>
        <w:r>
          <w:t xml:space="preserve"> Semiconductor</w:t>
        </w:r>
      </w:ins>
      <w:ins w:id="2302"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303"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2304"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305"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306"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307" w:author="JORGE CONTRERAS ORTIZ" w:date="2021-09-04T10:16:00Z">
        <w:r>
          <w:t xml:space="preserve">, Silicon </w:t>
        </w:r>
        <w:proofErr w:type="spellStart"/>
        <w:r>
          <w:t>Labs</w:t>
        </w:r>
      </w:ins>
      <w:proofErr w:type="spellEnd"/>
      <w:ins w:id="2308" w:author="JORGE CONTRERAS ORTIZ" w:date="2021-09-04T10:25:00Z">
        <w:r w:rsidR="00247D58">
          <w:t xml:space="preserve"> (</w:t>
        </w:r>
        <w:proofErr w:type="spellStart"/>
        <w:r w:rsidR="00247D58" w:rsidRPr="00247D58">
          <w:rPr>
            <w:rStyle w:val="Hipervnculo"/>
            <w:rPrChange w:id="2309" w:author="JORGE CONTRERAS ORTIZ" w:date="2021-09-04T10:26:00Z">
              <w:rPr/>
            </w:rPrChange>
          </w:rPr>
          <w:fldChar w:fldCharType="begin"/>
        </w:r>
        <w:r w:rsidR="00247D58" w:rsidRPr="00247D58">
          <w:rPr>
            <w:rStyle w:val="Hipervnculo"/>
            <w:rPrChange w:id="2310" w:author="JORGE CONTRERAS ORTIZ" w:date="2021-09-04T10:26:00Z">
              <w:rPr/>
            </w:rPrChange>
          </w:rPr>
          <w:instrText xml:space="preserve"> HYPERLINK "https://www.silabs.com/products/development-tools/software/simplicity-studio" \t "_blank" </w:instrText>
        </w:r>
        <w:r w:rsidR="00247D58" w:rsidRPr="00247D58">
          <w:rPr>
            <w:rStyle w:val="Hipervnculo"/>
            <w:rPrChange w:id="2311" w:author="JORGE CONTRERAS ORTIZ" w:date="2021-09-04T10:26:00Z">
              <w:rPr/>
            </w:rPrChange>
          </w:rPr>
          <w:fldChar w:fldCharType="separate"/>
        </w:r>
        <w:r w:rsidR="00247D58" w:rsidRPr="00247D58">
          <w:rPr>
            <w:rStyle w:val="Hipervnculo"/>
            <w:rPrChange w:id="2312"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2313"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2314" w:author="JORGE CONTRERAS ORTIZ" w:date="2021-09-04T10:26:00Z">
              <w:rPr/>
            </w:rPrChange>
          </w:rPr>
          <w:fldChar w:fldCharType="end"/>
        </w:r>
        <w:r w:rsidR="00247D58">
          <w:t>)</w:t>
        </w:r>
      </w:ins>
      <w:ins w:id="2315" w:author="JORGE CONTRERAS ORTIZ" w:date="2021-09-04T10:17:00Z">
        <w:r>
          <w:t xml:space="preserve"> y MMB Networks</w:t>
        </w:r>
      </w:ins>
      <w:ins w:id="2316" w:author="JORGE CONTRERAS ORTIZ" w:date="2021-09-04T10:25:00Z">
        <w:r w:rsidR="00247D58">
          <w:t xml:space="preserve"> (</w:t>
        </w:r>
        <w:proofErr w:type="spellStart"/>
        <w:r w:rsidR="00247D58" w:rsidRPr="00247D58">
          <w:rPr>
            <w:rStyle w:val="Hipervnculo"/>
            <w:rPrChange w:id="2317" w:author="JORGE CONTRERAS ORTIZ" w:date="2021-09-04T10:25:00Z">
              <w:rPr/>
            </w:rPrChange>
          </w:rPr>
          <w:fldChar w:fldCharType="begin"/>
        </w:r>
        <w:r w:rsidR="00247D58" w:rsidRPr="00247D58">
          <w:rPr>
            <w:rStyle w:val="Hipervnculo"/>
            <w:rPrChange w:id="2318" w:author="JORGE CONTRERAS ORTIZ" w:date="2021-09-04T10:25:00Z">
              <w:rPr/>
            </w:rPrChange>
          </w:rPr>
          <w:instrText xml:space="preserve"> HYPERLINK "http://mmbnetworks.com/rapidconnect" \t "_blank" </w:instrText>
        </w:r>
        <w:r w:rsidR="00247D58" w:rsidRPr="00247D58">
          <w:rPr>
            <w:rStyle w:val="Hipervnculo"/>
            <w:rPrChange w:id="2319" w:author="JORGE CONTRERAS ORTIZ" w:date="2021-09-04T10:25:00Z">
              <w:rPr/>
            </w:rPrChange>
          </w:rPr>
          <w:fldChar w:fldCharType="separate"/>
        </w:r>
        <w:r w:rsidR="00247D58" w:rsidRPr="00247D58">
          <w:rPr>
            <w:rStyle w:val="Hipervnculo"/>
            <w:rPrChange w:id="2320"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2321"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2322" w:author="JORGE CONTRERAS ORTIZ" w:date="2021-09-04T10:25:00Z">
              <w:rPr/>
            </w:rPrChange>
          </w:rPr>
          <w:fldChar w:fldCharType="end"/>
        </w:r>
        <w:r w:rsidR="00247D58">
          <w:t>)</w:t>
        </w:r>
      </w:ins>
      <w:ins w:id="2323" w:author="JORGE CONTRERAS ORTIZ" w:date="2021-09-04T10:18:00Z">
        <w:r>
          <w:t xml:space="preserve">, por lo que </w:t>
        </w:r>
      </w:ins>
      <w:ins w:id="2324" w:author="JORGE CONTRERAS ORTIZ" w:date="2021-09-04T10:19:00Z">
        <w:r>
          <w:t xml:space="preserve">habría que ver cual se adapta más a </w:t>
        </w:r>
      </w:ins>
      <w:ins w:id="2325" w:author="JORGE CONTRERAS ORTIZ" w:date="2021-09-04T10:18:00Z">
        <w:r>
          <w:t>los requerimientos del proyecto</w:t>
        </w:r>
      </w:ins>
      <w:ins w:id="2326" w:author="JORGE CONTRERAS ORTIZ" w:date="2021-09-04T10:19:00Z">
        <w:r>
          <w:t>.</w:t>
        </w:r>
      </w:ins>
    </w:p>
    <w:p w14:paraId="76B316B1" w14:textId="1D560AFA" w:rsidR="004A3A88" w:rsidRPr="00FE1EC4" w:rsidRDefault="004A3A88">
      <w:pPr>
        <w:rPr>
          <w:ins w:id="2327" w:author="JORGE CONTRERAS ORTIZ" w:date="2021-09-04T09:34:00Z"/>
        </w:rPr>
        <w:pPrChange w:id="2328" w:author="JORGE CONTRERAS ORTIZ" w:date="2021-09-04T09:35:00Z">
          <w:pPr>
            <w:pStyle w:val="Ttulo3"/>
          </w:pPr>
        </w:pPrChange>
      </w:pPr>
      <w:ins w:id="2329" w:author="JORGE CONTRERAS ORTIZ" w:date="2021-09-04T10:19:00Z">
        <w:r>
          <w:t xml:space="preserve">En cuanto a </w:t>
        </w:r>
      </w:ins>
      <w:ins w:id="2330" w:author="JORGE CONTRERAS ORTIZ" w:date="2021-09-04T10:20:00Z">
        <w:r>
          <w:t>hardware de desarrollo</w:t>
        </w:r>
      </w:ins>
      <w:ins w:id="2331" w:author="JORGE CONTRERAS ORTIZ" w:date="2021-09-04T10:21:00Z">
        <w:r>
          <w:t xml:space="preserve">, </w:t>
        </w:r>
        <w:proofErr w:type="spellStart"/>
        <w:r>
          <w:t>Nordic</w:t>
        </w:r>
        <w:proofErr w:type="spellEnd"/>
        <w:r>
          <w:t xml:space="preserve"> Semiconductor</w:t>
        </w:r>
      </w:ins>
      <w:ins w:id="2332" w:author="JORGE CONTRERAS ORTIZ" w:date="2021-09-04T10:31:00Z">
        <w:r w:rsidR="007127DD">
          <w:t xml:space="preserve"> (</w:t>
        </w:r>
      </w:ins>
      <w:ins w:id="2333" w:author="JORGE CONTRERAS ORTIZ" w:date="2021-09-04T10:34:00Z">
        <w:r w:rsidR="007127DD">
          <w:t xml:space="preserve">el equivalente al Dongle de </w:t>
        </w:r>
        <w:proofErr w:type="spellStart"/>
        <w:r w:rsidR="007127DD">
          <w:t>Kirale</w:t>
        </w:r>
        <w:proofErr w:type="spellEnd"/>
        <w:r w:rsidR="007127DD">
          <w:t xml:space="preserve"> sería: </w:t>
        </w:r>
      </w:ins>
      <w:ins w:id="2334" w:author="JORGE CONTRERAS ORTIZ" w:date="2021-09-04T10:31:00Z">
        <w:r w:rsidR="007127DD" w:rsidRPr="007127DD">
          <w:rPr>
            <w:rStyle w:val="Hipervnculo"/>
            <w:rPrChange w:id="2335" w:author="JORGE CONTRERAS ORTIZ" w:date="2021-09-04T10:32:00Z">
              <w:rPr/>
            </w:rPrChange>
          </w:rPr>
          <w:fldChar w:fldCharType="begin"/>
        </w:r>
        <w:r w:rsidR="007127DD" w:rsidRPr="007127DD">
          <w:rPr>
            <w:rStyle w:val="Hipervnculo"/>
            <w:rPrChange w:id="2336"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337" w:author="JORGE CONTRERAS ORTIZ" w:date="2021-09-04T10:32:00Z">
              <w:rPr/>
            </w:rPrChange>
          </w:rPr>
          <w:fldChar w:fldCharType="separate"/>
        </w:r>
        <w:r w:rsidR="007127DD" w:rsidRPr="007127DD">
          <w:rPr>
            <w:rStyle w:val="Hipervnculo"/>
            <w:rPrChange w:id="2338"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339" w:author="JORGE CONTRERAS ORTIZ" w:date="2021-09-04T10:32:00Z">
              <w:rPr/>
            </w:rPrChange>
          </w:rPr>
          <w:fldChar w:fldCharType="end"/>
        </w:r>
        <w:r w:rsidR="007127DD" w:rsidRPr="007127DD">
          <w:rPr>
            <w:rStyle w:val="Hipervnculo"/>
            <w:rPrChange w:id="2340" w:author="JORGE CONTRERAS ORTIZ" w:date="2021-09-04T10:32:00Z">
              <w:rPr/>
            </w:rPrChange>
          </w:rPr>
          <w:t>)</w:t>
        </w:r>
      </w:ins>
      <w:ins w:id="2341" w:author="JORGE CONTRERAS ORTIZ" w:date="2021-09-04T10:21:00Z">
        <w:r>
          <w:t xml:space="preserve"> y NXP </w:t>
        </w:r>
      </w:ins>
      <w:ins w:id="2342" w:author="JORGE CONTRERAS ORTIZ" w:date="2021-09-04T10:32:00Z">
        <w:r w:rsidR="007127DD">
          <w:t>(</w:t>
        </w:r>
        <w:r w:rsidR="007127DD" w:rsidRPr="007127DD">
          <w:rPr>
            <w:rStyle w:val="Hipervnculo"/>
            <w:rPrChange w:id="2343" w:author="JORGE CONTRERAS ORTIZ" w:date="2021-09-04T10:32:00Z">
              <w:rPr/>
            </w:rPrChange>
          </w:rPr>
          <w:fldChar w:fldCharType="begin"/>
        </w:r>
        <w:r w:rsidR="007127DD" w:rsidRPr="007127DD">
          <w:rPr>
            <w:rStyle w:val="Hipervnculo"/>
            <w:rPrChange w:id="2344"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345" w:author="JORGE CONTRERAS ORTIZ" w:date="2021-09-04T10:32:00Z">
              <w:rPr/>
            </w:rPrChange>
          </w:rPr>
          <w:fldChar w:fldCharType="separate"/>
        </w:r>
        <w:r w:rsidR="007127DD" w:rsidRPr="007127DD">
          <w:rPr>
            <w:rStyle w:val="Hipervnculo"/>
            <w:rPrChange w:id="2346"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347" w:author="JORGE CONTRERAS ORTIZ" w:date="2021-09-04T10:32:00Z">
              <w:rPr/>
            </w:rPrChange>
          </w:rPr>
          <w:fldChar w:fldCharType="end"/>
        </w:r>
        <w:r w:rsidR="007127DD">
          <w:t xml:space="preserve">) </w:t>
        </w:r>
      </w:ins>
      <w:ins w:id="2348" w:author="JORGE CONTRERAS ORTIZ" w:date="2021-09-04T10:21:00Z">
        <w:r>
          <w:t xml:space="preserve">cuentan con mayor variedad de </w:t>
        </w:r>
        <w:r>
          <w:lastRenderedPageBreak/>
          <w:t>dispositivos hardware</w:t>
        </w:r>
      </w:ins>
      <w:ins w:id="2349" w:author="JORGE CONTRERAS ORTIZ" w:date="2021-09-04T10:22:00Z">
        <w:r>
          <w:t>, pero también existen otros dispositivos desarrolla</w:t>
        </w:r>
      </w:ins>
      <w:ins w:id="2350" w:author="JORGE CONTRERAS ORTIZ" w:date="2021-09-04T10:23:00Z">
        <w:r>
          <w:t>dos por e</w:t>
        </w:r>
        <w:r w:rsidR="00247D58">
          <w:t>mpresas tecnológicas como Qualcomm</w:t>
        </w:r>
      </w:ins>
      <w:ins w:id="2351" w:author="JORGE CONTRERAS ORTIZ" w:date="2021-09-04T10:32:00Z">
        <w:r w:rsidR="007127DD">
          <w:t xml:space="preserve"> (</w:t>
        </w:r>
        <w:r w:rsidR="007127DD" w:rsidRPr="007127DD">
          <w:rPr>
            <w:rStyle w:val="Hipervnculo"/>
            <w:rPrChange w:id="2352" w:author="JORGE CONTRERAS ORTIZ" w:date="2021-09-04T10:32:00Z">
              <w:rPr/>
            </w:rPrChange>
          </w:rPr>
          <w:fldChar w:fldCharType="begin"/>
        </w:r>
        <w:r w:rsidR="007127DD" w:rsidRPr="007127DD">
          <w:rPr>
            <w:rStyle w:val="Hipervnculo"/>
            <w:rPrChange w:id="2353" w:author="JORGE CONTRERAS ORTIZ" w:date="2021-09-04T10:32:00Z">
              <w:rPr/>
            </w:rPrChange>
          </w:rPr>
          <w:instrText xml:space="preserve"> HYPERLINK "https://developer.qualcomm.com/hardware/qca4020-qca4024" \t "_blank" </w:instrText>
        </w:r>
        <w:r w:rsidR="007127DD" w:rsidRPr="007127DD">
          <w:rPr>
            <w:rStyle w:val="Hipervnculo"/>
            <w:rPrChange w:id="2354" w:author="JORGE CONTRERAS ORTIZ" w:date="2021-09-04T10:32:00Z">
              <w:rPr/>
            </w:rPrChange>
          </w:rPr>
          <w:fldChar w:fldCharType="separate"/>
        </w:r>
        <w:r w:rsidR="007127DD" w:rsidRPr="007127DD">
          <w:rPr>
            <w:rStyle w:val="Hipervnculo"/>
            <w:rPrChange w:id="2355"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356" w:author="JORGE CONTRERAS ORTIZ" w:date="2021-09-04T10:32:00Z">
              <w:rPr/>
            </w:rPrChange>
          </w:rPr>
          <w:fldChar w:fldCharType="end"/>
        </w:r>
        <w:r w:rsidR="007127DD">
          <w:t>)</w:t>
        </w:r>
      </w:ins>
      <w:ins w:id="2357" w:author="JORGE CONTRERAS ORTIZ" w:date="2021-09-04T10:23:00Z">
        <w:r w:rsidR="00247D58">
          <w:t xml:space="preserve"> o Texas </w:t>
        </w:r>
        <w:proofErr w:type="spellStart"/>
        <w:r w:rsidR="00247D58">
          <w:t>Instuments</w:t>
        </w:r>
      </w:ins>
      <w:proofErr w:type="spellEnd"/>
      <w:ins w:id="2358" w:author="JORGE CONTRERAS ORTIZ" w:date="2021-09-04T10:32:00Z">
        <w:r w:rsidR="007127DD">
          <w:t xml:space="preserve"> (</w:t>
        </w:r>
        <w:proofErr w:type="spellStart"/>
        <w:r w:rsidR="007127DD" w:rsidRPr="007127DD">
          <w:rPr>
            <w:rStyle w:val="Hipervnculo"/>
            <w:rPrChange w:id="2359" w:author="JORGE CONTRERAS ORTIZ" w:date="2021-09-04T10:32:00Z">
              <w:rPr/>
            </w:rPrChange>
          </w:rPr>
          <w:fldChar w:fldCharType="begin"/>
        </w:r>
        <w:r w:rsidR="007127DD" w:rsidRPr="007127DD">
          <w:rPr>
            <w:rStyle w:val="Hipervnculo"/>
            <w:rPrChange w:id="2360"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361" w:author="JORGE CONTRERAS ORTIZ" w:date="2021-09-04T10:32:00Z">
              <w:rPr/>
            </w:rPrChange>
          </w:rPr>
          <w:fldChar w:fldCharType="separate"/>
        </w:r>
        <w:r w:rsidR="007127DD" w:rsidRPr="007127DD">
          <w:rPr>
            <w:rStyle w:val="Hipervnculo"/>
            <w:rPrChange w:id="2362"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2363"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364"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2365"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366"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2367"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2368" w:author="JORGE CONTRERAS ORTIZ" w:date="2021-09-04T10:32:00Z">
              <w:rPr/>
            </w:rPrChange>
          </w:rPr>
          <w:fldChar w:fldCharType="end"/>
        </w:r>
        <w:r w:rsidR="007127DD">
          <w:t>)</w:t>
        </w:r>
      </w:ins>
      <w:ins w:id="2369" w:author="JORGE CONTRERAS ORTIZ" w:date="2021-09-04T10:30:00Z">
        <w:r w:rsidR="007127DD">
          <w:t>.</w:t>
        </w:r>
      </w:ins>
    </w:p>
    <w:p w14:paraId="389F0383" w14:textId="7F2F402A" w:rsidR="008E3912" w:rsidRDefault="007127DD" w:rsidP="00B234ED">
      <w:pPr>
        <w:rPr>
          <w:ins w:id="2370" w:author="JORGE CONTRERAS ORTIZ" w:date="2021-09-04T11:13:00Z"/>
        </w:rPr>
      </w:pPr>
      <w:ins w:id="2371" w:author="JORGE CONTRERAS ORTIZ" w:date="2021-09-04T10:33:00Z">
        <w:r>
          <w:t>En módulos RF con certificado Thread, el</w:t>
        </w:r>
      </w:ins>
      <w:ins w:id="2372" w:author="JORGE CONTRERAS ORTIZ" w:date="2021-09-04T10:34:00Z">
        <w:r>
          <w:t xml:space="preserve"> desarrollador con mayor variedad es Silicon </w:t>
        </w:r>
        <w:proofErr w:type="spellStart"/>
        <w:r>
          <w:t>Labs</w:t>
        </w:r>
        <w:proofErr w:type="spellEnd"/>
        <w:r>
          <w:t xml:space="preserve"> (teniendo un equiv</w:t>
        </w:r>
      </w:ins>
      <w:ins w:id="2373" w:author="JORGE CONTRERAS ORTIZ" w:date="2021-09-04T10:35:00Z">
        <w:r>
          <w:t xml:space="preserve">alente al módulo de </w:t>
        </w:r>
        <w:proofErr w:type="spellStart"/>
        <w:r>
          <w:t>Kirale</w:t>
        </w:r>
        <w:proofErr w:type="spellEnd"/>
        <w:r>
          <w:t xml:space="preserve">: </w:t>
        </w:r>
        <w:r w:rsidRPr="007127DD">
          <w:rPr>
            <w:rStyle w:val="Hipervnculo"/>
            <w:rPrChange w:id="2374" w:author="JORGE CONTRERAS ORTIZ" w:date="2021-09-04T10:35:00Z">
              <w:rPr/>
            </w:rPrChange>
          </w:rPr>
          <w:fldChar w:fldCharType="begin"/>
        </w:r>
        <w:r w:rsidRPr="007127DD">
          <w:rPr>
            <w:rStyle w:val="Hipervnculo"/>
            <w:rPrChange w:id="2375" w:author="JORGE CONTRERAS ORTIZ" w:date="2021-09-04T10:35:00Z">
              <w:rPr/>
            </w:rPrChange>
          </w:rPr>
          <w:instrText xml:space="preserve"> HYPERLINK "https://www.silabs.com/wireless/zigbee/efr32mg21-series-2-modules" \t "_blank" </w:instrText>
        </w:r>
        <w:r w:rsidRPr="007127DD">
          <w:rPr>
            <w:rStyle w:val="Hipervnculo"/>
            <w:rPrChange w:id="2376" w:author="JORGE CONTRERAS ORTIZ" w:date="2021-09-04T10:35:00Z">
              <w:rPr/>
            </w:rPrChange>
          </w:rPr>
          <w:fldChar w:fldCharType="separate"/>
        </w:r>
        <w:r w:rsidRPr="007127DD">
          <w:rPr>
            <w:rStyle w:val="Hipervnculo"/>
            <w:rPrChange w:id="2377"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378" w:author="JORGE CONTRERAS ORTIZ" w:date="2021-09-04T10:35:00Z">
              <w:rPr/>
            </w:rPrChange>
          </w:rPr>
          <w:fldChar w:fldCharType="end"/>
        </w:r>
        <w:r>
          <w:t>), pero también se cuenta con desarrolladores como MMB Networks</w:t>
        </w:r>
      </w:ins>
      <w:ins w:id="2379" w:author="JORGE CONTRERAS ORTIZ" w:date="2021-09-04T11:09:00Z">
        <w:r w:rsidR="00B234ED">
          <w:t xml:space="preserve"> (</w:t>
        </w:r>
        <w:proofErr w:type="spellStart"/>
        <w:r w:rsidR="00B234ED" w:rsidRPr="00B234ED">
          <w:rPr>
            <w:rStyle w:val="Hipervnculo"/>
            <w:rPrChange w:id="2380" w:author="JORGE CONTRERAS ORTIZ" w:date="2021-09-04T11:09:00Z">
              <w:rPr/>
            </w:rPrChange>
          </w:rPr>
          <w:fldChar w:fldCharType="begin"/>
        </w:r>
        <w:r w:rsidR="00B234ED" w:rsidRPr="00B234ED">
          <w:rPr>
            <w:rStyle w:val="Hipervnculo"/>
            <w:rPrChange w:id="2381" w:author="JORGE CONTRERAS ORTIZ" w:date="2021-09-04T11:09:00Z">
              <w:rPr/>
            </w:rPrChange>
          </w:rPr>
          <w:instrText xml:space="preserve"> HYPERLINK "http://mmbnetworks.com/rapidconnect-module" \t "_blank" </w:instrText>
        </w:r>
        <w:r w:rsidR="00B234ED" w:rsidRPr="00B234ED">
          <w:rPr>
            <w:rStyle w:val="Hipervnculo"/>
            <w:rPrChange w:id="2382" w:author="JORGE CONTRERAS ORTIZ" w:date="2021-09-04T11:09:00Z">
              <w:rPr/>
            </w:rPrChange>
          </w:rPr>
          <w:fldChar w:fldCharType="separate"/>
        </w:r>
        <w:r w:rsidR="00B234ED" w:rsidRPr="00B234ED">
          <w:rPr>
            <w:rStyle w:val="Hipervnculo"/>
            <w:rPrChange w:id="2383"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2384" w:author="JORGE CONTRERAS ORTIZ" w:date="2021-09-04T11:10:00Z">
        <w:r w:rsidR="00B234ED">
          <w:rPr>
            <w:rStyle w:val="Hipervnculo"/>
          </w:rPr>
          <w:t xml:space="preserve"> </w:t>
        </w:r>
      </w:ins>
      <w:ins w:id="2385" w:author="JORGE CONTRERAS ORTIZ" w:date="2021-09-04T11:09:00Z">
        <w:r w:rsidR="00B234ED" w:rsidRPr="00B234ED">
          <w:rPr>
            <w:rStyle w:val="Hipervnculo"/>
            <w:rPrChange w:id="2386"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387" w:author="JORGE CONTRERAS ORTIZ" w:date="2021-09-04T11:09:00Z">
              <w:rPr/>
            </w:rPrChange>
          </w:rPr>
          <w:fldChar w:fldCharType="end"/>
        </w:r>
      </w:ins>
      <w:ins w:id="2388" w:author="JORGE CONTRERAS ORTIZ" w:date="2021-09-04T11:10:00Z">
        <w:r w:rsidR="00B234ED" w:rsidRPr="00B234ED">
          <w:rPr>
            <w:rPrChange w:id="2389" w:author="JORGE CONTRERAS ORTIZ" w:date="2021-09-04T11:10:00Z">
              <w:rPr>
                <w:rStyle w:val="Hipervnculo"/>
              </w:rPr>
            </w:rPrChange>
          </w:rPr>
          <w:t xml:space="preserve">) </w:t>
        </w:r>
      </w:ins>
      <w:ins w:id="2390" w:author="JORGE CONTRERAS ORTIZ" w:date="2021-09-04T10:35:00Z">
        <w:r>
          <w:t>y NXP</w:t>
        </w:r>
      </w:ins>
      <w:ins w:id="2391" w:author="JORGE CONTRERAS ORTIZ" w:date="2021-09-04T11:11:00Z">
        <w:r w:rsidR="00B234ED">
          <w:t xml:space="preserve"> (</w:t>
        </w:r>
        <w:proofErr w:type="spellStart"/>
        <w:r w:rsidR="00B234ED" w:rsidRPr="00B234ED">
          <w:rPr>
            <w:rStyle w:val="Hipervnculo"/>
            <w:rPrChange w:id="2392" w:author="JORGE CONTRERAS ORTIZ" w:date="2021-09-04T11:11:00Z">
              <w:rPr/>
            </w:rPrChange>
          </w:rPr>
          <w:fldChar w:fldCharType="begin"/>
        </w:r>
        <w:r w:rsidR="00B234ED" w:rsidRPr="00B234ED">
          <w:rPr>
            <w:rStyle w:val="Hipervnculo"/>
            <w:rPrChange w:id="2393" w:author="JORGE CONTRERAS ORTIZ" w:date="2021-09-04T11:11:00Z">
              <w:rPr/>
            </w:rPrChange>
          </w:rPr>
          <w:instrText xml:space="preserve"> HYPERLINK "https://www.azurewave.com/wireless-modules-nxp.html" \t "_blank" </w:instrText>
        </w:r>
        <w:r w:rsidR="00B234ED" w:rsidRPr="00B234ED">
          <w:rPr>
            <w:rStyle w:val="Hipervnculo"/>
            <w:rPrChange w:id="2394" w:author="JORGE CONTRERAS ORTIZ" w:date="2021-09-04T11:11:00Z">
              <w:rPr/>
            </w:rPrChange>
          </w:rPr>
          <w:fldChar w:fldCharType="separate"/>
        </w:r>
        <w:r w:rsidR="00B234ED" w:rsidRPr="00B234ED">
          <w:rPr>
            <w:rStyle w:val="Hipervnculo"/>
            <w:rPrChange w:id="2395"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2396"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2397"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2398"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2399" w:author="JORGE CONTRERAS ORTIZ" w:date="2021-09-04T11:11:00Z">
              <w:rPr/>
            </w:rPrChange>
          </w:rPr>
          <w:fldChar w:fldCharType="end"/>
        </w:r>
        <w:r w:rsidR="00B234ED">
          <w:t>)</w:t>
        </w:r>
      </w:ins>
      <w:ins w:id="2400" w:author="JORGE CONTRERAS ORTIZ" w:date="2021-09-04T11:13:00Z">
        <w:r w:rsidR="00B234ED">
          <w:t>.</w:t>
        </w:r>
      </w:ins>
    </w:p>
    <w:p w14:paraId="22B602E2" w14:textId="4D53F756" w:rsidR="00B234ED" w:rsidRDefault="00B234ED" w:rsidP="00B234ED">
      <w:pPr>
        <w:rPr>
          <w:ins w:id="2401" w:author="JORGE CONTRERAS ORTIZ" w:date="2021-09-04T11:16:00Z"/>
        </w:rPr>
      </w:pPr>
      <w:ins w:id="2402" w:author="JORGE CONTRERAS ORTIZ" w:date="2021-09-04T11:13:00Z">
        <w:r>
          <w:t>Para sistemas operativos, tenemos desarrolladores como</w:t>
        </w:r>
      </w:ins>
      <w:ins w:id="2403" w:author="JORGE CONTRERAS ORTIZ" w:date="2021-09-04T11:14:00Z">
        <w:r>
          <w:t xml:space="preserve"> </w:t>
        </w:r>
      </w:ins>
      <w:ins w:id="2404" w:author="JORGE CONTRERAS ORTIZ" w:date="2021-09-04T11:15:00Z">
        <w:r>
          <w:t xml:space="preserve">Silicon </w:t>
        </w:r>
        <w:proofErr w:type="spellStart"/>
        <w:r>
          <w:t>Labs</w:t>
        </w:r>
      </w:ins>
      <w:proofErr w:type="spellEnd"/>
      <w:ins w:id="2405" w:author="JORGE CONTRERAS ORTIZ" w:date="2021-09-04T11:14:00Z">
        <w:r>
          <w:t xml:space="preserve"> (</w:t>
        </w:r>
      </w:ins>
      <w:proofErr w:type="spellStart"/>
      <w:ins w:id="2406" w:author="JORGE CONTRERAS ORTIZ" w:date="2021-09-04T11:16:00Z">
        <w:r w:rsidRPr="00B234ED">
          <w:rPr>
            <w:rStyle w:val="Hipervnculo"/>
            <w:rPrChange w:id="2407" w:author="JORGE CONTRERAS ORTIZ" w:date="2021-09-04T11:16:00Z">
              <w:rPr/>
            </w:rPrChange>
          </w:rPr>
          <w:fldChar w:fldCharType="begin"/>
        </w:r>
        <w:r w:rsidRPr="00B234ED">
          <w:rPr>
            <w:rStyle w:val="Hipervnculo"/>
            <w:rPrChange w:id="2408" w:author="JORGE CONTRERAS ORTIZ" w:date="2021-09-04T11:16:00Z">
              <w:rPr/>
            </w:rPrChange>
          </w:rPr>
          <w:instrText xml:space="preserve"> HYPERLINK "https://www.silabs.com/products/development-tools/software/micrium-os" \t "_blank" </w:instrText>
        </w:r>
        <w:r w:rsidRPr="00B234ED">
          <w:rPr>
            <w:rStyle w:val="Hipervnculo"/>
            <w:rPrChange w:id="2409" w:author="JORGE CONTRERAS ORTIZ" w:date="2021-09-04T11:16:00Z">
              <w:rPr/>
            </w:rPrChange>
          </w:rPr>
          <w:fldChar w:fldCharType="separate"/>
        </w:r>
        <w:r w:rsidRPr="00B234ED">
          <w:rPr>
            <w:rStyle w:val="Hipervnculo"/>
            <w:rPrChange w:id="2410"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2411"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2412" w:author="JORGE CONTRERAS ORTIZ" w:date="2021-09-04T11:16:00Z">
              <w:rPr/>
            </w:rPrChange>
          </w:rPr>
          <w:fldChar w:fldCharType="end"/>
        </w:r>
      </w:ins>
      <w:ins w:id="2413" w:author="JORGE CONTRERAS ORTIZ" w:date="2021-09-04T11:14:00Z">
        <w:r>
          <w:t xml:space="preserve">) o </w:t>
        </w:r>
        <w:proofErr w:type="spellStart"/>
        <w:r>
          <w:t>Zephyr</w:t>
        </w:r>
        <w:proofErr w:type="spellEnd"/>
        <w:r>
          <w:t xml:space="preserve"> (</w:t>
        </w:r>
        <w:proofErr w:type="spellStart"/>
        <w:r w:rsidRPr="00B234ED">
          <w:rPr>
            <w:rStyle w:val="Hipervnculo"/>
            <w:rPrChange w:id="2414" w:author="JORGE CONTRERAS ORTIZ" w:date="2021-09-04T11:16:00Z">
              <w:rPr/>
            </w:rPrChange>
          </w:rPr>
          <w:fldChar w:fldCharType="begin"/>
        </w:r>
        <w:r w:rsidRPr="00B234ED">
          <w:rPr>
            <w:rStyle w:val="Hipervnculo"/>
            <w:rPrChange w:id="2415" w:author="JORGE CONTRERAS ORTIZ" w:date="2021-09-04T11:16:00Z">
              <w:rPr/>
            </w:rPrChange>
          </w:rPr>
          <w:instrText xml:space="preserve"> HYPERLINK "https://docs.zephyrproject.org/latest/reference/networking/thread.html?highlight=thread" \t "_blank" </w:instrText>
        </w:r>
        <w:r w:rsidRPr="00B234ED">
          <w:rPr>
            <w:rStyle w:val="Hipervnculo"/>
            <w:rPrChange w:id="2416" w:author="JORGE CONTRERAS ORTIZ" w:date="2021-09-04T11:16:00Z">
              <w:rPr/>
            </w:rPrChange>
          </w:rPr>
          <w:fldChar w:fldCharType="separate"/>
        </w:r>
        <w:r w:rsidRPr="00B234ED">
          <w:rPr>
            <w:rStyle w:val="Hipervnculo"/>
            <w:rPrChange w:id="2417"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2418"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2419" w:author="JORGE CONTRERAS ORTIZ" w:date="2021-09-04T11:16:00Z">
              <w:rPr/>
            </w:rPrChange>
          </w:rPr>
          <w:fldChar w:fldCharType="end"/>
        </w:r>
        <w:r>
          <w:t>)</w:t>
        </w:r>
      </w:ins>
      <w:ins w:id="2420" w:author="JORGE CONTRERAS ORTIZ" w:date="2021-09-04T11:16:00Z">
        <w:r>
          <w:t>.</w:t>
        </w:r>
      </w:ins>
    </w:p>
    <w:p w14:paraId="4D3904B9" w14:textId="44719BC6" w:rsidR="00B234ED" w:rsidRDefault="00B234ED" w:rsidP="00B234ED">
      <w:pPr>
        <w:rPr>
          <w:ins w:id="2421" w:author="JORGE CONTRERAS ORTIZ" w:date="2021-09-04T11:19:00Z"/>
        </w:rPr>
      </w:pPr>
      <w:ins w:id="2422" w:author="JORGE CONTRERAS ORTIZ" w:date="2021-09-04T11:16:00Z">
        <w:r>
          <w:t>Finalmente</w:t>
        </w:r>
      </w:ins>
      <w:ins w:id="2423" w:author="JORGE CONTRERAS ORTIZ" w:date="2021-09-04T11:17:00Z">
        <w:r>
          <w:t xml:space="preserve">, aparte de </w:t>
        </w:r>
        <w:proofErr w:type="spellStart"/>
        <w:r>
          <w:t>Kirale</w:t>
        </w:r>
        <w:proofErr w:type="spellEnd"/>
        <w:r>
          <w:t xml:space="preserve">, hay también más desarrolladores de </w:t>
        </w:r>
        <w:proofErr w:type="spellStart"/>
        <w:r>
          <w:t>Stack</w:t>
        </w:r>
        <w:proofErr w:type="spellEnd"/>
        <w:r>
          <w:t xml:space="preserve"> Software, como son </w:t>
        </w:r>
        <w:proofErr w:type="spellStart"/>
        <w:r>
          <w:t>OpenThread</w:t>
        </w:r>
      </w:ins>
      <w:proofErr w:type="spellEnd"/>
      <w:ins w:id="2424" w:author="JORGE CONTRERAS ORTIZ" w:date="2021-09-04T11:18:00Z">
        <w:r w:rsidR="00B83329">
          <w:t xml:space="preserve"> (</w:t>
        </w:r>
        <w:proofErr w:type="spellStart"/>
        <w:r w:rsidR="00B83329" w:rsidRPr="00B83329">
          <w:rPr>
            <w:rStyle w:val="Hipervnculo"/>
            <w:rPrChange w:id="2425" w:author="JORGE CONTRERAS ORTIZ" w:date="2021-09-04T11:18:00Z">
              <w:rPr/>
            </w:rPrChange>
          </w:rPr>
          <w:fldChar w:fldCharType="begin"/>
        </w:r>
        <w:r w:rsidR="00B83329" w:rsidRPr="00B83329">
          <w:rPr>
            <w:rStyle w:val="Hipervnculo"/>
            <w:rPrChange w:id="2426" w:author="JORGE CONTRERAS ORTIZ" w:date="2021-09-04T11:18:00Z">
              <w:rPr/>
            </w:rPrChange>
          </w:rPr>
          <w:instrText xml:space="preserve"> HYPERLINK "https://openthread.io/" \t "_blank" </w:instrText>
        </w:r>
        <w:r w:rsidR="00B83329" w:rsidRPr="00B83329">
          <w:rPr>
            <w:rStyle w:val="Hipervnculo"/>
            <w:rPrChange w:id="2427" w:author="JORGE CONTRERAS ORTIZ" w:date="2021-09-04T11:18:00Z">
              <w:rPr/>
            </w:rPrChange>
          </w:rPr>
          <w:fldChar w:fldCharType="separate"/>
        </w:r>
        <w:r w:rsidR="00B83329" w:rsidRPr="00B83329">
          <w:rPr>
            <w:rStyle w:val="Hipervnculo"/>
            <w:rPrChange w:id="2428"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2429"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2430" w:author="JORGE CONTRERAS ORTIZ" w:date="2021-09-04T11:18:00Z">
              <w:rPr/>
            </w:rPrChange>
          </w:rPr>
          <w:fldChar w:fldCharType="begin"/>
        </w:r>
        <w:r w:rsidRPr="00B83329">
          <w:rPr>
            <w:rStyle w:val="Hipervnculo"/>
            <w:rPrChange w:id="2431" w:author="JORGE CONTRERAS ORTIZ" w:date="2021-09-04T11:18:00Z">
              <w:rPr/>
            </w:rPrChange>
          </w:rPr>
          <w:instrText xml:space="preserve"> HYPERLINK "https://www.silabs.com/products/wireless/mesh-networking/thread" \t "_blank" </w:instrText>
        </w:r>
        <w:r w:rsidRPr="00B83329">
          <w:rPr>
            <w:rStyle w:val="Hipervnculo"/>
            <w:rPrChange w:id="2432" w:author="JORGE CONTRERAS ORTIZ" w:date="2021-09-04T11:18:00Z">
              <w:rPr/>
            </w:rPrChange>
          </w:rPr>
          <w:fldChar w:fldCharType="separate"/>
        </w:r>
        <w:r w:rsidRPr="00B83329">
          <w:rPr>
            <w:rStyle w:val="Hipervnculo"/>
            <w:rPrChange w:id="2433"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2434"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2435"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2436"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2437" w:author="JORGE CONTRERAS ORTIZ" w:date="2021-09-04T11:18:00Z">
              <w:rPr/>
            </w:rPrChange>
          </w:rPr>
          <w:fldChar w:fldCharType="end"/>
        </w:r>
        <w:r>
          <w:t>)</w:t>
        </w:r>
        <w:r w:rsidR="00B83329">
          <w:t>.</w:t>
        </w:r>
      </w:ins>
    </w:p>
    <w:p w14:paraId="6C802EB1" w14:textId="0C8C346A" w:rsidR="00B83329" w:rsidRDefault="00B83329" w:rsidP="00B234ED">
      <w:pPr>
        <w:rPr>
          <w:ins w:id="2438"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439" w:name="_Toc81499400"/>
      <w:bookmarkStart w:id="2440" w:name="_Toc81743607"/>
      <w:r w:rsidRPr="00791D37">
        <w:t>CONFIGURACIONES INICIALES</w:t>
      </w:r>
      <w:bookmarkEnd w:id="2439"/>
      <w:bookmarkEnd w:id="2440"/>
    </w:p>
    <w:p w14:paraId="11F18173" w14:textId="77777777" w:rsidR="00571788" w:rsidRPr="00791D37" w:rsidRDefault="00571788" w:rsidP="00791D37"/>
    <w:p w14:paraId="78FFD4A4" w14:textId="457681B8" w:rsidR="00571788" w:rsidRPr="00791D37" w:rsidRDefault="00B83329" w:rsidP="00791D37">
      <w:pPr>
        <w:pStyle w:val="Ttulo3"/>
      </w:pPr>
      <w:bookmarkStart w:id="2441" w:name="_Toc81499401"/>
      <w:bookmarkStart w:id="2442" w:name="_Toc81743608"/>
      <w:r w:rsidRPr="00791D37">
        <w:t>CONFIGURACIÓN DEL BORDER ROUTER</w:t>
      </w:r>
      <w:commentRangeStart w:id="2443"/>
      <w:commentRangeStart w:id="2444"/>
      <w:commentRangeEnd w:id="2443"/>
      <w:r w:rsidR="00571788" w:rsidRPr="00791D37">
        <w:rPr>
          <w:rStyle w:val="Refdecomentario"/>
          <w:rFonts w:eastAsiaTheme="minorHAnsi"/>
          <w:color w:val="auto"/>
        </w:rPr>
        <w:commentReference w:id="2443"/>
      </w:r>
      <w:bookmarkEnd w:id="2441"/>
      <w:commentRangeEnd w:id="2444"/>
      <w:r w:rsidR="00537564" w:rsidRPr="00791D37">
        <w:rPr>
          <w:rStyle w:val="Refdecomentario"/>
          <w:rFonts w:eastAsiaTheme="minorHAnsi"/>
          <w:color w:val="auto"/>
        </w:rPr>
        <w:commentReference w:id="2444"/>
      </w:r>
      <w:bookmarkEnd w:id="2442"/>
    </w:p>
    <w:p w14:paraId="098D9CCE" w14:textId="77777777" w:rsidR="00571788" w:rsidRPr="00791D37" w:rsidRDefault="00571788" w:rsidP="00791D37"/>
    <w:p w14:paraId="18C53CD1" w14:textId="081CA64C" w:rsidR="00571788" w:rsidRPr="00791D37" w:rsidRDefault="00B83329" w:rsidP="00FE1EC4">
      <w:pPr>
        <w:pStyle w:val="Ttulo4"/>
      </w:pPr>
      <w:bookmarkStart w:id="2445" w:name="_Toc81499402"/>
      <w:bookmarkStart w:id="2446" w:name="_Toc81743609"/>
      <w:r w:rsidRPr="00791D37">
        <w:t>REQUERIMIENTOS</w:t>
      </w:r>
      <w:bookmarkEnd w:id="2445"/>
      <w:bookmarkEnd w:id="2446"/>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 xml:space="preserve">Un dispositivo </w:t>
      </w:r>
      <w:proofErr w:type="spellStart"/>
      <w:r w:rsidRPr="00791D37">
        <w:t>Border</w:t>
      </w:r>
      <w:proofErr w:type="spellEnd"/>
      <w:r w:rsidRPr="00791D37">
        <w:t xml:space="preserve"> </w:t>
      </w:r>
      <w:proofErr w:type="spellStart"/>
      <w:r w:rsidRPr="00791D37">
        <w:t>Router</w:t>
      </w:r>
      <w:proofErr w:type="spellEnd"/>
      <w:r w:rsidRPr="00791D37">
        <w:t xml:space="preserve">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447" w:name="_Toc81499403"/>
      <w:bookmarkStart w:id="2448" w:name="_Toc81743610"/>
      <w:r w:rsidRPr="00791D37">
        <w:t>GUÍA DE INSTALACIÓN</w:t>
      </w:r>
      <w:bookmarkEnd w:id="2447"/>
      <w:bookmarkEnd w:id="2448"/>
    </w:p>
    <w:p w14:paraId="5F2CD586" w14:textId="77777777" w:rsidR="00571788" w:rsidRPr="00791D37" w:rsidRDefault="00571788" w:rsidP="00791D37"/>
    <w:p w14:paraId="56086A91" w14:textId="7235DE27" w:rsidR="00571788" w:rsidRDefault="00571788" w:rsidP="00791D37">
      <w:pPr>
        <w:pStyle w:val="Textoindependiente"/>
        <w:rPr>
          <w:ins w:id="2449" w:author="JORGE CONTRERAS ORTIZ" w:date="2021-09-04T11:26:00Z"/>
        </w:rPr>
      </w:pPr>
      <w:r w:rsidRPr="00791D37">
        <w:t xml:space="preserve">Para la instalación del Software del </w:t>
      </w:r>
      <w:proofErr w:type="spellStart"/>
      <w:r w:rsidRPr="00791D37">
        <w:t>Border</w:t>
      </w:r>
      <w:proofErr w:type="spellEnd"/>
      <w:r w:rsidRPr="00791D37">
        <w:t xml:space="preserve"> </w:t>
      </w:r>
      <w:proofErr w:type="spellStart"/>
      <w:r w:rsidRPr="00791D37">
        <w:t>Router</w:t>
      </w:r>
      <w:proofErr w:type="spellEnd"/>
      <w:r w:rsidRPr="00791D37">
        <w:t xml:space="preserve"> </w:t>
      </w:r>
      <w:del w:id="2450" w:author="JORGE CONTRERAS ORTIZ" w:date="2021-09-04T11:26:00Z">
        <w:r w:rsidRPr="00791D37" w:rsidDel="00B83329">
          <w:delText xml:space="preserve">debemos </w:delText>
        </w:r>
      </w:del>
      <w:ins w:id="2451"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452" w:author="JORGE CONTRERAS ORTIZ" w:date="2021-09-04T11:26:00Z"/>
        </w:rPr>
      </w:pPr>
      <w:bookmarkStart w:id="2453" w:name="_Toc81499404"/>
      <w:bookmarkStart w:id="2454" w:name="_Toc81743611"/>
      <w:r w:rsidRPr="00FE1EC4">
        <w:t>DESCARGA DEL SOFTWARE REQUERIDO</w:t>
      </w:r>
      <w:bookmarkEnd w:id="2453"/>
      <w:bookmarkEnd w:id="2454"/>
    </w:p>
    <w:p w14:paraId="1A4C77FD" w14:textId="77777777" w:rsidR="00B83329" w:rsidRPr="00FE1EC4" w:rsidRDefault="00B83329">
      <w:pPr>
        <w:pPrChange w:id="2455" w:author="JORGE CONTRERAS ORTIZ" w:date="2021-09-04T11:26:00Z">
          <w:pPr>
            <w:pStyle w:val="Ttulo5"/>
          </w:pPr>
        </w:pPrChange>
      </w:pPr>
    </w:p>
    <w:p w14:paraId="73967FD4" w14:textId="366D4275" w:rsidR="00571788" w:rsidRPr="00791D37" w:rsidRDefault="00571788" w:rsidP="00791D37">
      <w:del w:id="2456" w:author="JORGE CONTRERAS ORTIZ" w:date="2021-09-04T11:26:00Z">
        <w:r w:rsidRPr="00791D37" w:rsidDel="00B83329">
          <w:delText xml:space="preserve">Deberemos </w:delText>
        </w:r>
      </w:del>
      <w:ins w:id="2457" w:author="JORGE CONTRERAS ORTIZ" w:date="2021-09-04T11:26:00Z">
        <w:r w:rsidR="00B83329">
          <w:t>Se deberá</w:t>
        </w:r>
        <w:r w:rsidR="00B83329" w:rsidRPr="00791D37">
          <w:t xml:space="preserve"> </w:t>
        </w:r>
      </w:ins>
      <w:r w:rsidRPr="00791D37">
        <w:t xml:space="preserve">descargar la imagen, basada en Debian, en su última versión para el KTBRN1. Este software incluye el software de </w:t>
      </w:r>
      <w:proofErr w:type="spellStart"/>
      <w:r w:rsidRPr="00791D37">
        <w:t>KiBRA</w:t>
      </w:r>
      <w:proofErr w:type="spellEnd"/>
      <w:r w:rsidRPr="00791D37">
        <w:t>.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 xml:space="preserve">KTBRN1 + </w:t>
      </w:r>
      <w:proofErr w:type="spellStart"/>
      <w:r w:rsidRPr="00791D37">
        <w:rPr>
          <w:rStyle w:val="Hipervnculo"/>
          <w:rFonts w:eastAsiaTheme="minorEastAsia"/>
          <w:lang w:eastAsia="es-ES"/>
        </w:rPr>
        <w:t>KiBRA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image</w:t>
      </w:r>
      <w:proofErr w:type="spellEnd"/>
      <w:r w:rsidRPr="00791D37">
        <w:rPr>
          <w:rStyle w:val="Hipervnculo"/>
          <w:rFonts w:eastAsiaTheme="minorEastAsia"/>
          <w:lang w:eastAsia="es-ES"/>
        </w:rPr>
        <w:t xml:space="preserv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458" w:author="JORGE CONTRERAS ORTIZ" w:date="2021-09-04T11:26:00Z">
        <w:r w:rsidRPr="00791D37" w:rsidDel="00B83329">
          <w:delText xml:space="preserve">descargaremos </w:delText>
        </w:r>
      </w:del>
      <w:ins w:id="2459" w:author="JORGE CONTRERAS ORTIZ" w:date="2021-09-04T11:26:00Z">
        <w:r w:rsidR="00B83329">
          <w:t>se descargará</w:t>
        </w:r>
        <w:r w:rsidR="00B83329" w:rsidRPr="00791D37">
          <w:t xml:space="preserve"> </w:t>
        </w:r>
      </w:ins>
      <w:r w:rsidRPr="00791D37">
        <w:t xml:space="preserve">el fichero </w:t>
      </w:r>
      <w:r w:rsidR="007279BC">
        <w:fldChar w:fldCharType="begin"/>
      </w:r>
      <w:r w:rsidR="007279BC">
        <w:instrText xml:space="preserve"> HYPERLINK "https://www.kirale.com/products/ktbrn1/" \l "resources" </w:instrText>
      </w:r>
      <w:r w:rsidR="007279BC">
        <w:fldChar w:fldCharType="separate"/>
      </w:r>
      <w:r w:rsidRPr="00791D37">
        <w:rPr>
          <w:rStyle w:val="SinespaciadoCar"/>
        </w:rPr>
        <w:t>KiBRA-v2.x.x.zip</w:t>
      </w:r>
      <w:r w:rsidR="007279BC">
        <w:rPr>
          <w:rStyle w:val="SinespaciadoCar"/>
        </w:rPr>
        <w:fldChar w:fldCharType="end"/>
      </w:r>
      <w:r w:rsidRPr="00791D37">
        <w:t xml:space="preserve"> para</w:t>
      </w:r>
      <w:del w:id="2460"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2461" w:author="JORGE CONTRERAS ORTIZ" w:date="2021-09-04T11:26:00Z">
        <w:r w:rsidRPr="00791D37" w:rsidDel="00B83329">
          <w:delText xml:space="preserve">necesitaremos </w:delText>
        </w:r>
      </w:del>
      <w:ins w:id="2462"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lastRenderedPageBreak/>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288C6B21" w:rsidR="00571788" w:rsidRPr="00791D37" w:rsidRDefault="00571788" w:rsidP="00791D37">
      <w:r w:rsidRPr="00791D37">
        <w:rPr>
          <w:rStyle w:val="SinespaciadoCar"/>
        </w:rPr>
        <w:fldChar w:fldCharType="end"/>
      </w:r>
      <w:r w:rsidRPr="00791D37">
        <w:t xml:space="preserve">Por otro lado </w:t>
      </w:r>
      <w:del w:id="2463" w:author="JORGE CONTRERAS ORTIZ" w:date="2021-09-04T11:26:00Z">
        <w:r w:rsidRPr="00791D37" w:rsidDel="00B83329">
          <w:delText xml:space="preserve">necesitaremos </w:delText>
        </w:r>
      </w:del>
      <w:ins w:id="2464" w:author="JORGE CONTRERAS ORTIZ" w:date="2021-09-04T11:26:00Z">
        <w:r w:rsidR="00B83329">
          <w:t>s</w:t>
        </w:r>
      </w:ins>
      <w:ins w:id="2465" w:author="JORGE CONTRERAS ORTIZ" w:date="2021-09-04T11:27:00Z">
        <w:r w:rsidR="00B83329">
          <w:t>e necesitará</w:t>
        </w:r>
      </w:ins>
      <w:ins w:id="2466"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7279BC" w:rsidP="00791D37">
      <w:pPr>
        <w:pStyle w:val="Prrafodelista"/>
        <w:numPr>
          <w:ilvl w:val="0"/>
          <w:numId w:val="14"/>
        </w:numPr>
      </w:pPr>
      <w:r>
        <w:fldChar w:fldCharType="begin"/>
      </w:r>
      <w:r>
        <w:instrText xml:space="preserve"> HYPERLINK "https://mobaxterm.mobatek.net/" </w:instrText>
      </w:r>
      <w:r>
        <w:fldChar w:fldCharType="separate"/>
      </w:r>
      <w:proofErr w:type="spellStart"/>
      <w:r w:rsidR="00571788" w:rsidRPr="00791D37">
        <w:rPr>
          <w:rStyle w:val="Hipervnculo"/>
        </w:rPr>
        <w:t>MobaXterm</w:t>
      </w:r>
      <w:proofErr w:type="spellEnd"/>
      <w:r w:rsidR="00571788" w:rsidRPr="00791D37">
        <w:rPr>
          <w:rStyle w:val="Hipervnculo"/>
        </w:rPr>
        <w:t xml:space="preserve"> free</w:t>
      </w:r>
      <w:r>
        <w:rPr>
          <w:rStyle w:val="Hipervnculo"/>
        </w:rPr>
        <w:fldChar w:fldCharType="end"/>
      </w:r>
      <w:r w:rsidR="00571788" w:rsidRPr="00791D37">
        <w:t>: Para el cliente SSH y la terminal Serie. Admite ambos tipos de sesiones a la vez, pero puede usarse cualquier otro.</w:t>
      </w:r>
    </w:p>
    <w:p w14:paraId="02A9402F" w14:textId="0D3A299F" w:rsidR="00B62082" w:rsidRPr="00791D37" w:rsidRDefault="007279BC" w:rsidP="00791D37">
      <w:r>
        <w:fldChar w:fldCharType="begin"/>
      </w:r>
      <w:r>
        <w:instrText xml:space="preserve"> HYPERLINK "https://zadig.akeo.ie/" </w:instrText>
      </w:r>
      <w:r>
        <w:fldChar w:fldCharType="separate"/>
      </w:r>
      <w:proofErr w:type="spellStart"/>
      <w:r w:rsidR="00571788" w:rsidRPr="00791D37">
        <w:rPr>
          <w:rStyle w:val="Hipervnculo"/>
          <w:rFonts w:eastAsiaTheme="minorEastAsia"/>
          <w:lang w:eastAsia="es-ES"/>
        </w:rPr>
        <w:t>Zadig</w:t>
      </w:r>
      <w:proofErr w:type="spellEnd"/>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467" w:name="_Toc81499405"/>
      <w:bookmarkStart w:id="2468" w:name="_Toc81743612"/>
      <w:r w:rsidRPr="00791D37">
        <w:t>FLASHEAR LA IMAGEN EN LA TARJETA SD</w:t>
      </w:r>
      <w:bookmarkEnd w:id="2467"/>
      <w:bookmarkEnd w:id="2468"/>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469" w:author="JORGE CONTRERAS ORTIZ" w:date="2021-09-04T11:34:00Z">
        <w:r w:rsidRPr="00791D37" w:rsidDel="00327D33">
          <w:delText xml:space="preserve">deberemos </w:delText>
        </w:r>
      </w:del>
      <w:ins w:id="2470"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 xml:space="preserve">Instalar y abrir </w:t>
      </w:r>
      <w:proofErr w:type="spellStart"/>
      <w:r w:rsidRPr="00791D37">
        <w:t>Balena</w:t>
      </w:r>
      <w:proofErr w:type="spellEnd"/>
      <w:r w:rsidRPr="00791D37">
        <w:t xml:space="preserve"> </w:t>
      </w:r>
      <w:proofErr w:type="spellStart"/>
      <w:r w:rsidRPr="00791D37">
        <w:t>Etcher</w:t>
      </w:r>
      <w:proofErr w:type="spellEnd"/>
      <w:r w:rsidRPr="00791D37">
        <w:t>.</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2471" w:author="JORGE CONTRERAS ORTIZ" w:date="2021-09-04T11:34:00Z">
        <w:r w:rsidRPr="00791D37" w:rsidDel="00327D33">
          <w:delText>Recordemos que es</w:delText>
        </w:r>
      </w:del>
      <w:ins w:id="2472" w:author="JORGE CONTRERAS ORTIZ" w:date="2021-09-04T11:34:00Z">
        <w:r w:rsidR="00327D33">
          <w:t>Se</w:t>
        </w:r>
      </w:ins>
      <w:r w:rsidRPr="00791D37">
        <w:t xml:space="preserve"> </w:t>
      </w:r>
      <w:del w:id="2473" w:author="JORGE CONTRERAS ORTIZ" w:date="2021-09-04T11:34:00Z">
        <w:r w:rsidRPr="00791D37" w:rsidDel="00327D33">
          <w:delText xml:space="preserve">recomendado </w:delText>
        </w:r>
      </w:del>
      <w:ins w:id="2474"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475" w:author="JORGE CONTRERAS ORTIZ" w:date="2021-09-04T11:34:00Z">
        <w:r w:rsidRPr="00791D37" w:rsidDel="00327D33">
          <w:delText xml:space="preserve">Seleccionaremos </w:delText>
        </w:r>
      </w:del>
      <w:ins w:id="2476" w:author="JORGE CONTRERAS ORTIZ" w:date="2021-09-04T11:34:00Z">
        <w:r w:rsidR="00327D33">
          <w:t>Se clic</w:t>
        </w:r>
      </w:ins>
      <w:ins w:id="2477" w:author="JORGE CONTRERAS ORTIZ" w:date="2021-09-04T11:35:00Z">
        <w:r w:rsidR="00327D33">
          <w:t>ará en</w:t>
        </w:r>
      </w:ins>
      <w:ins w:id="2478" w:author="JORGE CONTRERAS ORTIZ" w:date="2021-09-04T11:34:00Z">
        <w:r w:rsidR="00327D33" w:rsidRPr="00791D37">
          <w:t xml:space="preserve"> </w:t>
        </w:r>
      </w:ins>
      <w:r w:rsidRPr="00791D37">
        <w:t xml:space="preserve">Flash y </w:t>
      </w:r>
      <w:del w:id="2479" w:author="JORGE CONTRERAS ORTIZ" w:date="2021-09-04T11:35:00Z">
        <w:r w:rsidRPr="00791D37" w:rsidDel="00327D33">
          <w:delText xml:space="preserve">esperaremos </w:delText>
        </w:r>
      </w:del>
      <w:ins w:id="2480"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481" w:author="JORGE CONTRERAS ORTIZ" w:date="2021-09-04T11:35:00Z">
        <w:r w:rsidRPr="00791D37" w:rsidDel="00327D33">
          <w:delText xml:space="preserve">Expulsaremos </w:delText>
        </w:r>
      </w:del>
      <w:ins w:id="2482" w:author="JORGE CONTRERAS ORTIZ" w:date="2021-09-04T11:35:00Z">
        <w:r w:rsidR="00327D33">
          <w:t>Una vez finalizado el proceso de flasheado, se expulsará</w:t>
        </w:r>
        <w:r w:rsidR="00327D33" w:rsidRPr="00791D37">
          <w:t xml:space="preserve"> </w:t>
        </w:r>
      </w:ins>
      <w:r w:rsidRPr="00791D37">
        <w:t xml:space="preserve">la tarjeta SD y </w:t>
      </w:r>
      <w:del w:id="2483" w:author="JORGE CONTRERAS ORTIZ" w:date="2021-09-04T11:35:00Z">
        <w:r w:rsidRPr="00791D37" w:rsidDel="00327D33">
          <w:delText>la introduciremos</w:delText>
        </w:r>
      </w:del>
      <w:ins w:id="2484" w:author="JORGE CONTRERAS ORTIZ" w:date="2021-09-04T11:35:00Z">
        <w:r w:rsidR="00327D33">
          <w:t xml:space="preserve">se introducirá </w:t>
        </w:r>
      </w:ins>
      <w:del w:id="2485"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1"/>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2486" w:name="_Toc81659536"/>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6</w:t>
      </w:r>
      <w:r w:rsidR="007279BC">
        <w:rPr>
          <w:noProof/>
        </w:rPr>
        <w:fldChar w:fldCharType="end"/>
      </w:r>
      <w:r w:rsidRPr="00791D37">
        <w:t xml:space="preserve"> </w:t>
      </w:r>
      <w:proofErr w:type="spellStart"/>
      <w:r w:rsidRPr="00791D37">
        <w:t>Balena</w:t>
      </w:r>
      <w:proofErr w:type="spellEnd"/>
      <w:r w:rsidRPr="00791D37">
        <w:t xml:space="preserve"> </w:t>
      </w:r>
      <w:proofErr w:type="spellStart"/>
      <w:r w:rsidRPr="00791D37">
        <w:t>Etcher</w:t>
      </w:r>
      <w:bookmarkEnd w:id="2486"/>
      <w:proofErr w:type="spellEnd"/>
    </w:p>
    <w:p w14:paraId="50420EA8" w14:textId="77777777" w:rsidR="00571788" w:rsidRPr="00791D37" w:rsidRDefault="00571788" w:rsidP="00791D37"/>
    <w:p w14:paraId="113935C0" w14:textId="64099124" w:rsidR="00571788" w:rsidRPr="00791D37" w:rsidRDefault="00327D33" w:rsidP="00FE1EC4">
      <w:pPr>
        <w:pStyle w:val="Ttulo5"/>
      </w:pPr>
      <w:bookmarkStart w:id="2487" w:name="_Toc81499406"/>
      <w:bookmarkStart w:id="2488" w:name="_Toc81743613"/>
      <w:r w:rsidRPr="00791D37">
        <w:t>PRIMERA INSTALACIÓN</w:t>
      </w:r>
      <w:bookmarkEnd w:id="2487"/>
      <w:bookmarkEnd w:id="2488"/>
    </w:p>
    <w:p w14:paraId="5ACFBDBF" w14:textId="77777777" w:rsidR="00571788" w:rsidRPr="00791D37" w:rsidRDefault="00571788" w:rsidP="00791D37"/>
    <w:p w14:paraId="6EAF2EA9" w14:textId="3B5737C8" w:rsidR="00571788" w:rsidRPr="00791D37" w:rsidRDefault="00571788" w:rsidP="00791D37">
      <w:del w:id="2489" w:author="JORGE CONTRERAS ORTIZ" w:date="2021-09-04T11:35:00Z">
        <w:r w:rsidRPr="00791D37" w:rsidDel="00327D33">
          <w:lastRenderedPageBreak/>
          <w:delText xml:space="preserve">Conectaremos </w:delText>
        </w:r>
      </w:del>
      <w:ins w:id="2490" w:author="JORGE CONTRERAS ORTIZ" w:date="2021-09-04T11:35:00Z">
        <w:r w:rsidR="00327D33">
          <w:t>Se conec</w:t>
        </w:r>
      </w:ins>
      <w:ins w:id="2491" w:author="JORGE CONTRERAS ORTIZ" w:date="2021-09-04T11:36:00Z">
        <w:r w:rsidR="00327D33">
          <w:t>tará</w:t>
        </w:r>
      </w:ins>
      <w:ins w:id="2492" w:author="JORGE CONTRERAS ORTIZ" w:date="2021-09-04T11:35:00Z">
        <w:r w:rsidR="00327D33" w:rsidRPr="00791D37">
          <w:t xml:space="preserve"> </w:t>
        </w:r>
      </w:ins>
      <w:r w:rsidRPr="00791D37">
        <w:t xml:space="preserve">con un cable USB el dispositivo KTBRN1 al PC. La primera vez que </w:t>
      </w:r>
      <w:del w:id="2493" w:author="JORGE CONTRERAS ORTIZ" w:date="2021-09-04T11:36:00Z">
        <w:r w:rsidRPr="00791D37" w:rsidDel="00327D33">
          <w:delText xml:space="preserve">encendamos </w:delText>
        </w:r>
      </w:del>
      <w:ins w:id="2494"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2495" w:author="JORGE CONTRERAS ORTIZ" w:date="2021-09-04T11:36:00Z">
        <w:r w:rsidRPr="00791D37" w:rsidDel="00327D33">
          <w:delText xml:space="preserve">seguiremos </w:delText>
        </w:r>
      </w:del>
      <w:ins w:id="2496" w:author="JORGE CONTRERAS ORTIZ" w:date="2021-09-04T11:36:00Z">
        <w:r w:rsidR="00327D33">
          <w:t>se seguirán</w:t>
        </w:r>
        <w:r w:rsidR="00327D33" w:rsidRPr="00791D37">
          <w:t xml:space="preserve"> </w:t>
        </w:r>
      </w:ins>
      <w:r w:rsidRPr="00791D37">
        <w:t xml:space="preserve">los pasos descritos </w:t>
      </w:r>
      <w:ins w:id="2497" w:author="JORGE CONTRERAS ORTIZ" w:date="2021-09-04T11:36:00Z">
        <w:r w:rsidR="00327D33">
          <w:t>en</w:t>
        </w:r>
      </w:ins>
      <w:ins w:id="2498" w:author="JORGE CONTRERAS ORTIZ" w:date="2021-09-04T13:54:00Z">
        <w:r w:rsidR="00D86ECC">
          <w:t xml:space="preserve"> </w:t>
        </w:r>
      </w:ins>
      <w:ins w:id="2499" w:author="JORGE CONTRERAS ORTIZ" w:date="2021-09-04T13:55:00Z">
        <w:r w:rsidR="00D86ECC">
          <w:fldChar w:fldCharType="begin"/>
        </w:r>
        <w:r w:rsidR="00D86ECC">
          <w:instrText xml:space="preserve"> REF _Ref81656136 \w \h </w:instrText>
        </w:r>
      </w:ins>
      <w:r w:rsidR="00D86ECC">
        <w:fldChar w:fldCharType="separate"/>
      </w:r>
      <w:ins w:id="2500" w:author="JORGE CONTRERAS ORTIZ" w:date="2021-09-04T14:47:00Z">
        <w:r w:rsidR="003E5AE5">
          <w:t>3.2.1.2.3.1</w:t>
        </w:r>
      </w:ins>
      <w:ins w:id="2501" w:author="JORGE CONTRERAS ORTIZ" w:date="2021-09-04T13:55:00Z">
        <w:r w:rsidR="00D86ECC">
          <w:fldChar w:fldCharType="end"/>
        </w:r>
      </w:ins>
      <w:ins w:id="2502" w:author="JORGE CONTRERAS ORTIZ" w:date="2021-09-04T11:36:00Z">
        <w:r w:rsidR="00327D33">
          <w:t xml:space="preserve"> </w:t>
        </w:r>
      </w:ins>
      <w:ins w:id="2503" w:author="JORGE CONTRERAS ORTIZ" w:date="2021-09-04T13:54:00Z">
        <w:r w:rsidR="00D86ECC">
          <w:fldChar w:fldCharType="begin"/>
        </w:r>
        <w:r w:rsidR="00D86ECC">
          <w:instrText xml:space="preserve"> REF _Ref81656100 \h </w:instrText>
        </w:r>
      </w:ins>
      <w:r w:rsidR="00D86ECC">
        <w:fldChar w:fldCharType="separate"/>
      </w:r>
      <w:ins w:id="2504" w:author="JORGE CONTRERAS ORTIZ" w:date="2021-09-04T14:47:00Z">
        <w:r w:rsidR="003E5AE5" w:rsidRPr="00791D37">
          <w:t>CONEXIÓN VÍA PUERTO USB SERIE</w:t>
        </w:r>
      </w:ins>
      <w:ins w:id="2505" w:author="JORGE CONTRERAS ORTIZ" w:date="2021-09-04T13:54:00Z">
        <w:r w:rsidR="00D86ECC">
          <w:fldChar w:fldCharType="end"/>
        </w:r>
        <w:r w:rsidR="00D86ECC">
          <w:t xml:space="preserve"> </w:t>
        </w:r>
      </w:ins>
      <w:del w:id="2506"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507" w:name="_Conexión_vía_puerto"/>
      <w:bookmarkStart w:id="2508" w:name="_Ref81656100"/>
      <w:bookmarkStart w:id="2509" w:name="_Ref81656136"/>
      <w:bookmarkStart w:id="2510" w:name="_Ref81656274"/>
      <w:bookmarkStart w:id="2511" w:name="_Ref81656279"/>
      <w:bookmarkStart w:id="2512" w:name="_Toc81743614"/>
      <w:bookmarkEnd w:id="2507"/>
      <w:r w:rsidRPr="00791D37">
        <w:t>CONEXIÓN VÍA PUERTO USB SERIE</w:t>
      </w:r>
      <w:bookmarkEnd w:id="2508"/>
      <w:bookmarkEnd w:id="2509"/>
      <w:bookmarkEnd w:id="2510"/>
      <w:bookmarkEnd w:id="2511"/>
      <w:bookmarkEnd w:id="2512"/>
    </w:p>
    <w:p w14:paraId="14A03D4E" w14:textId="77777777" w:rsidR="00571788" w:rsidRPr="00791D37" w:rsidRDefault="00571788" w:rsidP="00791D37"/>
    <w:p w14:paraId="625C9F2B" w14:textId="35375FAF" w:rsidR="00571788" w:rsidRDefault="00571788" w:rsidP="00791D37">
      <w:pPr>
        <w:rPr>
          <w:ins w:id="2513" w:author="JORGE CONTRERAS ORTIZ" w:date="2021-09-04T11:38:00Z"/>
        </w:rPr>
      </w:pPr>
      <w:r w:rsidRPr="00791D37">
        <w:t xml:space="preserve">Al conectarse, deberá detectarse y listarse un nuevo dispositivo Serie (USB a Serie), dependiendo del sistema operativo del ordenador. Quizás se requiera que </w:t>
      </w:r>
      <w:del w:id="2514" w:author="JORGE CONTRERAS ORTIZ" w:date="2021-09-04T11:39:00Z">
        <w:r w:rsidRPr="00791D37" w:rsidDel="002C3A3D">
          <w:delText xml:space="preserve">instalemos </w:delText>
        </w:r>
      </w:del>
      <w:ins w:id="2515" w:author="JORGE CONTRERAS ORTIZ" w:date="2021-09-04T11:39:00Z">
        <w:r w:rsidR="002C3A3D">
          <w:t>la instalación de</w:t>
        </w:r>
      </w:ins>
      <w:del w:id="2516" w:author="JORGE CONTRERAS ORTIZ" w:date="2021-09-04T11:39:00Z">
        <w:r w:rsidRPr="00791D37" w:rsidDel="002C3A3D">
          <w:delText>e</w:delText>
        </w:r>
      </w:del>
      <w:r w:rsidRPr="00791D37">
        <w:t xml:space="preserve">l driver para el puerto USB a Serie, para ello </w:t>
      </w:r>
      <w:del w:id="2517" w:author="JORGE CONTRERAS ORTIZ" w:date="2021-09-04T11:39:00Z">
        <w:r w:rsidRPr="00791D37" w:rsidDel="002C3A3D">
          <w:delText xml:space="preserve">comprobaremos </w:delText>
        </w:r>
      </w:del>
      <w:ins w:id="2518" w:author="JORGE CONTRERAS ORTIZ" w:date="2021-09-04T11:39:00Z">
        <w:r w:rsidR="002C3A3D">
          <w:t>se comprobará</w:t>
        </w:r>
        <w:r w:rsidR="002C3A3D" w:rsidRPr="00791D37">
          <w:t xml:space="preserve"> </w:t>
        </w:r>
      </w:ins>
      <w:r w:rsidRPr="00791D37">
        <w:t xml:space="preserve">si </w:t>
      </w:r>
      <w:del w:id="2519" w:author="JORGE CONTRERAS ORTIZ" w:date="2021-09-04T11:39:00Z">
        <w:r w:rsidRPr="00791D37" w:rsidDel="002C3A3D">
          <w:delText xml:space="preserve">nuestro </w:delText>
        </w:r>
      </w:del>
      <w:ins w:id="2520"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2"/>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2521" w:author="JORGE CONTRERAS ORTIZ" w:date="2021-09-04T11:45:00Z"/>
        </w:rPr>
      </w:pPr>
      <w:bookmarkStart w:id="2522" w:name="_Ref81656195"/>
      <w:bookmarkStart w:id="2523" w:name="_Toc81499818"/>
      <w:bookmarkStart w:id="2524" w:name="_Toc81659537"/>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r w:rsidR="003E5AE5">
        <w:rPr>
          <w:noProof/>
        </w:rPr>
        <w:t>7</w:t>
      </w:r>
      <w:r w:rsidR="00807E1A">
        <w:rPr>
          <w:i w:val="0"/>
          <w:iCs w:val="0"/>
          <w:noProof/>
        </w:rPr>
        <w:fldChar w:fldCharType="end"/>
      </w:r>
      <w:bookmarkEnd w:id="2522"/>
      <w:r w:rsidRPr="00791D37">
        <w:t xml:space="preserve"> </w:t>
      </w:r>
      <w:proofErr w:type="spellStart"/>
      <w:r w:rsidRPr="00791D37">
        <w:t>Border</w:t>
      </w:r>
      <w:proofErr w:type="spellEnd"/>
      <w:r w:rsidRPr="00791D37">
        <w:t xml:space="preserve"> </w:t>
      </w:r>
      <w:proofErr w:type="spellStart"/>
      <w:r w:rsidRPr="00791D37">
        <w:t>Router</w:t>
      </w:r>
      <w:proofErr w:type="spellEnd"/>
      <w:r w:rsidRPr="00791D37">
        <w:t xml:space="preserve"> en Administrador de Dispositivos Previo a la instalación de Drivers</w:t>
      </w:r>
      <w:bookmarkEnd w:id="2523"/>
      <w:bookmarkEnd w:id="2524"/>
    </w:p>
    <w:p w14:paraId="07773D58" w14:textId="77777777" w:rsidR="00571788" w:rsidRPr="00791D37" w:rsidRDefault="00571788">
      <w:pPr>
        <w:pStyle w:val="Descripcin"/>
        <w:jc w:val="center"/>
        <w:pPrChange w:id="2525"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2526"/>
      <w:r w:rsidRPr="00791D37">
        <w:t>Si sale como en la</w:t>
      </w:r>
      <w:del w:id="2527" w:author="JORGE CONTRERAS ORTIZ" w:date="2021-09-04T11:40:00Z">
        <w:r w:rsidRPr="00791D37" w:rsidDel="002C3A3D">
          <w:delText xml:space="preserve"> </w:delText>
        </w:r>
      </w:del>
      <w:ins w:id="2528" w:author="JORGE CONTRERAS ORTIZ" w:date="2021-09-04T11:40:00Z">
        <w:r w:rsidR="002C3A3D">
          <w:t xml:space="preserve"> </w:t>
        </w:r>
      </w:ins>
      <w:ins w:id="2529" w:author="JORGE CONTRERAS ORTIZ" w:date="2021-09-04T13:56:00Z">
        <w:r w:rsidR="00D86ECC">
          <w:fldChar w:fldCharType="begin"/>
        </w:r>
        <w:r w:rsidR="00D86ECC">
          <w:instrText xml:space="preserve"> REF _Ref81656195 \h </w:instrText>
        </w:r>
      </w:ins>
      <w:r w:rsidR="00D86ECC">
        <w:fldChar w:fldCharType="separate"/>
      </w:r>
      <w:ins w:id="2530" w:author="JORGE CONTRERAS ORTIZ" w:date="2021-09-04T14:47:00Z">
        <w:r w:rsidR="003E5AE5" w:rsidRPr="00791D37">
          <w:t xml:space="preserve">Ilustración </w:t>
        </w:r>
        <w:r w:rsidR="003E5AE5">
          <w:rPr>
            <w:noProof/>
          </w:rPr>
          <w:t>7</w:t>
        </w:r>
      </w:ins>
      <w:ins w:id="2531" w:author="JORGE CONTRERAS ORTIZ" w:date="2021-09-04T13:56:00Z">
        <w:r w:rsidR="00D86ECC">
          <w:fldChar w:fldCharType="end"/>
        </w:r>
      </w:ins>
      <w:del w:id="2532" w:author="JORGE CONTRERAS ORTIZ" w:date="2021-09-04T11:40:00Z">
        <w:r w:rsidRPr="00791D37" w:rsidDel="002C3A3D">
          <w:delText>imagen anterior</w:delText>
        </w:r>
      </w:del>
      <w:r w:rsidRPr="00791D37">
        <w:t xml:space="preserve">, </w:t>
      </w:r>
      <w:del w:id="2533" w:author="JORGE CONTRERAS ORTIZ" w:date="2021-09-04T00:27:00Z">
        <w:r w:rsidRPr="00791D37" w:rsidDel="006B360E">
          <w:delText xml:space="preserve">instalaremos </w:delText>
        </w:r>
      </w:del>
      <w:ins w:id="2534" w:author="JORGE CONTRERAS ORTIZ" w:date="2021-09-04T00:27:00Z">
        <w:r w:rsidR="006B360E">
          <w:t xml:space="preserve">se </w:t>
        </w:r>
      </w:ins>
      <w:ins w:id="2535" w:author="JORGE CONTRERAS ORTIZ" w:date="2021-09-04T11:40:00Z">
        <w:r w:rsidR="002C3A3D">
          <w:t>instalan</w:t>
        </w:r>
      </w:ins>
      <w:ins w:id="2536" w:author="JORGE CONTRERAS ORTIZ" w:date="2021-09-04T00:27:00Z">
        <w:r w:rsidR="006B360E" w:rsidRPr="00791D37">
          <w:t xml:space="preserve"> </w:t>
        </w:r>
      </w:ins>
      <w:r w:rsidRPr="00791D37">
        <w:t xml:space="preserve">los driver usando la herramienta </w:t>
      </w:r>
      <w:proofErr w:type="spellStart"/>
      <w:r w:rsidRPr="00791D37">
        <w:t>Zadig.</w:t>
      </w:r>
      <w:commentRangeEnd w:id="2526"/>
      <w:r w:rsidRPr="00791D37">
        <w:rPr>
          <w:rStyle w:val="Refdecomentario"/>
        </w:rPr>
        <w:commentReference w:id="2526"/>
      </w:r>
      <w:ins w:id="2537" w:author="JORGE CONTRERAS ORTIZ" w:date="2021-09-04T11:46:00Z">
        <w:r w:rsidR="002C3A3D">
          <w:t>Al</w:t>
        </w:r>
        <w:proofErr w:type="spellEnd"/>
        <w:r w:rsidR="002C3A3D">
          <w:t xml:space="preserve"> abrir la herramienta </w:t>
        </w:r>
        <w:proofErr w:type="spellStart"/>
        <w:r w:rsidR="002C3A3D">
          <w:t>Zadig</w:t>
        </w:r>
      </w:ins>
      <w:proofErr w:type="spellEnd"/>
      <w:ins w:id="2538" w:author="JORGE CONTRERAS ORTIZ" w:date="2021-09-04T11:47:00Z">
        <w:r w:rsidR="002C3A3D">
          <w:t xml:space="preserve">, se seleccionará el dispositivo </w:t>
        </w:r>
        <w:r w:rsidR="002C3A3D" w:rsidRPr="002C3A3D">
          <w:rPr>
            <w:i/>
            <w:iCs/>
            <w:rPrChange w:id="2539" w:author="JORGE CONTRERAS ORTIZ" w:date="2021-09-04T11:47:00Z">
              <w:rPr/>
            </w:rPrChange>
          </w:rPr>
          <w:t>Gadget Serial v2.4</w:t>
        </w:r>
        <w:r w:rsidR="002C3A3D">
          <w:t xml:space="preserve"> y el driver </w:t>
        </w:r>
        <w:r w:rsidR="002C3A3D">
          <w:rPr>
            <w:i/>
            <w:iCs/>
          </w:rPr>
          <w:t>USB Serial (CDC)</w:t>
        </w:r>
      </w:ins>
      <w:ins w:id="2540" w:author="JORGE CONTRERAS ORTIZ" w:date="2021-09-04T11:48:00Z">
        <w:r w:rsidR="002C3A3D">
          <w:t>, tal como se muestra en la</w:t>
        </w:r>
      </w:ins>
      <w:ins w:id="2541"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2542" w:author="JORGE CONTRERAS ORTIZ" w:date="2021-09-04T14:47:00Z">
        <w:r w:rsidR="003E5AE5" w:rsidRPr="00791D37">
          <w:t xml:space="preserve">Ilustración </w:t>
        </w:r>
        <w:r w:rsidR="003E5AE5">
          <w:rPr>
            <w:noProof/>
          </w:rPr>
          <w:t>8</w:t>
        </w:r>
      </w:ins>
      <w:ins w:id="2543" w:author="JORGE CONTRERAS ORTIZ" w:date="2021-09-04T13:56:00Z">
        <w:r w:rsidR="00D86ECC">
          <w:fldChar w:fldCharType="end"/>
        </w:r>
      </w:ins>
      <w:ins w:id="2544" w:author="JORGE CONTRERAS ORTIZ" w:date="2021-09-04T11:47:00Z">
        <w:r w:rsidR="002C3A3D">
          <w:rPr>
            <w:i/>
            <w:iCs/>
          </w:rPr>
          <w:t>.</w:t>
        </w:r>
        <w:r w:rsidR="002C3A3D">
          <w:t xml:space="preserve"> Una vez se hayan seleccionado las opciones comentadas </w:t>
        </w:r>
      </w:ins>
      <w:ins w:id="2545"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3"/>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2546" w:author="JORGE CONTRERAS ORTIZ" w:date="2021-09-04T11:41:00Z"/>
        </w:rPr>
      </w:pPr>
      <w:bookmarkStart w:id="2547" w:name="_Ref81656211"/>
      <w:bookmarkStart w:id="2548" w:name="_Toc81499584"/>
      <w:bookmarkStart w:id="2549" w:name="_Toc81499819"/>
      <w:bookmarkStart w:id="2550" w:name="_Toc8165953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2547"/>
      <w:r w:rsidRPr="00791D37">
        <w:t xml:space="preserve"> Instalación Drivers de </w:t>
      </w:r>
      <w:proofErr w:type="spellStart"/>
      <w:r w:rsidRPr="00791D37">
        <w:t>Border</w:t>
      </w:r>
      <w:proofErr w:type="spellEnd"/>
      <w:r w:rsidRPr="00791D37">
        <w:t xml:space="preserve"> </w:t>
      </w:r>
      <w:proofErr w:type="spellStart"/>
      <w:r w:rsidRPr="00791D37">
        <w:t>Router</w:t>
      </w:r>
      <w:proofErr w:type="spellEnd"/>
      <w:r w:rsidRPr="00791D37">
        <w:t xml:space="preserve"> con </w:t>
      </w:r>
      <w:proofErr w:type="spellStart"/>
      <w:r w:rsidRPr="00791D37">
        <w:t>Zadig</w:t>
      </w:r>
      <w:bookmarkEnd w:id="2548"/>
      <w:bookmarkEnd w:id="2549"/>
      <w:bookmarkEnd w:id="2550"/>
      <w:proofErr w:type="spellEnd"/>
    </w:p>
    <w:p w14:paraId="0860E1BE" w14:textId="77777777" w:rsidR="002C3A3D" w:rsidRPr="00FE1EC4" w:rsidRDefault="002C3A3D">
      <w:pPr>
        <w:rPr>
          <w:ins w:id="2551" w:author="JORGE CONTRERAS ORTIZ" w:date="2021-09-04T11:38:00Z"/>
        </w:rPr>
        <w:pPrChange w:id="2552" w:author="JORGE CONTRERAS ORTIZ" w:date="2021-09-04T11:41:00Z">
          <w:pPr>
            <w:pStyle w:val="Descripcin"/>
            <w:jc w:val="center"/>
          </w:pPr>
        </w:pPrChange>
      </w:pPr>
    </w:p>
    <w:p w14:paraId="73DEA226" w14:textId="55AD313D" w:rsidR="00327D33" w:rsidRDefault="002C3A3D" w:rsidP="00327D33">
      <w:pPr>
        <w:rPr>
          <w:ins w:id="2553" w:author="JORGE CONTRERAS ORTIZ" w:date="2021-09-04T11:45:00Z"/>
        </w:rPr>
      </w:pPr>
      <w:del w:id="2554"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2555" w:name="_Toc81649978"/>
                              <w:del w:id="2556"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557" w:name="_Ref81655260"/>
                              <w:del w:id="2558" w:author="JORGE CONTRERAS ORTIZ" w:date="2021-09-04T13:42:00Z">
                                <w:r w:rsidRPr="0089317F" w:rsidDel="00F92885">
                                  <w:delText>MobaXterm</w:delText>
                                </w:r>
                              </w:del>
                              <w:bookmarkEnd w:id="2555"/>
                              <w:bookmarkEnd w:id="2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2559" w:name="_Toc81649978"/>
                        <w:del w:id="2560"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561" w:name="_Ref81655260"/>
                        <w:del w:id="2562" w:author="JORGE CONTRERAS ORTIZ" w:date="2021-09-04T13:42:00Z">
                          <w:r w:rsidRPr="0089317F" w:rsidDel="00F92885">
                            <w:delText>MobaXterm</w:delText>
                          </w:r>
                        </w:del>
                        <w:bookmarkEnd w:id="2559"/>
                        <w:bookmarkEnd w:id="2561"/>
                      </w:p>
                    </w:txbxContent>
                  </v:textbox>
                  <w10:wrap type="square" anchorx="margin"/>
                </v:shape>
              </w:pict>
            </mc:Fallback>
          </mc:AlternateContent>
        </w:r>
      </w:del>
      <w:ins w:id="2563"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p>
    <w:p w14:paraId="76240803" w14:textId="77777777" w:rsidR="002C3A3D" w:rsidRPr="00FE1EC4" w:rsidRDefault="002C3A3D">
      <w:pPr>
        <w:pPrChange w:id="2564" w:author="JORGE CONTRERAS ORTIZ" w:date="2021-09-04T11:38:00Z">
          <w:pPr>
            <w:pStyle w:val="Descripcin"/>
            <w:jc w:val="center"/>
          </w:pPr>
        </w:pPrChange>
      </w:pPr>
    </w:p>
    <w:p w14:paraId="0FE6271E" w14:textId="77777777" w:rsidR="00593FA6" w:rsidRDefault="00571788">
      <w:pPr>
        <w:keepNext/>
        <w:ind w:left="708" w:hanging="708"/>
        <w:jc w:val="center"/>
        <w:rPr>
          <w:ins w:id="2565" w:author="JORGE CONTRERAS ORTIZ" w:date="2021-09-04T12:17:00Z"/>
        </w:rPr>
        <w:pPrChange w:id="2566" w:author="JORGE CONTRERAS ORTIZ" w:date="2021-09-04T12:17:00Z">
          <w:pPr>
            <w:ind w:left="708" w:hanging="708"/>
            <w:jc w:val="center"/>
          </w:pPr>
        </w:pPrChange>
      </w:pPr>
      <w:r w:rsidRPr="00593FA6">
        <w:rPr>
          <w:i/>
          <w:iCs/>
          <w:noProof/>
          <w:color w:val="44546A" w:themeColor="text2"/>
          <w:sz w:val="18"/>
          <w:szCs w:val="18"/>
          <w:rPrChange w:id="2567"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2568" w:author="JORGE CONTRERAS ORTIZ" w:date="2021-09-04T12:17:00Z"/>
        </w:rPr>
        <w:pPrChange w:id="2569" w:author="JORGE CONTRERAS ORTIZ" w:date="2021-09-04T12:17:00Z">
          <w:pPr>
            <w:pStyle w:val="Descripcin"/>
          </w:pPr>
        </w:pPrChange>
      </w:pPr>
      <w:bookmarkStart w:id="2570" w:name="_Ref81656227"/>
      <w:bookmarkStart w:id="2571" w:name="_Toc81659539"/>
      <w:ins w:id="2572" w:author="JORGE CONTRERAS ORTIZ" w:date="2021-09-04T12:17:00Z">
        <w:r>
          <w:t xml:space="preserve">Ilustración </w:t>
        </w:r>
        <w:r>
          <w:fldChar w:fldCharType="begin"/>
        </w:r>
        <w:r>
          <w:instrText xml:space="preserve"> SEQ Ilustración \* ARABIC </w:instrText>
        </w:r>
      </w:ins>
      <w:r>
        <w:fldChar w:fldCharType="separate"/>
      </w:r>
      <w:ins w:id="2573" w:author="JORGE CONTRERAS ORTIZ" w:date="2021-09-04T14:47:00Z">
        <w:r w:rsidR="003E5AE5">
          <w:rPr>
            <w:noProof/>
          </w:rPr>
          <w:t>9</w:t>
        </w:r>
      </w:ins>
      <w:ins w:id="2574" w:author="JORGE CONTRERAS ORTIZ" w:date="2021-09-04T12:17:00Z">
        <w:r>
          <w:fldChar w:fldCharType="end"/>
        </w:r>
        <w:bookmarkEnd w:id="2570"/>
        <w:r>
          <w:t xml:space="preserve"> </w:t>
        </w:r>
        <w:proofErr w:type="spellStart"/>
        <w:r>
          <w:t>MobaXterm</w:t>
        </w:r>
        <w:bookmarkEnd w:id="2571"/>
        <w:proofErr w:type="spellEnd"/>
      </w:ins>
    </w:p>
    <w:p w14:paraId="53DBB588" w14:textId="0FB60CE8" w:rsidR="00571788" w:rsidRDefault="00571788" w:rsidP="00FE1EC4">
      <w:pPr>
        <w:rPr>
          <w:ins w:id="2575" w:author="JORGE CONTRERAS ORTIZ" w:date="2021-09-04T11:40:00Z"/>
        </w:rPr>
      </w:pPr>
      <w:del w:id="2576" w:author="JORGE CONTRERAS ORTIZ" w:date="2021-09-04T11:41:00Z">
        <w:r w:rsidRPr="00791D37" w:rsidDel="002C3A3D">
          <w:lastRenderedPageBreak/>
          <w:delText xml:space="preserve">Una vez </w:delText>
        </w:r>
      </w:del>
      <w:del w:id="2577" w:author="JORGE CONTRERAS ORTIZ" w:date="2021-09-04T00:28:00Z">
        <w:r w:rsidRPr="00791D37" w:rsidDel="006B360E">
          <w:delText>tengamos</w:delText>
        </w:r>
      </w:del>
      <w:del w:id="2578" w:author="JORGE CONTRERAS ORTIZ" w:date="2021-09-04T11:41:00Z">
        <w:r w:rsidRPr="00791D37" w:rsidDel="002C3A3D">
          <w:delText xml:space="preserve"> acceso al KTBRN1 vía USB Serie, </w:delText>
        </w:r>
      </w:del>
      <w:del w:id="2579" w:author="JORGE CONTRERAS ORTIZ" w:date="2021-09-04T00:28:00Z">
        <w:r w:rsidRPr="00791D37" w:rsidDel="006B360E">
          <w:delText xml:space="preserve">abriremos </w:delText>
        </w:r>
      </w:del>
      <w:del w:id="2580" w:author="JORGE CONTRERAS ORTIZ" w:date="2021-09-04T11:41:00Z">
        <w:r w:rsidRPr="00791D37" w:rsidDel="002C3A3D">
          <w:delText xml:space="preserve">MobaXterm con una nueva sesión Serie. </w:delText>
        </w:r>
      </w:del>
      <w:del w:id="2581" w:author="JORGE CONTRERAS ORTIZ" w:date="2021-09-04T00:28:00Z">
        <w:r w:rsidRPr="00791D37" w:rsidDel="006B360E">
          <w:delText xml:space="preserve">Seleccionaremos </w:delText>
        </w:r>
      </w:del>
      <w:del w:id="2582"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583" w:author="JORGE CONTRERAS ORTIZ" w:date="2021-09-04T00:29:00Z">
        <w:r w:rsidRPr="00791D37" w:rsidDel="006B360E">
          <w:delText xml:space="preserve">deberemos </w:delText>
        </w:r>
      </w:del>
      <w:ins w:id="2584" w:author="JORGE CONTRERAS ORTIZ" w:date="2021-09-04T00:29:00Z">
        <w:r w:rsidR="006B360E">
          <w:t>se deberá</w:t>
        </w:r>
        <w:r w:rsidR="006B360E" w:rsidRPr="00791D37">
          <w:t xml:space="preserve"> </w:t>
        </w:r>
      </w:ins>
      <w:r w:rsidRPr="00791D37">
        <w:t>iniciar sesión</w:t>
      </w:r>
      <w:ins w:id="2585" w:author="JORGE CONTRERAS ORTIZ" w:date="2021-09-04T12:18:00Z">
        <w:r w:rsidR="00593FA6">
          <w:t xml:space="preserve"> </w:t>
        </w:r>
      </w:ins>
      <w:del w:id="2586" w:author="JORGE CONTRERAS ORTIZ" w:date="2021-09-04T12:18:00Z">
        <w:r w:rsidRPr="00791D37" w:rsidDel="00593FA6">
          <w:delText xml:space="preserve"> </w:delText>
        </w:r>
      </w:del>
      <w:r w:rsidRPr="00791D37">
        <w:t xml:space="preserve">con el usuario </w:t>
      </w:r>
      <w:proofErr w:type="spellStart"/>
      <w:r w:rsidRPr="00593FA6">
        <w:rPr>
          <w:rPrChange w:id="2587" w:author="JORGE CONTRERAS ORTIZ" w:date="2021-09-04T12:18:00Z">
            <w:rPr>
              <w:i/>
              <w:iCs/>
            </w:rPr>
          </w:rPrChange>
        </w:rPr>
        <w:t>root</w:t>
      </w:r>
      <w:proofErr w:type="spellEnd"/>
      <w:r w:rsidRPr="00791D37">
        <w:t xml:space="preserve"> y la contraseña </w:t>
      </w:r>
      <w:r w:rsidRPr="00593FA6">
        <w:rPr>
          <w:rPrChange w:id="2588"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589" w:author="JORGE CONTRERAS ORTIZ" w:date="2021-09-04T11:40:00Z"/>
        </w:rPr>
      </w:pPr>
    </w:p>
    <w:p w14:paraId="7D2C419F" w14:textId="7B348130" w:rsidR="00571788" w:rsidRPr="00791D37" w:rsidRDefault="00571788" w:rsidP="00791D37">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2590" w:author="JORGE CONTRERAS ORTIZ" w:date="2021-09-04T11:49:00Z">
        <w:r w:rsidR="00675D4D">
          <w:t>, tal como se ve en</w:t>
        </w:r>
      </w:ins>
      <w:ins w:id="2591"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2592" w:author="JORGE CONTRERAS ORTIZ" w:date="2021-09-04T14:47:00Z">
        <w:r w:rsidR="003E5AE5">
          <w:t xml:space="preserve">Ilustración </w:t>
        </w:r>
        <w:r w:rsidR="003E5AE5">
          <w:rPr>
            <w:noProof/>
          </w:rPr>
          <w:t>9</w:t>
        </w:r>
      </w:ins>
      <w:ins w:id="2593"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594" w:author="JORGE CONTRERAS ORTIZ" w:date="2021-09-04T00:29:00Z">
        <w:r w:rsidRPr="00791D37" w:rsidDel="006B360E">
          <w:delText xml:space="preserve">deberemos </w:delText>
        </w:r>
      </w:del>
      <w:ins w:id="2595" w:author="JORGE CONTRERAS ORTIZ" w:date="2021-09-04T00:29:00Z">
        <w:r w:rsidR="006B360E">
          <w:t xml:space="preserve">se deberá proceder a </w:t>
        </w:r>
      </w:ins>
      <w:r w:rsidRPr="00791D37">
        <w:t xml:space="preserve">cambiarla a una dirección IPv4 que esté dentro de la red local </w:t>
      </w:r>
      <w:del w:id="2596" w:author="JORGE CONTRERAS ORTIZ" w:date="2021-09-04T00:29:00Z">
        <w:r w:rsidRPr="00791D37" w:rsidDel="006B360E">
          <w:delText>nuestra</w:delText>
        </w:r>
      </w:del>
      <w:ins w:id="2597"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598"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599" w:name="_Toc81499407"/>
      <w:bookmarkStart w:id="2600" w:name="_Toc81743615"/>
      <w:r w:rsidRPr="00791D37">
        <w:t>PANEL DE ADMINISTRACIÓN WEB</w:t>
      </w:r>
      <w:bookmarkEnd w:id="2599"/>
      <w:bookmarkEnd w:id="2600"/>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2601" w:author="JORGE CONTRERAS ORTIZ" w:date="2021-09-04T00:29:00Z">
        <w:r w:rsidRPr="00791D37" w:rsidDel="006B360E">
          <w:delText xml:space="preserve">Accederemos </w:delText>
        </w:r>
      </w:del>
      <w:ins w:id="2602" w:author="JORGE CONTRERAS ORTIZ" w:date="2021-09-04T00:29:00Z">
        <w:r w:rsidR="006B360E">
          <w:t>Se</w:t>
        </w:r>
      </w:ins>
      <w:ins w:id="2603" w:author="JORGE CONTRERAS ORTIZ" w:date="2021-09-04T00:30:00Z">
        <w:r w:rsidR="006B360E">
          <w:t xml:space="preserve"> accederá</w:t>
        </w:r>
      </w:ins>
      <w:ins w:id="2604" w:author="JORGE CONTRERAS ORTIZ" w:date="2021-09-04T00:29:00Z">
        <w:r w:rsidR="006B360E" w:rsidRPr="00791D37">
          <w:t xml:space="preserve"> </w:t>
        </w:r>
      </w:ins>
      <w:r w:rsidRPr="00791D37">
        <w:t xml:space="preserve">introduciendo </w:t>
      </w:r>
      <w:r w:rsidR="007279BC">
        <w:fldChar w:fldCharType="begin"/>
      </w:r>
      <w:r w:rsidR="007279BC">
        <w:instrText xml:space="preserve"> HYPERLINK "http://[IPv4]:8000" </w:instrText>
      </w:r>
      <w:r w:rsidR="007279BC">
        <w:fldChar w:fldCharType="separate"/>
      </w:r>
      <w:r w:rsidRPr="00791D37">
        <w:rPr>
          <w:rStyle w:val="SinespaciadoCar"/>
        </w:rPr>
        <w:t>http://[IPv4]:8000</w:t>
      </w:r>
      <w:r w:rsidR="007279BC">
        <w:rPr>
          <w:rStyle w:val="SinespaciadoCar"/>
        </w:rPr>
        <w:fldChar w:fldCharType="end"/>
      </w:r>
      <w:r w:rsidRPr="00791D37">
        <w:t xml:space="preserve"> o </w:t>
      </w:r>
      <w:r w:rsidR="007279BC">
        <w:fldChar w:fldCharType="begin"/>
      </w:r>
      <w:r w:rsidR="007279BC">
        <w:instrText xml:space="preserve"> HYPERLINK "http://[IPv6]:8000" </w:instrText>
      </w:r>
      <w:r w:rsidR="007279BC">
        <w:fldChar w:fldCharType="separate"/>
      </w:r>
      <w:r w:rsidRPr="00791D37">
        <w:rPr>
          <w:rStyle w:val="SinespaciadoCar"/>
        </w:rPr>
        <w:t>http://[IPv6]:8000</w:t>
      </w:r>
      <w:r w:rsidR="007279BC">
        <w:rPr>
          <w:rStyle w:val="SinespaciadoCar"/>
        </w:rPr>
        <w:fldChar w:fldCharType="end"/>
      </w:r>
      <w:r w:rsidRPr="00791D37">
        <w:t xml:space="preserve"> en el navegador (preferiblemente Google Chrome o Mozilla Firefox debido a razones de compatibilidad). Una vez introducida la dirección web, aparecerá la página de acceso / </w:t>
      </w:r>
      <w:proofErr w:type="spellStart"/>
      <w:r w:rsidRPr="00791D37">
        <w:t>login</w:t>
      </w:r>
      <w:proofErr w:type="spellEnd"/>
      <w:r w:rsidRPr="00791D37">
        <w:t>.</w:t>
      </w:r>
    </w:p>
    <w:p w14:paraId="65E7FF49" w14:textId="77777777" w:rsidR="00571788" w:rsidRPr="006B360E" w:rsidRDefault="00571788" w:rsidP="00791D37">
      <w:pPr>
        <w:rPr>
          <w:i/>
          <w:iCs/>
          <w:rPrChange w:id="2605" w:author="JORGE CONTRERAS ORTIZ" w:date="2021-09-04T00:30:00Z">
            <w:rPr/>
          </w:rPrChange>
        </w:rPr>
      </w:pPr>
      <w:r w:rsidRPr="006B360E">
        <w:rPr>
          <w:b/>
          <w:bCs/>
          <w:i/>
          <w:iCs/>
          <w:rPrChange w:id="2606" w:author="JORGE CONTRERAS ORTIZ" w:date="2021-09-04T00:30:00Z">
            <w:rPr/>
          </w:rPrChange>
        </w:rPr>
        <w:t>Nota:</w:t>
      </w:r>
      <w:r w:rsidRPr="006B360E">
        <w:rPr>
          <w:i/>
          <w:iCs/>
          <w:rPrChange w:id="2607"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5"/>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2608" w:name="_Toc81499586"/>
      <w:bookmarkStart w:id="2609" w:name="_Toc81499821"/>
      <w:bookmarkStart w:id="2610" w:name="_Toc816595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w:t>
      </w:r>
      <w:proofErr w:type="spellStart"/>
      <w:r w:rsidRPr="00791D37">
        <w:t>Login</w:t>
      </w:r>
      <w:proofErr w:type="spellEnd"/>
      <w:r w:rsidRPr="00791D37">
        <w:t xml:space="preserve"> Panel Administración Web</w:t>
      </w:r>
      <w:bookmarkEnd w:id="2608"/>
      <w:bookmarkEnd w:id="2609"/>
      <w:bookmarkEnd w:id="2610"/>
    </w:p>
    <w:p w14:paraId="0EC39385" w14:textId="5E40BE53" w:rsidR="00571788" w:rsidRPr="00791D37" w:rsidDel="00675D4D" w:rsidRDefault="00571788" w:rsidP="00791D37">
      <w:pPr>
        <w:rPr>
          <w:del w:id="2611" w:author="JORGE CONTRERAS ORTIZ" w:date="2021-09-04T11:57:00Z"/>
        </w:rPr>
      </w:pPr>
    </w:p>
    <w:p w14:paraId="756BAC24" w14:textId="2B4A27C7" w:rsidR="00571788" w:rsidRDefault="00571788" w:rsidP="00791D37">
      <w:pPr>
        <w:rPr>
          <w:i/>
          <w:iCs/>
        </w:rPr>
      </w:pPr>
      <w:r w:rsidRPr="00791D37">
        <w:t>Las credenciales son las mismas a las mencionadas</w:t>
      </w:r>
      <w:ins w:id="2612"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2613" w:author="JORGE CONTRERAS ORTIZ" w:date="2021-09-04T14:47:00Z">
        <w:r w:rsidR="003E5AE5">
          <w:t>3.2.1.2.3.1</w:t>
        </w:r>
      </w:ins>
      <w:ins w:id="2614"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2615" w:author="JORGE CONTRERAS ORTIZ" w:date="2021-09-04T14:47:00Z">
        <w:r w:rsidR="003E5AE5" w:rsidRPr="00791D37">
          <w:t>CONEXIÓN VÍA PUERTO USB SERIE</w:t>
        </w:r>
      </w:ins>
      <w:ins w:id="2616" w:author="JORGE CONTRERAS ORTIZ" w:date="2021-09-04T13:57:00Z">
        <w:r w:rsidR="00D86ECC">
          <w:fldChar w:fldCharType="end"/>
        </w:r>
      </w:ins>
      <w:ins w:id="2617"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618" w:name="_Toc81499408"/>
      <w:bookmarkStart w:id="2619" w:name="_Toc81743616"/>
      <w:r w:rsidRPr="00791D37">
        <w:t>CAMBIAR LA CONFIGURACIÓN DE RED</w:t>
      </w:r>
      <w:bookmarkEnd w:id="2618"/>
      <w:bookmarkEnd w:id="2619"/>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6"/>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2620" w:name="_Toc81499587"/>
      <w:bookmarkStart w:id="2621" w:name="_Toc81499822"/>
      <w:bookmarkStart w:id="2622" w:name="_Toc8165954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2620"/>
      <w:bookmarkEnd w:id="2621"/>
      <w:bookmarkEnd w:id="2622"/>
    </w:p>
    <w:p w14:paraId="0C1EA9D3" w14:textId="77777777" w:rsidR="00571788" w:rsidRPr="00791D37" w:rsidRDefault="00571788" w:rsidP="00791D37"/>
    <w:p w14:paraId="0F65B914" w14:textId="77777777" w:rsidR="00571788" w:rsidRPr="00791D37" w:rsidRDefault="00571788" w:rsidP="00791D37">
      <w:r w:rsidRPr="00791D37">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77777777" w:rsidR="00571788" w:rsidRPr="006B360E" w:rsidRDefault="00571788" w:rsidP="00791D37">
      <w:pPr>
        <w:rPr>
          <w:i/>
          <w:iCs/>
          <w:rPrChange w:id="2623" w:author="JORGE CONTRERAS ORTIZ" w:date="2021-09-04T00:30:00Z">
            <w:rPr/>
          </w:rPrChange>
        </w:rPr>
      </w:pPr>
      <w:r w:rsidRPr="006B360E">
        <w:rPr>
          <w:b/>
          <w:bCs/>
          <w:i/>
          <w:iCs/>
          <w:rPrChange w:id="2624" w:author="JORGE CONTRERAS ORTIZ" w:date="2021-09-04T00:30:00Z">
            <w:rPr/>
          </w:rPrChange>
        </w:rPr>
        <w:t>Nota:</w:t>
      </w:r>
      <w:r w:rsidRPr="006B360E">
        <w:rPr>
          <w:i/>
          <w:iCs/>
          <w:rPrChange w:id="2625"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626" w:name="_Toc81499409"/>
      <w:bookmarkStart w:id="2627" w:name="_Toc81743617"/>
      <w:r w:rsidRPr="00791D37">
        <w:lastRenderedPageBreak/>
        <w:t xml:space="preserve">ACTUALIZAR </w:t>
      </w:r>
      <w:proofErr w:type="spellStart"/>
      <w:r w:rsidRPr="00791D37">
        <w:t>K</w:t>
      </w:r>
      <w:ins w:id="2628" w:author="JORGE CONTRERAS ORTIZ" w:date="2021-09-04T11:58:00Z">
        <w:r>
          <w:t>i</w:t>
        </w:r>
      </w:ins>
      <w:del w:id="2629" w:author="JORGE CONTRERAS ORTIZ" w:date="2021-09-04T11:58:00Z">
        <w:r w:rsidRPr="00791D37" w:rsidDel="00675D4D">
          <w:delText>I</w:delText>
        </w:r>
      </w:del>
      <w:r w:rsidRPr="00791D37">
        <w:t>BRA</w:t>
      </w:r>
      <w:bookmarkEnd w:id="2626"/>
      <w:bookmarkEnd w:id="2627"/>
      <w:proofErr w:type="spellEnd"/>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2630" w:author="JORGE CONTRERAS ORTIZ" w:date="2021-09-04T11:58:00Z">
        <w:r w:rsidRPr="00791D37" w:rsidDel="008F301F">
          <w:delText xml:space="preserve">iremos </w:delText>
        </w:r>
      </w:del>
      <w:ins w:id="2631" w:author="JORGE CONTRERAS ORTIZ" w:date="2021-09-04T11:58:00Z">
        <w:r w:rsidR="008F301F">
          <w:t xml:space="preserve">se deberá </w:t>
        </w:r>
        <w:proofErr w:type="spellStart"/>
        <w:r w:rsidR="008F301F">
          <w:t>entrar</w:t>
        </w:r>
      </w:ins>
      <w:r w:rsidRPr="00791D37">
        <w:t>al</w:t>
      </w:r>
      <w:proofErr w:type="spellEnd"/>
      <w:r w:rsidRPr="00791D37">
        <w:t xml:space="preserve"> menú de </w:t>
      </w:r>
      <w:proofErr w:type="spellStart"/>
      <w:r w:rsidRPr="00791D37">
        <w:t>KiBRA</w:t>
      </w:r>
      <w:proofErr w:type="spellEnd"/>
      <w:r w:rsidRPr="00791D37">
        <w:t xml:space="preserve"> y </w:t>
      </w:r>
      <w:del w:id="2632" w:author="JORGE CONTRERAS ORTIZ" w:date="2021-09-04T00:30:00Z">
        <w:r w:rsidRPr="00791D37" w:rsidDel="006B360E">
          <w:delText xml:space="preserve">pincharemos </w:delText>
        </w:r>
      </w:del>
      <w:ins w:id="2633" w:author="JORGE CONTRERAS ORTIZ" w:date="2021-09-04T00:30:00Z">
        <w:r w:rsidR="006B360E">
          <w:t xml:space="preserve">se </w:t>
        </w:r>
      </w:ins>
      <w:ins w:id="2634" w:author="JORGE CONTRERAS ORTIZ" w:date="2021-09-04T00:32:00Z">
        <w:r w:rsidR="006B360E">
          <w:t>clicará</w:t>
        </w:r>
      </w:ins>
      <w:ins w:id="2635"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2636" w:author="JORGE CONTRERAS ORTIZ" w:date="2021-09-04T00:31:00Z">
        <w:r w:rsidRPr="00791D37" w:rsidDel="006B360E">
          <w:delText>que es el que se sitúa</w:delText>
        </w:r>
      </w:del>
      <w:ins w:id="2637"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27"/>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2638" w:name="_Toc81499588"/>
      <w:bookmarkStart w:id="2639" w:name="_Toc81499823"/>
      <w:bookmarkStart w:id="2640" w:name="_Toc816595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w:t>
      </w:r>
      <w:proofErr w:type="spellStart"/>
      <w:r w:rsidRPr="00791D37">
        <w:t>KiBRA</w:t>
      </w:r>
      <w:bookmarkEnd w:id="2638"/>
      <w:bookmarkEnd w:id="2639"/>
      <w:bookmarkEnd w:id="2640"/>
      <w:proofErr w:type="spellEnd"/>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641" w:author="JORGE CONTRERAS ORTIZ" w:date="2021-09-04T00:32:00Z">
        <w:r w:rsidRPr="00791D37" w:rsidDel="006B360E">
          <w:delText xml:space="preserve">seleccionaremos </w:delText>
        </w:r>
      </w:del>
      <w:ins w:id="2642" w:author="JORGE CONTRERAS ORTIZ" w:date="2021-09-04T00:32:00Z">
        <w:r w:rsidR="006B360E">
          <w:t>se seleccionará</w:t>
        </w:r>
        <w:r w:rsidR="006B360E" w:rsidRPr="00791D37">
          <w:t xml:space="preserve"> </w:t>
        </w:r>
      </w:ins>
      <w:r w:rsidRPr="00791D37">
        <w:t>el fichero KiBRA-v2.x.x.zip descargado anteriormente</w:t>
      </w:r>
      <w:ins w:id="2643" w:author="JORGE CONTRERAS ORTIZ" w:date="2021-09-04T00:33:00Z">
        <w:r w:rsidR="006B360E">
          <w:t xml:space="preserve">, </w:t>
        </w:r>
      </w:ins>
      <w:del w:id="2644" w:author="JORGE CONTRERAS ORTIZ" w:date="2021-09-04T00:32:00Z">
        <w:r w:rsidRPr="00791D37" w:rsidDel="006B360E">
          <w:delText xml:space="preserve"> en nuestro ordenador, </w:delText>
        </w:r>
      </w:del>
      <w:del w:id="2645" w:author="JORGE CONTRERAS ORTIZ" w:date="2021-09-04T12:08:00Z">
        <w:r w:rsidRPr="00791D37" w:rsidDel="008F301F">
          <w:delText>pincharemos</w:delText>
        </w:r>
      </w:del>
      <w:ins w:id="2646"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2647" w:author="JORGE CONTRERAS ORTIZ" w:date="2021-09-04T00:32:00Z">
        <w:r w:rsidRPr="00791D37" w:rsidDel="006B360E">
          <w:delText xml:space="preserve">seguiremos </w:delText>
        </w:r>
      </w:del>
      <w:ins w:id="2648" w:author="JORGE CONTRERAS ORTIZ" w:date="2021-09-04T00:32:00Z">
        <w:r w:rsidR="006B360E">
          <w:t>se seguirán</w:t>
        </w:r>
        <w:r w:rsidR="006B360E" w:rsidRPr="00791D37">
          <w:t xml:space="preserve"> </w:t>
        </w:r>
      </w:ins>
      <w:r w:rsidRPr="00791D37">
        <w:t>las instrucciones que</w:t>
      </w:r>
      <w:ins w:id="2649" w:author="JORGE CONTRERAS ORTIZ" w:date="2021-09-04T00:32:00Z">
        <w:r w:rsidR="006B360E">
          <w:t xml:space="preserve"> </w:t>
        </w:r>
      </w:ins>
      <w:del w:id="2650"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651" w:name="_Toc81499410"/>
      <w:bookmarkStart w:id="2652" w:name="_Toc81743618"/>
      <w:r w:rsidRPr="00791D37">
        <w:lastRenderedPageBreak/>
        <w:t>CONFIGURAR BORDER ROUTER</w:t>
      </w:r>
      <w:bookmarkEnd w:id="2651"/>
      <w:bookmarkEnd w:id="2652"/>
    </w:p>
    <w:p w14:paraId="2DF91B73" w14:textId="77777777" w:rsidR="00571788" w:rsidRPr="00791D37" w:rsidRDefault="00571788" w:rsidP="00791D37"/>
    <w:p w14:paraId="489ED16F" w14:textId="665A967D" w:rsidR="00571788" w:rsidRPr="00791D37" w:rsidRDefault="00571788" w:rsidP="00791D37">
      <w:del w:id="2653" w:author="JORGE CONTRERAS ORTIZ" w:date="2021-09-04T00:32:00Z">
        <w:r w:rsidRPr="00791D37" w:rsidDel="006B360E">
          <w:delText xml:space="preserve">Pincharemos </w:delText>
        </w:r>
      </w:del>
      <w:ins w:id="2654"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xml:space="preserve">,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28"/>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2655" w:name="_Toc81499589"/>
      <w:bookmarkStart w:id="2656" w:name="_Toc81499824"/>
      <w:bookmarkStart w:id="2657" w:name="_Toc816595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w:t>
      </w:r>
      <w:proofErr w:type="spellStart"/>
      <w:r w:rsidRPr="00791D37">
        <w:t>Settings</w:t>
      </w:r>
      <w:bookmarkEnd w:id="2655"/>
      <w:bookmarkEnd w:id="2656"/>
      <w:bookmarkEnd w:id="2657"/>
      <w:proofErr w:type="spellEnd"/>
    </w:p>
    <w:p w14:paraId="69F1273A" w14:textId="77777777" w:rsidR="00571788" w:rsidRPr="00791D37" w:rsidRDefault="00571788" w:rsidP="00791D37"/>
    <w:p w14:paraId="637ABB4D" w14:textId="67083DC3" w:rsidR="00571788" w:rsidRPr="00791D37" w:rsidRDefault="008F301F" w:rsidP="00FE1EC4">
      <w:pPr>
        <w:pStyle w:val="Ttulo6"/>
      </w:pPr>
      <w:bookmarkStart w:id="2658" w:name="_Toc81743619"/>
      <w:r w:rsidRPr="00791D37">
        <w:t>UNIRSE O FORMAR UNA RED THREAD</w:t>
      </w:r>
      <w:bookmarkEnd w:id="2658"/>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proofErr w:type="spellStart"/>
      <w:r w:rsidRPr="00791D37">
        <w:rPr>
          <w:b/>
          <w:bCs/>
        </w:rPr>
        <w:t>Out</w:t>
      </w:r>
      <w:proofErr w:type="spellEnd"/>
      <w:r w:rsidRPr="00791D37">
        <w:rPr>
          <w:b/>
          <w:bCs/>
        </w:rPr>
        <w:t xml:space="preserve">-of-band </w:t>
      </w:r>
      <w:proofErr w:type="spellStart"/>
      <w:r w:rsidRPr="00791D37">
        <w:rPr>
          <w:b/>
          <w:bCs/>
        </w:rPr>
        <w:t>Commisioning</w:t>
      </w:r>
      <w:proofErr w:type="spellEnd"/>
      <w:r w:rsidRPr="00791D37">
        <w:rPr>
          <w:b/>
          <w:bCs/>
        </w:rPr>
        <w:t xml:space="preserve">: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2659" w:name="_Toc81499590"/>
                            <w:bookmarkStart w:id="2660" w:name="_Toc81499825"/>
                            <w:bookmarkStart w:id="2661"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659"/>
                            <w:bookmarkEnd w:id="2660"/>
                            <w:bookmarkEnd w:id="2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2662" w:name="_Toc81499590"/>
                      <w:bookmarkStart w:id="2663" w:name="_Toc81499825"/>
                      <w:bookmarkStart w:id="2664"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662"/>
                      <w:bookmarkEnd w:id="2663"/>
                      <w:bookmarkEnd w:id="2664"/>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2665" w:author="JORGE CONTRERAS ORTIZ" w:date="2021-09-04T12:07:00Z"/>
        </w:rPr>
      </w:pPr>
      <w:del w:id="2666"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2667" w:author="JORGE CONTRERAS ORTIZ" w:date="2021-09-04T12:07:00Z"/>
        </w:rPr>
        <w:pPrChange w:id="2668" w:author="JORGE CONTRERAS ORTIZ" w:date="2021-09-04T12:07:00Z">
          <w:pPr>
            <w:pStyle w:val="Prrafodelista"/>
            <w:numPr>
              <w:ilvl w:val="1"/>
              <w:numId w:val="16"/>
            </w:numPr>
            <w:ind w:left="1440" w:hanging="360"/>
          </w:pPr>
        </w:pPrChange>
      </w:pPr>
    </w:p>
    <w:p w14:paraId="1A9CEC1C" w14:textId="0859ED68" w:rsidR="008F301F" w:rsidRDefault="008F301F">
      <w:pPr>
        <w:rPr>
          <w:ins w:id="2669" w:author="JORGE CONTRERAS ORTIZ" w:date="2021-09-04T12:07:00Z"/>
        </w:rPr>
        <w:pPrChange w:id="2670"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2671" w:name="_Toc81499591"/>
                            <w:bookmarkStart w:id="2672" w:name="_Toc81499826"/>
                            <w:bookmarkStart w:id="2673"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671"/>
                            <w:bookmarkEnd w:id="2672"/>
                            <w:bookmarkEnd w:id="2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2674" w:name="_Toc81499591"/>
                      <w:bookmarkStart w:id="2675" w:name="_Toc81499826"/>
                      <w:bookmarkStart w:id="2676"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674"/>
                      <w:bookmarkEnd w:id="2675"/>
                      <w:bookmarkEnd w:id="2676"/>
                    </w:p>
                  </w:txbxContent>
                </v:textbox>
                <w10:wrap type="square" anchorx="margin"/>
              </v:shape>
            </w:pict>
          </mc:Fallback>
        </mc:AlternateContent>
      </w:r>
      <w:ins w:id="2677"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2678" w:author="JORGE CONTRERAS ORTIZ" w:date="2021-09-04T12:08:00Z"/>
        </w:rPr>
      </w:pPr>
    </w:p>
    <w:p w14:paraId="54D5ED7E" w14:textId="77777777" w:rsidR="00593FA6" w:rsidRPr="00791D37" w:rsidRDefault="00593FA6">
      <w:pPr>
        <w:rPr>
          <w:ins w:id="2679" w:author="JORGE CONTRERAS ORTIZ" w:date="2021-09-04T12:08:00Z"/>
        </w:rPr>
        <w:pPrChange w:id="2680"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2681"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2682" w:name="_Toc81743620"/>
      <w:r w:rsidRPr="00791D37">
        <w:t>BACKBONE ROUTER SERVER (BBR).</w:t>
      </w:r>
      <w:bookmarkEnd w:id="2682"/>
    </w:p>
    <w:p w14:paraId="3359DBE6" w14:textId="77777777" w:rsidR="0074559B" w:rsidRPr="00791D37" w:rsidRDefault="0074559B" w:rsidP="00791D37"/>
    <w:p w14:paraId="1955C6FF" w14:textId="77777777" w:rsidR="0074559B" w:rsidRPr="00791D37" w:rsidRDefault="0074559B" w:rsidP="00791D37">
      <w:r w:rsidRPr="00791D37">
        <w:t xml:space="preserve">Da la posibilidad de habilitar o deshabilitar la función BBR. De igual manera, el administrador de la red podrá configurar los parámetros específicos que usará el Servidor del </w:t>
      </w:r>
      <w:proofErr w:type="spellStart"/>
      <w:r w:rsidRPr="00791D37">
        <w:t>Border</w:t>
      </w:r>
      <w:proofErr w:type="spellEnd"/>
      <w:r w:rsidRPr="00791D37">
        <w:t xml:space="preserve"> </w:t>
      </w:r>
      <w:proofErr w:type="spellStart"/>
      <w:r w:rsidRPr="00791D37">
        <w:t>Router</w:t>
      </w:r>
      <w:proofErr w:type="spellEnd"/>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2683" w:name="_Toc81743621"/>
      <w:r w:rsidRPr="00791D37">
        <w:lastRenderedPageBreak/>
        <w:t>PREFIJO DE RED (NETWORK PREFIX)</w:t>
      </w:r>
      <w:bookmarkEnd w:id="2683"/>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1"/>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2684" w:name="_Toc81499592"/>
      <w:bookmarkStart w:id="2685" w:name="_Toc81499827"/>
      <w:bookmarkStart w:id="2686" w:name="_Toc8165954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2684"/>
      <w:bookmarkEnd w:id="2685"/>
      <w:bookmarkEnd w:id="2686"/>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w:t>
      </w:r>
      <w:proofErr w:type="spellStart"/>
      <w:r w:rsidRPr="00791D37">
        <w:t>Border</w:t>
      </w:r>
      <w:proofErr w:type="spellEnd"/>
      <w:r w:rsidRPr="00791D37">
        <w:t xml:space="preserve"> </w:t>
      </w:r>
      <w:proofErr w:type="spellStart"/>
      <w:r w:rsidRPr="00791D37">
        <w:t>Router</w:t>
      </w:r>
      <w:proofErr w:type="spellEnd"/>
      <w:r w:rsidRPr="00791D37">
        <w:t xml:space="preserve">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2687" w:name="_Toc81499411"/>
      <w:bookmarkStart w:id="2688" w:name="_Toc81743622"/>
      <w:r w:rsidRPr="00791D37">
        <w:rPr>
          <w:lang w:val="en-US"/>
        </w:rPr>
        <w:lastRenderedPageBreak/>
        <w:t>INICIO DEL BORDER ROUTER (START-UP).</w:t>
      </w:r>
      <w:bookmarkEnd w:id="2687"/>
      <w:bookmarkEnd w:id="2688"/>
    </w:p>
    <w:p w14:paraId="754B998B" w14:textId="77777777" w:rsidR="0074559B" w:rsidRPr="00791D37" w:rsidRDefault="0074559B" w:rsidP="00791D37">
      <w:pPr>
        <w:rPr>
          <w:lang w:val="en-US"/>
        </w:rPr>
      </w:pPr>
    </w:p>
    <w:p w14:paraId="704E5DB5" w14:textId="7D075D1D" w:rsidR="0074559B" w:rsidRPr="00791D37" w:rsidRDefault="0074559B" w:rsidP="00791D37">
      <w:del w:id="2689" w:author="JORGE CONTRERAS ORTIZ" w:date="2021-09-04T12:10:00Z">
        <w:r w:rsidRPr="00791D37" w:rsidDel="00593FA6">
          <w:delText xml:space="preserve">Iremos </w:delText>
        </w:r>
      </w:del>
      <w:ins w:id="2690" w:author="JORGE CONTRERAS ORTIZ" w:date="2021-09-04T12:10:00Z">
        <w:r w:rsidR="00593FA6">
          <w:t>Ir</w:t>
        </w:r>
        <w:r w:rsidR="00593FA6" w:rsidRPr="00791D37">
          <w:t xml:space="preserve"> </w:t>
        </w:r>
      </w:ins>
      <w:r w:rsidRPr="00791D37">
        <w:t>a la pestaña “</w:t>
      </w:r>
      <w:proofErr w:type="spellStart"/>
      <w:r w:rsidRPr="00791D37">
        <w:t>KiBRA</w:t>
      </w:r>
      <w:proofErr w:type="spellEnd"/>
      <w:r w:rsidRPr="00791D37">
        <w:t>” en el menú para encender el “</w:t>
      </w:r>
      <w:proofErr w:type="spellStart"/>
      <w:r w:rsidRPr="00791D37">
        <w:t>Border</w:t>
      </w:r>
      <w:proofErr w:type="spellEnd"/>
      <w:r w:rsidRPr="00791D37">
        <w:t xml:space="preserve"> </w:t>
      </w:r>
      <w:proofErr w:type="spellStart"/>
      <w:r w:rsidRPr="00791D37">
        <w:t>Router</w:t>
      </w:r>
      <w:proofErr w:type="spellEnd"/>
      <w:r w:rsidRPr="00791D37">
        <w:t xml:space="preserve"> </w:t>
      </w:r>
      <w:proofErr w:type="spellStart"/>
      <w:r w:rsidRPr="00791D37">
        <w:t>Engine</w:t>
      </w:r>
      <w:proofErr w:type="spellEnd"/>
      <w:r w:rsidRPr="00791D37">
        <w:t>”.</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2"/>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2691" w:name="_Toc81499593"/>
      <w:bookmarkStart w:id="2692" w:name="_Toc81499828"/>
      <w:bookmarkStart w:id="2693" w:name="_Toc8165954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w:t>
      </w:r>
      <w:proofErr w:type="spellStart"/>
      <w:r w:rsidRPr="00791D37">
        <w:t>KiBRA</w:t>
      </w:r>
      <w:proofErr w:type="spellEnd"/>
      <w:r w:rsidRPr="00791D37">
        <w:t xml:space="preserve"> - Inicio de </w:t>
      </w:r>
      <w:proofErr w:type="spellStart"/>
      <w:r w:rsidRPr="00791D37">
        <w:t>Border</w:t>
      </w:r>
      <w:proofErr w:type="spellEnd"/>
      <w:r w:rsidRPr="00791D37">
        <w:t xml:space="preserve"> </w:t>
      </w:r>
      <w:proofErr w:type="spellStart"/>
      <w:r w:rsidRPr="00791D37">
        <w:t>Router</w:t>
      </w:r>
      <w:bookmarkEnd w:id="2691"/>
      <w:bookmarkEnd w:id="2692"/>
      <w:bookmarkEnd w:id="2693"/>
      <w:proofErr w:type="spellEnd"/>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2694" w:author="JORGE CONTRERAS ORTIZ" w:date="2021-09-04T12:16:00Z">
        <w:r w:rsidRPr="00791D37" w:rsidDel="00593FA6">
          <w:delText>de clickear</w:delText>
        </w:r>
      </w:del>
      <w:ins w:id="2695" w:author="JORGE CONTRERAS ORTIZ" w:date="2021-09-04T12:16:00Z">
        <w:r w:rsidR="00593FA6">
          <w:t>se clicará</w:t>
        </w:r>
      </w:ins>
      <w:r w:rsidRPr="00791D37">
        <w:t xml:space="preserve"> en el botón de </w:t>
      </w:r>
      <w:proofErr w:type="spellStart"/>
      <w:r w:rsidRPr="00791D37">
        <w:t>Start</w:t>
      </w:r>
      <w:proofErr w:type="spellEnd"/>
      <w:r w:rsidRPr="00791D37">
        <w:t xml:space="preserve">, </w:t>
      </w:r>
      <w:ins w:id="2696" w:author="JORGE CONTRERAS ORTIZ" w:date="2021-09-04T12:16:00Z">
        <w:r w:rsidR="00593FA6">
          <w:t xml:space="preserve">y </w:t>
        </w:r>
      </w:ins>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3"/>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2697" w:name="_Toc81499594"/>
      <w:bookmarkStart w:id="2698" w:name="_Toc81499829"/>
      <w:bookmarkStart w:id="2699" w:name="_Toc8165954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w:t>
      </w:r>
      <w:proofErr w:type="spellStart"/>
      <w:r w:rsidRPr="00791D37">
        <w:t>KiBRA</w:t>
      </w:r>
      <w:proofErr w:type="spellEnd"/>
      <w:r w:rsidRPr="00791D37">
        <w:t xml:space="preserve"> - </w:t>
      </w:r>
      <w:proofErr w:type="spellStart"/>
      <w:r w:rsidRPr="00791D37">
        <w:t>Border</w:t>
      </w:r>
      <w:proofErr w:type="spellEnd"/>
      <w:r w:rsidRPr="00791D37">
        <w:t xml:space="preserve"> </w:t>
      </w:r>
      <w:proofErr w:type="spellStart"/>
      <w:r w:rsidRPr="00791D37">
        <w:t>Router</w:t>
      </w:r>
      <w:proofErr w:type="spellEnd"/>
      <w:r w:rsidRPr="00791D37">
        <w:t xml:space="preserve"> Iniciado</w:t>
      </w:r>
      <w:bookmarkEnd w:id="2697"/>
      <w:bookmarkEnd w:id="2698"/>
      <w:bookmarkEnd w:id="2699"/>
    </w:p>
    <w:p w14:paraId="344C5519" w14:textId="77777777" w:rsidR="0074559B" w:rsidRPr="00791D37" w:rsidRDefault="0074559B" w:rsidP="00791D37"/>
    <w:p w14:paraId="6F697A71" w14:textId="4A422486" w:rsidR="0074559B" w:rsidRPr="00791D37" w:rsidRDefault="00672BD4" w:rsidP="00791D37">
      <w:ins w:id="2700" w:author="JORGE CONTRERAS ORTIZ" w:date="2021-09-04T12:19:00Z">
        <w:r>
          <w:t xml:space="preserve">Volviendo </w:t>
        </w:r>
      </w:ins>
      <w:del w:id="2701"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4"/>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2702" w:name="_Toc81499595"/>
      <w:bookmarkStart w:id="2703" w:name="_Toc81499830"/>
      <w:bookmarkStart w:id="2704" w:name="_Toc81659549"/>
      <w:r w:rsidRPr="00FE1EC4">
        <w:t xml:space="preserve">Ilustración </w:t>
      </w:r>
      <w:r w:rsidRPr="006242EF">
        <w:fldChar w:fldCharType="begin"/>
      </w:r>
      <w:r w:rsidRPr="00FE1EC4">
        <w:instrText xml:space="preserve"> SEQ Ilustración \* ARABIC </w:instrText>
      </w:r>
      <w:r w:rsidRPr="006242EF">
        <w:fldChar w:fldCharType="separate"/>
      </w:r>
      <w:ins w:id="2705" w:author="JORGE CONTRERAS ORTIZ" w:date="2021-09-04T14:47:00Z">
        <w:r w:rsidR="003E5AE5">
          <w:rPr>
            <w:noProof/>
          </w:rPr>
          <w:t>19</w:t>
        </w:r>
      </w:ins>
      <w:del w:id="2706" w:author="JORGE CONTRERAS ORTIZ" w:date="2021-09-04T12:49:00Z">
        <w:r w:rsidR="00FE1EC4" w:rsidRPr="00FE1EC4" w:rsidDel="00FE1EC4">
          <w:rPr>
            <w:noProof/>
          </w:rPr>
          <w:delText>19</w:delText>
        </w:r>
      </w:del>
      <w:r w:rsidRPr="006242EF">
        <w:fldChar w:fldCharType="end"/>
      </w:r>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2702"/>
      <w:bookmarkEnd w:id="2703"/>
      <w:bookmarkEnd w:id="2704"/>
      <w:proofErr w:type="spellEnd"/>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2707" w:author="JORGE CONTRERAS ORTIZ" w:date="2021-09-04T12:19:00Z">
        <w:r w:rsidR="00672BD4">
          <w:t xml:space="preserve">es posible </w:t>
        </w:r>
      </w:ins>
      <w:del w:id="2708" w:author="JORGE CONTRERAS ORTIZ" w:date="2021-09-04T12:19:00Z">
        <w:r w:rsidRPr="00791D37" w:rsidDel="00672BD4">
          <w:delText xml:space="preserve">podemos </w:delText>
        </w:r>
      </w:del>
      <w:del w:id="2709" w:author="JORGE CONTRERAS ORTIZ" w:date="2021-09-04T12:20:00Z">
        <w:r w:rsidRPr="00791D37" w:rsidDel="00672BD4">
          <w:delText>coger</w:delText>
        </w:r>
      </w:del>
      <w:ins w:id="2710" w:author="JORGE CONTRERAS ORTIZ" w:date="2021-09-04T12:20:00Z">
        <w:r w:rsidR="00672BD4">
          <w:t>visualizar y copiar</w:t>
        </w:r>
      </w:ins>
      <w:r w:rsidRPr="00791D37">
        <w:t xml:space="preserve"> la información necesaria para </w:t>
      </w:r>
      <w:del w:id="2711" w:author="JORGE CONTRERAS ORTIZ" w:date="2021-09-04T12:20:00Z">
        <w:r w:rsidRPr="00791D37" w:rsidDel="00672BD4">
          <w:delText>que otros</w:delText>
        </w:r>
      </w:del>
      <w:ins w:id="2712" w:author="JORGE CONTRERAS ORTIZ" w:date="2021-09-04T12:20:00Z">
        <w:r w:rsidR="00672BD4">
          <w:t>la configuración de otros</w:t>
        </w:r>
      </w:ins>
      <w:r w:rsidRPr="00791D37">
        <w:t xml:space="preserve"> dispositivos </w:t>
      </w:r>
      <w:ins w:id="2713" w:author="JORGE CONTRERAS ORTIZ" w:date="2021-09-04T12:20:00Z">
        <w:r w:rsidR="00672BD4">
          <w:t xml:space="preserve">y su posterior </w:t>
        </w:r>
      </w:ins>
      <w:del w:id="2714" w:author="JORGE CONTRERAS ORTIZ" w:date="2021-09-04T12:20:00Z">
        <w:r w:rsidRPr="00791D37" w:rsidDel="00672BD4">
          <w:delText>puedan unirse</w:delText>
        </w:r>
      </w:del>
      <w:ins w:id="2715" w:author="JORGE CONTRERAS ORTIZ" w:date="2021-09-04T12:20:00Z">
        <w:r w:rsidR="00672BD4">
          <w:t>unión</w:t>
        </w:r>
      </w:ins>
      <w:r w:rsidRPr="00791D37">
        <w:t xml:space="preserve"> a la misma red. Esto se podrá gracias al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 el cual permite copiar la información de “</w:t>
      </w:r>
      <w:proofErr w:type="spellStart"/>
      <w:r w:rsidRPr="00791D37">
        <w:t>commissioning</w:t>
      </w:r>
      <w:proofErr w:type="spellEnd"/>
      <w:r w:rsidRPr="00791D37">
        <w:t xml:space="preserve">”, requerida para la configuración del nuevo dispositivo e introducirlo en la red, utilizando comandos </w:t>
      </w:r>
      <w:proofErr w:type="spellStart"/>
      <w:r w:rsidRPr="00791D37">
        <w:t>KiNOS.</w:t>
      </w:r>
      <w:ins w:id="2716" w:author="JORGE CONTRERAS ORTIZ" w:date="2021-09-04T12:20:00Z">
        <w:r w:rsidR="00672BD4">
          <w:t>a</w:t>
        </w:r>
        <w:proofErr w:type="spellEnd"/>
        <w:r w:rsidR="00672BD4">
          <w:t xml:space="preserve"> través </w:t>
        </w:r>
      </w:ins>
      <w:ins w:id="2717" w:author="JORGE CONTRERAS ORTIZ" w:date="2021-09-04T12:21:00Z">
        <w:r w:rsidR="00672BD4">
          <w:t xml:space="preserve">de la interfaz de </w:t>
        </w:r>
        <w:proofErr w:type="spellStart"/>
        <w:r w:rsidR="00672BD4">
          <w:t>KiTools</w:t>
        </w:r>
        <w:proofErr w:type="spellEnd"/>
        <w:r w:rsidR="00672BD4">
          <w:t xml:space="preserve"> proporcionada por </w:t>
        </w:r>
        <w:proofErr w:type="spellStart"/>
        <w:r w:rsidR="00672BD4">
          <w:t>Kirale</w:t>
        </w:r>
        <w:proofErr w:type="spellEnd"/>
        <w:r w:rsidR="00672BD4">
          <w:t>.</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5"/>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2718" w:author="JORGE CONTRERAS ORTIZ" w:date="2021-09-04T09:17:00Z">
            <w:rPr/>
          </w:rPrChange>
        </w:rPr>
      </w:pPr>
      <w:bookmarkStart w:id="2719" w:name="_Toc81499596"/>
      <w:bookmarkStart w:id="2720" w:name="_Toc81499831"/>
      <w:bookmarkStart w:id="2721" w:name="_Toc81659550"/>
      <w:r w:rsidRPr="00434554">
        <w:rPr>
          <w:lang w:val="en-US"/>
          <w:rPrChange w:id="2722" w:author="JORGE CONTRERAS ORTIZ" w:date="2021-09-04T09:17:00Z">
            <w:rPr/>
          </w:rPrChange>
        </w:rPr>
        <w:t xml:space="preserve">Ilustración </w:t>
      </w:r>
      <w:r w:rsidR="009449CB">
        <w:fldChar w:fldCharType="begin"/>
      </w:r>
      <w:r w:rsidR="009449CB" w:rsidRPr="00434554">
        <w:rPr>
          <w:lang w:val="en-US"/>
          <w:rPrChange w:id="2723" w:author="JORGE CONTRERAS ORTIZ" w:date="2021-09-04T09:17:00Z">
            <w:rPr/>
          </w:rPrChange>
        </w:rPr>
        <w:instrText xml:space="preserve"> SEQ Ilustración \* ARABIC </w:instrText>
      </w:r>
      <w:r w:rsidR="009449CB">
        <w:fldChar w:fldCharType="separate"/>
      </w:r>
      <w:ins w:id="2724" w:author="JORGE CONTRERAS ORTIZ" w:date="2021-09-04T14:47:00Z">
        <w:r w:rsidR="003E5AE5">
          <w:rPr>
            <w:noProof/>
            <w:lang w:val="en-US"/>
          </w:rPr>
          <w:t>20</w:t>
        </w:r>
      </w:ins>
      <w:del w:id="2725" w:author="JORGE CONTRERAS ORTIZ" w:date="2021-09-04T12:17:00Z">
        <w:r w:rsidR="00425C71" w:rsidRPr="00434554" w:rsidDel="00593FA6">
          <w:rPr>
            <w:noProof/>
            <w:lang w:val="en-US"/>
            <w:rPrChange w:id="2726" w:author="JORGE CONTRERAS ORTIZ" w:date="2021-09-04T09:17:00Z">
              <w:rPr>
                <w:noProof/>
              </w:rPr>
            </w:rPrChange>
          </w:rPr>
          <w:delText>20</w:delText>
        </w:r>
      </w:del>
      <w:r w:rsidR="009449CB">
        <w:rPr>
          <w:noProof/>
        </w:rPr>
        <w:fldChar w:fldCharType="end"/>
      </w:r>
      <w:r w:rsidRPr="00434554">
        <w:rPr>
          <w:lang w:val="en-US"/>
          <w:rPrChange w:id="2727" w:author="JORGE CONTRERAS ORTIZ" w:date="2021-09-04T09:17:00Z">
            <w:rPr/>
          </w:rPrChange>
        </w:rPr>
        <w:t xml:space="preserve"> Ventana Export Commissioning Information</w:t>
      </w:r>
      <w:bookmarkEnd w:id="2719"/>
      <w:bookmarkEnd w:id="2720"/>
      <w:bookmarkEnd w:id="2721"/>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2728" w:name="_Toc81499412"/>
      <w:bookmarkStart w:id="2729" w:name="_Toc81743623"/>
      <w:r w:rsidRPr="00791D37">
        <w:lastRenderedPageBreak/>
        <w:t>SERVICIOS</w:t>
      </w:r>
      <w:bookmarkEnd w:id="2728"/>
      <w:bookmarkEnd w:id="2729"/>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2730" w:author="JORGE CONTRERAS ORTIZ" w:date="2021-09-04T12:21:00Z">
        <w:r w:rsidRPr="00791D37" w:rsidDel="00672BD4">
          <w:delText>que</w:delText>
        </w:r>
      </w:del>
      <w:ins w:id="2731" w:author="JORGE CONTRERAS ORTIZ" w:date="2021-09-04T12:21:00Z">
        <w:r w:rsidR="00672BD4" w:rsidRPr="00791D37">
          <w:t>qué</w:t>
        </w:r>
      </w:ins>
      <w:r w:rsidRPr="00791D37">
        <w:t xml:space="preserve"> servicios están siendo provistos por el </w:t>
      </w:r>
      <w:proofErr w:type="spellStart"/>
      <w:r w:rsidRPr="00791D37">
        <w:t>Border</w:t>
      </w:r>
      <w:proofErr w:type="spellEnd"/>
      <w:r w:rsidRPr="00791D37">
        <w:t xml:space="preserve"> </w:t>
      </w:r>
      <w:proofErr w:type="spellStart"/>
      <w:r w:rsidRPr="00791D37">
        <w:t>Router</w:t>
      </w:r>
      <w:proofErr w:type="spellEnd"/>
      <w:r w:rsidRPr="00791D37">
        <w:t xml:space="preserve">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xml:space="preserve">”. Hay cuatro posibles servicios que el </w:t>
      </w:r>
      <w:proofErr w:type="spellStart"/>
      <w:r w:rsidRPr="00791D37">
        <w:t>Border</w:t>
      </w:r>
      <w:proofErr w:type="spellEnd"/>
      <w:r w:rsidRPr="00791D37">
        <w:t xml:space="preserve"> </w:t>
      </w:r>
      <w:proofErr w:type="spellStart"/>
      <w:r w:rsidRPr="00791D37">
        <w:t>Router</w:t>
      </w:r>
      <w:proofErr w:type="spellEnd"/>
      <w:r w:rsidRPr="00791D37">
        <w:t xml:space="preserve">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2732" w:name="_Toc81743624"/>
      <w:r w:rsidRPr="00791D37">
        <w:t>SERVIDOR BACKBONE ROUTER</w:t>
      </w:r>
      <w:bookmarkEnd w:id="2732"/>
    </w:p>
    <w:p w14:paraId="4F71653F" w14:textId="77777777" w:rsidR="0074559B" w:rsidRPr="00791D37" w:rsidRDefault="0074559B" w:rsidP="00791D37"/>
    <w:p w14:paraId="4C45F26F" w14:textId="77777777" w:rsidR="0074559B" w:rsidRPr="00791D37" w:rsidRDefault="0074559B" w:rsidP="00791D37">
      <w:r w:rsidRPr="00791D37">
        <w:t>Cuando la opción “</w:t>
      </w:r>
      <w:proofErr w:type="spellStart"/>
      <w:r w:rsidRPr="00791D37">
        <w:t>Backbone</w:t>
      </w:r>
      <w:proofErr w:type="spellEnd"/>
      <w:r w:rsidRPr="00791D37">
        <w:t xml:space="preserve"> </w:t>
      </w:r>
      <w:proofErr w:type="spellStart"/>
      <w:r w:rsidRPr="00791D37">
        <w:t>Router</w:t>
      </w:r>
      <w:proofErr w:type="spellEnd"/>
      <w:r w:rsidRPr="00791D37">
        <w:t xml:space="preserve"> Server”  esté habilitada  en el menú de “</w:t>
      </w:r>
      <w:proofErr w:type="spellStart"/>
      <w:r w:rsidRPr="00791D37">
        <w:t>Settings</w:t>
      </w:r>
      <w:proofErr w:type="spellEnd"/>
      <w:r w:rsidRPr="00791D37">
        <w:t>”,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36"/>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2733" w:name="_Toc81499597"/>
      <w:bookmarkStart w:id="2734" w:name="_Toc81499832"/>
      <w:bookmarkStart w:id="2735" w:name="_Toc8165955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w:t>
      </w:r>
      <w:proofErr w:type="spellStart"/>
      <w:r w:rsidRPr="00791D37">
        <w:t>Backbone</w:t>
      </w:r>
      <w:proofErr w:type="spellEnd"/>
      <w:r w:rsidRPr="00791D37">
        <w:t xml:space="preserve"> </w:t>
      </w:r>
      <w:proofErr w:type="spellStart"/>
      <w:r w:rsidRPr="00791D37">
        <w:t>Router</w:t>
      </w:r>
      <w:bookmarkEnd w:id="2733"/>
      <w:bookmarkEnd w:id="2734"/>
      <w:bookmarkEnd w:id="2735"/>
      <w:proofErr w:type="spellEnd"/>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2736" w:name="_Toc81743625"/>
      <w:r w:rsidRPr="00791D37">
        <w:lastRenderedPageBreak/>
        <w:t>DHCP</w:t>
      </w:r>
      <w:bookmarkEnd w:id="2736"/>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7"/>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2737" w:name="_Toc81499598"/>
      <w:bookmarkStart w:id="2738" w:name="_Toc81499833"/>
      <w:bookmarkStart w:id="2739" w:name="_Toc8165955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2737"/>
      <w:bookmarkEnd w:id="2738"/>
      <w:bookmarkEnd w:id="2739"/>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2740" w:name="_Toc81743626"/>
      <w:r w:rsidRPr="00791D37">
        <w:lastRenderedPageBreak/>
        <w:t>NAT64</w:t>
      </w:r>
      <w:bookmarkEnd w:id="2740"/>
    </w:p>
    <w:p w14:paraId="7DC0F056" w14:textId="77777777" w:rsidR="0074559B" w:rsidRPr="00791D37" w:rsidRDefault="0074559B" w:rsidP="00791D37"/>
    <w:p w14:paraId="6DD11577" w14:textId="77777777" w:rsidR="0074559B" w:rsidRPr="00791D37" w:rsidRDefault="0074559B" w:rsidP="00791D37">
      <w:r w:rsidRPr="00791D37">
        <w:t xml:space="preserve">Siempre que haya una dirección IPv4 configurada en la interfaz externa, esta será usada para realizar una función de NAT64 en el </w:t>
      </w:r>
      <w:proofErr w:type="spellStart"/>
      <w:r w:rsidRPr="00791D37">
        <w:t>Border</w:t>
      </w:r>
      <w:proofErr w:type="spellEnd"/>
      <w:r w:rsidRPr="00791D37">
        <w:t xml:space="preserve"> </w:t>
      </w:r>
      <w:proofErr w:type="spellStart"/>
      <w:r w:rsidRPr="00791D37">
        <w:t>Router</w:t>
      </w:r>
      <w:proofErr w:type="spellEnd"/>
      <w:r w:rsidRPr="00791D37">
        <w:t>.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2741" w:name="_Toc81499599"/>
      <w:bookmarkStart w:id="2742" w:name="_Toc81499834"/>
      <w:bookmarkStart w:id="2743" w:name="_Toc8165955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2741"/>
      <w:bookmarkEnd w:id="2742"/>
      <w:bookmarkEnd w:id="2743"/>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2744" w:name="_Toc81743627"/>
      <w:r w:rsidRPr="00791D37">
        <w:lastRenderedPageBreak/>
        <w:t>COMMISSIONER</w:t>
      </w:r>
      <w:bookmarkEnd w:id="2744"/>
    </w:p>
    <w:p w14:paraId="054DF3FA" w14:textId="77777777" w:rsidR="0074559B" w:rsidRPr="00791D37" w:rsidRDefault="0074559B" w:rsidP="00791D37"/>
    <w:p w14:paraId="1A956589" w14:textId="0B1A45C8" w:rsidR="0074559B" w:rsidRPr="00791D37" w:rsidRDefault="0074559B"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puede hacer también de </w:t>
      </w:r>
      <w:del w:id="2745" w:author="JORGE CONTRERAS ORTIZ" w:date="2021-09-04T12:24:00Z">
        <w:r w:rsidRPr="00791D37" w:rsidDel="00672BD4">
          <w:delText xml:space="preserve">comisario </w:delText>
        </w:r>
      </w:del>
      <w:proofErr w:type="spellStart"/>
      <w:ins w:id="2746"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9"/>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2747" w:name="_Toc81499600"/>
      <w:bookmarkStart w:id="2748" w:name="_Toc81499835"/>
      <w:bookmarkStart w:id="2749" w:name="_Toc8165955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w:t>
      </w:r>
      <w:proofErr w:type="spellStart"/>
      <w:r w:rsidRPr="00791D37">
        <w:t>Commissioner</w:t>
      </w:r>
      <w:bookmarkEnd w:id="2747"/>
      <w:bookmarkEnd w:id="2748"/>
      <w:bookmarkEnd w:id="2749"/>
      <w:proofErr w:type="spellEnd"/>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2750" w:name="_Toc81499413"/>
      <w:bookmarkStart w:id="2751" w:name="_Toc81743628"/>
      <w:r w:rsidRPr="00791D37">
        <w:lastRenderedPageBreak/>
        <w:t>VISUAL NETWORK</w:t>
      </w:r>
      <w:bookmarkEnd w:id="2750"/>
      <w:bookmarkEnd w:id="2751"/>
    </w:p>
    <w:p w14:paraId="0F816A50" w14:textId="77777777" w:rsidR="0074559B" w:rsidRPr="00791D37" w:rsidRDefault="0074559B" w:rsidP="00791D37"/>
    <w:p w14:paraId="72D82FEA" w14:textId="6457F3B1" w:rsidR="0074559B" w:rsidRDefault="0074559B" w:rsidP="00791D37">
      <w:pPr>
        <w:rPr>
          <w:ins w:id="2752"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0"/>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2753" w:name="_Toc81499601"/>
      <w:bookmarkStart w:id="2754" w:name="_Toc81499836"/>
      <w:bookmarkStart w:id="2755" w:name="_Toc8165955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2753"/>
      <w:bookmarkEnd w:id="2754"/>
      <w:bookmarkEnd w:id="2755"/>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2756" w:name="_Toc81499414"/>
      <w:bookmarkStart w:id="2757" w:name="_Toc81743629"/>
      <w:r w:rsidRPr="00791D37">
        <w:lastRenderedPageBreak/>
        <w:t>LOGS</w:t>
      </w:r>
      <w:bookmarkEnd w:id="2756"/>
      <w:bookmarkEnd w:id="2757"/>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1"/>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2758" w:name="_Toc81499602"/>
      <w:bookmarkStart w:id="2759" w:name="_Toc81499837"/>
      <w:bookmarkStart w:id="2760" w:name="_Toc8165955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2758"/>
      <w:bookmarkEnd w:id="2759"/>
      <w:bookmarkEnd w:id="2760"/>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2761" w:name="_Toc81499415"/>
      <w:bookmarkStart w:id="2762" w:name="_Toc81743630"/>
      <w:r w:rsidRPr="00791D37">
        <w:lastRenderedPageBreak/>
        <w:t>BREVE RESUMEN</w:t>
      </w:r>
      <w:bookmarkEnd w:id="2761"/>
      <w:bookmarkEnd w:id="2762"/>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2763" w:name="_Toc81499416"/>
      <w:bookmarkStart w:id="2764" w:name="_Toc81743631"/>
      <w:r w:rsidRPr="00791D37">
        <w:t>SISTEMA DE FICHEROS AVANZADO</w:t>
      </w:r>
      <w:bookmarkEnd w:id="2763"/>
      <w:bookmarkEnd w:id="2764"/>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2765" w:author="JORGE CONTRERAS ORTIZ" w:date="2021-09-04T12:25:00Z">
        <w:r w:rsidRPr="00791D37" w:rsidDel="00672BD4">
          <w:delText>cuál</w:delText>
        </w:r>
      </w:del>
      <w:ins w:id="2766"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proofErr w:type="spellStart"/>
      <w:r w:rsidRPr="00791D37">
        <w:t>Kirale</w:t>
      </w:r>
      <w:proofErr w:type="spellEnd"/>
      <w:r w:rsidRPr="00791D37">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2767" w:name="_Toc81499417"/>
      <w:bookmarkStart w:id="2768" w:name="_Toc81743632"/>
      <w:r w:rsidRPr="00FE1EC4">
        <w:t>SERVICIOS CRÍTICOS</w:t>
      </w:r>
      <w:bookmarkEnd w:id="2767"/>
      <w:bookmarkEnd w:id="2768"/>
    </w:p>
    <w:p w14:paraId="6B3270AA" w14:textId="77777777" w:rsidR="0074559B" w:rsidRPr="00791D37" w:rsidRDefault="0074559B" w:rsidP="00791D37"/>
    <w:p w14:paraId="09191A27" w14:textId="1127409C" w:rsidR="0074559B" w:rsidRPr="00791D37" w:rsidDel="00672BD4" w:rsidRDefault="0074559B" w:rsidP="00791D37">
      <w:pPr>
        <w:rPr>
          <w:del w:id="2769"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xml:space="preserve">”, el cual se encarga de todas las funcionalidades de </w:t>
      </w:r>
      <w:proofErr w:type="spellStart"/>
      <w:r w:rsidRPr="00791D37">
        <w:t>Border</w:t>
      </w:r>
      <w:proofErr w:type="spellEnd"/>
      <w:r w:rsidRPr="00791D37">
        <w:t xml:space="preserve"> </w:t>
      </w:r>
      <w:proofErr w:type="spellStart"/>
      <w:r w:rsidRPr="00791D37">
        <w:t>Router</w:t>
      </w:r>
      <w:proofErr w:type="spellEnd"/>
      <w:r w:rsidRPr="00791D37">
        <w:t>,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2770"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5329E"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791D37" w:rsidRDefault="0074559B" w:rsidP="00791D37">
            <w:pPr>
              <w:rPr>
                <w:lang w:val="en-US"/>
              </w:rPr>
            </w:pPr>
            <w:r w:rsidRPr="00791D37">
              <w:rPr>
                <w:lang w:val="en-US"/>
              </w:rPr>
              <w:t xml:space="preserve">root@KTBRN1:~# service </w:t>
            </w:r>
            <w:proofErr w:type="spellStart"/>
            <w:r w:rsidRPr="00791D37">
              <w:rPr>
                <w:lang w:val="en-US"/>
              </w:rPr>
              <w:t>ajenti</w:t>
            </w:r>
            <w:proofErr w:type="spellEnd"/>
            <w:r w:rsidRPr="00791D37">
              <w:rPr>
                <w:lang w:val="en-US"/>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2771" w:name="_Toc81659762"/>
      <w:r>
        <w:t xml:space="preserve">Tabla </w:t>
      </w:r>
      <w:r w:rsidR="007279BC">
        <w:fldChar w:fldCharType="begin"/>
      </w:r>
      <w:r w:rsidR="007279BC">
        <w:instrText xml:space="preserve"> SEQ Tabla \* ARABIC </w:instrText>
      </w:r>
      <w:r w:rsidR="007279BC">
        <w:fldChar w:fldCharType="separate"/>
      </w:r>
      <w:r w:rsidR="003E5AE5">
        <w:rPr>
          <w:noProof/>
        </w:rPr>
        <w:t>4</w:t>
      </w:r>
      <w:r w:rsidR="007279BC">
        <w:rPr>
          <w:noProof/>
        </w:rPr>
        <w:fldChar w:fldCharType="end"/>
      </w:r>
      <w:r>
        <w:t xml:space="preserve"> </w:t>
      </w:r>
      <w:r w:rsidRPr="00056DFE">
        <w:t>Servicios KBRNT1</w:t>
      </w:r>
      <w:bookmarkEnd w:id="2771"/>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El administrador puede iniciar manualmente la aplicación “</w:t>
      </w:r>
      <w:proofErr w:type="spellStart"/>
      <w:r w:rsidRPr="00791D37">
        <w:t>kibra</w:t>
      </w:r>
      <w:proofErr w:type="spellEnd"/>
      <w:r w:rsidRPr="00791D37">
        <w:t xml:space="preserve">” usando los </w:t>
      </w:r>
      <w:ins w:id="2772"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2773" w:author="JORGE CONTRERAS ORTIZ" w:date="2021-09-04T14:47:00Z">
        <w:r w:rsidR="003E5AE5" w:rsidRPr="00791D37">
          <w:t xml:space="preserve">Tabla </w:t>
        </w:r>
        <w:r w:rsidR="003E5AE5">
          <w:rPr>
            <w:noProof/>
          </w:rPr>
          <w:t>5</w:t>
        </w:r>
      </w:ins>
      <w:ins w:id="2774" w:author="JORGE CONTRERAS ORTIZ" w:date="2021-09-04T13:59:00Z">
        <w:r w:rsidR="0025296D">
          <w:fldChar w:fldCharType="end"/>
        </w:r>
      </w:ins>
      <w:del w:id="2775" w:author="JORGE CONTRERAS ORTIZ" w:date="2021-09-04T13:59:00Z">
        <w:r w:rsidRPr="00791D37" w:rsidDel="0025296D">
          <w:delText>sigui</w:delText>
        </w:r>
      </w:del>
      <w:del w:id="2776"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791D37">
              <w:t xml:space="preserve">(py3env) root@KTBRN1:~# </w:t>
            </w:r>
            <w:proofErr w:type="spellStart"/>
            <w:r w:rsidRPr="00791D37">
              <w:t>python</w:t>
            </w:r>
            <w:proofErr w:type="spellEnd"/>
            <w:r w:rsidRPr="00791D37">
              <w:t xml:space="preserve"> -m </w:t>
            </w:r>
            <w:proofErr w:type="spellStart"/>
            <w:r w:rsidRPr="00791D37">
              <w:t>kibra</w:t>
            </w:r>
            <w:proofErr w:type="spellEnd"/>
            <w:r w:rsidRPr="00791D37">
              <w:t xml:space="preserve">—log </w:t>
            </w:r>
            <w:proofErr w:type="spellStart"/>
            <w:r w:rsidRPr="00791D37">
              <w:t>debug</w:t>
            </w:r>
            <w:proofErr w:type="spellEnd"/>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2777" w:author="JORGE CONTRERAS ORTIZ" w:date="2021-09-04T14:08:00Z"/>
        </w:rPr>
      </w:pPr>
      <w:bookmarkStart w:id="2778" w:name="_Toc81499565"/>
    </w:p>
    <w:p w14:paraId="14CC3632" w14:textId="77777777" w:rsidR="00A7595B" w:rsidRPr="00A7595B" w:rsidRDefault="00A7595B">
      <w:pPr>
        <w:rPr>
          <w:ins w:id="2779" w:author="JORGE CONTRERAS ORTIZ" w:date="2021-09-04T14:09:00Z"/>
        </w:rPr>
        <w:pPrChange w:id="2780"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2781" w:name="_Ref81656378"/>
      <w:bookmarkStart w:id="2782" w:name="_Toc81659763"/>
      <w:r w:rsidRPr="00791D37">
        <w:t xml:space="preserve">Tabla </w:t>
      </w:r>
      <w:r w:rsidR="007279BC">
        <w:fldChar w:fldCharType="begin"/>
      </w:r>
      <w:r w:rsidR="007279BC">
        <w:instrText xml:space="preserve"> SEQ Tabla \* ARABIC </w:instrText>
      </w:r>
      <w:r w:rsidR="007279BC">
        <w:fldChar w:fldCharType="separate"/>
      </w:r>
      <w:r w:rsidR="003E5AE5">
        <w:rPr>
          <w:noProof/>
        </w:rPr>
        <w:t>5</w:t>
      </w:r>
      <w:r w:rsidR="007279BC">
        <w:rPr>
          <w:noProof/>
        </w:rPr>
        <w:fldChar w:fldCharType="end"/>
      </w:r>
      <w:bookmarkEnd w:id="2781"/>
      <w:r w:rsidRPr="00791D37">
        <w:t xml:space="preserve"> Comandos Servicio </w:t>
      </w:r>
      <w:proofErr w:type="spellStart"/>
      <w:r w:rsidRPr="00791D37">
        <w:t>KiBRA</w:t>
      </w:r>
      <w:bookmarkEnd w:id="2778"/>
      <w:bookmarkEnd w:id="2782"/>
      <w:proofErr w:type="spellEnd"/>
    </w:p>
    <w:p w14:paraId="5B8229B0" w14:textId="77777777" w:rsidR="0074559B" w:rsidRPr="00791D37" w:rsidRDefault="0074559B" w:rsidP="00791D37"/>
    <w:p w14:paraId="2B861E2E" w14:textId="5425F01D" w:rsidR="0074559B" w:rsidRPr="00791D37" w:rsidRDefault="0074559B" w:rsidP="00791D37">
      <w:r w:rsidRPr="00791D37">
        <w:t>En el caso de la aplicación “</w:t>
      </w:r>
      <w:proofErr w:type="spellStart"/>
      <w:r w:rsidRPr="00791D37">
        <w:t>ajenti</w:t>
      </w:r>
      <w:proofErr w:type="spellEnd"/>
      <w:r w:rsidRPr="00791D37">
        <w:t>”, los comandos a utilizar son</w:t>
      </w:r>
      <w:ins w:id="2783"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2784" w:author="JORGE CONTRERAS ORTIZ" w:date="2021-09-04T14:47:00Z">
        <w:r w:rsidR="003E5AE5" w:rsidRPr="00791D37">
          <w:t xml:space="preserve">Tabla </w:t>
        </w:r>
        <w:r w:rsidR="003E5AE5">
          <w:rPr>
            <w:noProof/>
          </w:rPr>
          <w:t>6</w:t>
        </w:r>
      </w:ins>
      <w:ins w:id="2785"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2786" w:author="JORGE CONTRERAS ORTIZ" w:date="2021-09-04T14:08:00Z"/>
        </w:rPr>
      </w:pPr>
    </w:p>
    <w:p w14:paraId="75455865" w14:textId="77777777" w:rsidR="00A7595B" w:rsidRPr="00A7595B" w:rsidRDefault="00A7595B">
      <w:pPr>
        <w:rPr>
          <w:ins w:id="2787" w:author="JORGE CONTRERAS ORTIZ" w:date="2021-09-04T14:09:00Z"/>
        </w:rPr>
        <w:pPrChange w:id="2788"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2789" w:name="_Ref81656391"/>
      <w:bookmarkStart w:id="2790" w:name="_Toc81499566"/>
      <w:bookmarkStart w:id="2791" w:name="_Toc81659764"/>
      <w:r w:rsidRPr="00791D37">
        <w:t xml:space="preserve">Tabla </w:t>
      </w:r>
      <w:r w:rsidR="007279BC">
        <w:fldChar w:fldCharType="begin"/>
      </w:r>
      <w:r w:rsidR="007279BC">
        <w:instrText xml:space="preserve"> SEQ Tabla \* ARABIC </w:instrText>
      </w:r>
      <w:r w:rsidR="007279BC">
        <w:fldChar w:fldCharType="separate"/>
      </w:r>
      <w:r w:rsidR="003E5AE5">
        <w:rPr>
          <w:noProof/>
        </w:rPr>
        <w:t>6</w:t>
      </w:r>
      <w:r w:rsidR="007279BC">
        <w:rPr>
          <w:noProof/>
        </w:rPr>
        <w:fldChar w:fldCharType="end"/>
      </w:r>
      <w:bookmarkEnd w:id="2789"/>
      <w:r w:rsidRPr="00791D37">
        <w:t xml:space="preserve"> Servicio </w:t>
      </w:r>
      <w:proofErr w:type="spellStart"/>
      <w:r w:rsidRPr="00791D37">
        <w:t>Ajenti</w:t>
      </w:r>
      <w:bookmarkEnd w:id="2790"/>
      <w:bookmarkEnd w:id="2791"/>
      <w:proofErr w:type="spellEnd"/>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2792" w:name="_Toc81499418"/>
      <w:bookmarkStart w:id="2793" w:name="_Toc81743633"/>
      <w:r w:rsidRPr="00791D37">
        <w:t>COMUNICACIÓN ENTRE PROCESOS</w:t>
      </w:r>
      <w:bookmarkEnd w:id="2792"/>
      <w:bookmarkEnd w:id="2793"/>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2794" w:name="_Toc81499419"/>
      <w:bookmarkStart w:id="2795" w:name="_Toc81743634"/>
      <w:r w:rsidRPr="00791D37">
        <w:rPr>
          <w:rFonts w:eastAsiaTheme="minorHAnsi"/>
        </w:rPr>
        <w:lastRenderedPageBreak/>
        <w:t>CONFIGURACIÓN INICIAL MÓDULO KTWM102</w:t>
      </w:r>
      <w:bookmarkEnd w:id="2794"/>
      <w:bookmarkEnd w:id="2795"/>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2796" w:author="JORGE CONTRERAS ORTIZ" w:date="2021-09-04T12:27:00Z">
            <w:rPr/>
          </w:rPrChange>
        </w:rPr>
      </w:pPr>
      <w:r w:rsidRPr="00672BD4">
        <w:rPr>
          <w:b/>
          <w:bCs/>
          <w:i/>
          <w:iCs/>
          <w:rPrChange w:id="2797" w:author="JORGE CONTRERAS ORTIZ" w:date="2021-09-04T12:27:00Z">
            <w:rPr>
              <w:b/>
              <w:bCs/>
            </w:rPr>
          </w:rPrChange>
        </w:rPr>
        <w:t>Nota:</w:t>
      </w:r>
      <w:r w:rsidRPr="00672BD4">
        <w:rPr>
          <w:i/>
          <w:iCs/>
          <w:rPrChange w:id="2798" w:author="JORGE CONTRERAS ORTIZ" w:date="2021-09-04T12:27:00Z">
            <w:rPr/>
          </w:rPrChange>
        </w:rPr>
        <w:t xml:space="preserve"> Este procedimiento es para los dispositivos KTDG102 </w:t>
      </w:r>
      <w:proofErr w:type="spellStart"/>
      <w:r w:rsidRPr="00672BD4">
        <w:rPr>
          <w:i/>
          <w:iCs/>
          <w:rPrChange w:id="2799" w:author="JORGE CONTRERAS ORTIZ" w:date="2021-09-04T12:27:00Z">
            <w:rPr/>
          </w:rPrChange>
        </w:rPr>
        <w:t>Evaluation</w:t>
      </w:r>
      <w:proofErr w:type="spellEnd"/>
      <w:r w:rsidRPr="00672BD4">
        <w:rPr>
          <w:i/>
          <w:iCs/>
          <w:rPrChange w:id="2800" w:author="JORGE CONTRERAS ORTIZ" w:date="2021-09-04T12:27:00Z">
            <w:rPr/>
          </w:rPrChange>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2801" w:name="_Toc81499420"/>
      <w:bookmarkStart w:id="2802" w:name="_Toc81743635"/>
      <w:r w:rsidRPr="00791D37">
        <w:t>INSTALACIÓN DE DRIVERS USB Y DEL BOOTLOADER</w:t>
      </w:r>
      <w:bookmarkEnd w:id="2801"/>
      <w:bookmarkEnd w:id="2802"/>
    </w:p>
    <w:p w14:paraId="2E9BF14B" w14:textId="77777777" w:rsidR="0074559B" w:rsidRPr="00791D37" w:rsidRDefault="0074559B" w:rsidP="00791D37"/>
    <w:p w14:paraId="0E38D5EF" w14:textId="3B9603F7" w:rsidR="0074559B" w:rsidRDefault="0074559B" w:rsidP="00791D37">
      <w:pPr>
        <w:rPr>
          <w:ins w:id="2803"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2"/>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2804" w:name="_Toc81499603"/>
      <w:bookmarkStart w:id="2805" w:name="_Toc81499838"/>
      <w:bookmarkStart w:id="2806" w:name="_Toc8165955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2804"/>
      <w:bookmarkEnd w:id="2805"/>
      <w:bookmarkEnd w:id="2806"/>
    </w:p>
    <w:p w14:paraId="0CA75B7C" w14:textId="331BF021" w:rsidR="0074559B" w:rsidRPr="00791D37" w:rsidRDefault="00672BD4" w:rsidP="00FE1EC4">
      <w:pPr>
        <w:pStyle w:val="Ttulo5"/>
      </w:pPr>
      <w:bookmarkStart w:id="2807" w:name="_Toc81499421"/>
      <w:bookmarkStart w:id="2808" w:name="_Toc81743636"/>
      <w:r w:rsidRPr="00791D37">
        <w:lastRenderedPageBreak/>
        <w:t>WINDOWS</w:t>
      </w:r>
      <w:bookmarkEnd w:id="2807"/>
      <w:bookmarkEnd w:id="2808"/>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2809" w:author="JORGE CONTRERAS ORTIZ" w:date="2021-09-04T12:29:00Z">
        <w:r w:rsidRPr="00791D37" w:rsidDel="00672BD4">
          <w:delText xml:space="preserve">necesitaremos </w:delText>
        </w:r>
      </w:del>
      <w:ins w:id="2810"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2811"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2812"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2813" w:author="JORGE CONTRERAS ORTIZ" w:date="2021-09-04T14:47:00Z">
        <w:r w:rsidR="003E5AE5">
          <w:rPr>
            <w:rStyle w:val="Hipervnculo"/>
            <w:b/>
            <w:bCs/>
          </w:rPr>
          <w:t>¡Error! Referencia de hipervínculo no válida.</w:t>
        </w:r>
      </w:ins>
      <w:ins w:id="2814" w:author="JORGE CONTRERAS ORTIZ" w:date="2021-09-04T12:29:00Z">
        <w:del w:id="2815"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2816"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7777777" w:rsidR="0074559B" w:rsidRPr="00791D37" w:rsidRDefault="0074559B" w:rsidP="00791D37">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3"/>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2817" w:name="_Toc81499604"/>
      <w:bookmarkStart w:id="2818" w:name="_Toc81499839"/>
      <w:bookmarkStart w:id="2819" w:name="_Toc8165955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w:t>
      </w:r>
      <w:proofErr w:type="spellStart"/>
      <w:r w:rsidRPr="00791D37">
        <w:t>Zadig</w:t>
      </w:r>
      <w:proofErr w:type="spellEnd"/>
      <w:r w:rsidRPr="00791D37">
        <w:t xml:space="preserve"> Paso 1</w:t>
      </w:r>
      <w:bookmarkEnd w:id="2817"/>
      <w:bookmarkEnd w:id="2818"/>
      <w:bookmarkEnd w:id="2819"/>
    </w:p>
    <w:p w14:paraId="50EF3077" w14:textId="77777777" w:rsidR="0074559B" w:rsidRPr="00791D37" w:rsidRDefault="0074559B" w:rsidP="00791D37"/>
    <w:p w14:paraId="03231901" w14:textId="77777777" w:rsidR="0074559B" w:rsidRPr="00791D37" w:rsidRDefault="0074559B" w:rsidP="00791D37">
      <w:r w:rsidRPr="00791D37">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w:t>
      </w:r>
      <w:proofErr w:type="spellStart"/>
      <w:r w:rsidRPr="00791D37">
        <w:rPr>
          <w:b/>
          <w:bCs/>
          <w:i/>
          <w:iCs/>
        </w:rPr>
        <w:t>Devices</w:t>
      </w:r>
      <w:proofErr w:type="spellEnd"/>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 xml:space="preserve">” y </w:t>
      </w:r>
      <w:del w:id="2820" w:author="JORGE CONTRERAS ORTIZ" w:date="2021-09-04T12:30:00Z">
        <w:r w:rsidRPr="00791D37" w:rsidDel="003E2792">
          <w:delText xml:space="preserve">pinchar </w:delText>
        </w:r>
      </w:del>
      <w:ins w:id="2821"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4"/>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2822" w:name="_Toc81499605"/>
      <w:bookmarkStart w:id="2823" w:name="_Toc81499840"/>
      <w:bookmarkStart w:id="2824" w:name="_Toc8165955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w:t>
      </w:r>
      <w:proofErr w:type="spellStart"/>
      <w:r w:rsidRPr="00791D37">
        <w:t>Zadig</w:t>
      </w:r>
      <w:proofErr w:type="spellEnd"/>
      <w:r w:rsidRPr="00791D37">
        <w:t xml:space="preserve"> Paso 2</w:t>
      </w:r>
      <w:bookmarkEnd w:id="2822"/>
      <w:bookmarkEnd w:id="2823"/>
      <w:bookmarkEnd w:id="2824"/>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2825" w:name="_Toc81499606"/>
      <w:bookmarkStart w:id="2826" w:name="_Toc81499841"/>
      <w:bookmarkStart w:id="2827" w:name="_Toc81659560"/>
      <w:r w:rsidRPr="006242EF">
        <w:t xml:space="preserve">Ilustración </w:t>
      </w:r>
      <w:r w:rsidR="007279BC">
        <w:fldChar w:fldCharType="begin"/>
      </w:r>
      <w:r w:rsidR="007279BC">
        <w:instrText xml:space="preserve"> SEQ Ilustración \* ARABIC </w:instrText>
      </w:r>
      <w:r w:rsidR="007279BC">
        <w:fldChar w:fldCharType="separate"/>
      </w:r>
      <w:r w:rsidR="003E5AE5">
        <w:rPr>
          <w:noProof/>
        </w:rPr>
        <w:t>30</w:t>
      </w:r>
      <w:r w:rsidR="007279BC">
        <w:rPr>
          <w:noProof/>
        </w:rPr>
        <w:fldChar w:fldCharType="end"/>
      </w:r>
      <w:r w:rsidRPr="006242EF">
        <w:t xml:space="preserve"> Instalación Drivers con </w:t>
      </w:r>
      <w:proofErr w:type="spellStart"/>
      <w:r w:rsidRPr="006242EF">
        <w:t>Zadig</w:t>
      </w:r>
      <w:proofErr w:type="spellEnd"/>
      <w:r w:rsidRPr="006242EF">
        <w:t xml:space="preserve"> Finalizada</w:t>
      </w:r>
      <w:bookmarkEnd w:id="2825"/>
      <w:bookmarkEnd w:id="2826"/>
      <w:bookmarkEnd w:id="2827"/>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2828" w:author="JORGE CONTRERAS ORTIZ" w:date="2021-09-04T12:31:00Z">
        <w:r w:rsidR="003E2792">
          <w:t>como se muestra en la Ilustración 31</w:t>
        </w:r>
      </w:ins>
      <w:del w:id="2829"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46"/>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2830" w:name="_Toc81499607"/>
      <w:bookmarkStart w:id="2831" w:name="_Toc81499842"/>
      <w:bookmarkStart w:id="2832" w:name="_Toc81659561"/>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31</w:t>
      </w:r>
      <w:r w:rsidR="007279BC">
        <w:rPr>
          <w:noProof/>
        </w:rPr>
        <w:fldChar w:fldCharType="end"/>
      </w:r>
      <w:r w:rsidRPr="00791D37">
        <w:t xml:space="preserve"> Administrador de Dispositivos Después de Instalar Drivers</w:t>
      </w:r>
      <w:bookmarkEnd w:id="2830"/>
      <w:bookmarkEnd w:id="2831"/>
      <w:bookmarkEnd w:id="2832"/>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2833" w:name="_Toc81499422"/>
      <w:bookmarkStart w:id="2834" w:name="_Toc81743637"/>
      <w:r w:rsidRPr="00791D37">
        <w:t>LINUX / MAC OS</w:t>
      </w:r>
      <w:bookmarkEnd w:id="2833"/>
      <w:bookmarkEnd w:id="2834"/>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2835" w:name="_Toc81499423"/>
      <w:bookmarkStart w:id="2836" w:name="_Toc81743638"/>
      <w:r w:rsidRPr="00791D37">
        <w:t>INSTALL “DFU-UTIL”</w:t>
      </w:r>
      <w:bookmarkEnd w:id="2835"/>
      <w:bookmarkEnd w:id="2836"/>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w:t>
      </w:r>
      <w:proofErr w:type="spellStart"/>
      <w:r w:rsidRPr="00791D37">
        <w:t>Kirale</w:t>
      </w:r>
      <w:proofErr w:type="spellEnd"/>
      <w:r w:rsidRPr="00791D37">
        <w:t xml:space="preserv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46B7B552"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2837" w:author="JORGE CONTRERAS ORTIZ" w:date="2021-09-04T12:32:00Z">
            <w:rPr/>
          </w:rPrChange>
        </w:rPr>
        <w:fldChar w:fldCharType="begin"/>
      </w:r>
      <w:ins w:id="2838" w:author="JORGE CONTRERAS ORTIZ" w:date="2021-09-04T12:31:00Z">
        <w:r w:rsidR="003E2792" w:rsidRPr="003E2792">
          <w:rPr>
            <w:rStyle w:val="Hipervnculo"/>
            <w:rPrChange w:id="2839" w:author="JORGE CONTRERAS ORTIZ" w:date="2021-09-04T12:32:00Z">
              <w:rPr/>
            </w:rPrChange>
          </w:rPr>
          <w:instrText>HYPERLINK "http://dfu-util.sourceforge.net/"</w:instrText>
        </w:r>
      </w:ins>
      <w:del w:id="2840" w:author="JORGE CONTRERAS ORTIZ" w:date="2021-09-04T12:31:00Z">
        <w:r w:rsidR="009449CB" w:rsidRPr="003E2792" w:rsidDel="003E2792">
          <w:rPr>
            <w:rStyle w:val="Hipervnculo"/>
            <w:rPrChange w:id="2841" w:author="JORGE CONTRERAS ORTIZ" w:date="2021-09-04T12:32:00Z">
              <w:rPr/>
            </w:rPrChange>
          </w:rPr>
          <w:delInstrText xml:space="preserve"> HYPERLINK "http://dfu-util.sourceforge.net/" </w:delInstrText>
        </w:r>
      </w:del>
      <w:r w:rsidR="009449CB" w:rsidRPr="003E2792">
        <w:rPr>
          <w:rStyle w:val="Hipervnculo"/>
          <w:rPrChange w:id="2842" w:author="JORGE CONTRERAS ORTIZ" w:date="2021-09-04T12:32:00Z">
            <w:rPr>
              <w:rStyle w:val="SinespaciadoCar"/>
            </w:rPr>
          </w:rPrChange>
        </w:rPr>
        <w:fldChar w:fldCharType="separate"/>
      </w:r>
      <w:r w:rsidRPr="003E2792">
        <w:rPr>
          <w:rStyle w:val="Hipervnculo"/>
          <w:rPrChange w:id="2843" w:author="JORGE CONTRERAS ORTIZ" w:date="2021-09-04T12:32:00Z">
            <w:rPr>
              <w:rStyle w:val="SinespaciadoCar"/>
            </w:rPr>
          </w:rPrChange>
        </w:rPr>
        <w:t>http://dfu-util.sourceforge.net/</w:t>
      </w:r>
      <w:r w:rsidR="009449CB" w:rsidRPr="003E2792">
        <w:rPr>
          <w:rStyle w:val="Hipervnculo"/>
          <w:rPrChange w:id="2844"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10B3DA11" w:rsidR="0074559B" w:rsidRPr="00791D37" w:rsidRDefault="0074559B" w:rsidP="00791D37">
      <w:pPr>
        <w:rPr>
          <w:sz w:val="19"/>
          <w:szCs w:val="19"/>
        </w:rPr>
      </w:pPr>
      <w:r w:rsidRPr="00791D37">
        <w:rPr>
          <w:sz w:val="19"/>
          <w:szCs w:val="19"/>
        </w:rPr>
        <w:t>(</w:t>
      </w:r>
      <w:proofErr w:type="spellStart"/>
      <w:r w:rsidR="00912DA3">
        <w:fldChar w:fldCharType="begin"/>
      </w:r>
      <w:r w:rsidR="00912DA3">
        <w:instrText xml:space="preserve"> HYPERLINK "https://brew.sh/" </w:instrText>
      </w:r>
      <w:r w:rsidR="00912DA3">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912DA3">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2845" w:name="_Toc81499424"/>
      <w:bookmarkStart w:id="2846" w:name="_Toc81743639"/>
      <w:r w:rsidRPr="00791D37">
        <w:t>ACTUALIZACIÓN DE FIRMWARE</w:t>
      </w:r>
      <w:bookmarkEnd w:id="2845"/>
      <w:bookmarkEnd w:id="2846"/>
    </w:p>
    <w:p w14:paraId="40830A2B" w14:textId="77777777" w:rsidR="0074559B" w:rsidRPr="00791D37" w:rsidRDefault="0074559B" w:rsidP="00791D37"/>
    <w:p w14:paraId="7E29DED8" w14:textId="77777777" w:rsidR="0074559B" w:rsidRPr="00791D37" w:rsidRDefault="0074559B" w:rsidP="00791D37">
      <w:r w:rsidRPr="00791D37">
        <w:t xml:space="preserve">Abrir </w:t>
      </w:r>
      <w:proofErr w:type="spellStart"/>
      <w:r w:rsidRPr="00791D37">
        <w:t>dfu-util</w:t>
      </w:r>
      <w:proofErr w:type="spellEnd"/>
      <w:r w:rsidRPr="00791D37">
        <w:t xml:space="preserve"> desde la ventana de comandos y listar los dispositivos conectados para encontrar el dispositivo deseado. El USB </w:t>
      </w:r>
      <w:proofErr w:type="spellStart"/>
      <w:r w:rsidRPr="00791D37">
        <w:t>Product</w:t>
      </w:r>
      <w:proofErr w:type="spellEnd"/>
      <w:r w:rsidRPr="00791D37">
        <w:t xml:space="preserve"> ID par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5329E"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2847" w:author="JORGE CONTRERAS ORTIZ" w:date="2021-09-04T14:09:00Z"/>
          <w:lang w:val="en-US"/>
          <w:rPrChange w:id="2848" w:author="JORGE CONTRERAS ORTIZ" w:date="2021-09-04T14:26:00Z">
            <w:rPr>
              <w:ins w:id="2849" w:author="JORGE CONTRERAS ORTIZ" w:date="2021-09-04T14:09:00Z"/>
            </w:rPr>
          </w:rPrChange>
        </w:rPr>
      </w:pPr>
    </w:p>
    <w:p w14:paraId="0FA0B149" w14:textId="36770160" w:rsidR="006242EF" w:rsidRDefault="006242EF" w:rsidP="006242EF">
      <w:pPr>
        <w:pStyle w:val="Descripcin"/>
        <w:jc w:val="center"/>
      </w:pPr>
      <w:bookmarkStart w:id="2850" w:name="_Toc81659765"/>
      <w:r>
        <w:t xml:space="preserve">Tabla </w:t>
      </w:r>
      <w:r w:rsidR="007279BC">
        <w:fldChar w:fldCharType="begin"/>
      </w:r>
      <w:r w:rsidR="007279BC">
        <w:instrText xml:space="preserve"> SEQ Tabla \* ARABIC </w:instrText>
      </w:r>
      <w:r w:rsidR="007279BC">
        <w:fldChar w:fldCharType="separate"/>
      </w:r>
      <w:r w:rsidR="003E5AE5">
        <w:rPr>
          <w:noProof/>
        </w:rPr>
        <w:t>7</w:t>
      </w:r>
      <w:r w:rsidR="007279BC">
        <w:rPr>
          <w:noProof/>
        </w:rPr>
        <w:fldChar w:fldCharType="end"/>
      </w:r>
      <w:r>
        <w:t xml:space="preserve"> </w:t>
      </w:r>
      <w:r w:rsidRPr="00A11A8B">
        <w:t xml:space="preserve">Listar dispositivos con </w:t>
      </w:r>
      <w:proofErr w:type="spellStart"/>
      <w:r w:rsidRPr="00A11A8B">
        <w:t>dfu-util</w:t>
      </w:r>
      <w:bookmarkEnd w:id="2850"/>
      <w:proofErr w:type="spellEnd"/>
    </w:p>
    <w:p w14:paraId="4074A304" w14:textId="028997C0" w:rsidR="0074559B" w:rsidRPr="00791D37" w:rsidRDefault="0074559B" w:rsidP="00791D37">
      <w:del w:id="2851"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B5329E"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lastRenderedPageBreak/>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2852"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2853" w:name="_Toc81499568"/>
      <w:bookmarkStart w:id="2854" w:name="_Toc81659766"/>
      <w:r w:rsidRPr="00791D37">
        <w:t xml:space="preserve">Tabla </w:t>
      </w:r>
      <w:r w:rsidR="007279BC">
        <w:fldChar w:fldCharType="begin"/>
      </w:r>
      <w:r w:rsidR="007279BC">
        <w:instrText xml:space="preserve"> SEQ Tabla \* ARABIC </w:instrText>
      </w:r>
      <w:r w:rsidR="007279BC">
        <w:fldChar w:fldCharType="separate"/>
      </w:r>
      <w:r w:rsidR="003E5AE5">
        <w:rPr>
          <w:noProof/>
        </w:rPr>
        <w:t>8</w:t>
      </w:r>
      <w:r w:rsidR="007279BC">
        <w:rPr>
          <w:noProof/>
        </w:rPr>
        <w:fldChar w:fldCharType="end"/>
      </w:r>
      <w:r w:rsidRPr="00791D37">
        <w:t xml:space="preserve"> Actualizar Firmware en dispositivos KTWM102</w:t>
      </w:r>
      <w:bookmarkEnd w:id="2853"/>
      <w:bookmarkEnd w:id="2854"/>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2855" w:author="JORGE CONTRERAS ORTIZ" w:date="2021-09-04T12:32:00Z"/>
        </w:rPr>
      </w:pPr>
      <w:del w:id="2856"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2857" w:author="JORGE CONTRERAS ORTIZ" w:date="2021-09-04T12:33:00Z"/>
        </w:rPr>
      </w:pPr>
      <w:ins w:id="2858"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2859" w:name="_Toc81499425"/>
      <w:bookmarkStart w:id="2860" w:name="_Toc81743640"/>
      <w:r w:rsidRPr="00791D37">
        <w:t>RUNTIME – INSTALACIÓN DE DRIVERS USB</w:t>
      </w:r>
      <w:bookmarkEnd w:id="2859"/>
      <w:bookmarkEnd w:id="2860"/>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proofErr w:type="spellStart"/>
      <w:r w:rsidRPr="00791D37">
        <w:t>Device</w:t>
      </w:r>
      <w:proofErr w:type="spellEnd"/>
      <w:r w:rsidRPr="00791D37">
        <w:t xml:space="preserv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 xml:space="preserve">Windows no soporta el modelo  USB-ECM de manera nativa, por lo que se requiere un driver de terceros que está fuera del alcance de </w:t>
      </w:r>
      <w:proofErr w:type="spellStart"/>
      <w:r w:rsidRPr="00791D37">
        <w:t>Kirale</w:t>
      </w:r>
      <w:proofErr w:type="spellEnd"/>
      <w:r w:rsidRPr="00791D37">
        <w:t xml:space="preserv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2861" w:name="_Toc81499426"/>
      <w:bookmarkStart w:id="2862" w:name="_Toc81743641"/>
      <w:r w:rsidRPr="00791D37">
        <w:t>WINDOWS</w:t>
      </w:r>
      <w:bookmarkEnd w:id="2861"/>
      <w:bookmarkEnd w:id="2862"/>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7777777" w:rsidR="0074559B" w:rsidRPr="00791D37" w:rsidRDefault="0074559B" w:rsidP="00791D37">
      <w:r w:rsidRPr="00791D37">
        <w:lastRenderedPageBreak/>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7"/>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2863" w:author="JORGE CONTRERAS ORTIZ" w:date="2021-09-04T12:34:00Z"/>
        </w:rPr>
      </w:pPr>
      <w:bookmarkStart w:id="2864" w:name="_Toc81659562"/>
      <w:r>
        <w:t xml:space="preserve">Ilustración </w:t>
      </w:r>
      <w:r w:rsidR="007279BC">
        <w:fldChar w:fldCharType="begin"/>
      </w:r>
      <w:r w:rsidR="007279BC">
        <w:instrText xml:space="preserve"> SEQ Ilustración \* ARABIC </w:instrText>
      </w:r>
      <w:r w:rsidR="007279BC">
        <w:fldChar w:fldCharType="separate"/>
      </w:r>
      <w:r w:rsidR="003E5AE5">
        <w:rPr>
          <w:noProof/>
        </w:rPr>
        <w:t>32</w:t>
      </w:r>
      <w:r w:rsidR="007279BC">
        <w:rPr>
          <w:noProof/>
        </w:rPr>
        <w:fldChar w:fldCharType="end"/>
      </w:r>
      <w:r>
        <w:t xml:space="preserve"> </w:t>
      </w:r>
      <w:r w:rsidRPr="007C73D6">
        <w:t xml:space="preserve">Instalar </w:t>
      </w:r>
      <w:proofErr w:type="spellStart"/>
      <w:r w:rsidRPr="007C73D6">
        <w:t>libusbk</w:t>
      </w:r>
      <w:proofErr w:type="spellEnd"/>
      <w:r w:rsidRPr="007C73D6">
        <w:t xml:space="preserve"> con </w:t>
      </w:r>
      <w:proofErr w:type="spellStart"/>
      <w:r w:rsidRPr="007C73D6">
        <w:t>Zadig</w:t>
      </w:r>
      <w:bookmarkEnd w:id="2864"/>
      <w:proofErr w:type="spellEnd"/>
    </w:p>
    <w:p w14:paraId="7BF4427E" w14:textId="77777777" w:rsidR="003E2792" w:rsidRPr="00FE1EC4" w:rsidRDefault="003E2792">
      <w:pPr>
        <w:pPrChange w:id="2865" w:author="JORGE CONTRERAS ORTIZ" w:date="2021-09-04T12:34:00Z">
          <w:pPr>
            <w:pStyle w:val="Descripcin"/>
            <w:jc w:val="center"/>
          </w:pPr>
        </w:pPrChange>
      </w:pPr>
    </w:p>
    <w:p w14:paraId="4D36C538" w14:textId="3FD4591F" w:rsidR="0074559B" w:rsidRPr="00791D37" w:rsidDel="003E2792" w:rsidRDefault="0074559B" w:rsidP="006242EF">
      <w:pPr>
        <w:jc w:val="center"/>
        <w:rPr>
          <w:del w:id="2866" w:author="JORGE CONTRERAS ORTIZ" w:date="2021-09-04T12:33:00Z"/>
        </w:rPr>
      </w:pPr>
      <w:del w:id="2867"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2868" w:name="_Toc81499609"/>
      <w:bookmarkStart w:id="2869" w:name="_Toc81499844"/>
      <w:bookmarkStart w:id="2870" w:name="_Toc81659563"/>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33</w:t>
      </w:r>
      <w:r w:rsidR="007279BC">
        <w:rPr>
          <w:noProof/>
        </w:rPr>
        <w:fldChar w:fldCharType="end"/>
      </w:r>
      <w:r w:rsidRPr="00791D37">
        <w:t xml:space="preserve"> Instalación Driver </w:t>
      </w:r>
      <w:proofErr w:type="spellStart"/>
      <w:r w:rsidRPr="00791D37">
        <w:t>Libusbk</w:t>
      </w:r>
      <w:proofErr w:type="spellEnd"/>
      <w:r w:rsidRPr="00791D37">
        <w:t xml:space="preserve"> </w:t>
      </w:r>
      <w:proofErr w:type="spellStart"/>
      <w:r w:rsidRPr="00791D37">
        <w:t>xon</w:t>
      </w:r>
      <w:proofErr w:type="spellEnd"/>
      <w:r w:rsidRPr="00791D37">
        <w:t xml:space="preserve"> </w:t>
      </w:r>
      <w:proofErr w:type="spellStart"/>
      <w:r w:rsidRPr="00791D37">
        <w:t>Zadig</w:t>
      </w:r>
      <w:proofErr w:type="spellEnd"/>
      <w:r w:rsidRPr="00791D37">
        <w:t xml:space="preserve"> Finalizada</w:t>
      </w:r>
      <w:bookmarkEnd w:id="2868"/>
      <w:bookmarkEnd w:id="2869"/>
      <w:bookmarkEnd w:id="2870"/>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y </w:t>
      </w:r>
      <w:del w:id="2871" w:author="JORGE CONTRERAS ORTIZ" w:date="2021-09-04T12:34:00Z">
        <w:r w:rsidRPr="00791D37" w:rsidDel="003E2792">
          <w:delText xml:space="preserve">pinchar </w:delText>
        </w:r>
      </w:del>
      <w:proofErr w:type="spellStart"/>
      <w:ins w:id="2872"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8"/>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2873" w:name="_Toc81499610"/>
      <w:bookmarkStart w:id="2874" w:name="_Toc81499845"/>
      <w:bookmarkStart w:id="2875" w:name="_Toc81659564"/>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34</w:t>
      </w:r>
      <w:r w:rsidR="007279BC">
        <w:rPr>
          <w:noProof/>
        </w:rPr>
        <w:fldChar w:fldCharType="end"/>
      </w:r>
      <w:r w:rsidRPr="00791D37">
        <w:t xml:space="preserve"> Instalar USB SERIAL (CDC) con </w:t>
      </w:r>
      <w:proofErr w:type="spellStart"/>
      <w:r w:rsidRPr="00791D37">
        <w:t>Zadig</w:t>
      </w:r>
      <w:bookmarkEnd w:id="2873"/>
      <w:bookmarkEnd w:id="2874"/>
      <w:bookmarkEnd w:id="2875"/>
      <w:proofErr w:type="spellEnd"/>
    </w:p>
    <w:p w14:paraId="46F0E054" w14:textId="77777777" w:rsidR="0074559B" w:rsidRPr="00791D37" w:rsidRDefault="0074559B" w:rsidP="00791D37"/>
    <w:p w14:paraId="6563631B" w14:textId="3D556A44" w:rsidR="0074559B" w:rsidRDefault="0074559B" w:rsidP="00791D37">
      <w:pPr>
        <w:rPr>
          <w:ins w:id="2876"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2877" w:author="JORGE CONTRERAS ORTIZ" w:date="2021-09-04T12:35:00Z"/>
        </w:rPr>
      </w:pPr>
      <w:bookmarkStart w:id="2878" w:name="_Toc81499611"/>
      <w:bookmarkStart w:id="2879" w:name="_Toc81499846"/>
      <w:bookmarkStart w:id="2880" w:name="_Toc81659565"/>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35</w:t>
      </w:r>
      <w:r w:rsidR="007279BC">
        <w:rPr>
          <w:noProof/>
        </w:rPr>
        <w:fldChar w:fldCharType="end"/>
      </w:r>
      <w:r w:rsidRPr="00791D37">
        <w:t xml:space="preserve"> Instalación Driver USB Serial (CDC) con </w:t>
      </w:r>
      <w:proofErr w:type="spellStart"/>
      <w:r w:rsidRPr="00791D37">
        <w:t>Zadig</w:t>
      </w:r>
      <w:proofErr w:type="spellEnd"/>
      <w:r w:rsidRPr="00791D37">
        <w:t xml:space="preserve"> Finalizada</w:t>
      </w:r>
      <w:bookmarkEnd w:id="2878"/>
      <w:bookmarkEnd w:id="2879"/>
      <w:bookmarkEnd w:id="2880"/>
    </w:p>
    <w:p w14:paraId="4B6DF870" w14:textId="77777777" w:rsidR="003E2792" w:rsidRPr="00FE1EC4" w:rsidRDefault="003E2792">
      <w:pPr>
        <w:pPrChange w:id="2881"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2882" w:author="JORGE CONTRERAS ORTIZ" w:date="2021-09-04T12:35:00Z">
        <w:r w:rsidR="003E2792">
          <w:t>como se muestra en la Ilustración 36.</w:t>
        </w:r>
      </w:ins>
      <w:del w:id="2883"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9"/>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2884" w:name="_Toc81499612"/>
      <w:bookmarkStart w:id="2885" w:name="_Toc81499847"/>
      <w:bookmarkStart w:id="2886" w:name="_Toc81659566"/>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36</w:t>
      </w:r>
      <w:r w:rsidR="007279BC">
        <w:rPr>
          <w:noProof/>
        </w:rPr>
        <w:fldChar w:fldCharType="end"/>
      </w:r>
      <w:r w:rsidRPr="00791D37">
        <w:t xml:space="preserve"> Administrador de Dispositivos después de la instalación</w:t>
      </w:r>
      <w:bookmarkEnd w:id="2884"/>
      <w:bookmarkEnd w:id="2885"/>
      <w:bookmarkEnd w:id="2886"/>
    </w:p>
    <w:p w14:paraId="0B70F918" w14:textId="77777777" w:rsidR="0074559B" w:rsidRPr="00791D37" w:rsidRDefault="0074559B" w:rsidP="00791D37"/>
    <w:p w14:paraId="0810C4B8" w14:textId="6F00C913" w:rsidR="0074559B" w:rsidRPr="00791D37" w:rsidRDefault="0074559B" w:rsidP="00FE1EC4">
      <w:pPr>
        <w:pStyle w:val="Ttulo5"/>
      </w:pPr>
      <w:bookmarkStart w:id="2887" w:name="_Toc81499427"/>
      <w:bookmarkStart w:id="2888" w:name="_Toc81743642"/>
      <w:r w:rsidRPr="00791D37">
        <w:t>L</w:t>
      </w:r>
      <w:r w:rsidR="003E2792" w:rsidRPr="00791D37">
        <w:t>INUX</w:t>
      </w:r>
      <w:bookmarkEnd w:id="2887"/>
      <w:bookmarkEnd w:id="2888"/>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2889" w:author="JORGE CONTRERAS ORTIZ" w:date="2021-09-04T12:36:00Z"/>
          <w:b/>
          <w:bCs/>
          <w:i/>
          <w:iCs/>
        </w:rPr>
      </w:pPr>
      <w:r w:rsidRPr="003E2792">
        <w:rPr>
          <w:b/>
          <w:bCs/>
          <w:i/>
          <w:iCs/>
          <w:rPrChange w:id="2890" w:author="JORGE CONTRERAS ORTIZ" w:date="2021-09-04T12:35:00Z">
            <w:rPr>
              <w:b/>
              <w:bCs/>
            </w:rPr>
          </w:rPrChange>
        </w:rPr>
        <w:t xml:space="preserve">Nota: </w:t>
      </w:r>
      <w:r w:rsidRPr="003E2792">
        <w:rPr>
          <w:i/>
          <w:iCs/>
          <w:rPrChange w:id="2891"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2892" w:author="JORGE CONTRERAS ORTIZ" w:date="2021-09-04T12:35:00Z">
            <w:rPr>
              <w:b/>
              <w:bCs/>
            </w:rPr>
          </w:rPrChange>
        </w:rPr>
        <w:t>KSH Reference Guide.</w:t>
      </w:r>
    </w:p>
    <w:p w14:paraId="349F1140" w14:textId="55659672" w:rsidR="003E2792" w:rsidRDefault="003E2792" w:rsidP="00791D37">
      <w:pPr>
        <w:pStyle w:val="Textoindependiente"/>
        <w:rPr>
          <w:ins w:id="2893" w:author="JORGE CONTRERAS ORTIZ" w:date="2021-09-04T12:36:00Z"/>
          <w:b/>
          <w:bCs/>
          <w:i/>
          <w:iCs/>
        </w:rPr>
      </w:pPr>
    </w:p>
    <w:p w14:paraId="35497738" w14:textId="5E6F7715" w:rsidR="003E2792" w:rsidRDefault="003E2792" w:rsidP="00791D37">
      <w:pPr>
        <w:pStyle w:val="Textoindependiente"/>
        <w:rPr>
          <w:ins w:id="2894" w:author="JORGE CONTRERAS ORTIZ" w:date="2021-09-04T12:36:00Z"/>
          <w:b/>
          <w:bCs/>
          <w:i/>
          <w:iCs/>
        </w:rPr>
      </w:pPr>
    </w:p>
    <w:p w14:paraId="7538555D" w14:textId="0D2FD0D7" w:rsidR="003E2792" w:rsidRDefault="003E2792" w:rsidP="00791D37">
      <w:pPr>
        <w:pStyle w:val="Textoindependiente"/>
        <w:rPr>
          <w:ins w:id="2895" w:author="JORGE CONTRERAS ORTIZ" w:date="2021-09-04T12:36:00Z"/>
          <w:b/>
          <w:bCs/>
          <w:i/>
          <w:iCs/>
        </w:rPr>
      </w:pPr>
    </w:p>
    <w:p w14:paraId="7E6B8BE9" w14:textId="7EE3789B" w:rsidR="003E2792" w:rsidRDefault="003E2792" w:rsidP="00791D37">
      <w:pPr>
        <w:pStyle w:val="Textoindependiente"/>
        <w:rPr>
          <w:ins w:id="2896" w:author="JORGE CONTRERAS ORTIZ" w:date="2021-09-04T12:36:00Z"/>
          <w:b/>
          <w:bCs/>
          <w:i/>
          <w:iCs/>
        </w:rPr>
      </w:pPr>
    </w:p>
    <w:p w14:paraId="7796C206" w14:textId="6D9E59C9" w:rsidR="003E2792" w:rsidRDefault="003E2792" w:rsidP="00791D37">
      <w:pPr>
        <w:pStyle w:val="Textoindependiente"/>
        <w:rPr>
          <w:ins w:id="2897" w:author="JORGE CONTRERAS ORTIZ" w:date="2021-09-04T12:36:00Z"/>
          <w:b/>
          <w:bCs/>
          <w:i/>
          <w:iCs/>
        </w:rPr>
      </w:pPr>
    </w:p>
    <w:p w14:paraId="6EE76CBA" w14:textId="77777777" w:rsidR="003E2792" w:rsidRPr="003E2792" w:rsidRDefault="003E2792" w:rsidP="00791D37">
      <w:pPr>
        <w:pStyle w:val="Textoindependiente"/>
        <w:rPr>
          <w:b/>
          <w:bCs/>
          <w:i/>
          <w:iCs/>
          <w:rPrChange w:id="2898" w:author="JORGE CONTRERAS ORTIZ" w:date="2021-09-04T12:35:00Z">
            <w:rPr>
              <w:b/>
              <w:bCs/>
            </w:rPr>
          </w:rPrChange>
        </w:rPr>
      </w:pPr>
    </w:p>
    <w:p w14:paraId="1A84B0DD" w14:textId="6D5152CD" w:rsidR="0074559B" w:rsidRPr="00791D37" w:rsidDel="003E2792" w:rsidRDefault="0074559B" w:rsidP="00791D37">
      <w:pPr>
        <w:pStyle w:val="Textoindependiente"/>
        <w:rPr>
          <w:del w:id="2899" w:author="JORGE CONTRERAS ORTIZ" w:date="2021-09-04T12:36:00Z"/>
        </w:rPr>
      </w:pPr>
      <w:r w:rsidRPr="00791D37">
        <w:lastRenderedPageBreak/>
        <w:t>Para encontrar Puertos de Serie e interfaces Ethernet, conectar el Dongle a un USB del ordenador y después abrir una terminal e introducir</w:t>
      </w:r>
      <w:ins w:id="2900"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2901" w:author="JORGE CONTRERAS ORTIZ" w:date="2021-09-04T14:47:00Z">
        <w:r w:rsidR="003E5AE5" w:rsidRPr="00791D37">
          <w:t xml:space="preserve">Tabla </w:t>
        </w:r>
        <w:r w:rsidR="003E5AE5">
          <w:rPr>
            <w:noProof/>
          </w:rPr>
          <w:t>9</w:t>
        </w:r>
      </w:ins>
      <w:ins w:id="2902" w:author="JORGE CONTRERAS ORTIZ" w:date="2021-09-04T14:10:00Z">
        <w:r w:rsidR="00A7595B">
          <w:fldChar w:fldCharType="end"/>
        </w:r>
      </w:ins>
      <w:r w:rsidRPr="00791D37">
        <w:t>:</w:t>
      </w:r>
    </w:p>
    <w:p w14:paraId="6F81D0E5" w14:textId="1E1D5ADB" w:rsidR="0074559B" w:rsidRPr="00791D37" w:rsidDel="003E2792" w:rsidRDefault="0074559B" w:rsidP="00791D37">
      <w:pPr>
        <w:pStyle w:val="Textoindependiente"/>
        <w:rPr>
          <w:del w:id="2903"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2904"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2905"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2906" w:name="_Ref81657048"/>
      <w:bookmarkStart w:id="2907" w:name="_Toc81499569"/>
      <w:bookmarkStart w:id="2908" w:name="_Ref81657043"/>
      <w:bookmarkStart w:id="2909" w:name="_Toc81659767"/>
      <w:r w:rsidRPr="00791D37">
        <w:t xml:space="preserve">Tabla </w:t>
      </w:r>
      <w:r w:rsidR="007279BC">
        <w:fldChar w:fldCharType="begin"/>
      </w:r>
      <w:r w:rsidR="007279BC">
        <w:instrText xml:space="preserve"> SEQ Tabla \* ARABIC </w:instrText>
      </w:r>
      <w:r w:rsidR="007279BC">
        <w:fldChar w:fldCharType="separate"/>
      </w:r>
      <w:r w:rsidR="003E5AE5">
        <w:rPr>
          <w:noProof/>
        </w:rPr>
        <w:t>9</w:t>
      </w:r>
      <w:r w:rsidR="007279BC">
        <w:rPr>
          <w:noProof/>
        </w:rPr>
        <w:fldChar w:fldCharType="end"/>
      </w:r>
      <w:bookmarkEnd w:id="2906"/>
      <w:r w:rsidRPr="00791D37">
        <w:t xml:space="preserve"> Comando para listar Puertos Serie en Sistemas Linux</w:t>
      </w:r>
      <w:bookmarkEnd w:id="2907"/>
      <w:bookmarkEnd w:id="2908"/>
      <w:bookmarkEnd w:id="2909"/>
    </w:p>
    <w:p w14:paraId="3D3A7B39" w14:textId="77777777" w:rsidR="0074559B" w:rsidRPr="00791D37" w:rsidRDefault="0074559B" w:rsidP="00791D37"/>
    <w:p w14:paraId="079610ED" w14:textId="77777777" w:rsidR="0074559B" w:rsidRPr="00791D37" w:rsidRDefault="0074559B" w:rsidP="00FE1EC4">
      <w:pPr>
        <w:pStyle w:val="Ttulo5"/>
      </w:pPr>
      <w:bookmarkStart w:id="2910" w:name="_Toc81499428"/>
      <w:bookmarkStart w:id="2911" w:name="_Toc81743643"/>
      <w:r w:rsidRPr="00791D37">
        <w:t>MAC OS</w:t>
      </w:r>
      <w:bookmarkEnd w:id="2910"/>
      <w:bookmarkEnd w:id="2911"/>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2912" w:author="JORGE CONTRERAS ORTIZ" w:date="2021-09-04T12:36:00Z">
            <w:rPr>
              <w:b/>
              <w:bCs/>
            </w:rPr>
          </w:rPrChange>
        </w:rPr>
      </w:pPr>
      <w:r w:rsidRPr="003E2792">
        <w:rPr>
          <w:b/>
          <w:bCs/>
          <w:i/>
          <w:iCs/>
          <w:rPrChange w:id="2913" w:author="JORGE CONTRERAS ORTIZ" w:date="2021-09-04T12:36:00Z">
            <w:rPr>
              <w:b/>
              <w:bCs/>
            </w:rPr>
          </w:rPrChange>
        </w:rPr>
        <w:t xml:space="preserve">Nota: </w:t>
      </w:r>
      <w:r w:rsidRPr="003E2792">
        <w:rPr>
          <w:i/>
          <w:iCs/>
          <w:rPrChange w:id="2914"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2915"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2916" w:author="JORGE CONTRERAS ORTIZ" w:date="2021-09-04T14:10:00Z">
        <w:r w:rsidR="00A7595B">
          <w:t xml:space="preserve"> el comando mostrado</w:t>
        </w:r>
      </w:ins>
      <w:ins w:id="2917" w:author="JORGE CONTRERAS ORTIZ" w:date="2021-09-04T14:11:00Z">
        <w:r w:rsidR="00A7595B">
          <w:t xml:space="preserve"> a continuación en </w:t>
        </w:r>
      </w:ins>
      <w:ins w:id="2918" w:author="JORGE CONTRERAS ORTIZ" w:date="2021-09-04T14:10:00Z">
        <w:r w:rsidR="00A7595B">
          <w:fldChar w:fldCharType="begin"/>
        </w:r>
        <w:r w:rsidR="00A7595B">
          <w:instrText xml:space="preserve"> REF _Ref81657064 \h </w:instrText>
        </w:r>
      </w:ins>
      <w:r w:rsidR="00A7595B">
        <w:fldChar w:fldCharType="separate"/>
      </w:r>
      <w:ins w:id="2919" w:author="JORGE CONTRERAS ORTIZ" w:date="2021-09-04T14:47:00Z">
        <w:r w:rsidR="003E5AE5" w:rsidRPr="00791D37">
          <w:t xml:space="preserve">Tabla </w:t>
        </w:r>
        <w:r w:rsidR="003E5AE5">
          <w:rPr>
            <w:noProof/>
          </w:rPr>
          <w:t>10</w:t>
        </w:r>
      </w:ins>
      <w:ins w:id="2920"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2921" w:name="_Ref81657064"/>
      <w:bookmarkStart w:id="2922" w:name="_Toc81499570"/>
      <w:bookmarkStart w:id="2923" w:name="_Toc81659768"/>
      <w:r w:rsidRPr="00791D37">
        <w:t xml:space="preserve">Tabla </w:t>
      </w:r>
      <w:r w:rsidR="007279BC">
        <w:fldChar w:fldCharType="begin"/>
      </w:r>
      <w:r w:rsidR="007279BC">
        <w:instrText xml:space="preserve"> SEQ Tabla \* ARABIC </w:instrText>
      </w:r>
      <w:r w:rsidR="007279BC">
        <w:fldChar w:fldCharType="separate"/>
      </w:r>
      <w:r w:rsidR="003E5AE5">
        <w:rPr>
          <w:noProof/>
        </w:rPr>
        <w:t>10</w:t>
      </w:r>
      <w:r w:rsidR="007279BC">
        <w:rPr>
          <w:noProof/>
        </w:rPr>
        <w:fldChar w:fldCharType="end"/>
      </w:r>
      <w:bookmarkEnd w:id="2921"/>
      <w:r w:rsidRPr="00791D37">
        <w:t xml:space="preserve"> Comando para listar Puertos Serie en Sistemas en MAC OS</w:t>
      </w:r>
      <w:bookmarkEnd w:id="2922"/>
      <w:bookmarkEnd w:id="2923"/>
    </w:p>
    <w:p w14:paraId="72158665" w14:textId="6EF3FE32" w:rsidR="0074559B" w:rsidRPr="00791D37" w:rsidDel="003E2792" w:rsidRDefault="0074559B" w:rsidP="00791D37">
      <w:pPr>
        <w:rPr>
          <w:del w:id="2924" w:author="JORGE CONTRERAS ORTIZ" w:date="2021-09-04T12:36:00Z"/>
        </w:rPr>
      </w:pPr>
    </w:p>
    <w:p w14:paraId="288D9CE0" w14:textId="02520187" w:rsidR="0074559B" w:rsidRPr="00791D37" w:rsidDel="003E2792" w:rsidRDefault="0074559B" w:rsidP="00791D37">
      <w:pPr>
        <w:rPr>
          <w:del w:id="2925" w:author="JORGE CONTRERAS ORTIZ" w:date="2021-09-04T12:36:00Z"/>
        </w:rPr>
      </w:pPr>
    </w:p>
    <w:p w14:paraId="60B4FCA1" w14:textId="1F114048" w:rsidR="0074559B" w:rsidRPr="00791D37" w:rsidDel="003E2792" w:rsidRDefault="0074559B" w:rsidP="00791D37">
      <w:pPr>
        <w:rPr>
          <w:del w:id="2926" w:author="JORGE CONTRERAS ORTIZ" w:date="2021-09-04T12:36:00Z"/>
        </w:rPr>
      </w:pPr>
    </w:p>
    <w:p w14:paraId="6485C371" w14:textId="73DBD263" w:rsidR="0074559B" w:rsidRPr="00791D37" w:rsidDel="003E2792" w:rsidRDefault="0074559B" w:rsidP="00791D37">
      <w:pPr>
        <w:rPr>
          <w:del w:id="2927"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2928" w:name="_Toc81499429"/>
      <w:bookmarkStart w:id="2929" w:name="_Toc81743644"/>
      <w:r w:rsidRPr="00791D37">
        <w:t>CONFIGURACIÓN DE TERMINAL COM</w:t>
      </w:r>
      <w:bookmarkEnd w:id="2928"/>
      <w:bookmarkEnd w:id="2929"/>
    </w:p>
    <w:p w14:paraId="0E6ADF6E" w14:textId="77777777" w:rsidR="0074559B" w:rsidRPr="00791D37" w:rsidRDefault="0074559B" w:rsidP="00791D37"/>
    <w:p w14:paraId="350A3728" w14:textId="554AC7D4" w:rsidR="0074559B" w:rsidRPr="00791D37" w:rsidRDefault="003E2792" w:rsidP="00FE1EC4">
      <w:pPr>
        <w:pStyle w:val="Ttulo5"/>
      </w:pPr>
      <w:bookmarkStart w:id="2930" w:name="_Toc81499430"/>
      <w:bookmarkStart w:id="2931" w:name="_Toc81743645"/>
      <w:r w:rsidRPr="00791D37">
        <w:t>WINDOWS</w:t>
      </w:r>
      <w:bookmarkEnd w:id="2930"/>
      <w:bookmarkEnd w:id="2931"/>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 xml:space="preserve">Abrir la terminal serie y configurar con las siguientes configuraciones para comunicaciones serie con dispositivos de </w:t>
      </w:r>
      <w:proofErr w:type="spellStart"/>
      <w:r w:rsidRPr="00791D37">
        <w:t>Kirale</w:t>
      </w:r>
      <w:proofErr w:type="spellEnd"/>
      <w:r w:rsidRPr="00791D37">
        <w:t>:</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2932" w:author="JORGE CONTRERAS ORTIZ" w:date="2021-09-04T12:37:00Z">
            <w:rPr/>
          </w:rPrChange>
        </w:rPr>
      </w:pPr>
      <w:r w:rsidRPr="003E2792">
        <w:rPr>
          <w:b/>
          <w:bCs/>
          <w:i/>
          <w:iCs/>
          <w:rPrChange w:id="2933" w:author="JORGE CONTRERAS ORTIZ" w:date="2021-09-04T12:37:00Z">
            <w:rPr>
              <w:b/>
              <w:bCs/>
            </w:rPr>
          </w:rPrChange>
        </w:rPr>
        <w:t xml:space="preserve">Nota: </w:t>
      </w:r>
      <w:r w:rsidRPr="003E2792">
        <w:rPr>
          <w:i/>
          <w:iCs/>
          <w:rPrChange w:id="2934" w:author="JORGE CONTRERAS ORTIZ" w:date="2021-09-04T12:37:00Z">
            <w:rPr/>
          </w:rPrChange>
        </w:rPr>
        <w:t xml:space="preserve">La terminal USB serie, debe configurarse para añadir un carácter “CR” cuando se pulsa la tecla </w:t>
      </w:r>
      <w:proofErr w:type="spellStart"/>
      <w:r w:rsidRPr="003E2792">
        <w:rPr>
          <w:i/>
          <w:iCs/>
          <w:rPrChange w:id="2935" w:author="JORGE CONTRERAS ORTIZ" w:date="2021-09-04T12:37:00Z">
            <w:rPr/>
          </w:rPrChange>
        </w:rPr>
        <w:t>Enter</w:t>
      </w:r>
      <w:proofErr w:type="spellEnd"/>
      <w:r w:rsidRPr="003E2792">
        <w:rPr>
          <w:i/>
          <w:iCs/>
          <w:rPrChange w:id="2936" w:author="JORGE CONTRERAS ORTIZ" w:date="2021-09-04T12:37:00Z">
            <w:rPr/>
          </w:rPrChange>
        </w:rPr>
        <w:t>.</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w:t>
      </w:r>
      <w:proofErr w:type="spellStart"/>
      <w:r w:rsidRPr="00791D37">
        <w:t>Kirale</w:t>
      </w:r>
      <w:proofErr w:type="spellEnd"/>
      <w:r w:rsidRPr="00791D37">
        <w:t xml:space="preserv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r w:rsidRPr="00791D37">
        <w:t>.</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0"/>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2937" w:name="_Toc81499613"/>
      <w:bookmarkStart w:id="2938" w:name="_Toc81499848"/>
      <w:bookmarkStart w:id="2939" w:name="_Toc81659567"/>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37</w:t>
      </w:r>
      <w:r w:rsidR="007279BC">
        <w:rPr>
          <w:noProof/>
        </w:rPr>
        <w:fldChar w:fldCharType="end"/>
      </w:r>
      <w:r w:rsidRPr="00791D37">
        <w:t xml:space="preserve"> Terminal Termite</w:t>
      </w:r>
      <w:bookmarkEnd w:id="2937"/>
      <w:bookmarkEnd w:id="2938"/>
      <w:bookmarkEnd w:id="2939"/>
    </w:p>
    <w:p w14:paraId="3DEE955F" w14:textId="77777777" w:rsidR="0074559B" w:rsidRPr="003E2792" w:rsidRDefault="0074559B" w:rsidP="00791D37">
      <w:pPr>
        <w:rPr>
          <w:i/>
          <w:iCs/>
          <w:rPrChange w:id="2940" w:author="JORGE CONTRERAS ORTIZ" w:date="2021-09-04T12:37:00Z">
            <w:rPr/>
          </w:rPrChange>
        </w:rPr>
      </w:pPr>
      <w:r w:rsidRPr="003E2792">
        <w:rPr>
          <w:b/>
          <w:bCs/>
          <w:i/>
          <w:iCs/>
          <w:rPrChange w:id="2941" w:author="JORGE CONTRERAS ORTIZ" w:date="2021-09-04T12:37:00Z">
            <w:rPr>
              <w:b/>
              <w:bCs/>
            </w:rPr>
          </w:rPrChange>
        </w:rPr>
        <w:t>Nota:</w:t>
      </w:r>
      <w:r w:rsidRPr="003E2792">
        <w:rPr>
          <w:i/>
          <w:iCs/>
          <w:rPrChange w:id="2942"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2943" w:name="_Toc81499431"/>
      <w:bookmarkStart w:id="2944" w:name="_Toc81743646"/>
      <w:r w:rsidRPr="00FE1EC4">
        <w:t>LINUX / MAC OS</w:t>
      </w:r>
      <w:bookmarkEnd w:id="2943"/>
      <w:bookmarkEnd w:id="2944"/>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3FCE24F9" w:rsidR="0074559B" w:rsidRPr="00791D37" w:rsidDel="00A7595B" w:rsidRDefault="0074559B" w:rsidP="00791D37">
      <w:pPr>
        <w:rPr>
          <w:del w:id="2945" w:author="JORGE CONTRERAS ORTIZ" w:date="2021-09-04T14:05:00Z"/>
        </w:rPr>
      </w:pPr>
      <w:r w:rsidRPr="00791D37">
        <w:t>La configuración es la misma necesaria para la comunicación serie con los Sistemas Windows.</w:t>
      </w:r>
      <w:ins w:id="2946" w:author="JORGE CONTRERAS ORTIZ" w:date="2021-09-04T14:01:00Z">
        <w:r w:rsidR="0025296D">
          <w:t xml:space="preserve"> Para abrir la terminal de </w:t>
        </w:r>
        <w:proofErr w:type="spellStart"/>
        <w:r w:rsidR="0025296D">
          <w:t>Picocom</w:t>
        </w:r>
        <w:proofErr w:type="spellEnd"/>
        <w:r w:rsidR="0025296D">
          <w:t>, ejecutar el comando indica</w:t>
        </w:r>
      </w:ins>
      <w:ins w:id="2947" w:author="JORGE CONTRERAS ORTIZ" w:date="2021-09-04T14:05:00Z">
        <w:r w:rsidR="00A7595B">
          <w:t>do a continuación</w:t>
        </w:r>
      </w:ins>
      <w:ins w:id="2948"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2949" w:author="JORGE CONTRERAS ORTIZ" w:date="2021-09-04T14:47:00Z">
        <w:r w:rsidR="003E5AE5" w:rsidRPr="00791D37">
          <w:t xml:space="preserve">Tabla </w:t>
        </w:r>
        <w:r w:rsidR="003E5AE5">
          <w:rPr>
            <w:noProof/>
          </w:rPr>
          <w:t>11</w:t>
        </w:r>
      </w:ins>
      <w:ins w:id="2950" w:author="JORGE CONTRERAS ORTIZ" w:date="2021-09-04T14:01:00Z">
        <w:r w:rsidR="0025296D">
          <w:fldChar w:fldCharType="end"/>
        </w:r>
      </w:ins>
      <w:ins w:id="2951"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5329E"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2952" w:author="JORGE CONTRERAS ORTIZ" w:date="2021-09-04T14:05:00Z"/>
        </w:rPr>
      </w:pPr>
      <w:bookmarkStart w:id="2953" w:name="_Ref81656521"/>
      <w:bookmarkStart w:id="2954" w:name="_Toc81499571"/>
      <w:bookmarkStart w:id="2955" w:name="_Toc81659769"/>
      <w:r w:rsidRPr="00791D37">
        <w:t xml:space="preserve">Tabla </w:t>
      </w:r>
      <w:r w:rsidR="007279BC">
        <w:fldChar w:fldCharType="begin"/>
      </w:r>
      <w:r w:rsidR="007279BC">
        <w:instrText xml:space="preserve"> SEQ Tabla \* ARABIC </w:instrText>
      </w:r>
      <w:r w:rsidR="007279BC">
        <w:fldChar w:fldCharType="separate"/>
      </w:r>
      <w:r w:rsidR="003E5AE5">
        <w:rPr>
          <w:noProof/>
        </w:rPr>
        <w:t>11</w:t>
      </w:r>
      <w:r w:rsidR="007279BC">
        <w:rPr>
          <w:noProof/>
        </w:rPr>
        <w:fldChar w:fldCharType="end"/>
      </w:r>
      <w:bookmarkEnd w:id="2953"/>
      <w:r w:rsidRPr="00791D37">
        <w:t xml:space="preserve"> Abrir terminal </w:t>
      </w:r>
      <w:proofErr w:type="spellStart"/>
      <w:r w:rsidRPr="00791D37">
        <w:t>Picocom</w:t>
      </w:r>
      <w:proofErr w:type="spellEnd"/>
      <w:r w:rsidRPr="00791D37">
        <w:t xml:space="preserve"> en Linux / MAC Os</w:t>
      </w:r>
      <w:bookmarkEnd w:id="2954"/>
      <w:bookmarkEnd w:id="2955"/>
    </w:p>
    <w:p w14:paraId="0A5E99FD" w14:textId="77777777" w:rsidR="00A7595B" w:rsidRPr="00A7595B" w:rsidRDefault="00A7595B">
      <w:pPr>
        <w:pPrChange w:id="2956" w:author="JORGE CONTRERAS ORTIZ" w:date="2021-09-04T14:05:00Z">
          <w:pPr>
            <w:pStyle w:val="Descripcin"/>
            <w:jc w:val="center"/>
          </w:pPr>
        </w:pPrChange>
      </w:pPr>
    </w:p>
    <w:p w14:paraId="51BC7E6F" w14:textId="5F7D83BC" w:rsidR="0074559B" w:rsidRPr="00791D37" w:rsidDel="00A7595B" w:rsidRDefault="0074559B" w:rsidP="00791D37">
      <w:pPr>
        <w:rPr>
          <w:del w:id="2957"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30BA8A96" w14:textId="7F635E6D" w:rsidR="0074559B" w:rsidRPr="00791D37" w:rsidRDefault="0074559B" w:rsidP="00791D37"/>
    <w:p w14:paraId="3E1E2846" w14:textId="77777777" w:rsidR="0074559B" w:rsidRPr="00791D37" w:rsidRDefault="0074559B" w:rsidP="00791D37">
      <w:pPr>
        <w:pStyle w:val="Ttulo2"/>
      </w:pPr>
      <w:bookmarkStart w:id="2958" w:name="_Toc81499432"/>
      <w:bookmarkStart w:id="2959" w:name="_Toc81743647"/>
      <w:r w:rsidRPr="00791D37">
        <w:t>CONFIGURACIÓN DE RED PARA KTWM102</w:t>
      </w:r>
      <w:bookmarkEnd w:id="2958"/>
      <w:bookmarkEnd w:id="2959"/>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2960" w:author="JORGE CONTRERAS ORTIZ" w:date="2021-09-04T12:42:00Z">
        <w:r w:rsidRPr="00791D37" w:rsidDel="00FE1EC4">
          <w:delText xml:space="preserve">tenemos </w:delText>
        </w:r>
      </w:del>
      <w:ins w:id="2961"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2962"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2963" w:author="JORGE CONTRERAS ORTIZ" w:date="2021-09-04T14:05:00Z"/>
        </w:rPr>
      </w:pPr>
      <w:bookmarkStart w:id="2964" w:name="_Toc81658369"/>
      <w:bookmarkStart w:id="2965" w:name="_Toc81658613"/>
      <w:bookmarkStart w:id="2966" w:name="_Toc81658768"/>
      <w:bookmarkStart w:id="2967" w:name="_Toc81659147"/>
      <w:bookmarkStart w:id="2968" w:name="_Toc81659388"/>
      <w:bookmarkStart w:id="2969" w:name="_Toc81659705"/>
      <w:bookmarkStart w:id="2970" w:name="_Toc81743493"/>
      <w:bookmarkStart w:id="2971" w:name="_Toc81743648"/>
      <w:bookmarkEnd w:id="2964"/>
      <w:bookmarkEnd w:id="2965"/>
      <w:bookmarkEnd w:id="2966"/>
      <w:bookmarkEnd w:id="2967"/>
      <w:bookmarkEnd w:id="2968"/>
      <w:bookmarkEnd w:id="2969"/>
      <w:bookmarkEnd w:id="2970"/>
      <w:bookmarkEnd w:id="2971"/>
    </w:p>
    <w:p w14:paraId="13068230" w14:textId="6C46F0D3" w:rsidR="0074559B" w:rsidRPr="00791D37" w:rsidRDefault="00FE1EC4" w:rsidP="00791D37">
      <w:pPr>
        <w:pStyle w:val="Ttulo3"/>
        <w:rPr>
          <w:lang w:val="en-US"/>
        </w:rPr>
      </w:pPr>
      <w:bookmarkStart w:id="2972" w:name="_Toc81499433"/>
      <w:bookmarkStart w:id="2973" w:name="_Toc81743649"/>
      <w:r w:rsidRPr="00791D37">
        <w:rPr>
          <w:lang w:val="en-US"/>
        </w:rPr>
        <w:t>KIRALE COMMAND-LINE SHELL</w:t>
      </w:r>
      <w:del w:id="2974" w:author="JORGE CONTRERAS ORTIZ" w:date="2021-09-05T14:09:00Z">
        <w:r w:rsidRPr="00791D37" w:rsidDel="00E205F0">
          <w:rPr>
            <w:lang w:val="en-US"/>
          </w:rPr>
          <w:delText xml:space="preserve"> REFERENCE GUIDE </w:delText>
        </w:r>
      </w:del>
      <w:r w:rsidRPr="00791D37">
        <w:rPr>
          <w:lang w:val="en-US"/>
        </w:rPr>
        <w:t>– COMANDOS KSH</w:t>
      </w:r>
      <w:bookmarkEnd w:id="2972"/>
      <w:bookmarkEnd w:id="2973"/>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2975" w:name="_Toc81499434"/>
      <w:bookmarkStart w:id="2976" w:name="_Toc81743650"/>
      <w:r w:rsidRPr="00791D37">
        <w:t>SINTAXIS DE LOS COMANDOS</w:t>
      </w:r>
      <w:bookmarkEnd w:id="2975"/>
      <w:bookmarkEnd w:id="2976"/>
    </w:p>
    <w:p w14:paraId="4AE5B2C5" w14:textId="77777777" w:rsidR="0074559B" w:rsidRPr="00791D37" w:rsidRDefault="0074559B" w:rsidP="00791D37"/>
    <w:p w14:paraId="69080C53" w14:textId="58DBC83E" w:rsidR="0074559B" w:rsidRPr="00791D37" w:rsidDel="00FE1EC4" w:rsidRDefault="0074559B" w:rsidP="00791D37">
      <w:pPr>
        <w:rPr>
          <w:del w:id="2977"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2978" w:author="JORGE CONTRERAS ORTIZ" w:date="2021-09-04T12:43:00Z">
        <w:r w:rsidR="00FE1EC4">
          <w:t>como se indica</w:t>
        </w:r>
      </w:ins>
      <w:ins w:id="2979" w:author="JORGE CONTRERAS ORTIZ" w:date="2021-09-04T14:00:00Z">
        <w:r w:rsidR="0025296D">
          <w:t xml:space="preserve"> a continuación</w:t>
        </w:r>
      </w:ins>
      <w:ins w:id="2980" w:author="JORGE CONTRERAS ORTIZ" w:date="2021-09-04T12:43:00Z">
        <w:r w:rsidR="00FE1EC4">
          <w:t xml:space="preserve"> en </w:t>
        </w:r>
      </w:ins>
      <w:ins w:id="2981" w:author="JORGE CONTRERAS ORTIZ" w:date="2021-09-04T14:00:00Z">
        <w:r w:rsidR="0025296D">
          <w:fldChar w:fldCharType="begin"/>
        </w:r>
        <w:r w:rsidR="0025296D">
          <w:instrText xml:space="preserve"> REF _Ref81656465 \h </w:instrText>
        </w:r>
      </w:ins>
      <w:r w:rsidR="0025296D">
        <w:fldChar w:fldCharType="separate"/>
      </w:r>
      <w:ins w:id="2982" w:author="JORGE CONTRERAS ORTIZ" w:date="2021-09-04T14:47:00Z">
        <w:r w:rsidR="003E5AE5" w:rsidRPr="00791D37">
          <w:t xml:space="preserve">Tabla </w:t>
        </w:r>
        <w:r w:rsidR="003E5AE5">
          <w:rPr>
            <w:noProof/>
          </w:rPr>
          <w:t>12</w:t>
        </w:r>
      </w:ins>
      <w:ins w:id="2983" w:author="JORGE CONTRERAS ORTIZ" w:date="2021-09-04T14:00:00Z">
        <w:r w:rsidR="0025296D">
          <w:fldChar w:fldCharType="end"/>
        </w:r>
      </w:ins>
      <w:del w:id="2984"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2985" w:name="_Ref81656465"/>
      <w:bookmarkStart w:id="2986" w:name="_Toc81499572"/>
      <w:bookmarkStart w:id="2987" w:name="_Toc81659770"/>
      <w:r w:rsidRPr="00791D37">
        <w:t xml:space="preserve">Tabla </w:t>
      </w:r>
      <w:r w:rsidR="007279BC">
        <w:fldChar w:fldCharType="begin"/>
      </w:r>
      <w:r w:rsidR="007279BC">
        <w:instrText xml:space="preserve"> SEQ Tabla \* ARABIC </w:instrText>
      </w:r>
      <w:r w:rsidR="007279BC">
        <w:fldChar w:fldCharType="separate"/>
      </w:r>
      <w:r w:rsidR="003E5AE5">
        <w:rPr>
          <w:noProof/>
        </w:rPr>
        <w:t>12</w:t>
      </w:r>
      <w:r w:rsidR="007279BC">
        <w:rPr>
          <w:noProof/>
        </w:rPr>
        <w:fldChar w:fldCharType="end"/>
      </w:r>
      <w:bookmarkEnd w:id="2985"/>
      <w:r w:rsidRPr="00791D37">
        <w:t xml:space="preserve"> Sintaxis comandos KSH</w:t>
      </w:r>
      <w:bookmarkEnd w:id="2986"/>
      <w:bookmarkEnd w:id="2987"/>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25658926" w:rsidR="0074559B" w:rsidRPr="00791D37" w:rsidRDefault="007279BC" w:rsidP="00791D37">
      <w:pPr>
        <w:rPr>
          <w:color w:val="0563C1" w:themeColor="hyperlink"/>
          <w:u w:val="single"/>
        </w:rPr>
      </w:pPr>
      <w:r>
        <w:fldChar w:fldCharType="begin"/>
      </w:r>
      <w:r>
        <w:instrText xml:space="preserve"> HYPERLINK "https://www.kirale.com/support/" \l "downloads" </w:instrText>
      </w:r>
      <w:r>
        <w:fldChar w:fldCharType="separate"/>
      </w:r>
      <w:r w:rsidR="0074559B" w:rsidRPr="00791D37">
        <w:rPr>
          <w:rStyle w:val="Hipervnculo"/>
        </w:rPr>
        <w:t>https://www.kirale.com/support/#downloads</w:t>
      </w:r>
      <w:r>
        <w:rPr>
          <w:rStyle w:val="Hipervnculo"/>
        </w:rPr>
        <w:fldChar w:fldCharType="end"/>
      </w:r>
    </w:p>
    <w:p w14:paraId="119A1701" w14:textId="0CB2987C" w:rsidR="0074559B" w:rsidRDefault="0074559B" w:rsidP="00791D37">
      <w:pPr>
        <w:rPr>
          <w:ins w:id="2988" w:author="JORGE CONTRERAS ORTIZ" w:date="2021-09-04T12:44:00Z"/>
        </w:rPr>
      </w:pPr>
      <w:r w:rsidRPr="00791D37">
        <w:t>Una vez descargado, conectar el módulo KTWM102 al PC por conexión USB abrir el ejecutable descargado y se abrirá una ventana de comandos similar a la de Windows</w:t>
      </w:r>
      <w:ins w:id="2989"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2990" w:author="JORGE CONTRERAS ORTIZ" w:date="2021-09-04T14:47:00Z">
        <w:r w:rsidR="003E5AE5" w:rsidRPr="00791D37">
          <w:t xml:space="preserve">Ilustración </w:t>
        </w:r>
        <w:r w:rsidR="003E5AE5">
          <w:rPr>
            <w:noProof/>
          </w:rPr>
          <w:t>38</w:t>
        </w:r>
        <w:r w:rsidR="003E5AE5" w:rsidRPr="00791D37">
          <w:t xml:space="preserve"> Herramienta </w:t>
        </w:r>
        <w:proofErr w:type="spellStart"/>
        <w:r w:rsidR="003E5AE5" w:rsidRPr="00791D37">
          <w:t>KiTools</w:t>
        </w:r>
      </w:ins>
      <w:proofErr w:type="spellEnd"/>
      <w:ins w:id="2991"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1"/>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2992" w:name="_Toc81499614"/>
      <w:bookmarkStart w:id="2993" w:name="_Toc81499849"/>
      <w:bookmarkStart w:id="2994" w:name="_Ref81657122"/>
      <w:bookmarkStart w:id="2995" w:name="_Toc81659568"/>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38</w:t>
      </w:r>
      <w:r w:rsidR="007279BC">
        <w:rPr>
          <w:noProof/>
        </w:rPr>
        <w:fldChar w:fldCharType="end"/>
      </w:r>
      <w:r w:rsidRPr="00791D37">
        <w:t xml:space="preserve"> Herramienta </w:t>
      </w:r>
      <w:proofErr w:type="spellStart"/>
      <w:r w:rsidRPr="00791D37">
        <w:t>KiTools</w:t>
      </w:r>
      <w:bookmarkEnd w:id="2992"/>
      <w:bookmarkEnd w:id="2993"/>
      <w:bookmarkEnd w:id="2994"/>
      <w:bookmarkEnd w:id="2995"/>
      <w:proofErr w:type="spellEnd"/>
    </w:p>
    <w:p w14:paraId="49C9CBA7" w14:textId="6389153C" w:rsidR="0074559B" w:rsidRPr="00791D37" w:rsidRDefault="0074559B" w:rsidP="00791D37">
      <w:r w:rsidRPr="00791D37">
        <w:t xml:space="preserve">Para ver más en detalle la sintaxis de cada comando, descargar y ver la </w:t>
      </w:r>
      <w:r w:rsidR="007279BC">
        <w:fldChar w:fldCharType="begin"/>
      </w:r>
      <w:r w:rsidR="007279BC">
        <w:instrText xml:space="preserve"> HYPERLINK "https://www.kirale.com/products/ktwm1</w:instrText>
      </w:r>
      <w:r w:rsidR="007279BC">
        <w:instrText xml:space="preserve">02/" \l "083596d3193c172fa" </w:instrText>
      </w:r>
      <w:r w:rsidR="007279BC">
        <w:fldChar w:fldCharType="separate"/>
      </w:r>
      <w:r w:rsidRPr="00791D37">
        <w:rPr>
          <w:rStyle w:val="Hipervnculo"/>
        </w:rPr>
        <w:t>KSH Reference Guide</w:t>
      </w:r>
      <w:r w:rsidR="007279BC">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2996" w:name="_Toc81499435"/>
      <w:bookmarkStart w:id="2997" w:name="_Toc81743651"/>
      <w:r w:rsidRPr="00791D37">
        <w:t>SINTAXIS DE LOS PARÁMETROS</w:t>
      </w:r>
      <w:bookmarkEnd w:id="2996"/>
      <w:bookmarkEnd w:id="2997"/>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2"/>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2998" w:name="_Toc81499615"/>
      <w:bookmarkStart w:id="2999" w:name="_Toc81499850"/>
      <w:bookmarkStart w:id="3000" w:name="_Toc81659569"/>
      <w:r w:rsidRPr="00791D37">
        <w:t xml:space="preserve">Ilustración </w:t>
      </w:r>
      <w:r w:rsidR="007279BC">
        <w:fldChar w:fldCharType="begin"/>
      </w:r>
      <w:r w:rsidR="007279BC">
        <w:instrText xml:space="preserve"> SEQ Ilustración \* ARABIC </w:instrText>
      </w:r>
      <w:r w:rsidR="007279BC">
        <w:fldChar w:fldCharType="separate"/>
      </w:r>
      <w:r w:rsidR="003E5AE5">
        <w:rPr>
          <w:noProof/>
        </w:rPr>
        <w:t>39</w:t>
      </w:r>
      <w:r w:rsidR="007279BC">
        <w:rPr>
          <w:noProof/>
        </w:rPr>
        <w:fldChar w:fldCharType="end"/>
      </w:r>
      <w:r w:rsidRPr="00791D37">
        <w:t xml:space="preserve"> IP como parámetros</w:t>
      </w:r>
      <w:bookmarkEnd w:id="2998"/>
      <w:bookmarkEnd w:id="2999"/>
      <w:bookmarkEnd w:id="3000"/>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3001"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3002"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3003" w:author="JORGE CONTRERAS ORTIZ" w:date="2021-09-04T12:44:00Z"/>
        </w:rPr>
      </w:pPr>
      <w:bookmarkStart w:id="3004" w:name="_Toc81658373"/>
      <w:bookmarkStart w:id="3005" w:name="_Toc81658617"/>
      <w:bookmarkStart w:id="3006" w:name="_Toc81658772"/>
      <w:bookmarkStart w:id="3007" w:name="_Toc81659151"/>
      <w:bookmarkStart w:id="3008" w:name="_Toc81659392"/>
      <w:bookmarkStart w:id="3009" w:name="_Toc81659709"/>
      <w:bookmarkStart w:id="3010" w:name="_Toc81743497"/>
      <w:bookmarkStart w:id="3011" w:name="_Toc81743652"/>
      <w:bookmarkEnd w:id="3004"/>
      <w:bookmarkEnd w:id="3005"/>
      <w:bookmarkEnd w:id="3006"/>
      <w:bookmarkEnd w:id="3007"/>
      <w:bookmarkEnd w:id="3008"/>
      <w:bookmarkEnd w:id="3009"/>
      <w:bookmarkEnd w:id="3010"/>
      <w:bookmarkEnd w:id="3011"/>
    </w:p>
    <w:p w14:paraId="4812A4EB" w14:textId="25882445" w:rsidR="0074559B" w:rsidRPr="00791D37" w:rsidRDefault="00FE1EC4" w:rsidP="00FE1EC4">
      <w:pPr>
        <w:pStyle w:val="Ttulo4"/>
      </w:pPr>
      <w:bookmarkStart w:id="3012" w:name="_Toc81499436"/>
      <w:bookmarkStart w:id="3013" w:name="_Toc81743653"/>
      <w:r w:rsidRPr="00791D37">
        <w:t>MENSAJES DE RESPUESTA</w:t>
      </w:r>
      <w:bookmarkEnd w:id="3012"/>
      <w:bookmarkEnd w:id="3013"/>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w:t>
      </w:r>
      <w:proofErr w:type="spellStart"/>
      <w:r w:rsidRPr="00791D37">
        <w:t>Kirale</w:t>
      </w:r>
      <w:proofErr w:type="spellEnd"/>
      <w:r w:rsidRPr="00791D37">
        <w:t xml:space="preserv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3014"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3015" w:name="_Toc81499437"/>
      <w:bookmarkStart w:id="3016" w:name="_Toc81743654"/>
      <w:r w:rsidRPr="00791D37">
        <w:rPr>
          <w:lang w:val="en-US"/>
        </w:rPr>
        <w:lastRenderedPageBreak/>
        <w:t>KIRALE BINARY INTERFACE</w:t>
      </w:r>
      <w:del w:id="3017" w:author="JORGE CONTRERAS ORTIZ" w:date="2021-09-05T14:09:00Z">
        <w:r w:rsidRPr="00791D37" w:rsidDel="00E205F0">
          <w:rPr>
            <w:lang w:val="en-US"/>
          </w:rPr>
          <w:delText xml:space="preserve"> </w:delText>
        </w:r>
      </w:del>
      <w:ins w:id="3018" w:author="JORGE CONTRERAS ORTIZ" w:date="2021-09-05T14:09:00Z">
        <w:r w:rsidR="00E205F0">
          <w:rPr>
            <w:lang w:val="en-US"/>
          </w:rPr>
          <w:t xml:space="preserve"> </w:t>
        </w:r>
      </w:ins>
      <w:del w:id="3019" w:author="JORGE CONTRERAS ORTIZ" w:date="2021-09-05T14:09:00Z">
        <w:r w:rsidRPr="00791D37" w:rsidDel="00E205F0">
          <w:rPr>
            <w:lang w:val="en-US"/>
          </w:rPr>
          <w:delText xml:space="preserve">REFERENCE GUIDE </w:delText>
        </w:r>
      </w:del>
      <w:r w:rsidRPr="00791D37">
        <w:rPr>
          <w:lang w:val="en-US"/>
        </w:rPr>
        <w:t>– COMANDOS KBI</w:t>
      </w:r>
      <w:bookmarkEnd w:id="3015"/>
      <w:bookmarkEnd w:id="3016"/>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3020" w:name="_Toc81499438"/>
      <w:bookmarkStart w:id="3021" w:name="_Toc81743655"/>
      <w:r w:rsidRPr="00791D37">
        <w:t>OPERACIÓN DE INTERFAZ</w:t>
      </w:r>
      <w:bookmarkEnd w:id="3020"/>
      <w:bookmarkEnd w:id="3021"/>
    </w:p>
    <w:p w14:paraId="30DFA127" w14:textId="77777777" w:rsidR="0074559B" w:rsidRPr="00791D37" w:rsidRDefault="0074559B" w:rsidP="00791D37"/>
    <w:p w14:paraId="0E361C94" w14:textId="1ECF9319" w:rsidR="0074559B" w:rsidRDefault="00FE1EC4" w:rsidP="00791D37">
      <w:pPr>
        <w:rPr>
          <w:ins w:id="3022" w:author="JORGE CONTRERAS ORTIZ" w:date="2021-09-04T12:50:00Z"/>
        </w:rPr>
      </w:pPr>
      <w:del w:id="3023"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3024"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3025" w:name="_Toc81499616"/>
                              <w:bookmarkStart w:id="3026" w:name="_Toc81499851"/>
                              <w:del w:id="3027"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028" w:author="JORGE CONTRERAS ORTIZ" w:date="2021-09-04T12:45:00Z">
                                <w:r w:rsidR="00593FA6" w:rsidDel="00FE1EC4">
                                  <w:rPr>
                                    <w:noProof/>
                                  </w:rPr>
                                  <w:delText>40</w:delText>
                                </w:r>
                              </w:del>
                              <w:del w:id="3029" w:author="JORGE CONTRERAS ORTIZ" w:date="2021-09-04T12:48:00Z">
                                <w:r w:rsidR="005026F3" w:rsidDel="00FE1EC4">
                                  <w:rPr>
                                    <w:noProof/>
                                  </w:rPr>
                                  <w:fldChar w:fldCharType="end"/>
                                </w:r>
                                <w:r w:rsidDel="00FE1EC4">
                                  <w:delText xml:space="preserve"> </w:delText>
                                </w:r>
                              </w:del>
                              <w:del w:id="3030" w:author="JORGE CONTRERAS ORTIZ" w:date="2021-09-04T12:45:00Z">
                                <w:r w:rsidDel="00FE1EC4">
                                  <w:delText>Esquema de comunicación entre Host Externo y el dispositivo KTWM102</w:delText>
                                </w:r>
                              </w:del>
                              <w:bookmarkEnd w:id="3025"/>
                              <w:bookmarkEnd w:id="3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3031" w:name="_Toc81499616"/>
                        <w:bookmarkStart w:id="3032" w:name="_Toc81499851"/>
                        <w:del w:id="303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034" w:author="JORGE CONTRERAS ORTIZ" w:date="2021-09-04T12:45:00Z">
                          <w:r w:rsidR="00593FA6" w:rsidDel="00FE1EC4">
                            <w:rPr>
                              <w:noProof/>
                            </w:rPr>
                            <w:delText>40</w:delText>
                          </w:r>
                        </w:del>
                        <w:del w:id="3035" w:author="JORGE CONTRERAS ORTIZ" w:date="2021-09-04T12:48:00Z">
                          <w:r w:rsidR="005026F3" w:rsidDel="00FE1EC4">
                            <w:rPr>
                              <w:noProof/>
                            </w:rPr>
                            <w:fldChar w:fldCharType="end"/>
                          </w:r>
                          <w:r w:rsidDel="00FE1EC4">
                            <w:delText xml:space="preserve"> </w:delText>
                          </w:r>
                        </w:del>
                        <w:del w:id="3036" w:author="JORGE CONTRERAS ORTIZ" w:date="2021-09-04T12:45:00Z">
                          <w:r w:rsidDel="00FE1EC4">
                            <w:delText>Esquema de comunicación entre Host Externo y el dispositivo KTWM102</w:delText>
                          </w:r>
                        </w:del>
                        <w:bookmarkEnd w:id="3031"/>
                        <w:bookmarkEnd w:id="3032"/>
                      </w:p>
                    </w:txbxContent>
                  </v:textbox>
                  <w10:wrap type="tight"/>
                </v:shape>
              </w:pict>
            </mc:Fallback>
          </mc:AlternateContent>
        </w:r>
      </w:del>
      <w:r w:rsidR="0074559B" w:rsidRPr="00791D37">
        <w:t xml:space="preserve">Antes de entrar en el funcionamiento de </w:t>
      </w:r>
      <w:del w:id="3037" w:author="JORGE CONTRERAS ORTIZ" w:date="2021-09-04T12:44:00Z">
        <w:r w:rsidR="0074559B" w:rsidRPr="00791D37" w:rsidDel="00FE1EC4">
          <w:delText>como</w:delText>
        </w:r>
      </w:del>
      <w:ins w:id="3038" w:author="JORGE CONTRERAS ORTIZ" w:date="2021-09-04T12:44:00Z">
        <w:r w:rsidRPr="00791D37">
          <w:t>cómo</w:t>
        </w:r>
      </w:ins>
      <w:r w:rsidR="0074559B" w:rsidRPr="00791D37">
        <w:t xml:space="preserve"> usar los comandos KBI por puerto UART, </w:t>
      </w:r>
      <w:del w:id="3039" w:author="JORGE CONTRERAS ORTIZ" w:date="2021-09-04T14:12:00Z">
        <w:r w:rsidR="0074559B" w:rsidRPr="00791D37" w:rsidDel="00A7595B">
          <w:delText>en la siguiente imagen</w:delText>
        </w:r>
      </w:del>
      <w:ins w:id="3040"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3041" w:author="JORGE CONTRERAS ORTIZ" w:date="2021-09-04T14:47:00Z">
        <w:r w:rsidR="003E5AE5">
          <w:t xml:space="preserve">Ilustración </w:t>
        </w:r>
        <w:r w:rsidR="003E5AE5">
          <w:rPr>
            <w:noProof/>
          </w:rPr>
          <w:t>40</w:t>
        </w:r>
      </w:ins>
      <w:ins w:id="3042" w:author="JORGE CONTRERAS ORTIZ" w:date="2021-09-04T14:12:00Z">
        <w:r w:rsidR="00A7595B">
          <w:fldChar w:fldCharType="end"/>
        </w:r>
        <w:r w:rsidR="00A7595B">
          <w:t>,</w:t>
        </w:r>
      </w:ins>
      <w:r w:rsidR="0074559B" w:rsidRPr="00791D37">
        <w:t xml:space="preserve"> se muestra un esquema de un Host externo</w:t>
      </w:r>
      <w:ins w:id="3043" w:author="JORGE CONTRERAS ORTIZ" w:date="2021-09-04T12:45:00Z">
        <w:r>
          <w:t>, como puede ser un microcontrolador</w:t>
        </w:r>
      </w:ins>
      <w:r w:rsidR="0074559B" w:rsidRPr="00791D37">
        <w:t xml:space="preserve"> usando KBI para comunicarse con el módulo KTWM102 y el sistema </w:t>
      </w:r>
      <w:proofErr w:type="spellStart"/>
      <w:r w:rsidR="0074559B" w:rsidRPr="00791D37">
        <w:t>KiNOS</w:t>
      </w:r>
      <w:proofErr w:type="spellEnd"/>
      <w:r w:rsidR="0074559B" w:rsidRPr="00791D37">
        <w:t xml:space="preserve"> a través del puerto UART:</w:t>
      </w:r>
    </w:p>
    <w:p w14:paraId="4B33C6AE" w14:textId="77777777" w:rsidR="00FE1EC4" w:rsidRDefault="00FE1EC4">
      <w:pPr>
        <w:keepNext/>
        <w:jc w:val="center"/>
        <w:rPr>
          <w:ins w:id="3044" w:author="JORGE CONTRERAS ORTIZ" w:date="2021-09-04T12:50:00Z"/>
        </w:rPr>
        <w:pPrChange w:id="3045" w:author="JORGE CONTRERAS ORTIZ" w:date="2021-09-04T12:50:00Z">
          <w:pPr/>
        </w:pPrChange>
      </w:pPr>
      <w:ins w:id="3046"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3047" w:author="JORGE CONTRERAS ORTIZ" w:date="2021-09-04T12:50:00Z">
          <w:pPr/>
        </w:pPrChange>
      </w:pPr>
      <w:bookmarkStart w:id="3048" w:name="_Ref81657178"/>
      <w:bookmarkStart w:id="3049" w:name="_Toc81659570"/>
      <w:ins w:id="3050" w:author="JORGE CONTRERAS ORTIZ" w:date="2021-09-04T12:50:00Z">
        <w:r>
          <w:t xml:space="preserve">Ilustración </w:t>
        </w:r>
        <w:r>
          <w:fldChar w:fldCharType="begin"/>
        </w:r>
        <w:r>
          <w:instrText xml:space="preserve"> SEQ Ilustración \* ARABIC </w:instrText>
        </w:r>
      </w:ins>
      <w:r>
        <w:fldChar w:fldCharType="separate"/>
      </w:r>
      <w:ins w:id="3051" w:author="JORGE CONTRERAS ORTIZ" w:date="2021-09-04T14:47:00Z">
        <w:r w:rsidR="003E5AE5">
          <w:rPr>
            <w:noProof/>
          </w:rPr>
          <w:t>40</w:t>
        </w:r>
      </w:ins>
      <w:ins w:id="3052" w:author="JORGE CONTRERAS ORTIZ" w:date="2021-09-04T12:50:00Z">
        <w:r>
          <w:fldChar w:fldCharType="end"/>
        </w:r>
        <w:bookmarkEnd w:id="3048"/>
        <w:r>
          <w:t xml:space="preserve"> </w:t>
        </w:r>
        <w:r w:rsidRPr="00064A8D">
          <w:t>Esquema de comunicación entre Host Externo y el dispositivo KTWM102</w:t>
        </w:r>
      </w:ins>
      <w:bookmarkEnd w:id="3049"/>
    </w:p>
    <w:p w14:paraId="4CF31136" w14:textId="397216E3" w:rsidR="0074559B" w:rsidRPr="00791D37" w:rsidRDefault="0074559B" w:rsidP="00791D37">
      <w:r w:rsidRPr="00791D37">
        <w:t xml:space="preserve">Una vez conectado el sistema como </w:t>
      </w:r>
      <w:ins w:id="3053" w:author="JORGE CONTRERAS ORTIZ" w:date="2021-09-04T14:13:00Z">
        <w:r w:rsidR="00A7595B">
          <w:t>se indicada en el esquema mostrado en</w:t>
        </w:r>
      </w:ins>
      <w:del w:id="3054" w:author="JORGE CONTRERAS ORTIZ" w:date="2021-09-04T14:12:00Z">
        <w:r w:rsidRPr="00791D37" w:rsidDel="00A7595B">
          <w:delText>en el esquema</w:delText>
        </w:r>
      </w:del>
      <w:ins w:id="3055"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3056" w:author="JORGE CONTRERAS ORTIZ" w:date="2021-09-04T14:47:00Z">
        <w:r w:rsidR="003E5AE5">
          <w:t xml:space="preserve">Ilustración </w:t>
        </w:r>
        <w:r w:rsidR="003E5AE5">
          <w:rPr>
            <w:noProof/>
          </w:rPr>
          <w:t>40</w:t>
        </w:r>
      </w:ins>
      <w:ins w:id="3057" w:author="JORGE CONTRERAS ORTIZ" w:date="2021-09-04T14:12:00Z">
        <w:r w:rsidR="00A7595B">
          <w:fldChar w:fldCharType="end"/>
        </w:r>
      </w:ins>
      <w:ins w:id="3058" w:author="JORGE CONTRERAS ORTIZ" w:date="2021-09-04T14:13:00Z">
        <w:r w:rsidR="00A7595B">
          <w:t xml:space="preserve">, </w:t>
        </w:r>
      </w:ins>
      <w:del w:id="3059" w:author="JORGE CONTRERAS ORTIZ" w:date="2021-09-04T14:13:00Z">
        <w:r w:rsidRPr="00791D37" w:rsidDel="00A7595B">
          <w:delText xml:space="preserve">, </w:delText>
        </w:r>
      </w:del>
      <w:del w:id="3060" w:author="JORGE CONTRERAS ORTIZ" w:date="2021-09-04T12:44:00Z">
        <w:r w:rsidRPr="00791D37" w:rsidDel="00FE1EC4">
          <w:delText xml:space="preserve">deberemos </w:delText>
        </w:r>
      </w:del>
      <w:ins w:id="3061"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proofErr w:type="spellStart"/>
      <w:r w:rsidRPr="00791D37">
        <w:rPr>
          <w:b/>
          <w:bCs/>
          <w:lang w:val="en-US"/>
        </w:rPr>
        <w:t>Configuración</w:t>
      </w:r>
      <w:proofErr w:type="spellEnd"/>
      <w:r w:rsidRPr="00791D37">
        <w:rPr>
          <w:b/>
          <w:bCs/>
          <w:lang w:val="en-US"/>
        </w:rPr>
        <w:t xml:space="preserve"> Serie: </w:t>
      </w:r>
      <w:r w:rsidRPr="00791D37">
        <w:rPr>
          <w:lang w:val="en-US"/>
        </w:rPr>
        <w:t>115200 bps, 8 data bits, no parity, 1 stop bit, no flow control.</w:t>
      </w:r>
    </w:p>
    <w:p w14:paraId="1D46A4C3" w14:textId="77777777" w:rsidR="0074559B" w:rsidRPr="00FE1EC4" w:rsidRDefault="0074559B" w:rsidP="00791D37">
      <w:pPr>
        <w:rPr>
          <w:i/>
          <w:iCs/>
          <w:rPrChange w:id="3062" w:author="JORGE CONTRERAS ORTIZ" w:date="2021-09-04T12:51:00Z">
            <w:rPr/>
          </w:rPrChange>
        </w:rPr>
      </w:pPr>
      <w:r w:rsidRPr="00FE1EC4">
        <w:rPr>
          <w:b/>
          <w:bCs/>
          <w:i/>
          <w:iCs/>
        </w:rPr>
        <w:t xml:space="preserve">Nota: </w:t>
      </w:r>
      <w:r w:rsidRPr="00FE1EC4">
        <w:rPr>
          <w:i/>
          <w:iCs/>
          <w:rPrChange w:id="3063"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3064" w:author="JORGE CONTRERAS ORTIZ" w:date="2021-09-04T12:51:00Z">
        <w:r w:rsidRPr="00791D37" w:rsidDel="00FE1EC4">
          <w:delText>imagen</w:delText>
        </w:r>
      </w:del>
      <w:ins w:id="3065" w:author="JORGE CONTRERAS ORTIZ" w:date="2021-09-04T14:14:00Z">
        <w:r w:rsidR="00A7595B">
          <w:fldChar w:fldCharType="begin"/>
        </w:r>
        <w:r w:rsidR="00A7595B">
          <w:instrText xml:space="preserve"> REF _Ref81657178 \h </w:instrText>
        </w:r>
      </w:ins>
      <w:ins w:id="3066" w:author="JORGE CONTRERAS ORTIZ" w:date="2021-09-04T14:14:00Z">
        <w:r w:rsidR="00A7595B">
          <w:fldChar w:fldCharType="separate"/>
        </w:r>
      </w:ins>
      <w:ins w:id="3067" w:author="JORGE CONTRERAS ORTIZ" w:date="2021-09-04T14:47:00Z">
        <w:r w:rsidR="003E5AE5">
          <w:t xml:space="preserve">Ilustración </w:t>
        </w:r>
        <w:r w:rsidR="003E5AE5">
          <w:rPr>
            <w:noProof/>
          </w:rPr>
          <w:t>40</w:t>
        </w:r>
      </w:ins>
      <w:ins w:id="3068"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3069"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r w:rsidR="007279BC">
        <w:fldChar w:fldCharType="begin"/>
      </w:r>
      <w:r w:rsidR="007279BC">
        <w:instrText xml:space="preserve"> HYPERLINK "https://www.kirale.com/products/ktwm102/" \l "083596d3193c172fa" </w:instrText>
      </w:r>
      <w:r w:rsidR="007279BC">
        <w:fldChar w:fldCharType="separate"/>
      </w:r>
      <w:r w:rsidRPr="00791D37">
        <w:rPr>
          <w:rStyle w:val="Hipervnculo"/>
        </w:rPr>
        <w:t>KBI Reference Guide</w:t>
      </w:r>
      <w:r w:rsidR="007279BC">
        <w:rPr>
          <w:rStyle w:val="Hipervnculo"/>
        </w:rPr>
        <w:fldChar w:fldCharType="end"/>
      </w:r>
      <w:r w:rsidRPr="00791D37">
        <w:t xml:space="preserve"> y en </w:t>
      </w:r>
      <w:r w:rsidR="007279BC">
        <w:fldChar w:fldCharType="begin"/>
      </w:r>
      <w:r w:rsidR="007279BC">
        <w:instrText xml:space="preserve"> HYPERLINK "https://datatracker.ietf.org/doc/html/draft-ietf-pppext-cobs-00" </w:instrText>
      </w:r>
      <w:r w:rsidR="007279BC">
        <w:fldChar w:fldCharType="separate"/>
      </w:r>
      <w:r w:rsidRPr="00791D37">
        <w:rPr>
          <w:rStyle w:val="Hipervnculo"/>
        </w:rPr>
        <w:t>draft-ietf-pppext-cobs-00</w:t>
      </w:r>
      <w:r w:rsidR="007279BC">
        <w:rPr>
          <w:rStyle w:val="Hipervnculo"/>
        </w:rPr>
        <w:fldChar w:fldCharType="end"/>
      </w:r>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3070" w:author="JORGE CONTRERAS ORTIZ" w:date="2021-09-04T12:52:00Z"/>
        </w:rPr>
      </w:pPr>
    </w:p>
    <w:p w14:paraId="6ED37B7C" w14:textId="77777777" w:rsidR="0074559B" w:rsidRPr="00791D37" w:rsidRDefault="00FE1EC4" w:rsidP="00791D37">
      <w:commentRangeStart w:id="3071"/>
      <w:commentRangeEnd w:id="3071"/>
      <w:r>
        <w:rPr>
          <w:rStyle w:val="Refdecomentario"/>
        </w:rPr>
        <w:commentReference w:id="3071"/>
      </w:r>
    </w:p>
    <w:p w14:paraId="4235326B" w14:textId="77777777" w:rsidR="0074559B" w:rsidRPr="00791D37" w:rsidRDefault="0074559B" w:rsidP="00791D37"/>
    <w:p w14:paraId="0DDBFBC8" w14:textId="4624E6A2" w:rsidR="0074559B" w:rsidRPr="00791D37" w:rsidRDefault="00FE1EC4" w:rsidP="00FE1EC4">
      <w:pPr>
        <w:pStyle w:val="Ttulo4"/>
      </w:pPr>
      <w:bookmarkStart w:id="3072" w:name="_Toc81499439"/>
      <w:bookmarkStart w:id="3073" w:name="_Toc81743656"/>
      <w:r w:rsidRPr="00791D37">
        <w:t>FORMATO DEL PAQUETE</w:t>
      </w:r>
      <w:bookmarkEnd w:id="3072"/>
      <w:bookmarkEnd w:id="3073"/>
    </w:p>
    <w:p w14:paraId="4B56D104" w14:textId="77777777" w:rsidR="0074559B" w:rsidRPr="00791D37" w:rsidRDefault="0074559B" w:rsidP="00791D37"/>
    <w:p w14:paraId="5C9D6A7B" w14:textId="626F0A39"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3074" w:author="JORGE CONTRERAS ORTIZ" w:date="2021-09-04T14:14:00Z">
        <w:r w:rsidRPr="00791D37" w:rsidDel="00A7595B">
          <w:delText>siguiente</w:delText>
        </w:r>
      </w:del>
      <w:ins w:id="3075"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3076" w:author="JORGE CONTRERAS ORTIZ" w:date="2021-09-04T14:47:00Z">
        <w:r w:rsidR="003E5AE5" w:rsidRPr="00791D37">
          <w:t xml:space="preserve">Tabla </w:t>
        </w:r>
        <w:r w:rsidR="003E5AE5">
          <w:rPr>
            <w:noProof/>
          </w:rPr>
          <w:t>13</w:t>
        </w:r>
      </w:ins>
      <w:ins w:id="3077"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proofErr w:type="spellStart"/>
            <w:r w:rsidRPr="00791D37">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3078" w:name="_Ref81657283"/>
      <w:bookmarkStart w:id="3079" w:name="_Toc81499573"/>
      <w:bookmarkStart w:id="3080" w:name="_Ref81657279"/>
      <w:bookmarkStart w:id="3081" w:name="_Toc81659771"/>
      <w:r w:rsidRPr="00791D37">
        <w:t xml:space="preserve">Tabla </w:t>
      </w:r>
      <w:r w:rsidR="007279BC">
        <w:fldChar w:fldCharType="begin"/>
      </w:r>
      <w:r w:rsidR="007279BC">
        <w:instrText xml:space="preserve"> SEQ Tabla \* ARABIC </w:instrText>
      </w:r>
      <w:r w:rsidR="007279BC">
        <w:fldChar w:fldCharType="separate"/>
      </w:r>
      <w:r w:rsidR="003E5AE5">
        <w:rPr>
          <w:noProof/>
        </w:rPr>
        <w:t>13</w:t>
      </w:r>
      <w:r w:rsidR="007279BC">
        <w:rPr>
          <w:noProof/>
        </w:rPr>
        <w:fldChar w:fldCharType="end"/>
      </w:r>
      <w:bookmarkEnd w:id="3078"/>
      <w:r w:rsidRPr="00791D37">
        <w:t xml:space="preserve"> Formato del Paquete</w:t>
      </w:r>
      <w:bookmarkEnd w:id="3079"/>
      <w:bookmarkEnd w:id="3080"/>
      <w:bookmarkEnd w:id="3081"/>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4D726942" w14:textId="38568966" w:rsidR="00FE1EC4" w:rsidRPr="00791D37" w:rsidRDefault="0074559B" w:rsidP="00791D37">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3082"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3083" w:author="JORGE CONTRERAS ORTIZ" w:date="2021-09-04T14:47:00Z">
        <w:r w:rsidR="003E5AE5" w:rsidRPr="00791D37">
          <w:t xml:space="preserve">Tabla </w:t>
        </w:r>
        <w:r w:rsidR="003E5AE5">
          <w:rPr>
            <w:noProof/>
          </w:rPr>
          <w:t>14</w:t>
        </w:r>
      </w:ins>
      <w:ins w:id="3084"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3085" w:author="JORGE CONTRERAS ORTIZ" w:date="2021-09-04T14:47:00Z">
        <w:r w:rsidR="003E5AE5" w:rsidRPr="00791D37">
          <w:t xml:space="preserve">Tabla </w:t>
        </w:r>
        <w:r w:rsidR="003E5AE5">
          <w:rPr>
            <w:noProof/>
          </w:rPr>
          <w:t>15</w:t>
        </w:r>
      </w:ins>
      <w:ins w:id="3086"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3087" w:author="JORGE CONTRERAS ORTIZ" w:date="2021-09-04T14:15:00Z"/>
        </w:rPr>
      </w:pPr>
      <w:bookmarkStart w:id="3088" w:name="_Ref81657300"/>
      <w:bookmarkStart w:id="3089" w:name="_Toc81499574"/>
      <w:bookmarkStart w:id="3090" w:name="_Toc81659772"/>
      <w:r w:rsidRPr="00791D37">
        <w:t xml:space="preserve">Tabla </w:t>
      </w:r>
      <w:r w:rsidR="007279BC">
        <w:fldChar w:fldCharType="begin"/>
      </w:r>
      <w:r w:rsidR="007279BC">
        <w:instrText xml:space="preserve"> SEQ Tabla \* ARABIC </w:instrText>
      </w:r>
      <w:r w:rsidR="007279BC">
        <w:fldChar w:fldCharType="separate"/>
      </w:r>
      <w:r w:rsidR="003E5AE5">
        <w:rPr>
          <w:noProof/>
        </w:rPr>
        <w:t>14</w:t>
      </w:r>
      <w:r w:rsidR="007279BC">
        <w:rPr>
          <w:noProof/>
        </w:rPr>
        <w:fldChar w:fldCharType="end"/>
      </w:r>
      <w:bookmarkEnd w:id="3088"/>
      <w:r w:rsidRPr="00791D37">
        <w:t xml:space="preserve"> Bits Byte </w:t>
      </w:r>
      <w:proofErr w:type="spellStart"/>
      <w:r w:rsidRPr="00791D37">
        <w:t>Type</w:t>
      </w:r>
      <w:bookmarkEnd w:id="3089"/>
      <w:bookmarkEnd w:id="3090"/>
      <w:proofErr w:type="spellEnd"/>
    </w:p>
    <w:p w14:paraId="7026D1F5" w14:textId="54F4CE06" w:rsidR="0074559B" w:rsidRPr="00A7595B" w:rsidDel="00A7595B" w:rsidRDefault="00A7595B">
      <w:pPr>
        <w:pStyle w:val="Descripcin"/>
        <w:jc w:val="center"/>
        <w:rPr>
          <w:del w:id="3091" w:author="JORGE CONTRERAS ORTIZ" w:date="2021-09-04T14:15:00Z"/>
        </w:rPr>
      </w:pPr>
      <w:ins w:id="3092" w:author="JORGE CONTRERAS ORTIZ" w:date="2021-09-04T14:15:00Z">
        <w:r>
          <w:br w:type="page"/>
        </w:r>
      </w:ins>
    </w:p>
    <w:p w14:paraId="6883FD99" w14:textId="34E626B7" w:rsidR="0074559B" w:rsidRPr="00791D37" w:rsidRDefault="0074559B">
      <w:pPr>
        <w:pStyle w:val="Descripcin"/>
        <w:pPrChange w:id="3093" w:author="JORGE CONTRERAS ORTIZ" w:date="2021-09-04T14:15:00Z">
          <w:pPr/>
        </w:pPrChange>
      </w:pPr>
      <w:del w:id="3094"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3095" w:name="_Ref81657308"/>
      <w:bookmarkStart w:id="3096" w:name="_Toc81499575"/>
      <w:bookmarkStart w:id="3097" w:name="_Toc81659773"/>
      <w:r w:rsidRPr="00791D37">
        <w:t xml:space="preserve">Tabla </w:t>
      </w:r>
      <w:r w:rsidR="007279BC">
        <w:fldChar w:fldCharType="begin"/>
      </w:r>
      <w:r w:rsidR="007279BC">
        <w:instrText xml:space="preserve"> SEQ Tabla \* ARABIC </w:instrText>
      </w:r>
      <w:r w:rsidR="007279BC">
        <w:fldChar w:fldCharType="separate"/>
      </w:r>
      <w:r w:rsidR="003E5AE5">
        <w:rPr>
          <w:noProof/>
        </w:rPr>
        <w:t>15</w:t>
      </w:r>
      <w:r w:rsidR="007279BC">
        <w:rPr>
          <w:noProof/>
        </w:rPr>
        <w:fldChar w:fldCharType="end"/>
      </w:r>
      <w:bookmarkEnd w:id="3095"/>
      <w:r w:rsidRPr="00791D37">
        <w:t xml:space="preserve"> Significado Bits Byte </w:t>
      </w:r>
      <w:proofErr w:type="spellStart"/>
      <w:r w:rsidRPr="00791D37">
        <w:t>Type</w:t>
      </w:r>
      <w:bookmarkEnd w:id="3096"/>
      <w:bookmarkEnd w:id="3097"/>
      <w:proofErr w:type="spellEnd"/>
    </w:p>
    <w:p w14:paraId="4BD9859D" w14:textId="501460CA" w:rsidR="0074559B" w:rsidRDefault="0074559B" w:rsidP="00791D37">
      <w:pPr>
        <w:rPr>
          <w:ins w:id="3098" w:author="JORGE CONTRERAS ORTIZ" w:date="2021-09-04T12:52:00Z"/>
        </w:rPr>
      </w:pPr>
    </w:p>
    <w:p w14:paraId="6C90B98F" w14:textId="3933E66B" w:rsidR="00A60C70" w:rsidRPr="00791D37" w:rsidDel="00A7595B" w:rsidRDefault="00A60C70" w:rsidP="00791D37">
      <w:pPr>
        <w:rPr>
          <w:del w:id="3099" w:author="JORGE CONTRERAS ORTIZ" w:date="2021-09-04T14:15:00Z"/>
        </w:rPr>
      </w:pPr>
      <w:bookmarkStart w:id="3100" w:name="_Toc81658378"/>
      <w:bookmarkStart w:id="3101" w:name="_Toc81658622"/>
      <w:bookmarkStart w:id="3102" w:name="_Toc81658777"/>
      <w:bookmarkStart w:id="3103" w:name="_Toc81659156"/>
      <w:bookmarkStart w:id="3104" w:name="_Toc81659397"/>
      <w:bookmarkStart w:id="3105" w:name="_Toc81659714"/>
      <w:bookmarkStart w:id="3106" w:name="_Toc81743502"/>
      <w:bookmarkStart w:id="3107" w:name="_Toc81743657"/>
      <w:bookmarkEnd w:id="3100"/>
      <w:bookmarkEnd w:id="3101"/>
      <w:bookmarkEnd w:id="3102"/>
      <w:bookmarkEnd w:id="3103"/>
      <w:bookmarkEnd w:id="3104"/>
      <w:bookmarkEnd w:id="3105"/>
      <w:bookmarkEnd w:id="3106"/>
      <w:bookmarkEnd w:id="3107"/>
    </w:p>
    <w:p w14:paraId="72E7BADD" w14:textId="22BE46D9" w:rsidR="0074559B" w:rsidRPr="00791D37" w:rsidDel="00A7595B" w:rsidRDefault="0074559B" w:rsidP="00791D37">
      <w:pPr>
        <w:rPr>
          <w:del w:id="3108" w:author="JORGE CONTRERAS ORTIZ" w:date="2021-09-04T14:15:00Z"/>
        </w:rPr>
      </w:pPr>
      <w:bookmarkStart w:id="3109" w:name="_Toc81658379"/>
      <w:bookmarkStart w:id="3110" w:name="_Toc81658623"/>
      <w:bookmarkStart w:id="3111" w:name="_Toc81658778"/>
      <w:bookmarkStart w:id="3112" w:name="_Toc81659157"/>
      <w:bookmarkStart w:id="3113" w:name="_Toc81659398"/>
      <w:bookmarkStart w:id="3114" w:name="_Toc81659715"/>
      <w:bookmarkStart w:id="3115" w:name="_Toc81743503"/>
      <w:bookmarkStart w:id="3116" w:name="_Toc81743658"/>
      <w:bookmarkEnd w:id="3109"/>
      <w:bookmarkEnd w:id="3110"/>
      <w:bookmarkEnd w:id="3111"/>
      <w:bookmarkEnd w:id="3112"/>
      <w:bookmarkEnd w:id="3113"/>
      <w:bookmarkEnd w:id="3114"/>
      <w:bookmarkEnd w:id="3115"/>
      <w:bookmarkEnd w:id="3116"/>
    </w:p>
    <w:p w14:paraId="3EF8A087" w14:textId="044FB29D" w:rsidR="0074559B" w:rsidRPr="00791D37" w:rsidRDefault="00A60C70" w:rsidP="00FE1EC4">
      <w:pPr>
        <w:pStyle w:val="Ttulo4"/>
      </w:pPr>
      <w:bookmarkStart w:id="3117" w:name="_Toc81499440"/>
      <w:bookmarkStart w:id="3118" w:name="_Toc81743659"/>
      <w:r w:rsidRPr="00791D37">
        <w:t>REPRESENTACIÓN DE DATOS</w:t>
      </w:r>
      <w:bookmarkEnd w:id="3117"/>
      <w:bookmarkEnd w:id="3118"/>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3119" w:author="JORGE CONTRERAS ORTIZ" w:date="2021-09-04T12:53:00Z">
        <w:r w:rsidR="00A60C70">
          <w:t>.</w:t>
        </w:r>
      </w:ins>
      <w:del w:id="3120"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3121" w:name="_Toc81499441"/>
      <w:bookmarkStart w:id="3122" w:name="_Toc81743660"/>
      <w:r w:rsidRPr="00791D37">
        <w:t>COMANDOS Y RESPUESTAS</w:t>
      </w:r>
      <w:bookmarkEnd w:id="3121"/>
      <w:bookmarkEnd w:id="3122"/>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r w:rsidR="007279BC">
        <w:fldChar w:fldCharType="begin"/>
      </w:r>
      <w:r w:rsidR="007279BC">
        <w:instrText xml:space="preserve"> HYPERLINK \l "_Notificaciones" </w:instrText>
      </w:r>
      <w:r w:rsidR="007279BC">
        <w:fldChar w:fldCharType="separate"/>
      </w:r>
      <w:r w:rsidRPr="00791D37">
        <w:rPr>
          <w:rStyle w:val="Hipervnculo"/>
        </w:rPr>
        <w:t>3.2.5. Notificaciones</w:t>
      </w:r>
      <w:r w:rsidR="007279BC">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3123" w:author="JORGE CONTRERAS ORTIZ" w:date="2021-09-04T12:57:00Z"/>
        </w:rPr>
      </w:pPr>
      <w:r w:rsidRPr="00791D37">
        <w:t>Un ejemplo de esta rutina de “Comando – Esperar respuesta” sería</w:t>
      </w:r>
      <w:ins w:id="3124" w:author="JORGE CONTRERAS ORTIZ" w:date="2021-09-04T12:57:00Z">
        <w:r w:rsidR="00A60C70">
          <w:t xml:space="preserve"> lo mostrado </w:t>
        </w:r>
      </w:ins>
      <w:ins w:id="3125"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3126" w:author="JORGE CONTRERAS ORTIZ" w:date="2021-09-04T14:47:00Z">
        <w:r w:rsidR="003E5AE5" w:rsidRPr="00791D37">
          <w:t xml:space="preserve">Ilustración </w:t>
        </w:r>
        <w:r w:rsidR="003E5AE5">
          <w:rPr>
            <w:noProof/>
          </w:rPr>
          <w:t>41</w:t>
        </w:r>
      </w:ins>
      <w:ins w:id="3127" w:author="JORGE CONTRERAS ORTIZ" w:date="2021-09-04T14:26:00Z">
        <w:r w:rsidR="00522D2C">
          <w:fldChar w:fldCharType="end"/>
        </w:r>
      </w:ins>
      <w:ins w:id="3128" w:author="JORGE CONTRERAS ORTIZ" w:date="2021-09-04T12:57:00Z">
        <w:r w:rsidR="00A60C70">
          <w:t>:</w:t>
        </w:r>
      </w:ins>
      <w:del w:id="3129" w:author="JORGE CONTRERAS ORTIZ" w:date="2021-09-04T12:57:00Z">
        <w:r w:rsidRPr="00791D37" w:rsidDel="00A60C70">
          <w:delText xml:space="preserve">: </w:delText>
        </w:r>
      </w:del>
    </w:p>
    <w:p w14:paraId="52BD70C4" w14:textId="77777777" w:rsidR="00A60C70" w:rsidRPr="00791D37" w:rsidRDefault="00A60C70" w:rsidP="00791D37">
      <w:pPr>
        <w:rPr>
          <w:ins w:id="3130" w:author="JORGE CONTRERAS ORTIZ" w:date="2021-09-04T12:57:00Z"/>
        </w:rPr>
      </w:pPr>
    </w:p>
    <w:p w14:paraId="1AC963C7" w14:textId="1438D9B6" w:rsidR="0074559B" w:rsidRPr="00791D37" w:rsidDel="00A60C70" w:rsidRDefault="0074559B" w:rsidP="00791D37">
      <w:pPr>
        <w:rPr>
          <w:del w:id="3131" w:author="JORGE CONTRERAS ORTIZ" w:date="2021-09-04T12:57:00Z"/>
        </w:rPr>
      </w:pPr>
    </w:p>
    <w:p w14:paraId="3B0577E6" w14:textId="77777777" w:rsidR="0074559B" w:rsidRPr="00791D37" w:rsidRDefault="0074559B">
      <w:pPr>
        <w:jc w:val="center"/>
        <w:pPrChange w:id="3132"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54"/>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3133" w:name="_Ref81658032"/>
      <w:bookmarkStart w:id="3134" w:name="_Toc81499617"/>
      <w:bookmarkStart w:id="3135" w:name="_Toc81499852"/>
      <w:bookmarkStart w:id="3136" w:name="_Toc81659571"/>
      <w:r w:rsidRPr="00791D37">
        <w:t xml:space="preserve">Ilustración </w:t>
      </w:r>
      <w:r w:rsidR="007279BC">
        <w:fldChar w:fldCharType="begin"/>
      </w:r>
      <w:r w:rsidR="007279BC">
        <w:instrText xml:space="preserve"> SEQ Ilustración \* ARABIC </w:instrText>
      </w:r>
      <w:r w:rsidR="007279BC">
        <w:fldChar w:fldCharType="separate"/>
      </w:r>
      <w:ins w:id="3137" w:author="JORGE CONTRERAS ORTIZ" w:date="2021-09-04T14:47:00Z">
        <w:r w:rsidR="003E5AE5">
          <w:rPr>
            <w:noProof/>
          </w:rPr>
          <w:t>41</w:t>
        </w:r>
      </w:ins>
      <w:del w:id="3138" w:author="JORGE CONTRERAS ORTIZ" w:date="2021-09-04T12:45:00Z">
        <w:r w:rsidR="00593FA6" w:rsidDel="00FE1EC4">
          <w:rPr>
            <w:noProof/>
          </w:rPr>
          <w:delText>41</w:delText>
        </w:r>
      </w:del>
      <w:r w:rsidR="007279BC">
        <w:rPr>
          <w:noProof/>
        </w:rPr>
        <w:fldChar w:fldCharType="end"/>
      </w:r>
      <w:bookmarkEnd w:id="3133"/>
      <w:r w:rsidRPr="00791D37">
        <w:rPr>
          <w:noProof/>
        </w:rPr>
        <w:t xml:space="preserve"> Ejemplo Rutina de Comando - Esperar Respuesta</w:t>
      </w:r>
      <w:bookmarkEnd w:id="3134"/>
      <w:bookmarkEnd w:id="3135"/>
      <w:bookmarkEnd w:id="3136"/>
    </w:p>
    <w:p w14:paraId="2A5B11A8" w14:textId="4C4E1542" w:rsidR="0074559B" w:rsidRPr="00791D37" w:rsidDel="00A60C70" w:rsidRDefault="0074559B" w:rsidP="00791D37">
      <w:pPr>
        <w:rPr>
          <w:del w:id="3139" w:author="JORGE CONTRERAS ORTIZ" w:date="2021-09-04T12:57:00Z"/>
        </w:rPr>
      </w:pPr>
    </w:p>
    <w:p w14:paraId="02C13646" w14:textId="17F24A5B" w:rsidR="0074559B" w:rsidRPr="00791D37" w:rsidDel="00A60C70" w:rsidRDefault="0074559B" w:rsidP="00791D37">
      <w:pPr>
        <w:rPr>
          <w:del w:id="3140" w:author="JORGE CONTRERAS ORTIZ" w:date="2021-09-04T12:57:00Z"/>
        </w:rPr>
      </w:pPr>
    </w:p>
    <w:p w14:paraId="772721BA" w14:textId="663DF661" w:rsidR="0074559B" w:rsidRPr="00791D37" w:rsidDel="00522D2C" w:rsidRDefault="0074559B" w:rsidP="00791D37">
      <w:pPr>
        <w:rPr>
          <w:del w:id="3141" w:author="JORGE CONTRERAS ORTIZ" w:date="2021-09-04T14:27:00Z"/>
        </w:rPr>
      </w:pPr>
    </w:p>
    <w:p w14:paraId="169E72DC" w14:textId="7221DC20" w:rsidR="0074559B" w:rsidRDefault="0074559B" w:rsidP="00791D37">
      <w:pPr>
        <w:rPr>
          <w:ins w:id="3142" w:author="JORGE CONTRERAS ORTIZ" w:date="2021-09-04T14:27:00Z"/>
        </w:rPr>
      </w:pPr>
    </w:p>
    <w:p w14:paraId="18069F41" w14:textId="51183C2E" w:rsidR="00522D2C" w:rsidRDefault="00522D2C" w:rsidP="00791D37">
      <w:pPr>
        <w:rPr>
          <w:ins w:id="3143" w:author="JORGE CONTRERAS ORTIZ" w:date="2021-09-04T14:27:00Z"/>
        </w:rPr>
      </w:pPr>
    </w:p>
    <w:p w14:paraId="29C99A10" w14:textId="00CB4C33" w:rsidR="00522D2C" w:rsidRDefault="00522D2C" w:rsidP="00791D37">
      <w:pPr>
        <w:rPr>
          <w:ins w:id="3144"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3145" w:name="_Toc81499442"/>
      <w:bookmarkStart w:id="3146" w:name="_Toc81743661"/>
      <w:r w:rsidRPr="00791D37">
        <w:lastRenderedPageBreak/>
        <w:t>NOTIFICACIONES</w:t>
      </w:r>
      <w:bookmarkEnd w:id="3145"/>
      <w:bookmarkEnd w:id="3146"/>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3147" w:author="JORGE CONTRERAS ORTIZ" w:date="2021-09-04T12:58:00Z">
        <w:r w:rsidRPr="00791D37" w:rsidDel="00A60C70">
          <w:delText>trafico</w:delText>
        </w:r>
      </w:del>
      <w:ins w:id="3148"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3149" w:author="JORGE CONTRERAS ORTIZ" w:date="2021-09-04T12:58:00Z"/>
          <w:rStyle w:val="Hipervnculo"/>
        </w:rPr>
      </w:pPr>
      <w:r w:rsidRPr="00791D37">
        <w:t xml:space="preserve">Para más detalle de los comandos ver en la </w:t>
      </w:r>
      <w:r w:rsidR="007279BC">
        <w:fldChar w:fldCharType="begin"/>
      </w:r>
      <w:r w:rsidR="007279BC">
        <w:instrText xml:space="preserve"> HYPERLINK "https://www.kirale.com/products/ktwm102/" \l "083596d3193c172fa" </w:instrText>
      </w:r>
      <w:r w:rsidR="007279BC">
        <w:fldChar w:fldCharType="separate"/>
      </w:r>
      <w:r w:rsidRPr="00791D37">
        <w:rPr>
          <w:rStyle w:val="Hipervnculo"/>
        </w:rPr>
        <w:t>KBI Reference Guide</w:t>
      </w:r>
      <w:r w:rsidR="007279BC">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3150" w:name="_Toc81499443"/>
      <w:bookmarkStart w:id="3151" w:name="_Toc81743662"/>
      <w:r w:rsidRPr="00791D37">
        <w:t>CONFIGURACIÓN DE RED</w:t>
      </w:r>
      <w:bookmarkEnd w:id="3150"/>
      <w:bookmarkEnd w:id="3151"/>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3152" w:author="JORGE CONTRERAS ORTIZ" w:date="2021-09-04T13:09:00Z"/>
        </w:rPr>
      </w:pPr>
      <w:del w:id="3153" w:author="JORGE CONTRERAS ORTIZ" w:date="2021-09-04T13:04:00Z">
        <w:r w:rsidRPr="00791D37" w:rsidDel="00CA4A46">
          <w:delText>Antes de</w:delText>
        </w:r>
      </w:del>
      <w:ins w:id="3154" w:author="JORGE CONTRERAS ORTIZ" w:date="2021-09-04T13:04:00Z">
        <w:r w:rsidR="00CA4A46">
          <w:t>Previo</w:t>
        </w:r>
      </w:ins>
      <w:del w:id="3155" w:author="JORGE CONTRERAS ORTIZ" w:date="2021-09-04T13:04:00Z">
        <w:r w:rsidRPr="00791D37" w:rsidDel="00CA4A46">
          <w:delText xml:space="preserve"> introduci</w:delText>
        </w:r>
      </w:del>
      <w:ins w:id="3156" w:author="JORGE CONTRERAS ORTIZ" w:date="2021-09-04T13:04:00Z">
        <w:r w:rsidR="00CA4A46">
          <w:t xml:space="preserve"> </w:t>
        </w:r>
      </w:ins>
      <w:del w:id="3157" w:author="JORGE CONTRERAS ORTIZ" w:date="2021-09-04T13:04:00Z">
        <w:r w:rsidRPr="00791D37" w:rsidDel="00CA4A46">
          <w:delText>r</w:delText>
        </w:r>
      </w:del>
      <w:ins w:id="3158" w:author="JORGE CONTRERAS ORTIZ" w:date="2021-09-04T13:04:00Z">
        <w:r w:rsidR="00CA4A46">
          <w:t>a configurar</w:t>
        </w:r>
      </w:ins>
      <w:r w:rsidRPr="00791D37">
        <w:t xml:space="preserve"> los parámetros de la red, </w:t>
      </w:r>
      <w:del w:id="3159" w:author="JORGE CONTRERAS ORTIZ" w:date="2021-09-04T12:58:00Z">
        <w:r w:rsidRPr="00791D37" w:rsidDel="00A60C70">
          <w:delText xml:space="preserve">deberemos </w:delText>
        </w:r>
      </w:del>
      <w:ins w:id="3160" w:author="JORGE CONTRERAS ORTIZ" w:date="2021-09-04T12:58:00Z">
        <w:r w:rsidR="00A60C70">
          <w:t xml:space="preserve">se </w:t>
        </w:r>
      </w:ins>
      <w:ins w:id="3161" w:author="JORGE CONTRERAS ORTIZ" w:date="2021-09-04T13:04:00Z">
        <w:r w:rsidR="00CA4A46">
          <w:t>debe</w:t>
        </w:r>
      </w:ins>
      <w:ins w:id="3162" w:author="JORGE CONTRERAS ORTIZ" w:date="2021-09-04T12:58:00Z">
        <w:r w:rsidR="00A60C70" w:rsidRPr="00791D37">
          <w:t xml:space="preserve"> </w:t>
        </w:r>
      </w:ins>
      <w:del w:id="3163" w:author="JORGE CONTRERAS ORTIZ" w:date="2021-09-04T13:05:00Z">
        <w:r w:rsidRPr="00791D37" w:rsidDel="00CA4A46">
          <w:delText>tener en cuenta</w:delText>
        </w:r>
      </w:del>
      <w:ins w:id="3164" w:author="JORGE CONTRERAS ORTIZ" w:date="2021-09-04T13:05:00Z">
        <w:r w:rsidR="00CA4A46">
          <w:t>considerar</w:t>
        </w:r>
      </w:ins>
      <w:del w:id="3165" w:author="JORGE CONTRERAS ORTIZ" w:date="2021-09-04T13:05:00Z">
        <w:r w:rsidRPr="00791D37" w:rsidDel="00CA4A46">
          <w:delText xml:space="preserve"> una cosa: </w:delText>
        </w:r>
      </w:del>
      <w:ins w:id="3166" w:author="JORGE CONTRERAS ORTIZ" w:date="2021-09-04T13:05:00Z">
        <w:r w:rsidR="00CA4A46">
          <w:t xml:space="preserve"> </w:t>
        </w:r>
      </w:ins>
      <w:r w:rsidRPr="00791D37">
        <w:t xml:space="preserve">si </w:t>
      </w:r>
      <w:del w:id="3167" w:author="JORGE CONTRERAS ORTIZ" w:date="2021-09-04T12:58:00Z">
        <w:r w:rsidRPr="00791D37" w:rsidDel="00A60C70">
          <w:delText xml:space="preserve">deseamos </w:delText>
        </w:r>
      </w:del>
      <w:ins w:id="3168" w:author="JORGE CONTRERAS ORTIZ" w:date="2021-09-04T12:58:00Z">
        <w:r w:rsidR="00A60C70">
          <w:t>se desea</w:t>
        </w:r>
        <w:r w:rsidR="00A60C70" w:rsidRPr="00791D37">
          <w:t xml:space="preserve"> </w:t>
        </w:r>
      </w:ins>
      <w:r w:rsidRPr="00791D37">
        <w:t>o no realizar el proceso de “In Band”</w:t>
      </w:r>
      <w:del w:id="3169" w:author="JORGE CONTRERAS ORTIZ" w:date="2021-09-04T13:05:00Z">
        <w:r w:rsidRPr="00791D37" w:rsidDel="00CA4A46">
          <w:delText xml:space="preserve"> o no</w:delText>
        </w:r>
      </w:del>
      <w:r w:rsidRPr="00791D37">
        <w:t xml:space="preserve">. </w:t>
      </w:r>
    </w:p>
    <w:p w14:paraId="49349157" w14:textId="1BDAFBBD" w:rsidR="00741EF7" w:rsidRDefault="00CA4A46">
      <w:pPr>
        <w:pStyle w:val="Prrafodelista"/>
        <w:numPr>
          <w:ilvl w:val="0"/>
          <w:numId w:val="14"/>
        </w:numPr>
        <w:rPr>
          <w:ins w:id="3170" w:author="JORGE CONTRERAS ORTIZ" w:date="2021-09-04T13:06:00Z"/>
        </w:rPr>
        <w:pPrChange w:id="3171" w:author="JORGE CONTRERAS ORTIZ" w:date="2021-09-04T13:15:00Z">
          <w:pPr/>
        </w:pPrChange>
      </w:pPr>
      <w:ins w:id="3172" w:author="JORGE CONTRERAS ORTIZ" w:date="2021-09-04T13:09:00Z">
        <w:r>
          <w:t xml:space="preserve">En caso afirmativo, </w:t>
        </w:r>
      </w:ins>
      <w:ins w:id="3173" w:author="JORGE CONTRERAS ORTIZ" w:date="2021-09-04T13:20:00Z">
        <w:r w:rsidR="00741EF7">
          <w:t xml:space="preserve">por defecto, </w:t>
        </w:r>
      </w:ins>
      <w:ins w:id="3174" w:author="JORGE CONTRERAS ORTIZ" w:date="2021-09-04T13:10:00Z">
        <w:r>
          <w:t>se configurará la red de acuerdo a lo especificado en el apartado</w:t>
        </w:r>
      </w:ins>
      <w:ins w:id="3175" w:author="JORGE CONTRERAS ORTIZ" w:date="2021-09-04T13:12:00Z">
        <w:r>
          <w:t xml:space="preserve"> </w:t>
        </w:r>
      </w:ins>
      <w:ins w:id="3176" w:author="JORGE CONTRERAS ORTIZ" w:date="2021-09-04T13:16:00Z">
        <w:r w:rsidR="00741EF7">
          <w:fldChar w:fldCharType="begin"/>
        </w:r>
        <w:r w:rsidR="00741EF7">
          <w:instrText xml:space="preserve"> REF _Ref81653783 \w \h </w:instrText>
        </w:r>
      </w:ins>
      <w:r w:rsidR="00741EF7">
        <w:fldChar w:fldCharType="separate"/>
      </w:r>
      <w:ins w:id="3177" w:author="JORGE CONTRERAS ORTIZ" w:date="2021-09-04T14:47:00Z">
        <w:r w:rsidR="003E5AE5">
          <w:t>3.3.3.1</w:t>
        </w:r>
      </w:ins>
      <w:ins w:id="3178"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3179" w:author="JORGE CONTRERAS ORTIZ" w:date="2021-09-04T14:47:00Z">
        <w:r w:rsidR="003E5AE5" w:rsidRPr="003E5AE5">
          <w:rPr>
            <w:rPrChange w:id="3180" w:author="JORGE CONTRERAS ORTIZ" w:date="2021-09-04T14:47:00Z">
              <w:rPr>
                <w:lang w:val="en-US"/>
              </w:rPr>
            </w:rPrChange>
          </w:rPr>
          <w:t>MODO OUT-OF-BAND COMMISSIONING DESACTIVADO</w:t>
        </w:r>
      </w:ins>
      <w:ins w:id="3181" w:author="JORGE CONTRERAS ORTIZ" w:date="2021-09-04T13:16:00Z">
        <w:r w:rsidR="00741EF7">
          <w:fldChar w:fldCharType="end"/>
        </w:r>
      </w:ins>
      <w:ins w:id="3182" w:author="JORGE CONTRERAS ORTIZ" w:date="2021-09-04T13:17:00Z">
        <w:r w:rsidR="00741EF7">
          <w:t xml:space="preserve">. </w:t>
        </w:r>
      </w:ins>
      <w:ins w:id="3183" w:author="JORGE CONTRERAS ORTIZ" w:date="2021-09-04T13:20:00Z">
        <w:r w:rsidR="00741EF7">
          <w:t>En este modo, el nodo buscará las redes que haya alrededor y se conectará a la red con mej</w:t>
        </w:r>
      </w:ins>
      <w:ins w:id="3184" w:author="JORGE CONTRERAS ORTIZ" w:date="2021-09-04T13:21:00Z">
        <w:r w:rsidR="00741EF7">
          <w:t>or conectividad.</w:t>
        </w:r>
      </w:ins>
    </w:p>
    <w:p w14:paraId="1F0968CB" w14:textId="73713733" w:rsidR="0074559B" w:rsidRPr="00791D37" w:rsidRDefault="00CA4A46">
      <w:pPr>
        <w:pStyle w:val="Prrafodelista"/>
        <w:numPr>
          <w:ilvl w:val="0"/>
          <w:numId w:val="14"/>
        </w:numPr>
        <w:pPrChange w:id="3185" w:author="JORGE CONTRERAS ORTIZ" w:date="2021-09-04T13:07:00Z">
          <w:pPr/>
        </w:pPrChange>
      </w:pPr>
      <w:ins w:id="3186" w:author="JORGE CONTRERAS ORTIZ" w:date="2021-09-04T13:07:00Z">
        <w:r>
          <w:t xml:space="preserve">En caso </w:t>
        </w:r>
        <w:r w:rsidRPr="00522D2C">
          <w:t xml:space="preserve">negativo, </w:t>
        </w:r>
      </w:ins>
      <w:del w:id="3187" w:author="JORGE CONTRERAS ORTIZ" w:date="2021-09-04T13:07:00Z">
        <w:r w:rsidR="0074559B" w:rsidRPr="00522D2C" w:rsidDel="00CA4A46">
          <w:delText>S</w:delText>
        </w:r>
      </w:del>
      <w:ins w:id="3188" w:author="JORGE CONTRERAS ORTIZ" w:date="2021-09-04T13:07:00Z">
        <w:r w:rsidRPr="00522D2C">
          <w:rPr>
            <w:rPrChange w:id="3189" w:author="JORGE CONTRERAS ORTIZ" w:date="2021-09-04T14:27:00Z">
              <w:rPr>
                <w:b/>
                <w:bCs/>
              </w:rPr>
            </w:rPrChange>
          </w:rPr>
          <w:t>s</w:t>
        </w:r>
      </w:ins>
      <w:r w:rsidR="0074559B" w:rsidRPr="00522D2C">
        <w:t xml:space="preserve">i </w:t>
      </w:r>
      <w:del w:id="3190" w:author="JORGE CONTRERAS ORTIZ" w:date="2021-09-04T12:59:00Z">
        <w:r w:rsidR="0074559B" w:rsidRPr="00522D2C" w:rsidDel="00A60C70">
          <w:delText xml:space="preserve">queremos </w:delText>
        </w:r>
      </w:del>
      <w:ins w:id="3191" w:author="JORGE CONTRERAS ORTIZ" w:date="2021-09-04T12:59:00Z">
        <w:r w:rsidR="00A60C70" w:rsidRPr="00522D2C">
          <w:t xml:space="preserve">se desea </w:t>
        </w:r>
      </w:ins>
      <w:del w:id="3192" w:author="JORGE CONTRERAS ORTIZ" w:date="2021-09-04T12:59:00Z">
        <w:r w:rsidR="0074559B" w:rsidRPr="00522D2C" w:rsidDel="00A60C70">
          <w:delText>unirnos</w:delText>
        </w:r>
      </w:del>
      <w:ins w:id="3193" w:author="JORGE CONTRERAS ORTIZ" w:date="2021-09-04T12:59:00Z">
        <w:r w:rsidR="00A60C70" w:rsidRPr="00522D2C">
          <w:t>unir el nodo</w:t>
        </w:r>
      </w:ins>
      <w:r w:rsidR="0074559B" w:rsidRPr="00522D2C">
        <w:t xml:space="preserve"> a una red en específico</w:t>
      </w:r>
      <w:ins w:id="3194" w:author="JORGE CONTRERAS ORTIZ" w:date="2021-09-04T13:08:00Z">
        <w:r>
          <w:t>,</w:t>
        </w:r>
      </w:ins>
      <w:del w:id="3195" w:author="JORGE CONTRERAS ORTIZ" w:date="2021-09-04T13:08:00Z">
        <w:r w:rsidR="0074559B" w:rsidRPr="00791D37" w:rsidDel="00CA4A46">
          <w:delText xml:space="preserve">, </w:delText>
        </w:r>
      </w:del>
      <w:ins w:id="3196" w:author="JORGE CONTRERAS ORTIZ" w:date="2021-09-04T13:06:00Z">
        <w:r>
          <w:t xml:space="preserve"> </w:t>
        </w:r>
      </w:ins>
      <w:del w:id="3197" w:author="JORGE CONTRERAS ORTIZ" w:date="2021-09-04T12:59:00Z">
        <w:r w:rsidR="0074559B" w:rsidRPr="00791D37" w:rsidDel="00A60C70">
          <w:delText xml:space="preserve">deberemos </w:delText>
        </w:r>
      </w:del>
      <w:ins w:id="3198"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w:t>
      </w:r>
      <w:proofErr w:type="spellStart"/>
      <w:r w:rsidR="0074559B" w:rsidRPr="00791D37">
        <w:t>Out</w:t>
      </w:r>
      <w:proofErr w:type="spellEnd"/>
      <w:r w:rsidR="0074559B" w:rsidRPr="00791D37">
        <w:t xml:space="preserve"> of Band”, y posteriormente introducir todos los parámetros</w:t>
      </w:r>
      <w:ins w:id="3199" w:author="JORGE CONTRERAS ORTIZ" w:date="2021-09-04T12:59:00Z">
        <w:r w:rsidR="00A60C70">
          <w:t xml:space="preserve"> y configuraciones</w:t>
        </w:r>
      </w:ins>
      <w:ins w:id="3200" w:author="JORGE CONTRERAS ORTIZ" w:date="2021-09-04T13:00:00Z">
        <w:r w:rsidR="00A60C70">
          <w:t xml:space="preserve"> necesarios</w:t>
        </w:r>
      </w:ins>
      <w:ins w:id="3201" w:author="JORGE CONTRERAS ORTIZ" w:date="2021-09-04T12:59:00Z">
        <w:r w:rsidR="00A60C70">
          <w:t xml:space="preserve"> de la red en concreto</w:t>
        </w:r>
      </w:ins>
      <w:del w:id="3202" w:author="JORGE CONTRERAS ORTIZ" w:date="2021-09-04T12:59:00Z">
        <w:r w:rsidR="0074559B" w:rsidRPr="00791D37" w:rsidDel="00A60C70">
          <w:delText xml:space="preserve"> necesarios</w:delText>
        </w:r>
      </w:del>
      <w:r w:rsidR="0074559B" w:rsidRPr="00791D37">
        <w:t>.</w:t>
      </w:r>
      <w:ins w:id="3203" w:author="JORGE CONTRERAS ORTIZ" w:date="2021-09-04T14:27:00Z">
        <w:r w:rsidR="00522D2C">
          <w:t xml:space="preserve"> </w:t>
        </w:r>
      </w:ins>
      <w:ins w:id="3204" w:author="JORGE CONTRERAS ORTIZ" w:date="2021-09-04T14:28:00Z">
        <w:r w:rsidR="00522D2C">
          <w:t xml:space="preserve">La configuración necesaria se indica en el apartado </w:t>
        </w:r>
      </w:ins>
      <w:ins w:id="3205" w:author="JORGE CONTRERAS ORTIZ" w:date="2021-09-04T14:29:00Z">
        <w:r w:rsidR="00522D2C">
          <w:fldChar w:fldCharType="begin"/>
        </w:r>
        <w:r w:rsidR="00522D2C">
          <w:instrText xml:space="preserve"> REF _Ref81658162 \h </w:instrText>
        </w:r>
      </w:ins>
      <w:r w:rsidR="00522D2C">
        <w:fldChar w:fldCharType="separate"/>
      </w:r>
      <w:ins w:id="3206" w:author="JORGE CONTRERAS ORTIZ" w:date="2021-09-04T14:47:00Z">
        <w:r w:rsidR="003E5AE5" w:rsidRPr="003E5AE5">
          <w:rPr>
            <w:rPrChange w:id="3207" w:author="JORGE CONTRERAS ORTIZ" w:date="2021-09-04T14:47:00Z">
              <w:rPr>
                <w:lang w:val="en-US"/>
              </w:rPr>
            </w:rPrChange>
          </w:rPr>
          <w:t>MODO OUT-OF-BAND COMMISSIONING ACTIVADO</w:t>
        </w:r>
      </w:ins>
      <w:ins w:id="3208"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358DEB70" w:rsidR="0074559B" w:rsidRDefault="0074559B" w:rsidP="00791D37">
      <w:pPr>
        <w:rPr>
          <w:ins w:id="3209" w:author="JORGE CONTRERAS ORTIZ" w:date="2021-09-04T14:27:00Z"/>
          <w:i/>
          <w:iCs/>
        </w:rPr>
      </w:pPr>
      <w:r w:rsidRPr="00A60C70">
        <w:rPr>
          <w:b/>
          <w:bCs/>
          <w:i/>
          <w:iCs/>
          <w:rPrChange w:id="3210" w:author="JORGE CONTRERAS ORTIZ" w:date="2021-09-04T13:01:00Z">
            <w:rPr>
              <w:b/>
              <w:bCs/>
            </w:rPr>
          </w:rPrChange>
        </w:rPr>
        <w:t xml:space="preserve">Nota: </w:t>
      </w:r>
      <w:r w:rsidRPr="00A60C70">
        <w:rPr>
          <w:i/>
          <w:iCs/>
          <w:rPrChange w:id="3211" w:author="JORGE CONTRERAS ORTIZ" w:date="2021-09-04T13:01:00Z">
            <w:rPr/>
          </w:rPrChange>
        </w:rPr>
        <w:t>En ambos casos, siempre se debe ejecutar el comando</w:t>
      </w:r>
      <w:r w:rsidRPr="00A60C70">
        <w:rPr>
          <w:b/>
          <w:bCs/>
          <w:i/>
          <w:iCs/>
          <w:rPrChange w:id="3212" w:author="JORGE CONTRERAS ORTIZ" w:date="2021-09-04T13:01:00Z">
            <w:rPr>
              <w:b/>
              <w:bCs/>
            </w:rPr>
          </w:rPrChange>
        </w:rPr>
        <w:t xml:space="preserve"> Clear</w:t>
      </w:r>
      <w:r w:rsidRPr="00A60C70">
        <w:rPr>
          <w:i/>
          <w:iCs/>
          <w:rPrChange w:id="3213" w:author="JORGE CONTRERAS ORTIZ" w:date="2021-09-04T13:01:00Z">
            <w:rPr/>
          </w:rPrChange>
        </w:rPr>
        <w:t xml:space="preserve"> para borrar posibles configuraciones anteriores. Solo es conveniente </w:t>
      </w:r>
      <w:r w:rsidRPr="00A60C70">
        <w:rPr>
          <w:b/>
          <w:bCs/>
          <w:i/>
          <w:iCs/>
          <w:rPrChange w:id="3214" w:author="JORGE CONTRERAS ORTIZ" w:date="2021-09-04T13:01:00Z">
            <w:rPr>
              <w:b/>
              <w:bCs/>
            </w:rPr>
          </w:rPrChange>
        </w:rPr>
        <w:t xml:space="preserve">no </w:t>
      </w:r>
      <w:r w:rsidRPr="00A60C70">
        <w:rPr>
          <w:i/>
          <w:iCs/>
          <w:rPrChange w:id="3215" w:author="JORGE CONTRERAS ORTIZ" w:date="2021-09-04T13:01:00Z">
            <w:rPr/>
          </w:rPrChange>
        </w:rPr>
        <w:t xml:space="preserve"> ejecutarlo cuando la configuración guardada es la misma que se vaya a utilizar en ese momento.</w:t>
      </w:r>
    </w:p>
    <w:p w14:paraId="208DF816" w14:textId="77777777" w:rsidR="00522D2C" w:rsidRDefault="00522D2C" w:rsidP="00791D37">
      <w:pPr>
        <w:rPr>
          <w:ins w:id="3216" w:author="JORGE CONTRERAS ORTIZ" w:date="2021-09-04T13:02:00Z"/>
          <w:i/>
          <w:iCs/>
        </w:rPr>
      </w:pPr>
    </w:p>
    <w:p w14:paraId="14B8DDDE" w14:textId="280FA178" w:rsidR="00A60C70" w:rsidRPr="00A60C70" w:rsidDel="00741EF7" w:rsidRDefault="00A60C70" w:rsidP="00791D37">
      <w:pPr>
        <w:rPr>
          <w:del w:id="3217" w:author="JORGE CONTRERAS ORTIZ" w:date="2021-09-04T13:13:00Z"/>
          <w:i/>
          <w:iCs/>
          <w:rPrChange w:id="3218" w:author="JORGE CONTRERAS ORTIZ" w:date="2021-09-04T13:01:00Z">
            <w:rPr>
              <w:del w:id="3219" w:author="JORGE CONTRERAS ORTIZ" w:date="2021-09-04T13:13:00Z"/>
            </w:rPr>
          </w:rPrChange>
        </w:rPr>
      </w:pPr>
      <w:bookmarkStart w:id="3220" w:name="_Toc81658384"/>
      <w:bookmarkStart w:id="3221" w:name="_Toc81658628"/>
      <w:bookmarkStart w:id="3222" w:name="_Toc81658783"/>
      <w:bookmarkStart w:id="3223" w:name="_Toc81659162"/>
      <w:bookmarkStart w:id="3224" w:name="_Toc81659403"/>
      <w:bookmarkStart w:id="3225" w:name="_Toc81659720"/>
      <w:bookmarkStart w:id="3226" w:name="_Toc81743508"/>
      <w:bookmarkStart w:id="3227" w:name="_Toc81743663"/>
      <w:bookmarkEnd w:id="3220"/>
      <w:bookmarkEnd w:id="3221"/>
      <w:bookmarkEnd w:id="3222"/>
      <w:bookmarkEnd w:id="3223"/>
      <w:bookmarkEnd w:id="3224"/>
      <w:bookmarkEnd w:id="3225"/>
      <w:bookmarkEnd w:id="3226"/>
      <w:bookmarkEnd w:id="3227"/>
    </w:p>
    <w:p w14:paraId="3A90C97C" w14:textId="43446EF1" w:rsidR="0074559B" w:rsidRPr="00791D37" w:rsidDel="00741EF7" w:rsidRDefault="0074559B" w:rsidP="00791D37">
      <w:pPr>
        <w:rPr>
          <w:del w:id="3228" w:author="JORGE CONTRERAS ORTIZ" w:date="2021-09-04T13:13:00Z"/>
        </w:rPr>
      </w:pPr>
      <w:bookmarkStart w:id="3229" w:name="_Toc81658385"/>
      <w:bookmarkStart w:id="3230" w:name="_Toc81658629"/>
      <w:bookmarkStart w:id="3231" w:name="_Toc81658784"/>
      <w:bookmarkStart w:id="3232" w:name="_Toc81659163"/>
      <w:bookmarkStart w:id="3233" w:name="_Toc81659404"/>
      <w:bookmarkStart w:id="3234" w:name="_Toc81659721"/>
      <w:bookmarkStart w:id="3235" w:name="_Toc81743509"/>
      <w:bookmarkStart w:id="3236" w:name="_Toc81743664"/>
      <w:bookmarkEnd w:id="3229"/>
      <w:bookmarkEnd w:id="3230"/>
      <w:bookmarkEnd w:id="3231"/>
      <w:bookmarkEnd w:id="3232"/>
      <w:bookmarkEnd w:id="3233"/>
      <w:bookmarkEnd w:id="3234"/>
      <w:bookmarkEnd w:id="3235"/>
      <w:bookmarkEnd w:id="3236"/>
    </w:p>
    <w:p w14:paraId="5F8E6353" w14:textId="50239302" w:rsidR="0074559B" w:rsidRPr="00791D37" w:rsidRDefault="00C17583" w:rsidP="00FE1EC4">
      <w:pPr>
        <w:pStyle w:val="Ttulo4"/>
        <w:rPr>
          <w:lang w:val="en-US"/>
        </w:rPr>
      </w:pPr>
      <w:bookmarkStart w:id="3237" w:name="_Modo_Out-of-Band_Commissioning"/>
      <w:bookmarkStart w:id="3238" w:name="_Toc81499444"/>
      <w:bookmarkStart w:id="3239" w:name="_Ref81653526"/>
      <w:bookmarkStart w:id="3240" w:name="_Ref81653706"/>
      <w:bookmarkStart w:id="3241" w:name="_Ref81653734"/>
      <w:bookmarkStart w:id="3242" w:name="_Ref81653783"/>
      <w:bookmarkStart w:id="3243" w:name="_Ref81653823"/>
      <w:bookmarkStart w:id="3244" w:name="_Toc81743665"/>
      <w:bookmarkEnd w:id="3237"/>
      <w:r w:rsidRPr="00791D37">
        <w:rPr>
          <w:lang w:val="en-US"/>
        </w:rPr>
        <w:t>MODO OUT-OF-BAND COMMISSIONING DESACTIVADO</w:t>
      </w:r>
      <w:bookmarkEnd w:id="3238"/>
      <w:bookmarkEnd w:id="3239"/>
      <w:bookmarkEnd w:id="3240"/>
      <w:bookmarkEnd w:id="3241"/>
      <w:bookmarkEnd w:id="3242"/>
      <w:bookmarkEnd w:id="3243"/>
      <w:bookmarkEnd w:id="3244"/>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3245" w:author="JORGE CONTRERAS ORTIZ" w:date="2021-09-04T13:02:00Z">
        <w:r w:rsidRPr="00791D37" w:rsidDel="00A60C70">
          <w:delText>aún</w:delText>
        </w:r>
      </w:del>
      <w:ins w:id="3246" w:author="JORGE CONTRERAS ORTIZ" w:date="2021-09-04T13:02:00Z">
        <w:r w:rsidR="00A60C70" w:rsidRPr="00791D37">
          <w:t>aun</w:t>
        </w:r>
      </w:ins>
      <w:r w:rsidRPr="00791D37">
        <w:t xml:space="preserve"> así es recomendable ejecutar el comando de desactivar el modo “</w:t>
      </w:r>
      <w:proofErr w:type="spellStart"/>
      <w:r w:rsidRPr="00791D37">
        <w:t>Out</w:t>
      </w:r>
      <w:proofErr w:type="spellEnd"/>
      <w:r w:rsidRPr="00791D37">
        <w:t xml:space="preserve">-of-Band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3247" w:author="JORGE CONTRERAS ORTIZ" w:date="2021-09-04T13:21:00Z">
        <w:r w:rsidR="00741EF7">
          <w:t xml:space="preserve">. </w:t>
        </w:r>
      </w:ins>
      <w:del w:id="3248" w:author="JORGE CONTRERAS ORTIZ" w:date="2021-09-04T13:21:00Z">
        <w:r w:rsidRPr="00791D37" w:rsidDel="00741EF7">
          <w:delText>, y se generarán automáticamente en caso de no especificarles.</w:delText>
        </w:r>
      </w:del>
    </w:p>
    <w:p w14:paraId="6DBC63CA" w14:textId="6FAE1B3B" w:rsidR="00741EF7" w:rsidRDefault="0074559B" w:rsidP="00791D37">
      <w:pPr>
        <w:rPr>
          <w:ins w:id="3249" w:author="JORGE CONTRERAS ORTIZ" w:date="2021-09-04T13:21:00Z"/>
        </w:rPr>
      </w:pPr>
      <w:r w:rsidRPr="00791D37">
        <w:t xml:space="preserve">Una vez </w:t>
      </w:r>
      <w:del w:id="3250" w:author="JORGE CONTRERAS ORTIZ" w:date="2021-09-04T13:23:00Z">
        <w:r w:rsidRPr="00791D37" w:rsidDel="00522221">
          <w:delText xml:space="preserve">enviado </w:delText>
        </w:r>
      </w:del>
      <w:ins w:id="3251"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3252" w:author="JORGE CONTRERAS ORTIZ" w:date="2021-09-04T13:23:00Z">
        <w:r w:rsidR="00522221">
          <w:t>el módulo, si es configurado como Líder, creará una red y generará automáticamente todos los parámetros de configuración de la red. En caso de que</w:t>
        </w:r>
      </w:ins>
      <w:ins w:id="3253" w:author="JORGE CONTRERAS ORTIZ" w:date="2021-09-04T13:24:00Z">
        <w:r w:rsidR="00522221">
          <w:t xml:space="preserve"> </w:t>
        </w:r>
      </w:ins>
      <w:r w:rsidRPr="00791D37">
        <w:t xml:space="preserve">el módulo </w:t>
      </w:r>
      <w:ins w:id="3254" w:author="JORGE CONTRERAS ORTIZ" w:date="2021-09-04T13:24:00Z">
        <w:r w:rsidR="00522221">
          <w:t xml:space="preserve">no sea un nodo Líder, este </w:t>
        </w:r>
      </w:ins>
      <w:ins w:id="3255" w:author="JORGE CONTRERAS ORTIZ" w:date="2021-09-04T13:22:00Z">
        <w:r w:rsidR="00741EF7">
          <w:t xml:space="preserve">buscará todas las redes cercanas </w:t>
        </w:r>
      </w:ins>
      <w:ins w:id="3256" w:author="JORGE CONTRERAS ORTIZ" w:date="2021-09-04T13:24:00Z">
        <w:r w:rsidR="00522221">
          <w:t xml:space="preserve">y se </w:t>
        </w:r>
      </w:ins>
      <w:ins w:id="3257" w:author="JORGE CONTRERAS ORTIZ" w:date="2021-09-04T13:28:00Z">
        <w:r w:rsidR="00522221">
          <w:t>conectará</w:t>
        </w:r>
      </w:ins>
      <w:ins w:id="3258" w:author="JORGE CONTRERAS ORTIZ" w:date="2021-09-04T13:24:00Z">
        <w:r w:rsidR="00522221">
          <w:t xml:space="preserve"> </w:t>
        </w:r>
      </w:ins>
      <w:ins w:id="3259" w:author="JORGE CONTRERAS ORTIZ" w:date="2021-09-04T13:25:00Z">
        <w:r w:rsidR="00522221">
          <w:t xml:space="preserve">a la </w:t>
        </w:r>
        <w:r w:rsidR="00522221">
          <w:lastRenderedPageBreak/>
          <w:t>red a la que tenga mejor conectividad y cumpla con los parámetros configurados (en caso de haber configurad</w:t>
        </w:r>
      </w:ins>
      <w:ins w:id="3260" w:author="JORGE CONTRERAS ORTIZ" w:date="2021-09-04T13:26:00Z">
        <w:r w:rsidR="00522221">
          <w:t>o). Una vez unido el módulo a la red, comp</w:t>
        </w:r>
      </w:ins>
      <w:ins w:id="3261" w:author="JORGE CONTRERAS ORTIZ" w:date="2021-09-04T13:27:00Z">
        <w:r w:rsidR="00522221">
          <w:t>letará los parámetros no configurados previamente con los parámetros de la red a la que</w:t>
        </w:r>
      </w:ins>
      <w:ins w:id="3262" w:author="JORGE CONTRERAS ORTIZ" w:date="2021-09-04T13:28:00Z">
        <w:r w:rsidR="00522221">
          <w:t xml:space="preserve"> se haya conectado.</w:t>
        </w:r>
      </w:ins>
      <w:del w:id="3263" w:author="JORGE CONTRERAS ORTIZ" w:date="2021-09-04T13:22:00Z">
        <w:r w:rsidRPr="00791D37" w:rsidDel="00741EF7">
          <w:delText>tardará unos pocos segundos el realizar el proceso de unirse</w:delText>
        </w:r>
      </w:del>
      <w:del w:id="3264" w:author="JORGE CONTRERAS ORTIZ" w:date="2021-09-04T13:03:00Z">
        <w:r w:rsidRPr="00791D37" w:rsidDel="00CA4A46">
          <w:delText>/</w:delText>
        </w:r>
      </w:del>
      <w:del w:id="3265" w:author="JORGE CONTRERAS ORTIZ" w:date="2021-09-04T13:22:00Z">
        <w:r w:rsidRPr="00791D37" w:rsidDel="00741EF7">
          <w:delText>crear la red</w:delText>
        </w:r>
      </w:del>
      <w:del w:id="3266"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267" w:author="JORGE CONTRERAS ORTIZ" w:date="2021-09-04T13:28:00Z">
        <w:r w:rsidRPr="00791D37" w:rsidDel="00522221">
          <w:delText xml:space="preserve">unido </w:delText>
        </w:r>
      </w:del>
      <w:ins w:id="3268"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269" w:author="JORGE CONTRERAS ORTIZ" w:date="2021-09-04T13:03:00Z">
        <w:r w:rsidRPr="00791D37" w:rsidDel="00CA4A46">
          <w:delText xml:space="preserve">realizar </w:delText>
        </w:r>
      </w:del>
      <w:ins w:id="3270"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271" w:name="_Toc81499445"/>
      <w:bookmarkStart w:id="3272" w:name="_Ref81658162"/>
      <w:bookmarkStart w:id="3273" w:name="_Toc81743666"/>
      <w:r w:rsidRPr="00791D37">
        <w:rPr>
          <w:lang w:val="en-US"/>
        </w:rPr>
        <w:t>MODO OUT-OF-BAND COMMISSIONING ACTIVADO</w:t>
      </w:r>
      <w:bookmarkEnd w:id="3271"/>
      <w:bookmarkEnd w:id="3272"/>
      <w:bookmarkEnd w:id="3273"/>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w:t>
      </w:r>
      <w:proofErr w:type="spellStart"/>
      <w:r w:rsidRPr="00791D37">
        <w:t>Out</w:t>
      </w:r>
      <w:proofErr w:type="spellEnd"/>
      <w:r w:rsidRPr="00791D37">
        <w:t xml:space="preserve">-of-Band </w:t>
      </w:r>
      <w:proofErr w:type="spellStart"/>
      <w:r w:rsidRPr="00791D37">
        <w:t>Commissioning</w:t>
      </w:r>
      <w:proofErr w:type="spellEnd"/>
      <w:r w:rsidRPr="00791D37">
        <w:t>”.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274" w:name="_Toc81499447"/>
      <w:bookmarkStart w:id="3275" w:name="_Toc81743667"/>
      <w:r w:rsidRPr="00791D37">
        <w:lastRenderedPageBreak/>
        <w:t>DISEÑO E IMPLEMENTACIÓN HARDWARE</w:t>
      </w:r>
      <w:bookmarkEnd w:id="3274"/>
      <w:bookmarkEnd w:id="3275"/>
    </w:p>
    <w:p w14:paraId="44BE1C86" w14:textId="77777777" w:rsidR="0074559B" w:rsidRPr="00791D37" w:rsidRDefault="0074559B" w:rsidP="00791D37"/>
    <w:p w14:paraId="4C591593" w14:textId="648BBBD4" w:rsidR="0074559B" w:rsidRDefault="0074559B" w:rsidP="00791D37">
      <w:pPr>
        <w:rPr>
          <w:ins w:id="3276"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277" w:author="JORGE CONTRERAS ORTIZ" w:date="2021-09-04T14:30:00Z"/>
        </w:rPr>
      </w:pPr>
      <w:bookmarkStart w:id="3278" w:name="_Toc81743668"/>
      <w:ins w:id="3279" w:author="JORGE CONTRERAS ORTIZ" w:date="2021-09-04T14:30:00Z">
        <w:r w:rsidRPr="00791D37">
          <w:t>COMPONENTES COMERCIALES UTILIZADOS</w:t>
        </w:r>
        <w:bookmarkEnd w:id="3278"/>
      </w:ins>
    </w:p>
    <w:p w14:paraId="524039D9" w14:textId="77777777" w:rsidR="00522D2C" w:rsidRPr="005B42F0" w:rsidRDefault="00522D2C" w:rsidP="00522D2C">
      <w:pPr>
        <w:rPr>
          <w:ins w:id="3280" w:author="JORGE CONTRERAS ORTIZ" w:date="2021-09-04T14:30:00Z"/>
        </w:rPr>
      </w:pPr>
    </w:p>
    <w:p w14:paraId="04F81E9D" w14:textId="77777777" w:rsidR="00522D2C" w:rsidRPr="00791D37" w:rsidRDefault="00522D2C" w:rsidP="00522D2C">
      <w:pPr>
        <w:pStyle w:val="Ttulo3"/>
        <w:rPr>
          <w:ins w:id="3281" w:author="JORGE CONTRERAS ORTIZ" w:date="2021-09-04T14:30:00Z"/>
        </w:rPr>
      </w:pPr>
      <w:bookmarkStart w:id="3282" w:name="_Ref81658668"/>
      <w:bookmarkStart w:id="3283" w:name="_Ref81658669"/>
      <w:bookmarkStart w:id="3284" w:name="_Toc81743669"/>
      <w:ins w:id="3285" w:author="JORGE CONTRERAS ORTIZ" w:date="2021-09-04T14:30:00Z">
        <w:r w:rsidRPr="00791D37">
          <w:t>ELEMENTOS HARDWARE UTILIZADOS</w:t>
        </w:r>
        <w:bookmarkEnd w:id="3282"/>
        <w:bookmarkEnd w:id="3283"/>
        <w:bookmarkEnd w:id="3284"/>
      </w:ins>
    </w:p>
    <w:p w14:paraId="3DBB2C46" w14:textId="77777777" w:rsidR="00522D2C" w:rsidRPr="00791D37" w:rsidRDefault="00522D2C" w:rsidP="00522D2C">
      <w:pPr>
        <w:rPr>
          <w:ins w:id="3286" w:author="JORGE CONTRERAS ORTIZ" w:date="2021-09-04T14:30:00Z"/>
        </w:rPr>
      </w:pPr>
    </w:p>
    <w:p w14:paraId="509E5EF5" w14:textId="77777777" w:rsidR="00522D2C" w:rsidRPr="00791D37" w:rsidRDefault="00522D2C" w:rsidP="00522D2C">
      <w:pPr>
        <w:rPr>
          <w:ins w:id="3287" w:author="JORGE CONTRERAS ORTIZ" w:date="2021-09-04T14:30:00Z"/>
        </w:rPr>
      </w:pPr>
      <w:ins w:id="3288"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289" w:author="JORGE CONTRERAS ORTIZ" w:date="2021-09-04T14:30:00Z"/>
        </w:rPr>
      </w:pPr>
      <w:ins w:id="3290" w:author="JORGE CONTRERAS ORTIZ" w:date="2021-09-04T14:30:00Z">
        <w:r w:rsidRPr="00791D37">
          <w:rPr>
            <w:b/>
            <w:bCs/>
          </w:rPr>
          <w:t>Kit de Desarrollo STM32F407G-DISC1</w:t>
        </w:r>
        <w:r w:rsidRPr="00791D37">
          <w:t xml:space="preserve">: Kit de microcontrolador utilizado en primera instancia para el envío de comandos vía UART a los módulos KTDG102 </w:t>
        </w:r>
        <w:proofErr w:type="spellStart"/>
        <w:r w:rsidRPr="00791D37">
          <w:t>Evaluation</w:t>
        </w:r>
        <w:proofErr w:type="spellEnd"/>
        <w:r w:rsidRPr="00791D37">
          <w:t xml:space="preserve"> Dongle de </w:t>
        </w:r>
        <w:proofErr w:type="spellStart"/>
        <w:r w:rsidRPr="00791D37">
          <w:t>Kirale</w:t>
        </w:r>
        <w:proofErr w:type="spellEnd"/>
        <w:r w:rsidRPr="00791D37">
          <w:t>. Se ha utilizado 1 unidad.</w:t>
        </w:r>
      </w:ins>
    </w:p>
    <w:p w14:paraId="320165FF" w14:textId="77777777" w:rsidR="00522D2C" w:rsidRPr="00791D37" w:rsidRDefault="00522D2C" w:rsidP="00522D2C">
      <w:pPr>
        <w:pStyle w:val="Prrafodelista"/>
        <w:jc w:val="center"/>
        <w:rPr>
          <w:ins w:id="3291" w:author="JORGE CONTRERAS ORTIZ" w:date="2021-09-04T14:30:00Z"/>
        </w:rPr>
      </w:pPr>
      <w:ins w:id="3292"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A27C7A" w:rsidR="00522D2C" w:rsidRPr="00791D37" w:rsidRDefault="00522D2C" w:rsidP="00522D2C">
      <w:pPr>
        <w:pStyle w:val="Descripcin"/>
        <w:jc w:val="center"/>
        <w:rPr>
          <w:ins w:id="3293" w:author="JORGE CONTRERAS ORTIZ" w:date="2021-09-04T14:30:00Z"/>
        </w:rPr>
      </w:pPr>
      <w:bookmarkStart w:id="3294" w:name="_Toc81659572"/>
      <w:ins w:id="3295" w:author="JORGE CONTRERAS ORTIZ" w:date="2021-09-04T14:30:00Z">
        <w:r w:rsidRPr="00791D37">
          <w:t xml:space="preserve">Ilustración </w:t>
        </w:r>
        <w:r>
          <w:fldChar w:fldCharType="begin"/>
        </w:r>
        <w:r>
          <w:instrText xml:space="preserve"> SEQ Ilustración \* ARABIC </w:instrText>
        </w:r>
        <w:r>
          <w:fldChar w:fldCharType="separate"/>
        </w:r>
      </w:ins>
      <w:ins w:id="3296" w:author="JORGE CONTRERAS ORTIZ" w:date="2021-09-04T14:47:00Z">
        <w:r w:rsidR="003E5AE5">
          <w:rPr>
            <w:noProof/>
          </w:rPr>
          <w:t>42</w:t>
        </w:r>
      </w:ins>
      <w:ins w:id="3297" w:author="JORGE CONTRERAS ORTIZ" w:date="2021-09-04T14:30:00Z">
        <w:r>
          <w:rPr>
            <w:noProof/>
          </w:rPr>
          <w:fldChar w:fldCharType="end"/>
        </w:r>
        <w:r w:rsidRPr="00791D37">
          <w:t xml:space="preserve"> Kit de Desarrollo STM32F407G-DISC1</w:t>
        </w:r>
        <w:bookmarkEnd w:id="3294"/>
      </w:ins>
    </w:p>
    <w:p w14:paraId="323A4A98" w14:textId="77777777" w:rsidR="00522D2C" w:rsidRDefault="00522D2C" w:rsidP="00522D2C">
      <w:pPr>
        <w:pStyle w:val="Prrafodelista"/>
        <w:numPr>
          <w:ilvl w:val="0"/>
          <w:numId w:val="26"/>
        </w:numPr>
        <w:rPr>
          <w:ins w:id="3298" w:author="JORGE CONTRERAS ORTIZ" w:date="2021-09-04T14:30:00Z"/>
        </w:rPr>
      </w:pPr>
      <w:ins w:id="3299" w:author="JORGE CONTRERAS ORTIZ" w:date="2021-09-04T14:30:00Z">
        <w:r w:rsidRPr="00791D37">
          <w:rPr>
            <w:b/>
            <w:bCs/>
          </w:rPr>
          <w:t xml:space="preserve">KTDG102 </w:t>
        </w:r>
        <w:proofErr w:type="spellStart"/>
        <w:r w:rsidRPr="00791D37">
          <w:rPr>
            <w:b/>
            <w:bCs/>
          </w:rPr>
          <w:t>Evaluation</w:t>
        </w:r>
        <w:proofErr w:type="spellEnd"/>
        <w:r w:rsidRPr="00791D37">
          <w:rPr>
            <w:b/>
            <w:bCs/>
          </w:rPr>
          <w:t xml:space="preserve"> Dongle: </w:t>
        </w:r>
        <w:r w:rsidRPr="00791D37">
          <w:t xml:space="preserve">Módulo Thread de Evaluación de </w:t>
        </w:r>
        <w:proofErr w:type="spellStart"/>
        <w:r w:rsidRPr="00791D37">
          <w:t>Kirale</w:t>
        </w:r>
        <w:proofErr w:type="spellEnd"/>
        <w:r w:rsidRPr="00791D37">
          <w:t>. Se han utilizado 2 unidades.</w:t>
        </w:r>
      </w:ins>
    </w:p>
    <w:p w14:paraId="014C7D5E" w14:textId="77777777" w:rsidR="00522D2C" w:rsidRPr="00791D37" w:rsidRDefault="00522D2C" w:rsidP="00522D2C">
      <w:pPr>
        <w:pStyle w:val="Prrafodelista"/>
        <w:rPr>
          <w:ins w:id="3300" w:author="JORGE CONTRERAS ORTIZ" w:date="2021-09-04T14:30:00Z"/>
        </w:rPr>
      </w:pPr>
    </w:p>
    <w:p w14:paraId="6E7231F3" w14:textId="77777777" w:rsidR="00522D2C" w:rsidRPr="00791D37" w:rsidRDefault="00522D2C" w:rsidP="00522D2C">
      <w:pPr>
        <w:pStyle w:val="Prrafodelista"/>
        <w:jc w:val="center"/>
        <w:rPr>
          <w:ins w:id="3301" w:author="JORGE CONTRERAS ORTIZ" w:date="2021-09-04T14:30:00Z"/>
        </w:rPr>
      </w:pPr>
      <w:ins w:id="3302" w:author="JORGE CONTRERAS ORTIZ" w:date="2021-09-04T14:30:00Z">
        <w:r w:rsidRPr="00791D37">
          <w:rPr>
            <w:noProof/>
          </w:rPr>
          <w:lastRenderedPageBreak/>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303" w:author="JORGE CONTRERAS ORTIZ" w:date="2021-09-04T14:30:00Z"/>
        </w:rPr>
      </w:pPr>
      <w:bookmarkStart w:id="3304" w:name="_Toc81659573"/>
      <w:ins w:id="3305" w:author="JORGE CONTRERAS ORTIZ" w:date="2021-09-04T14:30:00Z">
        <w:r w:rsidRPr="00791D37">
          <w:t xml:space="preserve">Ilustración </w:t>
        </w:r>
        <w:r>
          <w:fldChar w:fldCharType="begin"/>
        </w:r>
        <w:r>
          <w:instrText xml:space="preserve"> SEQ Ilustración \* ARABIC </w:instrText>
        </w:r>
        <w:r>
          <w:fldChar w:fldCharType="separate"/>
        </w:r>
      </w:ins>
      <w:ins w:id="3306" w:author="JORGE CONTRERAS ORTIZ" w:date="2021-09-04T14:47:00Z">
        <w:r w:rsidR="003E5AE5">
          <w:rPr>
            <w:noProof/>
          </w:rPr>
          <w:t>43</w:t>
        </w:r>
      </w:ins>
      <w:ins w:id="3307" w:author="JORGE CONTRERAS ORTIZ" w:date="2021-09-04T14:30:00Z">
        <w:r>
          <w:rPr>
            <w:noProof/>
          </w:rPr>
          <w:fldChar w:fldCharType="end"/>
        </w:r>
        <w:r w:rsidRPr="00791D37">
          <w:t xml:space="preserve"> KTDG102 </w:t>
        </w:r>
        <w:proofErr w:type="spellStart"/>
        <w:r w:rsidRPr="00791D37">
          <w:t>Evaluation</w:t>
        </w:r>
        <w:proofErr w:type="spellEnd"/>
        <w:r w:rsidRPr="00791D37">
          <w:t xml:space="preserve"> Dongle</w:t>
        </w:r>
        <w:bookmarkEnd w:id="3304"/>
      </w:ins>
    </w:p>
    <w:p w14:paraId="61C4BF18" w14:textId="77777777" w:rsidR="00522D2C" w:rsidRPr="00791D37" w:rsidRDefault="00522D2C" w:rsidP="00522D2C">
      <w:pPr>
        <w:rPr>
          <w:ins w:id="3308" w:author="JORGE CONTRERAS ORTIZ" w:date="2021-09-04T14:30:00Z"/>
          <w:color w:val="44546A" w:themeColor="text2"/>
          <w:sz w:val="18"/>
          <w:szCs w:val="18"/>
        </w:rPr>
      </w:pPr>
      <w:ins w:id="3309" w:author="JORGE CONTRERAS ORTIZ" w:date="2021-09-04T14:30:00Z">
        <w:r w:rsidRPr="00791D37">
          <w:br w:type="page"/>
        </w:r>
      </w:ins>
    </w:p>
    <w:p w14:paraId="53E3F2DB" w14:textId="77777777" w:rsidR="00522D2C" w:rsidRPr="00791D37" w:rsidRDefault="00522D2C" w:rsidP="00522D2C">
      <w:pPr>
        <w:pStyle w:val="Prrafodelista"/>
        <w:numPr>
          <w:ilvl w:val="0"/>
          <w:numId w:val="26"/>
        </w:numPr>
        <w:rPr>
          <w:ins w:id="3310" w:author="JORGE CONTRERAS ORTIZ" w:date="2021-09-04T14:30:00Z"/>
          <w:b/>
          <w:bCs/>
        </w:rPr>
      </w:pPr>
      <w:ins w:id="3311" w:author="JORGE CONTRERAS ORTIZ" w:date="2021-09-04T14:30:00Z">
        <w:r w:rsidRPr="00791D37">
          <w:rPr>
            <w:b/>
            <w:bCs/>
          </w:rPr>
          <w:lastRenderedPageBreak/>
          <w:t xml:space="preserve">Módulo KTWM102: </w:t>
        </w:r>
        <w:r w:rsidRPr="00791D37">
          <w:t xml:space="preserve">Módulo Thread de </w:t>
        </w:r>
        <w:proofErr w:type="spellStart"/>
        <w:r w:rsidRPr="00791D37">
          <w:t>Kirale</w:t>
        </w:r>
        <w:proofErr w:type="spellEnd"/>
        <w:r w:rsidRPr="00791D37">
          <w:t xml:space="preserve">, el </w:t>
        </w:r>
        <w:proofErr w:type="spellStart"/>
        <w:r w:rsidRPr="00791D37">
          <w:t>cuál</w:t>
        </w:r>
        <w:proofErr w:type="spellEnd"/>
        <w:r w:rsidRPr="00791D37">
          <w:t xml:space="preserve"> se integra en la </w:t>
        </w:r>
        <w:proofErr w:type="spellStart"/>
        <w:r w:rsidRPr="00791D37">
          <w:t>Coockie</w:t>
        </w:r>
        <w:proofErr w:type="spellEnd"/>
        <w:r w:rsidRPr="00791D37">
          <w:t xml:space="preserve"> PCB</w:t>
        </w:r>
      </w:ins>
    </w:p>
    <w:p w14:paraId="6AE88E0D" w14:textId="77777777" w:rsidR="00522D2C" w:rsidRPr="00791D37" w:rsidRDefault="00522D2C" w:rsidP="00522D2C">
      <w:pPr>
        <w:jc w:val="center"/>
        <w:rPr>
          <w:ins w:id="3312" w:author="JORGE CONTRERAS ORTIZ" w:date="2021-09-04T14:30:00Z"/>
        </w:rPr>
      </w:pPr>
      <w:ins w:id="3313"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314" w:author="JORGE CONTRERAS ORTIZ" w:date="2021-09-04T14:30:00Z"/>
        </w:rPr>
      </w:pPr>
      <w:bookmarkStart w:id="3315" w:name="_Ref81658667"/>
      <w:bookmarkStart w:id="3316" w:name="_Toc81659574"/>
      <w:ins w:id="3317" w:author="JORGE CONTRERAS ORTIZ" w:date="2021-09-04T14:30:00Z">
        <w:r w:rsidRPr="00791D37">
          <w:t xml:space="preserve">Ilustración </w:t>
        </w:r>
        <w:r>
          <w:fldChar w:fldCharType="begin"/>
        </w:r>
        <w:r>
          <w:instrText xml:space="preserve"> SEQ Ilustración \* ARABIC </w:instrText>
        </w:r>
        <w:r>
          <w:fldChar w:fldCharType="separate"/>
        </w:r>
      </w:ins>
      <w:ins w:id="3318" w:author="JORGE CONTRERAS ORTIZ" w:date="2021-09-04T14:47:00Z">
        <w:r w:rsidR="003E5AE5">
          <w:rPr>
            <w:noProof/>
          </w:rPr>
          <w:t>44</w:t>
        </w:r>
      </w:ins>
      <w:ins w:id="3319" w:author="JORGE CONTRERAS ORTIZ" w:date="2021-09-04T14:30:00Z">
        <w:r>
          <w:rPr>
            <w:noProof/>
          </w:rPr>
          <w:fldChar w:fldCharType="end"/>
        </w:r>
        <w:bookmarkEnd w:id="3315"/>
        <w:r w:rsidRPr="00791D37">
          <w:t xml:space="preserve"> Módulo KTWM102</w:t>
        </w:r>
        <w:bookmarkEnd w:id="3316"/>
      </w:ins>
    </w:p>
    <w:p w14:paraId="3AE39EAD" w14:textId="77777777" w:rsidR="00522D2C" w:rsidRPr="00F21168" w:rsidRDefault="00522D2C" w:rsidP="00522D2C">
      <w:pPr>
        <w:rPr>
          <w:ins w:id="3320" w:author="JORGE CONTRERAS ORTIZ" w:date="2021-09-04T14:30:00Z"/>
        </w:rPr>
      </w:pPr>
    </w:p>
    <w:p w14:paraId="494B22CC" w14:textId="77777777" w:rsidR="00522D2C" w:rsidRDefault="00522D2C" w:rsidP="00522D2C">
      <w:pPr>
        <w:pStyle w:val="Prrafodelista"/>
        <w:numPr>
          <w:ilvl w:val="0"/>
          <w:numId w:val="26"/>
        </w:numPr>
        <w:rPr>
          <w:ins w:id="3321" w:author="JORGE CONTRERAS ORTIZ" w:date="2021-09-04T14:30:00Z"/>
          <w:lang w:val="en-US"/>
        </w:rPr>
      </w:pPr>
      <w:ins w:id="3322" w:author="JORGE CONTRERAS ORTIZ" w:date="2021-09-04T14:30:00Z">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w:t>
        </w:r>
        <w:proofErr w:type="spellStart"/>
        <w:r w:rsidRPr="00791D37">
          <w:rPr>
            <w:lang w:val="en-US"/>
          </w:rPr>
          <w:t>Kirale</w:t>
        </w:r>
        <w:proofErr w:type="spellEnd"/>
        <w:r w:rsidRPr="00791D37">
          <w:rPr>
            <w:lang w:val="en-US"/>
          </w:rPr>
          <w:t>.</w:t>
        </w:r>
      </w:ins>
    </w:p>
    <w:p w14:paraId="6282BEAE" w14:textId="77777777" w:rsidR="00522D2C" w:rsidRPr="00791D37" w:rsidRDefault="00522D2C" w:rsidP="00522D2C">
      <w:pPr>
        <w:pStyle w:val="Prrafodelista"/>
        <w:rPr>
          <w:ins w:id="3323" w:author="JORGE CONTRERAS ORTIZ" w:date="2021-09-04T14:30:00Z"/>
          <w:lang w:val="en-US"/>
        </w:rPr>
      </w:pPr>
    </w:p>
    <w:p w14:paraId="4CD9F97E" w14:textId="77777777" w:rsidR="00522D2C" w:rsidRPr="00791D37" w:rsidRDefault="00522D2C" w:rsidP="00522D2C">
      <w:pPr>
        <w:jc w:val="center"/>
        <w:rPr>
          <w:ins w:id="3324" w:author="JORGE CONTRERAS ORTIZ" w:date="2021-09-04T14:30:00Z"/>
        </w:rPr>
      </w:pPr>
      <w:ins w:id="3325"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326" w:author="JORGE CONTRERAS ORTIZ" w:date="2021-09-04T14:30:00Z"/>
        </w:rPr>
      </w:pPr>
      <w:bookmarkStart w:id="3327" w:name="_Toc81659575"/>
      <w:ins w:id="3328" w:author="JORGE CONTRERAS ORTIZ" w:date="2021-09-04T14:30:00Z">
        <w:r w:rsidRPr="00791D37">
          <w:t xml:space="preserve">Ilustración </w:t>
        </w:r>
        <w:r>
          <w:fldChar w:fldCharType="begin"/>
        </w:r>
        <w:r>
          <w:instrText xml:space="preserve"> SEQ Ilustración \* ARABIC </w:instrText>
        </w:r>
        <w:r>
          <w:fldChar w:fldCharType="separate"/>
        </w:r>
      </w:ins>
      <w:ins w:id="3329" w:author="JORGE CONTRERAS ORTIZ" w:date="2021-09-04T14:47:00Z">
        <w:r w:rsidR="003E5AE5">
          <w:rPr>
            <w:noProof/>
          </w:rPr>
          <w:t>45</w:t>
        </w:r>
      </w:ins>
      <w:ins w:id="3330" w:author="JORGE CONTRERAS ORTIZ" w:date="2021-09-04T14:30:00Z">
        <w:r>
          <w:rPr>
            <w:noProof/>
          </w:rPr>
          <w:fldChar w:fldCharType="end"/>
        </w:r>
        <w:r w:rsidRPr="00791D37">
          <w:t xml:space="preserve"> </w:t>
        </w:r>
        <w:proofErr w:type="spellStart"/>
        <w:r w:rsidRPr="00791D37">
          <w:t>Border</w:t>
        </w:r>
        <w:proofErr w:type="spellEnd"/>
        <w:r w:rsidRPr="00791D37">
          <w:t xml:space="preserve"> </w:t>
        </w:r>
        <w:proofErr w:type="spellStart"/>
        <w:r w:rsidRPr="00791D37">
          <w:t>Router</w:t>
        </w:r>
        <w:bookmarkEnd w:id="3327"/>
        <w:proofErr w:type="spellEnd"/>
      </w:ins>
    </w:p>
    <w:p w14:paraId="38BF8DAE" w14:textId="77777777" w:rsidR="00522D2C" w:rsidRDefault="00522D2C" w:rsidP="00522D2C">
      <w:pPr>
        <w:jc w:val="left"/>
        <w:rPr>
          <w:ins w:id="3331" w:author="JORGE CONTRERAS ORTIZ" w:date="2021-09-04T14:30:00Z"/>
        </w:rPr>
      </w:pPr>
      <w:ins w:id="3332" w:author="JORGE CONTRERAS ORTIZ" w:date="2021-09-04T14:30:00Z">
        <w:r>
          <w:br w:type="page"/>
        </w:r>
      </w:ins>
    </w:p>
    <w:p w14:paraId="27AB144B" w14:textId="77777777" w:rsidR="00522D2C" w:rsidRPr="00791D37" w:rsidRDefault="00522D2C" w:rsidP="00522D2C">
      <w:pPr>
        <w:pStyle w:val="Prrafodelista"/>
        <w:numPr>
          <w:ilvl w:val="0"/>
          <w:numId w:val="26"/>
        </w:numPr>
        <w:rPr>
          <w:ins w:id="3333" w:author="JORGE CONTRERAS ORTIZ" w:date="2021-09-04T14:30:00Z"/>
        </w:rPr>
      </w:pPr>
      <w:proofErr w:type="spellStart"/>
      <w:ins w:id="3334" w:author="JORGE CONTRERAS ORTIZ" w:date="2021-09-04T14:30:00Z">
        <w:r w:rsidRPr="00791D37">
          <w:rPr>
            <w:b/>
            <w:bCs/>
          </w:rPr>
          <w:lastRenderedPageBreak/>
          <w:t>Coockie</w:t>
        </w:r>
        <w:proofErr w:type="spellEnd"/>
        <w:r w:rsidRPr="00791D37">
          <w:rPr>
            <w:b/>
            <w:bCs/>
          </w:rPr>
          <w:t>:</w:t>
        </w:r>
        <w:r w:rsidRPr="00791D37">
          <w:t xml:space="preserve"> Módulo sobre el que se implementa el diseño final de la PCB realizada.</w:t>
        </w:r>
      </w:ins>
    </w:p>
    <w:p w14:paraId="6936510B" w14:textId="77777777" w:rsidR="00522D2C" w:rsidRPr="00791D37" w:rsidRDefault="00522D2C" w:rsidP="00522D2C">
      <w:pPr>
        <w:jc w:val="center"/>
        <w:rPr>
          <w:ins w:id="3335" w:author="JORGE CONTRERAS ORTIZ" w:date="2021-09-04T14:30:00Z"/>
        </w:rPr>
      </w:pPr>
      <w:ins w:id="3336"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6ED696EC" w:rsidR="00522D2C" w:rsidRDefault="00522D2C" w:rsidP="00522D2C">
      <w:pPr>
        <w:pStyle w:val="Descripcin"/>
        <w:jc w:val="center"/>
        <w:rPr>
          <w:ins w:id="3337" w:author="JORGE CONTRERAS ORTIZ" w:date="2021-09-04T14:32:00Z"/>
        </w:rPr>
      </w:pPr>
      <w:bookmarkStart w:id="3338" w:name="_Toc81659576"/>
      <w:ins w:id="3339" w:author="JORGE CONTRERAS ORTIZ" w:date="2021-09-04T14:30:00Z">
        <w:r w:rsidRPr="00791D37">
          <w:t xml:space="preserve">Ilustración </w:t>
        </w:r>
        <w:r>
          <w:fldChar w:fldCharType="begin"/>
        </w:r>
        <w:r>
          <w:instrText xml:space="preserve"> SEQ Ilustración \* ARABIC </w:instrText>
        </w:r>
        <w:r>
          <w:fldChar w:fldCharType="separate"/>
        </w:r>
      </w:ins>
      <w:ins w:id="3340" w:author="JORGE CONTRERAS ORTIZ" w:date="2021-09-04T14:47:00Z">
        <w:r w:rsidR="003E5AE5">
          <w:rPr>
            <w:noProof/>
          </w:rPr>
          <w:t>46</w:t>
        </w:r>
      </w:ins>
      <w:ins w:id="3341" w:author="JORGE CONTRERAS ORTIZ" w:date="2021-09-04T14:30:00Z">
        <w:r>
          <w:rPr>
            <w:noProof/>
          </w:rPr>
          <w:fldChar w:fldCharType="end"/>
        </w:r>
        <w:r w:rsidRPr="00791D37">
          <w:t xml:space="preserve"> Módulos de Procesamiento y de Alimentación de la </w:t>
        </w:r>
        <w:proofErr w:type="spellStart"/>
        <w:r w:rsidRPr="00791D37">
          <w:t>Coockie</w:t>
        </w:r>
      </w:ins>
      <w:bookmarkEnd w:id="3338"/>
      <w:proofErr w:type="spellEnd"/>
    </w:p>
    <w:p w14:paraId="0C61CD1C" w14:textId="08144A45" w:rsidR="00522D2C" w:rsidRPr="00791D37" w:rsidDel="00522D2C" w:rsidRDefault="00522D2C">
      <w:pPr>
        <w:pStyle w:val="Descripcin"/>
        <w:jc w:val="left"/>
        <w:rPr>
          <w:del w:id="3342" w:author="JORGE CONTRERAS ORTIZ" w:date="2021-09-04T14:32:00Z"/>
        </w:rPr>
        <w:pPrChange w:id="3343" w:author="JORGE CONTRERAS ORTIZ" w:date="2021-09-04T14:3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344" w:author="JORGE CONTRERAS ORTIZ" w:date="2021-09-04T16:00:00Z"/>
          <w:color w:val="2F5496" w:themeColor="accent1" w:themeShade="BF"/>
          <w:sz w:val="26"/>
          <w:szCs w:val="26"/>
          <w:rPrChange w:id="3345" w:author="JORGE CONTRERAS ORTIZ" w:date="2021-09-04T16:00:00Z">
            <w:rPr>
              <w:ins w:id="3346" w:author="JORGE CONTRERAS ORTIZ" w:date="2021-09-04T16:00:00Z"/>
            </w:rPr>
          </w:rPrChange>
        </w:rPr>
      </w:pPr>
      <w:bookmarkStart w:id="3347" w:name="_Toc81499448"/>
      <w:bookmarkStart w:id="3348" w:name="_Toc81743670"/>
      <w:ins w:id="3349" w:author="JORGE CONTRERAS ORTIZ" w:date="2021-09-04T16:00:00Z">
        <w:r>
          <w:t>ELEMENTOS SOFTWARE UTILIZADOS</w:t>
        </w:r>
        <w:bookmarkEnd w:id="3348"/>
      </w:ins>
    </w:p>
    <w:p w14:paraId="30A085C9" w14:textId="77777777" w:rsidR="00E36B99" w:rsidRDefault="00E36B99" w:rsidP="00E36B99">
      <w:pPr>
        <w:rPr>
          <w:ins w:id="3350" w:author="JORGE CONTRERAS ORTIZ" w:date="2021-09-04T16:00:00Z"/>
        </w:rPr>
      </w:pPr>
    </w:p>
    <w:p w14:paraId="69DF3602" w14:textId="316170CD" w:rsidR="00E36B99" w:rsidRDefault="00E36B99" w:rsidP="00E36B99">
      <w:pPr>
        <w:rPr>
          <w:ins w:id="3351" w:author="JORGE CONTRERAS ORTIZ" w:date="2021-09-04T16:01:00Z"/>
        </w:rPr>
      </w:pPr>
      <w:ins w:id="3352" w:author="JORGE CONTRERAS ORTIZ" w:date="2021-09-04T16:05:00Z">
        <w:r>
          <w:t xml:space="preserve">Aparte de diferentes dispositivos hardware comerciales, se han usado diferentes entornos o plataformas software para el </w:t>
        </w:r>
      </w:ins>
      <w:ins w:id="3353"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354" w:author="JORGE CONTRERAS ORTIZ" w:date="2021-09-04T16:01:00Z"/>
        </w:rPr>
      </w:pPr>
      <w:proofErr w:type="spellStart"/>
      <w:ins w:id="3355"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35E7CA72" w:rsidR="00E36B99" w:rsidRDefault="00E36B99" w:rsidP="00E36B99">
      <w:pPr>
        <w:pStyle w:val="Prrafodelista"/>
        <w:numPr>
          <w:ilvl w:val="0"/>
          <w:numId w:val="14"/>
        </w:numPr>
        <w:rPr>
          <w:ins w:id="3356" w:author="JORGE CONTRERAS ORTIZ" w:date="2021-09-04T16:03:00Z"/>
        </w:rPr>
      </w:pPr>
      <w:proofErr w:type="spellStart"/>
      <w:ins w:id="3357"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ins>
    </w:p>
    <w:p w14:paraId="0B90B5CB" w14:textId="77777777" w:rsidR="00E36B99" w:rsidRDefault="00E36B99" w:rsidP="00E36B99">
      <w:pPr>
        <w:pStyle w:val="Prrafodelista"/>
        <w:numPr>
          <w:ilvl w:val="0"/>
          <w:numId w:val="14"/>
        </w:numPr>
        <w:rPr>
          <w:ins w:id="3358" w:author="JORGE CONTRERAS ORTIZ" w:date="2021-09-04T16:03:00Z"/>
        </w:rPr>
      </w:pPr>
      <w:ins w:id="3359"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3360" w:author="JORGE CONTRERAS ORTIZ" w:date="2021-09-04T16:01:00Z"/>
        </w:rPr>
      </w:pPr>
      <w:ins w:id="3361"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3362" w:author="JORGE CONTRERAS ORTIZ" w:date="2021-09-04T16:01:00Z"/>
        </w:rPr>
      </w:pPr>
      <w:proofErr w:type="spellStart"/>
      <w:ins w:id="3363" w:author="JORGE CONTRERAS ORTIZ" w:date="2021-09-04T16:01:00Z">
        <w:r w:rsidRPr="00B43128">
          <w:rPr>
            <w:b/>
            <w:bCs/>
          </w:rPr>
          <w:t>KiTools</w:t>
        </w:r>
        <w:proofErr w:type="spellEnd"/>
        <w:r w:rsidRPr="00B43128">
          <w:rPr>
            <w:b/>
            <w:bCs/>
          </w:rPr>
          <w:t xml:space="preserve">: </w:t>
        </w:r>
        <w:r>
          <w:t xml:space="preserve">Herramienta proporcionada por </w:t>
        </w:r>
        <w:proofErr w:type="spellStart"/>
        <w:r>
          <w:t>Kirale</w:t>
        </w:r>
        <w:proofErr w:type="spellEnd"/>
        <w:r>
          <w:t xml:space="preserv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3364"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3365" w:author="JORGE CONTRERAS ORTIZ" w:date="2021-09-04T16:03:00Z"/>
        </w:rPr>
      </w:pPr>
      <w:proofErr w:type="spellStart"/>
      <w:ins w:id="3366"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3367" w:author="JORGE CONTRERAS ORTIZ" w:date="2021-09-04T16:03:00Z">
        <w:r>
          <w:t>Programa utilizado pa</w:t>
        </w:r>
      </w:ins>
      <w:ins w:id="3368" w:author="JORGE CONTRERAS ORTIZ" w:date="2021-09-04T16:04:00Z">
        <w:r>
          <w:t>ra el d</w:t>
        </w:r>
      </w:ins>
      <w:ins w:id="3369"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370" w:author="JORGE CONTRERAS ORTIZ" w:date="2021-09-04T16:01:00Z"/>
        </w:rPr>
      </w:pPr>
      <w:proofErr w:type="spellStart"/>
      <w:ins w:id="3371" w:author="JORGE CONTRERAS ORTIZ" w:date="2021-09-04T16:03:00Z">
        <w:r>
          <w:rPr>
            <w:b/>
            <w:bCs/>
          </w:rPr>
          <w:t>Github</w:t>
        </w:r>
        <w:proofErr w:type="spellEnd"/>
        <w:r>
          <w:rPr>
            <w:b/>
            <w:bCs/>
          </w:rPr>
          <w:t>:</w:t>
        </w:r>
      </w:ins>
      <w:ins w:id="3372" w:author="JORGE CONTRERAS ORTIZ" w:date="2021-09-04T16:04:00Z">
        <w:r>
          <w:t xml:space="preserve"> Plataforma utilizada para el c</w:t>
        </w:r>
      </w:ins>
      <w:ins w:id="3373" w:author="JORGE CONTRERAS ORTIZ" w:date="2021-09-04T16:03:00Z">
        <w:r>
          <w:t>ontrol de versiones del trabajo</w:t>
        </w:r>
      </w:ins>
      <w:ins w:id="3374" w:author="JORGE CONTRERAS ORTIZ" w:date="2021-09-04T16:04:00Z">
        <w:r>
          <w:t>, tanto de la parte de desarrollo software, hardware y la documentación del pr</w:t>
        </w:r>
      </w:ins>
      <w:ins w:id="3375" w:author="JORGE CONTRERAS ORTIZ" w:date="2021-09-04T16:05:00Z">
        <w:r>
          <w:t>oyecto.</w:t>
        </w:r>
      </w:ins>
    </w:p>
    <w:p w14:paraId="6721DB71" w14:textId="07750DD6" w:rsidR="00522D2C" w:rsidRPr="00E36B99" w:rsidRDefault="00522D2C">
      <w:pPr>
        <w:rPr>
          <w:ins w:id="3376" w:author="JORGE CONTRERAS ORTIZ" w:date="2021-09-04T14:32:00Z"/>
          <w:color w:val="2F5496" w:themeColor="accent1" w:themeShade="BF"/>
          <w:sz w:val="26"/>
          <w:szCs w:val="26"/>
        </w:rPr>
        <w:pPrChange w:id="3377" w:author="JORGE CONTRERAS ORTIZ" w:date="2021-09-04T16:00:00Z">
          <w:pPr>
            <w:jc w:val="left"/>
          </w:pPr>
        </w:pPrChange>
      </w:pPr>
      <w:ins w:id="3378" w:author="JORGE CONTRERAS ORTIZ" w:date="2021-09-04T14:32:00Z">
        <w:r>
          <w:br w:type="page"/>
        </w:r>
      </w:ins>
    </w:p>
    <w:p w14:paraId="04724385" w14:textId="0D71F071" w:rsidR="0074559B" w:rsidRPr="00791D37" w:rsidRDefault="0074559B" w:rsidP="00791D37">
      <w:pPr>
        <w:pStyle w:val="Ttulo2"/>
      </w:pPr>
      <w:bookmarkStart w:id="3379" w:name="_Toc81743671"/>
      <w:r w:rsidRPr="00791D37">
        <w:lastRenderedPageBreak/>
        <w:t>DISEÑO DE ESQUEMÁTICO PCB</w:t>
      </w:r>
      <w:bookmarkEnd w:id="3347"/>
      <w:bookmarkEnd w:id="3379"/>
    </w:p>
    <w:p w14:paraId="2E94FAD1" w14:textId="77777777" w:rsidR="0074559B" w:rsidRPr="00791D37" w:rsidRDefault="0074559B" w:rsidP="00791D37"/>
    <w:p w14:paraId="2466F1EE" w14:textId="389146DC" w:rsidR="0074559B" w:rsidRPr="00791D37" w:rsidRDefault="00C17583" w:rsidP="00791D37">
      <w:pPr>
        <w:pStyle w:val="Ttulo3"/>
      </w:pPr>
      <w:bookmarkStart w:id="3380" w:name="_Toc81499449"/>
      <w:bookmarkStart w:id="3381" w:name="_Toc81743672"/>
      <w:r w:rsidRPr="00791D37">
        <w:t>JERARQUÍA DEL CIRCUITO</w:t>
      </w:r>
      <w:bookmarkEnd w:id="3380"/>
      <w:bookmarkEnd w:id="3381"/>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proofErr w:type="spellStart"/>
      <w:r w:rsidRPr="00791D37">
        <w:rPr>
          <w:b/>
          <w:bCs/>
        </w:rPr>
        <w:t>Coockie</w:t>
      </w:r>
      <w:proofErr w:type="spellEnd"/>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proofErr w:type="spellStart"/>
      <w:r w:rsidRPr="00791D37">
        <w:t>Coockie</w:t>
      </w:r>
      <w:proofErr w:type="spellEnd"/>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382" w:author="JORGE CONTRERAS ORTIZ" w:date="2021-09-04T14:06:00Z">
        <w:r w:rsidRPr="00791D37" w:rsidDel="00A7595B">
          <w:delText>siguiente maner</w:delText>
        </w:r>
      </w:del>
      <w:ins w:id="3383" w:author="JORGE CONTRERAS ORTIZ" w:date="2021-09-04T14:06:00Z">
        <w:r w:rsidR="00A7595B">
          <w:t>como se muestra a continuación en</w:t>
        </w:r>
      </w:ins>
      <w:ins w:id="3384" w:author="JORGE CONTRERAS ORTIZ" w:date="2021-09-04T14:07:00Z">
        <w:r w:rsidR="00A7595B">
          <w:t xml:space="preserve"> </w:t>
        </w:r>
      </w:ins>
      <w:ins w:id="3385" w:author="JORGE CONTRERAS ORTIZ" w:date="2021-09-04T14:31:00Z">
        <w:r w:rsidR="00522D2C">
          <w:fldChar w:fldCharType="begin"/>
        </w:r>
        <w:r w:rsidR="00522D2C">
          <w:instrText xml:space="preserve"> REF _Ref81656879 \h </w:instrText>
        </w:r>
      </w:ins>
      <w:r w:rsidR="00522D2C">
        <w:fldChar w:fldCharType="separate"/>
      </w:r>
      <w:ins w:id="3386" w:author="JORGE CONTRERAS ORTIZ" w:date="2021-09-04T14:47:00Z">
        <w:r w:rsidR="003E5AE5">
          <w:t xml:space="preserve">Ilustración </w:t>
        </w:r>
        <w:r w:rsidR="003E5AE5">
          <w:rPr>
            <w:noProof/>
          </w:rPr>
          <w:t>47</w:t>
        </w:r>
      </w:ins>
      <w:ins w:id="3387" w:author="JORGE CONTRERAS ORTIZ" w:date="2021-09-04T14:31:00Z">
        <w:r w:rsidR="00522D2C">
          <w:fldChar w:fldCharType="end"/>
        </w:r>
      </w:ins>
      <w:del w:id="3388"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389" w:author="JORGE CONTRERAS ORTIZ" w:date="2021-09-04T14:07:00Z"/>
                              </w:rPr>
                            </w:pPr>
                          </w:p>
                          <w:p w14:paraId="7500E941" w14:textId="15B35524" w:rsidR="0074559B" w:rsidRPr="005E6469" w:rsidRDefault="0074559B" w:rsidP="00CA0339">
                            <w:pPr>
                              <w:pStyle w:val="Descripcin"/>
                              <w:jc w:val="center"/>
                              <w:rPr>
                                <w:noProof/>
                              </w:rPr>
                            </w:pPr>
                            <w:bookmarkStart w:id="3390" w:name="_Ref81656879"/>
                            <w:bookmarkStart w:id="3391" w:name="_Toc81499620"/>
                            <w:bookmarkStart w:id="3392" w:name="_Toc81499855"/>
                            <w:bookmarkStart w:id="3393" w:name="_Ref81656872"/>
                            <w:bookmarkStart w:id="3394" w:name="_Toc81659577"/>
                            <w:r>
                              <w:t xml:space="preserve">Ilustración </w:t>
                            </w:r>
                            <w:r w:rsidR="007279BC">
                              <w:fldChar w:fldCharType="begin"/>
                            </w:r>
                            <w:r w:rsidR="007279BC">
                              <w:instrText xml:space="preserve"> SEQ Ilustración \* ARABIC </w:instrText>
                            </w:r>
                            <w:r w:rsidR="007279BC">
                              <w:fldChar w:fldCharType="separate"/>
                            </w:r>
                            <w:ins w:id="3395" w:author="JORGE CONTRERAS ORTIZ" w:date="2021-09-04T14:46:00Z">
                              <w:r w:rsidR="003E5AE5">
                                <w:rPr>
                                  <w:noProof/>
                                </w:rPr>
                                <w:t>47</w:t>
                              </w:r>
                            </w:ins>
                            <w:del w:id="3396" w:author="JORGE CONTRERAS ORTIZ" w:date="2021-09-04T12:45:00Z">
                              <w:r w:rsidR="00593FA6" w:rsidDel="00FE1EC4">
                                <w:rPr>
                                  <w:noProof/>
                                </w:rPr>
                                <w:delText>42</w:delText>
                              </w:r>
                            </w:del>
                            <w:r w:rsidR="007279BC">
                              <w:rPr>
                                <w:noProof/>
                              </w:rPr>
                              <w:fldChar w:fldCharType="end"/>
                            </w:r>
                            <w:bookmarkEnd w:id="3390"/>
                            <w:r>
                              <w:t xml:space="preserve"> Jerarquía Circuito</w:t>
                            </w:r>
                            <w:bookmarkEnd w:id="3391"/>
                            <w:bookmarkEnd w:id="3392"/>
                            <w:bookmarkEnd w:id="3393"/>
                            <w:bookmarkEnd w:id="3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397" w:author="JORGE CONTRERAS ORTIZ" w:date="2021-09-04T14:07:00Z"/>
                        </w:rPr>
                      </w:pPr>
                    </w:p>
                    <w:p w14:paraId="7500E941" w14:textId="15B35524" w:rsidR="0074559B" w:rsidRPr="005E6469" w:rsidRDefault="0074559B" w:rsidP="00CA0339">
                      <w:pPr>
                        <w:pStyle w:val="Descripcin"/>
                        <w:jc w:val="center"/>
                        <w:rPr>
                          <w:noProof/>
                        </w:rPr>
                      </w:pPr>
                      <w:bookmarkStart w:id="3398" w:name="_Ref81656879"/>
                      <w:bookmarkStart w:id="3399" w:name="_Toc81499620"/>
                      <w:bookmarkStart w:id="3400" w:name="_Toc81499855"/>
                      <w:bookmarkStart w:id="3401" w:name="_Ref81656872"/>
                      <w:bookmarkStart w:id="3402" w:name="_Toc81659577"/>
                      <w:r>
                        <w:t xml:space="preserve">Ilustración </w:t>
                      </w:r>
                      <w:r w:rsidR="007279BC">
                        <w:fldChar w:fldCharType="begin"/>
                      </w:r>
                      <w:r w:rsidR="007279BC">
                        <w:instrText xml:space="preserve"> SEQ Ilustración \* ARABIC </w:instrText>
                      </w:r>
                      <w:r w:rsidR="007279BC">
                        <w:fldChar w:fldCharType="separate"/>
                      </w:r>
                      <w:ins w:id="3403" w:author="JORGE CONTRERAS ORTIZ" w:date="2021-09-04T14:46:00Z">
                        <w:r w:rsidR="003E5AE5">
                          <w:rPr>
                            <w:noProof/>
                          </w:rPr>
                          <w:t>47</w:t>
                        </w:r>
                      </w:ins>
                      <w:del w:id="3404" w:author="JORGE CONTRERAS ORTIZ" w:date="2021-09-04T12:45:00Z">
                        <w:r w:rsidR="00593FA6" w:rsidDel="00FE1EC4">
                          <w:rPr>
                            <w:noProof/>
                          </w:rPr>
                          <w:delText>42</w:delText>
                        </w:r>
                      </w:del>
                      <w:r w:rsidR="007279BC">
                        <w:rPr>
                          <w:noProof/>
                        </w:rPr>
                        <w:fldChar w:fldCharType="end"/>
                      </w:r>
                      <w:bookmarkEnd w:id="3398"/>
                      <w:r>
                        <w:t xml:space="preserve"> Jerarquía Circuito</w:t>
                      </w:r>
                      <w:bookmarkEnd w:id="3399"/>
                      <w:bookmarkEnd w:id="3400"/>
                      <w:bookmarkEnd w:id="3401"/>
                      <w:bookmarkEnd w:id="3402"/>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3405" w:name="_Toc81499450"/>
      <w:bookmarkStart w:id="3406" w:name="_Toc81743673"/>
      <w:r w:rsidRPr="00791D37">
        <w:lastRenderedPageBreak/>
        <w:t>CIRCUITO DE ALIMENTACIÓN</w:t>
      </w:r>
      <w:bookmarkEnd w:id="3405"/>
      <w:bookmarkEnd w:id="3406"/>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3407" w:author="JORGE CONTRERAS ORTIZ" w:date="2021-09-04T14:07:00Z">
        <w:r w:rsidRPr="00791D37" w:rsidDel="00A7595B">
          <w:delText>siguiente</w:delText>
        </w:r>
      </w:del>
      <w:ins w:id="3408" w:author="JORGE CONTRERAS ORTIZ" w:date="2021-09-04T14:07:00Z">
        <w:r w:rsidR="00A7595B">
          <w:t>most</w:t>
        </w:r>
      </w:ins>
      <w:ins w:id="3409"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3410" w:author="JORGE CONTRERAS ORTIZ" w:date="2021-09-04T14:47:00Z">
        <w:r w:rsidR="003E5AE5">
          <w:t xml:space="preserve">Ilustración </w:t>
        </w:r>
        <w:r w:rsidR="003E5AE5">
          <w:rPr>
            <w:noProof/>
          </w:rPr>
          <w:t>48</w:t>
        </w:r>
      </w:ins>
      <w:ins w:id="3411"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1"/>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3412" w:name="_Ref81656908"/>
      <w:bookmarkStart w:id="3413" w:name="_Toc81659578"/>
      <w:r>
        <w:t xml:space="preserve">Ilustración </w:t>
      </w:r>
      <w:r w:rsidR="007279BC">
        <w:fldChar w:fldCharType="begin"/>
      </w:r>
      <w:r w:rsidR="007279BC">
        <w:instrText xml:space="preserve"> SEQ Ilustración \* ARABIC </w:instrText>
      </w:r>
      <w:r w:rsidR="007279BC">
        <w:fldChar w:fldCharType="separate"/>
      </w:r>
      <w:ins w:id="3414" w:author="JORGE CONTRERAS ORTIZ" w:date="2021-09-04T14:47:00Z">
        <w:r w:rsidR="003E5AE5">
          <w:rPr>
            <w:noProof/>
          </w:rPr>
          <w:t>48</w:t>
        </w:r>
      </w:ins>
      <w:del w:id="3415" w:author="JORGE CONTRERAS ORTIZ" w:date="2021-09-04T12:45:00Z">
        <w:r w:rsidR="00593FA6" w:rsidDel="00FE1EC4">
          <w:rPr>
            <w:noProof/>
          </w:rPr>
          <w:delText>43</w:delText>
        </w:r>
      </w:del>
      <w:r w:rsidR="007279BC">
        <w:rPr>
          <w:noProof/>
        </w:rPr>
        <w:fldChar w:fldCharType="end"/>
      </w:r>
      <w:bookmarkEnd w:id="3412"/>
      <w:r>
        <w:t xml:space="preserve"> </w:t>
      </w:r>
      <w:r w:rsidRPr="001C07F8">
        <w:t>Circuito de Alimentación</w:t>
      </w:r>
      <w:bookmarkEnd w:id="3413"/>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3416" w:author="JORGE CONTRERAS ORTIZ" w:date="2021-09-04T13:31:00Z">
        <w:r w:rsidRPr="00791D37" w:rsidDel="00C17583">
          <w:delText xml:space="preserve">deberemos </w:delText>
        </w:r>
      </w:del>
      <w:ins w:id="3417"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 xml:space="preserve">Alimentación de 3V3 recibida de la placa de alimentación de la </w:t>
      </w:r>
      <w:proofErr w:type="spellStart"/>
      <w:r w:rsidRPr="00791D37">
        <w:t>Coockie</w:t>
      </w:r>
      <w:proofErr w:type="spellEnd"/>
      <w:r w:rsidRPr="00791D37">
        <w:t xml:space="preserve"> (definida como</w:t>
      </w:r>
      <w:r w:rsidRPr="00791D37">
        <w:rPr>
          <w:b/>
          <w:bCs/>
        </w:rPr>
        <w:t xml:space="preserve"> DVDD</w:t>
      </w:r>
      <w:r w:rsidRPr="00791D37">
        <w:t>).</w:t>
      </w:r>
    </w:p>
    <w:p w14:paraId="02D9FFC9" w14:textId="6BA7C0F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proofErr w:type="spellStart"/>
      <w:r w:rsidRPr="00791D37">
        <w:t>Coockie</w:t>
      </w:r>
      <w:proofErr w:type="spellEnd"/>
      <w:r w:rsidRPr="00791D37">
        <w:t xml:space="preserve"> y no por USB, por lo tanto no se dispondrá de 5V, la alimentación de la PCB será la alimentación de 3V3 recibida de la placa de alimentación de la </w:t>
      </w:r>
      <w:proofErr w:type="spellStart"/>
      <w:r w:rsidRPr="00791D37">
        <w:t>Coockie</w:t>
      </w:r>
      <w:proofErr w:type="spellEnd"/>
      <w:r w:rsidRPr="00791D37">
        <w:t>. Esta alimentación seleccionada (</w:t>
      </w:r>
      <w:r w:rsidRPr="00791D37">
        <w:rPr>
          <w:b/>
          <w:bCs/>
        </w:rPr>
        <w:t>PMUX</w:t>
      </w:r>
      <w:r w:rsidRPr="00791D37">
        <w:t xml:space="preserve">) se hará pasar por U2, LDO a 3V3, </w:t>
      </w:r>
      <w:del w:id="3418" w:author="JORGE CONTRERAS ORTIZ" w:date="2021-09-04T13:31:00Z">
        <w:r w:rsidRPr="00791D37" w:rsidDel="00C17583">
          <w:delText xml:space="preserve">asegurándonos </w:delText>
        </w:r>
      </w:del>
      <w:ins w:id="3419" w:author="JORGE CONTRERAS ORTIZ" w:date="2021-09-04T13:31:00Z">
        <w:r w:rsidR="00C17583">
          <w:t>asegurando</w:t>
        </w:r>
        <w:r w:rsidR="00C17583" w:rsidRPr="00791D37">
          <w:t xml:space="preserve"> </w:t>
        </w:r>
      </w:ins>
      <w:r w:rsidRPr="00791D37">
        <w:t>así una alimentación estable de 3V3, ya se haya seleccionado previamente 5V o 3V3. Finalmente ya se pasará esta alimentación al resto del circuito.</w:t>
      </w:r>
    </w:p>
    <w:p w14:paraId="003685D5" w14:textId="16B6749F" w:rsidR="0074559B" w:rsidRDefault="0074559B" w:rsidP="00791D37">
      <w:pPr>
        <w:rPr>
          <w:ins w:id="3420"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3421" w:name="_Toc81499451"/>
      <w:bookmarkStart w:id="3422" w:name="_Toc81743674"/>
      <w:r w:rsidRPr="00791D37">
        <w:t>INTEGRACIÓN DEL MÓDULO KTWM102</w:t>
      </w:r>
      <w:bookmarkEnd w:id="3421"/>
      <w:bookmarkEnd w:id="3422"/>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3423" w:author="JORGE CONTRERAS ORTIZ" w:date="2021-09-04T14:29:00Z">
        <w:r w:rsidRPr="00791D37" w:rsidDel="00522D2C">
          <w:delText>siguiente</w:delText>
        </w:r>
      </w:del>
      <w:ins w:id="3424"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3425" w:author="JORGE CONTRERAS ORTIZ" w:date="2021-09-04T14:47:00Z">
        <w:r w:rsidR="003E5AE5" w:rsidRPr="00791D37">
          <w:t xml:space="preserve">Ilustración </w:t>
        </w:r>
        <w:r w:rsidR="003E5AE5">
          <w:rPr>
            <w:noProof/>
          </w:rPr>
          <w:t>49</w:t>
        </w:r>
      </w:ins>
      <w:ins w:id="3426"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2"/>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3427" w:name="_Ref81658199"/>
      <w:bookmarkStart w:id="3428" w:name="_Toc81499621"/>
      <w:bookmarkStart w:id="3429" w:name="_Toc81499856"/>
      <w:bookmarkStart w:id="3430" w:name="_Toc81659579"/>
      <w:r w:rsidRPr="00791D37">
        <w:t xml:space="preserve">Ilustración </w:t>
      </w:r>
      <w:r w:rsidR="007279BC">
        <w:fldChar w:fldCharType="begin"/>
      </w:r>
      <w:r w:rsidR="007279BC">
        <w:instrText xml:space="preserve"> SEQ Ilustración \* ARABIC </w:instrText>
      </w:r>
      <w:r w:rsidR="007279BC">
        <w:fldChar w:fldCharType="separate"/>
      </w:r>
      <w:ins w:id="3431" w:author="JORGE CONTRERAS ORTIZ" w:date="2021-09-04T14:47:00Z">
        <w:r w:rsidR="003E5AE5">
          <w:rPr>
            <w:noProof/>
          </w:rPr>
          <w:t>49</w:t>
        </w:r>
      </w:ins>
      <w:del w:id="3432" w:author="JORGE CONTRERAS ORTIZ" w:date="2021-09-04T12:45:00Z">
        <w:r w:rsidR="00593FA6" w:rsidDel="00FE1EC4">
          <w:rPr>
            <w:noProof/>
          </w:rPr>
          <w:delText>44</w:delText>
        </w:r>
      </w:del>
      <w:r w:rsidR="007279BC">
        <w:rPr>
          <w:noProof/>
        </w:rPr>
        <w:fldChar w:fldCharType="end"/>
      </w:r>
      <w:bookmarkEnd w:id="3427"/>
      <w:r w:rsidRPr="00791D37">
        <w:t xml:space="preserve"> Circuito Integración del Módulo</w:t>
      </w:r>
      <w:bookmarkEnd w:id="3428"/>
      <w:bookmarkEnd w:id="3429"/>
      <w:bookmarkEnd w:id="3430"/>
    </w:p>
    <w:p w14:paraId="0DD44140" w14:textId="77777777" w:rsidR="0074559B" w:rsidRPr="00791D37" w:rsidRDefault="0074559B" w:rsidP="00791D37"/>
    <w:p w14:paraId="22D7FF8E" w14:textId="7DCE732C" w:rsidR="0074559B" w:rsidRPr="00791D37" w:rsidDel="00522D2C" w:rsidRDefault="00522D2C" w:rsidP="00791D37">
      <w:pPr>
        <w:rPr>
          <w:del w:id="3433" w:author="JORGE CONTRERAS ORTIZ" w:date="2021-09-04T14:35:00Z"/>
        </w:rPr>
      </w:pPr>
      <w:ins w:id="3434" w:author="JORGE CONTRERAS ORTIZ" w:date="2021-09-04T14:35:00Z">
        <w:r>
          <w:t xml:space="preserve">El módulo KTWM102 es el mostrado en la </w:t>
        </w:r>
        <w:r>
          <w:fldChar w:fldCharType="begin"/>
        </w:r>
        <w:r>
          <w:instrText xml:space="preserve"> REF _Ref81658667 \h </w:instrText>
        </w:r>
      </w:ins>
      <w:r>
        <w:fldChar w:fldCharType="separate"/>
      </w:r>
      <w:ins w:id="3435" w:author="JORGE CONTRERAS ORTIZ" w:date="2021-09-04T14:47:00Z">
        <w:r w:rsidR="003E5AE5" w:rsidRPr="00791D37">
          <w:t xml:space="preserve">Ilustración </w:t>
        </w:r>
        <w:r w:rsidR="003E5AE5">
          <w:rPr>
            <w:noProof/>
          </w:rPr>
          <w:t>44</w:t>
        </w:r>
      </w:ins>
      <w:ins w:id="3436" w:author="JORGE CONTRERAS ORTIZ" w:date="2021-09-04T14:35:00Z">
        <w:r>
          <w:fldChar w:fldCharType="end"/>
        </w:r>
        <w:r>
          <w:t xml:space="preserve">, en el apartado </w:t>
        </w:r>
      </w:ins>
      <w:ins w:id="3437" w:author="JORGE CONTRERAS ORTIZ" w:date="2021-09-04T14:36:00Z">
        <w:r>
          <w:fldChar w:fldCharType="begin"/>
        </w:r>
        <w:r>
          <w:instrText xml:space="preserve"> REF _Ref81658669 \w \h </w:instrText>
        </w:r>
      </w:ins>
      <w:r>
        <w:fldChar w:fldCharType="separate"/>
      </w:r>
      <w:ins w:id="3438" w:author="JORGE CONTRERAS ORTIZ" w:date="2021-09-04T14:47:00Z">
        <w:r w:rsidR="003E5AE5">
          <w:t>4.1.1</w:t>
        </w:r>
      </w:ins>
      <w:ins w:id="3439" w:author="JORGE CONTRERAS ORTIZ" w:date="2021-09-04T14:36:00Z">
        <w:r>
          <w:fldChar w:fldCharType="end"/>
        </w:r>
        <w:r>
          <w:t xml:space="preserve"> </w:t>
        </w:r>
      </w:ins>
      <w:ins w:id="3440" w:author="JORGE CONTRERAS ORTIZ" w:date="2021-09-04T14:35:00Z">
        <w:r>
          <w:fldChar w:fldCharType="begin"/>
        </w:r>
        <w:r>
          <w:instrText xml:space="preserve"> REF _Ref81658668 \h </w:instrText>
        </w:r>
      </w:ins>
      <w:r>
        <w:fldChar w:fldCharType="separate"/>
      </w:r>
      <w:ins w:id="3441" w:author="JORGE CONTRERAS ORTIZ" w:date="2021-09-04T14:47:00Z">
        <w:r w:rsidR="003E5AE5" w:rsidRPr="00791D37">
          <w:t>ELEMENTOS HARDWARE UTILIZADOS</w:t>
        </w:r>
      </w:ins>
      <w:ins w:id="3442" w:author="JORGE CONTRERAS ORTIZ" w:date="2021-09-04T14:35:00Z">
        <w:r>
          <w:fldChar w:fldCharType="end"/>
        </w:r>
      </w:ins>
      <w:del w:id="3443"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3444" w:author="JORGE CONTRERAS ORTIZ" w:date="2021-09-04T14:35:00Z"/>
        </w:rPr>
      </w:pPr>
    </w:p>
    <w:p w14:paraId="18AB5926" w14:textId="5371476C" w:rsidR="0074559B" w:rsidRPr="00791D37" w:rsidDel="00522D2C" w:rsidRDefault="0074559B" w:rsidP="00CA0339">
      <w:pPr>
        <w:jc w:val="center"/>
        <w:rPr>
          <w:del w:id="3445" w:author="JORGE CONTRERAS ORTIZ" w:date="2021-09-04T14:35:00Z"/>
        </w:rPr>
      </w:pPr>
      <w:del w:id="3446"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3447" w:author="JORGE CONTRERAS ORTIZ" w:date="2021-09-04T14:35:00Z"/>
        </w:rPr>
      </w:pPr>
      <w:bookmarkStart w:id="3448" w:name="_Toc81499622"/>
      <w:bookmarkStart w:id="3449" w:name="_Toc81499857"/>
      <w:del w:id="3450"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3451" w:author="JORGE CONTRERAS ORTIZ" w:date="2021-09-04T12:45:00Z">
        <w:r w:rsidR="00593FA6" w:rsidDel="00FE1EC4">
          <w:rPr>
            <w:noProof/>
          </w:rPr>
          <w:delText>45</w:delText>
        </w:r>
      </w:del>
      <w:del w:id="3452" w:author="JORGE CONTRERAS ORTIZ" w:date="2021-09-04T14:35:00Z">
        <w:r w:rsidR="005026F3" w:rsidDel="00522D2C">
          <w:rPr>
            <w:i w:val="0"/>
            <w:iCs w:val="0"/>
            <w:noProof/>
          </w:rPr>
          <w:fldChar w:fldCharType="end"/>
        </w:r>
        <w:r w:rsidRPr="00791D37" w:rsidDel="00522D2C">
          <w:delText xml:space="preserve"> Dispositivo KTWM102</w:delText>
        </w:r>
        <w:bookmarkEnd w:id="3448"/>
        <w:bookmarkEnd w:id="3449"/>
      </w:del>
    </w:p>
    <w:p w14:paraId="70DFDAE3" w14:textId="77777777" w:rsidR="0074559B" w:rsidRPr="00791D37" w:rsidRDefault="0074559B" w:rsidP="00791D37"/>
    <w:p w14:paraId="56DD3073" w14:textId="1A4CBEE4" w:rsidR="0074559B" w:rsidDel="00C17583" w:rsidRDefault="0074559B" w:rsidP="00791D37">
      <w:pPr>
        <w:rPr>
          <w:del w:id="3453"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3454" w:author="JORGE CONTRERAS ORTIZ" w:date="2021-09-04T13:31:00Z">
        <w:r w:rsidR="00C17583">
          <w:t xml:space="preserve"> </w:t>
        </w:r>
      </w:ins>
    </w:p>
    <w:p w14:paraId="0D43E522" w14:textId="77777777" w:rsidR="00C17583" w:rsidRPr="00791D37" w:rsidRDefault="00C17583" w:rsidP="00791D37">
      <w:pPr>
        <w:rPr>
          <w:ins w:id="3455" w:author="JORGE CONTRERAS ORTIZ" w:date="2021-09-04T13:32:00Z"/>
        </w:rPr>
      </w:pPr>
    </w:p>
    <w:p w14:paraId="7E988610" w14:textId="5357B012" w:rsidR="0074559B" w:rsidRDefault="0074559B" w:rsidP="00791D37">
      <w:pPr>
        <w:rPr>
          <w:ins w:id="3456" w:author="JORGE CONTRERAS ORTIZ" w:date="2021-09-04T14:36:00Z"/>
        </w:rPr>
      </w:pPr>
      <w:del w:id="3457" w:author="JORGE CONTRERAS ORTIZ" w:date="2021-09-04T13:32:00Z">
        <w:r w:rsidRPr="00791D37" w:rsidDel="00C17583">
          <w:br w:type="page"/>
        </w:r>
      </w:del>
    </w:p>
    <w:p w14:paraId="660A7602" w14:textId="7D29D042" w:rsidR="00F77B95" w:rsidRDefault="00F77B95" w:rsidP="00791D37">
      <w:pPr>
        <w:rPr>
          <w:ins w:id="3458" w:author="JORGE CONTRERAS ORTIZ" w:date="2021-09-04T14:36:00Z"/>
        </w:rPr>
      </w:pPr>
    </w:p>
    <w:p w14:paraId="48275E86" w14:textId="1F06B9AF" w:rsidR="00F77B95" w:rsidRDefault="00F77B95" w:rsidP="00791D37">
      <w:pPr>
        <w:rPr>
          <w:ins w:id="3459" w:author="JORGE CONTRERAS ORTIZ" w:date="2021-09-04T14:36:00Z"/>
        </w:rPr>
      </w:pPr>
    </w:p>
    <w:p w14:paraId="600E2904" w14:textId="207E30B7" w:rsidR="00F77B95" w:rsidRDefault="00F77B95" w:rsidP="00791D37">
      <w:pPr>
        <w:rPr>
          <w:ins w:id="3460" w:author="JORGE CONTRERAS ORTIZ" w:date="2021-09-04T14:36:00Z"/>
        </w:rPr>
      </w:pPr>
    </w:p>
    <w:p w14:paraId="241F93A1" w14:textId="77CCCD51" w:rsidR="00F77B95" w:rsidRDefault="00F77B95" w:rsidP="00791D37">
      <w:pPr>
        <w:rPr>
          <w:ins w:id="3461" w:author="JORGE CONTRERAS ORTIZ" w:date="2021-09-04T14:36:00Z"/>
        </w:rPr>
      </w:pPr>
    </w:p>
    <w:p w14:paraId="06EDA1CD" w14:textId="77777777" w:rsidR="00F77B95" w:rsidRPr="00791D37" w:rsidRDefault="00F77B95" w:rsidP="00791D37"/>
    <w:p w14:paraId="3C5C0F4B" w14:textId="75D582FF" w:rsidR="0074559B" w:rsidRPr="00791D37" w:rsidRDefault="00C17583" w:rsidP="00791D37">
      <w:pPr>
        <w:pStyle w:val="Ttulo3"/>
      </w:pPr>
      <w:bookmarkStart w:id="3462" w:name="_Toc81499452"/>
      <w:bookmarkStart w:id="3463" w:name="_Toc81743675"/>
      <w:r w:rsidRPr="00791D37">
        <w:lastRenderedPageBreak/>
        <w:t>COOCKIE CONNECTOR</w:t>
      </w:r>
      <w:bookmarkEnd w:id="3462"/>
      <w:bookmarkEnd w:id="3463"/>
    </w:p>
    <w:p w14:paraId="32C39746" w14:textId="77777777" w:rsidR="0074559B" w:rsidRPr="00791D37" w:rsidRDefault="0074559B" w:rsidP="00791D37"/>
    <w:p w14:paraId="148F28E8" w14:textId="7BB5ED25" w:rsidR="0074559B" w:rsidRPr="00791D37" w:rsidRDefault="0074559B" w:rsidP="00791D37">
      <w:r w:rsidRPr="00791D37">
        <w:t xml:space="preserve">Esta parte del circuito, es la interfaz con el resto de PCB integrantes de la </w:t>
      </w:r>
      <w:proofErr w:type="spellStart"/>
      <w:r w:rsidRPr="00791D37">
        <w:t>Coockie</w:t>
      </w:r>
      <w:proofErr w:type="spellEnd"/>
      <w:r w:rsidRPr="00791D37">
        <w:t xml:space="preserve"> a través de conectores verticales</w:t>
      </w:r>
      <w:ins w:id="3464" w:author="JORGE CONTRERAS ORTIZ" w:date="2021-09-04T14:36:00Z">
        <w:r w:rsidR="00F77B95">
          <w:t>, el esquem</w:t>
        </w:r>
      </w:ins>
      <w:ins w:id="3465"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3466" w:author="JORGE CONTRERAS ORTIZ" w:date="2021-09-04T14:47:00Z">
        <w:r w:rsidR="003E5AE5" w:rsidRPr="00791D37">
          <w:t xml:space="preserve">Ilustración </w:t>
        </w:r>
        <w:r w:rsidR="003E5AE5">
          <w:rPr>
            <w:noProof/>
          </w:rPr>
          <w:t>50</w:t>
        </w:r>
      </w:ins>
      <w:ins w:id="3467"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3"/>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3468" w:name="_Ref81658911"/>
      <w:bookmarkStart w:id="3469" w:name="_Toc81499623"/>
      <w:bookmarkStart w:id="3470" w:name="_Toc81499858"/>
      <w:bookmarkStart w:id="3471" w:name="_Toc81659580"/>
      <w:r w:rsidRPr="00791D37">
        <w:t xml:space="preserve">Ilustración </w:t>
      </w:r>
      <w:r w:rsidR="007279BC">
        <w:fldChar w:fldCharType="begin"/>
      </w:r>
      <w:r w:rsidR="007279BC">
        <w:instrText xml:space="preserve"> SEQ Ilustración \* ARABIC </w:instrText>
      </w:r>
      <w:r w:rsidR="007279BC">
        <w:fldChar w:fldCharType="separate"/>
      </w:r>
      <w:ins w:id="3472" w:author="JORGE CONTRERAS ORTIZ" w:date="2021-09-04T14:47:00Z">
        <w:r w:rsidR="003E5AE5">
          <w:rPr>
            <w:noProof/>
          </w:rPr>
          <w:t>50</w:t>
        </w:r>
      </w:ins>
      <w:del w:id="3473" w:author="JORGE CONTRERAS ORTIZ" w:date="2021-09-04T12:45:00Z">
        <w:r w:rsidR="00593FA6" w:rsidDel="00FE1EC4">
          <w:rPr>
            <w:noProof/>
          </w:rPr>
          <w:delText>46</w:delText>
        </w:r>
      </w:del>
      <w:r w:rsidR="007279BC">
        <w:rPr>
          <w:noProof/>
        </w:rPr>
        <w:fldChar w:fldCharType="end"/>
      </w:r>
      <w:bookmarkEnd w:id="3468"/>
      <w:r w:rsidRPr="00791D37">
        <w:t xml:space="preserve"> Conectores Verticales</w:t>
      </w:r>
      <w:bookmarkEnd w:id="3469"/>
      <w:bookmarkEnd w:id="3470"/>
      <w:bookmarkEnd w:id="3471"/>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3474" w:name="_Toc81499453"/>
      <w:bookmarkStart w:id="3475" w:name="_Toc81743676"/>
      <w:r w:rsidRPr="00791D37">
        <w:lastRenderedPageBreak/>
        <w:t>USB</w:t>
      </w:r>
      <w:bookmarkEnd w:id="3474"/>
      <w:bookmarkEnd w:id="3475"/>
    </w:p>
    <w:p w14:paraId="64CF7F94" w14:textId="77777777" w:rsidR="0074559B" w:rsidRPr="00791D37" w:rsidRDefault="0074559B" w:rsidP="00791D37"/>
    <w:p w14:paraId="075E2DAE" w14:textId="023141A4" w:rsidR="0074559B" w:rsidRPr="00791D37" w:rsidRDefault="0074559B" w:rsidP="00791D37">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3476"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3477" w:author="JORGE CONTRERAS ORTIZ" w:date="2021-09-04T14:47:00Z">
        <w:r w:rsidR="003E5AE5" w:rsidRPr="00791D37">
          <w:t xml:space="preserve">Ilustración </w:t>
        </w:r>
        <w:r w:rsidR="003E5AE5">
          <w:rPr>
            <w:noProof/>
          </w:rPr>
          <w:t>51</w:t>
        </w:r>
      </w:ins>
      <w:ins w:id="3478" w:author="JORGE CONTRERAS ORTIZ" w:date="2021-09-04T14:37:00Z">
        <w:r w:rsidR="00F77B95">
          <w:fldChar w:fldCharType="end"/>
        </w:r>
      </w:ins>
      <w:ins w:id="3479"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64"/>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3480" w:name="_Ref81658912"/>
      <w:bookmarkStart w:id="3481" w:name="_Toc81499624"/>
      <w:bookmarkStart w:id="3482" w:name="_Toc81499859"/>
      <w:bookmarkStart w:id="3483" w:name="_Toc81659581"/>
      <w:r w:rsidRPr="00791D37">
        <w:t xml:space="preserve">Ilustración </w:t>
      </w:r>
      <w:r w:rsidR="007279BC">
        <w:fldChar w:fldCharType="begin"/>
      </w:r>
      <w:r w:rsidR="007279BC">
        <w:instrText xml:space="preserve"> SEQ Ilustración \* ARABIC </w:instrText>
      </w:r>
      <w:r w:rsidR="007279BC">
        <w:fldChar w:fldCharType="separate"/>
      </w:r>
      <w:ins w:id="3484" w:author="JORGE CONTRERAS ORTIZ" w:date="2021-09-04T14:47:00Z">
        <w:r w:rsidR="003E5AE5">
          <w:rPr>
            <w:noProof/>
          </w:rPr>
          <w:t>51</w:t>
        </w:r>
      </w:ins>
      <w:del w:id="3485" w:author="JORGE CONTRERAS ORTIZ" w:date="2021-09-04T12:45:00Z">
        <w:r w:rsidR="00593FA6" w:rsidDel="00FE1EC4">
          <w:rPr>
            <w:noProof/>
          </w:rPr>
          <w:delText>47</w:delText>
        </w:r>
      </w:del>
      <w:r w:rsidR="007279BC">
        <w:rPr>
          <w:noProof/>
        </w:rPr>
        <w:fldChar w:fldCharType="end"/>
      </w:r>
      <w:bookmarkEnd w:id="3480"/>
      <w:r w:rsidRPr="00791D37">
        <w:t xml:space="preserve"> Conector USB</w:t>
      </w:r>
      <w:bookmarkEnd w:id="3481"/>
      <w:bookmarkEnd w:id="3482"/>
      <w:bookmarkEnd w:id="3483"/>
    </w:p>
    <w:p w14:paraId="754700F0" w14:textId="77777777" w:rsidR="0074559B" w:rsidRPr="00791D37" w:rsidRDefault="0074559B" w:rsidP="00791D37">
      <w:r w:rsidRPr="00791D37">
        <w:t xml:space="preserve">Se añade un Led SMD con una resistencia en serie, como comprobación de que lleguen los </w:t>
      </w:r>
      <w:commentRangeStart w:id="3486"/>
      <w:r w:rsidRPr="00791D37">
        <w:t>5V</w:t>
      </w:r>
      <w:commentRangeEnd w:id="3486"/>
      <w:r w:rsidRPr="00791D37">
        <w:rPr>
          <w:rStyle w:val="Refdecomentario"/>
        </w:rPr>
        <w:commentReference w:id="3486"/>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3487" w:name="_Toc81499454"/>
      <w:bookmarkStart w:id="3488" w:name="_Toc81743677"/>
      <w:r w:rsidRPr="00791D37">
        <w:lastRenderedPageBreak/>
        <w:t>LAYOUT</w:t>
      </w:r>
      <w:bookmarkEnd w:id="3487"/>
      <w:bookmarkEnd w:id="3488"/>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3489"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3490" w:author="JORGE CONTRERAS ORTIZ" w:date="2021-09-04T14:47:00Z">
        <w:r w:rsidR="003E5AE5" w:rsidRPr="00791D37">
          <w:t xml:space="preserve">Ilustración </w:t>
        </w:r>
        <w:r w:rsidR="003E5AE5">
          <w:rPr>
            <w:noProof/>
          </w:rPr>
          <w:t>52</w:t>
        </w:r>
      </w:ins>
      <w:ins w:id="3491" w:author="JORGE CONTRERAS ORTIZ" w:date="2021-09-04T14:38:00Z">
        <w:r w:rsidR="00F77B95">
          <w:fldChar w:fldCharType="end"/>
        </w:r>
      </w:ins>
      <w:del w:id="3492" w:author="JORGE CONTRERAS ORTIZ" w:date="2021-09-04T14:38:00Z">
        <w:r w:rsidRPr="00791D37" w:rsidDel="00F77B95">
          <w:delText>en la</w:delText>
        </w:r>
      </w:del>
      <w:del w:id="3493"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65"/>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3494" w:name="_Ref81658913"/>
      <w:bookmarkStart w:id="3495" w:name="_Toc81499625"/>
      <w:bookmarkStart w:id="3496" w:name="_Toc81499860"/>
      <w:bookmarkStart w:id="3497" w:name="_Toc81659582"/>
      <w:r w:rsidRPr="00791D37">
        <w:t xml:space="preserve">Ilustración </w:t>
      </w:r>
      <w:r w:rsidR="007279BC">
        <w:fldChar w:fldCharType="begin"/>
      </w:r>
      <w:r w:rsidR="007279BC">
        <w:instrText xml:space="preserve"> SEQ Ilustración \* ARABIC </w:instrText>
      </w:r>
      <w:r w:rsidR="007279BC">
        <w:fldChar w:fldCharType="separate"/>
      </w:r>
      <w:ins w:id="3498" w:author="JORGE CONTRERAS ORTIZ" w:date="2021-09-04T14:47:00Z">
        <w:r w:rsidR="003E5AE5">
          <w:rPr>
            <w:noProof/>
          </w:rPr>
          <w:t>52</w:t>
        </w:r>
      </w:ins>
      <w:del w:id="3499" w:author="JORGE CONTRERAS ORTIZ" w:date="2021-09-04T12:45:00Z">
        <w:r w:rsidR="00593FA6" w:rsidDel="00FE1EC4">
          <w:rPr>
            <w:noProof/>
          </w:rPr>
          <w:delText>48</w:delText>
        </w:r>
      </w:del>
      <w:r w:rsidR="007279BC">
        <w:rPr>
          <w:noProof/>
        </w:rPr>
        <w:fldChar w:fldCharType="end"/>
      </w:r>
      <w:bookmarkEnd w:id="3494"/>
      <w:r w:rsidRPr="00791D37">
        <w:t xml:space="preserve"> Layout Completo</w:t>
      </w:r>
      <w:bookmarkEnd w:id="3495"/>
      <w:bookmarkEnd w:id="3496"/>
      <w:bookmarkEnd w:id="3497"/>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3500" w:name="_Toc81499455"/>
      <w:bookmarkStart w:id="3501" w:name="_Toc81743678"/>
      <w:r w:rsidRPr="00791D37">
        <w:lastRenderedPageBreak/>
        <w:t xml:space="preserve">LAYOUT CAPA </w:t>
      </w:r>
      <w:r w:rsidR="0074559B" w:rsidRPr="00791D37">
        <w:t>TOP</w:t>
      </w:r>
      <w:bookmarkEnd w:id="3500"/>
      <w:bookmarkEnd w:id="3501"/>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3502" w:author="JORGE CONTRERAS ORTIZ" w:date="2021-09-04T14:38:00Z">
        <w:r w:rsidR="00F77B95">
          <w:t xml:space="preserve">muestra a continuación, en </w:t>
        </w:r>
      </w:ins>
      <w:del w:id="3503" w:author="JORGE CONTRERAS ORTIZ" w:date="2021-09-04T14:38:00Z">
        <w:r w:rsidRPr="00791D37" w:rsidDel="00F77B95">
          <w:delText>ve e</w:delText>
        </w:r>
      </w:del>
      <w:del w:id="3504" w:author="JORGE CONTRERAS ORTIZ" w:date="2021-09-04T13:32:00Z">
        <w:r w:rsidRPr="00791D37" w:rsidDel="00C17583">
          <w:delText>l</w:delText>
        </w:r>
      </w:del>
      <w:del w:id="3505" w:author="JORGE CONTRERAS ORTIZ" w:date="2021-09-04T14:38:00Z">
        <w:r w:rsidRPr="00791D37" w:rsidDel="00F77B95">
          <w:delText xml:space="preserve"> la</w:delText>
        </w:r>
      </w:del>
      <w:ins w:id="3506" w:author="JORGE CONTRERAS ORTIZ" w:date="2021-09-04T14:38:00Z">
        <w:r w:rsidR="00F77B95">
          <w:fldChar w:fldCharType="begin"/>
        </w:r>
        <w:r w:rsidR="00F77B95">
          <w:instrText xml:space="preserve"> REF _Ref81658914 \h </w:instrText>
        </w:r>
      </w:ins>
      <w:r w:rsidR="00F77B95">
        <w:fldChar w:fldCharType="separate"/>
      </w:r>
      <w:ins w:id="3507" w:author="JORGE CONTRERAS ORTIZ" w:date="2021-09-04T14:47:00Z">
        <w:r w:rsidR="003E5AE5" w:rsidRPr="00791D37">
          <w:t xml:space="preserve">Ilustración </w:t>
        </w:r>
        <w:r w:rsidR="003E5AE5">
          <w:rPr>
            <w:noProof/>
          </w:rPr>
          <w:t>53</w:t>
        </w:r>
      </w:ins>
      <w:ins w:id="3508" w:author="JORGE CONTRERAS ORTIZ" w:date="2021-09-04T14:38:00Z">
        <w:r w:rsidR="00F77B95">
          <w:fldChar w:fldCharType="end"/>
        </w:r>
      </w:ins>
      <w:del w:id="3509" w:author="JORGE CONTRERAS ORTIZ" w:date="2021-09-04T14:38:00Z">
        <w:r w:rsidRPr="00791D37" w:rsidDel="00F77B95">
          <w:delText xml:space="preserve"> Ilustración 12</w:delText>
        </w:r>
      </w:del>
      <w:r w:rsidRPr="00791D37">
        <w:t xml:space="preserve">, </w:t>
      </w:r>
      <w:del w:id="3510" w:author="JORGE CONTRERAS ORTIZ" w:date="2021-09-04T14:39:00Z">
        <w:r w:rsidRPr="00791D37" w:rsidDel="00F77B95">
          <w:delText>en la capa TOP se han posicionado</w:delText>
        </w:r>
      </w:del>
      <w:ins w:id="3511" w:author="JORGE CONTRERAS ORTIZ" w:date="2021-09-04T14:39:00Z">
        <w:r w:rsidR="00F77B95">
          <w:t>se han posicionado en la capa TOP</w:t>
        </w:r>
      </w:ins>
      <w:r w:rsidRPr="00791D37">
        <w:t xml:space="preserve"> la mayoría de las pistas y se ha realizado el posicionado de los componentes exceptuando 2 </w:t>
      </w:r>
      <w:ins w:id="3512" w:author="JORGE CONTRERAS ORTIZ" w:date="2021-09-04T14:39:00Z">
        <w:r w:rsidR="00F77B95">
          <w:t xml:space="preserve">de los 4 </w:t>
        </w:r>
      </w:ins>
      <w:r w:rsidRPr="00791D37">
        <w:t>conectores</w:t>
      </w:r>
      <w:ins w:id="3513"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66"/>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3514" w:name="_Ref81658914"/>
      <w:bookmarkStart w:id="3515" w:name="_Toc81499626"/>
      <w:bookmarkStart w:id="3516" w:name="_Toc81499861"/>
      <w:bookmarkStart w:id="3517" w:name="_Toc81659583"/>
      <w:r w:rsidRPr="00791D37">
        <w:t xml:space="preserve">Ilustración </w:t>
      </w:r>
      <w:r w:rsidR="007279BC">
        <w:fldChar w:fldCharType="begin"/>
      </w:r>
      <w:r w:rsidR="007279BC">
        <w:instrText xml:space="preserve"> SEQ Ilustración \* ARABIC </w:instrText>
      </w:r>
      <w:r w:rsidR="007279BC">
        <w:fldChar w:fldCharType="separate"/>
      </w:r>
      <w:ins w:id="3518" w:author="JORGE CONTRERAS ORTIZ" w:date="2021-09-04T14:47:00Z">
        <w:r w:rsidR="003E5AE5">
          <w:rPr>
            <w:noProof/>
          </w:rPr>
          <w:t>53</w:t>
        </w:r>
      </w:ins>
      <w:del w:id="3519" w:author="JORGE CONTRERAS ORTIZ" w:date="2021-09-04T12:45:00Z">
        <w:r w:rsidR="00593FA6" w:rsidDel="00FE1EC4">
          <w:rPr>
            <w:noProof/>
          </w:rPr>
          <w:delText>49</w:delText>
        </w:r>
      </w:del>
      <w:r w:rsidR="007279BC">
        <w:rPr>
          <w:noProof/>
        </w:rPr>
        <w:fldChar w:fldCharType="end"/>
      </w:r>
      <w:bookmarkEnd w:id="3514"/>
      <w:r w:rsidRPr="00791D37">
        <w:t xml:space="preserve"> Layout Capa TOP</w:t>
      </w:r>
      <w:bookmarkEnd w:id="3515"/>
      <w:bookmarkEnd w:id="3516"/>
      <w:bookmarkEnd w:id="3517"/>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3520" w:name="_Toc81499456"/>
      <w:bookmarkStart w:id="3521" w:name="_Toc81743679"/>
      <w:r w:rsidRPr="00791D37">
        <w:lastRenderedPageBreak/>
        <w:t>LAYOUT CAPA BOTTOM</w:t>
      </w:r>
      <w:bookmarkEnd w:id="3520"/>
      <w:bookmarkEnd w:id="3521"/>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3522" w:author="JORGE CONTRERAS ORTIZ" w:date="2021-09-04T14:39:00Z">
        <w:r w:rsidR="00F77B95">
          <w:t>a continuación, en</w:t>
        </w:r>
      </w:ins>
      <w:ins w:id="3523" w:author="JORGE CONTRERAS ORTIZ" w:date="2021-09-04T14:40:00Z">
        <w:r w:rsidR="00F77B95">
          <w:t xml:space="preserve"> </w:t>
        </w:r>
      </w:ins>
      <w:ins w:id="3524" w:author="JORGE CONTRERAS ORTIZ" w:date="2021-09-04T14:39:00Z">
        <w:r w:rsidR="00F77B95">
          <w:fldChar w:fldCharType="begin"/>
        </w:r>
        <w:r w:rsidR="00F77B95">
          <w:instrText xml:space="preserve"> REF _Ref81658915 \h </w:instrText>
        </w:r>
      </w:ins>
      <w:r w:rsidR="00F77B95">
        <w:fldChar w:fldCharType="separate"/>
      </w:r>
      <w:ins w:id="3525" w:author="JORGE CONTRERAS ORTIZ" w:date="2021-09-04T14:47:00Z">
        <w:r w:rsidR="003E5AE5" w:rsidRPr="00791D37">
          <w:t xml:space="preserve">Ilustración </w:t>
        </w:r>
        <w:r w:rsidR="003E5AE5">
          <w:rPr>
            <w:noProof/>
          </w:rPr>
          <w:t>54</w:t>
        </w:r>
      </w:ins>
      <w:ins w:id="3526" w:author="JORGE CONTRERAS ORTIZ" w:date="2021-09-04T14:39:00Z">
        <w:r w:rsidR="00F77B95">
          <w:fldChar w:fldCharType="end"/>
        </w:r>
      </w:ins>
      <w:del w:id="3527" w:author="JORGE CONTRERAS ORTIZ" w:date="2021-09-04T14:39:00Z">
        <w:r w:rsidRPr="00791D37" w:rsidDel="00F77B95">
          <w:delText>en</w:delText>
        </w:r>
      </w:del>
      <w:r w:rsidRPr="00791D37">
        <w:t xml:space="preserve"> </w:t>
      </w:r>
      <w:del w:id="3528" w:author="JORGE CONTRERAS ORTIZ" w:date="2021-09-04T14:39:00Z">
        <w:r w:rsidRPr="00791D37" w:rsidDel="00F77B95">
          <w:delText>la Ilustración 13</w:delText>
        </w:r>
      </w:del>
      <w:r w:rsidRPr="00791D37">
        <w:t xml:space="preserve">, </w:t>
      </w:r>
      <w:del w:id="3529" w:author="JORGE CONTRERAS ORTIZ" w:date="2021-09-04T14:39:00Z">
        <w:r w:rsidRPr="00791D37" w:rsidDel="00F77B95">
          <w:delText xml:space="preserve">en la capa BOTTOM </w:delText>
        </w:r>
      </w:del>
      <w:r w:rsidRPr="00791D37">
        <w:t>se han posicionado</w:t>
      </w:r>
      <w:ins w:id="3530"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67"/>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3531" w:name="_Ref81658915"/>
      <w:bookmarkStart w:id="3532" w:name="_Toc81499627"/>
      <w:bookmarkStart w:id="3533" w:name="_Toc81499862"/>
      <w:bookmarkStart w:id="3534" w:name="_Toc81659584"/>
      <w:r w:rsidRPr="00791D37">
        <w:t xml:space="preserve">Ilustración </w:t>
      </w:r>
      <w:r w:rsidR="007279BC">
        <w:fldChar w:fldCharType="begin"/>
      </w:r>
      <w:r w:rsidR="007279BC">
        <w:instrText xml:space="preserve"> SEQ Ilustración \* ARABIC </w:instrText>
      </w:r>
      <w:r w:rsidR="007279BC">
        <w:fldChar w:fldCharType="separate"/>
      </w:r>
      <w:ins w:id="3535" w:author="JORGE CONTRERAS ORTIZ" w:date="2021-09-04T14:47:00Z">
        <w:r w:rsidR="003E5AE5">
          <w:rPr>
            <w:noProof/>
          </w:rPr>
          <w:t>54</w:t>
        </w:r>
      </w:ins>
      <w:del w:id="3536" w:author="JORGE CONTRERAS ORTIZ" w:date="2021-09-04T12:45:00Z">
        <w:r w:rsidR="00593FA6" w:rsidDel="00FE1EC4">
          <w:rPr>
            <w:noProof/>
          </w:rPr>
          <w:delText>50</w:delText>
        </w:r>
      </w:del>
      <w:r w:rsidR="007279BC">
        <w:rPr>
          <w:noProof/>
        </w:rPr>
        <w:fldChar w:fldCharType="end"/>
      </w:r>
      <w:bookmarkEnd w:id="3531"/>
      <w:r w:rsidRPr="00791D37">
        <w:t xml:space="preserve"> Layout Capa BOTTOM</w:t>
      </w:r>
      <w:bookmarkEnd w:id="3532"/>
      <w:bookmarkEnd w:id="3533"/>
      <w:bookmarkEnd w:id="3534"/>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3537" w:author="JORGE CONTRERAS ORTIZ" w:date="2021-09-04T08:33:00Z"/>
        </w:rPr>
      </w:pPr>
      <w:bookmarkStart w:id="3538" w:name="_Toc81499457"/>
      <w:bookmarkStart w:id="3539" w:name="_Toc81743680"/>
      <w:ins w:id="3540" w:author="JORGE CONTRERAS ORTIZ" w:date="2021-09-04T08:33:00Z">
        <w:r>
          <w:lastRenderedPageBreak/>
          <w:t>RESULTADO FINAL DEL DISEÑO</w:t>
        </w:r>
        <w:bookmarkEnd w:id="3539"/>
      </w:ins>
    </w:p>
    <w:p w14:paraId="6490A9D9" w14:textId="1CD0D19C" w:rsidR="00797426" w:rsidRDefault="00797426" w:rsidP="00797426">
      <w:pPr>
        <w:rPr>
          <w:ins w:id="3541" w:author="JORGE CONTRERAS ORTIZ" w:date="2021-09-04T08:33:00Z"/>
        </w:rPr>
      </w:pPr>
    </w:p>
    <w:p w14:paraId="01EF5B00" w14:textId="0C4CA536" w:rsidR="00EA5ADB" w:rsidRDefault="00425C71" w:rsidP="005B42F0">
      <w:pPr>
        <w:rPr>
          <w:ins w:id="3542" w:author="JORGE CONTRERAS ORTIZ" w:date="2021-09-04T09:04:00Z"/>
        </w:rPr>
      </w:pPr>
      <w:ins w:id="3543" w:author="JORGE CONTRERAS ORTIZ" w:date="2021-09-04T08:52:00Z">
        <w:r>
          <w:t>Una vez finalizado el diseño se mandó fabricar la PCB quedando como se ve en</w:t>
        </w:r>
      </w:ins>
      <w:ins w:id="3544"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3545" w:author="JORGE CONTRERAS ORTIZ" w:date="2021-09-04T14:47:00Z">
        <w:r w:rsidR="003E5AE5" w:rsidRPr="003E5AE5">
          <w:rPr>
            <w:rPrChange w:id="3546" w:author="JORGE CONTRERAS ORTIZ" w:date="2021-09-04T14:47:00Z">
              <w:rPr>
                <w:i/>
                <w:iCs/>
              </w:rPr>
            </w:rPrChange>
          </w:rPr>
          <w:t xml:space="preserve">Ilustración </w:t>
        </w:r>
        <w:r w:rsidR="003E5AE5" w:rsidRPr="003E5AE5">
          <w:rPr>
            <w:rPrChange w:id="3547" w:author="JORGE CONTRERAS ORTIZ" w:date="2021-09-04T14:47:00Z">
              <w:rPr>
                <w:noProof/>
                <w:lang w:val="en-US"/>
              </w:rPr>
            </w:rPrChange>
          </w:rPr>
          <w:t>55</w:t>
        </w:r>
      </w:ins>
      <w:ins w:id="3548" w:author="JORGE CONTRERAS ORTIZ" w:date="2021-09-04T14:40:00Z">
        <w:r w:rsidR="00F77B95">
          <w:fldChar w:fldCharType="end"/>
        </w:r>
        <w:r w:rsidR="00F77B95">
          <w:t xml:space="preserve"> y en</w:t>
        </w:r>
      </w:ins>
      <w:ins w:id="3549"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3550" w:author="JORGE CONTRERAS ORTIZ" w:date="2021-09-04T16:07:00Z">
        <w:r w:rsidR="0052318C" w:rsidRPr="0052318C">
          <w:t xml:space="preserve">Ilustración </w:t>
        </w:r>
        <w:r w:rsidR="0052318C" w:rsidRPr="0052318C">
          <w:rPr>
            <w:rPrChange w:id="3551" w:author="JORGE CONTRERAS ORTIZ" w:date="2021-09-04T16:07:00Z">
              <w:rPr>
                <w:noProof/>
                <w:lang w:val="en-US"/>
              </w:rPr>
            </w:rPrChange>
          </w:rPr>
          <w:t>56</w:t>
        </w:r>
        <w:r w:rsidR="0052318C">
          <w:fldChar w:fldCharType="end"/>
        </w:r>
      </w:ins>
      <w:ins w:id="3552" w:author="JORGE CONTRERAS ORTIZ" w:date="2021-09-04T08:53:00Z">
        <w:r>
          <w:t>.</w:t>
        </w:r>
      </w:ins>
      <w:ins w:id="3553" w:author="JORGE CONTRERAS ORTIZ" w:date="2021-09-04T08:55:00Z">
        <w:r>
          <w:t xml:space="preserve"> </w:t>
        </w:r>
      </w:ins>
    </w:p>
    <w:p w14:paraId="3FDB736E" w14:textId="04D604D4" w:rsidR="00EA5ADB" w:rsidRDefault="00EA5ADB" w:rsidP="00797426">
      <w:pPr>
        <w:rPr>
          <w:ins w:id="3554" w:author="JORGE CONTRERAS ORTIZ" w:date="2021-09-04T08:53:00Z"/>
        </w:rPr>
      </w:pPr>
      <w:ins w:id="3555" w:author="JORGE CONTRERAS ORTIZ" w:date="2021-09-04T09:06:00Z">
        <w:r>
          <w:t>Bas</w:t>
        </w:r>
      </w:ins>
      <w:ins w:id="3556" w:author="JORGE CONTRERAS ORTIZ" w:date="2021-09-04T09:07:00Z">
        <w:r>
          <w:t>ándose</w:t>
        </w:r>
      </w:ins>
      <w:ins w:id="3557" w:author="JORGE CONTRERAS ORTIZ" w:date="2021-09-04T09:05:00Z">
        <w:r>
          <w:t xml:space="preserve"> en proyectos previos, </w:t>
        </w:r>
      </w:ins>
      <w:ins w:id="3558" w:author="JORGE CONTRERAS ORTIZ" w:date="2021-09-04T09:07:00Z">
        <w:r>
          <w:t>como se ve en Ilustración 51</w:t>
        </w:r>
      </w:ins>
      <w:ins w:id="3559" w:author="JORGE CONTRERAS ORTIZ" w:date="2021-09-04T09:06:00Z">
        <w:r>
          <w:t>,</w:t>
        </w:r>
      </w:ins>
      <w:ins w:id="3560" w:author="JORGE CONTRERAS ORTIZ" w:date="2021-09-04T09:05:00Z">
        <w:r>
          <w:t xml:space="preserve">se ha añadido silicona no conductora al conector USB </w:t>
        </w:r>
      </w:ins>
      <w:ins w:id="3561"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3562" w:author="JORGE CONTRERAS ORTIZ" w:date="2021-09-04T08:58:00Z"/>
        </w:rPr>
        <w:pPrChange w:id="3563" w:author="JORGE CONTRERAS ORTIZ" w:date="2021-09-04T08:58:00Z">
          <w:pPr>
            <w:jc w:val="center"/>
          </w:pPr>
        </w:pPrChange>
      </w:pPr>
      <w:ins w:id="3564"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F0F8B52" w:rsidR="00425C71" w:rsidRPr="00434554" w:rsidRDefault="00425C71">
      <w:pPr>
        <w:pStyle w:val="Descripcin"/>
        <w:jc w:val="center"/>
        <w:rPr>
          <w:ins w:id="3565" w:author="JORGE CONTRERAS ORTIZ" w:date="2021-09-04T08:53:00Z"/>
          <w:lang w:val="en-US"/>
          <w:rPrChange w:id="3566" w:author="JORGE CONTRERAS ORTIZ" w:date="2021-09-04T09:17:00Z">
            <w:rPr>
              <w:ins w:id="3567" w:author="JORGE CONTRERAS ORTIZ" w:date="2021-09-04T08:53:00Z"/>
            </w:rPr>
          </w:rPrChange>
        </w:rPr>
        <w:pPrChange w:id="3568" w:author="JORGE CONTRERAS ORTIZ" w:date="2021-09-04T08:58:00Z">
          <w:pPr/>
        </w:pPrChange>
      </w:pPr>
      <w:bookmarkStart w:id="3569" w:name="_Ref81658916"/>
      <w:bookmarkStart w:id="3570" w:name="_Toc81659585"/>
      <w:ins w:id="3571" w:author="JORGE CONTRERAS ORTIZ" w:date="2021-09-04T08:58:00Z">
        <w:r w:rsidRPr="00434554">
          <w:rPr>
            <w:lang w:val="en-US"/>
            <w:rPrChange w:id="3572" w:author="JORGE CONTRERAS ORTIZ" w:date="2021-09-04T09:17:00Z">
              <w:rPr/>
            </w:rPrChange>
          </w:rPr>
          <w:t xml:space="preserve">Ilustración </w:t>
        </w:r>
        <w:r>
          <w:fldChar w:fldCharType="begin"/>
        </w:r>
        <w:r w:rsidRPr="00434554">
          <w:rPr>
            <w:lang w:val="en-US"/>
            <w:rPrChange w:id="3573" w:author="JORGE CONTRERAS ORTIZ" w:date="2021-09-04T09:17:00Z">
              <w:rPr/>
            </w:rPrChange>
          </w:rPr>
          <w:instrText xml:space="preserve"> SEQ Ilustración \* ARABIC </w:instrText>
        </w:r>
      </w:ins>
      <w:r>
        <w:fldChar w:fldCharType="separate"/>
      </w:r>
      <w:ins w:id="3574" w:author="JORGE CONTRERAS ORTIZ" w:date="2021-09-04T14:47:00Z">
        <w:r w:rsidR="003E5AE5">
          <w:rPr>
            <w:noProof/>
            <w:lang w:val="en-US"/>
          </w:rPr>
          <w:t>55</w:t>
        </w:r>
      </w:ins>
      <w:ins w:id="3575" w:author="JORGE CONTRERAS ORTIZ" w:date="2021-09-04T08:58:00Z">
        <w:r>
          <w:fldChar w:fldCharType="end"/>
        </w:r>
        <w:bookmarkEnd w:id="3569"/>
        <w:r w:rsidRPr="00434554">
          <w:rPr>
            <w:lang w:val="en-US"/>
            <w:rPrChange w:id="3576" w:author="JORGE CONTRERAS ORTIZ" w:date="2021-09-04T09:17:00Z">
              <w:rPr/>
            </w:rPrChange>
          </w:rPr>
          <w:t xml:space="preserve"> PCB </w:t>
        </w:r>
        <w:proofErr w:type="spellStart"/>
        <w:r w:rsidRPr="00434554">
          <w:rPr>
            <w:lang w:val="en-US"/>
            <w:rPrChange w:id="3577" w:author="JORGE CONTRERAS ORTIZ" w:date="2021-09-04T09:17:00Z">
              <w:rPr/>
            </w:rPrChange>
          </w:rPr>
          <w:t>Coockie</w:t>
        </w:r>
        <w:proofErr w:type="spellEnd"/>
        <w:r w:rsidRPr="00434554">
          <w:rPr>
            <w:lang w:val="en-US"/>
            <w:rPrChange w:id="3578" w:author="JORGE CONTRERAS ORTIZ" w:date="2021-09-04T09:17:00Z">
              <w:rPr/>
            </w:rPrChange>
          </w:rPr>
          <w:t xml:space="preserve"> Thread TOP</w:t>
        </w:r>
      </w:ins>
      <w:bookmarkEnd w:id="3570"/>
    </w:p>
    <w:p w14:paraId="7B9B4E4F" w14:textId="3C55B84F" w:rsidR="00425C71" w:rsidRPr="00434554" w:rsidRDefault="00425C71" w:rsidP="00797426">
      <w:pPr>
        <w:rPr>
          <w:ins w:id="3579" w:author="JORGE CONTRERAS ORTIZ" w:date="2021-09-04T08:53:00Z"/>
          <w:lang w:val="en-US"/>
          <w:rPrChange w:id="3580" w:author="JORGE CONTRERAS ORTIZ" w:date="2021-09-04T09:17:00Z">
            <w:rPr>
              <w:ins w:id="3581" w:author="JORGE CONTRERAS ORTIZ" w:date="2021-09-04T08:53:00Z"/>
            </w:rPr>
          </w:rPrChange>
        </w:rPr>
      </w:pPr>
    </w:p>
    <w:p w14:paraId="254E8181" w14:textId="77777777" w:rsidR="00F77B95" w:rsidRDefault="00425C71">
      <w:pPr>
        <w:keepNext/>
        <w:jc w:val="center"/>
        <w:rPr>
          <w:ins w:id="3582" w:author="JORGE CONTRERAS ORTIZ" w:date="2021-09-04T14:42:00Z"/>
        </w:rPr>
      </w:pPr>
      <w:ins w:id="3583"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4EDD8198" w:rsidR="00425C71" w:rsidRPr="00F77B95" w:rsidRDefault="00F77B95">
      <w:pPr>
        <w:pStyle w:val="Descripcin"/>
        <w:jc w:val="center"/>
        <w:rPr>
          <w:ins w:id="3584" w:author="JORGE CONTRERAS ORTIZ" w:date="2021-09-04T08:58:00Z"/>
          <w:lang w:val="en-US"/>
          <w:rPrChange w:id="3585" w:author="JORGE CONTRERAS ORTIZ" w:date="2021-09-04T14:42:00Z">
            <w:rPr>
              <w:ins w:id="3586" w:author="JORGE CONTRERAS ORTIZ" w:date="2021-09-04T08:58:00Z"/>
            </w:rPr>
          </w:rPrChange>
        </w:rPr>
        <w:pPrChange w:id="3587" w:author="JORGE CONTRERAS ORTIZ" w:date="2021-09-04T14:42:00Z">
          <w:pPr>
            <w:jc w:val="center"/>
          </w:pPr>
        </w:pPrChange>
      </w:pPr>
      <w:bookmarkStart w:id="3588" w:name="_Toc81659586"/>
      <w:bookmarkStart w:id="3589" w:name="_Ref81664054"/>
      <w:ins w:id="3590" w:author="JORGE CONTRERAS ORTIZ" w:date="2021-09-04T14:42:00Z">
        <w:r w:rsidRPr="00F77B95">
          <w:rPr>
            <w:lang w:val="en-US"/>
            <w:rPrChange w:id="3591" w:author="JORGE CONTRERAS ORTIZ" w:date="2021-09-04T14:42:00Z">
              <w:rPr>
                <w:i/>
                <w:iCs/>
              </w:rPr>
            </w:rPrChange>
          </w:rPr>
          <w:t xml:space="preserve">Ilustración </w:t>
        </w:r>
        <w:r>
          <w:fldChar w:fldCharType="begin"/>
        </w:r>
        <w:r w:rsidRPr="00F77B95">
          <w:rPr>
            <w:lang w:val="en-US"/>
            <w:rPrChange w:id="3592" w:author="JORGE CONTRERAS ORTIZ" w:date="2021-09-04T14:42:00Z">
              <w:rPr>
                <w:i/>
                <w:iCs/>
              </w:rPr>
            </w:rPrChange>
          </w:rPr>
          <w:instrText xml:space="preserve"> SEQ Ilustración \* ARABIC </w:instrText>
        </w:r>
      </w:ins>
      <w:r>
        <w:fldChar w:fldCharType="separate"/>
      </w:r>
      <w:ins w:id="3593" w:author="JORGE CONTRERAS ORTIZ" w:date="2021-09-04T14:47:00Z">
        <w:r w:rsidR="003E5AE5">
          <w:rPr>
            <w:noProof/>
            <w:lang w:val="en-US"/>
          </w:rPr>
          <w:t>56</w:t>
        </w:r>
      </w:ins>
      <w:ins w:id="3594" w:author="JORGE CONTRERAS ORTIZ" w:date="2021-09-04T14:42:00Z">
        <w:r>
          <w:fldChar w:fldCharType="end"/>
        </w:r>
        <w:r w:rsidRPr="00F77B95">
          <w:rPr>
            <w:lang w:val="en-US"/>
            <w:rPrChange w:id="3595" w:author="JORGE CONTRERAS ORTIZ" w:date="2021-09-04T14:42:00Z">
              <w:rPr>
                <w:i/>
                <w:iCs/>
              </w:rPr>
            </w:rPrChange>
          </w:rPr>
          <w:t xml:space="preserve"> PCB </w:t>
        </w:r>
        <w:proofErr w:type="spellStart"/>
        <w:r w:rsidRPr="00F77B95">
          <w:rPr>
            <w:lang w:val="en-US"/>
            <w:rPrChange w:id="3596" w:author="JORGE CONTRERAS ORTIZ" w:date="2021-09-04T14:42:00Z">
              <w:rPr>
                <w:i/>
                <w:iCs/>
              </w:rPr>
            </w:rPrChange>
          </w:rPr>
          <w:t>Coockie</w:t>
        </w:r>
        <w:proofErr w:type="spellEnd"/>
        <w:r w:rsidRPr="00F77B95">
          <w:rPr>
            <w:lang w:val="en-US"/>
            <w:rPrChange w:id="3597" w:author="JORGE CONTRERAS ORTIZ" w:date="2021-09-04T14:42:00Z">
              <w:rPr>
                <w:i/>
                <w:iCs/>
              </w:rPr>
            </w:rPrChange>
          </w:rPr>
          <w:t xml:space="preserve"> Thread </w:t>
        </w:r>
        <w:proofErr w:type="spellStart"/>
        <w:r w:rsidRPr="00F77B95">
          <w:rPr>
            <w:lang w:val="en-US"/>
            <w:rPrChange w:id="3598" w:author="JORGE CONTRERAS ORTIZ" w:date="2021-09-04T14:42:00Z">
              <w:rPr>
                <w:i/>
                <w:iCs/>
              </w:rPr>
            </w:rPrChange>
          </w:rPr>
          <w:t>Capa</w:t>
        </w:r>
        <w:proofErr w:type="spellEnd"/>
        <w:r w:rsidRPr="00F77B95">
          <w:rPr>
            <w:lang w:val="en-US"/>
            <w:rPrChange w:id="3599" w:author="JORGE CONTRERAS ORTIZ" w:date="2021-09-04T14:42:00Z">
              <w:rPr>
                <w:i/>
                <w:iCs/>
              </w:rPr>
            </w:rPrChange>
          </w:rPr>
          <w:t xml:space="preserve"> BOTTOM</w:t>
        </w:r>
      </w:ins>
      <w:bookmarkEnd w:id="3588"/>
      <w:bookmarkEnd w:id="3589"/>
    </w:p>
    <w:p w14:paraId="5A401009" w14:textId="59715A1F" w:rsidR="00EA5ADB" w:rsidDel="00F77B95" w:rsidRDefault="0074559B">
      <w:pPr>
        <w:pStyle w:val="Descripcin"/>
        <w:jc w:val="center"/>
        <w:rPr>
          <w:del w:id="3600" w:author="JORGE CONTRERAS ORTIZ" w:date="2021-09-04T14:30:00Z"/>
          <w:lang w:val="en-US"/>
        </w:rPr>
        <w:pPrChange w:id="3601" w:author="JORGE CONTRERAS ORTIZ" w:date="2021-09-04T14:42:00Z">
          <w:pPr>
            <w:pStyle w:val="Descripcin"/>
          </w:pPr>
        </w:pPrChange>
      </w:pPr>
      <w:del w:id="3602" w:author="JORGE CONTRERAS ORTIZ" w:date="2021-09-04T14:30:00Z">
        <w:r w:rsidRPr="00F77B95" w:rsidDel="00522D2C">
          <w:rPr>
            <w:i w:val="0"/>
            <w:iCs w:val="0"/>
            <w:lang w:val="en-US"/>
            <w:rPrChange w:id="3603" w:author="JORGE CONTRERAS ORTIZ" w:date="2021-09-04T14:41:00Z">
              <w:rPr>
                <w:i w:val="0"/>
                <w:iCs w:val="0"/>
              </w:rPr>
            </w:rPrChange>
          </w:rPr>
          <w:delText>COMPONENTES COMERCIALES UTILIZADOS</w:delText>
        </w:r>
        <w:bookmarkEnd w:id="3538"/>
      </w:del>
    </w:p>
    <w:p w14:paraId="07CF53AE" w14:textId="77777777" w:rsidR="00F77B95" w:rsidRPr="00F77B95" w:rsidRDefault="00F77B95">
      <w:pPr>
        <w:rPr>
          <w:ins w:id="3604" w:author="JORGE CONTRERAS ORTIZ" w:date="2021-09-04T14:42:00Z"/>
          <w:lang w:val="en-US"/>
          <w:rPrChange w:id="3605" w:author="JORGE CONTRERAS ORTIZ" w:date="2021-09-04T14:42:00Z">
            <w:rPr>
              <w:ins w:id="3606" w:author="JORGE CONTRERAS ORTIZ" w:date="2021-09-04T14:42:00Z"/>
            </w:rPr>
          </w:rPrChange>
        </w:rPr>
        <w:pPrChange w:id="3607" w:author="JORGE CONTRERAS ORTIZ" w:date="2021-09-04T14:42:00Z">
          <w:pPr>
            <w:pStyle w:val="Ttulo2"/>
          </w:pPr>
        </w:pPrChange>
      </w:pPr>
    </w:p>
    <w:p w14:paraId="4556ABA7" w14:textId="57DCECBE" w:rsidR="0074559B" w:rsidRPr="00F77B95" w:rsidDel="00522D2C" w:rsidRDefault="00C17583">
      <w:pPr>
        <w:pStyle w:val="Descripcin"/>
        <w:rPr>
          <w:del w:id="3608" w:author="JORGE CONTRERAS ORTIZ" w:date="2021-09-04T14:30:00Z"/>
          <w:lang w:val="en-US"/>
          <w:rPrChange w:id="3609" w:author="JORGE CONTRERAS ORTIZ" w:date="2021-09-04T14:41:00Z">
            <w:rPr>
              <w:del w:id="3610" w:author="JORGE CONTRERAS ORTIZ" w:date="2021-09-04T14:30:00Z"/>
            </w:rPr>
          </w:rPrChange>
        </w:rPr>
        <w:pPrChange w:id="3611" w:author="JORGE CONTRERAS ORTIZ" w:date="2021-09-04T14:41:00Z">
          <w:pPr>
            <w:pStyle w:val="Ttulo3"/>
          </w:pPr>
        </w:pPrChange>
      </w:pPr>
      <w:bookmarkStart w:id="3612" w:name="_Toc81499458"/>
      <w:del w:id="3613" w:author="JORGE CONTRERAS ORTIZ" w:date="2021-09-04T14:30:00Z">
        <w:r w:rsidRPr="00F77B95" w:rsidDel="00522D2C">
          <w:rPr>
            <w:lang w:val="en-US"/>
            <w:rPrChange w:id="3614" w:author="JORGE CONTRERAS ORTIZ" w:date="2021-09-04T14:41:00Z">
              <w:rPr/>
            </w:rPrChange>
          </w:rPr>
          <w:delText>ELEMENTOS HARDWARE UTILIZADOS</w:delText>
        </w:r>
        <w:bookmarkEnd w:id="3612"/>
      </w:del>
    </w:p>
    <w:p w14:paraId="29040D4C" w14:textId="351B9E7A" w:rsidR="0074559B" w:rsidRPr="00F77B95" w:rsidDel="00522D2C" w:rsidRDefault="0074559B">
      <w:pPr>
        <w:pStyle w:val="Descripcin"/>
        <w:rPr>
          <w:del w:id="3615" w:author="JORGE CONTRERAS ORTIZ" w:date="2021-09-04T14:30:00Z"/>
          <w:lang w:val="en-US"/>
          <w:rPrChange w:id="3616" w:author="JORGE CONTRERAS ORTIZ" w:date="2021-09-04T14:41:00Z">
            <w:rPr>
              <w:del w:id="3617" w:author="JORGE CONTRERAS ORTIZ" w:date="2021-09-04T14:30:00Z"/>
            </w:rPr>
          </w:rPrChange>
        </w:rPr>
        <w:pPrChange w:id="3618" w:author="JORGE CONTRERAS ORTIZ" w:date="2021-09-04T14:41:00Z">
          <w:pPr/>
        </w:pPrChange>
      </w:pPr>
    </w:p>
    <w:p w14:paraId="1B7ED81B" w14:textId="20AE9170" w:rsidR="0074559B" w:rsidRPr="00F77B95" w:rsidDel="00522D2C" w:rsidRDefault="0074559B">
      <w:pPr>
        <w:pStyle w:val="Descripcin"/>
        <w:rPr>
          <w:del w:id="3619" w:author="JORGE CONTRERAS ORTIZ" w:date="2021-09-04T14:30:00Z"/>
          <w:lang w:val="en-US"/>
          <w:rPrChange w:id="3620" w:author="JORGE CONTRERAS ORTIZ" w:date="2021-09-04T14:41:00Z">
            <w:rPr>
              <w:del w:id="3621" w:author="JORGE CONTRERAS ORTIZ" w:date="2021-09-04T14:30:00Z"/>
            </w:rPr>
          </w:rPrChange>
        </w:rPr>
        <w:pPrChange w:id="3622" w:author="JORGE CONTRERAS ORTIZ" w:date="2021-09-04T14:41:00Z">
          <w:pPr/>
        </w:pPrChange>
      </w:pPr>
      <w:del w:id="3623" w:author="JORGE CONTRERAS ORTIZ" w:date="2021-09-04T14:30:00Z">
        <w:r w:rsidRPr="00F77B95" w:rsidDel="00522D2C">
          <w:rPr>
            <w:lang w:val="en-US"/>
            <w:rPrChange w:id="3624"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3625" w:author="JORGE CONTRERAS ORTIZ" w:date="2021-09-04T14:30:00Z"/>
          <w:lang w:val="en-US"/>
          <w:rPrChange w:id="3626" w:author="JORGE CONTRERAS ORTIZ" w:date="2021-09-04T14:41:00Z">
            <w:rPr>
              <w:del w:id="3627" w:author="JORGE CONTRERAS ORTIZ" w:date="2021-09-04T14:30:00Z"/>
            </w:rPr>
          </w:rPrChange>
        </w:rPr>
        <w:pPrChange w:id="3628" w:author="JORGE CONTRERAS ORTIZ" w:date="2021-09-04T14:41:00Z">
          <w:pPr>
            <w:pStyle w:val="Prrafodelista"/>
            <w:numPr>
              <w:numId w:val="26"/>
            </w:numPr>
            <w:ind w:hanging="360"/>
          </w:pPr>
        </w:pPrChange>
      </w:pPr>
      <w:del w:id="3629" w:author="JORGE CONTRERAS ORTIZ" w:date="2021-09-04T14:30:00Z">
        <w:r w:rsidRPr="00F77B95" w:rsidDel="00522D2C">
          <w:rPr>
            <w:b/>
            <w:bCs/>
            <w:lang w:val="en-US"/>
            <w:rPrChange w:id="3630" w:author="JORGE CONTRERAS ORTIZ" w:date="2021-09-04T14:41:00Z">
              <w:rPr>
                <w:b/>
                <w:bCs/>
              </w:rPr>
            </w:rPrChange>
          </w:rPr>
          <w:delText>Kit de Desarrollo STM32F407G-DISC1</w:delText>
        </w:r>
        <w:r w:rsidRPr="00F77B95" w:rsidDel="00522D2C">
          <w:rPr>
            <w:lang w:val="en-US"/>
            <w:rPrChange w:id="3631"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3632" w:author="JORGE CONTRERAS ORTIZ" w:date="2021-09-04T14:30:00Z"/>
          <w:lang w:val="en-US"/>
          <w:rPrChange w:id="3633" w:author="JORGE CONTRERAS ORTIZ" w:date="2021-09-04T14:41:00Z">
            <w:rPr>
              <w:del w:id="3634" w:author="JORGE CONTRERAS ORTIZ" w:date="2021-09-04T14:30:00Z"/>
            </w:rPr>
          </w:rPrChange>
        </w:rPr>
        <w:pPrChange w:id="3635" w:author="JORGE CONTRERAS ORTIZ" w:date="2021-09-04T14:41:00Z">
          <w:pPr>
            <w:pStyle w:val="Prrafodelista"/>
            <w:jc w:val="center"/>
          </w:pPr>
        </w:pPrChange>
      </w:pPr>
      <w:del w:id="3636" w:author="JORGE CONTRERAS ORTIZ" w:date="2021-09-04T14:30:00Z">
        <w:r w:rsidRPr="00791D37" w:rsidDel="00522D2C">
          <w:rPr>
            <w:i w:val="0"/>
            <w:iCs w:val="0"/>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3637" w:author="JORGE CONTRERAS ORTIZ" w:date="2021-09-04T14:30:00Z"/>
          <w:lang w:val="en-US"/>
          <w:rPrChange w:id="3638" w:author="JORGE CONTRERAS ORTIZ" w:date="2021-09-04T14:41:00Z">
            <w:rPr>
              <w:del w:id="3639" w:author="JORGE CONTRERAS ORTIZ" w:date="2021-09-04T14:30:00Z"/>
            </w:rPr>
          </w:rPrChange>
        </w:rPr>
        <w:pPrChange w:id="3640" w:author="JORGE CONTRERAS ORTIZ" w:date="2021-09-04T14:41:00Z">
          <w:pPr>
            <w:pStyle w:val="Descripcin"/>
            <w:jc w:val="center"/>
          </w:pPr>
        </w:pPrChange>
      </w:pPr>
      <w:bookmarkStart w:id="3641" w:name="_Toc81499628"/>
      <w:bookmarkStart w:id="3642" w:name="_Toc81499863"/>
      <w:del w:id="3643" w:author="JORGE CONTRERAS ORTIZ" w:date="2021-09-04T14:30:00Z">
        <w:r w:rsidRPr="00F77B95" w:rsidDel="00522D2C">
          <w:rPr>
            <w:i w:val="0"/>
            <w:iCs w:val="0"/>
            <w:lang w:val="en-US"/>
            <w:rPrChange w:id="3644"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3645"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3646" w:author="JORGE CONTRERAS ORTIZ" w:date="2021-09-04T08:54:00Z">
        <w:r w:rsidR="00CA0339" w:rsidRPr="00F77B95" w:rsidDel="00425C71">
          <w:rPr>
            <w:i w:val="0"/>
            <w:iCs w:val="0"/>
            <w:noProof/>
            <w:lang w:val="en-US"/>
            <w:rPrChange w:id="3647" w:author="JORGE CONTRERAS ORTIZ" w:date="2021-09-04T14:41:00Z">
              <w:rPr>
                <w:i w:val="0"/>
                <w:iCs w:val="0"/>
                <w:noProof/>
              </w:rPr>
            </w:rPrChange>
          </w:rPr>
          <w:delText>51</w:delText>
        </w:r>
      </w:del>
      <w:del w:id="3648" w:author="JORGE CONTRERAS ORTIZ" w:date="2021-09-04T14:30:00Z">
        <w:r w:rsidR="005026F3" w:rsidDel="00522D2C">
          <w:rPr>
            <w:i w:val="0"/>
            <w:iCs w:val="0"/>
            <w:noProof/>
          </w:rPr>
          <w:fldChar w:fldCharType="end"/>
        </w:r>
        <w:r w:rsidRPr="00F77B95" w:rsidDel="00522D2C">
          <w:rPr>
            <w:i w:val="0"/>
            <w:iCs w:val="0"/>
            <w:lang w:val="en-US"/>
            <w:rPrChange w:id="3649" w:author="JORGE CONTRERAS ORTIZ" w:date="2021-09-04T14:41:00Z">
              <w:rPr>
                <w:i w:val="0"/>
                <w:iCs w:val="0"/>
              </w:rPr>
            </w:rPrChange>
          </w:rPr>
          <w:delText xml:space="preserve"> Kit de Desarrollo STM32F407G-DISC1</w:delText>
        </w:r>
        <w:bookmarkEnd w:id="3641"/>
        <w:bookmarkEnd w:id="3642"/>
      </w:del>
    </w:p>
    <w:p w14:paraId="7B8F0F23" w14:textId="38EEEAAF" w:rsidR="0074559B" w:rsidRPr="00F77B95" w:rsidDel="00522D2C" w:rsidRDefault="0074559B">
      <w:pPr>
        <w:pStyle w:val="Descripcin"/>
        <w:rPr>
          <w:del w:id="3650" w:author="JORGE CONTRERAS ORTIZ" w:date="2021-09-04T14:30:00Z"/>
          <w:lang w:val="en-US"/>
          <w:rPrChange w:id="3651" w:author="JORGE CONTRERAS ORTIZ" w:date="2021-09-04T14:41:00Z">
            <w:rPr>
              <w:del w:id="3652" w:author="JORGE CONTRERAS ORTIZ" w:date="2021-09-04T14:30:00Z"/>
            </w:rPr>
          </w:rPrChange>
        </w:rPr>
        <w:pPrChange w:id="3653" w:author="JORGE CONTRERAS ORTIZ" w:date="2021-09-04T14:41:00Z">
          <w:pPr>
            <w:pStyle w:val="Prrafodelista"/>
            <w:numPr>
              <w:numId w:val="26"/>
            </w:numPr>
            <w:ind w:hanging="360"/>
          </w:pPr>
        </w:pPrChange>
      </w:pPr>
      <w:del w:id="3654" w:author="JORGE CONTRERAS ORTIZ" w:date="2021-09-04T14:30:00Z">
        <w:r w:rsidRPr="00F77B95" w:rsidDel="00522D2C">
          <w:rPr>
            <w:b/>
            <w:bCs/>
            <w:lang w:val="en-US"/>
            <w:rPrChange w:id="3655" w:author="JORGE CONTRERAS ORTIZ" w:date="2021-09-04T14:41:00Z">
              <w:rPr>
                <w:b/>
                <w:bCs/>
              </w:rPr>
            </w:rPrChange>
          </w:rPr>
          <w:delText xml:space="preserve">KTDG102 Evaluation Dongle: </w:delText>
        </w:r>
        <w:r w:rsidRPr="00F77B95" w:rsidDel="00522D2C">
          <w:rPr>
            <w:lang w:val="en-US"/>
            <w:rPrChange w:id="3656"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3657" w:author="JORGE CONTRERAS ORTIZ" w:date="2021-09-04T14:30:00Z"/>
          <w:lang w:val="en-US"/>
          <w:rPrChange w:id="3658" w:author="JORGE CONTRERAS ORTIZ" w:date="2021-09-04T14:41:00Z">
            <w:rPr>
              <w:del w:id="3659" w:author="JORGE CONTRERAS ORTIZ" w:date="2021-09-04T14:30:00Z"/>
            </w:rPr>
          </w:rPrChange>
        </w:rPr>
        <w:pPrChange w:id="3660" w:author="JORGE CONTRERAS ORTIZ" w:date="2021-09-04T14:41:00Z">
          <w:pPr>
            <w:pStyle w:val="Prrafodelista"/>
          </w:pPr>
        </w:pPrChange>
      </w:pPr>
    </w:p>
    <w:p w14:paraId="3A44B85D" w14:textId="05A26E64" w:rsidR="0074559B" w:rsidRPr="00F77B95" w:rsidDel="00522D2C" w:rsidRDefault="0074559B">
      <w:pPr>
        <w:pStyle w:val="Descripcin"/>
        <w:rPr>
          <w:del w:id="3661" w:author="JORGE CONTRERAS ORTIZ" w:date="2021-09-04T14:30:00Z"/>
          <w:lang w:val="en-US"/>
          <w:rPrChange w:id="3662" w:author="JORGE CONTRERAS ORTIZ" w:date="2021-09-04T14:41:00Z">
            <w:rPr>
              <w:del w:id="3663" w:author="JORGE CONTRERAS ORTIZ" w:date="2021-09-04T14:30:00Z"/>
            </w:rPr>
          </w:rPrChange>
        </w:rPr>
        <w:pPrChange w:id="3664" w:author="JORGE CONTRERAS ORTIZ" w:date="2021-09-04T14:41:00Z">
          <w:pPr>
            <w:pStyle w:val="Prrafodelista"/>
            <w:jc w:val="center"/>
          </w:pPr>
        </w:pPrChange>
      </w:pPr>
      <w:del w:id="3665" w:author="JORGE CONTRERAS ORTIZ" w:date="2021-09-04T14:30:00Z">
        <w:r w:rsidRPr="00791D37" w:rsidDel="00522D2C">
          <w:rPr>
            <w:i w:val="0"/>
            <w:iCs w:val="0"/>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3666" w:author="JORGE CONTRERAS ORTIZ" w:date="2021-09-04T14:30:00Z"/>
          <w:lang w:val="en-US"/>
          <w:rPrChange w:id="3667" w:author="JORGE CONTRERAS ORTIZ" w:date="2021-09-04T14:41:00Z">
            <w:rPr>
              <w:del w:id="3668" w:author="JORGE CONTRERAS ORTIZ" w:date="2021-09-04T14:30:00Z"/>
            </w:rPr>
          </w:rPrChange>
        </w:rPr>
        <w:pPrChange w:id="3669" w:author="JORGE CONTRERAS ORTIZ" w:date="2021-09-04T14:41:00Z">
          <w:pPr>
            <w:pStyle w:val="Descripcin"/>
            <w:jc w:val="center"/>
          </w:pPr>
        </w:pPrChange>
      </w:pPr>
      <w:bookmarkStart w:id="3670" w:name="_Toc81499629"/>
      <w:bookmarkStart w:id="3671" w:name="_Toc81499864"/>
      <w:del w:id="3672" w:author="JORGE CONTRERAS ORTIZ" w:date="2021-09-04T14:30:00Z">
        <w:r w:rsidRPr="00F77B95" w:rsidDel="00522D2C">
          <w:rPr>
            <w:i w:val="0"/>
            <w:iCs w:val="0"/>
            <w:lang w:val="en-US"/>
            <w:rPrChange w:id="367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367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3675" w:author="JORGE CONTRERAS ORTIZ" w:date="2021-09-04T08:54:00Z">
        <w:r w:rsidR="00CA0339" w:rsidRPr="00F77B95" w:rsidDel="00425C71">
          <w:rPr>
            <w:i w:val="0"/>
            <w:iCs w:val="0"/>
            <w:noProof/>
            <w:lang w:val="en-US"/>
            <w:rPrChange w:id="3676" w:author="JORGE CONTRERAS ORTIZ" w:date="2021-09-04T14:41:00Z">
              <w:rPr>
                <w:i w:val="0"/>
                <w:iCs w:val="0"/>
                <w:noProof/>
              </w:rPr>
            </w:rPrChange>
          </w:rPr>
          <w:delText>52</w:delText>
        </w:r>
      </w:del>
      <w:del w:id="3677" w:author="JORGE CONTRERAS ORTIZ" w:date="2021-09-04T14:30:00Z">
        <w:r w:rsidR="005026F3" w:rsidDel="00522D2C">
          <w:rPr>
            <w:i w:val="0"/>
            <w:iCs w:val="0"/>
            <w:noProof/>
          </w:rPr>
          <w:fldChar w:fldCharType="end"/>
        </w:r>
        <w:r w:rsidRPr="00F77B95" w:rsidDel="00522D2C">
          <w:rPr>
            <w:i w:val="0"/>
            <w:iCs w:val="0"/>
            <w:lang w:val="en-US"/>
            <w:rPrChange w:id="3678" w:author="JORGE CONTRERAS ORTIZ" w:date="2021-09-04T14:41:00Z">
              <w:rPr>
                <w:i w:val="0"/>
                <w:iCs w:val="0"/>
              </w:rPr>
            </w:rPrChange>
          </w:rPr>
          <w:delText xml:space="preserve"> KTDG102 Evaluation Dongle</w:delText>
        </w:r>
        <w:bookmarkEnd w:id="3670"/>
        <w:bookmarkEnd w:id="3671"/>
      </w:del>
    </w:p>
    <w:p w14:paraId="2E1E2FDB" w14:textId="7DECF00D" w:rsidR="0074559B" w:rsidRPr="00F77B95" w:rsidDel="00522D2C" w:rsidRDefault="0074559B">
      <w:pPr>
        <w:pStyle w:val="Descripcin"/>
        <w:rPr>
          <w:del w:id="3679" w:author="JORGE CONTRERAS ORTIZ" w:date="2021-09-04T14:30:00Z"/>
          <w:lang w:val="en-US"/>
          <w:rPrChange w:id="3680" w:author="JORGE CONTRERAS ORTIZ" w:date="2021-09-04T14:41:00Z">
            <w:rPr>
              <w:del w:id="3681" w:author="JORGE CONTRERAS ORTIZ" w:date="2021-09-04T14:30:00Z"/>
              <w:color w:val="44546A" w:themeColor="text2"/>
              <w:sz w:val="18"/>
              <w:szCs w:val="18"/>
            </w:rPr>
          </w:rPrChange>
        </w:rPr>
        <w:pPrChange w:id="3682" w:author="JORGE CONTRERAS ORTIZ" w:date="2021-09-04T14:41:00Z">
          <w:pPr/>
        </w:pPrChange>
      </w:pPr>
      <w:del w:id="3683" w:author="JORGE CONTRERAS ORTIZ" w:date="2021-09-04T14:30:00Z">
        <w:r w:rsidRPr="00F77B95" w:rsidDel="00522D2C">
          <w:rPr>
            <w:lang w:val="en-US"/>
            <w:rPrChange w:id="3684" w:author="JORGE CONTRERAS ORTIZ" w:date="2021-09-04T14:41:00Z">
              <w:rPr/>
            </w:rPrChange>
          </w:rPr>
          <w:br w:type="page"/>
        </w:r>
      </w:del>
    </w:p>
    <w:p w14:paraId="571EA884" w14:textId="669E5F0F" w:rsidR="0074559B" w:rsidRPr="00F77B95" w:rsidDel="00522D2C" w:rsidRDefault="0074559B">
      <w:pPr>
        <w:pStyle w:val="Descripcin"/>
        <w:rPr>
          <w:del w:id="3685" w:author="JORGE CONTRERAS ORTIZ" w:date="2021-09-04T14:30:00Z"/>
          <w:b/>
          <w:bCs/>
          <w:lang w:val="en-US"/>
          <w:rPrChange w:id="3686" w:author="JORGE CONTRERAS ORTIZ" w:date="2021-09-04T14:41:00Z">
            <w:rPr>
              <w:del w:id="3687" w:author="JORGE CONTRERAS ORTIZ" w:date="2021-09-04T14:30:00Z"/>
              <w:b/>
              <w:bCs/>
            </w:rPr>
          </w:rPrChange>
        </w:rPr>
        <w:pPrChange w:id="3688" w:author="JORGE CONTRERAS ORTIZ" w:date="2021-09-04T14:41:00Z">
          <w:pPr>
            <w:pStyle w:val="Prrafodelista"/>
            <w:numPr>
              <w:numId w:val="26"/>
            </w:numPr>
            <w:ind w:hanging="360"/>
          </w:pPr>
        </w:pPrChange>
      </w:pPr>
      <w:del w:id="3689" w:author="JORGE CONTRERAS ORTIZ" w:date="2021-09-04T14:30:00Z">
        <w:r w:rsidRPr="00F77B95" w:rsidDel="00522D2C">
          <w:rPr>
            <w:b/>
            <w:bCs/>
            <w:lang w:val="en-US"/>
            <w:rPrChange w:id="3690" w:author="JORGE CONTRERAS ORTIZ" w:date="2021-09-04T14:41:00Z">
              <w:rPr>
                <w:b/>
                <w:bCs/>
              </w:rPr>
            </w:rPrChange>
          </w:rPr>
          <w:delText xml:space="preserve">Módulo KTWM102: </w:delText>
        </w:r>
        <w:r w:rsidRPr="00F77B95" w:rsidDel="00522D2C">
          <w:rPr>
            <w:lang w:val="en-US"/>
            <w:rPrChange w:id="3691"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3692" w:author="JORGE CONTRERAS ORTIZ" w:date="2021-09-04T14:30:00Z"/>
          <w:lang w:val="en-US"/>
          <w:rPrChange w:id="3693" w:author="JORGE CONTRERAS ORTIZ" w:date="2021-09-04T14:41:00Z">
            <w:rPr>
              <w:del w:id="3694" w:author="JORGE CONTRERAS ORTIZ" w:date="2021-09-04T14:30:00Z"/>
            </w:rPr>
          </w:rPrChange>
        </w:rPr>
        <w:pPrChange w:id="3695" w:author="JORGE CONTRERAS ORTIZ" w:date="2021-09-04T14:41:00Z">
          <w:pPr>
            <w:jc w:val="center"/>
          </w:pPr>
        </w:pPrChange>
      </w:pPr>
      <w:del w:id="3696" w:author="JORGE CONTRERAS ORTIZ" w:date="2021-09-04T14:30:00Z">
        <w:r w:rsidRPr="00791D37" w:rsidDel="00522D2C">
          <w:rPr>
            <w:i w:val="0"/>
            <w:iCs w:val="0"/>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3697" w:author="JORGE CONTRERAS ORTIZ" w:date="2021-09-04T14:30:00Z"/>
          <w:lang w:val="en-US"/>
          <w:rPrChange w:id="3698" w:author="JORGE CONTRERAS ORTIZ" w:date="2021-09-04T14:41:00Z">
            <w:rPr>
              <w:del w:id="3699" w:author="JORGE CONTRERAS ORTIZ" w:date="2021-09-04T14:30:00Z"/>
            </w:rPr>
          </w:rPrChange>
        </w:rPr>
        <w:pPrChange w:id="3700" w:author="JORGE CONTRERAS ORTIZ" w:date="2021-09-04T14:41:00Z">
          <w:pPr>
            <w:pStyle w:val="Descripcin"/>
            <w:jc w:val="center"/>
          </w:pPr>
        </w:pPrChange>
      </w:pPr>
      <w:bookmarkStart w:id="3701" w:name="_Toc81499630"/>
      <w:bookmarkStart w:id="3702" w:name="_Toc81499865"/>
      <w:del w:id="3703" w:author="JORGE CONTRERAS ORTIZ" w:date="2021-09-04T14:30:00Z">
        <w:r w:rsidRPr="00F77B95" w:rsidDel="00522D2C">
          <w:rPr>
            <w:i w:val="0"/>
            <w:iCs w:val="0"/>
            <w:lang w:val="en-US"/>
            <w:rPrChange w:id="3704"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3705"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3706" w:author="JORGE CONTRERAS ORTIZ" w:date="2021-09-04T08:54:00Z">
        <w:r w:rsidR="00CA0339" w:rsidRPr="00F77B95" w:rsidDel="00425C71">
          <w:rPr>
            <w:i w:val="0"/>
            <w:iCs w:val="0"/>
            <w:noProof/>
            <w:lang w:val="en-US"/>
            <w:rPrChange w:id="3707" w:author="JORGE CONTRERAS ORTIZ" w:date="2021-09-04T14:41:00Z">
              <w:rPr>
                <w:i w:val="0"/>
                <w:iCs w:val="0"/>
                <w:noProof/>
              </w:rPr>
            </w:rPrChange>
          </w:rPr>
          <w:delText>53</w:delText>
        </w:r>
      </w:del>
      <w:del w:id="3708" w:author="JORGE CONTRERAS ORTIZ" w:date="2021-09-04T14:30:00Z">
        <w:r w:rsidR="005026F3" w:rsidDel="00522D2C">
          <w:rPr>
            <w:i w:val="0"/>
            <w:iCs w:val="0"/>
            <w:noProof/>
          </w:rPr>
          <w:fldChar w:fldCharType="end"/>
        </w:r>
        <w:r w:rsidRPr="00F77B95" w:rsidDel="00522D2C">
          <w:rPr>
            <w:i w:val="0"/>
            <w:iCs w:val="0"/>
            <w:lang w:val="en-US"/>
            <w:rPrChange w:id="3709" w:author="JORGE CONTRERAS ORTIZ" w:date="2021-09-04T14:41:00Z">
              <w:rPr>
                <w:i w:val="0"/>
                <w:iCs w:val="0"/>
              </w:rPr>
            </w:rPrChange>
          </w:rPr>
          <w:delText xml:space="preserve"> Módulo KTWM102</w:delText>
        </w:r>
        <w:bookmarkEnd w:id="3701"/>
        <w:bookmarkEnd w:id="3702"/>
      </w:del>
    </w:p>
    <w:p w14:paraId="72611924" w14:textId="6B41C2B6" w:rsidR="00F21168" w:rsidRPr="00F77B95" w:rsidDel="00522D2C" w:rsidRDefault="00F21168">
      <w:pPr>
        <w:pStyle w:val="Descripcin"/>
        <w:rPr>
          <w:del w:id="3710" w:author="JORGE CONTRERAS ORTIZ" w:date="2021-09-04T14:30:00Z"/>
          <w:lang w:val="en-US"/>
          <w:rPrChange w:id="3711" w:author="JORGE CONTRERAS ORTIZ" w:date="2021-09-04T14:41:00Z">
            <w:rPr>
              <w:del w:id="3712" w:author="JORGE CONTRERAS ORTIZ" w:date="2021-09-04T14:30:00Z"/>
            </w:rPr>
          </w:rPrChange>
        </w:rPr>
        <w:pPrChange w:id="3713" w:author="JORGE CONTRERAS ORTIZ" w:date="2021-09-04T14:41:00Z">
          <w:pPr/>
        </w:pPrChange>
      </w:pPr>
    </w:p>
    <w:p w14:paraId="018D2863" w14:textId="072769F4" w:rsidR="0074559B" w:rsidDel="00522D2C" w:rsidRDefault="0074559B">
      <w:pPr>
        <w:pStyle w:val="Descripcin"/>
        <w:rPr>
          <w:del w:id="3714" w:author="JORGE CONTRERAS ORTIZ" w:date="2021-09-04T14:30:00Z"/>
          <w:lang w:val="en-US"/>
        </w:rPr>
        <w:pPrChange w:id="3715" w:author="JORGE CONTRERAS ORTIZ" w:date="2021-09-04T14:41:00Z">
          <w:pPr>
            <w:pStyle w:val="Prrafodelista"/>
            <w:numPr>
              <w:numId w:val="26"/>
            </w:numPr>
            <w:ind w:hanging="360"/>
          </w:pPr>
        </w:pPrChange>
      </w:pPr>
      <w:del w:id="3716"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3717" w:author="JORGE CONTRERAS ORTIZ" w:date="2021-09-04T14:30:00Z"/>
          <w:lang w:val="en-US"/>
        </w:rPr>
        <w:pPrChange w:id="3718" w:author="JORGE CONTRERAS ORTIZ" w:date="2021-09-04T14:41:00Z">
          <w:pPr>
            <w:pStyle w:val="Prrafodelista"/>
          </w:pPr>
        </w:pPrChange>
      </w:pPr>
    </w:p>
    <w:p w14:paraId="1F53223A" w14:textId="0D1F9AE1" w:rsidR="0074559B" w:rsidRPr="00F77B95" w:rsidDel="00522D2C" w:rsidRDefault="0074559B">
      <w:pPr>
        <w:pStyle w:val="Descripcin"/>
        <w:rPr>
          <w:del w:id="3719" w:author="JORGE CONTRERAS ORTIZ" w:date="2021-09-04T14:30:00Z"/>
          <w:lang w:val="en-US"/>
          <w:rPrChange w:id="3720" w:author="JORGE CONTRERAS ORTIZ" w:date="2021-09-04T14:41:00Z">
            <w:rPr>
              <w:del w:id="3721" w:author="JORGE CONTRERAS ORTIZ" w:date="2021-09-04T14:30:00Z"/>
            </w:rPr>
          </w:rPrChange>
        </w:rPr>
        <w:pPrChange w:id="3722" w:author="JORGE CONTRERAS ORTIZ" w:date="2021-09-04T14:41:00Z">
          <w:pPr>
            <w:jc w:val="center"/>
          </w:pPr>
        </w:pPrChange>
      </w:pPr>
      <w:del w:id="3723" w:author="JORGE CONTRERAS ORTIZ" w:date="2021-09-04T14:30:00Z">
        <w:r w:rsidRPr="00791D37" w:rsidDel="00522D2C">
          <w:rPr>
            <w:i w:val="0"/>
            <w:iCs w:val="0"/>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3724" w:author="JORGE CONTRERAS ORTIZ" w:date="2021-09-04T14:30:00Z"/>
          <w:lang w:val="en-US"/>
          <w:rPrChange w:id="3725" w:author="JORGE CONTRERAS ORTIZ" w:date="2021-09-04T14:41:00Z">
            <w:rPr>
              <w:del w:id="3726" w:author="JORGE CONTRERAS ORTIZ" w:date="2021-09-04T14:30:00Z"/>
            </w:rPr>
          </w:rPrChange>
        </w:rPr>
        <w:pPrChange w:id="3727" w:author="JORGE CONTRERAS ORTIZ" w:date="2021-09-04T14:41:00Z">
          <w:pPr>
            <w:pStyle w:val="Descripcin"/>
            <w:jc w:val="center"/>
          </w:pPr>
        </w:pPrChange>
      </w:pPr>
      <w:bookmarkStart w:id="3728" w:name="_Toc81499631"/>
      <w:bookmarkStart w:id="3729" w:name="_Toc81499866"/>
      <w:del w:id="3730" w:author="JORGE CONTRERAS ORTIZ" w:date="2021-09-04T14:30:00Z">
        <w:r w:rsidRPr="00F77B95" w:rsidDel="00522D2C">
          <w:rPr>
            <w:i w:val="0"/>
            <w:iCs w:val="0"/>
            <w:lang w:val="en-US"/>
            <w:rPrChange w:id="3731"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3732"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3733" w:author="JORGE CONTRERAS ORTIZ" w:date="2021-09-04T08:54:00Z">
        <w:r w:rsidR="00CA0339" w:rsidRPr="00F77B95" w:rsidDel="00425C71">
          <w:rPr>
            <w:i w:val="0"/>
            <w:iCs w:val="0"/>
            <w:noProof/>
            <w:lang w:val="en-US"/>
            <w:rPrChange w:id="3734" w:author="JORGE CONTRERAS ORTIZ" w:date="2021-09-04T14:41:00Z">
              <w:rPr>
                <w:i w:val="0"/>
                <w:iCs w:val="0"/>
                <w:noProof/>
              </w:rPr>
            </w:rPrChange>
          </w:rPr>
          <w:delText>54</w:delText>
        </w:r>
      </w:del>
      <w:del w:id="3735" w:author="JORGE CONTRERAS ORTIZ" w:date="2021-09-04T14:30:00Z">
        <w:r w:rsidR="005026F3" w:rsidDel="00522D2C">
          <w:rPr>
            <w:i w:val="0"/>
            <w:iCs w:val="0"/>
            <w:noProof/>
          </w:rPr>
          <w:fldChar w:fldCharType="end"/>
        </w:r>
        <w:r w:rsidRPr="00F77B95" w:rsidDel="00522D2C">
          <w:rPr>
            <w:i w:val="0"/>
            <w:iCs w:val="0"/>
            <w:lang w:val="en-US"/>
            <w:rPrChange w:id="3736" w:author="JORGE CONTRERAS ORTIZ" w:date="2021-09-04T14:41:00Z">
              <w:rPr>
                <w:i w:val="0"/>
                <w:iCs w:val="0"/>
              </w:rPr>
            </w:rPrChange>
          </w:rPr>
          <w:delText xml:space="preserve"> Border Router</w:delText>
        </w:r>
        <w:bookmarkEnd w:id="3728"/>
        <w:bookmarkEnd w:id="3729"/>
      </w:del>
    </w:p>
    <w:p w14:paraId="5164833E" w14:textId="3315F93A" w:rsidR="00F21168" w:rsidRPr="00F77B95" w:rsidDel="00522D2C" w:rsidRDefault="00F21168">
      <w:pPr>
        <w:pStyle w:val="Descripcin"/>
        <w:rPr>
          <w:del w:id="3737" w:author="JORGE CONTRERAS ORTIZ" w:date="2021-09-04T14:30:00Z"/>
          <w:lang w:val="en-US"/>
          <w:rPrChange w:id="3738" w:author="JORGE CONTRERAS ORTIZ" w:date="2021-09-04T14:41:00Z">
            <w:rPr>
              <w:del w:id="3739" w:author="JORGE CONTRERAS ORTIZ" w:date="2021-09-04T14:30:00Z"/>
            </w:rPr>
          </w:rPrChange>
        </w:rPr>
        <w:pPrChange w:id="3740" w:author="JORGE CONTRERAS ORTIZ" w:date="2021-09-04T14:41:00Z">
          <w:pPr>
            <w:jc w:val="left"/>
          </w:pPr>
        </w:pPrChange>
      </w:pPr>
      <w:del w:id="3741" w:author="JORGE CONTRERAS ORTIZ" w:date="2021-09-04T14:30:00Z">
        <w:r w:rsidRPr="00F77B95" w:rsidDel="00522D2C">
          <w:rPr>
            <w:lang w:val="en-US"/>
            <w:rPrChange w:id="3742" w:author="JORGE CONTRERAS ORTIZ" w:date="2021-09-04T14:41:00Z">
              <w:rPr/>
            </w:rPrChange>
          </w:rPr>
          <w:br w:type="page"/>
        </w:r>
      </w:del>
    </w:p>
    <w:p w14:paraId="77D95E9A" w14:textId="4CE1D3D4" w:rsidR="0074559B" w:rsidRPr="00F77B95" w:rsidDel="00522D2C" w:rsidRDefault="0074559B">
      <w:pPr>
        <w:pStyle w:val="Descripcin"/>
        <w:rPr>
          <w:del w:id="3743" w:author="JORGE CONTRERAS ORTIZ" w:date="2021-09-04T14:30:00Z"/>
          <w:lang w:val="en-US"/>
          <w:rPrChange w:id="3744" w:author="JORGE CONTRERAS ORTIZ" w:date="2021-09-04T14:41:00Z">
            <w:rPr>
              <w:del w:id="3745" w:author="JORGE CONTRERAS ORTIZ" w:date="2021-09-04T14:30:00Z"/>
            </w:rPr>
          </w:rPrChange>
        </w:rPr>
        <w:pPrChange w:id="3746" w:author="JORGE CONTRERAS ORTIZ" w:date="2021-09-04T14:41:00Z">
          <w:pPr>
            <w:pStyle w:val="Prrafodelista"/>
            <w:numPr>
              <w:numId w:val="26"/>
            </w:numPr>
            <w:ind w:hanging="360"/>
          </w:pPr>
        </w:pPrChange>
      </w:pPr>
      <w:del w:id="3747" w:author="JORGE CONTRERAS ORTIZ" w:date="2021-09-04T14:30:00Z">
        <w:r w:rsidRPr="00F77B95" w:rsidDel="00522D2C">
          <w:rPr>
            <w:b/>
            <w:bCs/>
            <w:lang w:val="en-US"/>
            <w:rPrChange w:id="3748" w:author="JORGE CONTRERAS ORTIZ" w:date="2021-09-04T14:41:00Z">
              <w:rPr>
                <w:b/>
                <w:bCs/>
              </w:rPr>
            </w:rPrChange>
          </w:rPr>
          <w:delText>Coockie:</w:delText>
        </w:r>
        <w:r w:rsidRPr="00F77B95" w:rsidDel="00522D2C">
          <w:rPr>
            <w:lang w:val="en-US"/>
            <w:rPrChange w:id="3749"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3750" w:author="JORGE CONTRERAS ORTIZ" w:date="2021-09-04T14:30:00Z"/>
          <w:lang w:val="en-US"/>
          <w:rPrChange w:id="3751" w:author="JORGE CONTRERAS ORTIZ" w:date="2021-09-04T14:41:00Z">
            <w:rPr>
              <w:del w:id="3752" w:author="JORGE CONTRERAS ORTIZ" w:date="2021-09-04T14:30:00Z"/>
            </w:rPr>
          </w:rPrChange>
        </w:rPr>
        <w:pPrChange w:id="3753" w:author="JORGE CONTRERAS ORTIZ" w:date="2021-09-04T14:41:00Z">
          <w:pPr>
            <w:jc w:val="center"/>
          </w:pPr>
        </w:pPrChange>
      </w:pPr>
      <w:del w:id="3754" w:author="JORGE CONTRERAS ORTIZ" w:date="2021-09-04T14:30:00Z">
        <w:r w:rsidRPr="00791D37" w:rsidDel="00522D2C">
          <w:rPr>
            <w:i w:val="0"/>
            <w:iCs w:val="0"/>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3755" w:author="JORGE CONTRERAS ORTIZ" w:date="2021-09-04T14:30:00Z"/>
          <w:lang w:val="en-US"/>
          <w:rPrChange w:id="3756" w:author="JORGE CONTRERAS ORTIZ" w:date="2021-09-04T14:41:00Z">
            <w:rPr>
              <w:del w:id="3757" w:author="JORGE CONTRERAS ORTIZ" w:date="2021-09-04T14:30:00Z"/>
            </w:rPr>
          </w:rPrChange>
        </w:rPr>
        <w:pPrChange w:id="3758" w:author="JORGE CONTRERAS ORTIZ" w:date="2021-09-04T14:41:00Z">
          <w:pPr>
            <w:pStyle w:val="Descripcin"/>
            <w:jc w:val="center"/>
          </w:pPr>
        </w:pPrChange>
      </w:pPr>
      <w:bookmarkStart w:id="3759" w:name="_Toc81499632"/>
      <w:bookmarkStart w:id="3760" w:name="_Toc81499867"/>
      <w:del w:id="3761" w:author="JORGE CONTRERAS ORTIZ" w:date="2021-09-04T14:30:00Z">
        <w:r w:rsidRPr="00F77B95" w:rsidDel="00522D2C">
          <w:rPr>
            <w:i w:val="0"/>
            <w:iCs w:val="0"/>
            <w:lang w:val="en-US"/>
            <w:rPrChange w:id="3762"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3763"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3764" w:author="JORGE CONTRERAS ORTIZ" w:date="2021-09-04T08:54:00Z">
        <w:r w:rsidR="00CA0339" w:rsidRPr="00F77B95" w:rsidDel="00425C71">
          <w:rPr>
            <w:i w:val="0"/>
            <w:iCs w:val="0"/>
            <w:noProof/>
            <w:lang w:val="en-US"/>
            <w:rPrChange w:id="3765" w:author="JORGE CONTRERAS ORTIZ" w:date="2021-09-04T14:41:00Z">
              <w:rPr>
                <w:i w:val="0"/>
                <w:iCs w:val="0"/>
                <w:noProof/>
              </w:rPr>
            </w:rPrChange>
          </w:rPr>
          <w:delText>55</w:delText>
        </w:r>
      </w:del>
      <w:del w:id="3766" w:author="JORGE CONTRERAS ORTIZ" w:date="2021-09-04T14:30:00Z">
        <w:r w:rsidR="005026F3" w:rsidDel="00522D2C">
          <w:rPr>
            <w:i w:val="0"/>
            <w:iCs w:val="0"/>
            <w:noProof/>
          </w:rPr>
          <w:fldChar w:fldCharType="end"/>
        </w:r>
        <w:r w:rsidRPr="00F77B95" w:rsidDel="00522D2C">
          <w:rPr>
            <w:i w:val="0"/>
            <w:iCs w:val="0"/>
            <w:lang w:val="en-US"/>
            <w:rPrChange w:id="3767" w:author="JORGE CONTRERAS ORTIZ" w:date="2021-09-04T14:41:00Z">
              <w:rPr>
                <w:i w:val="0"/>
                <w:iCs w:val="0"/>
              </w:rPr>
            </w:rPrChange>
          </w:rPr>
          <w:delText xml:space="preserve"> Módulos de Procesamiento y de Alimentación de la Coockie</w:delText>
        </w:r>
        <w:bookmarkEnd w:id="3759"/>
        <w:bookmarkEnd w:id="3760"/>
      </w:del>
    </w:p>
    <w:p w14:paraId="34BFEDBB" w14:textId="02945C94" w:rsidR="0074559B" w:rsidRPr="00F77B95" w:rsidDel="00F77B95" w:rsidRDefault="0074559B">
      <w:pPr>
        <w:pStyle w:val="Descripcin"/>
        <w:rPr>
          <w:del w:id="3768" w:author="JORGE CONTRERAS ORTIZ" w:date="2021-09-04T14:41:00Z"/>
          <w:lang w:val="en-US"/>
          <w:rPrChange w:id="3769" w:author="JORGE CONTRERAS ORTIZ" w:date="2021-09-04T14:41:00Z">
            <w:rPr>
              <w:del w:id="3770" w:author="JORGE CONTRERAS ORTIZ" w:date="2021-09-04T14:41:00Z"/>
            </w:rPr>
          </w:rPrChange>
        </w:rPr>
      </w:pPr>
      <w:del w:id="3771" w:author="JORGE CONTRERAS ORTIZ" w:date="2021-09-04T14:41:00Z">
        <w:r w:rsidRPr="00F77B95" w:rsidDel="00F77B95">
          <w:rPr>
            <w:i w:val="0"/>
            <w:iCs w:val="0"/>
            <w:lang w:val="en-US"/>
            <w:rPrChange w:id="3772" w:author="JORGE CONTRERAS ORTIZ" w:date="2021-09-04T14:41:00Z">
              <w:rPr>
                <w:i w:val="0"/>
                <w:iCs w:val="0"/>
              </w:rPr>
            </w:rPrChange>
          </w:rPr>
          <w:tab/>
        </w:r>
      </w:del>
    </w:p>
    <w:p w14:paraId="2B5575F5" w14:textId="10B05B8E" w:rsidR="00F21168" w:rsidRPr="00F77B95" w:rsidDel="00F77B95" w:rsidRDefault="00F21168">
      <w:pPr>
        <w:pStyle w:val="Descripcin"/>
        <w:rPr>
          <w:del w:id="3773" w:author="JORGE CONTRERAS ORTIZ" w:date="2021-09-04T14:41:00Z"/>
          <w:rFonts w:eastAsiaTheme="majorEastAsia"/>
          <w:color w:val="2F5496" w:themeColor="accent1" w:themeShade="BF"/>
          <w:sz w:val="36"/>
          <w:szCs w:val="36"/>
          <w:lang w:val="en-US"/>
          <w:rPrChange w:id="3774" w:author="JORGE CONTRERAS ORTIZ" w:date="2021-09-04T14:41:00Z">
            <w:rPr>
              <w:del w:id="3775" w:author="JORGE CONTRERAS ORTIZ" w:date="2021-09-04T14:41:00Z"/>
              <w:rFonts w:eastAsiaTheme="majorEastAsia"/>
              <w:color w:val="2F5496" w:themeColor="accent1" w:themeShade="BF"/>
              <w:sz w:val="36"/>
              <w:szCs w:val="36"/>
            </w:rPr>
          </w:rPrChange>
        </w:rPr>
        <w:pPrChange w:id="3776" w:author="JORGE CONTRERAS ORTIZ" w:date="2021-09-04T14:41:00Z">
          <w:pPr>
            <w:jc w:val="left"/>
          </w:pPr>
        </w:pPrChange>
      </w:pPr>
      <w:bookmarkStart w:id="3777" w:name="_Toc81499459"/>
      <w:del w:id="3778" w:author="JORGE CONTRERAS ORTIZ" w:date="2021-09-04T14:41:00Z">
        <w:r w:rsidRPr="00F77B95" w:rsidDel="00F77B95">
          <w:rPr>
            <w:lang w:val="en-US"/>
            <w:rPrChange w:id="3779" w:author="JORGE CONTRERAS ORTIZ" w:date="2021-09-04T14:41:00Z">
              <w:rPr/>
            </w:rPrChange>
          </w:rPr>
          <w:br w:type="page"/>
        </w:r>
      </w:del>
    </w:p>
    <w:p w14:paraId="371310AD" w14:textId="77777777" w:rsidR="00F77B95" w:rsidRPr="00F77B95" w:rsidRDefault="00F77B95">
      <w:pPr>
        <w:pStyle w:val="Descripcin"/>
        <w:rPr>
          <w:ins w:id="3780" w:author="JORGE CONTRERAS ORTIZ" w:date="2021-09-04T14:41:00Z"/>
          <w:lang w:val="en-US"/>
          <w:rPrChange w:id="3781" w:author="JORGE CONTRERAS ORTIZ" w:date="2021-09-04T14:42:00Z">
            <w:rPr>
              <w:ins w:id="3782" w:author="JORGE CONTRERAS ORTIZ" w:date="2021-09-04T14:41:00Z"/>
            </w:rPr>
          </w:rPrChange>
        </w:rPr>
        <w:pPrChange w:id="3783"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3784" w:name="_Toc81743681"/>
      <w:r w:rsidRPr="00791D37">
        <w:lastRenderedPageBreak/>
        <w:t>PRUEBAS EXPERIMENTALES</w:t>
      </w:r>
      <w:bookmarkEnd w:id="3777"/>
      <w:bookmarkEnd w:id="3784"/>
    </w:p>
    <w:p w14:paraId="79FB5345" w14:textId="77777777" w:rsidR="0074559B" w:rsidRPr="00791D37" w:rsidRDefault="0074559B" w:rsidP="00791D37"/>
    <w:p w14:paraId="39B6805E" w14:textId="77777777" w:rsidR="0074559B" w:rsidRPr="00791D37" w:rsidRDefault="0074559B" w:rsidP="00791D37">
      <w:pPr>
        <w:pStyle w:val="Ttulo2"/>
      </w:pPr>
      <w:bookmarkStart w:id="3785" w:name="_Toc81499460"/>
      <w:bookmarkStart w:id="3786" w:name="_Ref81655066"/>
      <w:bookmarkStart w:id="3787" w:name="_Toc81743682"/>
      <w:r w:rsidRPr="00791D37">
        <w:t>PRIMERA INTERACCIÓN CON DONGLE USB</w:t>
      </w:r>
      <w:bookmarkEnd w:id="3785"/>
      <w:bookmarkEnd w:id="3786"/>
      <w:bookmarkEnd w:id="3787"/>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3788" w:name="_Ref81658993"/>
                            <w:bookmarkStart w:id="3789" w:name="_Toc81659587"/>
                            <w:r>
                              <w:t xml:space="preserve">Ilustración </w:t>
                            </w:r>
                            <w:r w:rsidR="007279BC">
                              <w:fldChar w:fldCharType="begin"/>
                            </w:r>
                            <w:r w:rsidR="007279BC">
                              <w:instrText xml:space="preserve"> SEQ Ilustración \* ARABIC </w:instrText>
                            </w:r>
                            <w:r w:rsidR="007279BC">
                              <w:fldChar w:fldCharType="separate"/>
                            </w:r>
                            <w:ins w:id="3790" w:author="JORGE CONTRERAS ORTIZ" w:date="2021-09-04T14:44:00Z">
                              <w:r w:rsidR="003E5AE5">
                                <w:rPr>
                                  <w:noProof/>
                                </w:rPr>
                                <w:t>57</w:t>
                              </w:r>
                            </w:ins>
                            <w:del w:id="3791" w:author="JORGE CONTRERAS ORTIZ" w:date="2021-09-04T08:54:00Z">
                              <w:r w:rsidR="00CA0339" w:rsidDel="00425C71">
                                <w:rPr>
                                  <w:noProof/>
                                </w:rPr>
                                <w:delText>56</w:delText>
                              </w:r>
                            </w:del>
                            <w:r w:rsidR="007279BC">
                              <w:rPr>
                                <w:noProof/>
                              </w:rPr>
                              <w:fldChar w:fldCharType="end"/>
                            </w:r>
                            <w:bookmarkEnd w:id="3788"/>
                            <w:r>
                              <w:t xml:space="preserve"> </w:t>
                            </w:r>
                            <w:r w:rsidRPr="00474202">
                              <w:t xml:space="preserve">Diagrama de conexión PC - Dongle - </w:t>
                            </w:r>
                            <w:proofErr w:type="spellStart"/>
                            <w:r w:rsidRPr="00474202">
                              <w:t>uC</w:t>
                            </w:r>
                            <w:bookmarkEnd w:id="37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3792" w:name="_Ref81658993"/>
                      <w:bookmarkStart w:id="3793" w:name="_Toc81659587"/>
                      <w:r>
                        <w:t xml:space="preserve">Ilustración </w:t>
                      </w:r>
                      <w:r w:rsidR="007279BC">
                        <w:fldChar w:fldCharType="begin"/>
                      </w:r>
                      <w:r w:rsidR="007279BC">
                        <w:instrText xml:space="preserve"> SEQ Ilustración \* ARABIC </w:instrText>
                      </w:r>
                      <w:r w:rsidR="007279BC">
                        <w:fldChar w:fldCharType="separate"/>
                      </w:r>
                      <w:ins w:id="3794" w:author="JORGE CONTRERAS ORTIZ" w:date="2021-09-04T14:44:00Z">
                        <w:r w:rsidR="003E5AE5">
                          <w:rPr>
                            <w:noProof/>
                          </w:rPr>
                          <w:t>57</w:t>
                        </w:r>
                      </w:ins>
                      <w:del w:id="3795" w:author="JORGE CONTRERAS ORTIZ" w:date="2021-09-04T08:54:00Z">
                        <w:r w:rsidR="00CA0339" w:rsidDel="00425C71">
                          <w:rPr>
                            <w:noProof/>
                          </w:rPr>
                          <w:delText>56</w:delText>
                        </w:r>
                      </w:del>
                      <w:r w:rsidR="007279BC">
                        <w:rPr>
                          <w:noProof/>
                        </w:rPr>
                        <w:fldChar w:fldCharType="end"/>
                      </w:r>
                      <w:bookmarkEnd w:id="3792"/>
                      <w:r>
                        <w:t xml:space="preserve"> </w:t>
                      </w:r>
                      <w:r w:rsidRPr="00474202">
                        <w:t xml:space="preserve">Diagrama de conexión PC - Dongle - </w:t>
                      </w:r>
                      <w:proofErr w:type="spellStart"/>
                      <w:r w:rsidRPr="00474202">
                        <w:t>uC</w:t>
                      </w:r>
                      <w:bookmarkEnd w:id="3793"/>
                      <w:proofErr w:type="spellEnd"/>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3796"/>
      <w:commentRangeEnd w:id="3796"/>
      <w:r w:rsidR="0074559B" w:rsidRPr="00791D37">
        <w:rPr>
          <w:rStyle w:val="Refdecomentario"/>
        </w:rPr>
        <w:commentReference w:id="3796"/>
      </w:r>
      <w:r w:rsidR="0074559B" w:rsidRPr="00791D37">
        <w:t xml:space="preserve">Esta primera prueba consiste en una primera interacción con el módulo, tanto desde el PC usando la herramienta proporcionada por </w:t>
      </w:r>
      <w:proofErr w:type="spellStart"/>
      <w:r w:rsidR="0074559B" w:rsidRPr="00791D37">
        <w:t>Kirale</w:t>
      </w:r>
      <w:proofErr w:type="spellEnd"/>
      <w:r w:rsidR="0074559B" w:rsidRPr="00791D37">
        <w:t xml:space="preserve"> de </w:t>
      </w:r>
      <w:proofErr w:type="spellStart"/>
      <w:r w:rsidR="0074559B" w:rsidRPr="00791D37">
        <w:t>KiTools</w:t>
      </w:r>
      <w:proofErr w:type="spellEnd"/>
      <w:r w:rsidR="0074559B" w:rsidRPr="00791D37">
        <w:t xml:space="preserve"> y usando el puerto USB, como desde un microcontrolador por vía UART. El diagrama de conexión </w:t>
      </w:r>
      <w:del w:id="3797" w:author="JORGE CONTRERAS ORTIZ" w:date="2021-09-04T13:36:00Z">
        <w:r w:rsidR="0074559B" w:rsidRPr="00791D37" w:rsidDel="00F92885">
          <w:delText xml:space="preserve">usado </w:delText>
        </w:r>
      </w:del>
      <w:ins w:id="3798" w:author="JORGE CONTRERAS ORTIZ" w:date="2021-09-04T13:36:00Z">
        <w:r w:rsidR="00F92885">
          <w:t>que se ha utilizado</w:t>
        </w:r>
        <w:r w:rsidR="00F92885" w:rsidRPr="00791D37">
          <w:t xml:space="preserve"> </w:t>
        </w:r>
      </w:ins>
      <w:r w:rsidR="0074559B" w:rsidRPr="00791D37">
        <w:t xml:space="preserve">ha sido el </w:t>
      </w:r>
      <w:del w:id="3799" w:author="JORGE CONTRERAS ORTIZ" w:date="2021-09-04T13:36:00Z">
        <w:r w:rsidR="0074559B" w:rsidRPr="00791D37" w:rsidDel="00F92885">
          <w:delText>siguiente</w:delText>
        </w:r>
      </w:del>
      <w:ins w:id="3800" w:author="JORGE CONTRERAS ORTIZ" w:date="2021-09-04T13:36:00Z">
        <w:r w:rsidR="00F92885">
          <w:t>mostrado a continuación en</w:t>
        </w:r>
      </w:ins>
      <w:ins w:id="3801"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3802" w:author="JORGE CONTRERAS ORTIZ" w:date="2021-09-04T14:47:00Z">
        <w:r w:rsidR="003E5AE5">
          <w:t xml:space="preserve">Ilustración </w:t>
        </w:r>
        <w:r w:rsidR="003E5AE5">
          <w:rPr>
            <w:noProof/>
          </w:rPr>
          <w:t>57</w:t>
        </w:r>
      </w:ins>
      <w:ins w:id="3803"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3804" w:author="JORGE CONTRERAS ORTIZ" w:date="2021-09-04T13:36:00Z"/>
        </w:rPr>
      </w:pPr>
    </w:p>
    <w:p w14:paraId="214A4825" w14:textId="77777777" w:rsidR="00F92885" w:rsidRDefault="00F92885" w:rsidP="00791D37">
      <w:pPr>
        <w:rPr>
          <w:ins w:id="3805"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3806" w:author="JORGE CONTRERAS ORTIZ" w:date="2021-09-04T13:36:00Z"/>
        </w:rPr>
      </w:pPr>
      <w:bookmarkStart w:id="3807" w:name="_Toc81658403"/>
      <w:bookmarkStart w:id="3808" w:name="_Toc81658647"/>
      <w:bookmarkStart w:id="3809" w:name="_Toc81658802"/>
      <w:bookmarkStart w:id="3810" w:name="_Toc81659181"/>
      <w:bookmarkStart w:id="3811" w:name="_Toc81659422"/>
      <w:bookmarkStart w:id="3812" w:name="_Toc81659739"/>
      <w:bookmarkStart w:id="3813" w:name="_Toc81743528"/>
      <w:bookmarkStart w:id="3814" w:name="_Toc81743683"/>
      <w:bookmarkEnd w:id="3807"/>
      <w:bookmarkEnd w:id="3808"/>
      <w:bookmarkEnd w:id="3809"/>
      <w:bookmarkEnd w:id="3810"/>
      <w:bookmarkEnd w:id="3811"/>
      <w:bookmarkEnd w:id="3812"/>
      <w:bookmarkEnd w:id="3813"/>
      <w:bookmarkEnd w:id="3814"/>
    </w:p>
    <w:p w14:paraId="33866908" w14:textId="77777777" w:rsidR="0074559B" w:rsidRPr="00791D37" w:rsidRDefault="0074559B" w:rsidP="00791D37">
      <w:pPr>
        <w:pStyle w:val="Ttulo2"/>
      </w:pPr>
      <w:bookmarkStart w:id="3815" w:name="_Toc81499461"/>
      <w:bookmarkStart w:id="3816" w:name="_Toc81743684"/>
      <w:r w:rsidRPr="00791D37">
        <w:t>RED DE DOS NODOS</w:t>
      </w:r>
      <w:bookmarkEnd w:id="3815"/>
      <w:bookmarkEnd w:id="381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w:t>
      </w:r>
      <w:proofErr w:type="spellStart"/>
      <w:r w:rsidRPr="00791D37">
        <w:t>Evaluation</w:t>
      </w:r>
      <w:proofErr w:type="spellEnd"/>
      <w:r w:rsidRPr="00791D37">
        <w:t xml:space="preserve"> Dongles conectados al PC con la herramienta </w:t>
      </w:r>
      <w:proofErr w:type="spellStart"/>
      <w:r w:rsidRPr="00791D37">
        <w:t>KiTools</w:t>
      </w:r>
      <w:proofErr w:type="spellEnd"/>
      <w:r w:rsidRPr="00791D37">
        <w:t xml:space="preserve">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3817" w:author="JORGE CONTRERAS ORTIZ" w:date="2021-09-04T14:45:00Z">
                                <w:pPr>
                                  <w:pStyle w:val="Descripcin"/>
                                  <w:jc w:val="center"/>
                                </w:pPr>
                              </w:pPrChange>
                            </w:pPr>
                            <w:bookmarkStart w:id="3818" w:name="_Ref81655134"/>
                            <w:bookmarkStart w:id="3819" w:name="_Toc81499634"/>
                            <w:bookmarkStart w:id="3820" w:name="_Toc81499869"/>
                            <w:bookmarkStart w:id="3821" w:name="_Toc81659588"/>
                            <w:r>
                              <w:t xml:space="preserve">Ilustración </w:t>
                            </w:r>
                            <w:r w:rsidR="007279BC">
                              <w:fldChar w:fldCharType="begin"/>
                            </w:r>
                            <w:r w:rsidR="007279BC">
                              <w:instrText xml:space="preserve"> SEQ Ilustración \* ARABIC </w:instrText>
                            </w:r>
                            <w:r w:rsidR="007279BC">
                              <w:fldChar w:fldCharType="separate"/>
                            </w:r>
                            <w:ins w:id="3822" w:author="JORGE CONTRERAS ORTIZ" w:date="2021-09-04T14:44:00Z">
                              <w:r w:rsidR="003E5AE5">
                                <w:rPr>
                                  <w:noProof/>
                                </w:rPr>
                                <w:t>58</w:t>
                              </w:r>
                            </w:ins>
                            <w:del w:id="3823" w:author="JORGE CONTRERAS ORTIZ" w:date="2021-09-04T08:54:00Z">
                              <w:r w:rsidR="00CA0339" w:rsidDel="00425C71">
                                <w:rPr>
                                  <w:noProof/>
                                </w:rPr>
                                <w:delText>57</w:delText>
                              </w:r>
                            </w:del>
                            <w:r w:rsidR="007279BC">
                              <w:rPr>
                                <w:noProof/>
                              </w:rPr>
                              <w:fldChar w:fldCharType="end"/>
                            </w:r>
                            <w:bookmarkEnd w:id="3818"/>
                            <w:r>
                              <w:t xml:space="preserve"> Esquema montaje Red de Dos Nodos</w:t>
                            </w:r>
                            <w:bookmarkEnd w:id="3819"/>
                            <w:bookmarkEnd w:id="3820"/>
                            <w:bookmarkEnd w:id="3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3824" w:author="JORGE CONTRERAS ORTIZ" w:date="2021-09-04T14:45:00Z">
                          <w:pPr>
                            <w:pStyle w:val="Descripcin"/>
                            <w:jc w:val="center"/>
                          </w:pPr>
                        </w:pPrChange>
                      </w:pPr>
                      <w:bookmarkStart w:id="3825" w:name="_Ref81655134"/>
                      <w:bookmarkStart w:id="3826" w:name="_Toc81499634"/>
                      <w:bookmarkStart w:id="3827" w:name="_Toc81499869"/>
                      <w:bookmarkStart w:id="3828" w:name="_Toc81659588"/>
                      <w:r>
                        <w:t xml:space="preserve">Ilustración </w:t>
                      </w:r>
                      <w:r w:rsidR="007279BC">
                        <w:fldChar w:fldCharType="begin"/>
                      </w:r>
                      <w:r w:rsidR="007279BC">
                        <w:instrText xml:space="preserve"> SEQ Ilustración \* ARABIC </w:instrText>
                      </w:r>
                      <w:r w:rsidR="007279BC">
                        <w:fldChar w:fldCharType="separate"/>
                      </w:r>
                      <w:ins w:id="3829" w:author="JORGE CONTRERAS ORTIZ" w:date="2021-09-04T14:44:00Z">
                        <w:r w:rsidR="003E5AE5">
                          <w:rPr>
                            <w:noProof/>
                          </w:rPr>
                          <w:t>58</w:t>
                        </w:r>
                      </w:ins>
                      <w:del w:id="3830" w:author="JORGE CONTRERAS ORTIZ" w:date="2021-09-04T08:54:00Z">
                        <w:r w:rsidR="00CA0339" w:rsidDel="00425C71">
                          <w:rPr>
                            <w:noProof/>
                          </w:rPr>
                          <w:delText>57</w:delText>
                        </w:r>
                      </w:del>
                      <w:r w:rsidR="007279BC">
                        <w:rPr>
                          <w:noProof/>
                        </w:rPr>
                        <w:fldChar w:fldCharType="end"/>
                      </w:r>
                      <w:bookmarkEnd w:id="3825"/>
                      <w:r>
                        <w:t xml:space="preserve"> Esquema montaje Red de Dos Nodos</w:t>
                      </w:r>
                      <w:bookmarkEnd w:id="3826"/>
                      <w:bookmarkEnd w:id="3827"/>
                      <w:bookmarkEnd w:id="3828"/>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3831" w:author="JORGE CONTRERAS ORTIZ" w:date="2021-09-04T13:37:00Z">
        <w:r w:rsidR="0074559B" w:rsidRPr="00791D37" w:rsidDel="00F92885">
          <w:delText>siguiente</w:delText>
        </w:r>
      </w:del>
      <w:ins w:id="3832" w:author="JORGE CONTRERAS ORTIZ" w:date="2021-09-04T13:37:00Z">
        <w:r>
          <w:t xml:space="preserve">mostrado en </w:t>
        </w:r>
      </w:ins>
      <w:ins w:id="3833" w:author="JORGE CONTRERAS ORTIZ" w:date="2021-09-04T14:45:00Z">
        <w:r w:rsidR="003E5AE5">
          <w:fldChar w:fldCharType="begin"/>
        </w:r>
        <w:r w:rsidR="003E5AE5">
          <w:instrText xml:space="preserve"> REF _Ref81655134 \h </w:instrText>
        </w:r>
      </w:ins>
      <w:r w:rsidR="003E5AE5">
        <w:fldChar w:fldCharType="separate"/>
      </w:r>
      <w:ins w:id="3834" w:author="JORGE CONTRERAS ORTIZ" w:date="2021-09-04T14:47:00Z">
        <w:r w:rsidR="003E5AE5">
          <w:t xml:space="preserve">Ilustración </w:t>
        </w:r>
        <w:r w:rsidR="003E5AE5">
          <w:rPr>
            <w:noProof/>
          </w:rPr>
          <w:t>58</w:t>
        </w:r>
      </w:ins>
      <w:ins w:id="3835"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3836" w:name="_Toc81499462"/>
      <w:bookmarkStart w:id="3837" w:name="_Toc81743685"/>
      <w:r w:rsidRPr="00791D37">
        <w:t>CREACIÓN DE LA RED</w:t>
      </w:r>
      <w:bookmarkEnd w:id="3836"/>
      <w:bookmarkEnd w:id="3837"/>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3838" w:author="JORGE CONTRERAS ORTIZ" w:date="2021-09-04T13:37:00Z">
        <w:r w:rsidR="00F92885">
          <w:fldChar w:fldCharType="begin"/>
        </w:r>
        <w:r w:rsidR="00F92885">
          <w:instrText xml:space="preserve"> REF _Ref81655066 \h </w:instrText>
        </w:r>
      </w:ins>
      <w:r w:rsidR="00F92885">
        <w:fldChar w:fldCharType="separate"/>
      </w:r>
      <w:ins w:id="3839" w:author="JORGE CONTRERAS ORTIZ" w:date="2021-09-04T14:47:00Z">
        <w:r w:rsidR="003E5AE5" w:rsidRPr="00791D37">
          <w:t>PRIMERA INTERACCIÓN CON DONGLE USB</w:t>
        </w:r>
      </w:ins>
      <w:ins w:id="3840" w:author="JORGE CONTRERAS ORTIZ" w:date="2021-09-04T13:37:00Z">
        <w:r w:rsidR="00F92885">
          <w:fldChar w:fldCharType="end"/>
        </w:r>
      </w:ins>
      <w:del w:id="3841"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3842" w:author="JORGE CONTRERAS ORTIZ" w:date="2021-09-04T13:36:00Z"/>
        </w:rPr>
      </w:pPr>
      <w:bookmarkStart w:id="3843" w:name="_Toc81658406"/>
      <w:bookmarkStart w:id="3844" w:name="_Toc81658650"/>
      <w:bookmarkStart w:id="3845" w:name="_Toc81658805"/>
      <w:bookmarkStart w:id="3846" w:name="_Toc81659184"/>
      <w:bookmarkStart w:id="3847" w:name="_Toc81659425"/>
      <w:bookmarkStart w:id="3848" w:name="_Toc81659742"/>
      <w:bookmarkStart w:id="3849" w:name="_Toc81743531"/>
      <w:bookmarkStart w:id="3850" w:name="_Toc81743686"/>
      <w:bookmarkEnd w:id="3843"/>
      <w:bookmarkEnd w:id="3844"/>
      <w:bookmarkEnd w:id="3845"/>
      <w:bookmarkEnd w:id="3846"/>
      <w:bookmarkEnd w:id="3847"/>
      <w:bookmarkEnd w:id="3848"/>
      <w:bookmarkEnd w:id="3849"/>
      <w:bookmarkEnd w:id="3850"/>
    </w:p>
    <w:p w14:paraId="18254C64" w14:textId="2405752E" w:rsidR="0074559B" w:rsidRPr="00791D37" w:rsidRDefault="00C17583" w:rsidP="00791D37">
      <w:pPr>
        <w:pStyle w:val="Ttulo3"/>
      </w:pPr>
      <w:bookmarkStart w:id="3851" w:name="_Toc81499463"/>
      <w:bookmarkStart w:id="3852" w:name="_Ref81663547"/>
      <w:bookmarkStart w:id="3853" w:name="_Ref81663594"/>
      <w:bookmarkStart w:id="3854" w:name="_Ref81663595"/>
      <w:bookmarkStart w:id="3855" w:name="_Toc81743687"/>
      <w:r w:rsidRPr="00791D37">
        <w:t>PING ENTRE NODOS</w:t>
      </w:r>
      <w:bookmarkEnd w:id="3851"/>
      <w:bookmarkEnd w:id="3852"/>
      <w:bookmarkEnd w:id="3853"/>
      <w:bookmarkEnd w:id="3854"/>
      <w:bookmarkEnd w:id="3855"/>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3856"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3857" w:author="JORGE CONTRERAS ORTIZ" w:date="2021-09-04T16:27:00Z">
        <w:r w:rsidR="00DF11EC">
          <w:t xml:space="preserve"> que se muestran en</w:t>
        </w:r>
      </w:ins>
      <w:ins w:id="3858"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3859"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3860" w:name="_Ref81665980"/>
      <w:bookmarkStart w:id="3861" w:name="_Toc81499635"/>
      <w:bookmarkStart w:id="3862" w:name="_Toc81499870"/>
      <w:bookmarkStart w:id="3863" w:name="_Toc81659589"/>
      <w:bookmarkStart w:id="3864" w:name="_Ref81665969"/>
      <w:r w:rsidRPr="00791D37">
        <w:t xml:space="preserve">Ilustración </w:t>
      </w:r>
      <w:r w:rsidR="007279BC">
        <w:fldChar w:fldCharType="begin"/>
      </w:r>
      <w:r w:rsidR="007279BC">
        <w:instrText xml:space="preserve"> SEQ Ilustración \* ARABIC </w:instrText>
      </w:r>
      <w:r w:rsidR="007279BC">
        <w:fldChar w:fldCharType="separate"/>
      </w:r>
      <w:ins w:id="3865" w:author="JORGE CONTRERAS ORTIZ" w:date="2021-09-04T14:47:00Z">
        <w:r w:rsidR="003E5AE5">
          <w:rPr>
            <w:noProof/>
          </w:rPr>
          <w:t>59</w:t>
        </w:r>
      </w:ins>
      <w:del w:id="3866" w:author="JORGE CONTRERAS ORTIZ" w:date="2021-09-04T08:54:00Z">
        <w:r w:rsidR="00CA0339" w:rsidDel="00425C71">
          <w:rPr>
            <w:noProof/>
          </w:rPr>
          <w:delText>58</w:delText>
        </w:r>
      </w:del>
      <w:r w:rsidR="007279BC">
        <w:rPr>
          <w:noProof/>
        </w:rPr>
        <w:fldChar w:fldCharType="end"/>
      </w:r>
      <w:bookmarkEnd w:id="3860"/>
      <w:r w:rsidRPr="00791D37">
        <w:t xml:space="preserve"> Logs </w:t>
      </w:r>
      <w:proofErr w:type="spellStart"/>
      <w:r w:rsidRPr="00791D37">
        <w:t>KiTools</w:t>
      </w:r>
      <w:proofErr w:type="spellEnd"/>
      <w:r w:rsidRPr="00791D37">
        <w:t xml:space="preserve"> al REALIZAR un Ping</w:t>
      </w:r>
      <w:bookmarkEnd w:id="3861"/>
      <w:bookmarkEnd w:id="3862"/>
      <w:bookmarkEnd w:id="3863"/>
      <w:bookmarkEnd w:id="3864"/>
    </w:p>
    <w:p w14:paraId="7341CE20" w14:textId="3C20BAB6" w:rsidR="0074559B" w:rsidRPr="00791D37" w:rsidRDefault="0074559B" w:rsidP="00791D37">
      <w:r w:rsidRPr="00791D37">
        <w:t xml:space="preserve">En cambio en el </w:t>
      </w:r>
      <w:proofErr w:type="spellStart"/>
      <w:r w:rsidRPr="00791D37">
        <w:t>KiTools</w:t>
      </w:r>
      <w:proofErr w:type="spellEnd"/>
      <w:r w:rsidRPr="00791D37">
        <w:t xml:space="preserve"> del lado que recibimos el ping, saldrán los </w:t>
      </w:r>
      <w:del w:id="3867" w:author="JORGE CONTRERAS ORTIZ" w:date="2021-09-04T16:39:00Z">
        <w:r w:rsidRPr="00791D37" w:rsidDel="00363B1A">
          <w:delText xml:space="preserve">siguientes </w:delText>
        </w:r>
      </w:del>
      <w:r w:rsidRPr="00791D37">
        <w:t>Logs</w:t>
      </w:r>
      <w:ins w:id="3868"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3869"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3"/>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3870" w:name="_Ref81665988"/>
      <w:bookmarkStart w:id="3871" w:name="_Toc81499636"/>
      <w:bookmarkStart w:id="3872" w:name="_Toc81499871"/>
      <w:bookmarkStart w:id="3873" w:name="_Toc81659590"/>
      <w:r w:rsidRPr="00791D37">
        <w:t xml:space="preserve">Ilustración </w:t>
      </w:r>
      <w:r w:rsidR="007279BC">
        <w:fldChar w:fldCharType="begin"/>
      </w:r>
      <w:r w:rsidR="007279BC">
        <w:instrText xml:space="preserve"> SEQ Ilustración \* ARABIC </w:instrText>
      </w:r>
      <w:r w:rsidR="007279BC">
        <w:fldChar w:fldCharType="separate"/>
      </w:r>
      <w:ins w:id="3874" w:author="JORGE CONTRERAS ORTIZ" w:date="2021-09-04T14:47:00Z">
        <w:r w:rsidR="003E5AE5">
          <w:rPr>
            <w:noProof/>
          </w:rPr>
          <w:t>60</w:t>
        </w:r>
      </w:ins>
      <w:del w:id="3875" w:author="JORGE CONTRERAS ORTIZ" w:date="2021-09-04T08:54:00Z">
        <w:r w:rsidR="00CA0339" w:rsidDel="00425C71">
          <w:rPr>
            <w:noProof/>
          </w:rPr>
          <w:delText>59</w:delText>
        </w:r>
      </w:del>
      <w:r w:rsidR="007279BC">
        <w:rPr>
          <w:noProof/>
        </w:rPr>
        <w:fldChar w:fldCharType="end"/>
      </w:r>
      <w:bookmarkEnd w:id="3870"/>
      <w:r w:rsidRPr="00791D37">
        <w:t xml:space="preserve"> Logs </w:t>
      </w:r>
      <w:proofErr w:type="spellStart"/>
      <w:r w:rsidRPr="00791D37">
        <w:t>KiTools</w:t>
      </w:r>
      <w:proofErr w:type="spellEnd"/>
      <w:r w:rsidRPr="00791D37">
        <w:t xml:space="preserve"> al RECIBIR</w:t>
      </w:r>
      <w:ins w:id="3876" w:author="JORGE CONTRERAS ORTIZ" w:date="2021-09-04T15:57:00Z">
        <w:r w:rsidR="008807DC">
          <w:t xml:space="preserve"> </w:t>
        </w:r>
      </w:ins>
      <w:r w:rsidRPr="00791D37">
        <w:t>un Ping</w:t>
      </w:r>
      <w:bookmarkEnd w:id="3871"/>
      <w:bookmarkEnd w:id="3872"/>
      <w:bookmarkEnd w:id="3873"/>
    </w:p>
    <w:p w14:paraId="5F3A8E38" w14:textId="77777777" w:rsidR="0074559B" w:rsidRPr="00791D37" w:rsidRDefault="0074559B" w:rsidP="00791D37"/>
    <w:p w14:paraId="646EDE5F" w14:textId="19DACAA0" w:rsidR="0074559B" w:rsidRPr="00791D37" w:rsidRDefault="00C17583" w:rsidP="00791D37">
      <w:pPr>
        <w:pStyle w:val="Ttulo3"/>
      </w:pPr>
      <w:bookmarkStart w:id="3877" w:name="_Toc81499464"/>
      <w:bookmarkStart w:id="3878" w:name="_Ref81666316"/>
      <w:bookmarkStart w:id="3879" w:name="_Ref81666322"/>
      <w:bookmarkStart w:id="3880" w:name="_Toc81743688"/>
      <w:r w:rsidRPr="00791D37">
        <w:t>ENVÍO DE MENSAJES UDP A TRAVÉS DE SOCKETS ENTRE AMBOS NODOS</w:t>
      </w:r>
      <w:bookmarkEnd w:id="3877"/>
      <w:bookmarkEnd w:id="3878"/>
      <w:bookmarkEnd w:id="3879"/>
      <w:bookmarkEnd w:id="3880"/>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3881" w:author="JORGE CONTRERAS ORTIZ" w:date="2021-09-04T15:59:00Z"/>
        </w:rPr>
      </w:pPr>
      <w:r w:rsidRPr="00791D37">
        <w:t xml:space="preserve">En esta prueba, al no haber un nodo </w:t>
      </w:r>
      <w:proofErr w:type="spellStart"/>
      <w:r w:rsidRPr="00791D37">
        <w:t>router</w:t>
      </w:r>
      <w:proofErr w:type="spellEnd"/>
      <w:r w:rsidRPr="00791D37">
        <w:t xml:space="preserve"> como tal, deberá ejecutarse desde el nodo LEADER el comando ROUTE con dirección al nodo MED. Este creará el enlace para los propios mensajes. Debe ejecutarse antes del envío de los mensajes. Como se ha visto en la prueba</w:t>
      </w:r>
      <w:ins w:id="3882" w:author="JORGE CONTRERAS ORTIZ" w:date="2021-09-04T15:58:00Z">
        <w:r w:rsidR="00E36B99">
          <w:t xml:space="preserve"> </w:t>
        </w:r>
      </w:ins>
      <w:ins w:id="3883"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3884" w:author="JORGE CONTRERAS ORTIZ" w:date="2021-09-04T15:59:00Z">
        <w:r w:rsidR="00E36B99">
          <w:t>5.2.2</w:t>
        </w:r>
        <w:r w:rsidR="00E36B99">
          <w:fldChar w:fldCharType="end"/>
        </w:r>
        <w:r w:rsidR="00E36B99">
          <w:t xml:space="preserve"> </w:t>
        </w:r>
      </w:ins>
      <w:ins w:id="3885" w:author="JORGE CONTRERAS ORTIZ" w:date="2021-09-04T15:58:00Z">
        <w:r w:rsidR="00E36B99">
          <w:fldChar w:fldCharType="begin"/>
        </w:r>
        <w:r w:rsidR="00E36B99">
          <w:instrText xml:space="preserve"> REF _Ref81663547 \h </w:instrText>
        </w:r>
      </w:ins>
      <w:r w:rsidR="00E36B99">
        <w:fldChar w:fldCharType="separate"/>
      </w:r>
      <w:ins w:id="3886" w:author="JORGE CONTRERAS ORTIZ" w:date="2021-09-04T15:58:00Z">
        <w:r w:rsidR="00E36B99" w:rsidRPr="00791D37">
          <w:t>PING ENTRE NODOS</w:t>
        </w:r>
        <w:r w:rsidR="00E36B99">
          <w:fldChar w:fldCharType="end"/>
        </w:r>
      </w:ins>
      <w:del w:id="3887"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248BD88F" w14:textId="587A699A" w:rsidR="00E36B99" w:rsidRDefault="00E36B99" w:rsidP="00E36B99">
      <w:pPr>
        <w:rPr>
          <w:ins w:id="3888" w:author="JORGE CONTRERAS ORTIZ" w:date="2021-09-04T16:00:00Z"/>
        </w:rPr>
      </w:pPr>
    </w:p>
    <w:p w14:paraId="6B322058" w14:textId="77777777" w:rsidR="00E36B99" w:rsidRPr="00791D37" w:rsidRDefault="00E36B99">
      <w:pPr>
        <w:pPrChange w:id="3889"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3890" w:name="_Toc81499465"/>
      <w:bookmarkStart w:id="3891" w:name="_Toc81743689"/>
      <w:r w:rsidRPr="00791D37">
        <w:t>PRUEBAS CON EL BORDER ROUTER</w:t>
      </w:r>
      <w:bookmarkEnd w:id="3890"/>
      <w:bookmarkEnd w:id="3891"/>
    </w:p>
    <w:p w14:paraId="72A6FDE6" w14:textId="77777777" w:rsidR="0074559B" w:rsidRPr="00791D37" w:rsidRDefault="0074559B" w:rsidP="00791D37"/>
    <w:p w14:paraId="0B6763FC" w14:textId="77777777" w:rsidR="0074559B" w:rsidRPr="00791D37" w:rsidRDefault="0074559B" w:rsidP="00791D37">
      <w:r w:rsidRPr="00791D37">
        <w:t xml:space="preserve">Una vez generada estas primeras pruebas con los KTDG102, se introduce en la red el </w:t>
      </w:r>
      <w:proofErr w:type="spellStart"/>
      <w:r w:rsidRPr="00791D37">
        <w:t>Border</w:t>
      </w:r>
      <w:proofErr w:type="spellEnd"/>
      <w:r w:rsidRPr="00791D37">
        <w:t xml:space="preserve"> </w:t>
      </w:r>
      <w:proofErr w:type="spellStart"/>
      <w:r w:rsidRPr="00791D37">
        <w:t>Router</w:t>
      </w:r>
      <w:proofErr w:type="spellEnd"/>
      <w:r w:rsidRPr="00791D37">
        <w:t xml:space="preserve"> de </w:t>
      </w:r>
      <w:proofErr w:type="spellStart"/>
      <w:r w:rsidRPr="00791D37">
        <w:t>Kirale</w:t>
      </w:r>
      <w:proofErr w:type="spellEnd"/>
      <w:r w:rsidRPr="00791D37">
        <w:t>.</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3892" w:name="_Toc81499466"/>
      <w:bookmarkStart w:id="3893" w:name="_Toc81743690"/>
      <w:r w:rsidRPr="00791D37">
        <w:t>INTRODUCCIÓN A LA CONFIGURACIÓN DEL ROUTER.</w:t>
      </w:r>
      <w:bookmarkEnd w:id="3892"/>
      <w:bookmarkEnd w:id="3893"/>
    </w:p>
    <w:p w14:paraId="150DFBE4" w14:textId="77777777" w:rsidR="0074559B" w:rsidRPr="00791D37" w:rsidRDefault="0074559B" w:rsidP="00791D37"/>
    <w:p w14:paraId="5485285A" w14:textId="0E28C081" w:rsidR="0074559B" w:rsidRDefault="0074559B" w:rsidP="00CA0339">
      <w:pPr>
        <w:rPr>
          <w:ins w:id="3894" w:author="JORGE CONTRERAS ORTIZ" w:date="2021-09-04T14:45:00Z"/>
        </w:rPr>
      </w:pPr>
      <w:r w:rsidRPr="00791D37">
        <w:t xml:space="preserve">Esta primera prueba ha consistido en una primera interacción con la interfaz del panel de administración web del </w:t>
      </w:r>
      <w:proofErr w:type="spellStart"/>
      <w:r w:rsidRPr="00791D37">
        <w:t>Border</w:t>
      </w:r>
      <w:proofErr w:type="spellEnd"/>
      <w:r w:rsidRPr="00791D37">
        <w:t xml:space="preserve"> </w:t>
      </w:r>
      <w:proofErr w:type="spellStart"/>
      <w:r w:rsidRPr="00791D37">
        <w:t>Router</w:t>
      </w:r>
      <w:proofErr w:type="spellEnd"/>
      <w:r w:rsidRPr="00791D37">
        <w:t xml:space="preserve"> y a su configuración correcta.  </w:t>
      </w:r>
      <w:del w:id="3895" w:author="JORGE CONTRERAS ORTIZ" w:date="2021-09-04T15:57:00Z">
        <w:r w:rsidRPr="00791D37" w:rsidDel="008807DC">
          <w:delText>El montaje realizado ha sido</w:delText>
        </w:r>
      </w:del>
      <w:ins w:id="3896" w:author="JORGE CONTRERAS ORTIZ" w:date="2021-09-04T15:57:00Z">
        <w:r w:rsidR="008807DC">
          <w:t xml:space="preserve">El esquema del montaje realizado ha sido el </w:t>
        </w:r>
        <w:r w:rsidR="00E36B99">
          <w:t xml:space="preserve">mostrado a continuación en </w:t>
        </w:r>
      </w:ins>
      <w:ins w:id="3897" w:author="JORGE CONTRERAS ORTIZ" w:date="2021-09-04T15:58:00Z">
        <w:r w:rsidR="00E36B99">
          <w:fldChar w:fldCharType="begin"/>
        </w:r>
        <w:r w:rsidR="00E36B99">
          <w:instrText xml:space="preserve"> REF _Ref81663496 \h </w:instrText>
        </w:r>
      </w:ins>
      <w:r w:rsidR="007279BC">
        <w:fldChar w:fldCharType="separate"/>
      </w:r>
      <w:ins w:id="3898"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3899" w:author="JORGE CONTRERAS ORTIZ" w:date="2021-09-04T15:58:00Z">
        <w:r w:rsidR="00E36B99">
          <w:t xml:space="preserve">Ilustración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3900" w:author="JORGE CONTRERAS ORTIZ" w:date="2021-09-04T14:46:00Z"/>
        </w:rPr>
      </w:pPr>
    </w:p>
    <w:p w14:paraId="1563435C" w14:textId="77777777" w:rsidR="003E5AE5" w:rsidRDefault="003E5AE5">
      <w:pPr>
        <w:pStyle w:val="Textoindependiente"/>
        <w:keepNext/>
        <w:jc w:val="center"/>
        <w:rPr>
          <w:ins w:id="3901" w:author="JORGE CONTRERAS ORTIZ" w:date="2021-09-04T14:46:00Z"/>
        </w:rPr>
        <w:pPrChange w:id="3902"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3903" w:author="JORGE CONTRERAS ORTIZ" w:date="2021-09-04T14:46:00Z">
          <w:pPr>
            <w:pStyle w:val="Textoindependiente"/>
            <w:jc w:val="center"/>
          </w:pPr>
        </w:pPrChange>
      </w:pPr>
      <w:bookmarkStart w:id="3904" w:name="_Ref81663502"/>
      <w:bookmarkStart w:id="3905" w:name="_Toc81659591"/>
      <w:bookmarkStart w:id="3906" w:name="_Ref81663496"/>
      <w:ins w:id="3907" w:author="JORGE CONTRERAS ORTIZ" w:date="2021-09-04T14:46:00Z">
        <w:r>
          <w:t xml:space="preserve">Ilustración </w:t>
        </w:r>
        <w:r>
          <w:fldChar w:fldCharType="begin"/>
        </w:r>
        <w:r>
          <w:instrText xml:space="preserve"> SEQ Ilustración \* ARABIC </w:instrText>
        </w:r>
      </w:ins>
      <w:r>
        <w:fldChar w:fldCharType="separate"/>
      </w:r>
      <w:ins w:id="3908" w:author="JORGE CONTRERAS ORTIZ" w:date="2021-09-04T14:47:00Z">
        <w:r>
          <w:rPr>
            <w:noProof/>
          </w:rPr>
          <w:t>61</w:t>
        </w:r>
      </w:ins>
      <w:ins w:id="3909" w:author="JORGE CONTRERAS ORTIZ" w:date="2021-09-04T14:46:00Z">
        <w:r>
          <w:fldChar w:fldCharType="end"/>
        </w:r>
        <w:bookmarkEnd w:id="3904"/>
        <w:r>
          <w:t xml:space="preserve"> </w:t>
        </w:r>
        <w:r w:rsidRPr="00DA2F93">
          <w:t xml:space="preserve">Montaje </w:t>
        </w:r>
        <w:proofErr w:type="spellStart"/>
        <w:r w:rsidRPr="00DA2F93">
          <w:t>Border</w:t>
        </w:r>
        <w:proofErr w:type="spellEnd"/>
        <w:r w:rsidRPr="00DA2F93">
          <w:t xml:space="preserve"> </w:t>
        </w:r>
        <w:proofErr w:type="spellStart"/>
        <w:r w:rsidRPr="00DA2F93">
          <w:t>Router</w:t>
        </w:r>
      </w:ins>
      <w:bookmarkEnd w:id="3905"/>
      <w:bookmarkEnd w:id="3906"/>
      <w:proofErr w:type="spellEnd"/>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3910"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3911" w:name="_Toc81659592"/>
                              <w:bookmarkStart w:id="3912" w:name="_Toc81499637"/>
                              <w:bookmarkStart w:id="3913" w:name="_Toc81499872"/>
                              <w:del w:id="3914"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911"/>
                              <w:del w:id="3915" w:author="JORGE CONTRERAS ORTIZ" w:date="2021-09-04T08:54:00Z">
                                <w:r w:rsidR="00CA0339" w:rsidDel="00425C71">
                                  <w:rPr>
                                    <w:noProof/>
                                  </w:rPr>
                                  <w:delText>60</w:delText>
                                </w:r>
                              </w:del>
                              <w:del w:id="3916" w:author="JORGE CONTRERAS ORTIZ" w:date="2021-09-04T14:46:00Z">
                                <w:r w:rsidR="005026F3" w:rsidDel="003E5AE5">
                                  <w:rPr>
                                    <w:noProof/>
                                  </w:rPr>
                                  <w:fldChar w:fldCharType="end"/>
                                </w:r>
                                <w:r w:rsidDel="003E5AE5">
                                  <w:delText xml:space="preserve"> Montaje Border Router</w:delText>
                                </w:r>
                              </w:del>
                              <w:bookmarkEnd w:id="3912"/>
                              <w:bookmarkEnd w:id="3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3917" w:name="_Toc81659592"/>
                        <w:bookmarkStart w:id="3918" w:name="_Toc81499637"/>
                        <w:bookmarkStart w:id="3919" w:name="_Toc81499872"/>
                        <w:del w:id="3920"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917"/>
                        <w:del w:id="3921" w:author="JORGE CONTRERAS ORTIZ" w:date="2021-09-04T08:54:00Z">
                          <w:r w:rsidR="00CA0339" w:rsidDel="00425C71">
                            <w:rPr>
                              <w:noProof/>
                            </w:rPr>
                            <w:delText>60</w:delText>
                          </w:r>
                        </w:del>
                        <w:del w:id="3922" w:author="JORGE CONTRERAS ORTIZ" w:date="2021-09-04T14:46:00Z">
                          <w:r w:rsidR="005026F3" w:rsidDel="003E5AE5">
                            <w:rPr>
                              <w:noProof/>
                            </w:rPr>
                            <w:fldChar w:fldCharType="end"/>
                          </w:r>
                          <w:r w:rsidDel="003E5AE5">
                            <w:delText xml:space="preserve"> Montaje Border Router</w:delText>
                          </w:r>
                        </w:del>
                        <w:bookmarkEnd w:id="3918"/>
                        <w:bookmarkEnd w:id="3919"/>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w:t>
      </w:r>
      <w:proofErr w:type="spellStart"/>
      <w:r w:rsidR="0074559B" w:rsidRPr="00791D37">
        <w:t>Border</w:t>
      </w:r>
      <w:proofErr w:type="spellEnd"/>
      <w:r w:rsidR="0074559B" w:rsidRPr="00791D37">
        <w:t xml:space="preserve"> </w:t>
      </w:r>
      <w:proofErr w:type="spellStart"/>
      <w:r w:rsidR="0074559B" w:rsidRPr="00791D37">
        <w:t>Router</w:t>
      </w:r>
      <w:proofErr w:type="spellEnd"/>
      <w:r w:rsidR="0074559B" w:rsidRPr="00791D37">
        <w:t xml:space="preserve">.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en el navegador web y debe mostrarse el Panel de Administración Web del BR.</w:t>
      </w:r>
    </w:p>
    <w:p w14:paraId="428F4D0C" w14:textId="506E4E26" w:rsidR="0074559B" w:rsidRPr="00791D37" w:rsidRDefault="0074559B" w:rsidP="00791D37">
      <w:r w:rsidRPr="00791D37">
        <w:lastRenderedPageBreak/>
        <w:t xml:space="preserve">Una vez </w:t>
      </w:r>
      <w:del w:id="3923" w:author="JORGE CONTRERAS ORTIZ" w:date="2021-09-04T16:40:00Z">
        <w:r w:rsidRPr="00791D37" w:rsidDel="00363B1A">
          <w:delText xml:space="preserve">accedidos </w:delText>
        </w:r>
      </w:del>
      <w:ins w:id="3924"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w:t>
      </w:r>
      <w:proofErr w:type="spellStart"/>
      <w:r w:rsidRPr="00791D37">
        <w:t>Router</w:t>
      </w:r>
      <w:proofErr w:type="spellEnd"/>
      <w:r w:rsidRPr="00791D37">
        <w:t xml:space="preserve"> de la red local de la casa, la dirección 192.168.0.1 y con máscara de red 255.255.255.0. </w:t>
      </w:r>
    </w:p>
    <w:p w14:paraId="0E8B9550" w14:textId="77777777" w:rsidR="0074559B" w:rsidRPr="00791D37" w:rsidRDefault="0074559B" w:rsidP="00791D37">
      <w:r w:rsidRPr="00791D37">
        <w:t xml:space="preserve">Finalmente se configura la red Thread a crear y se ejecuta su creación. Se comprueba que desde la CMD de Windows se puede hacer ping a la IPv4 y ping -6 a la dirección IPv6 del </w:t>
      </w:r>
      <w:proofErr w:type="spellStart"/>
      <w:r w:rsidRPr="00791D37">
        <w:t>Border</w:t>
      </w:r>
      <w:proofErr w:type="spellEnd"/>
      <w:r w:rsidRPr="00791D37">
        <w:t xml:space="preserve"> </w:t>
      </w:r>
      <w:proofErr w:type="spellStart"/>
      <w:r w:rsidRPr="00791D37">
        <w:t>Router</w:t>
      </w:r>
      <w:proofErr w:type="spellEnd"/>
      <w:r w:rsidRPr="00791D37">
        <w:t>, dando en ambos casos una latencia de 3 ms aproximadamente.</w:t>
      </w:r>
    </w:p>
    <w:p w14:paraId="1BEBCA46" w14:textId="77777777" w:rsidR="0074559B" w:rsidRPr="00791D37" w:rsidRDefault="0074559B" w:rsidP="00791D37">
      <w:r w:rsidRPr="00791D37">
        <w:t xml:space="preserve">También desde la sesión SSH o COM abierta desde </w:t>
      </w:r>
      <w:proofErr w:type="spellStart"/>
      <w:r w:rsidRPr="00791D37">
        <w:t>MobaXTerm</w:t>
      </w:r>
      <w:proofErr w:type="spellEnd"/>
      <w:r w:rsidRPr="00791D37">
        <w:t xml:space="preserve">, se puede probar a hacer el ping a una dirección web como la propia página de </w:t>
      </w:r>
      <w:proofErr w:type="spellStart"/>
      <w:r w:rsidRPr="00791D37">
        <w:t>Kirale</w:t>
      </w:r>
      <w:proofErr w:type="spellEnd"/>
      <w:r w:rsidRPr="00791D37">
        <w:t xml:space="preserve"> o de Google. En ambos casos daba una latencia mínima de 20 ms.</w:t>
      </w:r>
    </w:p>
    <w:p w14:paraId="3FBB9959" w14:textId="77777777" w:rsidR="0074559B" w:rsidRPr="00791D37" w:rsidRDefault="0074559B" w:rsidP="00791D37"/>
    <w:p w14:paraId="1AF6D4D5" w14:textId="42AD89D8" w:rsidR="0074559B" w:rsidRPr="00791D37" w:rsidRDefault="00C17583" w:rsidP="00791D37">
      <w:pPr>
        <w:pStyle w:val="Ttulo3"/>
      </w:pPr>
      <w:bookmarkStart w:id="3925" w:name="_Toc81499467"/>
      <w:bookmarkStart w:id="3926" w:name="_Toc81743691"/>
      <w:r w:rsidRPr="00791D37">
        <w:t>PRUEBA DE CONECTIVIDAD IP ENTRE</w:t>
      </w:r>
      <w:del w:id="3927" w:author="JORGE CONTRERAS ORTIZ" w:date="2021-09-05T14:12:00Z">
        <w:r w:rsidRPr="00791D37" w:rsidDel="00353559">
          <w:delText xml:space="preserve"> </w:delText>
        </w:r>
      </w:del>
      <w:del w:id="3928" w:author="JORGE CONTRERAS ORTIZ" w:date="2021-09-05T14:11:00Z">
        <w:r w:rsidRPr="00791D37" w:rsidDel="00353559">
          <w:delText>LA</w:delText>
        </w:r>
      </w:del>
      <w:r w:rsidRPr="00791D37">
        <w:t xml:space="preserve"> RED THREAD Y </w:t>
      </w:r>
      <w:del w:id="3929" w:author="JORGE CONTRERAS ORTIZ" w:date="2021-09-05T14:11:00Z">
        <w:r w:rsidRPr="00791D37" w:rsidDel="00353559">
          <w:delText xml:space="preserve">LA </w:delText>
        </w:r>
      </w:del>
      <w:r w:rsidRPr="00791D37">
        <w:t>LAN</w:t>
      </w:r>
      <w:bookmarkEnd w:id="3925"/>
      <w:bookmarkEnd w:id="3926"/>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3930" w:author="JORGE CONTRERAS ORTIZ" w:date="2021-09-04T13:40:00Z">
        <w:r w:rsidRPr="00791D37" w:rsidDel="00F92885">
          <w:delText xml:space="preserve">siguiente </w:delText>
        </w:r>
      </w:del>
      <w:r w:rsidRPr="00791D37">
        <w:t>topología de red</w:t>
      </w:r>
      <w:ins w:id="3931" w:author="JORGE CONTRERAS ORTIZ" w:date="2021-09-04T13:40:00Z">
        <w:r w:rsidR="00F92885">
          <w:t xml:space="preserve"> mostrada a continuación en </w:t>
        </w:r>
      </w:ins>
      <w:ins w:id="3932" w:author="JORGE CONTRERAS ORTIZ" w:date="2021-09-04T13:41:00Z">
        <w:r w:rsidR="00F92885">
          <w:fldChar w:fldCharType="begin"/>
        </w:r>
        <w:r w:rsidR="00F92885">
          <w:instrText xml:space="preserve"> REF _Ref81655279 \h </w:instrText>
        </w:r>
      </w:ins>
      <w:r w:rsidR="00F92885">
        <w:fldChar w:fldCharType="separate"/>
      </w:r>
      <w:ins w:id="3933" w:author="JORGE CONTRERAS ORTIZ" w:date="2021-09-04T14:47:00Z">
        <w:r w:rsidR="003E5AE5" w:rsidRPr="00791D37">
          <w:t xml:space="preserve">Ilustración </w:t>
        </w:r>
        <w:r w:rsidR="003E5AE5">
          <w:rPr>
            <w:noProof/>
          </w:rPr>
          <w:t>62</w:t>
        </w:r>
      </w:ins>
      <w:ins w:id="3934"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75"/>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3935" w:name="_Ref81655279"/>
      <w:bookmarkStart w:id="3936" w:name="_Toc81499638"/>
      <w:bookmarkStart w:id="3937" w:name="_Toc81499873"/>
      <w:bookmarkStart w:id="3938" w:name="_Ref81655275"/>
      <w:bookmarkStart w:id="3939" w:name="_Toc81659593"/>
      <w:r w:rsidRPr="00791D37">
        <w:t xml:space="preserve">Ilustración </w:t>
      </w:r>
      <w:r w:rsidR="007279BC">
        <w:fldChar w:fldCharType="begin"/>
      </w:r>
      <w:r w:rsidR="007279BC">
        <w:instrText xml:space="preserve"> SEQ Ilustración \* ARABIC </w:instrText>
      </w:r>
      <w:r w:rsidR="007279BC">
        <w:fldChar w:fldCharType="separate"/>
      </w:r>
      <w:ins w:id="3940" w:author="JORGE CONTRERAS ORTIZ" w:date="2021-09-04T14:47:00Z">
        <w:r w:rsidR="003E5AE5">
          <w:rPr>
            <w:noProof/>
          </w:rPr>
          <w:t>62</w:t>
        </w:r>
      </w:ins>
      <w:del w:id="3941" w:author="JORGE CONTRERAS ORTIZ" w:date="2021-09-04T08:54:00Z">
        <w:r w:rsidR="00CA0339" w:rsidDel="00425C71">
          <w:rPr>
            <w:noProof/>
          </w:rPr>
          <w:delText>61</w:delText>
        </w:r>
      </w:del>
      <w:r w:rsidR="007279BC">
        <w:rPr>
          <w:noProof/>
        </w:rPr>
        <w:fldChar w:fldCharType="end"/>
      </w:r>
      <w:bookmarkEnd w:id="3935"/>
      <w:r w:rsidRPr="00791D37">
        <w:t xml:space="preserve"> Topología de Red 1 nodo con BR</w:t>
      </w:r>
      <w:bookmarkEnd w:id="3936"/>
      <w:bookmarkEnd w:id="3937"/>
      <w:bookmarkEnd w:id="3938"/>
      <w:bookmarkEnd w:id="3939"/>
    </w:p>
    <w:p w14:paraId="58016E2F" w14:textId="77777777" w:rsidR="0074559B" w:rsidRPr="00791D37" w:rsidRDefault="0074559B" w:rsidP="00791D37">
      <w:r w:rsidRPr="00791D37">
        <w:t xml:space="preserve">El Dongle se usará como REED o </w:t>
      </w:r>
      <w:proofErr w:type="spellStart"/>
      <w:r w:rsidRPr="00791D37">
        <w:t>router</w:t>
      </w:r>
      <w:proofErr w:type="spellEnd"/>
      <w:r w:rsidRPr="00791D37">
        <w:t xml:space="preserve">, mientras que el BR hará de Leader. En esta prueba se siguen los pasos indicados por </w:t>
      </w:r>
      <w:proofErr w:type="spellStart"/>
      <w:r w:rsidRPr="00791D37">
        <w:t>Kirale</w:t>
      </w:r>
      <w:proofErr w:type="spellEnd"/>
      <w:r w:rsidRPr="00791D37">
        <w:t xml:space="preserve"> para esta comprobación de conectividad. Los pasos a seguir son los indicados en:</w:t>
      </w:r>
    </w:p>
    <w:p w14:paraId="49ECE9D3" w14:textId="6BDD84A4" w:rsidR="0074559B" w:rsidRPr="00791D37" w:rsidRDefault="007279BC" w:rsidP="00791D37">
      <w:pPr>
        <w:pStyle w:val="Prrafodelista"/>
        <w:numPr>
          <w:ilvl w:val="0"/>
          <w:numId w:val="23"/>
        </w:numPr>
      </w:pPr>
      <w:r>
        <w:fldChar w:fldCharType="begin"/>
      </w:r>
      <w:r>
        <w:instrText xml:space="preserve"> HYPERLINK "https://www.kirale.com/support/</w:instrText>
      </w:r>
      <w:r>
        <w:instrText xml:space="preserve">kb/ip-connectivity-between-the-thread-network-and-the-lan-part-i/" </w:instrText>
      </w:r>
      <w:r>
        <w:fldChar w:fldCharType="separate"/>
      </w:r>
      <w:r w:rsidR="0074559B" w:rsidRPr="00791D37">
        <w:rPr>
          <w:rStyle w:val="Hipervnculo"/>
        </w:rPr>
        <w:t>Descripción Genérica y Condiciones Previas</w:t>
      </w:r>
      <w:r>
        <w:rPr>
          <w:rStyle w:val="Hipervnculo"/>
        </w:rPr>
        <w:fldChar w:fldCharType="end"/>
      </w:r>
    </w:p>
    <w:p w14:paraId="20D31AF2" w14:textId="2C367F8A"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"https://www.kirale.com/support/kb/ip-connectivity-between-the-thread-network-and-the-lan-part-ii/" </w:instrText>
      </w:r>
      <w:r>
        <w:fldChar w:fldCharType="separate"/>
      </w:r>
      <w:r w:rsidR="0074559B" w:rsidRPr="00791D37">
        <w:rPr>
          <w:rStyle w:val="Hipervnculo"/>
        </w:rPr>
        <w:t>Conectividad IPv6</w:t>
      </w:r>
      <w:r>
        <w:rPr>
          <w:rStyle w:val="Hipervnculo"/>
        </w:rPr>
        <w:fldChar w:fldCharType="end"/>
      </w:r>
    </w:p>
    <w:p w14:paraId="5DBD80D7" w14:textId="41C7A3A1" w:rsidR="0074559B" w:rsidRPr="00791D37" w:rsidRDefault="007279BC" w:rsidP="00791D37">
      <w:pPr>
        <w:pStyle w:val="Prrafodelista"/>
        <w:numPr>
          <w:ilvl w:val="0"/>
          <w:numId w:val="23"/>
        </w:numPr>
      </w:pPr>
      <w:r>
        <w:fldChar w:fldCharType="begin"/>
      </w:r>
      <w:r>
        <w:instrText xml:space="preserve"> HYPERLINK </w:instrText>
      </w:r>
      <w:r>
        <w:instrText xml:space="preserve">"https://www.kirale.com/support/kb/ip-connectivity-between-the-thread-network-and-the-lan-part-iii/" </w:instrText>
      </w:r>
      <w:r>
        <w:fldChar w:fldCharType="separate"/>
      </w:r>
      <w:r w:rsidR="0074559B" w:rsidRPr="00791D37">
        <w:rPr>
          <w:rStyle w:val="Hipervnculo"/>
        </w:rPr>
        <w:t>Conectividad IPv4 a IPv6</w:t>
      </w:r>
      <w:r>
        <w:rPr>
          <w:rStyle w:val="Hipervnculo"/>
        </w:rPr>
        <w:fldChar w:fldCharType="end"/>
      </w:r>
    </w:p>
    <w:p w14:paraId="4A04AA85" w14:textId="22DD30CE"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"https://www.kirale.com/support/kb/ip-connectivity-between-the-thread-network-and-the-lan-part-iv/" </w:instrText>
      </w:r>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3942"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3943" w:name="_Toc81499468"/>
      <w:bookmarkStart w:id="3944" w:name="_Toc81743692"/>
      <w:r w:rsidRPr="00791D37">
        <w:lastRenderedPageBreak/>
        <w:t>RED CON EL BR Y DOS NODOS KTDG102</w:t>
      </w:r>
      <w:bookmarkEnd w:id="3943"/>
      <w:bookmarkEnd w:id="3944"/>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3945" w:author="JORGE CONTRERAS ORTIZ" w:date="2021-09-04T16:40:00Z">
        <w:r w:rsidRPr="00791D37" w:rsidDel="00363B1A">
          <w:delText xml:space="preserve">siguiente </w:delText>
        </w:r>
      </w:del>
      <w:r w:rsidRPr="00791D37">
        <w:t>topología de red</w:t>
      </w:r>
      <w:ins w:id="3946" w:author="JORGE CONTRERAS ORTIZ" w:date="2021-09-04T16:40:00Z">
        <w:r w:rsidR="00363B1A">
          <w:t xml:space="preserve"> mostrada a continuación en </w:t>
        </w:r>
      </w:ins>
      <w:ins w:id="3947" w:author="JORGE CONTRERAS ORTIZ" w:date="2021-09-04T16:41:00Z">
        <w:r w:rsidR="00363B1A">
          <w:fldChar w:fldCharType="begin"/>
        </w:r>
        <w:r w:rsidR="00363B1A">
          <w:instrText xml:space="preserve"> REF _Ref81666090 \h </w:instrText>
        </w:r>
      </w:ins>
      <w:r w:rsidR="00363B1A">
        <w:fldChar w:fldCharType="separate"/>
      </w:r>
      <w:ins w:id="3948"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3949" w:name="_Ref81666090"/>
      <w:bookmarkStart w:id="3950" w:name="_Toc81499639"/>
      <w:bookmarkStart w:id="3951" w:name="_Toc81499874"/>
      <w:bookmarkStart w:id="3952" w:name="_Toc81659594"/>
      <w:r w:rsidRPr="00791D37">
        <w:t xml:space="preserve">Ilustración </w:t>
      </w:r>
      <w:r w:rsidR="007279BC">
        <w:fldChar w:fldCharType="begin"/>
      </w:r>
      <w:r w:rsidR="007279BC">
        <w:instrText xml:space="preserve"> SEQ Ilustración \*</w:instrText>
      </w:r>
      <w:r w:rsidR="007279BC">
        <w:instrText xml:space="preserve"> ARABIC </w:instrText>
      </w:r>
      <w:r w:rsidR="007279BC">
        <w:fldChar w:fldCharType="separate"/>
      </w:r>
      <w:ins w:id="3953" w:author="JORGE CONTRERAS ORTIZ" w:date="2021-09-04T14:47:00Z">
        <w:r w:rsidR="003E5AE5">
          <w:rPr>
            <w:noProof/>
          </w:rPr>
          <w:t>63</w:t>
        </w:r>
      </w:ins>
      <w:del w:id="3954" w:author="JORGE CONTRERAS ORTIZ" w:date="2021-09-04T08:54:00Z">
        <w:r w:rsidR="00CA0339" w:rsidDel="00425C71">
          <w:rPr>
            <w:noProof/>
          </w:rPr>
          <w:delText>62</w:delText>
        </w:r>
      </w:del>
      <w:r w:rsidR="007279BC">
        <w:rPr>
          <w:noProof/>
        </w:rPr>
        <w:fldChar w:fldCharType="end"/>
      </w:r>
      <w:bookmarkEnd w:id="3949"/>
      <w:r w:rsidRPr="00791D37">
        <w:t xml:space="preserve"> Topología 1 de BR con 2 nodos Dongle</w:t>
      </w:r>
      <w:bookmarkEnd w:id="3950"/>
      <w:bookmarkEnd w:id="3951"/>
      <w:bookmarkEnd w:id="3952"/>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w:t>
      </w:r>
      <w:proofErr w:type="spellStart"/>
      <w:r w:rsidRPr="00791D37">
        <w:t>router</w:t>
      </w:r>
      <w:proofErr w:type="spellEnd"/>
      <w:r w:rsidRPr="00791D37">
        <w:t xml:space="preserve"> y en tener activos todos los servicios de interfaz con la red LAN o el internet.  Una vez pasa un rato, de aproximadamente 1 o 2 minutos, se observa que el BR cambia a color naranja y hay una reestructuración en la Topología, </w:t>
      </w:r>
      <w:ins w:id="3955"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3956" w:author="JORGE CONTRERAS ORTIZ" w:date="2021-09-04T16:41:00Z">
        <w:r w:rsidR="00363B1A" w:rsidRPr="00791D37">
          <w:t xml:space="preserve">Ilustración </w:t>
        </w:r>
        <w:r w:rsidR="00363B1A">
          <w:rPr>
            <w:noProof/>
          </w:rPr>
          <w:t>64</w:t>
        </w:r>
        <w:r w:rsidR="00363B1A">
          <w:fldChar w:fldCharType="end"/>
        </w:r>
      </w:ins>
      <w:del w:id="3957"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lastRenderedPageBreak/>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3958" w:name="_Ref81666126"/>
      <w:bookmarkStart w:id="3959" w:name="_Toc81499640"/>
      <w:bookmarkStart w:id="3960" w:name="_Toc81499875"/>
      <w:bookmarkStart w:id="3961" w:name="_Toc81659595"/>
      <w:r w:rsidRPr="00791D37">
        <w:t xml:space="preserve">Ilustración </w:t>
      </w:r>
      <w:r w:rsidR="007279BC">
        <w:fldChar w:fldCharType="begin"/>
      </w:r>
      <w:r w:rsidR="007279BC">
        <w:instrText xml:space="preserve"> SEQ Ilustración \* ARABIC </w:instrText>
      </w:r>
      <w:r w:rsidR="007279BC">
        <w:fldChar w:fldCharType="separate"/>
      </w:r>
      <w:ins w:id="3962" w:author="JORGE CONTRERAS ORTIZ" w:date="2021-09-04T14:47:00Z">
        <w:r w:rsidR="003E5AE5">
          <w:rPr>
            <w:noProof/>
          </w:rPr>
          <w:t>64</w:t>
        </w:r>
      </w:ins>
      <w:del w:id="3963" w:author="JORGE CONTRERAS ORTIZ" w:date="2021-09-04T08:54:00Z">
        <w:r w:rsidR="00CA0339" w:rsidDel="00425C71">
          <w:rPr>
            <w:noProof/>
          </w:rPr>
          <w:delText>63</w:delText>
        </w:r>
      </w:del>
      <w:r w:rsidR="007279BC">
        <w:rPr>
          <w:noProof/>
        </w:rPr>
        <w:fldChar w:fldCharType="end"/>
      </w:r>
      <w:bookmarkEnd w:id="3958"/>
      <w:r w:rsidRPr="00791D37">
        <w:t xml:space="preserve"> Topología 2 de BR con dos nodos Dongle</w:t>
      </w:r>
      <w:bookmarkEnd w:id="3959"/>
      <w:bookmarkEnd w:id="3960"/>
      <w:bookmarkEnd w:id="3961"/>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7777777" w:rsidR="0074559B" w:rsidRPr="00791D37" w:rsidRDefault="0074559B" w:rsidP="00791D37">
      <w:pPr>
        <w:rPr>
          <w:iCs/>
        </w:rPr>
      </w:pPr>
      <w:r w:rsidRPr="00791D37">
        <w:t xml:space="preserve">Una vez el </w:t>
      </w:r>
      <w:proofErr w:type="spellStart"/>
      <w:r w:rsidRPr="00791D37">
        <w:t>Border</w:t>
      </w:r>
      <w:proofErr w:type="spellEnd"/>
      <w:r w:rsidRPr="00791D37">
        <w:t xml:space="preserve"> </w:t>
      </w:r>
      <w:proofErr w:type="spellStart"/>
      <w:r w:rsidRPr="00791D37">
        <w:t>Router</w:t>
      </w:r>
      <w:proofErr w:type="spellEnd"/>
      <w:r w:rsidRPr="00791D37">
        <w:t xml:space="preserve">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6563D6AF" w:rsidR="0074559B" w:rsidRPr="00791D37" w:rsidRDefault="0074559B" w:rsidP="00791D37">
      <w:r w:rsidRPr="00791D37">
        <w:t>Los resultados de estos PING han sido</w:t>
      </w:r>
      <w:ins w:id="3964"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3965"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3966" w:author="JORGE CONTRERAS ORTIZ" w:date="2021-09-04T16:42:00Z">
        <w:r w:rsidR="00363B1A" w:rsidRPr="00791D37">
          <w:t xml:space="preserve">Ilustración </w:t>
        </w:r>
        <w:r w:rsidR="00363B1A">
          <w:rPr>
            <w:noProof/>
          </w:rPr>
          <w:t>66</w:t>
        </w:r>
        <w:r w:rsidR="00363B1A">
          <w:fldChar w:fldCharType="end"/>
        </w:r>
        <w:r w:rsidR="00363B1A">
          <w:t xml:space="preserve"> </w:t>
        </w:r>
        <w:proofErr w:type="spellStart"/>
        <w:r w:rsidR="00363B1A">
          <w:t>y</w:t>
        </w:r>
        <w:proofErr w:type="spellEnd"/>
        <w:r w:rsidR="00363B1A">
          <w:t xml:space="preserve"> </w:t>
        </w:r>
      </w:ins>
      <w:ins w:id="3967" w:author="JORGE CONTRERAS ORTIZ" w:date="2021-09-04T16:43:00Z">
        <w:r w:rsidR="00363B1A">
          <w:fldChar w:fldCharType="begin"/>
        </w:r>
        <w:r w:rsidR="00363B1A">
          <w:instrText xml:space="preserve"> REF _Ref81666196 \h </w:instrText>
        </w:r>
      </w:ins>
      <w:r w:rsidR="00363B1A">
        <w:fldChar w:fldCharType="separate"/>
      </w:r>
      <w:ins w:id="3968" w:author="JORGE CONTRERAS ORTIZ" w:date="2021-09-04T16:43:00Z">
        <w:r w:rsidR="00363B1A" w:rsidRPr="00791D37">
          <w:t xml:space="preserve">Ilustración </w:t>
        </w:r>
        <w:r w:rsidR="00363B1A">
          <w:rPr>
            <w:noProof/>
          </w:rPr>
          <w:t>67</w:t>
        </w:r>
        <w:r w:rsidR="00363B1A">
          <w:fldChar w:fldCharType="end"/>
        </w:r>
      </w:ins>
      <w:del w:id="3969"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3970" w:name="_Ref81666171"/>
      <w:bookmarkStart w:id="3971" w:name="_Toc81499641"/>
      <w:bookmarkStart w:id="3972" w:name="_Toc81499876"/>
      <w:bookmarkStart w:id="3973" w:name="_Toc81659596"/>
      <w:r w:rsidRPr="00791D37">
        <w:t xml:space="preserve">Ilustración </w:t>
      </w:r>
      <w:r w:rsidR="007279BC">
        <w:fldChar w:fldCharType="begin"/>
      </w:r>
      <w:r w:rsidR="007279BC">
        <w:instrText xml:space="preserve"> SEQ Ilustración \* ARABIC </w:instrText>
      </w:r>
      <w:r w:rsidR="007279BC">
        <w:fldChar w:fldCharType="separate"/>
      </w:r>
      <w:ins w:id="3974" w:author="JORGE CONTRERAS ORTIZ" w:date="2021-09-04T14:47:00Z">
        <w:r w:rsidR="003E5AE5">
          <w:rPr>
            <w:noProof/>
          </w:rPr>
          <w:t>65</w:t>
        </w:r>
      </w:ins>
      <w:del w:id="3975" w:author="JORGE CONTRERAS ORTIZ" w:date="2021-09-04T08:54:00Z">
        <w:r w:rsidR="00CA0339" w:rsidDel="00425C71">
          <w:rPr>
            <w:noProof/>
          </w:rPr>
          <w:delText>64</w:delText>
        </w:r>
      </w:del>
      <w:r w:rsidR="007279BC">
        <w:rPr>
          <w:noProof/>
        </w:rPr>
        <w:fldChar w:fldCharType="end"/>
      </w:r>
      <w:bookmarkEnd w:id="3970"/>
      <w:r w:rsidRPr="00791D37">
        <w:t xml:space="preserve"> Ping desde PC a BR</w:t>
      </w:r>
      <w:bookmarkEnd w:id="3971"/>
      <w:bookmarkEnd w:id="3972"/>
      <w:bookmarkEnd w:id="3973"/>
    </w:p>
    <w:p w14:paraId="5747A874" w14:textId="77777777" w:rsidR="0074559B" w:rsidRPr="00791D37" w:rsidRDefault="0074559B" w:rsidP="00CA0339">
      <w:pPr>
        <w:jc w:val="center"/>
      </w:pPr>
      <w:r w:rsidRPr="00791D37">
        <w:rPr>
          <w:noProof/>
        </w:rPr>
        <w:lastRenderedPageBreak/>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3976" w:name="_Ref81666185"/>
      <w:bookmarkStart w:id="3977" w:name="_Toc81499642"/>
      <w:bookmarkStart w:id="3978" w:name="_Toc81499877"/>
      <w:bookmarkStart w:id="3979" w:name="_Toc81659597"/>
      <w:r w:rsidRPr="00791D37">
        <w:t xml:space="preserve">Ilustración </w:t>
      </w:r>
      <w:r w:rsidR="007279BC">
        <w:fldChar w:fldCharType="begin"/>
      </w:r>
      <w:r w:rsidR="007279BC">
        <w:instrText xml:space="preserve"> SEQ Ilustración \* ARABIC </w:instrText>
      </w:r>
      <w:r w:rsidR="007279BC">
        <w:fldChar w:fldCharType="separate"/>
      </w:r>
      <w:ins w:id="3980" w:author="JORGE CONTRERAS ORTIZ" w:date="2021-09-04T14:47:00Z">
        <w:r w:rsidR="003E5AE5">
          <w:rPr>
            <w:noProof/>
          </w:rPr>
          <w:t>66</w:t>
        </w:r>
      </w:ins>
      <w:del w:id="3981" w:author="JORGE CONTRERAS ORTIZ" w:date="2021-09-04T08:54:00Z">
        <w:r w:rsidR="00CA0339" w:rsidDel="00425C71">
          <w:rPr>
            <w:noProof/>
          </w:rPr>
          <w:delText>65</w:delText>
        </w:r>
      </w:del>
      <w:r w:rsidR="007279BC">
        <w:rPr>
          <w:noProof/>
        </w:rPr>
        <w:fldChar w:fldCharType="end"/>
      </w:r>
      <w:bookmarkEnd w:id="3976"/>
      <w:r w:rsidRPr="00791D37">
        <w:t xml:space="preserve"> Ping desde PC a nodo LEADER</w:t>
      </w:r>
      <w:bookmarkEnd w:id="3977"/>
      <w:bookmarkEnd w:id="3978"/>
      <w:bookmarkEnd w:id="3979"/>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3982" w:name="_Ref81666196"/>
      <w:bookmarkStart w:id="3983" w:name="_Toc81499643"/>
      <w:bookmarkStart w:id="3984" w:name="_Toc81499878"/>
      <w:bookmarkStart w:id="3985" w:name="_Toc81659598"/>
      <w:r w:rsidRPr="00791D37">
        <w:t xml:space="preserve">Ilustración </w:t>
      </w:r>
      <w:r w:rsidR="007279BC">
        <w:fldChar w:fldCharType="begin"/>
      </w:r>
      <w:r w:rsidR="007279BC">
        <w:instrText xml:space="preserve"> SEQ Ilustrac</w:instrText>
      </w:r>
      <w:r w:rsidR="007279BC">
        <w:instrText xml:space="preserve">ión \* ARABIC </w:instrText>
      </w:r>
      <w:r w:rsidR="007279BC">
        <w:fldChar w:fldCharType="separate"/>
      </w:r>
      <w:ins w:id="3986" w:author="JORGE CONTRERAS ORTIZ" w:date="2021-09-04T14:47:00Z">
        <w:r w:rsidR="003E5AE5">
          <w:rPr>
            <w:noProof/>
          </w:rPr>
          <w:t>67</w:t>
        </w:r>
      </w:ins>
      <w:del w:id="3987" w:author="JORGE CONTRERAS ORTIZ" w:date="2021-09-04T08:54:00Z">
        <w:r w:rsidR="00CA0339" w:rsidDel="00425C71">
          <w:rPr>
            <w:noProof/>
          </w:rPr>
          <w:delText>66</w:delText>
        </w:r>
      </w:del>
      <w:r w:rsidR="007279BC">
        <w:rPr>
          <w:noProof/>
        </w:rPr>
        <w:fldChar w:fldCharType="end"/>
      </w:r>
      <w:bookmarkEnd w:id="3982"/>
      <w:r w:rsidRPr="00791D37">
        <w:t xml:space="preserve"> Ping desde PC a nodo MED</w:t>
      </w:r>
      <w:bookmarkEnd w:id="3983"/>
      <w:bookmarkEnd w:id="3984"/>
      <w:bookmarkEnd w:id="3985"/>
    </w:p>
    <w:p w14:paraId="65CBBD32" w14:textId="77777777" w:rsidR="0074559B" w:rsidRPr="00791D37" w:rsidRDefault="0074559B" w:rsidP="00791D37"/>
    <w:p w14:paraId="542617B5" w14:textId="05F05D3A" w:rsidR="0074559B" w:rsidRPr="00791D37" w:rsidDel="00C17583" w:rsidRDefault="0074559B" w:rsidP="00791D37">
      <w:pPr>
        <w:rPr>
          <w:del w:id="3988"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7279BC">
        <w:fldChar w:fldCharType="begin"/>
      </w:r>
      <w:r w:rsidR="007279BC">
        <w:instrText xml:space="preserve"> HYPERLINK "http://www.kirale.com" </w:instrText>
      </w:r>
      <w:r w:rsidR="007279BC">
        <w:fldChar w:fldCharType="separate"/>
      </w:r>
      <w:r w:rsidRPr="00791D37">
        <w:rPr>
          <w:rStyle w:val="Hipervnculo"/>
          <w:iCs/>
        </w:rPr>
        <w:t>www.kirale.com</w:t>
      </w:r>
      <w:r w:rsidR="007279BC">
        <w:rPr>
          <w:rStyle w:val="Hipervnculo"/>
          <w:iCs/>
        </w:rPr>
        <w:fldChar w:fldCharType="end"/>
      </w:r>
      <w:r w:rsidRPr="00791D37">
        <w:t>, comprobando que en ambos nodos recibimos la respuesta a los ping realizados.</w:t>
      </w:r>
      <w:ins w:id="3989" w:author="JORGE CONTRERAS ORTIZ" w:date="2021-09-04T13:33:00Z">
        <w:r w:rsidR="00C17583">
          <w:t xml:space="preserve"> </w:t>
        </w:r>
      </w:ins>
    </w:p>
    <w:p w14:paraId="54684DD9" w14:textId="03987802" w:rsidR="0074559B" w:rsidRDefault="0074559B" w:rsidP="00791D37">
      <w:pPr>
        <w:rPr>
          <w:ins w:id="3990" w:author="JORGE CONTRERAS ORTIZ" w:date="2021-09-04T13:33:00Z"/>
        </w:rPr>
      </w:pPr>
      <w:del w:id="3991" w:author="JORGE CONTRERAS ORTIZ" w:date="2021-09-04T13:33:00Z">
        <w:r w:rsidRPr="00791D37" w:rsidDel="00C17583">
          <w:br w:type="page"/>
        </w:r>
      </w:del>
    </w:p>
    <w:p w14:paraId="0B408792" w14:textId="77777777" w:rsidR="00C17583" w:rsidRPr="00791D37" w:rsidRDefault="00C17583" w:rsidP="00791D37"/>
    <w:p w14:paraId="407F6888" w14:textId="7048E978" w:rsidR="0074559B" w:rsidRPr="00791D37" w:rsidRDefault="00C17583" w:rsidP="00791D37">
      <w:pPr>
        <w:pStyle w:val="Ttulo3"/>
      </w:pPr>
      <w:bookmarkStart w:id="3992" w:name="_Toc81499469"/>
      <w:bookmarkStart w:id="3993" w:name="_Ref81666949"/>
      <w:bookmarkStart w:id="3994" w:name="_Ref81666954"/>
      <w:bookmarkStart w:id="3995" w:name="_Toc81743693"/>
      <w:r w:rsidRPr="00791D37">
        <w:t>ENVÍO DE MENSAJES UDP POR SOCKETS</w:t>
      </w:r>
      <w:del w:id="3996" w:author="JORGE CONTRERAS ORTIZ" w:date="2021-09-05T14:12:00Z">
        <w:r w:rsidRPr="00791D37" w:rsidDel="00353559">
          <w:delText xml:space="preserve"> ENTRE DONGLES Y ENTRE PC Y DONGLES</w:delText>
        </w:r>
      </w:del>
      <w:bookmarkEnd w:id="3992"/>
      <w:bookmarkEnd w:id="3993"/>
      <w:bookmarkEnd w:id="3994"/>
      <w:bookmarkEnd w:id="3995"/>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3997"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3998" w:author="JORGE CONTRERAS ORTIZ" w:date="2021-09-04T16:43:00Z">
        <w:r w:rsidR="00363B1A" w:rsidRPr="00791D37">
          <w:t xml:space="preserve">Ilustración </w:t>
        </w:r>
        <w:r w:rsidR="00363B1A">
          <w:rPr>
            <w:noProof/>
          </w:rPr>
          <w:t>68</w:t>
        </w:r>
        <w:r w:rsidR="00363B1A">
          <w:fldChar w:fldCharType="end"/>
        </w:r>
      </w:ins>
      <w:del w:id="3999"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lastRenderedPageBreak/>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4000" w:name="_Ref81666235"/>
      <w:bookmarkStart w:id="4001" w:name="_Toc81499644"/>
      <w:bookmarkStart w:id="4002" w:name="_Toc81499879"/>
      <w:bookmarkStart w:id="4003" w:name="_Toc81659599"/>
      <w:r w:rsidRPr="00791D37">
        <w:t xml:space="preserve">Ilustración </w:t>
      </w:r>
      <w:r w:rsidR="007279BC">
        <w:fldChar w:fldCharType="begin"/>
      </w:r>
      <w:r w:rsidR="007279BC">
        <w:instrText xml:space="preserve"> SEQ Ilustración \* ARABIC </w:instrText>
      </w:r>
      <w:r w:rsidR="007279BC">
        <w:fldChar w:fldCharType="separate"/>
      </w:r>
      <w:ins w:id="4004" w:author="JORGE CONTRERAS ORTIZ" w:date="2021-09-04T14:47:00Z">
        <w:r w:rsidR="003E5AE5">
          <w:rPr>
            <w:noProof/>
          </w:rPr>
          <w:t>68</w:t>
        </w:r>
      </w:ins>
      <w:del w:id="4005" w:author="JORGE CONTRERAS ORTIZ" w:date="2021-09-04T08:54:00Z">
        <w:r w:rsidR="00CA0339" w:rsidDel="00425C71">
          <w:rPr>
            <w:noProof/>
          </w:rPr>
          <w:delText>67</w:delText>
        </w:r>
      </w:del>
      <w:r w:rsidR="007279BC">
        <w:rPr>
          <w:noProof/>
        </w:rPr>
        <w:fldChar w:fldCharType="end"/>
      </w:r>
      <w:bookmarkEnd w:id="4000"/>
      <w:r w:rsidRPr="00791D37">
        <w:t xml:space="preserve"> Topología para envío de mensajes UDP vía Sockets</w:t>
      </w:r>
      <w:bookmarkEnd w:id="4001"/>
      <w:bookmarkEnd w:id="4002"/>
      <w:bookmarkEnd w:id="4003"/>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4006" w:author="JORGE CONTRERAS ORTIZ" w:date="2021-09-04T16:45:00Z">
        <w:r w:rsidR="00363B1A">
          <w:fldChar w:fldCharType="begin"/>
        </w:r>
        <w:r w:rsidR="00363B1A">
          <w:instrText xml:space="preserve"> REF _Ref81666316 \w \h </w:instrText>
        </w:r>
      </w:ins>
      <w:r w:rsidR="00363B1A">
        <w:fldChar w:fldCharType="separate"/>
      </w:r>
      <w:ins w:id="4007"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4008" w:author="JORGE CONTRERAS ORTIZ" w:date="2021-09-04T16:45:00Z">
        <w:r w:rsidR="00363B1A" w:rsidRPr="00791D37">
          <w:t>ENVÍO DE MENSAJES UDP A TRAVÉS DE SOCKETS ENTRE AMBOS NODOS</w:t>
        </w:r>
        <w:r w:rsidR="00363B1A">
          <w:fldChar w:fldCharType="end"/>
        </w:r>
        <w:r w:rsidR="00363B1A">
          <w:t xml:space="preserve"> </w:t>
        </w:r>
      </w:ins>
      <w:del w:id="400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xml:space="preserve">(), ya no hará falta hacerlo, debido a que se dispone de un </w:t>
      </w:r>
      <w:proofErr w:type="spellStart"/>
      <w:r w:rsidRPr="00791D37">
        <w:t>router</w:t>
      </w:r>
      <w:proofErr w:type="spellEnd"/>
      <w:r w:rsidRPr="00791D37">
        <w:t xml:space="preserve"> (el BR) que hace automáticamente este enr</w:t>
      </w:r>
      <w:del w:id="401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9F131B5"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4011" w:author="JORGE CONTRERAS ORTIZ" w:date="2021-09-04T16:46:00Z">
        <w:r w:rsidRPr="00791D37" w:rsidDel="00363B1A">
          <w:delText>cuál</w:delText>
        </w:r>
      </w:del>
      <w:ins w:id="4012" w:author="JORGE CONTRERAS ORTIZ" w:date="2021-09-04T16:46:00Z">
        <w:r w:rsidR="00363B1A" w:rsidRPr="00791D37">
          <w:t>cual</w:t>
        </w:r>
      </w:ins>
      <w:r w:rsidRPr="00791D37">
        <w:t xml:space="preserve"> 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xml:space="preserve">, se observa que la temperatura del </w:t>
      </w:r>
      <w:r w:rsidRPr="00791D37">
        <w:lastRenderedPageBreak/>
        <w:t>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4013" w:name="_Toc81499470"/>
      <w:bookmarkStart w:id="4014" w:name="_Ref81666824"/>
      <w:bookmarkStart w:id="4015" w:name="_Ref81666841"/>
      <w:bookmarkStart w:id="4016" w:name="_Toc81743694"/>
      <w:r w:rsidRPr="00791D37">
        <w:t xml:space="preserve">PRUEBAS CON PCB COOCKIE THREAD COMO CUARTO </w:t>
      </w:r>
      <w:r w:rsidRPr="00791D37">
        <w:rPr>
          <w:sz w:val="28"/>
        </w:rPr>
        <w:t>NODO</w:t>
      </w:r>
      <w:bookmarkEnd w:id="4013"/>
      <w:bookmarkEnd w:id="4014"/>
      <w:bookmarkEnd w:id="4015"/>
      <w:bookmarkEnd w:id="4016"/>
    </w:p>
    <w:p w14:paraId="0533D68E" w14:textId="77777777" w:rsidR="0074559B" w:rsidRPr="00791D37" w:rsidRDefault="0074559B" w:rsidP="00791D37"/>
    <w:p w14:paraId="30BAC833" w14:textId="77777777" w:rsidR="0074559B" w:rsidRPr="00791D37" w:rsidRDefault="0074559B" w:rsidP="00791D37">
      <w:r w:rsidRPr="00791D37">
        <w:t xml:space="preserve">Una vez las primeras pruebas con solo los 2 Dongles y el BR, se integra el módulo KTWM102 integrado en la PCB </w:t>
      </w:r>
      <w:proofErr w:type="spellStart"/>
      <w:r w:rsidRPr="00791D37">
        <w:t>Coockie</w:t>
      </w:r>
      <w:proofErr w:type="spellEnd"/>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390F0A53" w:rsidR="0074559B" w:rsidRPr="00791D37" w:rsidRDefault="0074559B" w:rsidP="00791D37">
      <w:pPr>
        <w:pStyle w:val="Prrafodelista"/>
        <w:numPr>
          <w:ilvl w:val="0"/>
          <w:numId w:val="24"/>
        </w:numPr>
      </w:pPr>
      <w:r w:rsidRPr="00791D37">
        <w:t xml:space="preserve">La primera, configurando 1 Dongle como Leader, el otro como REED o </w:t>
      </w:r>
      <w:proofErr w:type="spellStart"/>
      <w:r w:rsidRPr="00791D37">
        <w:t>router</w:t>
      </w:r>
      <w:proofErr w:type="spellEnd"/>
      <w:r w:rsidRPr="00791D37">
        <w:t xml:space="preserve"> y el BR como REED o </w:t>
      </w:r>
      <w:proofErr w:type="spellStart"/>
      <w:r w:rsidRPr="00791D37">
        <w:t>router</w:t>
      </w:r>
      <w:proofErr w:type="spellEnd"/>
      <w:r w:rsidRPr="00791D37">
        <w:t xml:space="preserve">. Finalmente el nuevo nodo se configura como MED. Quedando </w:t>
      </w:r>
      <w:del w:id="4017" w:author="JORGE CONTRERAS ORTIZ" w:date="2021-09-04T16:49:00Z">
        <w:r w:rsidRPr="00791D37" w:rsidDel="00D30CCF">
          <w:delText>una topología como mostramos en la siguiente imagen</w:delText>
        </w:r>
      </w:del>
      <w:ins w:id="4018" w:author="JORGE CONTRERAS ORTIZ" w:date="2021-09-04T16:49:00Z">
        <w:r w:rsidR="00D30CCF">
          <w:t xml:space="preserve">la topología mostrada en </w:t>
        </w:r>
      </w:ins>
      <w:del w:id="4019" w:author="JORGE CONTRERAS ORTIZ" w:date="2021-09-04T16:49:00Z">
        <w:r w:rsidRPr="00791D37" w:rsidDel="00D30CCF">
          <w:delText>:</w:delText>
        </w:r>
      </w:del>
      <w:ins w:id="4020" w:author="JORGE CONTRERAS ORTIZ" w:date="2021-09-04T16:49:00Z">
        <w:r w:rsidR="00D30CCF">
          <w:fldChar w:fldCharType="begin"/>
        </w:r>
        <w:r w:rsidR="00D30CCF">
          <w:instrText xml:space="preserve"> REF _Ref81666608 \h </w:instrText>
        </w:r>
      </w:ins>
      <w:r w:rsidR="00D30CCF">
        <w:fldChar w:fldCharType="separate"/>
      </w:r>
      <w:ins w:id="4021"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4022" w:name="_Ref81666608"/>
      <w:bookmarkStart w:id="4023" w:name="_Toc81499645"/>
      <w:bookmarkStart w:id="4024" w:name="_Toc81499880"/>
      <w:bookmarkStart w:id="4025" w:name="_Toc81659600"/>
      <w:bookmarkStart w:id="4026" w:name="_Ref81666593"/>
      <w:r w:rsidRPr="00791D37">
        <w:t xml:space="preserve">Ilustración </w:t>
      </w:r>
      <w:r w:rsidR="007279BC">
        <w:fldChar w:fldCharType="begin"/>
      </w:r>
      <w:r w:rsidR="007279BC">
        <w:instrText xml:space="preserve"> SEQ Ilustración \* ARABIC </w:instrText>
      </w:r>
      <w:r w:rsidR="007279BC">
        <w:fldChar w:fldCharType="separate"/>
      </w:r>
      <w:ins w:id="4027" w:author="JORGE CONTRERAS ORTIZ" w:date="2021-09-04T14:47:00Z">
        <w:r w:rsidR="003E5AE5">
          <w:rPr>
            <w:noProof/>
          </w:rPr>
          <w:t>69</w:t>
        </w:r>
      </w:ins>
      <w:del w:id="4028" w:author="JORGE CONTRERAS ORTIZ" w:date="2021-09-04T08:54:00Z">
        <w:r w:rsidR="00CA0339" w:rsidDel="00425C71">
          <w:rPr>
            <w:noProof/>
          </w:rPr>
          <w:delText>68</w:delText>
        </w:r>
      </w:del>
      <w:r w:rsidR="007279BC">
        <w:rPr>
          <w:noProof/>
        </w:rPr>
        <w:fldChar w:fldCharType="end"/>
      </w:r>
      <w:bookmarkEnd w:id="4022"/>
      <w:r w:rsidRPr="00791D37">
        <w:t xml:space="preserve"> Topología 4 nodos con un Dongle como LEADER</w:t>
      </w:r>
      <w:bookmarkEnd w:id="4023"/>
      <w:bookmarkEnd w:id="4024"/>
      <w:bookmarkEnd w:id="4025"/>
      <w:bookmarkEnd w:id="4026"/>
    </w:p>
    <w:p w14:paraId="13B1D3EC" w14:textId="77777777" w:rsidR="0074559B" w:rsidRPr="00791D37" w:rsidRDefault="0074559B" w:rsidP="00791D37">
      <w:r w:rsidRPr="00791D37">
        <w:br w:type="page"/>
      </w:r>
    </w:p>
    <w:p w14:paraId="281BBA03" w14:textId="5AEE4FD4"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w:t>
      </w:r>
      <w:proofErr w:type="spellStart"/>
      <w:r w:rsidRPr="00791D37">
        <w:t>Router</w:t>
      </w:r>
      <w:proofErr w:type="spellEnd"/>
      <w:r w:rsidRPr="00791D37">
        <w:t xml:space="preserve"> y el otro Dongle como MED. Finalmente el nuevo nodo se configura como MED. La topología resultante </w:t>
      </w:r>
      <w:del w:id="4029" w:author="JORGE CONTRERAS ORTIZ" w:date="2021-09-04T16:52:00Z">
        <w:r w:rsidRPr="00791D37" w:rsidDel="00D30CCF">
          <w:delText>sería</w:delText>
        </w:r>
      </w:del>
      <w:ins w:id="4030"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4031"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4032" w:name="_Ref81666764"/>
      <w:bookmarkStart w:id="4033" w:name="_Toc81499646"/>
      <w:bookmarkStart w:id="4034" w:name="_Toc81499881"/>
      <w:bookmarkStart w:id="4035" w:name="_Toc81659601"/>
      <w:r w:rsidRPr="00791D37">
        <w:t xml:space="preserve">Ilustración </w:t>
      </w:r>
      <w:r w:rsidR="007279BC">
        <w:fldChar w:fldCharType="begin"/>
      </w:r>
      <w:r w:rsidR="007279BC">
        <w:instrText xml:space="preserve"> SEQ Ilustración \* ARABIC </w:instrText>
      </w:r>
      <w:r w:rsidR="007279BC">
        <w:fldChar w:fldCharType="separate"/>
      </w:r>
      <w:ins w:id="4036" w:author="JORGE CONTRERAS ORTIZ" w:date="2021-09-04T14:47:00Z">
        <w:r w:rsidR="003E5AE5">
          <w:rPr>
            <w:noProof/>
          </w:rPr>
          <w:t>70</w:t>
        </w:r>
      </w:ins>
      <w:del w:id="4037" w:author="JORGE CONTRERAS ORTIZ" w:date="2021-09-04T08:54:00Z">
        <w:r w:rsidR="00CA0339" w:rsidDel="00425C71">
          <w:rPr>
            <w:noProof/>
          </w:rPr>
          <w:delText>69</w:delText>
        </w:r>
      </w:del>
      <w:r w:rsidR="007279BC">
        <w:rPr>
          <w:noProof/>
        </w:rPr>
        <w:fldChar w:fldCharType="end"/>
      </w:r>
      <w:bookmarkEnd w:id="4032"/>
      <w:r w:rsidRPr="00791D37">
        <w:t xml:space="preserve"> Topología 4 nodos con BR como Leader</w:t>
      </w:r>
      <w:bookmarkEnd w:id="4033"/>
      <w:bookmarkEnd w:id="4034"/>
      <w:bookmarkEnd w:id="4035"/>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4038" w:name="_Toc81499471"/>
      <w:bookmarkStart w:id="4039" w:name="_Toc81743695"/>
      <w:r w:rsidRPr="00791D37">
        <w:t>PRUEBAS DE CONECTIVIDAD CON EL CUARTO NODO</w:t>
      </w:r>
      <w:bookmarkEnd w:id="4038"/>
      <w:bookmarkEnd w:id="4039"/>
    </w:p>
    <w:p w14:paraId="0E976CD4" w14:textId="77777777" w:rsidR="0074559B" w:rsidRPr="00791D37" w:rsidRDefault="0074559B" w:rsidP="00791D37"/>
    <w:p w14:paraId="6236C918" w14:textId="2F84EC95"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4040" w:name="_Toc81499647"/>
      <w:bookmarkStart w:id="4041" w:name="_Toc81499882"/>
      <w:bookmarkStart w:id="4042" w:name="_Toc81659602"/>
      <w:r w:rsidRPr="00791D37">
        <w:t xml:space="preserve">Ilustración </w:t>
      </w:r>
      <w:r w:rsidR="007279BC">
        <w:fldChar w:fldCharType="begin"/>
      </w:r>
      <w:r w:rsidR="007279BC">
        <w:instrText xml:space="preserve"> SEQ Ilustración \* ARABIC </w:instrText>
      </w:r>
      <w:r w:rsidR="007279BC">
        <w:fldChar w:fldCharType="separate"/>
      </w:r>
      <w:ins w:id="4043" w:author="JORGE CONTRERAS ORTIZ" w:date="2021-09-04T14:47:00Z">
        <w:r w:rsidR="003E5AE5">
          <w:rPr>
            <w:noProof/>
          </w:rPr>
          <w:t>71</w:t>
        </w:r>
      </w:ins>
      <w:del w:id="4044" w:author="JORGE CONTRERAS ORTIZ" w:date="2021-09-04T08:54:00Z">
        <w:r w:rsidR="00CA0339" w:rsidDel="00425C71">
          <w:rPr>
            <w:noProof/>
          </w:rPr>
          <w:delText>70</w:delText>
        </w:r>
      </w:del>
      <w:r w:rsidR="007279BC">
        <w:rPr>
          <w:noProof/>
        </w:rPr>
        <w:fldChar w:fldCharType="end"/>
      </w:r>
      <w:r w:rsidRPr="00791D37">
        <w:t xml:space="preserve"> Ping desde PC a nuevo nodo MED.</w:t>
      </w:r>
      <w:bookmarkEnd w:id="4040"/>
      <w:bookmarkEnd w:id="4041"/>
      <w:bookmarkEnd w:id="4042"/>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4045" w:author="JORGE CONTRERAS ORTIZ" w:date="2021-09-04T16:56:00Z">
            <w:rPr/>
          </w:rPrChange>
        </w:rPr>
      </w:pPr>
      <w:r w:rsidRPr="00D30CCF">
        <w:rPr>
          <w:b/>
          <w:bCs/>
          <w:i/>
          <w:iCs/>
          <w:rPrChange w:id="4046" w:author="JORGE CONTRERAS ORTIZ" w:date="2021-09-04T16:56:00Z">
            <w:rPr>
              <w:b/>
              <w:bCs/>
            </w:rPr>
          </w:rPrChange>
        </w:rPr>
        <w:t>Nota:</w:t>
      </w:r>
      <w:r w:rsidRPr="00D30CCF">
        <w:rPr>
          <w:i/>
          <w:iCs/>
          <w:rPrChange w:id="4047"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lastRenderedPageBreak/>
        <w:t xml:space="preserve">Desde el propio nodo se hace ping a </w:t>
      </w:r>
      <w:r w:rsidR="007279BC">
        <w:fldChar w:fldCharType="begin"/>
      </w:r>
      <w:r w:rsidR="007279BC">
        <w:instrText xml:space="preserve"> HYPERLINK "http://www.kirale.com" </w:instrText>
      </w:r>
      <w:r w:rsidR="007279BC">
        <w:fldChar w:fldCharType="separate"/>
      </w:r>
      <w:r w:rsidRPr="00791D37">
        <w:rPr>
          <w:rStyle w:val="Hipervnculo"/>
        </w:rPr>
        <w:t>www.kirale.com</w:t>
      </w:r>
      <w:r w:rsidR="007279BC">
        <w:rPr>
          <w:rStyle w:val="Hipervnculo"/>
        </w:rPr>
        <w:fldChar w:fldCharType="end"/>
      </w:r>
      <w:r w:rsidRPr="00791D37">
        <w:t xml:space="preserve">, a </w:t>
      </w:r>
      <w:r w:rsidR="007279BC">
        <w:fldChar w:fldCharType="begin"/>
      </w:r>
      <w:r w:rsidR="007279BC">
        <w:instrText xml:space="preserve"> HYPERLINK "http://www.google.com" </w:instrText>
      </w:r>
      <w:r w:rsidR="007279BC">
        <w:fldChar w:fldCharType="separate"/>
      </w:r>
      <w:r w:rsidRPr="00791D37">
        <w:rPr>
          <w:rStyle w:val="Hipervnculo"/>
        </w:rPr>
        <w:t>www.google.com</w:t>
      </w:r>
      <w:r w:rsidR="007279BC">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4048" w:name="_Toc81499472"/>
      <w:bookmarkStart w:id="4049" w:name="_Ref81667148"/>
      <w:bookmarkStart w:id="4050" w:name="_Ref81667157"/>
      <w:bookmarkStart w:id="4051" w:name="_Toc81743696"/>
      <w:r w:rsidR="00C17583" w:rsidRPr="00791D37">
        <w:t>ENVÍO / RECIBO DE SOCKETS</w:t>
      </w:r>
      <w:bookmarkEnd w:id="4048"/>
      <w:bookmarkEnd w:id="4049"/>
      <w:bookmarkEnd w:id="4050"/>
      <w:bookmarkEnd w:id="4051"/>
    </w:p>
    <w:p w14:paraId="0EF64971" w14:textId="77777777" w:rsidR="0074559B" w:rsidRPr="00791D37" w:rsidRDefault="0074559B" w:rsidP="00791D37"/>
    <w:p w14:paraId="196C2FD9" w14:textId="38E383C6" w:rsidR="0074559B" w:rsidRPr="00791D37" w:rsidRDefault="0074559B" w:rsidP="00791D37">
      <w:r w:rsidRPr="00791D37">
        <w:t>Siguiendo con el uso de las dos topologías mencionadas e</w:t>
      </w:r>
      <w:ins w:id="4052"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4053" w:author="JORGE CONTRERAS ORTIZ" w:date="2021-09-04T16:53:00Z">
        <w:r w:rsidR="00D30CCF">
          <w:t>5.4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4054" w:author="JORGE CONTRERAS ORTIZ" w:date="2021-09-04T16:53:00Z">
        <w:r w:rsidR="00D30CCF" w:rsidRPr="00791D37">
          <w:t xml:space="preserve">PRUEBAS CON PCB COOCKIE THREAD COMO CUARTO </w:t>
        </w:r>
        <w:r w:rsidR="00D30CCF" w:rsidRPr="00D30CCF">
          <w:rPr>
            <w:rPrChange w:id="4055" w:author="JORGE CONTRERAS ORTIZ" w:date="2021-09-04T16:54:00Z">
              <w:rPr>
                <w:sz w:val="28"/>
              </w:rPr>
            </w:rPrChange>
          </w:rPr>
          <w:t>NODO</w:t>
        </w:r>
        <w:r w:rsidR="00D30CCF">
          <w:fldChar w:fldCharType="end"/>
        </w:r>
        <w:r w:rsidR="00D30CCF">
          <w:t xml:space="preserve"> </w:t>
        </w:r>
      </w:ins>
      <w:del w:id="4056"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4F818078" w:rsidR="0074559B" w:rsidRPr="00791D37" w:rsidDel="009735E3" w:rsidRDefault="0074559B" w:rsidP="00791D37">
      <w:pPr>
        <w:rPr>
          <w:del w:id="4057" w:author="JORGE CONTRERAS ORTIZ" w:date="2021-09-04T16:59:00Z"/>
        </w:rPr>
      </w:pPr>
      <w:r w:rsidRPr="00791D37">
        <w:t xml:space="preserve">Como segunda prueba, con la  segunda topología de red indicada en </w:t>
      </w:r>
      <w:ins w:id="4058" w:author="JORGE CONTRERAS ORTIZ" w:date="2021-09-04T16:54:00Z">
        <w:r w:rsidR="00D30CCF">
          <w:fldChar w:fldCharType="begin"/>
        </w:r>
        <w:r w:rsidR="00D30CCF">
          <w:instrText xml:space="preserve"> REF _Ref81666841 \r \h </w:instrText>
        </w:r>
      </w:ins>
      <w:ins w:id="4059" w:author="JORGE CONTRERAS ORTIZ" w:date="2021-09-04T16:54:00Z">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 MERGEFORMAT </w:instrText>
        </w:r>
      </w:ins>
      <w:ins w:id="4060" w:author="JORGE CONTRERAS ORTIZ" w:date="2021-09-04T16:54:00Z">
        <w:r w:rsidR="00D30CCF">
          <w:fldChar w:fldCharType="separate"/>
        </w:r>
        <w:r w:rsidR="00D30CCF" w:rsidRPr="00791D37">
          <w:t xml:space="preserve">PRUEBAS CON PCB COOCKIE THREAD COMO CUARTO </w:t>
        </w:r>
        <w:r w:rsidR="00D30CCF" w:rsidRPr="00E23BFC">
          <w:t>NODO</w:t>
        </w:r>
        <w:r w:rsidR="00D30CCF">
          <w:fldChar w:fldCharType="end"/>
        </w:r>
      </w:ins>
      <w:del w:id="4061"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rsidRPr="00791D37">
        <w:t>Coockie</w:t>
      </w:r>
      <w:proofErr w:type="spellEnd"/>
      <w:r w:rsidRPr="00791D37">
        <w:t xml:space="preserve"> cada 2 segundos. Esta prueba se realiza con una duración de 2 horas y media, varias veces, observando</w:t>
      </w:r>
      <w:ins w:id="4062" w:author="JORGE CONTRERAS ORTIZ" w:date="2021-09-04T16:54:00Z">
        <w:r w:rsidR="00D30CCF">
          <w:t xml:space="preserve">, al igual que </w:t>
        </w:r>
      </w:ins>
      <w:del w:id="4063" w:author="JORGE CONTRERAS ORTIZ" w:date="2021-09-04T16:54:00Z">
        <w:r w:rsidRPr="00791D37" w:rsidDel="00D30CCF">
          <w:delText xml:space="preserve"> como en</w:delText>
        </w:r>
      </w:del>
      <w:r w:rsidRPr="00791D37">
        <w:t xml:space="preserve"> </w:t>
      </w:r>
      <w:ins w:id="4064" w:author="JORGE CONTRERAS ORTIZ" w:date="2021-09-04T16:55:00Z">
        <w:r w:rsidR="00D30CCF">
          <w:fldChar w:fldCharType="begin"/>
        </w:r>
        <w:r w:rsidR="00D30CCF">
          <w:instrText xml:space="preserve"> REF _Ref81666949 \w \h </w:instrText>
        </w:r>
      </w:ins>
      <w:r w:rsidR="00D30CCF">
        <w:fldChar w:fldCharType="separate"/>
      </w:r>
      <w:ins w:id="4065"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4066" w:author="JORGE CONTRERAS ORTIZ" w:date="2021-09-04T16:55:00Z">
        <w:r w:rsidR="00D30CCF" w:rsidRPr="00791D37">
          <w:t>ENVÍO DE MENSAJES UDP POR SOCKETS ENTRE DONGLES Y ENTRE PC Y DONGLES</w:t>
        </w:r>
        <w:r w:rsidR="00D30CCF">
          <w:fldChar w:fldCharType="end"/>
        </w:r>
      </w:ins>
      <w:del w:id="4067"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4068" w:author="JORGE CONTRERAS ORTIZ" w:date="2021-09-04T16:55:00Z">
        <w:r w:rsidRPr="00791D37" w:rsidDel="00D30CCF">
          <w:delText>que</w:delText>
        </w:r>
      </w:del>
      <w:ins w:id="4069"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4070"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4071" w:name="_Toc81499473"/>
      <w:bookmarkStart w:id="4072" w:name="_Toc81743697"/>
      <w:r w:rsidRPr="00791D37">
        <w:lastRenderedPageBreak/>
        <w:t>PRUEBAS DE ESTABILIDAD CON 5 NODOS</w:t>
      </w:r>
      <w:bookmarkEnd w:id="4071"/>
      <w:bookmarkEnd w:id="4072"/>
    </w:p>
    <w:p w14:paraId="02A2E594" w14:textId="77777777" w:rsidR="0074559B" w:rsidRPr="00791D37" w:rsidRDefault="0074559B" w:rsidP="00791D37"/>
    <w:p w14:paraId="3E4E0EF2" w14:textId="77777777" w:rsidR="0074559B" w:rsidRPr="00791D37" w:rsidRDefault="0074559B" w:rsidP="00791D37">
      <w:r w:rsidRPr="00791D37">
        <w:t xml:space="preserve">Tras validar el funcionamiento de la primera PCB </w:t>
      </w:r>
      <w:proofErr w:type="spellStart"/>
      <w:r w:rsidRPr="00791D37">
        <w:t>Coockie</w:t>
      </w:r>
      <w:proofErr w:type="spellEnd"/>
      <w:r w:rsidRPr="00791D37">
        <w:t xml:space="preserve"> Thread, se crea el código para el manejo de los módulos KTWM102 desde el kit de la </w:t>
      </w:r>
      <w:proofErr w:type="spellStart"/>
      <w:r w:rsidRPr="00791D37">
        <w:t>Coockie</w:t>
      </w:r>
      <w:proofErr w:type="spellEnd"/>
      <w:r w:rsidRPr="00791D37">
        <w:t xml:space="preserve">  y se añade como 5 nodo a la red otra PCB de </w:t>
      </w:r>
      <w:proofErr w:type="spellStart"/>
      <w:r w:rsidRPr="00791D37">
        <w:t>Coockie</w:t>
      </w:r>
      <w:proofErr w:type="spellEnd"/>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 xml:space="preserve">En este caso se han probado dos topologías diferentes, en las cuales los nodos se han configurado de la misma manera: El nodo BR como líder, un nodo Dongle como </w:t>
      </w:r>
      <w:proofErr w:type="spellStart"/>
      <w:r w:rsidRPr="00791D37">
        <w:t>Router</w:t>
      </w:r>
      <w:proofErr w:type="spellEnd"/>
      <w:r w:rsidRPr="00791D37">
        <w:t>/REED,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4073"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4074"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4075" w:name="_Ref81666998"/>
      <w:bookmarkStart w:id="4076" w:name="_Toc81499648"/>
      <w:bookmarkStart w:id="4077" w:name="_Toc81499883"/>
      <w:bookmarkStart w:id="4078" w:name="_Toc81659603"/>
      <w:r w:rsidRPr="00791D37">
        <w:t xml:space="preserve">Ilustración </w:t>
      </w:r>
      <w:r w:rsidR="007279BC">
        <w:fldChar w:fldCharType="begin"/>
      </w:r>
      <w:r w:rsidR="007279BC">
        <w:instrText xml:space="preserve"> SEQ Ilustración \* ARABIC </w:instrText>
      </w:r>
      <w:r w:rsidR="007279BC">
        <w:fldChar w:fldCharType="separate"/>
      </w:r>
      <w:ins w:id="4079" w:author="JORGE CONTRERAS ORTIZ" w:date="2021-09-04T14:47:00Z">
        <w:r w:rsidR="003E5AE5">
          <w:rPr>
            <w:noProof/>
          </w:rPr>
          <w:t>72</w:t>
        </w:r>
      </w:ins>
      <w:del w:id="4080" w:author="JORGE CONTRERAS ORTIZ" w:date="2021-09-04T08:54:00Z">
        <w:r w:rsidR="00CA0339" w:rsidDel="00425C71">
          <w:rPr>
            <w:noProof/>
          </w:rPr>
          <w:delText>71</w:delText>
        </w:r>
      </w:del>
      <w:r w:rsidR="007279BC">
        <w:rPr>
          <w:noProof/>
        </w:rPr>
        <w:fldChar w:fldCharType="end"/>
      </w:r>
      <w:bookmarkEnd w:id="4075"/>
      <w:r w:rsidRPr="00791D37">
        <w:t xml:space="preserve"> Topología A de 5 nodos</w:t>
      </w:r>
      <w:bookmarkEnd w:id="4076"/>
      <w:bookmarkEnd w:id="4077"/>
      <w:bookmarkEnd w:id="4078"/>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4081"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4082"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4083" w:name="_Ref81667010"/>
      <w:bookmarkStart w:id="4084" w:name="_Toc81499649"/>
      <w:bookmarkStart w:id="4085" w:name="_Toc81499884"/>
      <w:bookmarkStart w:id="4086" w:name="_Toc81659604"/>
      <w:r w:rsidRPr="00791D37">
        <w:t xml:space="preserve">Ilustración </w:t>
      </w:r>
      <w:r w:rsidR="007279BC">
        <w:fldChar w:fldCharType="begin"/>
      </w:r>
      <w:r w:rsidR="007279BC">
        <w:instrText xml:space="preserve"> SEQ Ilustración \* ARABIC </w:instrText>
      </w:r>
      <w:r w:rsidR="007279BC">
        <w:fldChar w:fldCharType="separate"/>
      </w:r>
      <w:ins w:id="4087" w:author="JORGE CONTRERAS ORTIZ" w:date="2021-09-04T14:47:00Z">
        <w:r w:rsidR="003E5AE5">
          <w:rPr>
            <w:noProof/>
          </w:rPr>
          <w:t>73</w:t>
        </w:r>
      </w:ins>
      <w:del w:id="4088" w:author="JORGE CONTRERAS ORTIZ" w:date="2021-09-04T08:54:00Z">
        <w:r w:rsidR="00CA0339" w:rsidDel="00425C71">
          <w:rPr>
            <w:noProof/>
          </w:rPr>
          <w:delText>72</w:delText>
        </w:r>
      </w:del>
      <w:r w:rsidR="007279BC">
        <w:rPr>
          <w:noProof/>
        </w:rPr>
        <w:fldChar w:fldCharType="end"/>
      </w:r>
      <w:bookmarkEnd w:id="4083"/>
      <w:r w:rsidRPr="00791D37">
        <w:t xml:space="preserve"> Topología B con 5 nodos</w:t>
      </w:r>
      <w:bookmarkEnd w:id="4084"/>
      <w:bookmarkEnd w:id="4085"/>
      <w:bookmarkEnd w:id="4086"/>
    </w:p>
    <w:p w14:paraId="469A1E23" w14:textId="77777777" w:rsidR="0074559B" w:rsidRPr="00791D37" w:rsidRDefault="0074559B" w:rsidP="00791D37"/>
    <w:p w14:paraId="2182F62A" w14:textId="210316FA" w:rsidR="0074559B" w:rsidRPr="00791D37" w:rsidRDefault="00C17583" w:rsidP="00791D37">
      <w:pPr>
        <w:pStyle w:val="Ttulo3"/>
      </w:pPr>
      <w:bookmarkStart w:id="4089" w:name="_Toc81499474"/>
      <w:bookmarkStart w:id="4090" w:name="_Toc81743698"/>
      <w:r w:rsidRPr="00791D37">
        <w:t>PRUEBAS DE CONECTIVIDAD</w:t>
      </w:r>
      <w:bookmarkEnd w:id="4089"/>
      <w:bookmarkEnd w:id="4090"/>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 xml:space="preserve">En el caso de la segunda topología, para el nodo </w:t>
      </w:r>
      <w:proofErr w:type="spellStart"/>
      <w:r w:rsidRPr="00791D37">
        <w:t>Router</w:t>
      </w:r>
      <w:proofErr w:type="spellEnd"/>
      <w:r w:rsidRPr="00791D37">
        <w:t>,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4091" w:name="_Toc81499475"/>
      <w:bookmarkStart w:id="4092" w:name="_Toc81743699"/>
      <w:r w:rsidRPr="00791D37">
        <w:t>ENVÍO / RECIBO DE SOCKETS</w:t>
      </w:r>
      <w:bookmarkEnd w:id="4091"/>
      <w:bookmarkEnd w:id="4092"/>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4093" w:author="JORGE CONTRERAS ORTIZ" w:date="2021-09-04T16:56:00Z">
        <w:r w:rsidRPr="00791D37" w:rsidDel="00D30CCF">
          <w:delText xml:space="preserve">mandan </w:delText>
        </w:r>
      </w:del>
      <w:ins w:id="4094"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77777777" w:rsidR="0074559B" w:rsidRPr="00791D37" w:rsidRDefault="0074559B" w:rsidP="00791D37">
      <w:pPr>
        <w:pStyle w:val="Prrafodelista"/>
        <w:numPr>
          <w:ilvl w:val="0"/>
          <w:numId w:val="14"/>
        </w:numPr>
      </w:pPr>
      <w:r w:rsidRPr="00791D37">
        <w:t xml:space="preserve">Nodo formado por la </w:t>
      </w:r>
      <w:proofErr w:type="spellStart"/>
      <w:r w:rsidRPr="00791D37">
        <w:t>Coockie</w:t>
      </w:r>
      <w:proofErr w:type="spellEnd"/>
      <w:r w:rsidRPr="00791D37">
        <w:t xml:space="preserve"> Completa (PCB Thread + </w:t>
      </w:r>
      <w:proofErr w:type="spellStart"/>
      <w:r w:rsidRPr="00791D37">
        <w:t>Coockie</w:t>
      </w:r>
      <w:proofErr w:type="spellEnd"/>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lastRenderedPageBreak/>
        <w:t xml:space="preserve">El último nodo MED, formado por la PCB </w:t>
      </w:r>
      <w:proofErr w:type="spellStart"/>
      <w:r w:rsidRPr="00791D37">
        <w:t>Coockie</w:t>
      </w:r>
      <w:proofErr w:type="spellEnd"/>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4095" w:author="JORGE CONTRERAS ORTIZ" w:date="2021-09-04T16:57:00Z">
        <w:r w:rsidR="00D30CCF">
          <w:t>u</w:t>
        </w:r>
      </w:ins>
      <w:del w:id="4096"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4097" w:name="_Toc81499476"/>
      <w:bookmarkStart w:id="4098" w:name="_Toc81743700"/>
      <w:r w:rsidRPr="00791D37">
        <w:lastRenderedPageBreak/>
        <w:t>PRUEBAS CON 6 NODOS Y CON ENVÍO</w:t>
      </w:r>
      <w:ins w:id="4099" w:author="JORGE CONTRERAS ORTIZ" w:date="2021-09-05T14:12:00Z">
        <w:r w:rsidR="00353559">
          <w:t>S</w:t>
        </w:r>
      </w:ins>
      <w:r w:rsidRPr="00791D37">
        <w:t xml:space="preserve"> </w:t>
      </w:r>
      <w:del w:id="4100" w:author="JORGE CONTRERAS ORTIZ" w:date="2021-09-05T14:12:00Z">
        <w:r w:rsidRPr="00791D37" w:rsidDel="00353559">
          <w:delText xml:space="preserve">DE MENSAJES CON </w:delText>
        </w:r>
      </w:del>
      <w:r w:rsidRPr="00791D37">
        <w:t>MULTISALTO</w:t>
      </w:r>
      <w:bookmarkEnd w:id="4097"/>
      <w:bookmarkEnd w:id="4098"/>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w:t>
      </w:r>
      <w:proofErr w:type="spellStart"/>
      <w:r w:rsidRPr="00CA0339">
        <w:t>Coockie</w:t>
      </w:r>
      <w:proofErr w:type="spellEnd"/>
      <w:r w:rsidRPr="00CA0339">
        <w:t xml:space="preserve"> Thread controlada desde el PC Se ha configurado la red con el BR como nodo Líder, un Dongle KTDG102 y una PCB </w:t>
      </w:r>
      <w:proofErr w:type="spellStart"/>
      <w:r w:rsidRPr="00CA0339">
        <w:t>Coockie</w:t>
      </w:r>
      <w:proofErr w:type="spellEnd"/>
      <w:r w:rsidRPr="00CA0339">
        <w:t xml:space="preserve"> Thread como </w:t>
      </w:r>
      <w:proofErr w:type="spellStart"/>
      <w:r w:rsidRPr="00CA0339">
        <w:t>REEDs</w:t>
      </w:r>
      <w:proofErr w:type="spellEnd"/>
      <w:r w:rsidRPr="00CA0339">
        <w:t xml:space="preserve"> o </w:t>
      </w:r>
      <w:proofErr w:type="spellStart"/>
      <w:r w:rsidRPr="00CA0339">
        <w:t>Routers</w:t>
      </w:r>
      <w:proofErr w:type="spellEnd"/>
      <w:r w:rsidRPr="00CA0339">
        <w:t xml:space="preserve">, y las otras dos PCB (una de ellas con la </w:t>
      </w:r>
      <w:proofErr w:type="spellStart"/>
      <w:r w:rsidRPr="00CA0339">
        <w:t>Coockie</w:t>
      </w:r>
      <w:proofErr w:type="spellEnd"/>
      <w:r w:rsidRPr="00CA0339">
        <w:t xml:space="preserv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w:t>
      </w:r>
      <w:proofErr w:type="spellStart"/>
      <w:r w:rsidRPr="00791D37">
        <w:t>Routers</w:t>
      </w:r>
      <w:proofErr w:type="spellEnd"/>
      <w:r w:rsidRPr="00791D37">
        <w:t xml:space="preserve"> lo máximo posible entre sí y posteriormente se configuraron los nodos MED con una potencia de transmisión de -17 dBm, para que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4101" w:author="JORGE CONTRERAS ORTIZ" w:date="2021-09-04T16:57:00Z">
        <w:r w:rsidRPr="00791D37" w:rsidDel="00D30CCF">
          <w:delText xml:space="preserve">siguiente </w:delText>
        </w:r>
      </w:del>
      <w:r w:rsidRPr="00791D37">
        <w:t>topología</w:t>
      </w:r>
      <w:ins w:id="4102"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4103"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4104" w:name="_Ref81667085"/>
      <w:bookmarkStart w:id="4105" w:name="_Toc81499650"/>
      <w:bookmarkStart w:id="4106" w:name="_Toc81499885"/>
      <w:bookmarkStart w:id="4107" w:name="_Toc81659605"/>
      <w:r w:rsidRPr="00791D37">
        <w:t xml:space="preserve">Ilustración </w:t>
      </w:r>
      <w:r w:rsidR="007279BC">
        <w:fldChar w:fldCharType="begin"/>
      </w:r>
      <w:r w:rsidR="007279BC">
        <w:instrText xml:space="preserve"> SEQ Ilustración \* ARABIC </w:instrText>
      </w:r>
      <w:r w:rsidR="007279BC">
        <w:fldChar w:fldCharType="separate"/>
      </w:r>
      <w:ins w:id="4108" w:author="JORGE CONTRERAS ORTIZ" w:date="2021-09-04T14:47:00Z">
        <w:r w:rsidR="003E5AE5">
          <w:rPr>
            <w:noProof/>
          </w:rPr>
          <w:t>74</w:t>
        </w:r>
      </w:ins>
      <w:del w:id="4109" w:author="JORGE CONTRERAS ORTIZ" w:date="2021-09-04T08:54:00Z">
        <w:r w:rsidR="00CA0339" w:rsidDel="00425C71">
          <w:rPr>
            <w:noProof/>
          </w:rPr>
          <w:delText>73</w:delText>
        </w:r>
      </w:del>
      <w:r w:rsidR="007279BC">
        <w:rPr>
          <w:noProof/>
        </w:rPr>
        <w:fldChar w:fldCharType="end"/>
      </w:r>
      <w:bookmarkEnd w:id="4104"/>
      <w:r w:rsidRPr="00791D37">
        <w:t xml:space="preserve"> Topología con 6 nodos</w:t>
      </w:r>
      <w:bookmarkEnd w:id="4105"/>
      <w:bookmarkEnd w:id="4106"/>
      <w:bookmarkEnd w:id="4107"/>
    </w:p>
    <w:p w14:paraId="612795A0" w14:textId="77777777" w:rsidR="0074559B" w:rsidRPr="00F92885" w:rsidRDefault="0074559B" w:rsidP="00791D37">
      <w:pPr>
        <w:rPr>
          <w:i/>
          <w:iCs/>
          <w:rPrChange w:id="4110" w:author="JORGE CONTRERAS ORTIZ" w:date="2021-09-04T13:35:00Z">
            <w:rPr/>
          </w:rPrChange>
        </w:rPr>
      </w:pPr>
      <w:r w:rsidRPr="00F92885">
        <w:rPr>
          <w:b/>
          <w:bCs/>
          <w:i/>
          <w:iCs/>
          <w:rPrChange w:id="4111" w:author="JORGE CONTRERAS ORTIZ" w:date="2021-09-04T13:35:00Z">
            <w:rPr>
              <w:b/>
              <w:bCs/>
            </w:rPr>
          </w:rPrChange>
        </w:rPr>
        <w:t>Nota:</w:t>
      </w:r>
      <w:r w:rsidRPr="00F92885">
        <w:rPr>
          <w:i/>
          <w:iCs/>
          <w:rPrChange w:id="4112"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4113" w:author="JORGE CONTRERAS ORTIZ" w:date="2021-09-04T16:57:00Z">
        <w:r w:rsidRPr="00791D37" w:rsidDel="00D30CCF">
          <w:delText>casó</w:delText>
        </w:r>
      </w:del>
      <w:ins w:id="4114" w:author="JORGE CONTRERAS ORTIZ" w:date="2021-09-04T16:57:00Z">
        <w:r w:rsidR="00D30CCF" w:rsidRPr="00791D37">
          <w:t>caso</w:t>
        </w:r>
      </w:ins>
      <w:r w:rsidRPr="00791D37">
        <w:t xml:space="preserve"> los dos nodos MED formados por las PCB se unieron a la red como nodos hijo del </w:t>
      </w:r>
      <w:proofErr w:type="spellStart"/>
      <w:r w:rsidRPr="00791D37">
        <w:t>Router</w:t>
      </w:r>
      <w:proofErr w:type="spellEnd"/>
      <w:r w:rsidRPr="00791D37">
        <w:t xml:space="preserve"> con RLOC16 0x2400, el nodo </w:t>
      </w:r>
      <w:proofErr w:type="spellStart"/>
      <w:r w:rsidRPr="00791D37">
        <w:t>Router</w:t>
      </w:r>
      <w:proofErr w:type="spellEnd"/>
      <w:r w:rsidRPr="00791D37">
        <w:t xml:space="preserve"> formado por la tercera PCB, mientras que el nodo MED Dongle es el nodo hijo del otro nodo </w:t>
      </w:r>
      <w:proofErr w:type="spellStart"/>
      <w:r w:rsidRPr="00791D37">
        <w:t>Router</w:t>
      </w:r>
      <w:proofErr w:type="spellEnd"/>
      <w:r w:rsidRPr="00791D37">
        <w:t xml:space="preserve">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lastRenderedPageBreak/>
        <w:t xml:space="preserve">Nodo MED </w:t>
      </w:r>
      <w:proofErr w:type="spellStart"/>
      <w:r w:rsidRPr="00791D37">
        <w:rPr>
          <w:b/>
          <w:bCs/>
        </w:rPr>
        <w:t>Coockie</w:t>
      </w:r>
      <w:proofErr w:type="spellEnd"/>
      <w:r w:rsidRPr="00791D37">
        <w:rPr>
          <w:b/>
          <w:bCs/>
        </w:rPr>
        <w:t xml:space="preserv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w:t>
      </w:r>
      <w:proofErr w:type="spellStart"/>
      <w:r w:rsidRPr="00791D37">
        <w:t>Coockie</w:t>
      </w:r>
      <w:proofErr w:type="spellEnd"/>
      <w:r w:rsidRPr="00791D37">
        <w:t xml:space="preserv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4115" w:author="JORGE CONTRERAS ORTIZ" w:date="2021-09-04T16:59:00Z">
        <w:r w:rsidRPr="00791D37" w:rsidDel="009735E3">
          <w:delText>perdidas</w:delText>
        </w:r>
      </w:del>
      <w:ins w:id="4116"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4117" w:author="JORGE CONTRERAS ORTIZ" w:date="2021-09-04T16:58:00Z">
        <w:r w:rsidR="00D30CCF">
          <w:t xml:space="preserve"> </w:t>
        </w:r>
      </w:ins>
      <w:ins w:id="4118" w:author="JORGE CONTRERAS ORTIZ" w:date="2021-09-04T16:59:00Z">
        <w:r w:rsidR="00D30CCF">
          <w:fldChar w:fldCharType="begin"/>
        </w:r>
        <w:r w:rsidR="00D30CCF">
          <w:instrText xml:space="preserve"> REF _Ref81667157 \w \h </w:instrText>
        </w:r>
      </w:ins>
      <w:r w:rsidR="00D30CCF">
        <w:fldChar w:fldCharType="separate"/>
      </w:r>
      <w:ins w:id="4119" w:author="JORGE CONTRERAS ORTIZ" w:date="2021-09-04T16:59:00Z">
        <w:r w:rsidR="00D30CCF">
          <w:t>5.4.2</w:t>
        </w:r>
        <w:r w:rsidR="00D30CCF">
          <w:fldChar w:fldCharType="end"/>
        </w:r>
      </w:ins>
      <w:ins w:id="4120"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4121" w:author="JORGE CONTRERAS ORTIZ" w:date="2021-09-04T16:58:00Z">
        <w:r w:rsidR="00D30CCF" w:rsidRPr="00791D37">
          <w:t>ENVÍO / RECIBO DE SOCKETS</w:t>
        </w:r>
        <w:r w:rsidR="00D30CCF">
          <w:fldChar w:fldCharType="end"/>
        </w:r>
      </w:ins>
      <w:del w:id="4122"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4123" w:author="JORGE CONTRERAS ORTIZ" w:date="2021-09-04T16:58:00Z"/>
        </w:rPr>
      </w:pPr>
    </w:p>
    <w:p w14:paraId="73AACF94" w14:textId="17FD5480" w:rsidR="00D30CCF" w:rsidRDefault="00D30CCF" w:rsidP="00791D37">
      <w:pPr>
        <w:rPr>
          <w:ins w:id="4124" w:author="JORGE CONTRERAS ORTIZ" w:date="2021-09-04T16:58:00Z"/>
        </w:rPr>
      </w:pPr>
    </w:p>
    <w:p w14:paraId="6C9F7D5A" w14:textId="470B087D" w:rsidR="00D30CCF" w:rsidRDefault="00D30CCF" w:rsidP="00791D37">
      <w:pPr>
        <w:rPr>
          <w:ins w:id="4125" w:author="JORGE CONTRERAS ORTIZ" w:date="2021-09-04T16:58:00Z"/>
        </w:rPr>
      </w:pPr>
    </w:p>
    <w:p w14:paraId="0D5174B6" w14:textId="77777777" w:rsidR="00D30CCF" w:rsidRPr="00791D37" w:rsidRDefault="00D30CCF" w:rsidP="00791D37"/>
    <w:p w14:paraId="36038BF1" w14:textId="265116B5" w:rsidR="0074559B" w:rsidRPr="00791D37" w:rsidRDefault="0074559B" w:rsidP="00791D37">
      <w:pPr>
        <w:pStyle w:val="Ttulo1"/>
        <w:numPr>
          <w:ilvl w:val="0"/>
          <w:numId w:val="1"/>
        </w:numPr>
      </w:pPr>
      <w:bookmarkStart w:id="4126" w:name="_Toc81499477"/>
      <w:bookmarkStart w:id="4127" w:name="_Toc81743701"/>
      <w:r w:rsidRPr="00791D37">
        <w:lastRenderedPageBreak/>
        <w:t>CONCLUSIONE</w:t>
      </w:r>
      <w:bookmarkEnd w:id="4126"/>
      <w:r w:rsidR="00D6148E" w:rsidRPr="00791D37">
        <w:t>S Y LÍNEAS FUTURAS</w:t>
      </w:r>
      <w:bookmarkEnd w:id="4127"/>
    </w:p>
    <w:p w14:paraId="411C5A38" w14:textId="77777777" w:rsidR="0074559B" w:rsidRPr="00791D37" w:rsidRDefault="0074559B" w:rsidP="00791D37"/>
    <w:p w14:paraId="77BDDCA0" w14:textId="77777777" w:rsidR="0074559B" w:rsidRPr="00791D37" w:rsidRDefault="0074559B" w:rsidP="00791D37">
      <w:r w:rsidRPr="00791D37">
        <w:t xml:space="preserve">En este proyecto se ha buscado la viabilidad de la implementación de las comunicaciones THREAD en el sistema de la </w:t>
      </w:r>
      <w:proofErr w:type="spellStart"/>
      <w:r w:rsidRPr="00791D37">
        <w:t>Coockie</w:t>
      </w:r>
      <w:proofErr w:type="spellEnd"/>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 xml:space="preserve">Esta propuesta de añadir una plataforma Web de gestión, ayudaría a una gestión mucho más fácil de los nodos, ya que el panel de Administración Web proporcionado por el </w:t>
      </w:r>
      <w:proofErr w:type="spellStart"/>
      <w:r w:rsidRPr="00791D37">
        <w:t>Border</w:t>
      </w:r>
      <w:proofErr w:type="spellEnd"/>
      <w:r w:rsidRPr="00791D37">
        <w:t xml:space="preserve"> </w:t>
      </w:r>
      <w:proofErr w:type="spellStart"/>
      <w:r w:rsidRPr="00791D37">
        <w:t>Router</w:t>
      </w:r>
      <w:proofErr w:type="spellEnd"/>
      <w:r w:rsidRPr="00791D37">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4128" w:name="_Toc81499480"/>
      <w:bookmarkStart w:id="4129" w:name="_Toc81743702"/>
      <w:r w:rsidRPr="00791D37">
        <w:lastRenderedPageBreak/>
        <w:t>BIBLIOGRAFÍA</w:t>
      </w:r>
      <w:bookmarkEnd w:id="4128"/>
      <w:bookmarkEnd w:id="4129"/>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5B41E7">
      <w:headerReference w:type="default" r:id="rId87"/>
      <w:footerReference w:type="even" r:id="rId88"/>
      <w:footerReference w:type="default" r:id="rId89"/>
      <w:type w:val="continuous"/>
      <w:pgSz w:w="11906" w:h="16838"/>
      <w:pgMar w:top="1418" w:right="1418" w:bottom="1418" w:left="1418" w:header="709" w:footer="709" w:gutter="0"/>
      <w:pgNumType w:start="1"/>
      <w:cols w:space="708"/>
      <w:docGrid w:linePitch="360"/>
      <w:sectPrChange w:id="4138" w:author="JORGE CONTRERAS ORTIZ" w:date="2021-09-05T16:19:00Z">
        <w:sectPr w:rsidR="00AD1498" w:rsidRPr="00791D37" w:rsidSect="005B41E7">
          <w:pgMar w:top="1418" w:right="1418" w:bottom="1418" w:left="1418" w:header="709" w:footer="709" w:gutter="0"/>
          <w:pgNumType w:start="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22"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829"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852"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934"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894"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1962"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109"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145"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153"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166"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167"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2197" w:author="GABRIEL NOE MUJICA ROJAS" w:date="2021-09-02T12:16:00Z" w:initials="GNMR">
    <w:p w14:paraId="2AB8A6EB" w14:textId="77777777" w:rsidR="00B62082" w:rsidRDefault="00B62082" w:rsidP="00791D37">
      <w:pPr>
        <w:pStyle w:val="Textocomentario"/>
      </w:pPr>
      <w:r>
        <w:rPr>
          <w:rStyle w:val="Refdecomentario"/>
        </w:rPr>
        <w:annotationRef/>
      </w:r>
      <w:r>
        <w:t xml:space="preserve">Traducción literal. Utiliza el término en inglés </w:t>
      </w:r>
      <w:proofErr w:type="spellStart"/>
      <w:r>
        <w:t>Commissioning</w:t>
      </w:r>
      <w:proofErr w:type="spellEnd"/>
    </w:p>
  </w:comment>
  <w:comment w:id="2200"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2201" w:author="JORGE CONTRERAS ORTIZ" w:date="2021-09-03T23:34:00Z" w:initials="JCO">
    <w:p w14:paraId="2F070BC2" w14:textId="3C634C20" w:rsidR="00890963" w:rsidRPr="00151189" w:rsidRDefault="00890963">
      <w:pPr>
        <w:pStyle w:val="Textocomentario"/>
      </w:pPr>
      <w:r>
        <w:rPr>
          <w:rStyle w:val="Refdecomentario"/>
        </w:rPr>
        <w:annotationRef/>
      </w:r>
    </w:p>
  </w:comment>
  <w:comment w:id="2205"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443"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444"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526"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071" w:author="JORGE CONTRERAS ORTIZ" w:date="2021-09-04T12:52:00Z" w:initials="JCO">
    <w:p w14:paraId="745875FF" w14:textId="00B3B1ED" w:rsidR="00FE1EC4" w:rsidRDefault="00FE1EC4">
      <w:pPr>
        <w:pStyle w:val="Textocomentario"/>
      </w:pPr>
      <w:r>
        <w:rPr>
          <w:rStyle w:val="Refdecomentario"/>
        </w:rPr>
        <w:annotationRef/>
      </w:r>
    </w:p>
  </w:comment>
  <w:comment w:id="3486"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3796"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DE12E" w14:textId="77777777" w:rsidR="007279BC" w:rsidRDefault="007279BC" w:rsidP="00EA5ADB">
      <w:pPr>
        <w:spacing w:after="0" w:line="240" w:lineRule="auto"/>
      </w:pPr>
      <w:r>
        <w:separator/>
      </w:r>
    </w:p>
  </w:endnote>
  <w:endnote w:type="continuationSeparator" w:id="0">
    <w:p w14:paraId="08BF8E72" w14:textId="77777777" w:rsidR="007279BC" w:rsidRDefault="007279BC"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7279BC">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815" w:author="JORGE CONTRERAS ORTIZ" w:date="2021-09-04T09:15:00Z"/>
  <w:sdt>
    <w:sdtPr>
      <w:id w:val="1230808660"/>
      <w:docPartObj>
        <w:docPartGallery w:val="Page Numbers (Bottom of Page)"/>
        <w:docPartUnique/>
      </w:docPartObj>
    </w:sdtPr>
    <w:sdtEndPr/>
    <w:sdtContent>
      <w:customXmlInsRangeEnd w:id="1815"/>
      <w:p w14:paraId="19DF6A7A" w14:textId="77777777" w:rsidR="00434554" w:rsidRDefault="00434554">
        <w:pPr>
          <w:pStyle w:val="Piedepgina"/>
          <w:jc w:val="right"/>
          <w:rPr>
            <w:ins w:id="1816" w:author="JORGE CONTRERAS ORTIZ" w:date="2021-09-04T09:15:00Z"/>
          </w:rPr>
        </w:pPr>
        <w:ins w:id="1817" w:author="JORGE CONTRERAS ORTIZ" w:date="2021-09-04T09:17:00Z">
          <w:r>
            <w:fldChar w:fldCharType="begin"/>
          </w:r>
          <w:r>
            <w:instrText xml:space="preserve"> PAGE   \* MERGEFORMAT </w:instrText>
          </w:r>
        </w:ins>
        <w:r>
          <w:fldChar w:fldCharType="separate"/>
        </w:r>
        <w:r>
          <w:rPr>
            <w:noProof/>
          </w:rPr>
          <w:t>II</w:t>
        </w:r>
        <w:ins w:id="1818" w:author="JORGE CONTRERAS ORTIZ" w:date="2021-09-04T09:17:00Z">
          <w:r>
            <w:fldChar w:fldCharType="end"/>
          </w:r>
        </w:ins>
      </w:p>
      <w:customXmlInsRangeStart w:id="1819" w:author="JORGE CONTRERAS ORTIZ" w:date="2021-09-04T09:15:00Z"/>
    </w:sdtContent>
  </w:sdt>
  <w:customXmlInsRangeEnd w:id="1819"/>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30" w:author="JORGE CONTRERAS ORTIZ" w:date="2021-09-04T11:53:00Z"/>
  <w:sdt>
    <w:sdtPr>
      <w:id w:val="-683276281"/>
      <w:docPartObj>
        <w:docPartGallery w:val="Page Numbers (Bottom of Page)"/>
        <w:docPartUnique/>
      </w:docPartObj>
    </w:sdtPr>
    <w:sdtContent>
      <w:customXmlInsRangeEnd w:id="4130"/>
      <w:p w14:paraId="23B02131" w14:textId="77777777" w:rsidR="005B41E7" w:rsidRDefault="005B41E7">
        <w:pPr>
          <w:pStyle w:val="Piedepgina"/>
          <w:rPr>
            <w:ins w:id="4131" w:author="JORGE CONTRERAS ORTIZ" w:date="2021-09-04T11:53:00Z"/>
          </w:rPr>
        </w:pPr>
        <w:ins w:id="4132" w:author="JORGE CONTRERAS ORTIZ" w:date="2021-09-04T11:53:00Z">
          <w:r>
            <w:fldChar w:fldCharType="begin"/>
          </w:r>
          <w:r>
            <w:instrText>PAGE   \* MERGEFORMAT</w:instrText>
          </w:r>
          <w:r>
            <w:fldChar w:fldCharType="separate"/>
          </w:r>
          <w:r>
            <w:t>2</w:t>
          </w:r>
          <w:r>
            <w:fldChar w:fldCharType="end"/>
          </w:r>
        </w:ins>
      </w:p>
      <w:customXmlInsRangeStart w:id="4133" w:author="JORGE CONTRERAS ORTIZ" w:date="2021-09-04T11:53:00Z"/>
    </w:sdtContent>
  </w:sdt>
  <w:customXmlInsRangeEnd w:id="4133"/>
  <w:p w14:paraId="36F60A9A" w14:textId="77777777" w:rsidR="005B41E7" w:rsidRDefault="005B41E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34" w:author="JORGE CONTRERAS ORTIZ" w:date="2021-09-04T09:24:00Z"/>
  <w:sdt>
    <w:sdtPr>
      <w:id w:val="-103726123"/>
      <w:docPartObj>
        <w:docPartGallery w:val="Page Numbers (Bottom of Page)"/>
        <w:docPartUnique/>
      </w:docPartObj>
    </w:sdtPr>
    <w:sdtEndPr>
      <w:rPr>
        <w:b/>
        <w:bCs/>
      </w:rPr>
    </w:sdtEndPr>
    <w:sdtContent>
      <w:customXmlInsRangeEnd w:id="4134"/>
      <w:p w14:paraId="520083D5" w14:textId="2343D905" w:rsidR="005B42F0" w:rsidRDefault="005B42F0">
        <w:pPr>
          <w:pStyle w:val="Piedepgina"/>
          <w:jc w:val="right"/>
          <w:rPr>
            <w:ins w:id="4135" w:author="JORGE CONTRERAS ORTIZ" w:date="2021-09-04T09:24:00Z"/>
          </w:rPr>
        </w:pPr>
        <w:ins w:id="4136" w:author="JORGE CONTRERAS ORTIZ" w:date="2021-09-04T09:24:00Z">
          <w:r>
            <w:fldChar w:fldCharType="begin"/>
          </w:r>
          <w:r>
            <w:instrText>PAGE   \* MERGEFORMAT</w:instrText>
          </w:r>
          <w:r>
            <w:fldChar w:fldCharType="separate"/>
          </w:r>
          <w:r>
            <w:t>2</w:t>
          </w:r>
          <w:r>
            <w:fldChar w:fldCharType="end"/>
          </w:r>
        </w:ins>
      </w:p>
      <w:customXmlInsRangeStart w:id="4137" w:author="JORGE CONTRERAS ORTIZ" w:date="2021-09-04T09:24:00Z"/>
    </w:sdtContent>
  </w:sdt>
  <w:customXmlInsRangeEnd w:id="4137"/>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08A72" w14:textId="77777777" w:rsidR="007279BC" w:rsidRDefault="007279BC" w:rsidP="00EA5ADB">
      <w:pPr>
        <w:spacing w:after="0" w:line="240" w:lineRule="auto"/>
      </w:pPr>
      <w:r>
        <w:separator/>
      </w:r>
    </w:p>
  </w:footnote>
  <w:footnote w:type="continuationSeparator" w:id="0">
    <w:p w14:paraId="719900DE" w14:textId="77777777" w:rsidR="007279BC" w:rsidRDefault="007279BC"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1A4F03"/>
    <w:rsid w:val="001D4816"/>
    <w:rsid w:val="002330D3"/>
    <w:rsid w:val="00247D58"/>
    <w:rsid w:val="0025296D"/>
    <w:rsid w:val="002C3A3D"/>
    <w:rsid w:val="00327D33"/>
    <w:rsid w:val="00353559"/>
    <w:rsid w:val="00363231"/>
    <w:rsid w:val="00363B1A"/>
    <w:rsid w:val="003D660C"/>
    <w:rsid w:val="003E2792"/>
    <w:rsid w:val="003E5AE5"/>
    <w:rsid w:val="003F4166"/>
    <w:rsid w:val="00425C71"/>
    <w:rsid w:val="004272D2"/>
    <w:rsid w:val="00434554"/>
    <w:rsid w:val="004A3A88"/>
    <w:rsid w:val="005026F3"/>
    <w:rsid w:val="00522221"/>
    <w:rsid w:val="00522D2C"/>
    <w:rsid w:val="0052318C"/>
    <w:rsid w:val="00537564"/>
    <w:rsid w:val="00571788"/>
    <w:rsid w:val="00593FA6"/>
    <w:rsid w:val="005A11AB"/>
    <w:rsid w:val="005B41E7"/>
    <w:rsid w:val="005B42F0"/>
    <w:rsid w:val="005E5EEE"/>
    <w:rsid w:val="006242EF"/>
    <w:rsid w:val="00672BD4"/>
    <w:rsid w:val="00675D4D"/>
    <w:rsid w:val="006B360E"/>
    <w:rsid w:val="006F13B4"/>
    <w:rsid w:val="007127DD"/>
    <w:rsid w:val="007279BC"/>
    <w:rsid w:val="00741EF7"/>
    <w:rsid w:val="0074559B"/>
    <w:rsid w:val="00791D37"/>
    <w:rsid w:val="00797426"/>
    <w:rsid w:val="007B782F"/>
    <w:rsid w:val="007E2B99"/>
    <w:rsid w:val="00807E1A"/>
    <w:rsid w:val="008807DC"/>
    <w:rsid w:val="00890963"/>
    <w:rsid w:val="008E3912"/>
    <w:rsid w:val="008F301F"/>
    <w:rsid w:val="00912DA3"/>
    <w:rsid w:val="00933E5F"/>
    <w:rsid w:val="009449CB"/>
    <w:rsid w:val="009735E3"/>
    <w:rsid w:val="0098005E"/>
    <w:rsid w:val="009979DA"/>
    <w:rsid w:val="009C65A7"/>
    <w:rsid w:val="009E4081"/>
    <w:rsid w:val="00A60C70"/>
    <w:rsid w:val="00A73883"/>
    <w:rsid w:val="00A7595B"/>
    <w:rsid w:val="00A83557"/>
    <w:rsid w:val="00AD1498"/>
    <w:rsid w:val="00AF4313"/>
    <w:rsid w:val="00B234ED"/>
    <w:rsid w:val="00B3747D"/>
    <w:rsid w:val="00B5329E"/>
    <w:rsid w:val="00B62082"/>
    <w:rsid w:val="00B83329"/>
    <w:rsid w:val="00BA0D46"/>
    <w:rsid w:val="00C17583"/>
    <w:rsid w:val="00C55CDD"/>
    <w:rsid w:val="00CA0339"/>
    <w:rsid w:val="00CA4A46"/>
    <w:rsid w:val="00CD0C5B"/>
    <w:rsid w:val="00D30CCF"/>
    <w:rsid w:val="00D46385"/>
    <w:rsid w:val="00D56C93"/>
    <w:rsid w:val="00D6148E"/>
    <w:rsid w:val="00D86ECC"/>
    <w:rsid w:val="00DA3B27"/>
    <w:rsid w:val="00DF11EC"/>
    <w:rsid w:val="00DF2718"/>
    <w:rsid w:val="00E205F0"/>
    <w:rsid w:val="00E36B99"/>
    <w:rsid w:val="00E42FF4"/>
    <w:rsid w:val="00E915C0"/>
    <w:rsid w:val="00EA5ADB"/>
    <w:rsid w:val="00EB625C"/>
    <w:rsid w:val="00ED1700"/>
    <w:rsid w:val="00EF2EE1"/>
    <w:rsid w:val="00F000F5"/>
    <w:rsid w:val="00F15048"/>
    <w:rsid w:val="00F21168"/>
    <w:rsid w:val="00F77B95"/>
    <w:rsid w:val="00F92885"/>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footer" Target="footer5.xm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41823</Words>
  <Characters>230028</Characters>
  <Application>Microsoft Office Word</Application>
  <DocSecurity>0</DocSecurity>
  <Lines>1916</Lines>
  <Paragraphs>542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26</cp:revision>
  <dcterms:created xsi:type="dcterms:W3CDTF">2021-09-02T16:49:00Z</dcterms:created>
  <dcterms:modified xsi:type="dcterms:W3CDTF">2021-09-05T14:20:00Z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