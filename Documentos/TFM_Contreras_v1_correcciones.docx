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779876" w14:textId="00E5D3E4" w:rsidR="006D213F" w:rsidRDefault="006D213F" w:rsidP="006D213F">
      <w:pPr>
        <w:rPr>
          <w:rFonts w:cs="Arial"/>
        </w:rPr>
        <w:sectPr w:rsidR="006D213F" w:rsidSect="006D213F">
          <w:headerReference w:type="even" r:id="rId8"/>
          <w:headerReference w:type="default" r:id="rId9"/>
          <w:footerReference w:type="even" r:id="rId10"/>
          <w:footerReference w:type="default" r:id="rId11"/>
          <w:headerReference w:type="first" r:id="rId12"/>
          <w:footerReference w:type="first" r:id="rId13"/>
          <w:pgSz w:w="24562" w:h="16817" w:orient="landscape" w:code="8"/>
          <w:pgMar w:top="2529" w:right="1418" w:bottom="2529" w:left="4644" w:header="709" w:footer="709" w:gutter="0"/>
          <w:cols w:space="708"/>
          <w:docGrid w:linePitch="360"/>
        </w:sectPr>
      </w:pPr>
    </w:p>
    <w:p w14:paraId="2F800209" w14:textId="77777777" w:rsidR="007F59E7" w:rsidRDefault="00FB1A0B">
      <w:pPr>
        <w:rPr>
          <w:rFonts w:cs="Arial"/>
        </w:rPr>
        <w:sectPr w:rsidR="007F59E7" w:rsidSect="007F59E7">
          <w:footerReference w:type="default" r:id="rId14"/>
          <w:pgSz w:w="11906" w:h="16838"/>
          <w:pgMar w:top="1418" w:right="1418" w:bottom="1418" w:left="1418" w:header="708" w:footer="708" w:gutter="0"/>
          <w:pgNumType w:fmt="upperRoman"/>
          <w:cols w:space="708"/>
          <w:docGrid w:linePitch="360"/>
        </w:sectPr>
      </w:pPr>
      <w:r>
        <w:rPr>
          <w:rFonts w:cs="Arial"/>
        </w:rPr>
        <w:lastRenderedPageBreak/>
        <w:br w:type="page"/>
      </w:r>
    </w:p>
    <w:p w14:paraId="4918B905" w14:textId="52DD672B" w:rsidR="00A93B51" w:rsidRPr="00990A9B" w:rsidRDefault="00F321D3" w:rsidP="004E6EB3">
      <w:pPr>
        <w:pStyle w:val="Ttulo1"/>
        <w:jc w:val="both"/>
        <w:rPr>
          <w:rFonts w:cs="Arial"/>
          <w:szCs w:val="36"/>
        </w:rPr>
      </w:pPr>
      <w:bookmarkStart w:id="0" w:name="_Toc78302385"/>
      <w:r w:rsidRPr="00990A9B">
        <w:rPr>
          <w:rFonts w:cs="Arial"/>
          <w:szCs w:val="36"/>
        </w:rPr>
        <w:lastRenderedPageBreak/>
        <w:t>AGRADECIMIENTOS</w:t>
      </w:r>
      <w:bookmarkEnd w:id="0"/>
    </w:p>
    <w:p w14:paraId="250F2C20" w14:textId="77777777" w:rsidR="00FB1A0B" w:rsidRDefault="00FB1A0B" w:rsidP="004E6EB3">
      <w:pPr>
        <w:jc w:val="both"/>
        <w:rPr>
          <w:rFonts w:cs="Arial"/>
        </w:rPr>
      </w:pPr>
    </w:p>
    <w:p w14:paraId="220850D0" w14:textId="77777777" w:rsidR="00FB1A0B" w:rsidRDefault="00FB1A0B" w:rsidP="004E6EB3">
      <w:pPr>
        <w:jc w:val="both"/>
        <w:rPr>
          <w:rFonts w:cs="Arial"/>
        </w:rPr>
      </w:pPr>
      <w:r>
        <w:rPr>
          <w:rFonts w:cs="Arial"/>
        </w:rPr>
        <w:t>En mi primer lugar, me gustaría agradecer a mis tutores de proyecto Jorge Portilla y Gabriel Mujica. Agradecer su colaboración y su experiencia en redes de sensores inalámbricas.</w:t>
      </w:r>
    </w:p>
    <w:p w14:paraId="0770B4A7" w14:textId="3C32745A" w:rsidR="00990A9B" w:rsidRDefault="00990A9B" w:rsidP="004E6EB3">
      <w:pPr>
        <w:jc w:val="both"/>
        <w:rPr>
          <w:rFonts w:cs="Arial"/>
        </w:rPr>
      </w:pPr>
      <w:r>
        <w:rPr>
          <w:rFonts w:cs="Arial"/>
        </w:rPr>
        <w:t>Dar las gracias también a mi familia por su constante apoyo y ánimo en épocas difíciles.</w:t>
      </w:r>
    </w:p>
    <w:p w14:paraId="76A684CC" w14:textId="6819FD4A" w:rsidR="007D4513" w:rsidRDefault="007D4513" w:rsidP="004E6EB3">
      <w:pPr>
        <w:jc w:val="both"/>
        <w:rPr>
          <w:rFonts w:cs="Arial"/>
        </w:rPr>
      </w:pPr>
      <w:r>
        <w:rPr>
          <w:rFonts w:cs="Arial"/>
        </w:rPr>
        <w:t>Gracias a Paula y a José por su amistad y por su apoyo incondicional durante todo este tiempo.</w:t>
      </w:r>
    </w:p>
    <w:p w14:paraId="4816F2BF" w14:textId="27FB4FFB" w:rsidR="007D4513" w:rsidRDefault="007D4513" w:rsidP="004E6EB3">
      <w:pPr>
        <w:jc w:val="both"/>
        <w:rPr>
          <w:rFonts w:cs="Arial"/>
        </w:rPr>
      </w:pPr>
      <w:r>
        <w:rPr>
          <w:rFonts w:cs="Arial"/>
        </w:rPr>
        <w:t>Dar gracias también a mi pequeña familia de Effetá, por todo lo que he podido aprender de cada persona</w:t>
      </w:r>
      <w:r w:rsidR="00514EED">
        <w:rPr>
          <w:rFonts w:cs="Arial"/>
        </w:rPr>
        <w:t>.</w:t>
      </w:r>
    </w:p>
    <w:p w14:paraId="0DB18256" w14:textId="7AA2E4C3" w:rsidR="00BF1FAD" w:rsidRPr="00FB1A0B" w:rsidRDefault="00BF1FAD" w:rsidP="004E6EB3">
      <w:pPr>
        <w:jc w:val="both"/>
        <w:rPr>
          <w:rFonts w:cs="Arial"/>
        </w:rPr>
      </w:pPr>
      <w:r>
        <w:rPr>
          <w:rFonts w:cs="Arial"/>
        </w:rPr>
        <w:br w:type="page"/>
      </w:r>
    </w:p>
    <w:p w14:paraId="641C5F6E" w14:textId="1DADA1CC" w:rsidR="00F321D3" w:rsidRPr="00990A9B" w:rsidRDefault="00F321D3" w:rsidP="004E6EB3">
      <w:pPr>
        <w:pStyle w:val="Ttulo1"/>
        <w:jc w:val="both"/>
        <w:rPr>
          <w:rFonts w:cs="Arial"/>
          <w:szCs w:val="36"/>
        </w:rPr>
      </w:pPr>
      <w:bookmarkStart w:id="1" w:name="_Toc78302386"/>
      <w:r w:rsidRPr="00990A9B">
        <w:rPr>
          <w:rFonts w:cs="Arial"/>
          <w:szCs w:val="36"/>
        </w:rPr>
        <w:lastRenderedPageBreak/>
        <w:t>RESUMEN</w:t>
      </w:r>
      <w:bookmarkEnd w:id="1"/>
    </w:p>
    <w:p w14:paraId="59DAD479" w14:textId="77777777" w:rsidR="004E6EB3" w:rsidRDefault="004E6EB3" w:rsidP="004E6EB3">
      <w:pPr>
        <w:jc w:val="both"/>
        <w:rPr>
          <w:rFonts w:cs="Arial"/>
        </w:rPr>
      </w:pPr>
    </w:p>
    <w:p w14:paraId="639589AE" w14:textId="77777777" w:rsidR="00336850" w:rsidRDefault="004E6EB3" w:rsidP="00336850">
      <w:pPr>
        <w:jc w:val="both"/>
        <w:rPr>
          <w:rFonts w:cs="Arial"/>
        </w:rPr>
      </w:pPr>
      <w:r>
        <w:rPr>
          <w:rFonts w:cs="Arial"/>
        </w:rPr>
        <w:t>El mundo tiende a compartir cada vez más información, a estar cada vez más interconectado.  Cada vez existe un mayor número de dispositivos</w:t>
      </w:r>
      <w:r w:rsidR="00336850">
        <w:rPr>
          <w:rFonts w:cs="Arial"/>
        </w:rPr>
        <w:t xml:space="preserve"> conectados entre ellos y con Internet de múltiples maneras. De todo esto surge lo que se conoce, en inglés, como </w:t>
      </w:r>
      <w:r w:rsidR="00336850">
        <w:rPr>
          <w:rFonts w:cs="Arial"/>
          <w:b/>
          <w:bCs/>
        </w:rPr>
        <w:t xml:space="preserve">Internet of Things </w:t>
      </w:r>
      <w:r w:rsidR="00336850">
        <w:rPr>
          <w:rFonts w:cs="Arial"/>
        </w:rPr>
        <w:t xml:space="preserve">o </w:t>
      </w:r>
      <w:r w:rsidR="00336850">
        <w:rPr>
          <w:rFonts w:cs="Arial"/>
          <w:b/>
          <w:bCs/>
        </w:rPr>
        <w:t>IoT</w:t>
      </w:r>
      <w:r w:rsidR="00336850">
        <w:rPr>
          <w:rFonts w:cs="Arial"/>
        </w:rPr>
        <w:t>, o en español, Internet de las cosas.</w:t>
      </w:r>
    </w:p>
    <w:p w14:paraId="6C6116F1" w14:textId="77777777" w:rsidR="00336850" w:rsidRDefault="00336850" w:rsidP="00336850">
      <w:pPr>
        <w:jc w:val="both"/>
        <w:rPr>
          <w:rFonts w:cs="Arial"/>
        </w:rPr>
      </w:pPr>
      <w:r>
        <w:rPr>
          <w:rFonts w:cs="Arial"/>
        </w:rPr>
        <w:t>Este concepto consiste en redes de sensores capaces de monitorizar su entorno, reaccionando ante posibles cambios.</w:t>
      </w:r>
    </w:p>
    <w:p w14:paraId="52330B9F" w14:textId="1651A2C3" w:rsidR="005A4E78" w:rsidRDefault="005A4E78">
      <w:pPr>
        <w:rPr>
          <w:rFonts w:cs="Arial"/>
        </w:rPr>
      </w:pPr>
      <w:r>
        <w:rPr>
          <w:rFonts w:cs="Arial"/>
        </w:rPr>
        <w:br w:type="page"/>
      </w:r>
    </w:p>
    <w:p w14:paraId="5F90D089" w14:textId="6808DB77" w:rsidR="00ED2FB8" w:rsidRPr="00ED2FB8" w:rsidRDefault="00F321D3" w:rsidP="00ED2FB8">
      <w:pPr>
        <w:pStyle w:val="Ttulo1"/>
        <w:jc w:val="both"/>
      </w:pPr>
      <w:bookmarkStart w:id="2" w:name="_Toc78302387"/>
      <w:r w:rsidRPr="00990A9B">
        <w:rPr>
          <w:rFonts w:cs="Arial"/>
          <w:szCs w:val="36"/>
        </w:rPr>
        <w:lastRenderedPageBreak/>
        <w:t>INDICE</w:t>
      </w:r>
      <w:bookmarkEnd w:id="2"/>
    </w:p>
    <w:sdt>
      <w:sdtPr>
        <w:id w:val="2146226207"/>
        <w:docPartObj>
          <w:docPartGallery w:val="Table of Contents"/>
          <w:docPartUnique/>
        </w:docPartObj>
      </w:sdtPr>
      <w:sdtEndPr>
        <w:rPr>
          <w:b/>
          <w:bCs/>
        </w:rPr>
      </w:sdtEndPr>
      <w:sdtContent>
        <w:p w14:paraId="6E59CA8E" w14:textId="6363C667" w:rsidR="00B345B0" w:rsidRDefault="00B345B0" w:rsidP="00ED2FB8"/>
        <w:p w14:paraId="2E4C4C56" w14:textId="688F1BAA" w:rsidR="007E0A90" w:rsidRDefault="00ED2FB8">
          <w:pPr>
            <w:pStyle w:val="TDC1"/>
            <w:tabs>
              <w:tab w:val="right" w:leader="dot" w:pos="9060"/>
            </w:tabs>
            <w:rPr>
              <w:rFonts w:asciiTheme="minorHAnsi" w:eastAsiaTheme="minorEastAsia" w:hAnsiTheme="minorHAnsi"/>
              <w:noProof/>
              <w:lang w:eastAsia="es-ES"/>
            </w:rPr>
          </w:pPr>
          <w:r>
            <w:fldChar w:fldCharType="begin"/>
          </w:r>
          <w:r>
            <w:instrText xml:space="preserve"> TOC \o "1-5" \h \z \u </w:instrText>
          </w:r>
          <w:r>
            <w:fldChar w:fldCharType="separate"/>
          </w:r>
          <w:hyperlink w:anchor="_Toc78302385" w:history="1">
            <w:r w:rsidR="007E0A90" w:rsidRPr="00943736">
              <w:rPr>
                <w:rStyle w:val="Hipervnculo"/>
                <w:rFonts w:cs="Arial"/>
                <w:noProof/>
              </w:rPr>
              <w:t>AGRADECIMIENTOS</w:t>
            </w:r>
            <w:r w:rsidR="007E0A90">
              <w:rPr>
                <w:noProof/>
                <w:webHidden/>
              </w:rPr>
              <w:tab/>
            </w:r>
            <w:r w:rsidR="007E0A90">
              <w:rPr>
                <w:noProof/>
                <w:webHidden/>
              </w:rPr>
              <w:fldChar w:fldCharType="begin"/>
            </w:r>
            <w:r w:rsidR="007E0A90">
              <w:rPr>
                <w:noProof/>
                <w:webHidden/>
              </w:rPr>
              <w:instrText xml:space="preserve"> PAGEREF _Toc78302385 \h </w:instrText>
            </w:r>
            <w:r w:rsidR="007E0A90">
              <w:rPr>
                <w:noProof/>
                <w:webHidden/>
              </w:rPr>
            </w:r>
            <w:r w:rsidR="007E0A90">
              <w:rPr>
                <w:noProof/>
                <w:webHidden/>
              </w:rPr>
              <w:fldChar w:fldCharType="separate"/>
            </w:r>
            <w:r w:rsidR="007E0A90">
              <w:rPr>
                <w:noProof/>
                <w:webHidden/>
              </w:rPr>
              <w:t>I</w:t>
            </w:r>
            <w:r w:rsidR="007E0A90">
              <w:rPr>
                <w:noProof/>
                <w:webHidden/>
              </w:rPr>
              <w:fldChar w:fldCharType="end"/>
            </w:r>
          </w:hyperlink>
        </w:p>
        <w:p w14:paraId="40193FAE" w14:textId="2A87ABAF" w:rsidR="007E0A90" w:rsidRDefault="00E20257">
          <w:pPr>
            <w:pStyle w:val="TDC1"/>
            <w:tabs>
              <w:tab w:val="right" w:leader="dot" w:pos="9060"/>
            </w:tabs>
            <w:rPr>
              <w:rFonts w:asciiTheme="minorHAnsi" w:eastAsiaTheme="minorEastAsia" w:hAnsiTheme="minorHAnsi"/>
              <w:noProof/>
              <w:lang w:eastAsia="es-ES"/>
            </w:rPr>
          </w:pPr>
          <w:hyperlink w:anchor="_Toc78302386" w:history="1">
            <w:r w:rsidR="007E0A90" w:rsidRPr="00943736">
              <w:rPr>
                <w:rStyle w:val="Hipervnculo"/>
                <w:rFonts w:cs="Arial"/>
                <w:noProof/>
              </w:rPr>
              <w:t>RESUMEN</w:t>
            </w:r>
            <w:r w:rsidR="007E0A90">
              <w:rPr>
                <w:noProof/>
                <w:webHidden/>
              </w:rPr>
              <w:tab/>
            </w:r>
            <w:r w:rsidR="007E0A90">
              <w:rPr>
                <w:noProof/>
                <w:webHidden/>
              </w:rPr>
              <w:fldChar w:fldCharType="begin"/>
            </w:r>
            <w:r w:rsidR="007E0A90">
              <w:rPr>
                <w:noProof/>
                <w:webHidden/>
              </w:rPr>
              <w:instrText xml:space="preserve"> PAGEREF _Toc78302386 \h </w:instrText>
            </w:r>
            <w:r w:rsidR="007E0A90">
              <w:rPr>
                <w:noProof/>
                <w:webHidden/>
              </w:rPr>
            </w:r>
            <w:r w:rsidR="007E0A90">
              <w:rPr>
                <w:noProof/>
                <w:webHidden/>
              </w:rPr>
              <w:fldChar w:fldCharType="separate"/>
            </w:r>
            <w:r w:rsidR="007E0A90">
              <w:rPr>
                <w:noProof/>
                <w:webHidden/>
              </w:rPr>
              <w:t>II</w:t>
            </w:r>
            <w:r w:rsidR="007E0A90">
              <w:rPr>
                <w:noProof/>
                <w:webHidden/>
              </w:rPr>
              <w:fldChar w:fldCharType="end"/>
            </w:r>
          </w:hyperlink>
        </w:p>
        <w:p w14:paraId="23ACD825" w14:textId="336E648C" w:rsidR="007E0A90" w:rsidRDefault="00E20257">
          <w:pPr>
            <w:pStyle w:val="TDC1"/>
            <w:tabs>
              <w:tab w:val="right" w:leader="dot" w:pos="9060"/>
            </w:tabs>
            <w:rPr>
              <w:rFonts w:asciiTheme="minorHAnsi" w:eastAsiaTheme="minorEastAsia" w:hAnsiTheme="minorHAnsi"/>
              <w:noProof/>
              <w:lang w:eastAsia="es-ES"/>
            </w:rPr>
          </w:pPr>
          <w:hyperlink w:anchor="_Toc78302387" w:history="1">
            <w:r w:rsidR="007E0A90" w:rsidRPr="00943736">
              <w:rPr>
                <w:rStyle w:val="Hipervnculo"/>
                <w:rFonts w:cs="Arial"/>
                <w:noProof/>
              </w:rPr>
              <w:t>INDICE</w:t>
            </w:r>
            <w:r w:rsidR="007E0A90">
              <w:rPr>
                <w:noProof/>
                <w:webHidden/>
              </w:rPr>
              <w:tab/>
            </w:r>
            <w:r w:rsidR="007E0A90">
              <w:rPr>
                <w:noProof/>
                <w:webHidden/>
              </w:rPr>
              <w:fldChar w:fldCharType="begin"/>
            </w:r>
            <w:r w:rsidR="007E0A90">
              <w:rPr>
                <w:noProof/>
                <w:webHidden/>
              </w:rPr>
              <w:instrText xml:space="preserve"> PAGEREF _Toc78302387 \h </w:instrText>
            </w:r>
            <w:r w:rsidR="007E0A90">
              <w:rPr>
                <w:noProof/>
                <w:webHidden/>
              </w:rPr>
            </w:r>
            <w:r w:rsidR="007E0A90">
              <w:rPr>
                <w:noProof/>
                <w:webHidden/>
              </w:rPr>
              <w:fldChar w:fldCharType="separate"/>
            </w:r>
            <w:r w:rsidR="007E0A90">
              <w:rPr>
                <w:noProof/>
                <w:webHidden/>
              </w:rPr>
              <w:t>III</w:t>
            </w:r>
            <w:r w:rsidR="007E0A90">
              <w:rPr>
                <w:noProof/>
                <w:webHidden/>
              </w:rPr>
              <w:fldChar w:fldCharType="end"/>
            </w:r>
          </w:hyperlink>
        </w:p>
        <w:p w14:paraId="38ECC66E" w14:textId="55EC13F1" w:rsidR="007E0A90" w:rsidRDefault="00E20257">
          <w:pPr>
            <w:pStyle w:val="TDC1"/>
            <w:tabs>
              <w:tab w:val="right" w:leader="dot" w:pos="9060"/>
            </w:tabs>
            <w:rPr>
              <w:rFonts w:asciiTheme="minorHAnsi" w:eastAsiaTheme="minorEastAsia" w:hAnsiTheme="minorHAnsi"/>
              <w:noProof/>
              <w:lang w:eastAsia="es-ES"/>
            </w:rPr>
          </w:pPr>
          <w:hyperlink w:anchor="_Toc78302388" w:history="1">
            <w:r w:rsidR="007E0A90" w:rsidRPr="00943736">
              <w:rPr>
                <w:rStyle w:val="Hipervnculo"/>
                <w:rFonts w:cs="Arial"/>
                <w:noProof/>
              </w:rPr>
              <w:t>ABREVIATURAS Y ACRÓNIMOS</w:t>
            </w:r>
            <w:r w:rsidR="007E0A90">
              <w:rPr>
                <w:noProof/>
                <w:webHidden/>
              </w:rPr>
              <w:tab/>
            </w:r>
            <w:r w:rsidR="007E0A90">
              <w:rPr>
                <w:noProof/>
                <w:webHidden/>
              </w:rPr>
              <w:fldChar w:fldCharType="begin"/>
            </w:r>
            <w:r w:rsidR="007E0A90">
              <w:rPr>
                <w:noProof/>
                <w:webHidden/>
              </w:rPr>
              <w:instrText xml:space="preserve"> PAGEREF _Toc78302388 \h </w:instrText>
            </w:r>
            <w:r w:rsidR="007E0A90">
              <w:rPr>
                <w:noProof/>
                <w:webHidden/>
              </w:rPr>
            </w:r>
            <w:r w:rsidR="007E0A90">
              <w:rPr>
                <w:noProof/>
                <w:webHidden/>
              </w:rPr>
              <w:fldChar w:fldCharType="separate"/>
            </w:r>
            <w:r w:rsidR="007E0A90">
              <w:rPr>
                <w:noProof/>
                <w:webHidden/>
              </w:rPr>
              <w:t>VII</w:t>
            </w:r>
            <w:r w:rsidR="007E0A90">
              <w:rPr>
                <w:noProof/>
                <w:webHidden/>
              </w:rPr>
              <w:fldChar w:fldCharType="end"/>
            </w:r>
          </w:hyperlink>
        </w:p>
        <w:p w14:paraId="6E852C45" w14:textId="42E6903E" w:rsidR="007E0A90" w:rsidRDefault="00E20257">
          <w:pPr>
            <w:pStyle w:val="TDC1"/>
            <w:tabs>
              <w:tab w:val="right" w:leader="dot" w:pos="9060"/>
            </w:tabs>
            <w:rPr>
              <w:rFonts w:asciiTheme="minorHAnsi" w:eastAsiaTheme="minorEastAsia" w:hAnsiTheme="minorHAnsi"/>
              <w:noProof/>
              <w:lang w:eastAsia="es-ES"/>
            </w:rPr>
          </w:pPr>
          <w:hyperlink w:anchor="_Toc78302389" w:history="1">
            <w:r w:rsidR="007E0A90" w:rsidRPr="00943736">
              <w:rPr>
                <w:rStyle w:val="Hipervnculo"/>
                <w:rFonts w:cs="Arial"/>
                <w:noProof/>
              </w:rPr>
              <w:t>ILUSTRACIONES</w:t>
            </w:r>
            <w:r w:rsidR="007E0A90">
              <w:rPr>
                <w:noProof/>
                <w:webHidden/>
              </w:rPr>
              <w:tab/>
            </w:r>
            <w:r w:rsidR="007E0A90">
              <w:rPr>
                <w:noProof/>
                <w:webHidden/>
              </w:rPr>
              <w:fldChar w:fldCharType="begin"/>
            </w:r>
            <w:r w:rsidR="007E0A90">
              <w:rPr>
                <w:noProof/>
                <w:webHidden/>
              </w:rPr>
              <w:instrText xml:space="preserve"> PAGEREF _Toc78302389 \h </w:instrText>
            </w:r>
            <w:r w:rsidR="007E0A90">
              <w:rPr>
                <w:noProof/>
                <w:webHidden/>
              </w:rPr>
            </w:r>
            <w:r w:rsidR="007E0A90">
              <w:rPr>
                <w:noProof/>
                <w:webHidden/>
              </w:rPr>
              <w:fldChar w:fldCharType="separate"/>
            </w:r>
            <w:r w:rsidR="007E0A90">
              <w:rPr>
                <w:noProof/>
                <w:webHidden/>
              </w:rPr>
              <w:t>IX</w:t>
            </w:r>
            <w:r w:rsidR="007E0A90">
              <w:rPr>
                <w:noProof/>
                <w:webHidden/>
              </w:rPr>
              <w:fldChar w:fldCharType="end"/>
            </w:r>
          </w:hyperlink>
        </w:p>
        <w:p w14:paraId="060049C2" w14:textId="5873CA59" w:rsidR="007E0A90" w:rsidRDefault="00E20257">
          <w:pPr>
            <w:pStyle w:val="TDC1"/>
            <w:tabs>
              <w:tab w:val="right" w:leader="dot" w:pos="9060"/>
            </w:tabs>
            <w:rPr>
              <w:rFonts w:asciiTheme="minorHAnsi" w:eastAsiaTheme="minorEastAsia" w:hAnsiTheme="minorHAnsi"/>
              <w:noProof/>
              <w:lang w:eastAsia="es-ES"/>
            </w:rPr>
          </w:pPr>
          <w:hyperlink w:anchor="_Toc78302390" w:history="1">
            <w:r w:rsidR="007E0A90" w:rsidRPr="00943736">
              <w:rPr>
                <w:rStyle w:val="Hipervnculo"/>
                <w:rFonts w:cs="Arial"/>
                <w:noProof/>
              </w:rPr>
              <w:t>ECUACIONES</w:t>
            </w:r>
            <w:r w:rsidR="007E0A90">
              <w:rPr>
                <w:noProof/>
                <w:webHidden/>
              </w:rPr>
              <w:tab/>
            </w:r>
            <w:r w:rsidR="007E0A90">
              <w:rPr>
                <w:noProof/>
                <w:webHidden/>
              </w:rPr>
              <w:fldChar w:fldCharType="begin"/>
            </w:r>
            <w:r w:rsidR="007E0A90">
              <w:rPr>
                <w:noProof/>
                <w:webHidden/>
              </w:rPr>
              <w:instrText xml:space="preserve"> PAGEREF _Toc78302390 \h </w:instrText>
            </w:r>
            <w:r w:rsidR="007E0A90">
              <w:rPr>
                <w:noProof/>
                <w:webHidden/>
              </w:rPr>
            </w:r>
            <w:r w:rsidR="007E0A90">
              <w:rPr>
                <w:noProof/>
                <w:webHidden/>
              </w:rPr>
              <w:fldChar w:fldCharType="separate"/>
            </w:r>
            <w:r w:rsidR="007E0A90">
              <w:rPr>
                <w:noProof/>
                <w:webHidden/>
              </w:rPr>
              <w:t>XI</w:t>
            </w:r>
            <w:r w:rsidR="007E0A90">
              <w:rPr>
                <w:noProof/>
                <w:webHidden/>
              </w:rPr>
              <w:fldChar w:fldCharType="end"/>
            </w:r>
          </w:hyperlink>
        </w:p>
        <w:p w14:paraId="541A4029" w14:textId="17C4FD4E" w:rsidR="007E0A90" w:rsidRDefault="00E20257">
          <w:pPr>
            <w:pStyle w:val="TDC1"/>
            <w:tabs>
              <w:tab w:val="right" w:leader="dot" w:pos="9060"/>
            </w:tabs>
            <w:rPr>
              <w:rFonts w:asciiTheme="minorHAnsi" w:eastAsiaTheme="minorEastAsia" w:hAnsiTheme="minorHAnsi"/>
              <w:noProof/>
              <w:lang w:eastAsia="es-ES"/>
            </w:rPr>
          </w:pPr>
          <w:hyperlink w:anchor="_Toc78302391" w:history="1">
            <w:r w:rsidR="007E0A90" w:rsidRPr="00943736">
              <w:rPr>
                <w:rStyle w:val="Hipervnculo"/>
                <w:rFonts w:cs="Arial"/>
                <w:noProof/>
              </w:rPr>
              <w:t>TABLAS</w:t>
            </w:r>
            <w:r w:rsidR="007E0A90">
              <w:rPr>
                <w:noProof/>
                <w:webHidden/>
              </w:rPr>
              <w:tab/>
            </w:r>
            <w:r w:rsidR="007E0A90">
              <w:rPr>
                <w:noProof/>
                <w:webHidden/>
              </w:rPr>
              <w:fldChar w:fldCharType="begin"/>
            </w:r>
            <w:r w:rsidR="007E0A90">
              <w:rPr>
                <w:noProof/>
                <w:webHidden/>
              </w:rPr>
              <w:instrText xml:space="preserve"> PAGEREF _Toc78302391 \h </w:instrText>
            </w:r>
            <w:r w:rsidR="007E0A90">
              <w:rPr>
                <w:noProof/>
                <w:webHidden/>
              </w:rPr>
            </w:r>
            <w:r w:rsidR="007E0A90">
              <w:rPr>
                <w:noProof/>
                <w:webHidden/>
              </w:rPr>
              <w:fldChar w:fldCharType="separate"/>
            </w:r>
            <w:r w:rsidR="007E0A90">
              <w:rPr>
                <w:noProof/>
                <w:webHidden/>
              </w:rPr>
              <w:t>XII</w:t>
            </w:r>
            <w:r w:rsidR="007E0A90">
              <w:rPr>
                <w:noProof/>
                <w:webHidden/>
              </w:rPr>
              <w:fldChar w:fldCharType="end"/>
            </w:r>
          </w:hyperlink>
        </w:p>
        <w:p w14:paraId="0E1C56F0" w14:textId="1876C9F8" w:rsidR="007E0A90" w:rsidRDefault="00E20257">
          <w:pPr>
            <w:pStyle w:val="TDC1"/>
            <w:tabs>
              <w:tab w:val="right" w:leader="dot" w:pos="9060"/>
            </w:tabs>
            <w:rPr>
              <w:rFonts w:asciiTheme="minorHAnsi" w:eastAsiaTheme="minorEastAsia" w:hAnsiTheme="minorHAnsi"/>
              <w:noProof/>
              <w:lang w:eastAsia="es-ES"/>
            </w:rPr>
          </w:pPr>
          <w:hyperlink w:anchor="_Toc78302392" w:history="1">
            <w:r w:rsidR="007E0A90" w:rsidRPr="00943736">
              <w:rPr>
                <w:rStyle w:val="Hipervnculo"/>
                <w:rFonts w:cs="Arial"/>
                <w:noProof/>
              </w:rPr>
              <w:t>CÓDIGOS</w:t>
            </w:r>
            <w:r w:rsidR="007E0A90">
              <w:rPr>
                <w:noProof/>
                <w:webHidden/>
              </w:rPr>
              <w:tab/>
            </w:r>
            <w:r w:rsidR="007E0A90">
              <w:rPr>
                <w:noProof/>
                <w:webHidden/>
              </w:rPr>
              <w:fldChar w:fldCharType="begin"/>
            </w:r>
            <w:r w:rsidR="007E0A90">
              <w:rPr>
                <w:noProof/>
                <w:webHidden/>
              </w:rPr>
              <w:instrText xml:space="preserve"> PAGEREF _Toc78302392 \h </w:instrText>
            </w:r>
            <w:r w:rsidR="007E0A90">
              <w:rPr>
                <w:noProof/>
                <w:webHidden/>
              </w:rPr>
            </w:r>
            <w:r w:rsidR="007E0A90">
              <w:rPr>
                <w:noProof/>
                <w:webHidden/>
              </w:rPr>
              <w:fldChar w:fldCharType="separate"/>
            </w:r>
            <w:r w:rsidR="007E0A90">
              <w:rPr>
                <w:noProof/>
                <w:webHidden/>
              </w:rPr>
              <w:t>XIII</w:t>
            </w:r>
            <w:r w:rsidR="007E0A90">
              <w:rPr>
                <w:noProof/>
                <w:webHidden/>
              </w:rPr>
              <w:fldChar w:fldCharType="end"/>
            </w:r>
          </w:hyperlink>
        </w:p>
        <w:p w14:paraId="703FFA32" w14:textId="75D30A9F" w:rsidR="007E0A90" w:rsidRDefault="00E20257">
          <w:pPr>
            <w:pStyle w:val="TDC1"/>
            <w:tabs>
              <w:tab w:val="left" w:pos="442"/>
              <w:tab w:val="right" w:leader="dot" w:pos="9060"/>
            </w:tabs>
            <w:rPr>
              <w:rFonts w:asciiTheme="minorHAnsi" w:eastAsiaTheme="minorEastAsia" w:hAnsiTheme="minorHAnsi"/>
              <w:noProof/>
              <w:lang w:eastAsia="es-ES"/>
            </w:rPr>
          </w:pPr>
          <w:hyperlink w:anchor="_Toc78302393" w:history="1">
            <w:r w:rsidR="007E0A90" w:rsidRPr="00943736">
              <w:rPr>
                <w:rStyle w:val="Hipervnculo"/>
                <w:rFonts w:cs="Arial"/>
                <w:noProof/>
              </w:rPr>
              <w:t>1.</w:t>
            </w:r>
            <w:r w:rsidR="007E0A90">
              <w:rPr>
                <w:rFonts w:asciiTheme="minorHAnsi" w:eastAsiaTheme="minorEastAsia" w:hAnsiTheme="minorHAnsi"/>
                <w:noProof/>
                <w:lang w:eastAsia="es-ES"/>
              </w:rPr>
              <w:tab/>
            </w:r>
            <w:r w:rsidR="007E0A90" w:rsidRPr="00943736">
              <w:rPr>
                <w:rStyle w:val="Hipervnculo"/>
                <w:rFonts w:cs="Arial"/>
                <w:noProof/>
              </w:rPr>
              <w:t>INTRODUCCIÓN</w:t>
            </w:r>
            <w:r w:rsidR="007E0A90">
              <w:rPr>
                <w:noProof/>
                <w:webHidden/>
              </w:rPr>
              <w:tab/>
            </w:r>
            <w:r w:rsidR="007E0A90">
              <w:rPr>
                <w:noProof/>
                <w:webHidden/>
              </w:rPr>
              <w:fldChar w:fldCharType="begin"/>
            </w:r>
            <w:r w:rsidR="007E0A90">
              <w:rPr>
                <w:noProof/>
                <w:webHidden/>
              </w:rPr>
              <w:instrText xml:space="preserve"> PAGEREF _Toc78302393 \h </w:instrText>
            </w:r>
            <w:r w:rsidR="007E0A90">
              <w:rPr>
                <w:noProof/>
                <w:webHidden/>
              </w:rPr>
            </w:r>
            <w:r w:rsidR="007E0A90">
              <w:rPr>
                <w:noProof/>
                <w:webHidden/>
              </w:rPr>
              <w:fldChar w:fldCharType="separate"/>
            </w:r>
            <w:r w:rsidR="007E0A90">
              <w:rPr>
                <w:noProof/>
                <w:webHidden/>
              </w:rPr>
              <w:t>2</w:t>
            </w:r>
            <w:r w:rsidR="007E0A90">
              <w:rPr>
                <w:noProof/>
                <w:webHidden/>
              </w:rPr>
              <w:fldChar w:fldCharType="end"/>
            </w:r>
          </w:hyperlink>
        </w:p>
        <w:p w14:paraId="616E352A" w14:textId="37456EDC" w:rsidR="007E0A90" w:rsidRDefault="00E20257">
          <w:pPr>
            <w:pStyle w:val="TDC1"/>
            <w:tabs>
              <w:tab w:val="left" w:pos="442"/>
              <w:tab w:val="right" w:leader="dot" w:pos="9060"/>
            </w:tabs>
            <w:rPr>
              <w:rFonts w:asciiTheme="minorHAnsi" w:eastAsiaTheme="minorEastAsia" w:hAnsiTheme="minorHAnsi"/>
              <w:noProof/>
              <w:lang w:eastAsia="es-ES"/>
            </w:rPr>
          </w:pPr>
          <w:hyperlink w:anchor="_Toc78302394" w:history="1">
            <w:r w:rsidR="007E0A90" w:rsidRPr="00943736">
              <w:rPr>
                <w:rStyle w:val="Hipervnculo"/>
                <w:rFonts w:cs="Arial"/>
                <w:noProof/>
              </w:rPr>
              <w:t>2.</w:t>
            </w:r>
            <w:r w:rsidR="007E0A90">
              <w:rPr>
                <w:rFonts w:asciiTheme="minorHAnsi" w:eastAsiaTheme="minorEastAsia" w:hAnsiTheme="minorHAnsi"/>
                <w:noProof/>
                <w:lang w:eastAsia="es-ES"/>
              </w:rPr>
              <w:tab/>
            </w:r>
            <w:r w:rsidR="007E0A90" w:rsidRPr="00943736">
              <w:rPr>
                <w:rStyle w:val="Hipervnculo"/>
                <w:rFonts w:cs="Arial"/>
                <w:noProof/>
              </w:rPr>
              <w:t>ESTADO DEL ARTE</w:t>
            </w:r>
            <w:r w:rsidR="007E0A90">
              <w:rPr>
                <w:noProof/>
                <w:webHidden/>
              </w:rPr>
              <w:tab/>
            </w:r>
            <w:r w:rsidR="007E0A90">
              <w:rPr>
                <w:noProof/>
                <w:webHidden/>
              </w:rPr>
              <w:fldChar w:fldCharType="begin"/>
            </w:r>
            <w:r w:rsidR="007E0A90">
              <w:rPr>
                <w:noProof/>
                <w:webHidden/>
              </w:rPr>
              <w:instrText xml:space="preserve"> PAGEREF _Toc78302394 \h </w:instrText>
            </w:r>
            <w:r w:rsidR="007E0A90">
              <w:rPr>
                <w:noProof/>
                <w:webHidden/>
              </w:rPr>
            </w:r>
            <w:r w:rsidR="007E0A90">
              <w:rPr>
                <w:noProof/>
                <w:webHidden/>
              </w:rPr>
              <w:fldChar w:fldCharType="separate"/>
            </w:r>
            <w:r w:rsidR="007E0A90">
              <w:rPr>
                <w:noProof/>
                <w:webHidden/>
              </w:rPr>
              <w:t>3</w:t>
            </w:r>
            <w:r w:rsidR="007E0A90">
              <w:rPr>
                <w:noProof/>
                <w:webHidden/>
              </w:rPr>
              <w:fldChar w:fldCharType="end"/>
            </w:r>
          </w:hyperlink>
        </w:p>
        <w:p w14:paraId="5BFA86C4" w14:textId="220C6305" w:rsidR="007E0A90" w:rsidRDefault="00E20257">
          <w:pPr>
            <w:pStyle w:val="TDC2"/>
            <w:tabs>
              <w:tab w:val="left" w:pos="880"/>
              <w:tab w:val="right" w:leader="dot" w:pos="9060"/>
            </w:tabs>
            <w:rPr>
              <w:rFonts w:asciiTheme="minorHAnsi" w:hAnsiTheme="minorHAnsi" w:cstheme="minorBidi"/>
              <w:noProof/>
            </w:rPr>
          </w:pPr>
          <w:hyperlink w:anchor="_Toc78302395" w:history="1">
            <w:r w:rsidR="007E0A90" w:rsidRPr="00943736">
              <w:rPr>
                <w:rStyle w:val="Hipervnculo"/>
                <w:noProof/>
              </w:rPr>
              <w:t>2.1.</w:t>
            </w:r>
            <w:r w:rsidR="007E0A90">
              <w:rPr>
                <w:rFonts w:asciiTheme="minorHAnsi" w:hAnsiTheme="minorHAnsi" w:cstheme="minorBidi"/>
                <w:noProof/>
              </w:rPr>
              <w:tab/>
            </w:r>
            <w:r w:rsidR="007E0A90" w:rsidRPr="00943736">
              <w:rPr>
                <w:rStyle w:val="Hipervnculo"/>
                <w:noProof/>
              </w:rPr>
              <w:t>Internet of Things (IoT)</w:t>
            </w:r>
            <w:r w:rsidR="007E0A90">
              <w:rPr>
                <w:noProof/>
                <w:webHidden/>
              </w:rPr>
              <w:tab/>
            </w:r>
            <w:r w:rsidR="007E0A90">
              <w:rPr>
                <w:noProof/>
                <w:webHidden/>
              </w:rPr>
              <w:fldChar w:fldCharType="begin"/>
            </w:r>
            <w:r w:rsidR="007E0A90">
              <w:rPr>
                <w:noProof/>
                <w:webHidden/>
              </w:rPr>
              <w:instrText xml:space="preserve"> PAGEREF _Toc78302395 \h </w:instrText>
            </w:r>
            <w:r w:rsidR="007E0A90">
              <w:rPr>
                <w:noProof/>
                <w:webHidden/>
              </w:rPr>
            </w:r>
            <w:r w:rsidR="007E0A90">
              <w:rPr>
                <w:noProof/>
                <w:webHidden/>
              </w:rPr>
              <w:fldChar w:fldCharType="separate"/>
            </w:r>
            <w:r w:rsidR="007E0A90">
              <w:rPr>
                <w:noProof/>
                <w:webHidden/>
              </w:rPr>
              <w:t>3</w:t>
            </w:r>
            <w:r w:rsidR="007E0A90">
              <w:rPr>
                <w:noProof/>
                <w:webHidden/>
              </w:rPr>
              <w:fldChar w:fldCharType="end"/>
            </w:r>
          </w:hyperlink>
        </w:p>
        <w:p w14:paraId="3510E65E" w14:textId="69B787F9" w:rsidR="007E0A90" w:rsidRDefault="00E20257">
          <w:pPr>
            <w:pStyle w:val="TDC3"/>
            <w:rPr>
              <w:rFonts w:asciiTheme="minorHAnsi" w:hAnsiTheme="minorHAnsi" w:cstheme="minorBidi"/>
              <w:noProof/>
            </w:rPr>
          </w:pPr>
          <w:hyperlink w:anchor="_Toc78302396" w:history="1">
            <w:r w:rsidR="007E0A90" w:rsidRPr="00943736">
              <w:rPr>
                <w:rStyle w:val="Hipervnculo"/>
                <w:rFonts w:cs="Arial"/>
                <w:noProof/>
              </w:rPr>
              <w:t>2.1.1.</w:t>
            </w:r>
            <w:r w:rsidR="007E0A90">
              <w:rPr>
                <w:rFonts w:asciiTheme="minorHAnsi" w:hAnsiTheme="minorHAnsi" w:cstheme="minorBidi"/>
                <w:noProof/>
              </w:rPr>
              <w:tab/>
            </w:r>
            <w:r w:rsidR="007E0A90" w:rsidRPr="00943736">
              <w:rPr>
                <w:rStyle w:val="Hipervnculo"/>
                <w:noProof/>
              </w:rPr>
              <w:t>Introducción [2]</w:t>
            </w:r>
            <w:r w:rsidR="007E0A90">
              <w:rPr>
                <w:noProof/>
                <w:webHidden/>
              </w:rPr>
              <w:tab/>
            </w:r>
            <w:r w:rsidR="007E0A90">
              <w:rPr>
                <w:noProof/>
                <w:webHidden/>
              </w:rPr>
              <w:fldChar w:fldCharType="begin"/>
            </w:r>
            <w:r w:rsidR="007E0A90">
              <w:rPr>
                <w:noProof/>
                <w:webHidden/>
              </w:rPr>
              <w:instrText xml:space="preserve"> PAGEREF _Toc78302396 \h </w:instrText>
            </w:r>
            <w:r w:rsidR="007E0A90">
              <w:rPr>
                <w:noProof/>
                <w:webHidden/>
              </w:rPr>
            </w:r>
            <w:r w:rsidR="007E0A90">
              <w:rPr>
                <w:noProof/>
                <w:webHidden/>
              </w:rPr>
              <w:fldChar w:fldCharType="separate"/>
            </w:r>
            <w:r w:rsidR="007E0A90">
              <w:rPr>
                <w:noProof/>
                <w:webHidden/>
              </w:rPr>
              <w:t>3</w:t>
            </w:r>
            <w:r w:rsidR="007E0A90">
              <w:rPr>
                <w:noProof/>
                <w:webHidden/>
              </w:rPr>
              <w:fldChar w:fldCharType="end"/>
            </w:r>
          </w:hyperlink>
        </w:p>
        <w:p w14:paraId="646283D4" w14:textId="686D36DC" w:rsidR="007E0A90" w:rsidRDefault="00E20257">
          <w:pPr>
            <w:pStyle w:val="TDC3"/>
            <w:rPr>
              <w:rFonts w:asciiTheme="minorHAnsi" w:hAnsiTheme="minorHAnsi" w:cstheme="minorBidi"/>
              <w:noProof/>
            </w:rPr>
          </w:pPr>
          <w:hyperlink w:anchor="_Toc78302397" w:history="1">
            <w:r w:rsidR="007E0A90" w:rsidRPr="00943736">
              <w:rPr>
                <w:rStyle w:val="Hipervnculo"/>
                <w:rFonts w:cs="Arial"/>
                <w:noProof/>
              </w:rPr>
              <w:t>2.1.2.</w:t>
            </w:r>
            <w:r w:rsidR="007E0A90">
              <w:rPr>
                <w:rFonts w:asciiTheme="minorHAnsi" w:hAnsiTheme="minorHAnsi" w:cstheme="minorBidi"/>
                <w:noProof/>
              </w:rPr>
              <w:tab/>
            </w:r>
            <w:r w:rsidR="007E0A90" w:rsidRPr="00943736">
              <w:rPr>
                <w:rStyle w:val="Hipervnculo"/>
                <w:noProof/>
              </w:rPr>
              <w:t>Componentes [2]</w:t>
            </w:r>
            <w:r w:rsidR="007E0A90">
              <w:rPr>
                <w:noProof/>
                <w:webHidden/>
              </w:rPr>
              <w:tab/>
            </w:r>
            <w:r w:rsidR="007E0A90">
              <w:rPr>
                <w:noProof/>
                <w:webHidden/>
              </w:rPr>
              <w:fldChar w:fldCharType="begin"/>
            </w:r>
            <w:r w:rsidR="007E0A90">
              <w:rPr>
                <w:noProof/>
                <w:webHidden/>
              </w:rPr>
              <w:instrText xml:space="preserve"> PAGEREF _Toc78302397 \h </w:instrText>
            </w:r>
            <w:r w:rsidR="007E0A90">
              <w:rPr>
                <w:noProof/>
                <w:webHidden/>
              </w:rPr>
            </w:r>
            <w:r w:rsidR="007E0A90">
              <w:rPr>
                <w:noProof/>
                <w:webHidden/>
              </w:rPr>
              <w:fldChar w:fldCharType="separate"/>
            </w:r>
            <w:r w:rsidR="007E0A90">
              <w:rPr>
                <w:noProof/>
                <w:webHidden/>
              </w:rPr>
              <w:t>4</w:t>
            </w:r>
            <w:r w:rsidR="007E0A90">
              <w:rPr>
                <w:noProof/>
                <w:webHidden/>
              </w:rPr>
              <w:fldChar w:fldCharType="end"/>
            </w:r>
          </w:hyperlink>
        </w:p>
        <w:p w14:paraId="32685A7F" w14:textId="2A88DEFC" w:rsidR="007E0A90" w:rsidRDefault="00E20257">
          <w:pPr>
            <w:pStyle w:val="TDC4"/>
            <w:tabs>
              <w:tab w:val="left" w:pos="1760"/>
              <w:tab w:val="right" w:leader="dot" w:pos="9060"/>
            </w:tabs>
            <w:rPr>
              <w:rFonts w:asciiTheme="minorHAnsi" w:eastAsiaTheme="minorEastAsia" w:hAnsiTheme="minorHAnsi"/>
              <w:noProof/>
              <w:lang w:eastAsia="es-ES"/>
            </w:rPr>
          </w:pPr>
          <w:hyperlink w:anchor="_Toc78302398" w:history="1">
            <w:r w:rsidR="007E0A90" w:rsidRPr="00943736">
              <w:rPr>
                <w:rStyle w:val="Hipervnculo"/>
                <w:rFonts w:cs="Arial"/>
                <w:noProof/>
              </w:rPr>
              <w:t>2.1.2.1.</w:t>
            </w:r>
            <w:r w:rsidR="007E0A90">
              <w:rPr>
                <w:rFonts w:asciiTheme="minorHAnsi" w:eastAsiaTheme="minorEastAsia" w:hAnsiTheme="minorHAnsi"/>
                <w:noProof/>
                <w:lang w:eastAsia="es-ES"/>
              </w:rPr>
              <w:tab/>
            </w:r>
            <w:r w:rsidR="007E0A90" w:rsidRPr="00943736">
              <w:rPr>
                <w:rStyle w:val="Hipervnculo"/>
                <w:rFonts w:cs="Arial"/>
                <w:noProof/>
              </w:rPr>
              <w:t>Dispositivo</w:t>
            </w:r>
            <w:r w:rsidR="007E0A90">
              <w:rPr>
                <w:noProof/>
                <w:webHidden/>
              </w:rPr>
              <w:tab/>
            </w:r>
            <w:r w:rsidR="007E0A90">
              <w:rPr>
                <w:noProof/>
                <w:webHidden/>
              </w:rPr>
              <w:fldChar w:fldCharType="begin"/>
            </w:r>
            <w:r w:rsidR="007E0A90">
              <w:rPr>
                <w:noProof/>
                <w:webHidden/>
              </w:rPr>
              <w:instrText xml:space="preserve"> PAGEREF _Toc78302398 \h </w:instrText>
            </w:r>
            <w:r w:rsidR="007E0A90">
              <w:rPr>
                <w:noProof/>
                <w:webHidden/>
              </w:rPr>
            </w:r>
            <w:r w:rsidR="007E0A90">
              <w:rPr>
                <w:noProof/>
                <w:webHidden/>
              </w:rPr>
              <w:fldChar w:fldCharType="separate"/>
            </w:r>
            <w:r w:rsidR="007E0A90">
              <w:rPr>
                <w:noProof/>
                <w:webHidden/>
              </w:rPr>
              <w:t>5</w:t>
            </w:r>
            <w:r w:rsidR="007E0A90">
              <w:rPr>
                <w:noProof/>
                <w:webHidden/>
              </w:rPr>
              <w:fldChar w:fldCharType="end"/>
            </w:r>
          </w:hyperlink>
        </w:p>
        <w:p w14:paraId="686484FD" w14:textId="37E68C24" w:rsidR="007E0A90" w:rsidRDefault="00E20257">
          <w:pPr>
            <w:pStyle w:val="TDC4"/>
            <w:tabs>
              <w:tab w:val="left" w:pos="1760"/>
              <w:tab w:val="right" w:leader="dot" w:pos="9060"/>
            </w:tabs>
            <w:rPr>
              <w:rFonts w:asciiTheme="minorHAnsi" w:eastAsiaTheme="minorEastAsia" w:hAnsiTheme="minorHAnsi"/>
              <w:noProof/>
              <w:lang w:eastAsia="es-ES"/>
            </w:rPr>
          </w:pPr>
          <w:hyperlink w:anchor="_Toc78302399" w:history="1">
            <w:r w:rsidR="007E0A90" w:rsidRPr="00943736">
              <w:rPr>
                <w:rStyle w:val="Hipervnculo"/>
                <w:rFonts w:cs="Arial"/>
                <w:noProof/>
              </w:rPr>
              <w:t>2.1.2.2.</w:t>
            </w:r>
            <w:r w:rsidR="007E0A90">
              <w:rPr>
                <w:rFonts w:asciiTheme="minorHAnsi" w:eastAsiaTheme="minorEastAsia" w:hAnsiTheme="minorHAnsi"/>
                <w:noProof/>
                <w:lang w:eastAsia="es-ES"/>
              </w:rPr>
              <w:tab/>
            </w:r>
            <w:r w:rsidR="007E0A90" w:rsidRPr="00943736">
              <w:rPr>
                <w:rStyle w:val="Hipervnculo"/>
                <w:rFonts w:cs="Arial"/>
                <w:noProof/>
              </w:rPr>
              <w:t>Red Local</w:t>
            </w:r>
            <w:r w:rsidR="007E0A90">
              <w:rPr>
                <w:noProof/>
                <w:webHidden/>
              </w:rPr>
              <w:tab/>
            </w:r>
            <w:r w:rsidR="007E0A90">
              <w:rPr>
                <w:noProof/>
                <w:webHidden/>
              </w:rPr>
              <w:fldChar w:fldCharType="begin"/>
            </w:r>
            <w:r w:rsidR="007E0A90">
              <w:rPr>
                <w:noProof/>
                <w:webHidden/>
              </w:rPr>
              <w:instrText xml:space="preserve"> PAGEREF _Toc78302399 \h </w:instrText>
            </w:r>
            <w:r w:rsidR="007E0A90">
              <w:rPr>
                <w:noProof/>
                <w:webHidden/>
              </w:rPr>
            </w:r>
            <w:r w:rsidR="007E0A90">
              <w:rPr>
                <w:noProof/>
                <w:webHidden/>
              </w:rPr>
              <w:fldChar w:fldCharType="separate"/>
            </w:r>
            <w:r w:rsidR="007E0A90">
              <w:rPr>
                <w:noProof/>
                <w:webHidden/>
              </w:rPr>
              <w:t>5</w:t>
            </w:r>
            <w:r w:rsidR="007E0A90">
              <w:rPr>
                <w:noProof/>
                <w:webHidden/>
              </w:rPr>
              <w:fldChar w:fldCharType="end"/>
            </w:r>
          </w:hyperlink>
        </w:p>
        <w:p w14:paraId="734EC95B" w14:textId="09E419DD" w:rsidR="007E0A90" w:rsidRDefault="00E20257">
          <w:pPr>
            <w:pStyle w:val="TDC4"/>
            <w:tabs>
              <w:tab w:val="left" w:pos="1760"/>
              <w:tab w:val="right" w:leader="dot" w:pos="9060"/>
            </w:tabs>
            <w:rPr>
              <w:rFonts w:asciiTheme="minorHAnsi" w:eastAsiaTheme="minorEastAsia" w:hAnsiTheme="minorHAnsi"/>
              <w:noProof/>
              <w:lang w:eastAsia="es-ES"/>
            </w:rPr>
          </w:pPr>
          <w:hyperlink w:anchor="_Toc78302400" w:history="1">
            <w:r w:rsidR="007E0A90" w:rsidRPr="00943736">
              <w:rPr>
                <w:rStyle w:val="Hipervnculo"/>
                <w:rFonts w:cs="Arial"/>
                <w:noProof/>
              </w:rPr>
              <w:t>2.1.2.3.</w:t>
            </w:r>
            <w:r w:rsidR="007E0A90">
              <w:rPr>
                <w:rFonts w:asciiTheme="minorHAnsi" w:eastAsiaTheme="minorEastAsia" w:hAnsiTheme="minorHAnsi"/>
                <w:noProof/>
                <w:lang w:eastAsia="es-ES"/>
              </w:rPr>
              <w:tab/>
            </w:r>
            <w:r w:rsidR="007E0A90" w:rsidRPr="00943736">
              <w:rPr>
                <w:rStyle w:val="Hipervnculo"/>
                <w:rFonts w:cs="Arial"/>
                <w:noProof/>
              </w:rPr>
              <w:t>Internet</w:t>
            </w:r>
            <w:r w:rsidR="007E0A90">
              <w:rPr>
                <w:noProof/>
                <w:webHidden/>
              </w:rPr>
              <w:tab/>
            </w:r>
            <w:r w:rsidR="007E0A90">
              <w:rPr>
                <w:noProof/>
                <w:webHidden/>
              </w:rPr>
              <w:fldChar w:fldCharType="begin"/>
            </w:r>
            <w:r w:rsidR="007E0A90">
              <w:rPr>
                <w:noProof/>
                <w:webHidden/>
              </w:rPr>
              <w:instrText xml:space="preserve"> PAGEREF _Toc78302400 \h </w:instrText>
            </w:r>
            <w:r w:rsidR="007E0A90">
              <w:rPr>
                <w:noProof/>
                <w:webHidden/>
              </w:rPr>
            </w:r>
            <w:r w:rsidR="007E0A90">
              <w:rPr>
                <w:noProof/>
                <w:webHidden/>
              </w:rPr>
              <w:fldChar w:fldCharType="separate"/>
            </w:r>
            <w:r w:rsidR="007E0A90">
              <w:rPr>
                <w:noProof/>
                <w:webHidden/>
              </w:rPr>
              <w:t>5</w:t>
            </w:r>
            <w:r w:rsidR="007E0A90">
              <w:rPr>
                <w:noProof/>
                <w:webHidden/>
              </w:rPr>
              <w:fldChar w:fldCharType="end"/>
            </w:r>
          </w:hyperlink>
        </w:p>
        <w:p w14:paraId="308F9408" w14:textId="3F0AA7C4" w:rsidR="007E0A90" w:rsidRDefault="00E20257">
          <w:pPr>
            <w:pStyle w:val="TDC4"/>
            <w:tabs>
              <w:tab w:val="left" w:pos="1760"/>
              <w:tab w:val="right" w:leader="dot" w:pos="9060"/>
            </w:tabs>
            <w:rPr>
              <w:rFonts w:asciiTheme="minorHAnsi" w:eastAsiaTheme="minorEastAsia" w:hAnsiTheme="minorHAnsi"/>
              <w:noProof/>
              <w:lang w:eastAsia="es-ES"/>
            </w:rPr>
          </w:pPr>
          <w:hyperlink w:anchor="_Toc78302401" w:history="1">
            <w:r w:rsidR="007E0A90" w:rsidRPr="00943736">
              <w:rPr>
                <w:rStyle w:val="Hipervnculo"/>
                <w:rFonts w:cs="Arial"/>
                <w:noProof/>
              </w:rPr>
              <w:t>2.1.2.4.</w:t>
            </w:r>
            <w:r w:rsidR="007E0A90">
              <w:rPr>
                <w:rFonts w:asciiTheme="minorHAnsi" w:eastAsiaTheme="minorEastAsia" w:hAnsiTheme="minorHAnsi"/>
                <w:noProof/>
                <w:lang w:eastAsia="es-ES"/>
              </w:rPr>
              <w:tab/>
            </w:r>
            <w:r w:rsidR="007E0A90" w:rsidRPr="00943736">
              <w:rPr>
                <w:rStyle w:val="Hipervnculo"/>
                <w:rFonts w:cs="Arial"/>
                <w:noProof/>
              </w:rPr>
              <w:t>Servicios Backend</w:t>
            </w:r>
            <w:r w:rsidR="007E0A90">
              <w:rPr>
                <w:noProof/>
                <w:webHidden/>
              </w:rPr>
              <w:tab/>
            </w:r>
            <w:r w:rsidR="007E0A90">
              <w:rPr>
                <w:noProof/>
                <w:webHidden/>
              </w:rPr>
              <w:fldChar w:fldCharType="begin"/>
            </w:r>
            <w:r w:rsidR="007E0A90">
              <w:rPr>
                <w:noProof/>
                <w:webHidden/>
              </w:rPr>
              <w:instrText xml:space="preserve"> PAGEREF _Toc78302401 \h </w:instrText>
            </w:r>
            <w:r w:rsidR="007E0A90">
              <w:rPr>
                <w:noProof/>
                <w:webHidden/>
              </w:rPr>
            </w:r>
            <w:r w:rsidR="007E0A90">
              <w:rPr>
                <w:noProof/>
                <w:webHidden/>
              </w:rPr>
              <w:fldChar w:fldCharType="separate"/>
            </w:r>
            <w:r w:rsidR="007E0A90">
              <w:rPr>
                <w:noProof/>
                <w:webHidden/>
              </w:rPr>
              <w:t>6</w:t>
            </w:r>
            <w:r w:rsidR="007E0A90">
              <w:rPr>
                <w:noProof/>
                <w:webHidden/>
              </w:rPr>
              <w:fldChar w:fldCharType="end"/>
            </w:r>
          </w:hyperlink>
        </w:p>
        <w:p w14:paraId="0F2EC702" w14:textId="0A6D7F3D" w:rsidR="007E0A90" w:rsidRDefault="00E20257">
          <w:pPr>
            <w:pStyle w:val="TDC4"/>
            <w:tabs>
              <w:tab w:val="left" w:pos="1760"/>
              <w:tab w:val="right" w:leader="dot" w:pos="9060"/>
            </w:tabs>
            <w:rPr>
              <w:rFonts w:asciiTheme="minorHAnsi" w:eastAsiaTheme="minorEastAsia" w:hAnsiTheme="minorHAnsi"/>
              <w:noProof/>
              <w:lang w:eastAsia="es-ES"/>
            </w:rPr>
          </w:pPr>
          <w:hyperlink w:anchor="_Toc78302402" w:history="1">
            <w:r w:rsidR="007E0A90" w:rsidRPr="00943736">
              <w:rPr>
                <w:rStyle w:val="Hipervnculo"/>
                <w:rFonts w:cs="Arial"/>
                <w:noProof/>
              </w:rPr>
              <w:t>2.1.2.5.</w:t>
            </w:r>
            <w:r w:rsidR="007E0A90">
              <w:rPr>
                <w:rFonts w:asciiTheme="minorHAnsi" w:eastAsiaTheme="minorEastAsia" w:hAnsiTheme="minorHAnsi"/>
                <w:noProof/>
                <w:lang w:eastAsia="es-ES"/>
              </w:rPr>
              <w:tab/>
            </w:r>
            <w:r w:rsidR="007E0A90" w:rsidRPr="00943736">
              <w:rPr>
                <w:rStyle w:val="Hipervnculo"/>
                <w:rFonts w:cs="Arial"/>
                <w:noProof/>
              </w:rPr>
              <w:t>Aplicaciones</w:t>
            </w:r>
            <w:r w:rsidR="007E0A90">
              <w:rPr>
                <w:noProof/>
                <w:webHidden/>
              </w:rPr>
              <w:tab/>
            </w:r>
            <w:r w:rsidR="007E0A90">
              <w:rPr>
                <w:noProof/>
                <w:webHidden/>
              </w:rPr>
              <w:fldChar w:fldCharType="begin"/>
            </w:r>
            <w:r w:rsidR="007E0A90">
              <w:rPr>
                <w:noProof/>
                <w:webHidden/>
              </w:rPr>
              <w:instrText xml:space="preserve"> PAGEREF _Toc78302402 \h </w:instrText>
            </w:r>
            <w:r w:rsidR="007E0A90">
              <w:rPr>
                <w:noProof/>
                <w:webHidden/>
              </w:rPr>
            </w:r>
            <w:r w:rsidR="007E0A90">
              <w:rPr>
                <w:noProof/>
                <w:webHidden/>
              </w:rPr>
              <w:fldChar w:fldCharType="separate"/>
            </w:r>
            <w:r w:rsidR="007E0A90">
              <w:rPr>
                <w:noProof/>
                <w:webHidden/>
              </w:rPr>
              <w:t>6</w:t>
            </w:r>
            <w:r w:rsidR="007E0A90">
              <w:rPr>
                <w:noProof/>
                <w:webHidden/>
              </w:rPr>
              <w:fldChar w:fldCharType="end"/>
            </w:r>
          </w:hyperlink>
        </w:p>
        <w:p w14:paraId="109551E0" w14:textId="3EBB6B1D" w:rsidR="007E0A90" w:rsidRDefault="00E20257">
          <w:pPr>
            <w:pStyle w:val="TDC3"/>
            <w:rPr>
              <w:rFonts w:asciiTheme="minorHAnsi" w:hAnsiTheme="minorHAnsi" w:cstheme="minorBidi"/>
              <w:noProof/>
            </w:rPr>
          </w:pPr>
          <w:hyperlink w:anchor="_Toc78302403" w:history="1">
            <w:r w:rsidR="007E0A90" w:rsidRPr="00943736">
              <w:rPr>
                <w:rStyle w:val="Hipervnculo"/>
                <w:rFonts w:cs="Arial"/>
                <w:noProof/>
              </w:rPr>
              <w:t>2.1.3.</w:t>
            </w:r>
            <w:r w:rsidR="007E0A90">
              <w:rPr>
                <w:rFonts w:asciiTheme="minorHAnsi" w:hAnsiTheme="minorHAnsi" w:cstheme="minorBidi"/>
                <w:noProof/>
              </w:rPr>
              <w:tab/>
            </w:r>
            <w:r w:rsidR="007E0A90" w:rsidRPr="00943736">
              <w:rPr>
                <w:rStyle w:val="Hipervnculo"/>
                <w:noProof/>
              </w:rPr>
              <w:t>Sensores</w:t>
            </w:r>
            <w:r w:rsidR="007E0A90">
              <w:rPr>
                <w:noProof/>
                <w:webHidden/>
              </w:rPr>
              <w:tab/>
            </w:r>
            <w:r w:rsidR="007E0A90">
              <w:rPr>
                <w:noProof/>
                <w:webHidden/>
              </w:rPr>
              <w:fldChar w:fldCharType="begin"/>
            </w:r>
            <w:r w:rsidR="007E0A90">
              <w:rPr>
                <w:noProof/>
                <w:webHidden/>
              </w:rPr>
              <w:instrText xml:space="preserve"> PAGEREF _Toc78302403 \h </w:instrText>
            </w:r>
            <w:r w:rsidR="007E0A90">
              <w:rPr>
                <w:noProof/>
                <w:webHidden/>
              </w:rPr>
            </w:r>
            <w:r w:rsidR="007E0A90">
              <w:rPr>
                <w:noProof/>
                <w:webHidden/>
              </w:rPr>
              <w:fldChar w:fldCharType="separate"/>
            </w:r>
            <w:r w:rsidR="007E0A90">
              <w:rPr>
                <w:noProof/>
                <w:webHidden/>
              </w:rPr>
              <w:t>6</w:t>
            </w:r>
            <w:r w:rsidR="007E0A90">
              <w:rPr>
                <w:noProof/>
                <w:webHidden/>
              </w:rPr>
              <w:fldChar w:fldCharType="end"/>
            </w:r>
          </w:hyperlink>
        </w:p>
        <w:p w14:paraId="4B72B00D" w14:textId="162E6821" w:rsidR="007E0A90" w:rsidRDefault="00E20257">
          <w:pPr>
            <w:pStyle w:val="TDC3"/>
            <w:rPr>
              <w:rFonts w:asciiTheme="minorHAnsi" w:hAnsiTheme="minorHAnsi" w:cstheme="minorBidi"/>
              <w:noProof/>
            </w:rPr>
          </w:pPr>
          <w:hyperlink w:anchor="_Toc78302404" w:history="1">
            <w:r w:rsidR="007E0A90" w:rsidRPr="00943736">
              <w:rPr>
                <w:rStyle w:val="Hipervnculo"/>
                <w:rFonts w:cs="Arial"/>
                <w:noProof/>
              </w:rPr>
              <w:t>2.1.4.</w:t>
            </w:r>
            <w:r w:rsidR="007E0A90">
              <w:rPr>
                <w:rFonts w:asciiTheme="minorHAnsi" w:hAnsiTheme="minorHAnsi" w:cstheme="minorBidi"/>
                <w:noProof/>
              </w:rPr>
              <w:tab/>
            </w:r>
            <w:r w:rsidR="007E0A90" w:rsidRPr="00943736">
              <w:rPr>
                <w:rStyle w:val="Hipervnculo"/>
                <w:noProof/>
              </w:rPr>
              <w:t>Arquitectura [3]</w:t>
            </w:r>
            <w:r w:rsidR="007E0A90">
              <w:rPr>
                <w:noProof/>
                <w:webHidden/>
              </w:rPr>
              <w:tab/>
            </w:r>
            <w:r w:rsidR="007E0A90">
              <w:rPr>
                <w:noProof/>
                <w:webHidden/>
              </w:rPr>
              <w:fldChar w:fldCharType="begin"/>
            </w:r>
            <w:r w:rsidR="007E0A90">
              <w:rPr>
                <w:noProof/>
                <w:webHidden/>
              </w:rPr>
              <w:instrText xml:space="preserve"> PAGEREF _Toc78302404 \h </w:instrText>
            </w:r>
            <w:r w:rsidR="007E0A90">
              <w:rPr>
                <w:noProof/>
                <w:webHidden/>
              </w:rPr>
            </w:r>
            <w:r w:rsidR="007E0A90">
              <w:rPr>
                <w:noProof/>
                <w:webHidden/>
              </w:rPr>
              <w:fldChar w:fldCharType="separate"/>
            </w:r>
            <w:r w:rsidR="007E0A90">
              <w:rPr>
                <w:noProof/>
                <w:webHidden/>
              </w:rPr>
              <w:t>7</w:t>
            </w:r>
            <w:r w:rsidR="007E0A90">
              <w:rPr>
                <w:noProof/>
                <w:webHidden/>
              </w:rPr>
              <w:fldChar w:fldCharType="end"/>
            </w:r>
          </w:hyperlink>
        </w:p>
        <w:p w14:paraId="09D8CCF9" w14:textId="1ED6315D" w:rsidR="007E0A90" w:rsidRDefault="00E20257">
          <w:pPr>
            <w:pStyle w:val="TDC4"/>
            <w:tabs>
              <w:tab w:val="left" w:pos="1760"/>
              <w:tab w:val="right" w:leader="dot" w:pos="9060"/>
            </w:tabs>
            <w:rPr>
              <w:rFonts w:asciiTheme="minorHAnsi" w:eastAsiaTheme="minorEastAsia" w:hAnsiTheme="minorHAnsi"/>
              <w:noProof/>
              <w:lang w:eastAsia="es-ES"/>
            </w:rPr>
          </w:pPr>
          <w:hyperlink w:anchor="_Toc78302405" w:history="1">
            <w:r w:rsidR="007E0A90" w:rsidRPr="00943736">
              <w:rPr>
                <w:rStyle w:val="Hipervnculo"/>
                <w:rFonts w:cs="Arial"/>
                <w:noProof/>
              </w:rPr>
              <w:t>2.1.4.1.</w:t>
            </w:r>
            <w:r w:rsidR="007E0A90">
              <w:rPr>
                <w:rFonts w:asciiTheme="minorHAnsi" w:eastAsiaTheme="minorEastAsia" w:hAnsiTheme="minorHAnsi"/>
                <w:noProof/>
                <w:lang w:eastAsia="es-ES"/>
              </w:rPr>
              <w:tab/>
            </w:r>
            <w:r w:rsidR="007E0A90" w:rsidRPr="00943736">
              <w:rPr>
                <w:rStyle w:val="Hipervnculo"/>
                <w:noProof/>
              </w:rPr>
              <w:t>Capa de Sensorizado</w:t>
            </w:r>
            <w:r w:rsidR="007E0A90">
              <w:rPr>
                <w:noProof/>
                <w:webHidden/>
              </w:rPr>
              <w:tab/>
            </w:r>
            <w:r w:rsidR="007E0A90">
              <w:rPr>
                <w:noProof/>
                <w:webHidden/>
              </w:rPr>
              <w:fldChar w:fldCharType="begin"/>
            </w:r>
            <w:r w:rsidR="007E0A90">
              <w:rPr>
                <w:noProof/>
                <w:webHidden/>
              </w:rPr>
              <w:instrText xml:space="preserve"> PAGEREF _Toc78302405 \h </w:instrText>
            </w:r>
            <w:r w:rsidR="007E0A90">
              <w:rPr>
                <w:noProof/>
                <w:webHidden/>
              </w:rPr>
            </w:r>
            <w:r w:rsidR="007E0A90">
              <w:rPr>
                <w:noProof/>
                <w:webHidden/>
              </w:rPr>
              <w:fldChar w:fldCharType="separate"/>
            </w:r>
            <w:r w:rsidR="007E0A90">
              <w:rPr>
                <w:noProof/>
                <w:webHidden/>
              </w:rPr>
              <w:t>7</w:t>
            </w:r>
            <w:r w:rsidR="007E0A90">
              <w:rPr>
                <w:noProof/>
                <w:webHidden/>
              </w:rPr>
              <w:fldChar w:fldCharType="end"/>
            </w:r>
          </w:hyperlink>
        </w:p>
        <w:p w14:paraId="5D3C35A9" w14:textId="370685AF" w:rsidR="007E0A90" w:rsidRDefault="00E20257">
          <w:pPr>
            <w:pStyle w:val="TDC4"/>
            <w:tabs>
              <w:tab w:val="left" w:pos="1760"/>
              <w:tab w:val="right" w:leader="dot" w:pos="9060"/>
            </w:tabs>
            <w:rPr>
              <w:rFonts w:asciiTheme="minorHAnsi" w:eastAsiaTheme="minorEastAsia" w:hAnsiTheme="minorHAnsi"/>
              <w:noProof/>
              <w:lang w:eastAsia="es-ES"/>
            </w:rPr>
          </w:pPr>
          <w:hyperlink w:anchor="_Toc78302406" w:history="1">
            <w:r w:rsidR="007E0A90" w:rsidRPr="00943736">
              <w:rPr>
                <w:rStyle w:val="Hipervnculo"/>
                <w:rFonts w:cs="Arial"/>
                <w:noProof/>
              </w:rPr>
              <w:t>2.1.4.2.</w:t>
            </w:r>
            <w:r w:rsidR="007E0A90">
              <w:rPr>
                <w:rFonts w:asciiTheme="minorHAnsi" w:eastAsiaTheme="minorEastAsia" w:hAnsiTheme="minorHAnsi"/>
                <w:noProof/>
                <w:lang w:eastAsia="es-ES"/>
              </w:rPr>
              <w:tab/>
            </w:r>
            <w:r w:rsidR="007E0A90" w:rsidRPr="00943736">
              <w:rPr>
                <w:rStyle w:val="Hipervnculo"/>
                <w:noProof/>
              </w:rPr>
              <w:t>Capa de Red</w:t>
            </w:r>
            <w:r w:rsidR="007E0A90">
              <w:rPr>
                <w:noProof/>
                <w:webHidden/>
              </w:rPr>
              <w:tab/>
            </w:r>
            <w:r w:rsidR="007E0A90">
              <w:rPr>
                <w:noProof/>
                <w:webHidden/>
              </w:rPr>
              <w:fldChar w:fldCharType="begin"/>
            </w:r>
            <w:r w:rsidR="007E0A90">
              <w:rPr>
                <w:noProof/>
                <w:webHidden/>
              </w:rPr>
              <w:instrText xml:space="preserve"> PAGEREF _Toc78302406 \h </w:instrText>
            </w:r>
            <w:r w:rsidR="007E0A90">
              <w:rPr>
                <w:noProof/>
                <w:webHidden/>
              </w:rPr>
            </w:r>
            <w:r w:rsidR="007E0A90">
              <w:rPr>
                <w:noProof/>
                <w:webHidden/>
              </w:rPr>
              <w:fldChar w:fldCharType="separate"/>
            </w:r>
            <w:r w:rsidR="007E0A90">
              <w:rPr>
                <w:noProof/>
                <w:webHidden/>
              </w:rPr>
              <w:t>7</w:t>
            </w:r>
            <w:r w:rsidR="007E0A90">
              <w:rPr>
                <w:noProof/>
                <w:webHidden/>
              </w:rPr>
              <w:fldChar w:fldCharType="end"/>
            </w:r>
          </w:hyperlink>
        </w:p>
        <w:p w14:paraId="69E37FFD" w14:textId="67050B68" w:rsidR="007E0A90" w:rsidRDefault="00E20257">
          <w:pPr>
            <w:pStyle w:val="TDC4"/>
            <w:tabs>
              <w:tab w:val="left" w:pos="1760"/>
              <w:tab w:val="right" w:leader="dot" w:pos="9060"/>
            </w:tabs>
            <w:rPr>
              <w:rFonts w:asciiTheme="minorHAnsi" w:eastAsiaTheme="minorEastAsia" w:hAnsiTheme="minorHAnsi"/>
              <w:noProof/>
              <w:lang w:eastAsia="es-ES"/>
            </w:rPr>
          </w:pPr>
          <w:hyperlink w:anchor="_Toc78302407" w:history="1">
            <w:r w:rsidR="007E0A90" w:rsidRPr="00943736">
              <w:rPr>
                <w:rStyle w:val="Hipervnculo"/>
                <w:rFonts w:cs="Arial"/>
                <w:noProof/>
              </w:rPr>
              <w:t>2.1.4.3.</w:t>
            </w:r>
            <w:r w:rsidR="007E0A90">
              <w:rPr>
                <w:rFonts w:asciiTheme="minorHAnsi" w:eastAsiaTheme="minorEastAsia" w:hAnsiTheme="minorHAnsi"/>
                <w:noProof/>
                <w:lang w:eastAsia="es-ES"/>
              </w:rPr>
              <w:tab/>
            </w:r>
            <w:r w:rsidR="007E0A90" w:rsidRPr="00943736">
              <w:rPr>
                <w:rStyle w:val="Hipervnculo"/>
                <w:noProof/>
              </w:rPr>
              <w:t>Capa de Servicio</w:t>
            </w:r>
            <w:r w:rsidR="007E0A90">
              <w:rPr>
                <w:noProof/>
                <w:webHidden/>
              </w:rPr>
              <w:tab/>
            </w:r>
            <w:r w:rsidR="007E0A90">
              <w:rPr>
                <w:noProof/>
                <w:webHidden/>
              </w:rPr>
              <w:fldChar w:fldCharType="begin"/>
            </w:r>
            <w:r w:rsidR="007E0A90">
              <w:rPr>
                <w:noProof/>
                <w:webHidden/>
              </w:rPr>
              <w:instrText xml:space="preserve"> PAGEREF _Toc78302407 \h </w:instrText>
            </w:r>
            <w:r w:rsidR="007E0A90">
              <w:rPr>
                <w:noProof/>
                <w:webHidden/>
              </w:rPr>
            </w:r>
            <w:r w:rsidR="007E0A90">
              <w:rPr>
                <w:noProof/>
                <w:webHidden/>
              </w:rPr>
              <w:fldChar w:fldCharType="separate"/>
            </w:r>
            <w:r w:rsidR="007E0A90">
              <w:rPr>
                <w:noProof/>
                <w:webHidden/>
              </w:rPr>
              <w:t>8</w:t>
            </w:r>
            <w:r w:rsidR="007E0A90">
              <w:rPr>
                <w:noProof/>
                <w:webHidden/>
              </w:rPr>
              <w:fldChar w:fldCharType="end"/>
            </w:r>
          </w:hyperlink>
        </w:p>
        <w:p w14:paraId="57B206D1" w14:textId="0E9F22E6" w:rsidR="007E0A90" w:rsidRDefault="00E20257">
          <w:pPr>
            <w:pStyle w:val="TDC4"/>
            <w:tabs>
              <w:tab w:val="left" w:pos="1760"/>
              <w:tab w:val="right" w:leader="dot" w:pos="9060"/>
            </w:tabs>
            <w:rPr>
              <w:rFonts w:asciiTheme="minorHAnsi" w:eastAsiaTheme="minorEastAsia" w:hAnsiTheme="minorHAnsi"/>
              <w:noProof/>
              <w:lang w:eastAsia="es-ES"/>
            </w:rPr>
          </w:pPr>
          <w:hyperlink w:anchor="_Toc78302408" w:history="1">
            <w:r w:rsidR="007E0A90" w:rsidRPr="00943736">
              <w:rPr>
                <w:rStyle w:val="Hipervnculo"/>
                <w:rFonts w:cs="Arial"/>
                <w:noProof/>
              </w:rPr>
              <w:t>2.1.4.4.</w:t>
            </w:r>
            <w:r w:rsidR="007E0A90">
              <w:rPr>
                <w:rFonts w:asciiTheme="minorHAnsi" w:eastAsiaTheme="minorEastAsia" w:hAnsiTheme="minorHAnsi"/>
                <w:noProof/>
                <w:lang w:eastAsia="es-ES"/>
              </w:rPr>
              <w:tab/>
            </w:r>
            <w:r w:rsidR="007E0A90" w:rsidRPr="00943736">
              <w:rPr>
                <w:rStyle w:val="Hipervnculo"/>
                <w:noProof/>
              </w:rPr>
              <w:t>Capa de Interfaz</w:t>
            </w:r>
            <w:r w:rsidR="007E0A90">
              <w:rPr>
                <w:noProof/>
                <w:webHidden/>
              </w:rPr>
              <w:tab/>
            </w:r>
            <w:r w:rsidR="007E0A90">
              <w:rPr>
                <w:noProof/>
                <w:webHidden/>
              </w:rPr>
              <w:fldChar w:fldCharType="begin"/>
            </w:r>
            <w:r w:rsidR="007E0A90">
              <w:rPr>
                <w:noProof/>
                <w:webHidden/>
              </w:rPr>
              <w:instrText xml:space="preserve"> PAGEREF _Toc78302408 \h </w:instrText>
            </w:r>
            <w:r w:rsidR="007E0A90">
              <w:rPr>
                <w:noProof/>
                <w:webHidden/>
              </w:rPr>
            </w:r>
            <w:r w:rsidR="007E0A90">
              <w:rPr>
                <w:noProof/>
                <w:webHidden/>
              </w:rPr>
              <w:fldChar w:fldCharType="separate"/>
            </w:r>
            <w:r w:rsidR="007E0A90">
              <w:rPr>
                <w:noProof/>
                <w:webHidden/>
              </w:rPr>
              <w:t>9</w:t>
            </w:r>
            <w:r w:rsidR="007E0A90">
              <w:rPr>
                <w:noProof/>
                <w:webHidden/>
              </w:rPr>
              <w:fldChar w:fldCharType="end"/>
            </w:r>
          </w:hyperlink>
        </w:p>
        <w:p w14:paraId="63BC6E12" w14:textId="32EBE626" w:rsidR="007E0A90" w:rsidRDefault="00E20257">
          <w:pPr>
            <w:pStyle w:val="TDC2"/>
            <w:tabs>
              <w:tab w:val="left" w:pos="880"/>
              <w:tab w:val="right" w:leader="dot" w:pos="9060"/>
            </w:tabs>
            <w:rPr>
              <w:rFonts w:asciiTheme="minorHAnsi" w:hAnsiTheme="minorHAnsi" w:cstheme="minorBidi"/>
              <w:noProof/>
            </w:rPr>
          </w:pPr>
          <w:hyperlink w:anchor="_Toc78302409" w:history="1">
            <w:r w:rsidR="007E0A90" w:rsidRPr="00943736">
              <w:rPr>
                <w:rStyle w:val="Hipervnculo"/>
                <w:noProof/>
              </w:rPr>
              <w:t>2.2.</w:t>
            </w:r>
            <w:r w:rsidR="007E0A90">
              <w:rPr>
                <w:rFonts w:asciiTheme="minorHAnsi" w:hAnsiTheme="minorHAnsi" w:cstheme="minorBidi"/>
                <w:noProof/>
              </w:rPr>
              <w:tab/>
            </w:r>
            <w:r w:rsidR="007E0A90" w:rsidRPr="00943736">
              <w:rPr>
                <w:rStyle w:val="Hipervnculo"/>
                <w:noProof/>
              </w:rPr>
              <w:t>6LoWPAN [4]</w:t>
            </w:r>
            <w:r w:rsidR="007E0A90">
              <w:rPr>
                <w:noProof/>
                <w:webHidden/>
              </w:rPr>
              <w:tab/>
            </w:r>
            <w:r w:rsidR="007E0A90">
              <w:rPr>
                <w:noProof/>
                <w:webHidden/>
              </w:rPr>
              <w:fldChar w:fldCharType="begin"/>
            </w:r>
            <w:r w:rsidR="007E0A90">
              <w:rPr>
                <w:noProof/>
                <w:webHidden/>
              </w:rPr>
              <w:instrText xml:space="preserve"> PAGEREF _Toc78302409 \h </w:instrText>
            </w:r>
            <w:r w:rsidR="007E0A90">
              <w:rPr>
                <w:noProof/>
                <w:webHidden/>
              </w:rPr>
            </w:r>
            <w:r w:rsidR="007E0A90">
              <w:rPr>
                <w:noProof/>
                <w:webHidden/>
              </w:rPr>
              <w:fldChar w:fldCharType="separate"/>
            </w:r>
            <w:r w:rsidR="007E0A90">
              <w:rPr>
                <w:noProof/>
                <w:webHidden/>
              </w:rPr>
              <w:t>9</w:t>
            </w:r>
            <w:r w:rsidR="007E0A90">
              <w:rPr>
                <w:noProof/>
                <w:webHidden/>
              </w:rPr>
              <w:fldChar w:fldCharType="end"/>
            </w:r>
          </w:hyperlink>
        </w:p>
        <w:p w14:paraId="4ED782D4" w14:textId="32371ADE" w:rsidR="007E0A90" w:rsidRDefault="00E20257">
          <w:pPr>
            <w:pStyle w:val="TDC3"/>
            <w:rPr>
              <w:rFonts w:asciiTheme="minorHAnsi" w:hAnsiTheme="minorHAnsi" w:cstheme="minorBidi"/>
              <w:noProof/>
            </w:rPr>
          </w:pPr>
          <w:hyperlink w:anchor="_Toc78302410" w:history="1">
            <w:r w:rsidR="007E0A90" w:rsidRPr="00943736">
              <w:rPr>
                <w:rStyle w:val="Hipervnculo"/>
                <w:rFonts w:cs="Arial"/>
                <w:noProof/>
              </w:rPr>
              <w:t>2.2.1.</w:t>
            </w:r>
            <w:r w:rsidR="007E0A90">
              <w:rPr>
                <w:rFonts w:asciiTheme="minorHAnsi" w:hAnsiTheme="minorHAnsi" w:cstheme="minorBidi"/>
                <w:noProof/>
              </w:rPr>
              <w:tab/>
            </w:r>
            <w:r w:rsidR="007E0A90" w:rsidRPr="00943736">
              <w:rPr>
                <w:rStyle w:val="Hipervnculo"/>
                <w:noProof/>
              </w:rPr>
              <w:t>Significado 6LoWPAN [4]</w:t>
            </w:r>
            <w:r w:rsidR="007E0A90">
              <w:rPr>
                <w:noProof/>
                <w:webHidden/>
              </w:rPr>
              <w:tab/>
            </w:r>
            <w:r w:rsidR="007E0A90">
              <w:rPr>
                <w:noProof/>
                <w:webHidden/>
              </w:rPr>
              <w:fldChar w:fldCharType="begin"/>
            </w:r>
            <w:r w:rsidR="007E0A90">
              <w:rPr>
                <w:noProof/>
                <w:webHidden/>
              </w:rPr>
              <w:instrText xml:space="preserve"> PAGEREF _Toc78302410 \h </w:instrText>
            </w:r>
            <w:r w:rsidR="007E0A90">
              <w:rPr>
                <w:noProof/>
                <w:webHidden/>
              </w:rPr>
            </w:r>
            <w:r w:rsidR="007E0A90">
              <w:rPr>
                <w:noProof/>
                <w:webHidden/>
              </w:rPr>
              <w:fldChar w:fldCharType="separate"/>
            </w:r>
            <w:r w:rsidR="007E0A90">
              <w:rPr>
                <w:noProof/>
                <w:webHidden/>
              </w:rPr>
              <w:t>9</w:t>
            </w:r>
            <w:r w:rsidR="007E0A90">
              <w:rPr>
                <w:noProof/>
                <w:webHidden/>
              </w:rPr>
              <w:fldChar w:fldCharType="end"/>
            </w:r>
          </w:hyperlink>
        </w:p>
        <w:p w14:paraId="3CC2D422" w14:textId="42D5CB57" w:rsidR="007E0A90" w:rsidRDefault="00E20257">
          <w:pPr>
            <w:pStyle w:val="TDC3"/>
            <w:rPr>
              <w:rFonts w:asciiTheme="minorHAnsi" w:hAnsiTheme="minorHAnsi" w:cstheme="minorBidi"/>
              <w:noProof/>
            </w:rPr>
          </w:pPr>
          <w:hyperlink w:anchor="_Toc78302411" w:history="1">
            <w:r w:rsidR="007E0A90" w:rsidRPr="00943736">
              <w:rPr>
                <w:rStyle w:val="Hipervnculo"/>
                <w:rFonts w:cs="Arial"/>
                <w:noProof/>
              </w:rPr>
              <w:t>2.2.2.</w:t>
            </w:r>
            <w:r w:rsidR="007E0A90">
              <w:rPr>
                <w:rFonts w:asciiTheme="minorHAnsi" w:hAnsiTheme="minorHAnsi" w:cstheme="minorBidi"/>
                <w:noProof/>
              </w:rPr>
              <w:tab/>
            </w:r>
            <w:r w:rsidR="007E0A90" w:rsidRPr="00943736">
              <w:rPr>
                <w:rStyle w:val="Hipervnculo"/>
                <w:noProof/>
              </w:rPr>
              <w:t>Pila de Protocolos de 6LoWPAN [4]–[6]</w:t>
            </w:r>
            <w:r w:rsidR="007E0A90">
              <w:rPr>
                <w:noProof/>
                <w:webHidden/>
              </w:rPr>
              <w:tab/>
            </w:r>
            <w:r w:rsidR="007E0A90">
              <w:rPr>
                <w:noProof/>
                <w:webHidden/>
              </w:rPr>
              <w:fldChar w:fldCharType="begin"/>
            </w:r>
            <w:r w:rsidR="007E0A90">
              <w:rPr>
                <w:noProof/>
                <w:webHidden/>
              </w:rPr>
              <w:instrText xml:space="preserve"> PAGEREF _Toc78302411 \h </w:instrText>
            </w:r>
            <w:r w:rsidR="007E0A90">
              <w:rPr>
                <w:noProof/>
                <w:webHidden/>
              </w:rPr>
            </w:r>
            <w:r w:rsidR="007E0A90">
              <w:rPr>
                <w:noProof/>
                <w:webHidden/>
              </w:rPr>
              <w:fldChar w:fldCharType="separate"/>
            </w:r>
            <w:r w:rsidR="007E0A90">
              <w:rPr>
                <w:noProof/>
                <w:webHidden/>
              </w:rPr>
              <w:t>10</w:t>
            </w:r>
            <w:r w:rsidR="007E0A90">
              <w:rPr>
                <w:noProof/>
                <w:webHidden/>
              </w:rPr>
              <w:fldChar w:fldCharType="end"/>
            </w:r>
          </w:hyperlink>
        </w:p>
        <w:p w14:paraId="19510361" w14:textId="6F5A2444" w:rsidR="007E0A90" w:rsidRDefault="00E20257">
          <w:pPr>
            <w:pStyle w:val="TDC3"/>
            <w:rPr>
              <w:rFonts w:asciiTheme="minorHAnsi" w:hAnsiTheme="minorHAnsi" w:cstheme="minorBidi"/>
              <w:noProof/>
            </w:rPr>
          </w:pPr>
          <w:hyperlink w:anchor="_Toc78302412" w:history="1">
            <w:r w:rsidR="007E0A90" w:rsidRPr="00943736">
              <w:rPr>
                <w:rStyle w:val="Hipervnculo"/>
                <w:rFonts w:cs="Arial"/>
                <w:noProof/>
              </w:rPr>
              <w:t>2.2.3.</w:t>
            </w:r>
            <w:r w:rsidR="007E0A90">
              <w:rPr>
                <w:rFonts w:asciiTheme="minorHAnsi" w:hAnsiTheme="minorHAnsi" w:cstheme="minorBidi"/>
                <w:noProof/>
              </w:rPr>
              <w:tab/>
            </w:r>
            <w:r w:rsidR="007E0A90" w:rsidRPr="00943736">
              <w:rPr>
                <w:rStyle w:val="Hipervnculo"/>
                <w:noProof/>
              </w:rPr>
              <w:t>Principales características de 6LoWPAN [7]</w:t>
            </w:r>
            <w:r w:rsidR="007E0A90">
              <w:rPr>
                <w:noProof/>
                <w:webHidden/>
              </w:rPr>
              <w:tab/>
            </w:r>
            <w:r w:rsidR="007E0A90">
              <w:rPr>
                <w:noProof/>
                <w:webHidden/>
              </w:rPr>
              <w:fldChar w:fldCharType="begin"/>
            </w:r>
            <w:r w:rsidR="007E0A90">
              <w:rPr>
                <w:noProof/>
                <w:webHidden/>
              </w:rPr>
              <w:instrText xml:space="preserve"> PAGEREF _Toc78302412 \h </w:instrText>
            </w:r>
            <w:r w:rsidR="007E0A90">
              <w:rPr>
                <w:noProof/>
                <w:webHidden/>
              </w:rPr>
            </w:r>
            <w:r w:rsidR="007E0A90">
              <w:rPr>
                <w:noProof/>
                <w:webHidden/>
              </w:rPr>
              <w:fldChar w:fldCharType="separate"/>
            </w:r>
            <w:r w:rsidR="007E0A90">
              <w:rPr>
                <w:noProof/>
                <w:webHidden/>
              </w:rPr>
              <w:t>11</w:t>
            </w:r>
            <w:r w:rsidR="007E0A90">
              <w:rPr>
                <w:noProof/>
                <w:webHidden/>
              </w:rPr>
              <w:fldChar w:fldCharType="end"/>
            </w:r>
          </w:hyperlink>
        </w:p>
        <w:p w14:paraId="53FB70B6" w14:textId="458A2790" w:rsidR="007E0A90" w:rsidRDefault="00E20257">
          <w:pPr>
            <w:pStyle w:val="TDC4"/>
            <w:tabs>
              <w:tab w:val="left" w:pos="1760"/>
              <w:tab w:val="right" w:leader="dot" w:pos="9060"/>
            </w:tabs>
            <w:rPr>
              <w:rFonts w:asciiTheme="minorHAnsi" w:eastAsiaTheme="minorEastAsia" w:hAnsiTheme="minorHAnsi"/>
              <w:noProof/>
              <w:lang w:eastAsia="es-ES"/>
            </w:rPr>
          </w:pPr>
          <w:hyperlink w:anchor="_Toc78302413" w:history="1">
            <w:r w:rsidR="007E0A90" w:rsidRPr="00943736">
              <w:rPr>
                <w:rStyle w:val="Hipervnculo"/>
                <w:rFonts w:cs="Arial"/>
                <w:noProof/>
              </w:rPr>
              <w:t>2.2.3.1.</w:t>
            </w:r>
            <w:r w:rsidR="007E0A90">
              <w:rPr>
                <w:rFonts w:asciiTheme="minorHAnsi" w:eastAsiaTheme="minorEastAsia" w:hAnsiTheme="minorHAnsi"/>
                <w:noProof/>
                <w:lang w:eastAsia="es-ES"/>
              </w:rPr>
              <w:tab/>
            </w:r>
            <w:r w:rsidR="007E0A90" w:rsidRPr="00943736">
              <w:rPr>
                <w:rStyle w:val="Hipervnculo"/>
                <w:noProof/>
              </w:rPr>
              <w:t>Compresión de cabecera</w:t>
            </w:r>
            <w:r w:rsidR="007E0A90">
              <w:rPr>
                <w:noProof/>
                <w:webHidden/>
              </w:rPr>
              <w:tab/>
            </w:r>
            <w:r w:rsidR="007E0A90">
              <w:rPr>
                <w:noProof/>
                <w:webHidden/>
              </w:rPr>
              <w:fldChar w:fldCharType="begin"/>
            </w:r>
            <w:r w:rsidR="007E0A90">
              <w:rPr>
                <w:noProof/>
                <w:webHidden/>
              </w:rPr>
              <w:instrText xml:space="preserve"> PAGEREF _Toc78302413 \h </w:instrText>
            </w:r>
            <w:r w:rsidR="007E0A90">
              <w:rPr>
                <w:noProof/>
                <w:webHidden/>
              </w:rPr>
            </w:r>
            <w:r w:rsidR="007E0A90">
              <w:rPr>
                <w:noProof/>
                <w:webHidden/>
              </w:rPr>
              <w:fldChar w:fldCharType="separate"/>
            </w:r>
            <w:r w:rsidR="007E0A90">
              <w:rPr>
                <w:noProof/>
                <w:webHidden/>
              </w:rPr>
              <w:t>11</w:t>
            </w:r>
            <w:r w:rsidR="007E0A90">
              <w:rPr>
                <w:noProof/>
                <w:webHidden/>
              </w:rPr>
              <w:fldChar w:fldCharType="end"/>
            </w:r>
          </w:hyperlink>
        </w:p>
        <w:p w14:paraId="701FD31A" w14:textId="0F51BC41" w:rsidR="007E0A90" w:rsidRDefault="00E20257">
          <w:pPr>
            <w:pStyle w:val="TDC4"/>
            <w:tabs>
              <w:tab w:val="left" w:pos="1760"/>
              <w:tab w:val="right" w:leader="dot" w:pos="9060"/>
            </w:tabs>
            <w:rPr>
              <w:rFonts w:asciiTheme="minorHAnsi" w:eastAsiaTheme="minorEastAsia" w:hAnsiTheme="minorHAnsi"/>
              <w:noProof/>
              <w:lang w:eastAsia="es-ES"/>
            </w:rPr>
          </w:pPr>
          <w:hyperlink w:anchor="_Toc78302414" w:history="1">
            <w:r w:rsidR="007E0A90" w:rsidRPr="00943736">
              <w:rPr>
                <w:rStyle w:val="Hipervnculo"/>
                <w:rFonts w:cs="Arial"/>
                <w:noProof/>
              </w:rPr>
              <w:t>2.2.3.2.</w:t>
            </w:r>
            <w:r w:rsidR="007E0A90">
              <w:rPr>
                <w:rFonts w:asciiTheme="minorHAnsi" w:eastAsiaTheme="minorEastAsia" w:hAnsiTheme="minorHAnsi"/>
                <w:noProof/>
                <w:lang w:eastAsia="es-ES"/>
              </w:rPr>
              <w:tab/>
            </w:r>
            <w:r w:rsidR="007E0A90" w:rsidRPr="00943736">
              <w:rPr>
                <w:rStyle w:val="Hipervnculo"/>
                <w:noProof/>
              </w:rPr>
              <w:t>Enrutamiento</w:t>
            </w:r>
            <w:r w:rsidR="007E0A90">
              <w:rPr>
                <w:noProof/>
                <w:webHidden/>
              </w:rPr>
              <w:tab/>
            </w:r>
            <w:r w:rsidR="007E0A90">
              <w:rPr>
                <w:noProof/>
                <w:webHidden/>
              </w:rPr>
              <w:fldChar w:fldCharType="begin"/>
            </w:r>
            <w:r w:rsidR="007E0A90">
              <w:rPr>
                <w:noProof/>
                <w:webHidden/>
              </w:rPr>
              <w:instrText xml:space="preserve"> PAGEREF _Toc78302414 \h </w:instrText>
            </w:r>
            <w:r w:rsidR="007E0A90">
              <w:rPr>
                <w:noProof/>
                <w:webHidden/>
              </w:rPr>
            </w:r>
            <w:r w:rsidR="007E0A90">
              <w:rPr>
                <w:noProof/>
                <w:webHidden/>
              </w:rPr>
              <w:fldChar w:fldCharType="separate"/>
            </w:r>
            <w:r w:rsidR="007E0A90">
              <w:rPr>
                <w:noProof/>
                <w:webHidden/>
              </w:rPr>
              <w:t>11</w:t>
            </w:r>
            <w:r w:rsidR="007E0A90">
              <w:rPr>
                <w:noProof/>
                <w:webHidden/>
              </w:rPr>
              <w:fldChar w:fldCharType="end"/>
            </w:r>
          </w:hyperlink>
        </w:p>
        <w:p w14:paraId="0FF2763F" w14:textId="22B8D850" w:rsidR="007E0A90" w:rsidRDefault="00E20257">
          <w:pPr>
            <w:pStyle w:val="TDC4"/>
            <w:tabs>
              <w:tab w:val="left" w:pos="1760"/>
              <w:tab w:val="right" w:leader="dot" w:pos="9060"/>
            </w:tabs>
            <w:rPr>
              <w:rFonts w:asciiTheme="minorHAnsi" w:eastAsiaTheme="minorEastAsia" w:hAnsiTheme="minorHAnsi"/>
              <w:noProof/>
              <w:lang w:eastAsia="es-ES"/>
            </w:rPr>
          </w:pPr>
          <w:hyperlink w:anchor="_Toc78302415" w:history="1">
            <w:r w:rsidR="007E0A90" w:rsidRPr="00943736">
              <w:rPr>
                <w:rStyle w:val="Hipervnculo"/>
                <w:rFonts w:cs="Arial"/>
                <w:noProof/>
              </w:rPr>
              <w:t>2.2.3.3.</w:t>
            </w:r>
            <w:r w:rsidR="007E0A90">
              <w:rPr>
                <w:rFonts w:asciiTheme="minorHAnsi" w:eastAsiaTheme="minorEastAsia" w:hAnsiTheme="minorHAnsi"/>
                <w:noProof/>
                <w:lang w:eastAsia="es-ES"/>
              </w:rPr>
              <w:tab/>
            </w:r>
            <w:r w:rsidR="007E0A90" w:rsidRPr="00943736">
              <w:rPr>
                <w:rStyle w:val="Hipervnculo"/>
                <w:noProof/>
              </w:rPr>
              <w:t>Seguridad</w:t>
            </w:r>
            <w:r w:rsidR="007E0A90">
              <w:rPr>
                <w:noProof/>
                <w:webHidden/>
              </w:rPr>
              <w:tab/>
            </w:r>
            <w:r w:rsidR="007E0A90">
              <w:rPr>
                <w:noProof/>
                <w:webHidden/>
              </w:rPr>
              <w:fldChar w:fldCharType="begin"/>
            </w:r>
            <w:r w:rsidR="007E0A90">
              <w:rPr>
                <w:noProof/>
                <w:webHidden/>
              </w:rPr>
              <w:instrText xml:space="preserve"> PAGEREF _Toc78302415 \h </w:instrText>
            </w:r>
            <w:r w:rsidR="007E0A90">
              <w:rPr>
                <w:noProof/>
                <w:webHidden/>
              </w:rPr>
            </w:r>
            <w:r w:rsidR="007E0A90">
              <w:rPr>
                <w:noProof/>
                <w:webHidden/>
              </w:rPr>
              <w:fldChar w:fldCharType="separate"/>
            </w:r>
            <w:r w:rsidR="007E0A90">
              <w:rPr>
                <w:noProof/>
                <w:webHidden/>
              </w:rPr>
              <w:t>12</w:t>
            </w:r>
            <w:r w:rsidR="007E0A90">
              <w:rPr>
                <w:noProof/>
                <w:webHidden/>
              </w:rPr>
              <w:fldChar w:fldCharType="end"/>
            </w:r>
          </w:hyperlink>
        </w:p>
        <w:p w14:paraId="63AF14A5" w14:textId="7A4215E0" w:rsidR="007E0A90" w:rsidRDefault="00E20257">
          <w:pPr>
            <w:pStyle w:val="TDC4"/>
            <w:tabs>
              <w:tab w:val="left" w:pos="1760"/>
              <w:tab w:val="right" w:leader="dot" w:pos="9060"/>
            </w:tabs>
            <w:rPr>
              <w:rFonts w:asciiTheme="minorHAnsi" w:eastAsiaTheme="minorEastAsia" w:hAnsiTheme="minorHAnsi"/>
              <w:noProof/>
              <w:lang w:eastAsia="es-ES"/>
            </w:rPr>
          </w:pPr>
          <w:hyperlink w:anchor="_Toc78302416" w:history="1">
            <w:r w:rsidR="007E0A90" w:rsidRPr="00943736">
              <w:rPr>
                <w:rStyle w:val="Hipervnculo"/>
                <w:rFonts w:cs="Arial"/>
                <w:noProof/>
              </w:rPr>
              <w:t>2.2.3.4.</w:t>
            </w:r>
            <w:r w:rsidR="007E0A90">
              <w:rPr>
                <w:rFonts w:asciiTheme="minorHAnsi" w:eastAsiaTheme="minorEastAsia" w:hAnsiTheme="minorHAnsi"/>
                <w:noProof/>
                <w:lang w:eastAsia="es-ES"/>
              </w:rPr>
              <w:tab/>
            </w:r>
            <w:r w:rsidR="007E0A90" w:rsidRPr="00943736">
              <w:rPr>
                <w:rStyle w:val="Hipervnculo"/>
                <w:noProof/>
              </w:rPr>
              <w:t>Protocolos de aplicación</w:t>
            </w:r>
            <w:r w:rsidR="007E0A90">
              <w:rPr>
                <w:noProof/>
                <w:webHidden/>
              </w:rPr>
              <w:tab/>
            </w:r>
            <w:r w:rsidR="007E0A90">
              <w:rPr>
                <w:noProof/>
                <w:webHidden/>
              </w:rPr>
              <w:fldChar w:fldCharType="begin"/>
            </w:r>
            <w:r w:rsidR="007E0A90">
              <w:rPr>
                <w:noProof/>
                <w:webHidden/>
              </w:rPr>
              <w:instrText xml:space="preserve"> PAGEREF _Toc78302416 \h </w:instrText>
            </w:r>
            <w:r w:rsidR="007E0A90">
              <w:rPr>
                <w:noProof/>
                <w:webHidden/>
              </w:rPr>
            </w:r>
            <w:r w:rsidR="007E0A90">
              <w:rPr>
                <w:noProof/>
                <w:webHidden/>
              </w:rPr>
              <w:fldChar w:fldCharType="separate"/>
            </w:r>
            <w:r w:rsidR="007E0A90">
              <w:rPr>
                <w:noProof/>
                <w:webHidden/>
              </w:rPr>
              <w:t>12</w:t>
            </w:r>
            <w:r w:rsidR="007E0A90">
              <w:rPr>
                <w:noProof/>
                <w:webHidden/>
              </w:rPr>
              <w:fldChar w:fldCharType="end"/>
            </w:r>
          </w:hyperlink>
        </w:p>
        <w:p w14:paraId="4EB7DBE7" w14:textId="2498C6E5" w:rsidR="007E0A90" w:rsidRDefault="00E20257">
          <w:pPr>
            <w:pStyle w:val="TDC3"/>
            <w:rPr>
              <w:rFonts w:asciiTheme="minorHAnsi" w:hAnsiTheme="minorHAnsi" w:cstheme="minorBidi"/>
              <w:noProof/>
            </w:rPr>
          </w:pPr>
          <w:hyperlink w:anchor="_Toc78302417" w:history="1">
            <w:r w:rsidR="007E0A90" w:rsidRPr="00943736">
              <w:rPr>
                <w:rStyle w:val="Hipervnculo"/>
                <w:rFonts w:cs="Arial"/>
                <w:noProof/>
              </w:rPr>
              <w:t>2.2.4.</w:t>
            </w:r>
            <w:r w:rsidR="007E0A90">
              <w:rPr>
                <w:rFonts w:asciiTheme="minorHAnsi" w:hAnsiTheme="minorHAnsi" w:cstheme="minorBidi"/>
                <w:noProof/>
              </w:rPr>
              <w:tab/>
            </w:r>
            <w:r w:rsidR="007E0A90" w:rsidRPr="00943736">
              <w:rPr>
                <w:rStyle w:val="Hipervnculo"/>
                <w:noProof/>
              </w:rPr>
              <w:t>Retos de 6LoWPAN</w:t>
            </w:r>
            <w:r w:rsidR="007E0A90">
              <w:rPr>
                <w:noProof/>
                <w:webHidden/>
              </w:rPr>
              <w:tab/>
            </w:r>
            <w:r w:rsidR="007E0A90">
              <w:rPr>
                <w:noProof/>
                <w:webHidden/>
              </w:rPr>
              <w:fldChar w:fldCharType="begin"/>
            </w:r>
            <w:r w:rsidR="007E0A90">
              <w:rPr>
                <w:noProof/>
                <w:webHidden/>
              </w:rPr>
              <w:instrText xml:space="preserve"> PAGEREF _Toc78302417 \h </w:instrText>
            </w:r>
            <w:r w:rsidR="007E0A90">
              <w:rPr>
                <w:noProof/>
                <w:webHidden/>
              </w:rPr>
            </w:r>
            <w:r w:rsidR="007E0A90">
              <w:rPr>
                <w:noProof/>
                <w:webHidden/>
              </w:rPr>
              <w:fldChar w:fldCharType="separate"/>
            </w:r>
            <w:r w:rsidR="007E0A90">
              <w:rPr>
                <w:noProof/>
                <w:webHidden/>
              </w:rPr>
              <w:t>12</w:t>
            </w:r>
            <w:r w:rsidR="007E0A90">
              <w:rPr>
                <w:noProof/>
                <w:webHidden/>
              </w:rPr>
              <w:fldChar w:fldCharType="end"/>
            </w:r>
          </w:hyperlink>
        </w:p>
        <w:p w14:paraId="7E7BFE36" w14:textId="6F335E30" w:rsidR="007E0A90" w:rsidRDefault="00E20257">
          <w:pPr>
            <w:pStyle w:val="TDC3"/>
            <w:rPr>
              <w:rFonts w:asciiTheme="minorHAnsi" w:hAnsiTheme="minorHAnsi" w:cstheme="minorBidi"/>
              <w:noProof/>
            </w:rPr>
          </w:pPr>
          <w:hyperlink w:anchor="_Toc78302418" w:history="1">
            <w:r w:rsidR="007E0A90" w:rsidRPr="00943736">
              <w:rPr>
                <w:rStyle w:val="Hipervnculo"/>
                <w:rFonts w:cs="Arial"/>
                <w:noProof/>
              </w:rPr>
              <w:t>2.2.5.</w:t>
            </w:r>
            <w:r w:rsidR="007E0A90">
              <w:rPr>
                <w:rFonts w:asciiTheme="minorHAnsi" w:hAnsiTheme="minorHAnsi" w:cstheme="minorBidi"/>
                <w:noProof/>
              </w:rPr>
              <w:tab/>
            </w:r>
            <w:r w:rsidR="007E0A90" w:rsidRPr="00943736">
              <w:rPr>
                <w:rStyle w:val="Hipervnculo"/>
                <w:noProof/>
              </w:rPr>
              <w:t>Implementaciones y aplicaciones para 6LoWPAN [5], [7]</w:t>
            </w:r>
            <w:r w:rsidR="007E0A90">
              <w:rPr>
                <w:noProof/>
                <w:webHidden/>
              </w:rPr>
              <w:tab/>
            </w:r>
            <w:r w:rsidR="007E0A90">
              <w:rPr>
                <w:noProof/>
                <w:webHidden/>
              </w:rPr>
              <w:fldChar w:fldCharType="begin"/>
            </w:r>
            <w:r w:rsidR="007E0A90">
              <w:rPr>
                <w:noProof/>
                <w:webHidden/>
              </w:rPr>
              <w:instrText xml:space="preserve"> PAGEREF _Toc78302418 \h </w:instrText>
            </w:r>
            <w:r w:rsidR="007E0A90">
              <w:rPr>
                <w:noProof/>
                <w:webHidden/>
              </w:rPr>
            </w:r>
            <w:r w:rsidR="007E0A90">
              <w:rPr>
                <w:noProof/>
                <w:webHidden/>
              </w:rPr>
              <w:fldChar w:fldCharType="separate"/>
            </w:r>
            <w:r w:rsidR="007E0A90">
              <w:rPr>
                <w:noProof/>
                <w:webHidden/>
              </w:rPr>
              <w:t>13</w:t>
            </w:r>
            <w:r w:rsidR="007E0A90">
              <w:rPr>
                <w:noProof/>
                <w:webHidden/>
              </w:rPr>
              <w:fldChar w:fldCharType="end"/>
            </w:r>
          </w:hyperlink>
        </w:p>
        <w:p w14:paraId="75D460E3" w14:textId="17E55CE3" w:rsidR="007E0A90" w:rsidRDefault="00E20257">
          <w:pPr>
            <w:pStyle w:val="TDC4"/>
            <w:tabs>
              <w:tab w:val="left" w:pos="1760"/>
              <w:tab w:val="right" w:leader="dot" w:pos="9060"/>
            </w:tabs>
            <w:rPr>
              <w:rFonts w:asciiTheme="minorHAnsi" w:eastAsiaTheme="minorEastAsia" w:hAnsiTheme="minorHAnsi"/>
              <w:noProof/>
              <w:lang w:eastAsia="es-ES"/>
            </w:rPr>
          </w:pPr>
          <w:hyperlink w:anchor="_Toc78302419" w:history="1">
            <w:r w:rsidR="007E0A90" w:rsidRPr="00943736">
              <w:rPr>
                <w:rStyle w:val="Hipervnculo"/>
                <w:rFonts w:cs="Arial"/>
                <w:noProof/>
              </w:rPr>
              <w:t>2.2.5.1.</w:t>
            </w:r>
            <w:r w:rsidR="007E0A90">
              <w:rPr>
                <w:rFonts w:asciiTheme="minorHAnsi" w:eastAsiaTheme="minorEastAsia" w:hAnsiTheme="minorHAnsi"/>
                <w:noProof/>
                <w:lang w:eastAsia="es-ES"/>
              </w:rPr>
              <w:tab/>
            </w:r>
            <w:r w:rsidR="007E0A90" w:rsidRPr="00943736">
              <w:rPr>
                <w:rStyle w:val="Hipervnculo"/>
                <w:noProof/>
              </w:rPr>
              <w:t>Contiki</w:t>
            </w:r>
            <w:r w:rsidR="007E0A90">
              <w:rPr>
                <w:noProof/>
                <w:webHidden/>
              </w:rPr>
              <w:tab/>
            </w:r>
            <w:r w:rsidR="007E0A90">
              <w:rPr>
                <w:noProof/>
                <w:webHidden/>
              </w:rPr>
              <w:fldChar w:fldCharType="begin"/>
            </w:r>
            <w:r w:rsidR="007E0A90">
              <w:rPr>
                <w:noProof/>
                <w:webHidden/>
              </w:rPr>
              <w:instrText xml:space="preserve"> PAGEREF _Toc78302419 \h </w:instrText>
            </w:r>
            <w:r w:rsidR="007E0A90">
              <w:rPr>
                <w:noProof/>
                <w:webHidden/>
              </w:rPr>
            </w:r>
            <w:r w:rsidR="007E0A90">
              <w:rPr>
                <w:noProof/>
                <w:webHidden/>
              </w:rPr>
              <w:fldChar w:fldCharType="separate"/>
            </w:r>
            <w:r w:rsidR="007E0A90">
              <w:rPr>
                <w:noProof/>
                <w:webHidden/>
              </w:rPr>
              <w:t>13</w:t>
            </w:r>
            <w:r w:rsidR="007E0A90">
              <w:rPr>
                <w:noProof/>
                <w:webHidden/>
              </w:rPr>
              <w:fldChar w:fldCharType="end"/>
            </w:r>
          </w:hyperlink>
        </w:p>
        <w:p w14:paraId="6F95EDA8" w14:textId="128AB5E2" w:rsidR="007E0A90" w:rsidRDefault="00E20257">
          <w:pPr>
            <w:pStyle w:val="TDC4"/>
            <w:tabs>
              <w:tab w:val="left" w:pos="1760"/>
              <w:tab w:val="right" w:leader="dot" w:pos="9060"/>
            </w:tabs>
            <w:rPr>
              <w:rFonts w:asciiTheme="minorHAnsi" w:eastAsiaTheme="minorEastAsia" w:hAnsiTheme="minorHAnsi"/>
              <w:noProof/>
              <w:lang w:eastAsia="es-ES"/>
            </w:rPr>
          </w:pPr>
          <w:hyperlink w:anchor="_Toc78302420" w:history="1">
            <w:r w:rsidR="007E0A90" w:rsidRPr="00943736">
              <w:rPr>
                <w:rStyle w:val="Hipervnculo"/>
                <w:rFonts w:cs="Arial"/>
                <w:noProof/>
              </w:rPr>
              <w:t>2.2.5.2.</w:t>
            </w:r>
            <w:r w:rsidR="007E0A90">
              <w:rPr>
                <w:rFonts w:asciiTheme="minorHAnsi" w:eastAsiaTheme="minorEastAsia" w:hAnsiTheme="minorHAnsi"/>
                <w:noProof/>
                <w:lang w:eastAsia="es-ES"/>
              </w:rPr>
              <w:tab/>
            </w:r>
            <w:r w:rsidR="007E0A90" w:rsidRPr="00943736">
              <w:rPr>
                <w:rStyle w:val="Hipervnculo"/>
                <w:noProof/>
              </w:rPr>
              <w:t>TinyOS</w:t>
            </w:r>
            <w:r w:rsidR="007E0A90">
              <w:rPr>
                <w:noProof/>
                <w:webHidden/>
              </w:rPr>
              <w:tab/>
            </w:r>
            <w:r w:rsidR="007E0A90">
              <w:rPr>
                <w:noProof/>
                <w:webHidden/>
              </w:rPr>
              <w:fldChar w:fldCharType="begin"/>
            </w:r>
            <w:r w:rsidR="007E0A90">
              <w:rPr>
                <w:noProof/>
                <w:webHidden/>
              </w:rPr>
              <w:instrText xml:space="preserve"> PAGEREF _Toc78302420 \h </w:instrText>
            </w:r>
            <w:r w:rsidR="007E0A90">
              <w:rPr>
                <w:noProof/>
                <w:webHidden/>
              </w:rPr>
            </w:r>
            <w:r w:rsidR="007E0A90">
              <w:rPr>
                <w:noProof/>
                <w:webHidden/>
              </w:rPr>
              <w:fldChar w:fldCharType="separate"/>
            </w:r>
            <w:r w:rsidR="007E0A90">
              <w:rPr>
                <w:noProof/>
                <w:webHidden/>
              </w:rPr>
              <w:t>14</w:t>
            </w:r>
            <w:r w:rsidR="007E0A90">
              <w:rPr>
                <w:noProof/>
                <w:webHidden/>
              </w:rPr>
              <w:fldChar w:fldCharType="end"/>
            </w:r>
          </w:hyperlink>
        </w:p>
        <w:p w14:paraId="65CB3659" w14:textId="763AF8F2" w:rsidR="007E0A90" w:rsidRDefault="00E20257">
          <w:pPr>
            <w:pStyle w:val="TDC4"/>
            <w:tabs>
              <w:tab w:val="left" w:pos="1760"/>
              <w:tab w:val="right" w:leader="dot" w:pos="9060"/>
            </w:tabs>
            <w:rPr>
              <w:rFonts w:asciiTheme="minorHAnsi" w:eastAsiaTheme="minorEastAsia" w:hAnsiTheme="minorHAnsi"/>
              <w:noProof/>
              <w:lang w:eastAsia="es-ES"/>
            </w:rPr>
          </w:pPr>
          <w:hyperlink w:anchor="_Toc78302421" w:history="1">
            <w:r w:rsidR="007E0A90" w:rsidRPr="00943736">
              <w:rPr>
                <w:rStyle w:val="Hipervnculo"/>
                <w:rFonts w:cs="Arial"/>
                <w:noProof/>
              </w:rPr>
              <w:t>2.2.5.3.</w:t>
            </w:r>
            <w:r w:rsidR="007E0A90">
              <w:rPr>
                <w:rFonts w:asciiTheme="minorHAnsi" w:eastAsiaTheme="minorEastAsia" w:hAnsiTheme="minorHAnsi"/>
                <w:noProof/>
                <w:lang w:eastAsia="es-ES"/>
              </w:rPr>
              <w:tab/>
            </w:r>
            <w:r w:rsidR="007E0A90" w:rsidRPr="00943736">
              <w:rPr>
                <w:rStyle w:val="Hipervnculo"/>
                <w:noProof/>
              </w:rPr>
              <w:t>Thread</w:t>
            </w:r>
            <w:r w:rsidR="007E0A90">
              <w:rPr>
                <w:noProof/>
                <w:webHidden/>
              </w:rPr>
              <w:tab/>
            </w:r>
            <w:r w:rsidR="007E0A90">
              <w:rPr>
                <w:noProof/>
                <w:webHidden/>
              </w:rPr>
              <w:fldChar w:fldCharType="begin"/>
            </w:r>
            <w:r w:rsidR="007E0A90">
              <w:rPr>
                <w:noProof/>
                <w:webHidden/>
              </w:rPr>
              <w:instrText xml:space="preserve"> PAGEREF _Toc78302421 \h </w:instrText>
            </w:r>
            <w:r w:rsidR="007E0A90">
              <w:rPr>
                <w:noProof/>
                <w:webHidden/>
              </w:rPr>
            </w:r>
            <w:r w:rsidR="007E0A90">
              <w:rPr>
                <w:noProof/>
                <w:webHidden/>
              </w:rPr>
              <w:fldChar w:fldCharType="separate"/>
            </w:r>
            <w:r w:rsidR="007E0A90">
              <w:rPr>
                <w:noProof/>
                <w:webHidden/>
              </w:rPr>
              <w:t>14</w:t>
            </w:r>
            <w:r w:rsidR="007E0A90">
              <w:rPr>
                <w:noProof/>
                <w:webHidden/>
              </w:rPr>
              <w:fldChar w:fldCharType="end"/>
            </w:r>
          </w:hyperlink>
        </w:p>
        <w:p w14:paraId="3FF0D8F6" w14:textId="6B02E755" w:rsidR="007E0A90" w:rsidRDefault="00E20257">
          <w:pPr>
            <w:pStyle w:val="TDC2"/>
            <w:tabs>
              <w:tab w:val="left" w:pos="880"/>
              <w:tab w:val="right" w:leader="dot" w:pos="9060"/>
            </w:tabs>
            <w:rPr>
              <w:rFonts w:asciiTheme="minorHAnsi" w:hAnsiTheme="minorHAnsi" w:cstheme="minorBidi"/>
              <w:noProof/>
            </w:rPr>
          </w:pPr>
          <w:hyperlink w:anchor="_Toc78302422" w:history="1">
            <w:r w:rsidR="007E0A90" w:rsidRPr="00943736">
              <w:rPr>
                <w:rStyle w:val="Hipervnculo"/>
                <w:noProof/>
              </w:rPr>
              <w:t>2.3.</w:t>
            </w:r>
            <w:r w:rsidR="007E0A90">
              <w:rPr>
                <w:rFonts w:asciiTheme="minorHAnsi" w:hAnsiTheme="minorHAnsi" w:cstheme="minorBidi"/>
                <w:noProof/>
              </w:rPr>
              <w:tab/>
            </w:r>
            <w:r w:rsidR="007E0A90" w:rsidRPr="00943736">
              <w:rPr>
                <w:rStyle w:val="Hipervnculo"/>
                <w:noProof/>
              </w:rPr>
              <w:t>THREAD</w:t>
            </w:r>
            <w:r w:rsidR="007E0A90">
              <w:rPr>
                <w:noProof/>
                <w:webHidden/>
              </w:rPr>
              <w:tab/>
            </w:r>
            <w:r w:rsidR="007E0A90">
              <w:rPr>
                <w:noProof/>
                <w:webHidden/>
              </w:rPr>
              <w:fldChar w:fldCharType="begin"/>
            </w:r>
            <w:r w:rsidR="007E0A90">
              <w:rPr>
                <w:noProof/>
                <w:webHidden/>
              </w:rPr>
              <w:instrText xml:space="preserve"> PAGEREF _Toc78302422 \h </w:instrText>
            </w:r>
            <w:r w:rsidR="007E0A90">
              <w:rPr>
                <w:noProof/>
                <w:webHidden/>
              </w:rPr>
            </w:r>
            <w:r w:rsidR="007E0A90">
              <w:rPr>
                <w:noProof/>
                <w:webHidden/>
              </w:rPr>
              <w:fldChar w:fldCharType="separate"/>
            </w:r>
            <w:r w:rsidR="007E0A90">
              <w:rPr>
                <w:noProof/>
                <w:webHidden/>
              </w:rPr>
              <w:t>15</w:t>
            </w:r>
            <w:r w:rsidR="007E0A90">
              <w:rPr>
                <w:noProof/>
                <w:webHidden/>
              </w:rPr>
              <w:fldChar w:fldCharType="end"/>
            </w:r>
          </w:hyperlink>
        </w:p>
        <w:p w14:paraId="15C02D09" w14:textId="25105F3D" w:rsidR="007E0A90" w:rsidRDefault="00E20257">
          <w:pPr>
            <w:pStyle w:val="TDC3"/>
            <w:rPr>
              <w:rFonts w:asciiTheme="minorHAnsi" w:hAnsiTheme="minorHAnsi" w:cstheme="minorBidi"/>
              <w:noProof/>
            </w:rPr>
          </w:pPr>
          <w:hyperlink w:anchor="_Toc78302423" w:history="1">
            <w:r w:rsidR="007E0A90" w:rsidRPr="00943736">
              <w:rPr>
                <w:rStyle w:val="Hipervnculo"/>
                <w:rFonts w:cs="Arial"/>
                <w:noProof/>
              </w:rPr>
              <w:t>2.3.1.</w:t>
            </w:r>
            <w:r w:rsidR="007E0A90">
              <w:rPr>
                <w:rFonts w:asciiTheme="minorHAnsi" w:hAnsiTheme="minorHAnsi" w:cstheme="minorBidi"/>
                <w:noProof/>
              </w:rPr>
              <w:tab/>
            </w:r>
            <w:r w:rsidR="007E0A90" w:rsidRPr="00943736">
              <w:rPr>
                <w:rStyle w:val="Hipervnculo"/>
                <w:noProof/>
              </w:rPr>
              <w:t>Introducción a Redes THREAD [8], [10]–[12]</w:t>
            </w:r>
            <w:r w:rsidR="007E0A90">
              <w:rPr>
                <w:noProof/>
                <w:webHidden/>
              </w:rPr>
              <w:tab/>
            </w:r>
            <w:r w:rsidR="007E0A90">
              <w:rPr>
                <w:noProof/>
                <w:webHidden/>
              </w:rPr>
              <w:fldChar w:fldCharType="begin"/>
            </w:r>
            <w:r w:rsidR="007E0A90">
              <w:rPr>
                <w:noProof/>
                <w:webHidden/>
              </w:rPr>
              <w:instrText xml:space="preserve"> PAGEREF _Toc78302423 \h </w:instrText>
            </w:r>
            <w:r w:rsidR="007E0A90">
              <w:rPr>
                <w:noProof/>
                <w:webHidden/>
              </w:rPr>
            </w:r>
            <w:r w:rsidR="007E0A90">
              <w:rPr>
                <w:noProof/>
                <w:webHidden/>
              </w:rPr>
              <w:fldChar w:fldCharType="separate"/>
            </w:r>
            <w:r w:rsidR="007E0A90">
              <w:rPr>
                <w:noProof/>
                <w:webHidden/>
              </w:rPr>
              <w:t>15</w:t>
            </w:r>
            <w:r w:rsidR="007E0A90">
              <w:rPr>
                <w:noProof/>
                <w:webHidden/>
              </w:rPr>
              <w:fldChar w:fldCharType="end"/>
            </w:r>
          </w:hyperlink>
        </w:p>
        <w:p w14:paraId="088C79AE" w14:textId="3B1C1CAF" w:rsidR="007E0A90" w:rsidRDefault="00E20257">
          <w:pPr>
            <w:pStyle w:val="TDC3"/>
            <w:rPr>
              <w:rFonts w:asciiTheme="minorHAnsi" w:hAnsiTheme="minorHAnsi" w:cstheme="minorBidi"/>
              <w:noProof/>
            </w:rPr>
          </w:pPr>
          <w:hyperlink w:anchor="_Toc78302424" w:history="1">
            <w:r w:rsidR="007E0A90" w:rsidRPr="00943736">
              <w:rPr>
                <w:rStyle w:val="Hipervnculo"/>
                <w:rFonts w:cs="Arial"/>
                <w:noProof/>
              </w:rPr>
              <w:t>2.3.2.</w:t>
            </w:r>
            <w:r w:rsidR="007E0A90">
              <w:rPr>
                <w:rFonts w:asciiTheme="minorHAnsi" w:hAnsiTheme="minorHAnsi" w:cstheme="minorBidi"/>
                <w:noProof/>
              </w:rPr>
              <w:tab/>
            </w:r>
            <w:r w:rsidR="007E0A90" w:rsidRPr="00943736">
              <w:rPr>
                <w:rStyle w:val="Hipervnculo"/>
                <w:noProof/>
              </w:rPr>
              <w:t>Tipos de dispositivos</w:t>
            </w:r>
            <w:r w:rsidR="007E0A90">
              <w:rPr>
                <w:noProof/>
                <w:webHidden/>
              </w:rPr>
              <w:tab/>
            </w:r>
            <w:r w:rsidR="007E0A90">
              <w:rPr>
                <w:noProof/>
                <w:webHidden/>
              </w:rPr>
              <w:fldChar w:fldCharType="begin"/>
            </w:r>
            <w:r w:rsidR="007E0A90">
              <w:rPr>
                <w:noProof/>
                <w:webHidden/>
              </w:rPr>
              <w:instrText xml:space="preserve"> PAGEREF _Toc78302424 \h </w:instrText>
            </w:r>
            <w:r w:rsidR="007E0A90">
              <w:rPr>
                <w:noProof/>
                <w:webHidden/>
              </w:rPr>
            </w:r>
            <w:r w:rsidR="007E0A90">
              <w:rPr>
                <w:noProof/>
                <w:webHidden/>
              </w:rPr>
              <w:fldChar w:fldCharType="separate"/>
            </w:r>
            <w:r w:rsidR="007E0A90">
              <w:rPr>
                <w:noProof/>
                <w:webHidden/>
              </w:rPr>
              <w:t>16</w:t>
            </w:r>
            <w:r w:rsidR="007E0A90">
              <w:rPr>
                <w:noProof/>
                <w:webHidden/>
              </w:rPr>
              <w:fldChar w:fldCharType="end"/>
            </w:r>
          </w:hyperlink>
        </w:p>
        <w:p w14:paraId="1024BFA9" w14:textId="495ACEAD" w:rsidR="007E0A90" w:rsidRDefault="00E20257">
          <w:pPr>
            <w:pStyle w:val="TDC3"/>
            <w:rPr>
              <w:rFonts w:asciiTheme="minorHAnsi" w:hAnsiTheme="minorHAnsi" w:cstheme="minorBidi"/>
              <w:noProof/>
            </w:rPr>
          </w:pPr>
          <w:hyperlink w:anchor="_Toc78302425" w:history="1">
            <w:r w:rsidR="007E0A90" w:rsidRPr="00943736">
              <w:rPr>
                <w:rStyle w:val="Hipervnculo"/>
                <w:rFonts w:cs="Arial"/>
                <w:noProof/>
              </w:rPr>
              <w:t>2.3.3.</w:t>
            </w:r>
            <w:r w:rsidR="007E0A90">
              <w:rPr>
                <w:rFonts w:asciiTheme="minorHAnsi" w:hAnsiTheme="minorHAnsi" w:cstheme="minorBidi"/>
                <w:noProof/>
              </w:rPr>
              <w:tab/>
            </w:r>
            <w:r w:rsidR="007E0A90" w:rsidRPr="00943736">
              <w:rPr>
                <w:rStyle w:val="Hipervnculo"/>
                <w:noProof/>
              </w:rPr>
              <w:t>Protocolo Thread</w:t>
            </w:r>
            <w:r w:rsidR="007E0A90">
              <w:rPr>
                <w:noProof/>
                <w:webHidden/>
              </w:rPr>
              <w:tab/>
            </w:r>
            <w:r w:rsidR="007E0A90">
              <w:rPr>
                <w:noProof/>
                <w:webHidden/>
              </w:rPr>
              <w:fldChar w:fldCharType="begin"/>
            </w:r>
            <w:r w:rsidR="007E0A90">
              <w:rPr>
                <w:noProof/>
                <w:webHidden/>
              </w:rPr>
              <w:instrText xml:space="preserve"> PAGEREF _Toc78302425 \h </w:instrText>
            </w:r>
            <w:r w:rsidR="007E0A90">
              <w:rPr>
                <w:noProof/>
                <w:webHidden/>
              </w:rPr>
            </w:r>
            <w:r w:rsidR="007E0A90">
              <w:rPr>
                <w:noProof/>
                <w:webHidden/>
              </w:rPr>
              <w:fldChar w:fldCharType="separate"/>
            </w:r>
            <w:r w:rsidR="007E0A90">
              <w:rPr>
                <w:noProof/>
                <w:webHidden/>
              </w:rPr>
              <w:t>17</w:t>
            </w:r>
            <w:r w:rsidR="007E0A90">
              <w:rPr>
                <w:noProof/>
                <w:webHidden/>
              </w:rPr>
              <w:fldChar w:fldCharType="end"/>
            </w:r>
          </w:hyperlink>
        </w:p>
        <w:p w14:paraId="6CD979C1" w14:textId="0780FE2D" w:rsidR="007E0A90" w:rsidRDefault="00E20257">
          <w:pPr>
            <w:pStyle w:val="TDC4"/>
            <w:tabs>
              <w:tab w:val="left" w:pos="1760"/>
              <w:tab w:val="right" w:leader="dot" w:pos="9060"/>
            </w:tabs>
            <w:rPr>
              <w:rFonts w:asciiTheme="minorHAnsi" w:eastAsiaTheme="minorEastAsia" w:hAnsiTheme="minorHAnsi"/>
              <w:noProof/>
              <w:lang w:eastAsia="es-ES"/>
            </w:rPr>
          </w:pPr>
          <w:hyperlink w:anchor="_Toc78302426" w:history="1">
            <w:r w:rsidR="007E0A90" w:rsidRPr="00943736">
              <w:rPr>
                <w:rStyle w:val="Hipervnculo"/>
                <w:rFonts w:cs="Arial"/>
                <w:noProof/>
              </w:rPr>
              <w:t>2.3.3.1.</w:t>
            </w:r>
            <w:r w:rsidR="007E0A90">
              <w:rPr>
                <w:rFonts w:asciiTheme="minorHAnsi" w:eastAsiaTheme="minorEastAsia" w:hAnsiTheme="minorHAnsi"/>
                <w:noProof/>
                <w:lang w:eastAsia="es-ES"/>
              </w:rPr>
              <w:tab/>
            </w:r>
            <w:r w:rsidR="007E0A90" w:rsidRPr="00943736">
              <w:rPr>
                <w:rStyle w:val="Hipervnculo"/>
                <w:noProof/>
              </w:rPr>
              <w:t>Redes de área Privada - Private Area Network (PAN) [12]</w:t>
            </w:r>
            <w:r w:rsidR="007E0A90">
              <w:rPr>
                <w:noProof/>
                <w:webHidden/>
              </w:rPr>
              <w:tab/>
            </w:r>
            <w:r w:rsidR="007E0A90">
              <w:rPr>
                <w:noProof/>
                <w:webHidden/>
              </w:rPr>
              <w:fldChar w:fldCharType="begin"/>
            </w:r>
            <w:r w:rsidR="007E0A90">
              <w:rPr>
                <w:noProof/>
                <w:webHidden/>
              </w:rPr>
              <w:instrText xml:space="preserve"> PAGEREF _Toc78302426 \h </w:instrText>
            </w:r>
            <w:r w:rsidR="007E0A90">
              <w:rPr>
                <w:noProof/>
                <w:webHidden/>
              </w:rPr>
            </w:r>
            <w:r w:rsidR="007E0A90">
              <w:rPr>
                <w:noProof/>
                <w:webHidden/>
              </w:rPr>
              <w:fldChar w:fldCharType="separate"/>
            </w:r>
            <w:r w:rsidR="007E0A90">
              <w:rPr>
                <w:noProof/>
                <w:webHidden/>
              </w:rPr>
              <w:t>18</w:t>
            </w:r>
            <w:r w:rsidR="007E0A90">
              <w:rPr>
                <w:noProof/>
                <w:webHidden/>
              </w:rPr>
              <w:fldChar w:fldCharType="end"/>
            </w:r>
          </w:hyperlink>
        </w:p>
        <w:p w14:paraId="6E20C644" w14:textId="6280D585" w:rsidR="007E0A90" w:rsidRDefault="00E20257">
          <w:pPr>
            <w:pStyle w:val="TDC4"/>
            <w:tabs>
              <w:tab w:val="left" w:pos="1760"/>
              <w:tab w:val="right" w:leader="dot" w:pos="9060"/>
            </w:tabs>
            <w:rPr>
              <w:rFonts w:asciiTheme="minorHAnsi" w:eastAsiaTheme="minorEastAsia" w:hAnsiTheme="minorHAnsi"/>
              <w:noProof/>
              <w:lang w:eastAsia="es-ES"/>
            </w:rPr>
          </w:pPr>
          <w:hyperlink w:anchor="_Toc78302427" w:history="1">
            <w:r w:rsidR="007E0A90" w:rsidRPr="00943736">
              <w:rPr>
                <w:rStyle w:val="Hipervnculo"/>
                <w:rFonts w:cs="Arial"/>
                <w:noProof/>
              </w:rPr>
              <w:t>2.3.3.2.</w:t>
            </w:r>
            <w:r w:rsidR="007E0A90">
              <w:rPr>
                <w:rFonts w:asciiTheme="minorHAnsi" w:eastAsiaTheme="minorEastAsia" w:hAnsiTheme="minorHAnsi"/>
                <w:noProof/>
                <w:lang w:eastAsia="es-ES"/>
              </w:rPr>
              <w:tab/>
            </w:r>
            <w:r w:rsidR="007E0A90" w:rsidRPr="00943736">
              <w:rPr>
                <w:rStyle w:val="Hipervnculo"/>
                <w:noProof/>
              </w:rPr>
              <w:t>Capa Física [12], [14]</w:t>
            </w:r>
            <w:r w:rsidR="007E0A90">
              <w:rPr>
                <w:noProof/>
                <w:webHidden/>
              </w:rPr>
              <w:tab/>
            </w:r>
            <w:r w:rsidR="007E0A90">
              <w:rPr>
                <w:noProof/>
                <w:webHidden/>
              </w:rPr>
              <w:fldChar w:fldCharType="begin"/>
            </w:r>
            <w:r w:rsidR="007E0A90">
              <w:rPr>
                <w:noProof/>
                <w:webHidden/>
              </w:rPr>
              <w:instrText xml:space="preserve"> PAGEREF _Toc78302427 \h </w:instrText>
            </w:r>
            <w:r w:rsidR="007E0A90">
              <w:rPr>
                <w:noProof/>
                <w:webHidden/>
              </w:rPr>
            </w:r>
            <w:r w:rsidR="007E0A90">
              <w:rPr>
                <w:noProof/>
                <w:webHidden/>
              </w:rPr>
              <w:fldChar w:fldCharType="separate"/>
            </w:r>
            <w:r w:rsidR="007E0A90">
              <w:rPr>
                <w:noProof/>
                <w:webHidden/>
              </w:rPr>
              <w:t>20</w:t>
            </w:r>
            <w:r w:rsidR="007E0A90">
              <w:rPr>
                <w:noProof/>
                <w:webHidden/>
              </w:rPr>
              <w:fldChar w:fldCharType="end"/>
            </w:r>
          </w:hyperlink>
        </w:p>
        <w:p w14:paraId="7A6300EE" w14:textId="58B41606" w:rsidR="007E0A90" w:rsidRDefault="00E20257">
          <w:pPr>
            <w:pStyle w:val="TDC4"/>
            <w:tabs>
              <w:tab w:val="left" w:pos="1760"/>
              <w:tab w:val="right" w:leader="dot" w:pos="9060"/>
            </w:tabs>
            <w:rPr>
              <w:rFonts w:asciiTheme="minorHAnsi" w:eastAsiaTheme="minorEastAsia" w:hAnsiTheme="minorHAnsi"/>
              <w:noProof/>
              <w:lang w:eastAsia="es-ES"/>
            </w:rPr>
          </w:pPr>
          <w:hyperlink w:anchor="_Toc78302428" w:history="1">
            <w:r w:rsidR="007E0A90" w:rsidRPr="00943736">
              <w:rPr>
                <w:rStyle w:val="Hipervnculo"/>
                <w:rFonts w:cs="Arial"/>
                <w:noProof/>
              </w:rPr>
              <w:t>2.3.3.3.</w:t>
            </w:r>
            <w:r w:rsidR="007E0A90">
              <w:rPr>
                <w:rFonts w:asciiTheme="minorHAnsi" w:eastAsiaTheme="minorEastAsia" w:hAnsiTheme="minorHAnsi"/>
                <w:noProof/>
                <w:lang w:eastAsia="es-ES"/>
              </w:rPr>
              <w:tab/>
            </w:r>
            <w:r w:rsidR="007E0A90" w:rsidRPr="00943736">
              <w:rPr>
                <w:rStyle w:val="Hipervnculo"/>
                <w:noProof/>
              </w:rPr>
              <w:t>Capa MAC (o enlace de Datos). [12], [14]</w:t>
            </w:r>
            <w:r w:rsidR="007E0A90">
              <w:rPr>
                <w:noProof/>
                <w:webHidden/>
              </w:rPr>
              <w:tab/>
            </w:r>
            <w:r w:rsidR="007E0A90">
              <w:rPr>
                <w:noProof/>
                <w:webHidden/>
              </w:rPr>
              <w:fldChar w:fldCharType="begin"/>
            </w:r>
            <w:r w:rsidR="007E0A90">
              <w:rPr>
                <w:noProof/>
                <w:webHidden/>
              </w:rPr>
              <w:instrText xml:space="preserve"> PAGEREF _Toc78302428 \h </w:instrText>
            </w:r>
            <w:r w:rsidR="007E0A90">
              <w:rPr>
                <w:noProof/>
                <w:webHidden/>
              </w:rPr>
            </w:r>
            <w:r w:rsidR="007E0A90">
              <w:rPr>
                <w:noProof/>
                <w:webHidden/>
              </w:rPr>
              <w:fldChar w:fldCharType="separate"/>
            </w:r>
            <w:r w:rsidR="007E0A90">
              <w:rPr>
                <w:noProof/>
                <w:webHidden/>
              </w:rPr>
              <w:t>20</w:t>
            </w:r>
            <w:r w:rsidR="007E0A90">
              <w:rPr>
                <w:noProof/>
                <w:webHidden/>
              </w:rPr>
              <w:fldChar w:fldCharType="end"/>
            </w:r>
          </w:hyperlink>
        </w:p>
        <w:p w14:paraId="4327AFC2" w14:textId="23C8A0B4" w:rsidR="007E0A90" w:rsidRDefault="00E20257">
          <w:pPr>
            <w:pStyle w:val="TDC4"/>
            <w:tabs>
              <w:tab w:val="left" w:pos="1760"/>
              <w:tab w:val="right" w:leader="dot" w:pos="9060"/>
            </w:tabs>
            <w:rPr>
              <w:rFonts w:asciiTheme="minorHAnsi" w:eastAsiaTheme="minorEastAsia" w:hAnsiTheme="minorHAnsi"/>
              <w:noProof/>
              <w:lang w:eastAsia="es-ES"/>
            </w:rPr>
          </w:pPr>
          <w:hyperlink w:anchor="_Toc78302429" w:history="1">
            <w:r w:rsidR="007E0A90" w:rsidRPr="00943736">
              <w:rPr>
                <w:rStyle w:val="Hipervnculo"/>
                <w:rFonts w:cs="Arial"/>
                <w:noProof/>
              </w:rPr>
              <w:t>2.3.3.4.</w:t>
            </w:r>
            <w:r w:rsidR="007E0A90">
              <w:rPr>
                <w:rFonts w:asciiTheme="minorHAnsi" w:eastAsiaTheme="minorEastAsia" w:hAnsiTheme="minorHAnsi"/>
                <w:noProof/>
                <w:lang w:eastAsia="es-ES"/>
              </w:rPr>
              <w:tab/>
            </w:r>
            <w:r w:rsidR="007E0A90" w:rsidRPr="00943736">
              <w:rPr>
                <w:rStyle w:val="Hipervnculo"/>
                <w:noProof/>
              </w:rPr>
              <w:t>Capa de adaptación 6LoWPAN [12]</w:t>
            </w:r>
            <w:r w:rsidR="007E0A90">
              <w:rPr>
                <w:noProof/>
                <w:webHidden/>
              </w:rPr>
              <w:tab/>
            </w:r>
            <w:r w:rsidR="007E0A90">
              <w:rPr>
                <w:noProof/>
                <w:webHidden/>
              </w:rPr>
              <w:fldChar w:fldCharType="begin"/>
            </w:r>
            <w:r w:rsidR="007E0A90">
              <w:rPr>
                <w:noProof/>
                <w:webHidden/>
              </w:rPr>
              <w:instrText xml:space="preserve"> PAGEREF _Toc78302429 \h </w:instrText>
            </w:r>
            <w:r w:rsidR="007E0A90">
              <w:rPr>
                <w:noProof/>
                <w:webHidden/>
              </w:rPr>
            </w:r>
            <w:r w:rsidR="007E0A90">
              <w:rPr>
                <w:noProof/>
                <w:webHidden/>
              </w:rPr>
              <w:fldChar w:fldCharType="separate"/>
            </w:r>
            <w:r w:rsidR="007E0A90">
              <w:rPr>
                <w:noProof/>
                <w:webHidden/>
              </w:rPr>
              <w:t>22</w:t>
            </w:r>
            <w:r w:rsidR="007E0A90">
              <w:rPr>
                <w:noProof/>
                <w:webHidden/>
              </w:rPr>
              <w:fldChar w:fldCharType="end"/>
            </w:r>
          </w:hyperlink>
        </w:p>
        <w:p w14:paraId="648E84B5" w14:textId="679626C4" w:rsidR="007E0A90" w:rsidRDefault="00E20257">
          <w:pPr>
            <w:pStyle w:val="TDC4"/>
            <w:tabs>
              <w:tab w:val="left" w:pos="1760"/>
              <w:tab w:val="right" w:leader="dot" w:pos="9060"/>
            </w:tabs>
            <w:rPr>
              <w:rFonts w:asciiTheme="minorHAnsi" w:eastAsiaTheme="minorEastAsia" w:hAnsiTheme="minorHAnsi"/>
              <w:noProof/>
              <w:lang w:eastAsia="es-ES"/>
            </w:rPr>
          </w:pPr>
          <w:hyperlink w:anchor="_Toc78302430" w:history="1">
            <w:r w:rsidR="007E0A90" w:rsidRPr="00943736">
              <w:rPr>
                <w:rStyle w:val="Hipervnculo"/>
                <w:rFonts w:cs="Arial"/>
                <w:noProof/>
              </w:rPr>
              <w:t>2.3.3.5.</w:t>
            </w:r>
            <w:r w:rsidR="007E0A90">
              <w:rPr>
                <w:rFonts w:asciiTheme="minorHAnsi" w:eastAsiaTheme="minorEastAsia" w:hAnsiTheme="minorHAnsi"/>
                <w:noProof/>
                <w:lang w:eastAsia="es-ES"/>
              </w:rPr>
              <w:tab/>
            </w:r>
            <w:r w:rsidR="007E0A90" w:rsidRPr="00943736">
              <w:rPr>
                <w:rStyle w:val="Hipervnculo"/>
                <w:noProof/>
              </w:rPr>
              <w:t>Capa de Red [12]</w:t>
            </w:r>
            <w:r w:rsidR="007E0A90">
              <w:rPr>
                <w:noProof/>
                <w:webHidden/>
              </w:rPr>
              <w:tab/>
            </w:r>
            <w:r w:rsidR="007E0A90">
              <w:rPr>
                <w:noProof/>
                <w:webHidden/>
              </w:rPr>
              <w:fldChar w:fldCharType="begin"/>
            </w:r>
            <w:r w:rsidR="007E0A90">
              <w:rPr>
                <w:noProof/>
                <w:webHidden/>
              </w:rPr>
              <w:instrText xml:space="preserve"> PAGEREF _Toc78302430 \h </w:instrText>
            </w:r>
            <w:r w:rsidR="007E0A90">
              <w:rPr>
                <w:noProof/>
                <w:webHidden/>
              </w:rPr>
            </w:r>
            <w:r w:rsidR="007E0A90">
              <w:rPr>
                <w:noProof/>
                <w:webHidden/>
              </w:rPr>
              <w:fldChar w:fldCharType="separate"/>
            </w:r>
            <w:r w:rsidR="007E0A90">
              <w:rPr>
                <w:noProof/>
                <w:webHidden/>
              </w:rPr>
              <w:t>22</w:t>
            </w:r>
            <w:r w:rsidR="007E0A90">
              <w:rPr>
                <w:noProof/>
                <w:webHidden/>
              </w:rPr>
              <w:fldChar w:fldCharType="end"/>
            </w:r>
          </w:hyperlink>
        </w:p>
        <w:p w14:paraId="4A860EC9" w14:textId="5B8ADAA2" w:rsidR="007E0A90" w:rsidRDefault="00E20257">
          <w:pPr>
            <w:pStyle w:val="TDC5"/>
            <w:tabs>
              <w:tab w:val="right" w:leader="dot" w:pos="9060"/>
            </w:tabs>
            <w:rPr>
              <w:rFonts w:asciiTheme="minorHAnsi" w:eastAsiaTheme="minorEastAsia" w:hAnsiTheme="minorHAnsi"/>
              <w:noProof/>
              <w:lang w:eastAsia="es-ES"/>
            </w:rPr>
          </w:pPr>
          <w:hyperlink w:anchor="_Toc78302431" w:history="1">
            <w:r w:rsidR="007E0A90" w:rsidRPr="00943736">
              <w:rPr>
                <w:rStyle w:val="Hipervnculo"/>
                <w:noProof/>
              </w:rPr>
              <w:t>Protocolo de Enrutamiento</w:t>
            </w:r>
            <w:r w:rsidR="007E0A90">
              <w:rPr>
                <w:noProof/>
                <w:webHidden/>
              </w:rPr>
              <w:tab/>
            </w:r>
            <w:r w:rsidR="007E0A90">
              <w:rPr>
                <w:noProof/>
                <w:webHidden/>
              </w:rPr>
              <w:fldChar w:fldCharType="begin"/>
            </w:r>
            <w:r w:rsidR="007E0A90">
              <w:rPr>
                <w:noProof/>
                <w:webHidden/>
              </w:rPr>
              <w:instrText xml:space="preserve"> PAGEREF _Toc78302431 \h </w:instrText>
            </w:r>
            <w:r w:rsidR="007E0A90">
              <w:rPr>
                <w:noProof/>
                <w:webHidden/>
              </w:rPr>
            </w:r>
            <w:r w:rsidR="007E0A90">
              <w:rPr>
                <w:noProof/>
                <w:webHidden/>
              </w:rPr>
              <w:fldChar w:fldCharType="separate"/>
            </w:r>
            <w:r w:rsidR="007E0A90">
              <w:rPr>
                <w:noProof/>
                <w:webHidden/>
              </w:rPr>
              <w:t>23</w:t>
            </w:r>
            <w:r w:rsidR="007E0A90">
              <w:rPr>
                <w:noProof/>
                <w:webHidden/>
              </w:rPr>
              <w:fldChar w:fldCharType="end"/>
            </w:r>
          </w:hyperlink>
        </w:p>
        <w:p w14:paraId="13F2189A" w14:textId="353CD4B2" w:rsidR="007E0A90" w:rsidRDefault="00E20257">
          <w:pPr>
            <w:pStyle w:val="TDC4"/>
            <w:tabs>
              <w:tab w:val="left" w:pos="1760"/>
              <w:tab w:val="right" w:leader="dot" w:pos="9060"/>
            </w:tabs>
            <w:rPr>
              <w:rFonts w:asciiTheme="minorHAnsi" w:eastAsiaTheme="minorEastAsia" w:hAnsiTheme="minorHAnsi"/>
              <w:noProof/>
              <w:lang w:eastAsia="es-ES"/>
            </w:rPr>
          </w:pPr>
          <w:hyperlink w:anchor="_Toc78302432" w:history="1">
            <w:r w:rsidR="007E0A90" w:rsidRPr="00943736">
              <w:rPr>
                <w:rStyle w:val="Hipervnculo"/>
                <w:rFonts w:cs="Arial"/>
                <w:noProof/>
              </w:rPr>
              <w:t>2.3.3.6.</w:t>
            </w:r>
            <w:r w:rsidR="007E0A90">
              <w:rPr>
                <w:rFonts w:asciiTheme="minorHAnsi" w:eastAsiaTheme="minorEastAsia" w:hAnsiTheme="minorHAnsi"/>
                <w:noProof/>
                <w:lang w:eastAsia="es-ES"/>
              </w:rPr>
              <w:tab/>
            </w:r>
            <w:r w:rsidR="007E0A90" w:rsidRPr="00943736">
              <w:rPr>
                <w:rStyle w:val="Hipervnculo"/>
                <w:noProof/>
              </w:rPr>
              <w:t>Capa de Transporte [12]</w:t>
            </w:r>
            <w:r w:rsidR="007E0A90">
              <w:rPr>
                <w:noProof/>
                <w:webHidden/>
              </w:rPr>
              <w:tab/>
            </w:r>
            <w:r w:rsidR="007E0A90">
              <w:rPr>
                <w:noProof/>
                <w:webHidden/>
              </w:rPr>
              <w:fldChar w:fldCharType="begin"/>
            </w:r>
            <w:r w:rsidR="007E0A90">
              <w:rPr>
                <w:noProof/>
                <w:webHidden/>
              </w:rPr>
              <w:instrText xml:space="preserve"> PAGEREF _Toc78302432 \h </w:instrText>
            </w:r>
            <w:r w:rsidR="007E0A90">
              <w:rPr>
                <w:noProof/>
                <w:webHidden/>
              </w:rPr>
            </w:r>
            <w:r w:rsidR="007E0A90">
              <w:rPr>
                <w:noProof/>
                <w:webHidden/>
              </w:rPr>
              <w:fldChar w:fldCharType="separate"/>
            </w:r>
            <w:r w:rsidR="007E0A90">
              <w:rPr>
                <w:noProof/>
                <w:webHidden/>
              </w:rPr>
              <w:t>23</w:t>
            </w:r>
            <w:r w:rsidR="007E0A90">
              <w:rPr>
                <w:noProof/>
                <w:webHidden/>
              </w:rPr>
              <w:fldChar w:fldCharType="end"/>
            </w:r>
          </w:hyperlink>
        </w:p>
        <w:p w14:paraId="49A68EC8" w14:textId="1583B667" w:rsidR="007E0A90" w:rsidRDefault="00E20257">
          <w:pPr>
            <w:pStyle w:val="TDC4"/>
            <w:tabs>
              <w:tab w:val="left" w:pos="1760"/>
              <w:tab w:val="right" w:leader="dot" w:pos="9060"/>
            </w:tabs>
            <w:rPr>
              <w:rFonts w:asciiTheme="minorHAnsi" w:eastAsiaTheme="minorEastAsia" w:hAnsiTheme="minorHAnsi"/>
              <w:noProof/>
              <w:lang w:eastAsia="es-ES"/>
            </w:rPr>
          </w:pPr>
          <w:hyperlink w:anchor="_Toc78302433" w:history="1">
            <w:r w:rsidR="007E0A90" w:rsidRPr="00943736">
              <w:rPr>
                <w:rStyle w:val="Hipervnculo"/>
                <w:rFonts w:cs="Arial"/>
                <w:noProof/>
              </w:rPr>
              <w:t>2.3.3.7.</w:t>
            </w:r>
            <w:r w:rsidR="007E0A90">
              <w:rPr>
                <w:rFonts w:asciiTheme="minorHAnsi" w:eastAsiaTheme="minorEastAsia" w:hAnsiTheme="minorHAnsi"/>
                <w:noProof/>
                <w:lang w:eastAsia="es-ES"/>
              </w:rPr>
              <w:tab/>
            </w:r>
            <w:r w:rsidR="007E0A90" w:rsidRPr="00943736">
              <w:rPr>
                <w:rStyle w:val="Hipervnculo"/>
                <w:noProof/>
              </w:rPr>
              <w:t>Seguridad y Comisión de dispositivos [10], [12]</w:t>
            </w:r>
            <w:r w:rsidR="007E0A90">
              <w:rPr>
                <w:noProof/>
                <w:webHidden/>
              </w:rPr>
              <w:tab/>
            </w:r>
            <w:r w:rsidR="007E0A90">
              <w:rPr>
                <w:noProof/>
                <w:webHidden/>
              </w:rPr>
              <w:fldChar w:fldCharType="begin"/>
            </w:r>
            <w:r w:rsidR="007E0A90">
              <w:rPr>
                <w:noProof/>
                <w:webHidden/>
              </w:rPr>
              <w:instrText xml:space="preserve"> PAGEREF _Toc78302433 \h </w:instrText>
            </w:r>
            <w:r w:rsidR="007E0A90">
              <w:rPr>
                <w:noProof/>
                <w:webHidden/>
              </w:rPr>
            </w:r>
            <w:r w:rsidR="007E0A90">
              <w:rPr>
                <w:noProof/>
                <w:webHidden/>
              </w:rPr>
              <w:fldChar w:fldCharType="separate"/>
            </w:r>
            <w:r w:rsidR="007E0A90">
              <w:rPr>
                <w:noProof/>
                <w:webHidden/>
              </w:rPr>
              <w:t>24</w:t>
            </w:r>
            <w:r w:rsidR="007E0A90">
              <w:rPr>
                <w:noProof/>
                <w:webHidden/>
              </w:rPr>
              <w:fldChar w:fldCharType="end"/>
            </w:r>
          </w:hyperlink>
        </w:p>
        <w:p w14:paraId="15C06966" w14:textId="2698D38C" w:rsidR="007E0A90" w:rsidRDefault="00E20257">
          <w:pPr>
            <w:pStyle w:val="TDC1"/>
            <w:tabs>
              <w:tab w:val="left" w:pos="442"/>
              <w:tab w:val="right" w:leader="dot" w:pos="9060"/>
            </w:tabs>
            <w:rPr>
              <w:rFonts w:asciiTheme="minorHAnsi" w:eastAsiaTheme="minorEastAsia" w:hAnsiTheme="minorHAnsi"/>
              <w:noProof/>
              <w:lang w:eastAsia="es-ES"/>
            </w:rPr>
          </w:pPr>
          <w:hyperlink w:anchor="_Toc78302434" w:history="1">
            <w:r w:rsidR="007E0A90" w:rsidRPr="00943736">
              <w:rPr>
                <w:rStyle w:val="Hipervnculo"/>
                <w:rFonts w:cs="Arial"/>
                <w:noProof/>
              </w:rPr>
              <w:t>3.</w:t>
            </w:r>
            <w:r w:rsidR="007E0A90">
              <w:rPr>
                <w:rFonts w:asciiTheme="minorHAnsi" w:eastAsiaTheme="minorEastAsia" w:hAnsiTheme="minorHAnsi"/>
                <w:noProof/>
                <w:lang w:eastAsia="es-ES"/>
              </w:rPr>
              <w:tab/>
            </w:r>
            <w:r w:rsidR="007E0A90" w:rsidRPr="00943736">
              <w:rPr>
                <w:rStyle w:val="Hipervnculo"/>
                <w:rFonts w:cs="Arial"/>
                <w:noProof/>
              </w:rPr>
              <w:t>OBJETIVOS</w:t>
            </w:r>
            <w:r w:rsidR="007E0A90">
              <w:rPr>
                <w:noProof/>
                <w:webHidden/>
              </w:rPr>
              <w:tab/>
            </w:r>
            <w:r w:rsidR="007E0A90">
              <w:rPr>
                <w:noProof/>
                <w:webHidden/>
              </w:rPr>
              <w:fldChar w:fldCharType="begin"/>
            </w:r>
            <w:r w:rsidR="007E0A90">
              <w:rPr>
                <w:noProof/>
                <w:webHidden/>
              </w:rPr>
              <w:instrText xml:space="preserve"> PAGEREF _Toc78302434 \h </w:instrText>
            </w:r>
            <w:r w:rsidR="007E0A90">
              <w:rPr>
                <w:noProof/>
                <w:webHidden/>
              </w:rPr>
            </w:r>
            <w:r w:rsidR="007E0A90">
              <w:rPr>
                <w:noProof/>
                <w:webHidden/>
              </w:rPr>
              <w:fldChar w:fldCharType="separate"/>
            </w:r>
            <w:r w:rsidR="007E0A90">
              <w:rPr>
                <w:noProof/>
                <w:webHidden/>
              </w:rPr>
              <w:t>26</w:t>
            </w:r>
            <w:r w:rsidR="007E0A90">
              <w:rPr>
                <w:noProof/>
                <w:webHidden/>
              </w:rPr>
              <w:fldChar w:fldCharType="end"/>
            </w:r>
          </w:hyperlink>
        </w:p>
        <w:p w14:paraId="11982043" w14:textId="71AF1E40" w:rsidR="007E0A90" w:rsidRDefault="00E20257">
          <w:pPr>
            <w:pStyle w:val="TDC1"/>
            <w:tabs>
              <w:tab w:val="left" w:pos="442"/>
              <w:tab w:val="right" w:leader="dot" w:pos="9060"/>
            </w:tabs>
            <w:rPr>
              <w:rFonts w:asciiTheme="minorHAnsi" w:eastAsiaTheme="minorEastAsia" w:hAnsiTheme="minorHAnsi"/>
              <w:noProof/>
              <w:lang w:eastAsia="es-ES"/>
            </w:rPr>
          </w:pPr>
          <w:hyperlink w:anchor="_Toc78302435" w:history="1">
            <w:r w:rsidR="007E0A90" w:rsidRPr="00943736">
              <w:rPr>
                <w:rStyle w:val="Hipervnculo"/>
                <w:rFonts w:cs="Arial"/>
                <w:noProof/>
              </w:rPr>
              <w:t>4.</w:t>
            </w:r>
            <w:r w:rsidR="007E0A90">
              <w:rPr>
                <w:rFonts w:asciiTheme="minorHAnsi" w:eastAsiaTheme="minorEastAsia" w:hAnsiTheme="minorHAnsi"/>
                <w:noProof/>
                <w:lang w:eastAsia="es-ES"/>
              </w:rPr>
              <w:tab/>
            </w:r>
            <w:r w:rsidR="007E0A90" w:rsidRPr="00943736">
              <w:rPr>
                <w:rStyle w:val="Hipervnculo"/>
                <w:rFonts w:cs="Arial"/>
                <w:noProof/>
              </w:rPr>
              <w:t>CONFIGURACIÓN Y PRUEBAS</w:t>
            </w:r>
            <w:r w:rsidR="007E0A90">
              <w:rPr>
                <w:noProof/>
                <w:webHidden/>
              </w:rPr>
              <w:tab/>
            </w:r>
            <w:r w:rsidR="007E0A90">
              <w:rPr>
                <w:noProof/>
                <w:webHidden/>
              </w:rPr>
              <w:fldChar w:fldCharType="begin"/>
            </w:r>
            <w:r w:rsidR="007E0A90">
              <w:rPr>
                <w:noProof/>
                <w:webHidden/>
              </w:rPr>
              <w:instrText xml:space="preserve"> PAGEREF _Toc78302435 \h </w:instrText>
            </w:r>
            <w:r w:rsidR="007E0A90">
              <w:rPr>
                <w:noProof/>
                <w:webHidden/>
              </w:rPr>
            </w:r>
            <w:r w:rsidR="007E0A90">
              <w:rPr>
                <w:noProof/>
                <w:webHidden/>
              </w:rPr>
              <w:fldChar w:fldCharType="separate"/>
            </w:r>
            <w:r w:rsidR="007E0A90">
              <w:rPr>
                <w:noProof/>
                <w:webHidden/>
              </w:rPr>
              <w:t>27</w:t>
            </w:r>
            <w:r w:rsidR="007E0A90">
              <w:rPr>
                <w:noProof/>
                <w:webHidden/>
              </w:rPr>
              <w:fldChar w:fldCharType="end"/>
            </w:r>
          </w:hyperlink>
        </w:p>
        <w:p w14:paraId="141A5248" w14:textId="16E3EA38" w:rsidR="007E0A90" w:rsidRDefault="00E20257">
          <w:pPr>
            <w:pStyle w:val="TDC2"/>
            <w:tabs>
              <w:tab w:val="left" w:pos="880"/>
              <w:tab w:val="right" w:leader="dot" w:pos="9060"/>
            </w:tabs>
            <w:rPr>
              <w:rFonts w:asciiTheme="minorHAnsi" w:hAnsiTheme="minorHAnsi" w:cstheme="minorBidi"/>
              <w:noProof/>
            </w:rPr>
          </w:pPr>
          <w:hyperlink w:anchor="_Toc78302436" w:history="1">
            <w:r w:rsidR="007E0A90" w:rsidRPr="00943736">
              <w:rPr>
                <w:rStyle w:val="Hipervnculo"/>
                <w:noProof/>
              </w:rPr>
              <w:t>4.1.</w:t>
            </w:r>
            <w:r w:rsidR="007E0A90">
              <w:rPr>
                <w:rFonts w:asciiTheme="minorHAnsi" w:hAnsiTheme="minorHAnsi" w:cstheme="minorBidi"/>
                <w:noProof/>
              </w:rPr>
              <w:tab/>
            </w:r>
            <w:r w:rsidR="007E0A90" w:rsidRPr="00943736">
              <w:rPr>
                <w:rStyle w:val="Hipervnculo"/>
                <w:noProof/>
              </w:rPr>
              <w:t>CONFIGURACIONES INICIALES</w:t>
            </w:r>
            <w:r w:rsidR="007E0A90">
              <w:rPr>
                <w:noProof/>
                <w:webHidden/>
              </w:rPr>
              <w:tab/>
            </w:r>
            <w:r w:rsidR="007E0A90">
              <w:rPr>
                <w:noProof/>
                <w:webHidden/>
              </w:rPr>
              <w:fldChar w:fldCharType="begin"/>
            </w:r>
            <w:r w:rsidR="007E0A90">
              <w:rPr>
                <w:noProof/>
                <w:webHidden/>
              </w:rPr>
              <w:instrText xml:space="preserve"> PAGEREF _Toc78302436 \h </w:instrText>
            </w:r>
            <w:r w:rsidR="007E0A90">
              <w:rPr>
                <w:noProof/>
                <w:webHidden/>
              </w:rPr>
            </w:r>
            <w:r w:rsidR="007E0A90">
              <w:rPr>
                <w:noProof/>
                <w:webHidden/>
              </w:rPr>
              <w:fldChar w:fldCharType="separate"/>
            </w:r>
            <w:r w:rsidR="007E0A90">
              <w:rPr>
                <w:noProof/>
                <w:webHidden/>
              </w:rPr>
              <w:t>27</w:t>
            </w:r>
            <w:r w:rsidR="007E0A90">
              <w:rPr>
                <w:noProof/>
                <w:webHidden/>
              </w:rPr>
              <w:fldChar w:fldCharType="end"/>
            </w:r>
          </w:hyperlink>
        </w:p>
        <w:p w14:paraId="50D34083" w14:textId="158FC0BD" w:rsidR="007E0A90" w:rsidRDefault="00E20257">
          <w:pPr>
            <w:pStyle w:val="TDC3"/>
            <w:rPr>
              <w:rFonts w:asciiTheme="minorHAnsi" w:hAnsiTheme="minorHAnsi" w:cstheme="minorBidi"/>
              <w:noProof/>
            </w:rPr>
          </w:pPr>
          <w:hyperlink w:anchor="_Toc78302437" w:history="1">
            <w:r w:rsidR="007E0A90" w:rsidRPr="00943736">
              <w:rPr>
                <w:rStyle w:val="Hipervnculo"/>
                <w:rFonts w:cs="Arial"/>
                <w:noProof/>
              </w:rPr>
              <w:t>4.1.1.</w:t>
            </w:r>
            <w:r w:rsidR="007E0A90">
              <w:rPr>
                <w:rFonts w:asciiTheme="minorHAnsi" w:hAnsiTheme="minorHAnsi" w:cstheme="minorBidi"/>
                <w:noProof/>
              </w:rPr>
              <w:tab/>
            </w:r>
            <w:r w:rsidR="007E0A90" w:rsidRPr="00943736">
              <w:rPr>
                <w:rStyle w:val="Hipervnculo"/>
                <w:noProof/>
              </w:rPr>
              <w:t>Configuración del Border Router</w:t>
            </w:r>
            <w:r w:rsidR="007E0A90">
              <w:rPr>
                <w:noProof/>
                <w:webHidden/>
              </w:rPr>
              <w:tab/>
            </w:r>
            <w:r w:rsidR="007E0A90">
              <w:rPr>
                <w:noProof/>
                <w:webHidden/>
              </w:rPr>
              <w:fldChar w:fldCharType="begin"/>
            </w:r>
            <w:r w:rsidR="007E0A90">
              <w:rPr>
                <w:noProof/>
                <w:webHidden/>
              </w:rPr>
              <w:instrText xml:space="preserve"> PAGEREF _Toc78302437 \h </w:instrText>
            </w:r>
            <w:r w:rsidR="007E0A90">
              <w:rPr>
                <w:noProof/>
                <w:webHidden/>
              </w:rPr>
            </w:r>
            <w:r w:rsidR="007E0A90">
              <w:rPr>
                <w:noProof/>
                <w:webHidden/>
              </w:rPr>
              <w:fldChar w:fldCharType="separate"/>
            </w:r>
            <w:r w:rsidR="007E0A90">
              <w:rPr>
                <w:noProof/>
                <w:webHidden/>
              </w:rPr>
              <w:t>27</w:t>
            </w:r>
            <w:r w:rsidR="007E0A90">
              <w:rPr>
                <w:noProof/>
                <w:webHidden/>
              </w:rPr>
              <w:fldChar w:fldCharType="end"/>
            </w:r>
          </w:hyperlink>
        </w:p>
        <w:p w14:paraId="535ECFCF" w14:textId="62016493" w:rsidR="007E0A90" w:rsidRDefault="00E20257">
          <w:pPr>
            <w:pStyle w:val="TDC4"/>
            <w:tabs>
              <w:tab w:val="left" w:pos="1760"/>
              <w:tab w:val="right" w:leader="dot" w:pos="9060"/>
            </w:tabs>
            <w:rPr>
              <w:rFonts w:asciiTheme="minorHAnsi" w:eastAsiaTheme="minorEastAsia" w:hAnsiTheme="minorHAnsi"/>
              <w:noProof/>
              <w:lang w:eastAsia="es-ES"/>
            </w:rPr>
          </w:pPr>
          <w:hyperlink w:anchor="_Toc78302438" w:history="1">
            <w:r w:rsidR="007E0A90" w:rsidRPr="00943736">
              <w:rPr>
                <w:rStyle w:val="Hipervnculo"/>
                <w:rFonts w:cs="Arial"/>
                <w:noProof/>
              </w:rPr>
              <w:t>4.1.1.1.</w:t>
            </w:r>
            <w:r w:rsidR="007E0A90">
              <w:rPr>
                <w:rFonts w:asciiTheme="minorHAnsi" w:eastAsiaTheme="minorEastAsia" w:hAnsiTheme="minorHAnsi"/>
                <w:noProof/>
                <w:lang w:eastAsia="es-ES"/>
              </w:rPr>
              <w:tab/>
            </w:r>
            <w:r w:rsidR="007E0A90" w:rsidRPr="00943736">
              <w:rPr>
                <w:rStyle w:val="Hipervnculo"/>
                <w:noProof/>
              </w:rPr>
              <w:t>Requerimientos</w:t>
            </w:r>
            <w:r w:rsidR="007E0A90">
              <w:rPr>
                <w:noProof/>
                <w:webHidden/>
              </w:rPr>
              <w:tab/>
            </w:r>
            <w:r w:rsidR="007E0A90">
              <w:rPr>
                <w:noProof/>
                <w:webHidden/>
              </w:rPr>
              <w:fldChar w:fldCharType="begin"/>
            </w:r>
            <w:r w:rsidR="007E0A90">
              <w:rPr>
                <w:noProof/>
                <w:webHidden/>
              </w:rPr>
              <w:instrText xml:space="preserve"> PAGEREF _Toc78302438 \h </w:instrText>
            </w:r>
            <w:r w:rsidR="007E0A90">
              <w:rPr>
                <w:noProof/>
                <w:webHidden/>
              </w:rPr>
            </w:r>
            <w:r w:rsidR="007E0A90">
              <w:rPr>
                <w:noProof/>
                <w:webHidden/>
              </w:rPr>
              <w:fldChar w:fldCharType="separate"/>
            </w:r>
            <w:r w:rsidR="007E0A90">
              <w:rPr>
                <w:noProof/>
                <w:webHidden/>
              </w:rPr>
              <w:t>27</w:t>
            </w:r>
            <w:r w:rsidR="007E0A90">
              <w:rPr>
                <w:noProof/>
                <w:webHidden/>
              </w:rPr>
              <w:fldChar w:fldCharType="end"/>
            </w:r>
          </w:hyperlink>
        </w:p>
        <w:p w14:paraId="77571974" w14:textId="6C3970AF" w:rsidR="007E0A90" w:rsidRDefault="00E20257">
          <w:pPr>
            <w:pStyle w:val="TDC4"/>
            <w:tabs>
              <w:tab w:val="left" w:pos="1760"/>
              <w:tab w:val="right" w:leader="dot" w:pos="9060"/>
            </w:tabs>
            <w:rPr>
              <w:rFonts w:asciiTheme="minorHAnsi" w:eastAsiaTheme="minorEastAsia" w:hAnsiTheme="minorHAnsi"/>
              <w:noProof/>
              <w:lang w:eastAsia="es-ES"/>
            </w:rPr>
          </w:pPr>
          <w:hyperlink w:anchor="_Toc78302439" w:history="1">
            <w:r w:rsidR="007E0A90" w:rsidRPr="00943736">
              <w:rPr>
                <w:rStyle w:val="Hipervnculo"/>
                <w:rFonts w:cs="Arial"/>
                <w:noProof/>
              </w:rPr>
              <w:t>4.1.1.2.</w:t>
            </w:r>
            <w:r w:rsidR="007E0A90">
              <w:rPr>
                <w:rFonts w:asciiTheme="minorHAnsi" w:eastAsiaTheme="minorEastAsia" w:hAnsiTheme="minorHAnsi"/>
                <w:noProof/>
                <w:lang w:eastAsia="es-ES"/>
              </w:rPr>
              <w:tab/>
            </w:r>
            <w:r w:rsidR="007E0A90" w:rsidRPr="00943736">
              <w:rPr>
                <w:rStyle w:val="Hipervnculo"/>
                <w:noProof/>
              </w:rPr>
              <w:t>Guía de Instalación</w:t>
            </w:r>
            <w:r w:rsidR="007E0A90">
              <w:rPr>
                <w:noProof/>
                <w:webHidden/>
              </w:rPr>
              <w:tab/>
            </w:r>
            <w:r w:rsidR="007E0A90">
              <w:rPr>
                <w:noProof/>
                <w:webHidden/>
              </w:rPr>
              <w:fldChar w:fldCharType="begin"/>
            </w:r>
            <w:r w:rsidR="007E0A90">
              <w:rPr>
                <w:noProof/>
                <w:webHidden/>
              </w:rPr>
              <w:instrText xml:space="preserve"> PAGEREF _Toc78302439 \h </w:instrText>
            </w:r>
            <w:r w:rsidR="007E0A90">
              <w:rPr>
                <w:noProof/>
                <w:webHidden/>
              </w:rPr>
            </w:r>
            <w:r w:rsidR="007E0A90">
              <w:rPr>
                <w:noProof/>
                <w:webHidden/>
              </w:rPr>
              <w:fldChar w:fldCharType="separate"/>
            </w:r>
            <w:r w:rsidR="007E0A90">
              <w:rPr>
                <w:noProof/>
                <w:webHidden/>
              </w:rPr>
              <w:t>27</w:t>
            </w:r>
            <w:r w:rsidR="007E0A90">
              <w:rPr>
                <w:noProof/>
                <w:webHidden/>
              </w:rPr>
              <w:fldChar w:fldCharType="end"/>
            </w:r>
          </w:hyperlink>
        </w:p>
        <w:p w14:paraId="63786E80" w14:textId="4A8A4ED1" w:rsidR="007E0A90" w:rsidRDefault="00E20257">
          <w:pPr>
            <w:pStyle w:val="TDC5"/>
            <w:tabs>
              <w:tab w:val="left" w:pos="2017"/>
              <w:tab w:val="right" w:leader="dot" w:pos="9060"/>
            </w:tabs>
            <w:rPr>
              <w:rFonts w:asciiTheme="minorHAnsi" w:eastAsiaTheme="minorEastAsia" w:hAnsiTheme="minorHAnsi"/>
              <w:noProof/>
              <w:lang w:eastAsia="es-ES"/>
            </w:rPr>
          </w:pPr>
          <w:hyperlink w:anchor="_Toc78302440" w:history="1">
            <w:r w:rsidR="007E0A90" w:rsidRPr="00943736">
              <w:rPr>
                <w:rStyle w:val="Hipervnculo"/>
                <w:noProof/>
              </w:rPr>
              <w:t>4.1.1.2.1.</w:t>
            </w:r>
            <w:r w:rsidR="007E0A90">
              <w:rPr>
                <w:rFonts w:asciiTheme="minorHAnsi" w:eastAsiaTheme="minorEastAsia" w:hAnsiTheme="minorHAnsi"/>
                <w:noProof/>
                <w:lang w:eastAsia="es-ES"/>
              </w:rPr>
              <w:tab/>
            </w:r>
            <w:r w:rsidR="007E0A90" w:rsidRPr="00943736">
              <w:rPr>
                <w:rStyle w:val="Hipervnculo"/>
                <w:noProof/>
              </w:rPr>
              <w:t>Descarga del Software Requerido</w:t>
            </w:r>
            <w:r w:rsidR="007E0A90">
              <w:rPr>
                <w:noProof/>
                <w:webHidden/>
              </w:rPr>
              <w:tab/>
            </w:r>
            <w:r w:rsidR="007E0A90">
              <w:rPr>
                <w:noProof/>
                <w:webHidden/>
              </w:rPr>
              <w:fldChar w:fldCharType="begin"/>
            </w:r>
            <w:r w:rsidR="007E0A90">
              <w:rPr>
                <w:noProof/>
                <w:webHidden/>
              </w:rPr>
              <w:instrText xml:space="preserve"> PAGEREF _Toc78302440 \h </w:instrText>
            </w:r>
            <w:r w:rsidR="007E0A90">
              <w:rPr>
                <w:noProof/>
                <w:webHidden/>
              </w:rPr>
            </w:r>
            <w:r w:rsidR="007E0A90">
              <w:rPr>
                <w:noProof/>
                <w:webHidden/>
              </w:rPr>
              <w:fldChar w:fldCharType="separate"/>
            </w:r>
            <w:r w:rsidR="007E0A90">
              <w:rPr>
                <w:noProof/>
                <w:webHidden/>
              </w:rPr>
              <w:t>27</w:t>
            </w:r>
            <w:r w:rsidR="007E0A90">
              <w:rPr>
                <w:noProof/>
                <w:webHidden/>
              </w:rPr>
              <w:fldChar w:fldCharType="end"/>
            </w:r>
          </w:hyperlink>
        </w:p>
        <w:p w14:paraId="1E340BFA" w14:textId="399AA551" w:rsidR="007E0A90" w:rsidRDefault="00E20257">
          <w:pPr>
            <w:pStyle w:val="TDC5"/>
            <w:tabs>
              <w:tab w:val="left" w:pos="2017"/>
              <w:tab w:val="right" w:leader="dot" w:pos="9060"/>
            </w:tabs>
            <w:rPr>
              <w:rFonts w:asciiTheme="minorHAnsi" w:eastAsiaTheme="minorEastAsia" w:hAnsiTheme="minorHAnsi"/>
              <w:noProof/>
              <w:lang w:eastAsia="es-ES"/>
            </w:rPr>
          </w:pPr>
          <w:hyperlink w:anchor="_Toc78302441" w:history="1">
            <w:r w:rsidR="007E0A90" w:rsidRPr="00943736">
              <w:rPr>
                <w:rStyle w:val="Hipervnculo"/>
                <w:noProof/>
              </w:rPr>
              <w:t>4.1.1.2.2.</w:t>
            </w:r>
            <w:r w:rsidR="007E0A90">
              <w:rPr>
                <w:rFonts w:asciiTheme="minorHAnsi" w:eastAsiaTheme="minorEastAsia" w:hAnsiTheme="minorHAnsi"/>
                <w:noProof/>
                <w:lang w:eastAsia="es-ES"/>
              </w:rPr>
              <w:tab/>
            </w:r>
            <w:r w:rsidR="007E0A90" w:rsidRPr="00943736">
              <w:rPr>
                <w:rStyle w:val="Hipervnculo"/>
                <w:noProof/>
              </w:rPr>
              <w:t>Flashear la imagen en la tarjeta SD</w:t>
            </w:r>
            <w:r w:rsidR="007E0A90">
              <w:rPr>
                <w:noProof/>
                <w:webHidden/>
              </w:rPr>
              <w:tab/>
            </w:r>
            <w:r w:rsidR="007E0A90">
              <w:rPr>
                <w:noProof/>
                <w:webHidden/>
              </w:rPr>
              <w:fldChar w:fldCharType="begin"/>
            </w:r>
            <w:r w:rsidR="007E0A90">
              <w:rPr>
                <w:noProof/>
                <w:webHidden/>
              </w:rPr>
              <w:instrText xml:space="preserve"> PAGEREF _Toc78302441 \h </w:instrText>
            </w:r>
            <w:r w:rsidR="007E0A90">
              <w:rPr>
                <w:noProof/>
                <w:webHidden/>
              </w:rPr>
            </w:r>
            <w:r w:rsidR="007E0A90">
              <w:rPr>
                <w:noProof/>
                <w:webHidden/>
              </w:rPr>
              <w:fldChar w:fldCharType="separate"/>
            </w:r>
            <w:r w:rsidR="007E0A90">
              <w:rPr>
                <w:noProof/>
                <w:webHidden/>
              </w:rPr>
              <w:t>28</w:t>
            </w:r>
            <w:r w:rsidR="007E0A90">
              <w:rPr>
                <w:noProof/>
                <w:webHidden/>
              </w:rPr>
              <w:fldChar w:fldCharType="end"/>
            </w:r>
          </w:hyperlink>
        </w:p>
        <w:p w14:paraId="4DBC49BD" w14:textId="3A370FC3" w:rsidR="007E0A90" w:rsidRDefault="00E20257">
          <w:pPr>
            <w:pStyle w:val="TDC5"/>
            <w:tabs>
              <w:tab w:val="left" w:pos="2017"/>
              <w:tab w:val="right" w:leader="dot" w:pos="9060"/>
            </w:tabs>
            <w:rPr>
              <w:rFonts w:asciiTheme="minorHAnsi" w:eastAsiaTheme="minorEastAsia" w:hAnsiTheme="minorHAnsi"/>
              <w:noProof/>
              <w:lang w:eastAsia="es-ES"/>
            </w:rPr>
          </w:pPr>
          <w:hyperlink w:anchor="_Toc78302442" w:history="1">
            <w:r w:rsidR="007E0A90" w:rsidRPr="00943736">
              <w:rPr>
                <w:rStyle w:val="Hipervnculo"/>
                <w:noProof/>
              </w:rPr>
              <w:t>4.1.1.2.3.</w:t>
            </w:r>
            <w:r w:rsidR="007E0A90">
              <w:rPr>
                <w:rFonts w:asciiTheme="minorHAnsi" w:eastAsiaTheme="minorEastAsia" w:hAnsiTheme="minorHAnsi"/>
                <w:noProof/>
                <w:lang w:eastAsia="es-ES"/>
              </w:rPr>
              <w:tab/>
            </w:r>
            <w:r w:rsidR="007E0A90" w:rsidRPr="00943736">
              <w:rPr>
                <w:rStyle w:val="Hipervnculo"/>
                <w:noProof/>
              </w:rPr>
              <w:t>Primera Instalación</w:t>
            </w:r>
            <w:r w:rsidR="007E0A90">
              <w:rPr>
                <w:noProof/>
                <w:webHidden/>
              </w:rPr>
              <w:tab/>
            </w:r>
            <w:r w:rsidR="007E0A90">
              <w:rPr>
                <w:noProof/>
                <w:webHidden/>
              </w:rPr>
              <w:fldChar w:fldCharType="begin"/>
            </w:r>
            <w:r w:rsidR="007E0A90">
              <w:rPr>
                <w:noProof/>
                <w:webHidden/>
              </w:rPr>
              <w:instrText xml:space="preserve"> PAGEREF _Toc78302442 \h </w:instrText>
            </w:r>
            <w:r w:rsidR="007E0A90">
              <w:rPr>
                <w:noProof/>
                <w:webHidden/>
              </w:rPr>
            </w:r>
            <w:r w:rsidR="007E0A90">
              <w:rPr>
                <w:noProof/>
                <w:webHidden/>
              </w:rPr>
              <w:fldChar w:fldCharType="separate"/>
            </w:r>
            <w:r w:rsidR="007E0A90">
              <w:rPr>
                <w:noProof/>
                <w:webHidden/>
              </w:rPr>
              <w:t>28</w:t>
            </w:r>
            <w:r w:rsidR="007E0A90">
              <w:rPr>
                <w:noProof/>
                <w:webHidden/>
              </w:rPr>
              <w:fldChar w:fldCharType="end"/>
            </w:r>
          </w:hyperlink>
        </w:p>
        <w:p w14:paraId="4B65C248" w14:textId="3FA69859" w:rsidR="007E0A90" w:rsidRDefault="00E20257">
          <w:pPr>
            <w:pStyle w:val="TDC4"/>
            <w:tabs>
              <w:tab w:val="left" w:pos="1760"/>
              <w:tab w:val="right" w:leader="dot" w:pos="9060"/>
            </w:tabs>
            <w:rPr>
              <w:rFonts w:asciiTheme="minorHAnsi" w:eastAsiaTheme="minorEastAsia" w:hAnsiTheme="minorHAnsi"/>
              <w:noProof/>
              <w:lang w:eastAsia="es-ES"/>
            </w:rPr>
          </w:pPr>
          <w:hyperlink w:anchor="_Toc78302443" w:history="1">
            <w:r w:rsidR="007E0A90" w:rsidRPr="00943736">
              <w:rPr>
                <w:rStyle w:val="Hipervnculo"/>
                <w:rFonts w:cs="Arial"/>
                <w:noProof/>
              </w:rPr>
              <w:t>4.1.1.3.</w:t>
            </w:r>
            <w:r w:rsidR="007E0A90">
              <w:rPr>
                <w:rFonts w:asciiTheme="minorHAnsi" w:eastAsiaTheme="minorEastAsia" w:hAnsiTheme="minorHAnsi"/>
                <w:noProof/>
                <w:lang w:eastAsia="es-ES"/>
              </w:rPr>
              <w:tab/>
            </w:r>
            <w:r w:rsidR="007E0A90" w:rsidRPr="00943736">
              <w:rPr>
                <w:rStyle w:val="Hipervnculo"/>
                <w:noProof/>
              </w:rPr>
              <w:t>Panel de Administración Web</w:t>
            </w:r>
            <w:r w:rsidR="007E0A90">
              <w:rPr>
                <w:noProof/>
                <w:webHidden/>
              </w:rPr>
              <w:tab/>
            </w:r>
            <w:r w:rsidR="007E0A90">
              <w:rPr>
                <w:noProof/>
                <w:webHidden/>
              </w:rPr>
              <w:fldChar w:fldCharType="begin"/>
            </w:r>
            <w:r w:rsidR="007E0A90">
              <w:rPr>
                <w:noProof/>
                <w:webHidden/>
              </w:rPr>
              <w:instrText xml:space="preserve"> PAGEREF _Toc78302443 \h </w:instrText>
            </w:r>
            <w:r w:rsidR="007E0A90">
              <w:rPr>
                <w:noProof/>
                <w:webHidden/>
              </w:rPr>
            </w:r>
            <w:r w:rsidR="007E0A90">
              <w:rPr>
                <w:noProof/>
                <w:webHidden/>
              </w:rPr>
              <w:fldChar w:fldCharType="separate"/>
            </w:r>
            <w:r w:rsidR="007E0A90">
              <w:rPr>
                <w:noProof/>
                <w:webHidden/>
              </w:rPr>
              <w:t>31</w:t>
            </w:r>
            <w:r w:rsidR="007E0A90">
              <w:rPr>
                <w:noProof/>
                <w:webHidden/>
              </w:rPr>
              <w:fldChar w:fldCharType="end"/>
            </w:r>
          </w:hyperlink>
        </w:p>
        <w:p w14:paraId="19DB3035" w14:textId="0BAA134E" w:rsidR="007E0A90" w:rsidRDefault="00E20257">
          <w:pPr>
            <w:pStyle w:val="TDC5"/>
            <w:tabs>
              <w:tab w:val="left" w:pos="2017"/>
              <w:tab w:val="right" w:leader="dot" w:pos="9060"/>
            </w:tabs>
            <w:rPr>
              <w:rFonts w:asciiTheme="minorHAnsi" w:eastAsiaTheme="minorEastAsia" w:hAnsiTheme="minorHAnsi"/>
              <w:noProof/>
              <w:lang w:eastAsia="es-ES"/>
            </w:rPr>
          </w:pPr>
          <w:hyperlink w:anchor="_Toc78302444" w:history="1">
            <w:r w:rsidR="007E0A90" w:rsidRPr="00943736">
              <w:rPr>
                <w:rStyle w:val="Hipervnculo"/>
                <w:noProof/>
              </w:rPr>
              <w:t>4.1.1.3.1.</w:t>
            </w:r>
            <w:r w:rsidR="007E0A90">
              <w:rPr>
                <w:rFonts w:asciiTheme="minorHAnsi" w:eastAsiaTheme="minorEastAsia" w:hAnsiTheme="minorHAnsi"/>
                <w:noProof/>
                <w:lang w:eastAsia="es-ES"/>
              </w:rPr>
              <w:tab/>
            </w:r>
            <w:r w:rsidR="007E0A90" w:rsidRPr="00943736">
              <w:rPr>
                <w:rStyle w:val="Hipervnculo"/>
                <w:noProof/>
              </w:rPr>
              <w:t>Cambiar la configuración de red</w:t>
            </w:r>
            <w:r w:rsidR="007E0A90">
              <w:rPr>
                <w:noProof/>
                <w:webHidden/>
              </w:rPr>
              <w:tab/>
            </w:r>
            <w:r w:rsidR="007E0A90">
              <w:rPr>
                <w:noProof/>
                <w:webHidden/>
              </w:rPr>
              <w:fldChar w:fldCharType="begin"/>
            </w:r>
            <w:r w:rsidR="007E0A90">
              <w:rPr>
                <w:noProof/>
                <w:webHidden/>
              </w:rPr>
              <w:instrText xml:space="preserve"> PAGEREF _Toc78302444 \h </w:instrText>
            </w:r>
            <w:r w:rsidR="007E0A90">
              <w:rPr>
                <w:noProof/>
                <w:webHidden/>
              </w:rPr>
            </w:r>
            <w:r w:rsidR="007E0A90">
              <w:rPr>
                <w:noProof/>
                <w:webHidden/>
              </w:rPr>
              <w:fldChar w:fldCharType="separate"/>
            </w:r>
            <w:r w:rsidR="007E0A90">
              <w:rPr>
                <w:noProof/>
                <w:webHidden/>
              </w:rPr>
              <w:t>32</w:t>
            </w:r>
            <w:r w:rsidR="007E0A90">
              <w:rPr>
                <w:noProof/>
                <w:webHidden/>
              </w:rPr>
              <w:fldChar w:fldCharType="end"/>
            </w:r>
          </w:hyperlink>
        </w:p>
        <w:p w14:paraId="08D511E3" w14:textId="54603903" w:rsidR="007E0A90" w:rsidRDefault="00E20257">
          <w:pPr>
            <w:pStyle w:val="TDC5"/>
            <w:tabs>
              <w:tab w:val="left" w:pos="2017"/>
              <w:tab w:val="right" w:leader="dot" w:pos="9060"/>
            </w:tabs>
            <w:rPr>
              <w:rFonts w:asciiTheme="minorHAnsi" w:eastAsiaTheme="minorEastAsia" w:hAnsiTheme="minorHAnsi"/>
              <w:noProof/>
              <w:lang w:eastAsia="es-ES"/>
            </w:rPr>
          </w:pPr>
          <w:hyperlink w:anchor="_Toc78302445" w:history="1">
            <w:r w:rsidR="007E0A90" w:rsidRPr="00943736">
              <w:rPr>
                <w:rStyle w:val="Hipervnculo"/>
                <w:noProof/>
              </w:rPr>
              <w:t>4.1.1.3.2.</w:t>
            </w:r>
            <w:r w:rsidR="007E0A90">
              <w:rPr>
                <w:rFonts w:asciiTheme="minorHAnsi" w:eastAsiaTheme="minorEastAsia" w:hAnsiTheme="minorHAnsi"/>
                <w:noProof/>
                <w:lang w:eastAsia="es-ES"/>
              </w:rPr>
              <w:tab/>
            </w:r>
            <w:r w:rsidR="007E0A90" w:rsidRPr="00943736">
              <w:rPr>
                <w:rStyle w:val="Hipervnculo"/>
                <w:noProof/>
              </w:rPr>
              <w:t>Actualizar KiBRA</w:t>
            </w:r>
            <w:r w:rsidR="007E0A90">
              <w:rPr>
                <w:noProof/>
                <w:webHidden/>
              </w:rPr>
              <w:tab/>
            </w:r>
            <w:r w:rsidR="007E0A90">
              <w:rPr>
                <w:noProof/>
                <w:webHidden/>
              </w:rPr>
              <w:fldChar w:fldCharType="begin"/>
            </w:r>
            <w:r w:rsidR="007E0A90">
              <w:rPr>
                <w:noProof/>
                <w:webHidden/>
              </w:rPr>
              <w:instrText xml:space="preserve"> PAGEREF _Toc78302445 \h </w:instrText>
            </w:r>
            <w:r w:rsidR="007E0A90">
              <w:rPr>
                <w:noProof/>
                <w:webHidden/>
              </w:rPr>
            </w:r>
            <w:r w:rsidR="007E0A90">
              <w:rPr>
                <w:noProof/>
                <w:webHidden/>
              </w:rPr>
              <w:fldChar w:fldCharType="separate"/>
            </w:r>
            <w:r w:rsidR="007E0A90">
              <w:rPr>
                <w:noProof/>
                <w:webHidden/>
              </w:rPr>
              <w:t>33</w:t>
            </w:r>
            <w:r w:rsidR="007E0A90">
              <w:rPr>
                <w:noProof/>
                <w:webHidden/>
              </w:rPr>
              <w:fldChar w:fldCharType="end"/>
            </w:r>
          </w:hyperlink>
        </w:p>
        <w:p w14:paraId="711BE084" w14:textId="75D8910B" w:rsidR="007E0A90" w:rsidRDefault="00E20257">
          <w:pPr>
            <w:pStyle w:val="TDC5"/>
            <w:tabs>
              <w:tab w:val="left" w:pos="2017"/>
              <w:tab w:val="right" w:leader="dot" w:pos="9060"/>
            </w:tabs>
            <w:rPr>
              <w:rFonts w:asciiTheme="minorHAnsi" w:eastAsiaTheme="minorEastAsia" w:hAnsiTheme="minorHAnsi"/>
              <w:noProof/>
              <w:lang w:eastAsia="es-ES"/>
            </w:rPr>
          </w:pPr>
          <w:hyperlink w:anchor="_Toc78302446" w:history="1">
            <w:r w:rsidR="007E0A90" w:rsidRPr="00943736">
              <w:rPr>
                <w:rStyle w:val="Hipervnculo"/>
                <w:noProof/>
              </w:rPr>
              <w:t>4.1.1.3.3.</w:t>
            </w:r>
            <w:r w:rsidR="007E0A90">
              <w:rPr>
                <w:rFonts w:asciiTheme="minorHAnsi" w:eastAsiaTheme="minorEastAsia" w:hAnsiTheme="minorHAnsi"/>
                <w:noProof/>
                <w:lang w:eastAsia="es-ES"/>
              </w:rPr>
              <w:tab/>
            </w:r>
            <w:r w:rsidR="007E0A90" w:rsidRPr="00943736">
              <w:rPr>
                <w:rStyle w:val="Hipervnculo"/>
                <w:noProof/>
              </w:rPr>
              <w:t>Configurar Border Router</w:t>
            </w:r>
            <w:r w:rsidR="007E0A90">
              <w:rPr>
                <w:noProof/>
                <w:webHidden/>
              </w:rPr>
              <w:tab/>
            </w:r>
            <w:r w:rsidR="007E0A90">
              <w:rPr>
                <w:noProof/>
                <w:webHidden/>
              </w:rPr>
              <w:fldChar w:fldCharType="begin"/>
            </w:r>
            <w:r w:rsidR="007E0A90">
              <w:rPr>
                <w:noProof/>
                <w:webHidden/>
              </w:rPr>
              <w:instrText xml:space="preserve"> PAGEREF _Toc78302446 \h </w:instrText>
            </w:r>
            <w:r w:rsidR="007E0A90">
              <w:rPr>
                <w:noProof/>
                <w:webHidden/>
              </w:rPr>
            </w:r>
            <w:r w:rsidR="007E0A90">
              <w:rPr>
                <w:noProof/>
                <w:webHidden/>
              </w:rPr>
              <w:fldChar w:fldCharType="separate"/>
            </w:r>
            <w:r w:rsidR="007E0A90">
              <w:rPr>
                <w:noProof/>
                <w:webHidden/>
              </w:rPr>
              <w:t>34</w:t>
            </w:r>
            <w:r w:rsidR="007E0A90">
              <w:rPr>
                <w:noProof/>
                <w:webHidden/>
              </w:rPr>
              <w:fldChar w:fldCharType="end"/>
            </w:r>
          </w:hyperlink>
        </w:p>
        <w:p w14:paraId="55812ADA" w14:textId="2FD10F0F" w:rsidR="007E0A90" w:rsidRDefault="00E20257">
          <w:pPr>
            <w:pStyle w:val="TDC5"/>
            <w:tabs>
              <w:tab w:val="left" w:pos="2017"/>
              <w:tab w:val="right" w:leader="dot" w:pos="9060"/>
            </w:tabs>
            <w:rPr>
              <w:rFonts w:asciiTheme="minorHAnsi" w:eastAsiaTheme="minorEastAsia" w:hAnsiTheme="minorHAnsi"/>
              <w:noProof/>
              <w:lang w:eastAsia="es-ES"/>
            </w:rPr>
          </w:pPr>
          <w:hyperlink w:anchor="_Toc78302447" w:history="1">
            <w:r w:rsidR="007E0A90" w:rsidRPr="00943736">
              <w:rPr>
                <w:rStyle w:val="Hipervnculo"/>
                <w:noProof/>
                <w:lang w:val="en-US"/>
              </w:rPr>
              <w:t>4.1.1.3.4.</w:t>
            </w:r>
            <w:r w:rsidR="007E0A90">
              <w:rPr>
                <w:rFonts w:asciiTheme="minorHAnsi" w:eastAsiaTheme="minorEastAsia" w:hAnsiTheme="minorHAnsi"/>
                <w:noProof/>
                <w:lang w:eastAsia="es-ES"/>
              </w:rPr>
              <w:tab/>
            </w:r>
            <w:r w:rsidR="007E0A90" w:rsidRPr="00943736">
              <w:rPr>
                <w:rStyle w:val="Hipervnculo"/>
                <w:noProof/>
                <w:lang w:val="en-US"/>
              </w:rPr>
              <w:t>Inicio del Border Router (Start-up).</w:t>
            </w:r>
            <w:r w:rsidR="007E0A90">
              <w:rPr>
                <w:noProof/>
                <w:webHidden/>
              </w:rPr>
              <w:tab/>
            </w:r>
            <w:r w:rsidR="007E0A90">
              <w:rPr>
                <w:noProof/>
                <w:webHidden/>
              </w:rPr>
              <w:fldChar w:fldCharType="begin"/>
            </w:r>
            <w:r w:rsidR="007E0A90">
              <w:rPr>
                <w:noProof/>
                <w:webHidden/>
              </w:rPr>
              <w:instrText xml:space="preserve"> PAGEREF _Toc78302447 \h </w:instrText>
            </w:r>
            <w:r w:rsidR="007E0A90">
              <w:rPr>
                <w:noProof/>
                <w:webHidden/>
              </w:rPr>
            </w:r>
            <w:r w:rsidR="007E0A90">
              <w:rPr>
                <w:noProof/>
                <w:webHidden/>
              </w:rPr>
              <w:fldChar w:fldCharType="separate"/>
            </w:r>
            <w:r w:rsidR="007E0A90">
              <w:rPr>
                <w:noProof/>
                <w:webHidden/>
              </w:rPr>
              <w:t>37</w:t>
            </w:r>
            <w:r w:rsidR="007E0A90">
              <w:rPr>
                <w:noProof/>
                <w:webHidden/>
              </w:rPr>
              <w:fldChar w:fldCharType="end"/>
            </w:r>
          </w:hyperlink>
        </w:p>
        <w:p w14:paraId="5755D39F" w14:textId="651EAEF7" w:rsidR="007E0A90" w:rsidRDefault="00E20257">
          <w:pPr>
            <w:pStyle w:val="TDC5"/>
            <w:tabs>
              <w:tab w:val="left" w:pos="2017"/>
              <w:tab w:val="right" w:leader="dot" w:pos="9060"/>
            </w:tabs>
            <w:rPr>
              <w:rFonts w:asciiTheme="minorHAnsi" w:eastAsiaTheme="minorEastAsia" w:hAnsiTheme="minorHAnsi"/>
              <w:noProof/>
              <w:lang w:eastAsia="es-ES"/>
            </w:rPr>
          </w:pPr>
          <w:hyperlink w:anchor="_Toc78302448" w:history="1">
            <w:r w:rsidR="007E0A90" w:rsidRPr="00943736">
              <w:rPr>
                <w:rStyle w:val="Hipervnculo"/>
                <w:noProof/>
              </w:rPr>
              <w:t>4.1.1.3.5.</w:t>
            </w:r>
            <w:r w:rsidR="007E0A90">
              <w:rPr>
                <w:rFonts w:asciiTheme="minorHAnsi" w:eastAsiaTheme="minorEastAsia" w:hAnsiTheme="minorHAnsi"/>
                <w:noProof/>
                <w:lang w:eastAsia="es-ES"/>
              </w:rPr>
              <w:tab/>
            </w:r>
            <w:r w:rsidR="007E0A90" w:rsidRPr="00943736">
              <w:rPr>
                <w:rStyle w:val="Hipervnculo"/>
                <w:noProof/>
              </w:rPr>
              <w:t>Servicios</w:t>
            </w:r>
            <w:r w:rsidR="007E0A90">
              <w:rPr>
                <w:noProof/>
                <w:webHidden/>
              </w:rPr>
              <w:tab/>
            </w:r>
            <w:r w:rsidR="007E0A90">
              <w:rPr>
                <w:noProof/>
                <w:webHidden/>
              </w:rPr>
              <w:fldChar w:fldCharType="begin"/>
            </w:r>
            <w:r w:rsidR="007E0A90">
              <w:rPr>
                <w:noProof/>
                <w:webHidden/>
              </w:rPr>
              <w:instrText xml:space="preserve"> PAGEREF _Toc78302448 \h </w:instrText>
            </w:r>
            <w:r w:rsidR="007E0A90">
              <w:rPr>
                <w:noProof/>
                <w:webHidden/>
              </w:rPr>
            </w:r>
            <w:r w:rsidR="007E0A90">
              <w:rPr>
                <w:noProof/>
                <w:webHidden/>
              </w:rPr>
              <w:fldChar w:fldCharType="separate"/>
            </w:r>
            <w:r w:rsidR="007E0A90">
              <w:rPr>
                <w:noProof/>
                <w:webHidden/>
              </w:rPr>
              <w:t>41</w:t>
            </w:r>
            <w:r w:rsidR="007E0A90">
              <w:rPr>
                <w:noProof/>
                <w:webHidden/>
              </w:rPr>
              <w:fldChar w:fldCharType="end"/>
            </w:r>
          </w:hyperlink>
        </w:p>
        <w:p w14:paraId="12A46038" w14:textId="69E21496" w:rsidR="007E0A90" w:rsidRDefault="00E20257">
          <w:pPr>
            <w:pStyle w:val="TDC5"/>
            <w:tabs>
              <w:tab w:val="left" w:pos="2017"/>
              <w:tab w:val="right" w:leader="dot" w:pos="9060"/>
            </w:tabs>
            <w:rPr>
              <w:rFonts w:asciiTheme="minorHAnsi" w:eastAsiaTheme="minorEastAsia" w:hAnsiTheme="minorHAnsi"/>
              <w:noProof/>
              <w:lang w:eastAsia="es-ES"/>
            </w:rPr>
          </w:pPr>
          <w:hyperlink w:anchor="_Toc78302449" w:history="1">
            <w:r w:rsidR="007E0A90" w:rsidRPr="00943736">
              <w:rPr>
                <w:rStyle w:val="Hipervnculo"/>
                <w:noProof/>
              </w:rPr>
              <w:t>4.1.1.3.6.</w:t>
            </w:r>
            <w:r w:rsidR="007E0A90">
              <w:rPr>
                <w:rFonts w:asciiTheme="minorHAnsi" w:eastAsiaTheme="minorEastAsia" w:hAnsiTheme="minorHAnsi"/>
                <w:noProof/>
                <w:lang w:eastAsia="es-ES"/>
              </w:rPr>
              <w:tab/>
            </w:r>
            <w:r w:rsidR="007E0A90" w:rsidRPr="00943736">
              <w:rPr>
                <w:rStyle w:val="Hipervnculo"/>
                <w:noProof/>
              </w:rPr>
              <w:t>Visual Network</w:t>
            </w:r>
            <w:r w:rsidR="007E0A90">
              <w:rPr>
                <w:noProof/>
                <w:webHidden/>
              </w:rPr>
              <w:tab/>
            </w:r>
            <w:r w:rsidR="007E0A90">
              <w:rPr>
                <w:noProof/>
                <w:webHidden/>
              </w:rPr>
              <w:fldChar w:fldCharType="begin"/>
            </w:r>
            <w:r w:rsidR="007E0A90">
              <w:rPr>
                <w:noProof/>
                <w:webHidden/>
              </w:rPr>
              <w:instrText xml:space="preserve"> PAGEREF _Toc78302449 \h </w:instrText>
            </w:r>
            <w:r w:rsidR="007E0A90">
              <w:rPr>
                <w:noProof/>
                <w:webHidden/>
              </w:rPr>
            </w:r>
            <w:r w:rsidR="007E0A90">
              <w:rPr>
                <w:noProof/>
                <w:webHidden/>
              </w:rPr>
              <w:fldChar w:fldCharType="separate"/>
            </w:r>
            <w:r w:rsidR="007E0A90">
              <w:rPr>
                <w:noProof/>
                <w:webHidden/>
              </w:rPr>
              <w:t>45</w:t>
            </w:r>
            <w:r w:rsidR="007E0A90">
              <w:rPr>
                <w:noProof/>
                <w:webHidden/>
              </w:rPr>
              <w:fldChar w:fldCharType="end"/>
            </w:r>
          </w:hyperlink>
        </w:p>
        <w:p w14:paraId="470BF592" w14:textId="783E4985" w:rsidR="007E0A90" w:rsidRDefault="00E20257">
          <w:pPr>
            <w:pStyle w:val="TDC5"/>
            <w:tabs>
              <w:tab w:val="left" w:pos="2017"/>
              <w:tab w:val="right" w:leader="dot" w:pos="9060"/>
            </w:tabs>
            <w:rPr>
              <w:rFonts w:asciiTheme="minorHAnsi" w:eastAsiaTheme="minorEastAsia" w:hAnsiTheme="minorHAnsi"/>
              <w:noProof/>
              <w:lang w:eastAsia="es-ES"/>
            </w:rPr>
          </w:pPr>
          <w:hyperlink w:anchor="_Toc78302450" w:history="1">
            <w:r w:rsidR="007E0A90" w:rsidRPr="00943736">
              <w:rPr>
                <w:rStyle w:val="Hipervnculo"/>
                <w:noProof/>
              </w:rPr>
              <w:t>4.1.1.3.7.</w:t>
            </w:r>
            <w:r w:rsidR="007E0A90">
              <w:rPr>
                <w:rFonts w:asciiTheme="minorHAnsi" w:eastAsiaTheme="minorEastAsia" w:hAnsiTheme="minorHAnsi"/>
                <w:noProof/>
                <w:lang w:eastAsia="es-ES"/>
              </w:rPr>
              <w:tab/>
            </w:r>
            <w:r w:rsidR="007E0A90" w:rsidRPr="00943736">
              <w:rPr>
                <w:rStyle w:val="Hipervnculo"/>
                <w:noProof/>
              </w:rPr>
              <w:t>Logs</w:t>
            </w:r>
            <w:r w:rsidR="007E0A90">
              <w:rPr>
                <w:noProof/>
                <w:webHidden/>
              </w:rPr>
              <w:tab/>
            </w:r>
            <w:r w:rsidR="007E0A90">
              <w:rPr>
                <w:noProof/>
                <w:webHidden/>
              </w:rPr>
              <w:fldChar w:fldCharType="begin"/>
            </w:r>
            <w:r w:rsidR="007E0A90">
              <w:rPr>
                <w:noProof/>
                <w:webHidden/>
              </w:rPr>
              <w:instrText xml:space="preserve"> PAGEREF _Toc78302450 \h </w:instrText>
            </w:r>
            <w:r w:rsidR="007E0A90">
              <w:rPr>
                <w:noProof/>
                <w:webHidden/>
              </w:rPr>
            </w:r>
            <w:r w:rsidR="007E0A90">
              <w:rPr>
                <w:noProof/>
                <w:webHidden/>
              </w:rPr>
              <w:fldChar w:fldCharType="separate"/>
            </w:r>
            <w:r w:rsidR="007E0A90">
              <w:rPr>
                <w:noProof/>
                <w:webHidden/>
              </w:rPr>
              <w:t>46</w:t>
            </w:r>
            <w:r w:rsidR="007E0A90">
              <w:rPr>
                <w:noProof/>
                <w:webHidden/>
              </w:rPr>
              <w:fldChar w:fldCharType="end"/>
            </w:r>
          </w:hyperlink>
        </w:p>
        <w:p w14:paraId="30D8C8D8" w14:textId="0BF81FBB" w:rsidR="007E0A90" w:rsidRDefault="00E20257">
          <w:pPr>
            <w:pStyle w:val="TDC4"/>
            <w:tabs>
              <w:tab w:val="left" w:pos="1760"/>
              <w:tab w:val="right" w:leader="dot" w:pos="9060"/>
            </w:tabs>
            <w:rPr>
              <w:rFonts w:asciiTheme="minorHAnsi" w:eastAsiaTheme="minorEastAsia" w:hAnsiTheme="minorHAnsi"/>
              <w:noProof/>
              <w:lang w:eastAsia="es-ES"/>
            </w:rPr>
          </w:pPr>
          <w:hyperlink w:anchor="_Toc78302451" w:history="1">
            <w:r w:rsidR="007E0A90" w:rsidRPr="00943736">
              <w:rPr>
                <w:rStyle w:val="Hipervnculo"/>
                <w:rFonts w:cs="Arial"/>
                <w:noProof/>
              </w:rPr>
              <w:t>4.1.1.4.</w:t>
            </w:r>
            <w:r w:rsidR="007E0A90">
              <w:rPr>
                <w:rFonts w:asciiTheme="minorHAnsi" w:eastAsiaTheme="minorEastAsia" w:hAnsiTheme="minorHAnsi"/>
                <w:noProof/>
                <w:lang w:eastAsia="es-ES"/>
              </w:rPr>
              <w:tab/>
            </w:r>
            <w:r w:rsidR="007E0A90" w:rsidRPr="00943736">
              <w:rPr>
                <w:rStyle w:val="Hipervnculo"/>
                <w:noProof/>
              </w:rPr>
              <w:t>Breve resumen</w:t>
            </w:r>
            <w:r w:rsidR="007E0A90">
              <w:rPr>
                <w:noProof/>
                <w:webHidden/>
              </w:rPr>
              <w:tab/>
            </w:r>
            <w:r w:rsidR="007E0A90">
              <w:rPr>
                <w:noProof/>
                <w:webHidden/>
              </w:rPr>
              <w:fldChar w:fldCharType="begin"/>
            </w:r>
            <w:r w:rsidR="007E0A90">
              <w:rPr>
                <w:noProof/>
                <w:webHidden/>
              </w:rPr>
              <w:instrText xml:space="preserve"> PAGEREF _Toc78302451 \h </w:instrText>
            </w:r>
            <w:r w:rsidR="007E0A90">
              <w:rPr>
                <w:noProof/>
                <w:webHidden/>
              </w:rPr>
            </w:r>
            <w:r w:rsidR="007E0A90">
              <w:rPr>
                <w:noProof/>
                <w:webHidden/>
              </w:rPr>
              <w:fldChar w:fldCharType="separate"/>
            </w:r>
            <w:r w:rsidR="007E0A90">
              <w:rPr>
                <w:noProof/>
                <w:webHidden/>
              </w:rPr>
              <w:t>47</w:t>
            </w:r>
            <w:r w:rsidR="007E0A90">
              <w:rPr>
                <w:noProof/>
                <w:webHidden/>
              </w:rPr>
              <w:fldChar w:fldCharType="end"/>
            </w:r>
          </w:hyperlink>
        </w:p>
        <w:p w14:paraId="079DC20A" w14:textId="3E058F77" w:rsidR="007E0A90" w:rsidRDefault="00E20257">
          <w:pPr>
            <w:pStyle w:val="TDC5"/>
            <w:tabs>
              <w:tab w:val="left" w:pos="2017"/>
              <w:tab w:val="right" w:leader="dot" w:pos="9060"/>
            </w:tabs>
            <w:rPr>
              <w:rFonts w:asciiTheme="minorHAnsi" w:eastAsiaTheme="minorEastAsia" w:hAnsiTheme="minorHAnsi"/>
              <w:noProof/>
              <w:lang w:eastAsia="es-ES"/>
            </w:rPr>
          </w:pPr>
          <w:hyperlink w:anchor="_Toc78302452" w:history="1">
            <w:r w:rsidR="007E0A90" w:rsidRPr="00943736">
              <w:rPr>
                <w:rStyle w:val="Hipervnculo"/>
                <w:noProof/>
              </w:rPr>
              <w:t>4.1.1.4.1.</w:t>
            </w:r>
            <w:r w:rsidR="007E0A90">
              <w:rPr>
                <w:rFonts w:asciiTheme="minorHAnsi" w:eastAsiaTheme="minorEastAsia" w:hAnsiTheme="minorHAnsi"/>
                <w:noProof/>
                <w:lang w:eastAsia="es-ES"/>
              </w:rPr>
              <w:tab/>
            </w:r>
            <w:r w:rsidR="007E0A90" w:rsidRPr="00943736">
              <w:rPr>
                <w:rStyle w:val="Hipervnculo"/>
                <w:noProof/>
              </w:rPr>
              <w:t>Sistema de ficheros avanzado</w:t>
            </w:r>
            <w:r w:rsidR="007E0A90">
              <w:rPr>
                <w:noProof/>
                <w:webHidden/>
              </w:rPr>
              <w:tab/>
            </w:r>
            <w:r w:rsidR="007E0A90">
              <w:rPr>
                <w:noProof/>
                <w:webHidden/>
              </w:rPr>
              <w:fldChar w:fldCharType="begin"/>
            </w:r>
            <w:r w:rsidR="007E0A90">
              <w:rPr>
                <w:noProof/>
                <w:webHidden/>
              </w:rPr>
              <w:instrText xml:space="preserve"> PAGEREF _Toc78302452 \h </w:instrText>
            </w:r>
            <w:r w:rsidR="007E0A90">
              <w:rPr>
                <w:noProof/>
                <w:webHidden/>
              </w:rPr>
            </w:r>
            <w:r w:rsidR="007E0A90">
              <w:rPr>
                <w:noProof/>
                <w:webHidden/>
              </w:rPr>
              <w:fldChar w:fldCharType="separate"/>
            </w:r>
            <w:r w:rsidR="007E0A90">
              <w:rPr>
                <w:noProof/>
                <w:webHidden/>
              </w:rPr>
              <w:t>47</w:t>
            </w:r>
            <w:r w:rsidR="007E0A90">
              <w:rPr>
                <w:noProof/>
                <w:webHidden/>
              </w:rPr>
              <w:fldChar w:fldCharType="end"/>
            </w:r>
          </w:hyperlink>
        </w:p>
        <w:p w14:paraId="4A29BC9E" w14:textId="7013179A" w:rsidR="007E0A90" w:rsidRDefault="00E20257">
          <w:pPr>
            <w:pStyle w:val="TDC5"/>
            <w:tabs>
              <w:tab w:val="left" w:pos="2017"/>
              <w:tab w:val="right" w:leader="dot" w:pos="9060"/>
            </w:tabs>
            <w:rPr>
              <w:rFonts w:asciiTheme="minorHAnsi" w:eastAsiaTheme="minorEastAsia" w:hAnsiTheme="minorHAnsi"/>
              <w:noProof/>
              <w:lang w:eastAsia="es-ES"/>
            </w:rPr>
          </w:pPr>
          <w:hyperlink w:anchor="_Toc78302453" w:history="1">
            <w:r w:rsidR="007E0A90" w:rsidRPr="00943736">
              <w:rPr>
                <w:rStyle w:val="Hipervnculo"/>
                <w:noProof/>
              </w:rPr>
              <w:t>4.1.1.4.2.</w:t>
            </w:r>
            <w:r w:rsidR="007E0A90">
              <w:rPr>
                <w:rFonts w:asciiTheme="minorHAnsi" w:eastAsiaTheme="minorEastAsia" w:hAnsiTheme="minorHAnsi"/>
                <w:noProof/>
                <w:lang w:eastAsia="es-ES"/>
              </w:rPr>
              <w:tab/>
            </w:r>
            <w:r w:rsidR="007E0A90" w:rsidRPr="00943736">
              <w:rPr>
                <w:rStyle w:val="Hipervnculo"/>
                <w:noProof/>
              </w:rPr>
              <w:t>Servicios críticos</w:t>
            </w:r>
            <w:r w:rsidR="007E0A90">
              <w:rPr>
                <w:noProof/>
                <w:webHidden/>
              </w:rPr>
              <w:tab/>
            </w:r>
            <w:r w:rsidR="007E0A90">
              <w:rPr>
                <w:noProof/>
                <w:webHidden/>
              </w:rPr>
              <w:fldChar w:fldCharType="begin"/>
            </w:r>
            <w:r w:rsidR="007E0A90">
              <w:rPr>
                <w:noProof/>
                <w:webHidden/>
              </w:rPr>
              <w:instrText xml:space="preserve"> PAGEREF _Toc78302453 \h </w:instrText>
            </w:r>
            <w:r w:rsidR="007E0A90">
              <w:rPr>
                <w:noProof/>
                <w:webHidden/>
              </w:rPr>
            </w:r>
            <w:r w:rsidR="007E0A90">
              <w:rPr>
                <w:noProof/>
                <w:webHidden/>
              </w:rPr>
              <w:fldChar w:fldCharType="separate"/>
            </w:r>
            <w:r w:rsidR="007E0A90">
              <w:rPr>
                <w:noProof/>
                <w:webHidden/>
              </w:rPr>
              <w:t>47</w:t>
            </w:r>
            <w:r w:rsidR="007E0A90">
              <w:rPr>
                <w:noProof/>
                <w:webHidden/>
              </w:rPr>
              <w:fldChar w:fldCharType="end"/>
            </w:r>
          </w:hyperlink>
        </w:p>
        <w:p w14:paraId="3E35E213" w14:textId="55411D25" w:rsidR="007E0A90" w:rsidRDefault="00E20257">
          <w:pPr>
            <w:pStyle w:val="TDC5"/>
            <w:tabs>
              <w:tab w:val="left" w:pos="2017"/>
              <w:tab w:val="right" w:leader="dot" w:pos="9060"/>
            </w:tabs>
            <w:rPr>
              <w:rFonts w:asciiTheme="minorHAnsi" w:eastAsiaTheme="minorEastAsia" w:hAnsiTheme="minorHAnsi"/>
              <w:noProof/>
              <w:lang w:eastAsia="es-ES"/>
            </w:rPr>
          </w:pPr>
          <w:hyperlink w:anchor="_Toc78302454" w:history="1">
            <w:r w:rsidR="007E0A90" w:rsidRPr="00943736">
              <w:rPr>
                <w:rStyle w:val="Hipervnculo"/>
                <w:noProof/>
              </w:rPr>
              <w:t>4.1.1.4.3.</w:t>
            </w:r>
            <w:r w:rsidR="007E0A90">
              <w:rPr>
                <w:rFonts w:asciiTheme="minorHAnsi" w:eastAsiaTheme="minorEastAsia" w:hAnsiTheme="minorHAnsi"/>
                <w:noProof/>
                <w:lang w:eastAsia="es-ES"/>
              </w:rPr>
              <w:tab/>
            </w:r>
            <w:r w:rsidR="007E0A90" w:rsidRPr="00943736">
              <w:rPr>
                <w:rStyle w:val="Hipervnculo"/>
                <w:noProof/>
              </w:rPr>
              <w:t>Comunicación entre Procesos</w:t>
            </w:r>
            <w:r w:rsidR="007E0A90">
              <w:rPr>
                <w:noProof/>
                <w:webHidden/>
              </w:rPr>
              <w:tab/>
            </w:r>
            <w:r w:rsidR="007E0A90">
              <w:rPr>
                <w:noProof/>
                <w:webHidden/>
              </w:rPr>
              <w:fldChar w:fldCharType="begin"/>
            </w:r>
            <w:r w:rsidR="007E0A90">
              <w:rPr>
                <w:noProof/>
                <w:webHidden/>
              </w:rPr>
              <w:instrText xml:space="preserve"> PAGEREF _Toc78302454 \h </w:instrText>
            </w:r>
            <w:r w:rsidR="007E0A90">
              <w:rPr>
                <w:noProof/>
                <w:webHidden/>
              </w:rPr>
            </w:r>
            <w:r w:rsidR="007E0A90">
              <w:rPr>
                <w:noProof/>
                <w:webHidden/>
              </w:rPr>
              <w:fldChar w:fldCharType="separate"/>
            </w:r>
            <w:r w:rsidR="007E0A90">
              <w:rPr>
                <w:noProof/>
                <w:webHidden/>
              </w:rPr>
              <w:t>48</w:t>
            </w:r>
            <w:r w:rsidR="007E0A90">
              <w:rPr>
                <w:noProof/>
                <w:webHidden/>
              </w:rPr>
              <w:fldChar w:fldCharType="end"/>
            </w:r>
          </w:hyperlink>
        </w:p>
        <w:p w14:paraId="342EC33A" w14:textId="063D630A" w:rsidR="007E0A90" w:rsidRDefault="00E20257">
          <w:pPr>
            <w:pStyle w:val="TDC3"/>
            <w:rPr>
              <w:rFonts w:asciiTheme="minorHAnsi" w:hAnsiTheme="minorHAnsi" w:cstheme="minorBidi"/>
              <w:noProof/>
            </w:rPr>
          </w:pPr>
          <w:hyperlink w:anchor="_Toc78302455" w:history="1">
            <w:r w:rsidR="007E0A90" w:rsidRPr="00943736">
              <w:rPr>
                <w:rStyle w:val="Hipervnculo"/>
                <w:rFonts w:eastAsiaTheme="minorHAnsi" w:cs="Arial"/>
                <w:noProof/>
              </w:rPr>
              <w:t>4.1.2.</w:t>
            </w:r>
            <w:r w:rsidR="007E0A90">
              <w:rPr>
                <w:rFonts w:asciiTheme="minorHAnsi" w:hAnsiTheme="minorHAnsi" w:cstheme="minorBidi"/>
                <w:noProof/>
              </w:rPr>
              <w:tab/>
            </w:r>
            <w:r w:rsidR="007E0A90" w:rsidRPr="00943736">
              <w:rPr>
                <w:rStyle w:val="Hipervnculo"/>
                <w:rFonts w:eastAsiaTheme="minorHAnsi"/>
                <w:noProof/>
              </w:rPr>
              <w:t>Configuración Inicial Módulo KTWM102</w:t>
            </w:r>
            <w:r w:rsidR="007E0A90">
              <w:rPr>
                <w:noProof/>
                <w:webHidden/>
              </w:rPr>
              <w:tab/>
            </w:r>
            <w:r w:rsidR="007E0A90">
              <w:rPr>
                <w:noProof/>
                <w:webHidden/>
              </w:rPr>
              <w:fldChar w:fldCharType="begin"/>
            </w:r>
            <w:r w:rsidR="007E0A90">
              <w:rPr>
                <w:noProof/>
                <w:webHidden/>
              </w:rPr>
              <w:instrText xml:space="preserve"> PAGEREF _Toc78302455 \h </w:instrText>
            </w:r>
            <w:r w:rsidR="007E0A90">
              <w:rPr>
                <w:noProof/>
                <w:webHidden/>
              </w:rPr>
            </w:r>
            <w:r w:rsidR="007E0A90">
              <w:rPr>
                <w:noProof/>
                <w:webHidden/>
              </w:rPr>
              <w:fldChar w:fldCharType="separate"/>
            </w:r>
            <w:r w:rsidR="007E0A90">
              <w:rPr>
                <w:noProof/>
                <w:webHidden/>
              </w:rPr>
              <w:t>49</w:t>
            </w:r>
            <w:r w:rsidR="007E0A90">
              <w:rPr>
                <w:noProof/>
                <w:webHidden/>
              </w:rPr>
              <w:fldChar w:fldCharType="end"/>
            </w:r>
          </w:hyperlink>
        </w:p>
        <w:p w14:paraId="01045720" w14:textId="7905A1C1" w:rsidR="007E0A90" w:rsidRDefault="00E20257">
          <w:pPr>
            <w:pStyle w:val="TDC4"/>
            <w:tabs>
              <w:tab w:val="left" w:pos="1760"/>
              <w:tab w:val="right" w:leader="dot" w:pos="9060"/>
            </w:tabs>
            <w:rPr>
              <w:rFonts w:asciiTheme="minorHAnsi" w:eastAsiaTheme="minorEastAsia" w:hAnsiTheme="minorHAnsi"/>
              <w:noProof/>
              <w:lang w:eastAsia="es-ES"/>
            </w:rPr>
          </w:pPr>
          <w:hyperlink w:anchor="_Toc78302456" w:history="1">
            <w:r w:rsidR="007E0A90" w:rsidRPr="00943736">
              <w:rPr>
                <w:rStyle w:val="Hipervnculo"/>
                <w:rFonts w:cs="Arial"/>
                <w:noProof/>
              </w:rPr>
              <w:t>4.1.2.1.</w:t>
            </w:r>
            <w:r w:rsidR="007E0A90">
              <w:rPr>
                <w:rFonts w:asciiTheme="minorHAnsi" w:eastAsiaTheme="minorEastAsia" w:hAnsiTheme="minorHAnsi"/>
                <w:noProof/>
                <w:lang w:eastAsia="es-ES"/>
              </w:rPr>
              <w:tab/>
            </w:r>
            <w:r w:rsidR="007E0A90" w:rsidRPr="00943736">
              <w:rPr>
                <w:rStyle w:val="Hipervnculo"/>
                <w:noProof/>
              </w:rPr>
              <w:t>Instalación de Drivers USB y del Bootloader</w:t>
            </w:r>
            <w:r w:rsidR="007E0A90">
              <w:rPr>
                <w:noProof/>
                <w:webHidden/>
              </w:rPr>
              <w:tab/>
            </w:r>
            <w:r w:rsidR="007E0A90">
              <w:rPr>
                <w:noProof/>
                <w:webHidden/>
              </w:rPr>
              <w:fldChar w:fldCharType="begin"/>
            </w:r>
            <w:r w:rsidR="007E0A90">
              <w:rPr>
                <w:noProof/>
                <w:webHidden/>
              </w:rPr>
              <w:instrText xml:space="preserve"> PAGEREF _Toc78302456 \h </w:instrText>
            </w:r>
            <w:r w:rsidR="007E0A90">
              <w:rPr>
                <w:noProof/>
                <w:webHidden/>
              </w:rPr>
            </w:r>
            <w:r w:rsidR="007E0A90">
              <w:rPr>
                <w:noProof/>
                <w:webHidden/>
              </w:rPr>
              <w:fldChar w:fldCharType="separate"/>
            </w:r>
            <w:r w:rsidR="007E0A90">
              <w:rPr>
                <w:noProof/>
                <w:webHidden/>
              </w:rPr>
              <w:t>49</w:t>
            </w:r>
            <w:r w:rsidR="007E0A90">
              <w:rPr>
                <w:noProof/>
                <w:webHidden/>
              </w:rPr>
              <w:fldChar w:fldCharType="end"/>
            </w:r>
          </w:hyperlink>
        </w:p>
        <w:p w14:paraId="1E8F0BF1" w14:textId="6B4A37C2" w:rsidR="007E0A90" w:rsidRDefault="00E20257">
          <w:pPr>
            <w:pStyle w:val="TDC5"/>
            <w:tabs>
              <w:tab w:val="left" w:pos="2017"/>
              <w:tab w:val="right" w:leader="dot" w:pos="9060"/>
            </w:tabs>
            <w:rPr>
              <w:rFonts w:asciiTheme="minorHAnsi" w:eastAsiaTheme="minorEastAsia" w:hAnsiTheme="minorHAnsi"/>
              <w:noProof/>
              <w:lang w:eastAsia="es-ES"/>
            </w:rPr>
          </w:pPr>
          <w:hyperlink w:anchor="_Toc78302457" w:history="1">
            <w:r w:rsidR="007E0A90" w:rsidRPr="00943736">
              <w:rPr>
                <w:rStyle w:val="Hipervnculo"/>
                <w:noProof/>
              </w:rPr>
              <w:t>4.1.2.1.1.</w:t>
            </w:r>
            <w:r w:rsidR="007E0A90">
              <w:rPr>
                <w:rFonts w:asciiTheme="minorHAnsi" w:eastAsiaTheme="minorEastAsia" w:hAnsiTheme="minorHAnsi"/>
                <w:noProof/>
                <w:lang w:eastAsia="es-ES"/>
              </w:rPr>
              <w:tab/>
            </w:r>
            <w:r w:rsidR="007E0A90" w:rsidRPr="00943736">
              <w:rPr>
                <w:rStyle w:val="Hipervnculo"/>
                <w:noProof/>
              </w:rPr>
              <w:t>Windows</w:t>
            </w:r>
            <w:r w:rsidR="007E0A90">
              <w:rPr>
                <w:noProof/>
                <w:webHidden/>
              </w:rPr>
              <w:tab/>
            </w:r>
            <w:r w:rsidR="007E0A90">
              <w:rPr>
                <w:noProof/>
                <w:webHidden/>
              </w:rPr>
              <w:fldChar w:fldCharType="begin"/>
            </w:r>
            <w:r w:rsidR="007E0A90">
              <w:rPr>
                <w:noProof/>
                <w:webHidden/>
              </w:rPr>
              <w:instrText xml:space="preserve"> PAGEREF _Toc78302457 \h </w:instrText>
            </w:r>
            <w:r w:rsidR="007E0A90">
              <w:rPr>
                <w:noProof/>
                <w:webHidden/>
              </w:rPr>
            </w:r>
            <w:r w:rsidR="007E0A90">
              <w:rPr>
                <w:noProof/>
                <w:webHidden/>
              </w:rPr>
              <w:fldChar w:fldCharType="separate"/>
            </w:r>
            <w:r w:rsidR="007E0A90">
              <w:rPr>
                <w:noProof/>
                <w:webHidden/>
              </w:rPr>
              <w:t>50</w:t>
            </w:r>
            <w:r w:rsidR="007E0A90">
              <w:rPr>
                <w:noProof/>
                <w:webHidden/>
              </w:rPr>
              <w:fldChar w:fldCharType="end"/>
            </w:r>
          </w:hyperlink>
        </w:p>
        <w:p w14:paraId="70C9E18F" w14:textId="339F35A5" w:rsidR="007E0A90" w:rsidRDefault="00E20257">
          <w:pPr>
            <w:pStyle w:val="TDC5"/>
            <w:tabs>
              <w:tab w:val="left" w:pos="2017"/>
              <w:tab w:val="right" w:leader="dot" w:pos="9060"/>
            </w:tabs>
            <w:rPr>
              <w:rFonts w:asciiTheme="minorHAnsi" w:eastAsiaTheme="minorEastAsia" w:hAnsiTheme="minorHAnsi"/>
              <w:noProof/>
              <w:lang w:eastAsia="es-ES"/>
            </w:rPr>
          </w:pPr>
          <w:hyperlink w:anchor="_Toc78302458" w:history="1">
            <w:r w:rsidR="007E0A90" w:rsidRPr="00943736">
              <w:rPr>
                <w:rStyle w:val="Hipervnculo"/>
                <w:noProof/>
              </w:rPr>
              <w:t>4.1.2.1.2.</w:t>
            </w:r>
            <w:r w:rsidR="007E0A90">
              <w:rPr>
                <w:rFonts w:asciiTheme="minorHAnsi" w:eastAsiaTheme="minorEastAsia" w:hAnsiTheme="minorHAnsi"/>
                <w:noProof/>
                <w:lang w:eastAsia="es-ES"/>
              </w:rPr>
              <w:tab/>
            </w:r>
            <w:r w:rsidR="007E0A90" w:rsidRPr="00943736">
              <w:rPr>
                <w:rStyle w:val="Hipervnculo"/>
                <w:noProof/>
              </w:rPr>
              <w:t>Linux / MAC OS</w:t>
            </w:r>
            <w:r w:rsidR="007E0A90">
              <w:rPr>
                <w:noProof/>
                <w:webHidden/>
              </w:rPr>
              <w:tab/>
            </w:r>
            <w:r w:rsidR="007E0A90">
              <w:rPr>
                <w:noProof/>
                <w:webHidden/>
              </w:rPr>
              <w:fldChar w:fldCharType="begin"/>
            </w:r>
            <w:r w:rsidR="007E0A90">
              <w:rPr>
                <w:noProof/>
                <w:webHidden/>
              </w:rPr>
              <w:instrText xml:space="preserve"> PAGEREF _Toc78302458 \h </w:instrText>
            </w:r>
            <w:r w:rsidR="007E0A90">
              <w:rPr>
                <w:noProof/>
                <w:webHidden/>
              </w:rPr>
            </w:r>
            <w:r w:rsidR="007E0A90">
              <w:rPr>
                <w:noProof/>
                <w:webHidden/>
              </w:rPr>
              <w:fldChar w:fldCharType="separate"/>
            </w:r>
            <w:r w:rsidR="007E0A90">
              <w:rPr>
                <w:noProof/>
                <w:webHidden/>
              </w:rPr>
              <w:t>52</w:t>
            </w:r>
            <w:r w:rsidR="007E0A90">
              <w:rPr>
                <w:noProof/>
                <w:webHidden/>
              </w:rPr>
              <w:fldChar w:fldCharType="end"/>
            </w:r>
          </w:hyperlink>
        </w:p>
        <w:p w14:paraId="0BDF1B75" w14:textId="15533531" w:rsidR="007E0A90" w:rsidRDefault="00E20257">
          <w:pPr>
            <w:pStyle w:val="TDC4"/>
            <w:tabs>
              <w:tab w:val="left" w:pos="1760"/>
              <w:tab w:val="right" w:leader="dot" w:pos="9060"/>
            </w:tabs>
            <w:rPr>
              <w:rFonts w:asciiTheme="minorHAnsi" w:eastAsiaTheme="minorEastAsia" w:hAnsiTheme="minorHAnsi"/>
              <w:noProof/>
              <w:lang w:eastAsia="es-ES"/>
            </w:rPr>
          </w:pPr>
          <w:hyperlink w:anchor="_Toc78302459" w:history="1">
            <w:r w:rsidR="007E0A90" w:rsidRPr="00943736">
              <w:rPr>
                <w:rStyle w:val="Hipervnculo"/>
                <w:rFonts w:cs="Arial"/>
                <w:noProof/>
              </w:rPr>
              <w:t>4.1.2.2.</w:t>
            </w:r>
            <w:r w:rsidR="007E0A90">
              <w:rPr>
                <w:rFonts w:asciiTheme="minorHAnsi" w:eastAsiaTheme="minorEastAsia" w:hAnsiTheme="minorHAnsi"/>
                <w:noProof/>
                <w:lang w:eastAsia="es-ES"/>
              </w:rPr>
              <w:tab/>
            </w:r>
            <w:r w:rsidR="007E0A90" w:rsidRPr="00943736">
              <w:rPr>
                <w:rStyle w:val="Hipervnculo"/>
                <w:noProof/>
              </w:rPr>
              <w:t>Install “dfu-util”</w:t>
            </w:r>
            <w:r w:rsidR="007E0A90">
              <w:rPr>
                <w:noProof/>
                <w:webHidden/>
              </w:rPr>
              <w:tab/>
            </w:r>
            <w:r w:rsidR="007E0A90">
              <w:rPr>
                <w:noProof/>
                <w:webHidden/>
              </w:rPr>
              <w:fldChar w:fldCharType="begin"/>
            </w:r>
            <w:r w:rsidR="007E0A90">
              <w:rPr>
                <w:noProof/>
                <w:webHidden/>
              </w:rPr>
              <w:instrText xml:space="preserve"> PAGEREF _Toc78302459 \h </w:instrText>
            </w:r>
            <w:r w:rsidR="007E0A90">
              <w:rPr>
                <w:noProof/>
                <w:webHidden/>
              </w:rPr>
            </w:r>
            <w:r w:rsidR="007E0A90">
              <w:rPr>
                <w:noProof/>
                <w:webHidden/>
              </w:rPr>
              <w:fldChar w:fldCharType="separate"/>
            </w:r>
            <w:r w:rsidR="007E0A90">
              <w:rPr>
                <w:noProof/>
                <w:webHidden/>
              </w:rPr>
              <w:t>53</w:t>
            </w:r>
            <w:r w:rsidR="007E0A90">
              <w:rPr>
                <w:noProof/>
                <w:webHidden/>
              </w:rPr>
              <w:fldChar w:fldCharType="end"/>
            </w:r>
          </w:hyperlink>
        </w:p>
        <w:p w14:paraId="092D13FA" w14:textId="55AFDD1E" w:rsidR="007E0A90" w:rsidRDefault="00E20257">
          <w:pPr>
            <w:pStyle w:val="TDC4"/>
            <w:tabs>
              <w:tab w:val="left" w:pos="1760"/>
              <w:tab w:val="right" w:leader="dot" w:pos="9060"/>
            </w:tabs>
            <w:rPr>
              <w:rFonts w:asciiTheme="minorHAnsi" w:eastAsiaTheme="minorEastAsia" w:hAnsiTheme="minorHAnsi"/>
              <w:noProof/>
              <w:lang w:eastAsia="es-ES"/>
            </w:rPr>
          </w:pPr>
          <w:hyperlink w:anchor="_Toc78302460" w:history="1">
            <w:r w:rsidR="007E0A90" w:rsidRPr="00943736">
              <w:rPr>
                <w:rStyle w:val="Hipervnculo"/>
                <w:rFonts w:cs="Arial"/>
                <w:noProof/>
              </w:rPr>
              <w:t>4.1.2.3.</w:t>
            </w:r>
            <w:r w:rsidR="007E0A90">
              <w:rPr>
                <w:rFonts w:asciiTheme="minorHAnsi" w:eastAsiaTheme="minorEastAsia" w:hAnsiTheme="minorHAnsi"/>
                <w:noProof/>
                <w:lang w:eastAsia="es-ES"/>
              </w:rPr>
              <w:tab/>
            </w:r>
            <w:r w:rsidR="007E0A90" w:rsidRPr="00943736">
              <w:rPr>
                <w:rStyle w:val="Hipervnculo"/>
                <w:noProof/>
              </w:rPr>
              <w:t>Actualización de Firmware</w:t>
            </w:r>
            <w:r w:rsidR="007E0A90">
              <w:rPr>
                <w:noProof/>
                <w:webHidden/>
              </w:rPr>
              <w:tab/>
            </w:r>
            <w:r w:rsidR="007E0A90">
              <w:rPr>
                <w:noProof/>
                <w:webHidden/>
              </w:rPr>
              <w:fldChar w:fldCharType="begin"/>
            </w:r>
            <w:r w:rsidR="007E0A90">
              <w:rPr>
                <w:noProof/>
                <w:webHidden/>
              </w:rPr>
              <w:instrText xml:space="preserve"> PAGEREF _Toc78302460 \h </w:instrText>
            </w:r>
            <w:r w:rsidR="007E0A90">
              <w:rPr>
                <w:noProof/>
                <w:webHidden/>
              </w:rPr>
            </w:r>
            <w:r w:rsidR="007E0A90">
              <w:rPr>
                <w:noProof/>
                <w:webHidden/>
              </w:rPr>
              <w:fldChar w:fldCharType="separate"/>
            </w:r>
            <w:r w:rsidR="007E0A90">
              <w:rPr>
                <w:noProof/>
                <w:webHidden/>
              </w:rPr>
              <w:t>53</w:t>
            </w:r>
            <w:r w:rsidR="007E0A90">
              <w:rPr>
                <w:noProof/>
                <w:webHidden/>
              </w:rPr>
              <w:fldChar w:fldCharType="end"/>
            </w:r>
          </w:hyperlink>
        </w:p>
        <w:p w14:paraId="21640157" w14:textId="2EB3F015" w:rsidR="007E0A90" w:rsidRDefault="00E20257">
          <w:pPr>
            <w:pStyle w:val="TDC4"/>
            <w:tabs>
              <w:tab w:val="left" w:pos="1760"/>
              <w:tab w:val="right" w:leader="dot" w:pos="9060"/>
            </w:tabs>
            <w:rPr>
              <w:rFonts w:asciiTheme="minorHAnsi" w:eastAsiaTheme="minorEastAsia" w:hAnsiTheme="minorHAnsi"/>
              <w:noProof/>
              <w:lang w:eastAsia="es-ES"/>
            </w:rPr>
          </w:pPr>
          <w:hyperlink w:anchor="_Toc78302461" w:history="1">
            <w:r w:rsidR="007E0A90" w:rsidRPr="00943736">
              <w:rPr>
                <w:rStyle w:val="Hipervnculo"/>
                <w:rFonts w:cs="Arial"/>
                <w:noProof/>
              </w:rPr>
              <w:t>4.1.2.4.</w:t>
            </w:r>
            <w:r w:rsidR="007E0A90">
              <w:rPr>
                <w:rFonts w:asciiTheme="minorHAnsi" w:eastAsiaTheme="minorEastAsia" w:hAnsiTheme="minorHAnsi"/>
                <w:noProof/>
                <w:lang w:eastAsia="es-ES"/>
              </w:rPr>
              <w:tab/>
            </w:r>
            <w:r w:rsidR="007E0A90" w:rsidRPr="00943736">
              <w:rPr>
                <w:rStyle w:val="Hipervnculo"/>
                <w:noProof/>
              </w:rPr>
              <w:t>Runtime – Instalación de Drivers USB</w:t>
            </w:r>
            <w:r w:rsidR="007E0A90">
              <w:rPr>
                <w:noProof/>
                <w:webHidden/>
              </w:rPr>
              <w:tab/>
            </w:r>
            <w:r w:rsidR="007E0A90">
              <w:rPr>
                <w:noProof/>
                <w:webHidden/>
              </w:rPr>
              <w:fldChar w:fldCharType="begin"/>
            </w:r>
            <w:r w:rsidR="007E0A90">
              <w:rPr>
                <w:noProof/>
                <w:webHidden/>
              </w:rPr>
              <w:instrText xml:space="preserve"> PAGEREF _Toc78302461 \h </w:instrText>
            </w:r>
            <w:r w:rsidR="007E0A90">
              <w:rPr>
                <w:noProof/>
                <w:webHidden/>
              </w:rPr>
            </w:r>
            <w:r w:rsidR="007E0A90">
              <w:rPr>
                <w:noProof/>
                <w:webHidden/>
              </w:rPr>
              <w:fldChar w:fldCharType="separate"/>
            </w:r>
            <w:r w:rsidR="007E0A90">
              <w:rPr>
                <w:noProof/>
                <w:webHidden/>
              </w:rPr>
              <w:t>55</w:t>
            </w:r>
            <w:r w:rsidR="007E0A90">
              <w:rPr>
                <w:noProof/>
                <w:webHidden/>
              </w:rPr>
              <w:fldChar w:fldCharType="end"/>
            </w:r>
          </w:hyperlink>
        </w:p>
        <w:p w14:paraId="14941DD5" w14:textId="7FAF0627" w:rsidR="007E0A90" w:rsidRDefault="00E20257">
          <w:pPr>
            <w:pStyle w:val="TDC5"/>
            <w:tabs>
              <w:tab w:val="left" w:pos="2017"/>
              <w:tab w:val="right" w:leader="dot" w:pos="9060"/>
            </w:tabs>
            <w:rPr>
              <w:rFonts w:asciiTheme="minorHAnsi" w:eastAsiaTheme="minorEastAsia" w:hAnsiTheme="minorHAnsi"/>
              <w:noProof/>
              <w:lang w:eastAsia="es-ES"/>
            </w:rPr>
          </w:pPr>
          <w:hyperlink w:anchor="_Toc78302462" w:history="1">
            <w:r w:rsidR="007E0A90" w:rsidRPr="00943736">
              <w:rPr>
                <w:rStyle w:val="Hipervnculo"/>
                <w:noProof/>
              </w:rPr>
              <w:t>4.1.2.4.1.</w:t>
            </w:r>
            <w:r w:rsidR="007E0A90">
              <w:rPr>
                <w:rFonts w:asciiTheme="minorHAnsi" w:eastAsiaTheme="minorEastAsia" w:hAnsiTheme="minorHAnsi"/>
                <w:noProof/>
                <w:lang w:eastAsia="es-ES"/>
              </w:rPr>
              <w:tab/>
            </w:r>
            <w:r w:rsidR="007E0A90" w:rsidRPr="00943736">
              <w:rPr>
                <w:rStyle w:val="Hipervnculo"/>
                <w:noProof/>
              </w:rPr>
              <w:t>Windows</w:t>
            </w:r>
            <w:r w:rsidR="007E0A90">
              <w:rPr>
                <w:noProof/>
                <w:webHidden/>
              </w:rPr>
              <w:tab/>
            </w:r>
            <w:r w:rsidR="007E0A90">
              <w:rPr>
                <w:noProof/>
                <w:webHidden/>
              </w:rPr>
              <w:fldChar w:fldCharType="begin"/>
            </w:r>
            <w:r w:rsidR="007E0A90">
              <w:rPr>
                <w:noProof/>
                <w:webHidden/>
              </w:rPr>
              <w:instrText xml:space="preserve"> PAGEREF _Toc78302462 \h </w:instrText>
            </w:r>
            <w:r w:rsidR="007E0A90">
              <w:rPr>
                <w:noProof/>
                <w:webHidden/>
              </w:rPr>
            </w:r>
            <w:r w:rsidR="007E0A90">
              <w:rPr>
                <w:noProof/>
                <w:webHidden/>
              </w:rPr>
              <w:fldChar w:fldCharType="separate"/>
            </w:r>
            <w:r w:rsidR="007E0A90">
              <w:rPr>
                <w:noProof/>
                <w:webHidden/>
              </w:rPr>
              <w:t>55</w:t>
            </w:r>
            <w:r w:rsidR="007E0A90">
              <w:rPr>
                <w:noProof/>
                <w:webHidden/>
              </w:rPr>
              <w:fldChar w:fldCharType="end"/>
            </w:r>
          </w:hyperlink>
        </w:p>
        <w:p w14:paraId="114922D6" w14:textId="0B95C35E" w:rsidR="007E0A90" w:rsidRDefault="00E20257">
          <w:pPr>
            <w:pStyle w:val="TDC5"/>
            <w:tabs>
              <w:tab w:val="left" w:pos="2017"/>
              <w:tab w:val="right" w:leader="dot" w:pos="9060"/>
            </w:tabs>
            <w:rPr>
              <w:rFonts w:asciiTheme="minorHAnsi" w:eastAsiaTheme="minorEastAsia" w:hAnsiTheme="minorHAnsi"/>
              <w:noProof/>
              <w:lang w:eastAsia="es-ES"/>
            </w:rPr>
          </w:pPr>
          <w:hyperlink w:anchor="_Toc78302463" w:history="1">
            <w:r w:rsidR="007E0A90" w:rsidRPr="00943736">
              <w:rPr>
                <w:rStyle w:val="Hipervnculo"/>
                <w:noProof/>
              </w:rPr>
              <w:t>4.1.2.4.2.</w:t>
            </w:r>
            <w:r w:rsidR="007E0A90">
              <w:rPr>
                <w:rFonts w:asciiTheme="minorHAnsi" w:eastAsiaTheme="minorEastAsia" w:hAnsiTheme="minorHAnsi"/>
                <w:noProof/>
                <w:lang w:eastAsia="es-ES"/>
              </w:rPr>
              <w:tab/>
            </w:r>
            <w:r w:rsidR="007E0A90" w:rsidRPr="00943736">
              <w:rPr>
                <w:rStyle w:val="Hipervnculo"/>
                <w:noProof/>
              </w:rPr>
              <w:t>Linux</w:t>
            </w:r>
            <w:r w:rsidR="007E0A90">
              <w:rPr>
                <w:noProof/>
                <w:webHidden/>
              </w:rPr>
              <w:tab/>
            </w:r>
            <w:r w:rsidR="007E0A90">
              <w:rPr>
                <w:noProof/>
                <w:webHidden/>
              </w:rPr>
              <w:fldChar w:fldCharType="begin"/>
            </w:r>
            <w:r w:rsidR="007E0A90">
              <w:rPr>
                <w:noProof/>
                <w:webHidden/>
              </w:rPr>
              <w:instrText xml:space="preserve"> PAGEREF _Toc78302463 \h </w:instrText>
            </w:r>
            <w:r w:rsidR="007E0A90">
              <w:rPr>
                <w:noProof/>
                <w:webHidden/>
              </w:rPr>
            </w:r>
            <w:r w:rsidR="007E0A90">
              <w:rPr>
                <w:noProof/>
                <w:webHidden/>
              </w:rPr>
              <w:fldChar w:fldCharType="separate"/>
            </w:r>
            <w:r w:rsidR="007E0A90">
              <w:rPr>
                <w:noProof/>
                <w:webHidden/>
              </w:rPr>
              <w:t>57</w:t>
            </w:r>
            <w:r w:rsidR="007E0A90">
              <w:rPr>
                <w:noProof/>
                <w:webHidden/>
              </w:rPr>
              <w:fldChar w:fldCharType="end"/>
            </w:r>
          </w:hyperlink>
        </w:p>
        <w:p w14:paraId="3DCA36E5" w14:textId="20E5F5B8" w:rsidR="007E0A90" w:rsidRDefault="00E20257">
          <w:pPr>
            <w:pStyle w:val="TDC5"/>
            <w:tabs>
              <w:tab w:val="left" w:pos="2017"/>
              <w:tab w:val="right" w:leader="dot" w:pos="9060"/>
            </w:tabs>
            <w:rPr>
              <w:rFonts w:asciiTheme="minorHAnsi" w:eastAsiaTheme="minorEastAsia" w:hAnsiTheme="minorHAnsi"/>
              <w:noProof/>
              <w:lang w:eastAsia="es-ES"/>
            </w:rPr>
          </w:pPr>
          <w:hyperlink w:anchor="_Toc78302464" w:history="1">
            <w:r w:rsidR="007E0A90" w:rsidRPr="00943736">
              <w:rPr>
                <w:rStyle w:val="Hipervnculo"/>
                <w:noProof/>
              </w:rPr>
              <w:t>4.1.2.4.3.</w:t>
            </w:r>
            <w:r w:rsidR="007E0A90">
              <w:rPr>
                <w:rFonts w:asciiTheme="minorHAnsi" w:eastAsiaTheme="minorEastAsia" w:hAnsiTheme="minorHAnsi"/>
                <w:noProof/>
                <w:lang w:eastAsia="es-ES"/>
              </w:rPr>
              <w:tab/>
            </w:r>
            <w:r w:rsidR="007E0A90" w:rsidRPr="00943736">
              <w:rPr>
                <w:rStyle w:val="Hipervnculo"/>
                <w:noProof/>
              </w:rPr>
              <w:t>MAC OS</w:t>
            </w:r>
            <w:r w:rsidR="007E0A90">
              <w:rPr>
                <w:noProof/>
                <w:webHidden/>
              </w:rPr>
              <w:tab/>
            </w:r>
            <w:r w:rsidR="007E0A90">
              <w:rPr>
                <w:noProof/>
                <w:webHidden/>
              </w:rPr>
              <w:fldChar w:fldCharType="begin"/>
            </w:r>
            <w:r w:rsidR="007E0A90">
              <w:rPr>
                <w:noProof/>
                <w:webHidden/>
              </w:rPr>
              <w:instrText xml:space="preserve"> PAGEREF _Toc78302464 \h </w:instrText>
            </w:r>
            <w:r w:rsidR="007E0A90">
              <w:rPr>
                <w:noProof/>
                <w:webHidden/>
              </w:rPr>
            </w:r>
            <w:r w:rsidR="007E0A90">
              <w:rPr>
                <w:noProof/>
                <w:webHidden/>
              </w:rPr>
              <w:fldChar w:fldCharType="separate"/>
            </w:r>
            <w:r w:rsidR="007E0A90">
              <w:rPr>
                <w:noProof/>
                <w:webHidden/>
              </w:rPr>
              <w:t>58</w:t>
            </w:r>
            <w:r w:rsidR="007E0A90">
              <w:rPr>
                <w:noProof/>
                <w:webHidden/>
              </w:rPr>
              <w:fldChar w:fldCharType="end"/>
            </w:r>
          </w:hyperlink>
        </w:p>
        <w:p w14:paraId="11A8D027" w14:textId="43EE8025" w:rsidR="007E0A90" w:rsidRDefault="00E20257">
          <w:pPr>
            <w:pStyle w:val="TDC4"/>
            <w:tabs>
              <w:tab w:val="left" w:pos="1760"/>
              <w:tab w:val="right" w:leader="dot" w:pos="9060"/>
            </w:tabs>
            <w:rPr>
              <w:rFonts w:asciiTheme="minorHAnsi" w:eastAsiaTheme="minorEastAsia" w:hAnsiTheme="minorHAnsi"/>
              <w:noProof/>
              <w:lang w:eastAsia="es-ES"/>
            </w:rPr>
          </w:pPr>
          <w:hyperlink w:anchor="_Toc78302465" w:history="1">
            <w:r w:rsidR="007E0A90" w:rsidRPr="00943736">
              <w:rPr>
                <w:rStyle w:val="Hipervnculo"/>
                <w:rFonts w:cs="Arial"/>
                <w:noProof/>
              </w:rPr>
              <w:t>4.1.2.5.</w:t>
            </w:r>
            <w:r w:rsidR="007E0A90">
              <w:rPr>
                <w:rFonts w:asciiTheme="minorHAnsi" w:eastAsiaTheme="minorEastAsia" w:hAnsiTheme="minorHAnsi"/>
                <w:noProof/>
                <w:lang w:eastAsia="es-ES"/>
              </w:rPr>
              <w:tab/>
            </w:r>
            <w:r w:rsidR="007E0A90" w:rsidRPr="00943736">
              <w:rPr>
                <w:rStyle w:val="Hipervnculo"/>
                <w:noProof/>
              </w:rPr>
              <w:t>Configuración de Terminal COM</w:t>
            </w:r>
            <w:r w:rsidR="007E0A90">
              <w:rPr>
                <w:noProof/>
                <w:webHidden/>
              </w:rPr>
              <w:tab/>
            </w:r>
            <w:r w:rsidR="007E0A90">
              <w:rPr>
                <w:noProof/>
                <w:webHidden/>
              </w:rPr>
              <w:fldChar w:fldCharType="begin"/>
            </w:r>
            <w:r w:rsidR="007E0A90">
              <w:rPr>
                <w:noProof/>
                <w:webHidden/>
              </w:rPr>
              <w:instrText xml:space="preserve"> PAGEREF _Toc78302465 \h </w:instrText>
            </w:r>
            <w:r w:rsidR="007E0A90">
              <w:rPr>
                <w:noProof/>
                <w:webHidden/>
              </w:rPr>
            </w:r>
            <w:r w:rsidR="007E0A90">
              <w:rPr>
                <w:noProof/>
                <w:webHidden/>
              </w:rPr>
              <w:fldChar w:fldCharType="separate"/>
            </w:r>
            <w:r w:rsidR="007E0A90">
              <w:rPr>
                <w:noProof/>
                <w:webHidden/>
              </w:rPr>
              <w:t>58</w:t>
            </w:r>
            <w:r w:rsidR="007E0A90">
              <w:rPr>
                <w:noProof/>
                <w:webHidden/>
              </w:rPr>
              <w:fldChar w:fldCharType="end"/>
            </w:r>
          </w:hyperlink>
        </w:p>
        <w:p w14:paraId="14461D4C" w14:textId="693CF4DA" w:rsidR="007E0A90" w:rsidRDefault="00E20257">
          <w:pPr>
            <w:pStyle w:val="TDC5"/>
            <w:tabs>
              <w:tab w:val="left" w:pos="2017"/>
              <w:tab w:val="right" w:leader="dot" w:pos="9060"/>
            </w:tabs>
            <w:rPr>
              <w:rFonts w:asciiTheme="minorHAnsi" w:eastAsiaTheme="minorEastAsia" w:hAnsiTheme="minorHAnsi"/>
              <w:noProof/>
              <w:lang w:eastAsia="es-ES"/>
            </w:rPr>
          </w:pPr>
          <w:hyperlink w:anchor="_Toc78302466" w:history="1">
            <w:r w:rsidR="007E0A90" w:rsidRPr="00943736">
              <w:rPr>
                <w:rStyle w:val="Hipervnculo"/>
                <w:noProof/>
              </w:rPr>
              <w:t>4.1.2.5.1.</w:t>
            </w:r>
            <w:r w:rsidR="007E0A90">
              <w:rPr>
                <w:rFonts w:asciiTheme="minorHAnsi" w:eastAsiaTheme="minorEastAsia" w:hAnsiTheme="minorHAnsi"/>
                <w:noProof/>
                <w:lang w:eastAsia="es-ES"/>
              </w:rPr>
              <w:tab/>
            </w:r>
            <w:r w:rsidR="007E0A90" w:rsidRPr="00943736">
              <w:rPr>
                <w:rStyle w:val="Hipervnculo"/>
                <w:noProof/>
              </w:rPr>
              <w:t>Windows</w:t>
            </w:r>
            <w:r w:rsidR="007E0A90">
              <w:rPr>
                <w:noProof/>
                <w:webHidden/>
              </w:rPr>
              <w:tab/>
            </w:r>
            <w:r w:rsidR="007E0A90">
              <w:rPr>
                <w:noProof/>
                <w:webHidden/>
              </w:rPr>
              <w:fldChar w:fldCharType="begin"/>
            </w:r>
            <w:r w:rsidR="007E0A90">
              <w:rPr>
                <w:noProof/>
                <w:webHidden/>
              </w:rPr>
              <w:instrText xml:space="preserve"> PAGEREF _Toc78302466 \h </w:instrText>
            </w:r>
            <w:r w:rsidR="007E0A90">
              <w:rPr>
                <w:noProof/>
                <w:webHidden/>
              </w:rPr>
            </w:r>
            <w:r w:rsidR="007E0A90">
              <w:rPr>
                <w:noProof/>
                <w:webHidden/>
              </w:rPr>
              <w:fldChar w:fldCharType="separate"/>
            </w:r>
            <w:r w:rsidR="007E0A90">
              <w:rPr>
                <w:noProof/>
                <w:webHidden/>
              </w:rPr>
              <w:t>58</w:t>
            </w:r>
            <w:r w:rsidR="007E0A90">
              <w:rPr>
                <w:noProof/>
                <w:webHidden/>
              </w:rPr>
              <w:fldChar w:fldCharType="end"/>
            </w:r>
          </w:hyperlink>
        </w:p>
        <w:p w14:paraId="60DE97C4" w14:textId="7BF21A45" w:rsidR="007E0A90" w:rsidRDefault="00E20257">
          <w:pPr>
            <w:pStyle w:val="TDC5"/>
            <w:tabs>
              <w:tab w:val="left" w:pos="2017"/>
              <w:tab w:val="right" w:leader="dot" w:pos="9060"/>
            </w:tabs>
            <w:rPr>
              <w:rFonts w:asciiTheme="minorHAnsi" w:eastAsiaTheme="minorEastAsia" w:hAnsiTheme="minorHAnsi"/>
              <w:noProof/>
              <w:lang w:eastAsia="es-ES"/>
            </w:rPr>
          </w:pPr>
          <w:hyperlink w:anchor="_Toc78302467" w:history="1">
            <w:r w:rsidR="007E0A90" w:rsidRPr="00943736">
              <w:rPr>
                <w:rStyle w:val="Hipervnculo"/>
                <w:noProof/>
              </w:rPr>
              <w:t>4.1.2.5.2.</w:t>
            </w:r>
            <w:r w:rsidR="007E0A90">
              <w:rPr>
                <w:rFonts w:asciiTheme="minorHAnsi" w:eastAsiaTheme="minorEastAsia" w:hAnsiTheme="minorHAnsi"/>
                <w:noProof/>
                <w:lang w:eastAsia="es-ES"/>
              </w:rPr>
              <w:tab/>
            </w:r>
            <w:r w:rsidR="007E0A90" w:rsidRPr="00943736">
              <w:rPr>
                <w:rStyle w:val="Hipervnculo"/>
                <w:noProof/>
              </w:rPr>
              <w:t>Linux / MAC Os</w:t>
            </w:r>
            <w:r w:rsidR="007E0A90">
              <w:rPr>
                <w:noProof/>
                <w:webHidden/>
              </w:rPr>
              <w:tab/>
            </w:r>
            <w:r w:rsidR="007E0A90">
              <w:rPr>
                <w:noProof/>
                <w:webHidden/>
              </w:rPr>
              <w:fldChar w:fldCharType="begin"/>
            </w:r>
            <w:r w:rsidR="007E0A90">
              <w:rPr>
                <w:noProof/>
                <w:webHidden/>
              </w:rPr>
              <w:instrText xml:space="preserve"> PAGEREF _Toc78302467 \h </w:instrText>
            </w:r>
            <w:r w:rsidR="007E0A90">
              <w:rPr>
                <w:noProof/>
                <w:webHidden/>
              </w:rPr>
            </w:r>
            <w:r w:rsidR="007E0A90">
              <w:rPr>
                <w:noProof/>
                <w:webHidden/>
              </w:rPr>
              <w:fldChar w:fldCharType="separate"/>
            </w:r>
            <w:r w:rsidR="007E0A90">
              <w:rPr>
                <w:noProof/>
                <w:webHidden/>
              </w:rPr>
              <w:t>59</w:t>
            </w:r>
            <w:r w:rsidR="007E0A90">
              <w:rPr>
                <w:noProof/>
                <w:webHidden/>
              </w:rPr>
              <w:fldChar w:fldCharType="end"/>
            </w:r>
          </w:hyperlink>
        </w:p>
        <w:p w14:paraId="56712C05" w14:textId="45F4B7F6" w:rsidR="007E0A90" w:rsidRDefault="00E20257">
          <w:pPr>
            <w:pStyle w:val="TDC2"/>
            <w:tabs>
              <w:tab w:val="left" w:pos="880"/>
              <w:tab w:val="right" w:leader="dot" w:pos="9060"/>
            </w:tabs>
            <w:rPr>
              <w:rFonts w:asciiTheme="minorHAnsi" w:hAnsiTheme="minorHAnsi" w:cstheme="minorBidi"/>
              <w:noProof/>
            </w:rPr>
          </w:pPr>
          <w:hyperlink w:anchor="_Toc78302468" w:history="1">
            <w:r w:rsidR="007E0A90" w:rsidRPr="00943736">
              <w:rPr>
                <w:rStyle w:val="Hipervnculo"/>
                <w:noProof/>
              </w:rPr>
              <w:t>4.2.</w:t>
            </w:r>
            <w:r w:rsidR="007E0A90">
              <w:rPr>
                <w:rFonts w:asciiTheme="minorHAnsi" w:hAnsiTheme="minorHAnsi" w:cstheme="minorBidi"/>
                <w:noProof/>
              </w:rPr>
              <w:tab/>
            </w:r>
            <w:r w:rsidR="007E0A90" w:rsidRPr="00943736">
              <w:rPr>
                <w:rStyle w:val="Hipervnculo"/>
                <w:noProof/>
              </w:rPr>
              <w:t>CONFIGURACIÓN DE RED PARA KTWM102</w:t>
            </w:r>
            <w:r w:rsidR="007E0A90">
              <w:rPr>
                <w:noProof/>
                <w:webHidden/>
              </w:rPr>
              <w:tab/>
            </w:r>
            <w:r w:rsidR="007E0A90">
              <w:rPr>
                <w:noProof/>
                <w:webHidden/>
              </w:rPr>
              <w:fldChar w:fldCharType="begin"/>
            </w:r>
            <w:r w:rsidR="007E0A90">
              <w:rPr>
                <w:noProof/>
                <w:webHidden/>
              </w:rPr>
              <w:instrText xml:space="preserve"> PAGEREF _Toc78302468 \h </w:instrText>
            </w:r>
            <w:r w:rsidR="007E0A90">
              <w:rPr>
                <w:noProof/>
                <w:webHidden/>
              </w:rPr>
            </w:r>
            <w:r w:rsidR="007E0A90">
              <w:rPr>
                <w:noProof/>
                <w:webHidden/>
              </w:rPr>
              <w:fldChar w:fldCharType="separate"/>
            </w:r>
            <w:r w:rsidR="007E0A90">
              <w:rPr>
                <w:noProof/>
                <w:webHidden/>
              </w:rPr>
              <w:t>60</w:t>
            </w:r>
            <w:r w:rsidR="007E0A90">
              <w:rPr>
                <w:noProof/>
                <w:webHidden/>
              </w:rPr>
              <w:fldChar w:fldCharType="end"/>
            </w:r>
          </w:hyperlink>
        </w:p>
        <w:p w14:paraId="4EB29248" w14:textId="525C21DB" w:rsidR="007E0A90" w:rsidRDefault="00E20257">
          <w:pPr>
            <w:pStyle w:val="TDC3"/>
            <w:rPr>
              <w:rFonts w:asciiTheme="minorHAnsi" w:hAnsiTheme="minorHAnsi" w:cstheme="minorBidi"/>
              <w:noProof/>
            </w:rPr>
          </w:pPr>
          <w:hyperlink w:anchor="_Toc78302469" w:history="1">
            <w:r w:rsidR="007E0A90" w:rsidRPr="00943736">
              <w:rPr>
                <w:rStyle w:val="Hipervnculo"/>
                <w:rFonts w:cs="Arial"/>
                <w:noProof/>
                <w:lang w:val="en-US"/>
              </w:rPr>
              <w:t>4.2.1.</w:t>
            </w:r>
            <w:r w:rsidR="007E0A90">
              <w:rPr>
                <w:rFonts w:asciiTheme="minorHAnsi" w:hAnsiTheme="minorHAnsi" w:cstheme="minorBidi"/>
                <w:noProof/>
              </w:rPr>
              <w:tab/>
            </w:r>
            <w:r w:rsidR="007E0A90" w:rsidRPr="00943736">
              <w:rPr>
                <w:rStyle w:val="Hipervnculo"/>
                <w:noProof/>
                <w:lang w:val="en-US"/>
              </w:rPr>
              <w:t>Kirale Command-Line Shell Reference Guide – Comandos KSH</w:t>
            </w:r>
            <w:r w:rsidR="007E0A90">
              <w:rPr>
                <w:noProof/>
                <w:webHidden/>
              </w:rPr>
              <w:tab/>
            </w:r>
            <w:r w:rsidR="007E0A90">
              <w:rPr>
                <w:noProof/>
                <w:webHidden/>
              </w:rPr>
              <w:fldChar w:fldCharType="begin"/>
            </w:r>
            <w:r w:rsidR="007E0A90">
              <w:rPr>
                <w:noProof/>
                <w:webHidden/>
              </w:rPr>
              <w:instrText xml:space="preserve"> PAGEREF _Toc78302469 \h </w:instrText>
            </w:r>
            <w:r w:rsidR="007E0A90">
              <w:rPr>
                <w:noProof/>
                <w:webHidden/>
              </w:rPr>
            </w:r>
            <w:r w:rsidR="007E0A90">
              <w:rPr>
                <w:noProof/>
                <w:webHidden/>
              </w:rPr>
              <w:fldChar w:fldCharType="separate"/>
            </w:r>
            <w:r w:rsidR="007E0A90">
              <w:rPr>
                <w:noProof/>
                <w:webHidden/>
              </w:rPr>
              <w:t>60</w:t>
            </w:r>
            <w:r w:rsidR="007E0A90">
              <w:rPr>
                <w:noProof/>
                <w:webHidden/>
              </w:rPr>
              <w:fldChar w:fldCharType="end"/>
            </w:r>
          </w:hyperlink>
        </w:p>
        <w:p w14:paraId="33A2C586" w14:textId="431B82B6" w:rsidR="007E0A90" w:rsidRDefault="00E20257">
          <w:pPr>
            <w:pStyle w:val="TDC4"/>
            <w:tabs>
              <w:tab w:val="left" w:pos="1760"/>
              <w:tab w:val="right" w:leader="dot" w:pos="9060"/>
            </w:tabs>
            <w:rPr>
              <w:rFonts w:asciiTheme="minorHAnsi" w:eastAsiaTheme="minorEastAsia" w:hAnsiTheme="minorHAnsi"/>
              <w:noProof/>
              <w:lang w:eastAsia="es-ES"/>
            </w:rPr>
          </w:pPr>
          <w:hyperlink w:anchor="_Toc78302470" w:history="1">
            <w:r w:rsidR="007E0A90" w:rsidRPr="00943736">
              <w:rPr>
                <w:rStyle w:val="Hipervnculo"/>
                <w:rFonts w:cs="Arial"/>
                <w:noProof/>
              </w:rPr>
              <w:t>4.2.1.1.</w:t>
            </w:r>
            <w:r w:rsidR="007E0A90">
              <w:rPr>
                <w:rFonts w:asciiTheme="minorHAnsi" w:eastAsiaTheme="minorEastAsia" w:hAnsiTheme="minorHAnsi"/>
                <w:noProof/>
                <w:lang w:eastAsia="es-ES"/>
              </w:rPr>
              <w:tab/>
            </w:r>
            <w:r w:rsidR="007E0A90" w:rsidRPr="00943736">
              <w:rPr>
                <w:rStyle w:val="Hipervnculo"/>
                <w:noProof/>
              </w:rPr>
              <w:t>Sintaxis de los comandos</w:t>
            </w:r>
            <w:r w:rsidR="007E0A90">
              <w:rPr>
                <w:noProof/>
                <w:webHidden/>
              </w:rPr>
              <w:tab/>
            </w:r>
            <w:r w:rsidR="007E0A90">
              <w:rPr>
                <w:noProof/>
                <w:webHidden/>
              </w:rPr>
              <w:fldChar w:fldCharType="begin"/>
            </w:r>
            <w:r w:rsidR="007E0A90">
              <w:rPr>
                <w:noProof/>
                <w:webHidden/>
              </w:rPr>
              <w:instrText xml:space="preserve"> PAGEREF _Toc78302470 \h </w:instrText>
            </w:r>
            <w:r w:rsidR="007E0A90">
              <w:rPr>
                <w:noProof/>
                <w:webHidden/>
              </w:rPr>
            </w:r>
            <w:r w:rsidR="007E0A90">
              <w:rPr>
                <w:noProof/>
                <w:webHidden/>
              </w:rPr>
              <w:fldChar w:fldCharType="separate"/>
            </w:r>
            <w:r w:rsidR="007E0A90">
              <w:rPr>
                <w:noProof/>
                <w:webHidden/>
              </w:rPr>
              <w:t>60</w:t>
            </w:r>
            <w:r w:rsidR="007E0A90">
              <w:rPr>
                <w:noProof/>
                <w:webHidden/>
              </w:rPr>
              <w:fldChar w:fldCharType="end"/>
            </w:r>
          </w:hyperlink>
        </w:p>
        <w:p w14:paraId="068078B4" w14:textId="4BE5B76E" w:rsidR="007E0A90" w:rsidRDefault="00E20257">
          <w:pPr>
            <w:pStyle w:val="TDC4"/>
            <w:tabs>
              <w:tab w:val="left" w:pos="1760"/>
              <w:tab w:val="right" w:leader="dot" w:pos="9060"/>
            </w:tabs>
            <w:rPr>
              <w:rFonts w:asciiTheme="minorHAnsi" w:eastAsiaTheme="minorEastAsia" w:hAnsiTheme="minorHAnsi"/>
              <w:noProof/>
              <w:lang w:eastAsia="es-ES"/>
            </w:rPr>
          </w:pPr>
          <w:hyperlink w:anchor="_Toc78302471" w:history="1">
            <w:r w:rsidR="007E0A90" w:rsidRPr="00943736">
              <w:rPr>
                <w:rStyle w:val="Hipervnculo"/>
                <w:rFonts w:cs="Arial"/>
                <w:noProof/>
              </w:rPr>
              <w:t>4.2.1.2.</w:t>
            </w:r>
            <w:r w:rsidR="007E0A90">
              <w:rPr>
                <w:rFonts w:asciiTheme="minorHAnsi" w:eastAsiaTheme="minorEastAsia" w:hAnsiTheme="minorHAnsi"/>
                <w:noProof/>
                <w:lang w:eastAsia="es-ES"/>
              </w:rPr>
              <w:tab/>
            </w:r>
            <w:r w:rsidR="007E0A90" w:rsidRPr="00943736">
              <w:rPr>
                <w:rStyle w:val="Hipervnculo"/>
                <w:noProof/>
              </w:rPr>
              <w:t>Sintaxis de los parámetros</w:t>
            </w:r>
            <w:r w:rsidR="007E0A90">
              <w:rPr>
                <w:noProof/>
                <w:webHidden/>
              </w:rPr>
              <w:tab/>
            </w:r>
            <w:r w:rsidR="007E0A90">
              <w:rPr>
                <w:noProof/>
                <w:webHidden/>
              </w:rPr>
              <w:fldChar w:fldCharType="begin"/>
            </w:r>
            <w:r w:rsidR="007E0A90">
              <w:rPr>
                <w:noProof/>
                <w:webHidden/>
              </w:rPr>
              <w:instrText xml:space="preserve"> PAGEREF _Toc78302471 \h </w:instrText>
            </w:r>
            <w:r w:rsidR="007E0A90">
              <w:rPr>
                <w:noProof/>
                <w:webHidden/>
              </w:rPr>
            </w:r>
            <w:r w:rsidR="007E0A90">
              <w:rPr>
                <w:noProof/>
                <w:webHidden/>
              </w:rPr>
              <w:fldChar w:fldCharType="separate"/>
            </w:r>
            <w:r w:rsidR="007E0A90">
              <w:rPr>
                <w:noProof/>
                <w:webHidden/>
              </w:rPr>
              <w:t>61</w:t>
            </w:r>
            <w:r w:rsidR="007E0A90">
              <w:rPr>
                <w:noProof/>
                <w:webHidden/>
              </w:rPr>
              <w:fldChar w:fldCharType="end"/>
            </w:r>
          </w:hyperlink>
        </w:p>
        <w:p w14:paraId="09A34EC3" w14:textId="3E2D9B4A" w:rsidR="007E0A90" w:rsidRDefault="00E20257">
          <w:pPr>
            <w:pStyle w:val="TDC4"/>
            <w:tabs>
              <w:tab w:val="left" w:pos="1760"/>
              <w:tab w:val="right" w:leader="dot" w:pos="9060"/>
            </w:tabs>
            <w:rPr>
              <w:rFonts w:asciiTheme="minorHAnsi" w:eastAsiaTheme="minorEastAsia" w:hAnsiTheme="minorHAnsi"/>
              <w:noProof/>
              <w:lang w:eastAsia="es-ES"/>
            </w:rPr>
          </w:pPr>
          <w:hyperlink w:anchor="_Toc78302472" w:history="1">
            <w:r w:rsidR="007E0A90" w:rsidRPr="00943736">
              <w:rPr>
                <w:rStyle w:val="Hipervnculo"/>
                <w:rFonts w:cs="Arial"/>
                <w:noProof/>
              </w:rPr>
              <w:t>4.2.1.3.</w:t>
            </w:r>
            <w:r w:rsidR="007E0A90">
              <w:rPr>
                <w:rFonts w:asciiTheme="minorHAnsi" w:eastAsiaTheme="minorEastAsia" w:hAnsiTheme="minorHAnsi"/>
                <w:noProof/>
                <w:lang w:eastAsia="es-ES"/>
              </w:rPr>
              <w:tab/>
            </w:r>
            <w:r w:rsidR="007E0A90" w:rsidRPr="00943736">
              <w:rPr>
                <w:rStyle w:val="Hipervnculo"/>
                <w:noProof/>
              </w:rPr>
              <w:t>Mensajes de Respuesta</w:t>
            </w:r>
            <w:r w:rsidR="007E0A90">
              <w:rPr>
                <w:noProof/>
                <w:webHidden/>
              </w:rPr>
              <w:tab/>
            </w:r>
            <w:r w:rsidR="007E0A90">
              <w:rPr>
                <w:noProof/>
                <w:webHidden/>
              </w:rPr>
              <w:fldChar w:fldCharType="begin"/>
            </w:r>
            <w:r w:rsidR="007E0A90">
              <w:rPr>
                <w:noProof/>
                <w:webHidden/>
              </w:rPr>
              <w:instrText xml:space="preserve"> PAGEREF _Toc78302472 \h </w:instrText>
            </w:r>
            <w:r w:rsidR="007E0A90">
              <w:rPr>
                <w:noProof/>
                <w:webHidden/>
              </w:rPr>
            </w:r>
            <w:r w:rsidR="007E0A90">
              <w:rPr>
                <w:noProof/>
                <w:webHidden/>
              </w:rPr>
              <w:fldChar w:fldCharType="separate"/>
            </w:r>
            <w:r w:rsidR="007E0A90">
              <w:rPr>
                <w:noProof/>
                <w:webHidden/>
              </w:rPr>
              <w:t>62</w:t>
            </w:r>
            <w:r w:rsidR="007E0A90">
              <w:rPr>
                <w:noProof/>
                <w:webHidden/>
              </w:rPr>
              <w:fldChar w:fldCharType="end"/>
            </w:r>
          </w:hyperlink>
        </w:p>
        <w:p w14:paraId="59113940" w14:textId="7B2ABF73" w:rsidR="007E0A90" w:rsidRDefault="00E20257">
          <w:pPr>
            <w:pStyle w:val="TDC3"/>
            <w:rPr>
              <w:rFonts w:asciiTheme="minorHAnsi" w:hAnsiTheme="minorHAnsi" w:cstheme="minorBidi"/>
              <w:noProof/>
            </w:rPr>
          </w:pPr>
          <w:hyperlink w:anchor="_Toc78302473" w:history="1">
            <w:r w:rsidR="007E0A90" w:rsidRPr="00943736">
              <w:rPr>
                <w:rStyle w:val="Hipervnculo"/>
                <w:rFonts w:cs="Arial"/>
                <w:noProof/>
                <w:lang w:val="en-US"/>
              </w:rPr>
              <w:t>4.2.2.</w:t>
            </w:r>
            <w:r w:rsidR="007E0A90">
              <w:rPr>
                <w:rFonts w:asciiTheme="minorHAnsi" w:hAnsiTheme="minorHAnsi" w:cstheme="minorBidi"/>
                <w:noProof/>
              </w:rPr>
              <w:tab/>
            </w:r>
            <w:r w:rsidR="007E0A90" w:rsidRPr="00943736">
              <w:rPr>
                <w:rStyle w:val="Hipervnculo"/>
                <w:noProof/>
                <w:lang w:val="en-US"/>
              </w:rPr>
              <w:t>Kirale Binary Interface Reference Guide – Comandos KBI</w:t>
            </w:r>
            <w:r w:rsidR="007E0A90">
              <w:rPr>
                <w:noProof/>
                <w:webHidden/>
              </w:rPr>
              <w:tab/>
            </w:r>
            <w:r w:rsidR="007E0A90">
              <w:rPr>
                <w:noProof/>
                <w:webHidden/>
              </w:rPr>
              <w:fldChar w:fldCharType="begin"/>
            </w:r>
            <w:r w:rsidR="007E0A90">
              <w:rPr>
                <w:noProof/>
                <w:webHidden/>
              </w:rPr>
              <w:instrText xml:space="preserve"> PAGEREF _Toc78302473 \h </w:instrText>
            </w:r>
            <w:r w:rsidR="007E0A90">
              <w:rPr>
                <w:noProof/>
                <w:webHidden/>
              </w:rPr>
            </w:r>
            <w:r w:rsidR="007E0A90">
              <w:rPr>
                <w:noProof/>
                <w:webHidden/>
              </w:rPr>
              <w:fldChar w:fldCharType="separate"/>
            </w:r>
            <w:r w:rsidR="007E0A90">
              <w:rPr>
                <w:noProof/>
                <w:webHidden/>
              </w:rPr>
              <w:t>63</w:t>
            </w:r>
            <w:r w:rsidR="007E0A90">
              <w:rPr>
                <w:noProof/>
                <w:webHidden/>
              </w:rPr>
              <w:fldChar w:fldCharType="end"/>
            </w:r>
          </w:hyperlink>
        </w:p>
        <w:p w14:paraId="04CE1EC0" w14:textId="747923B6" w:rsidR="007E0A90" w:rsidRDefault="00E20257">
          <w:pPr>
            <w:pStyle w:val="TDC4"/>
            <w:tabs>
              <w:tab w:val="left" w:pos="1760"/>
              <w:tab w:val="right" w:leader="dot" w:pos="9060"/>
            </w:tabs>
            <w:rPr>
              <w:rFonts w:asciiTheme="minorHAnsi" w:eastAsiaTheme="minorEastAsia" w:hAnsiTheme="minorHAnsi"/>
              <w:noProof/>
              <w:lang w:eastAsia="es-ES"/>
            </w:rPr>
          </w:pPr>
          <w:hyperlink w:anchor="_Toc78302474" w:history="1">
            <w:r w:rsidR="007E0A90" w:rsidRPr="00943736">
              <w:rPr>
                <w:rStyle w:val="Hipervnculo"/>
                <w:rFonts w:cs="Arial"/>
                <w:noProof/>
              </w:rPr>
              <w:t>4.2.2.1.</w:t>
            </w:r>
            <w:r w:rsidR="007E0A90">
              <w:rPr>
                <w:rFonts w:asciiTheme="minorHAnsi" w:eastAsiaTheme="minorEastAsia" w:hAnsiTheme="minorHAnsi"/>
                <w:noProof/>
                <w:lang w:eastAsia="es-ES"/>
              </w:rPr>
              <w:tab/>
            </w:r>
            <w:r w:rsidR="007E0A90" w:rsidRPr="00943736">
              <w:rPr>
                <w:rStyle w:val="Hipervnculo"/>
                <w:noProof/>
              </w:rPr>
              <w:t>Operación de Interfaz</w:t>
            </w:r>
            <w:r w:rsidR="007E0A90">
              <w:rPr>
                <w:noProof/>
                <w:webHidden/>
              </w:rPr>
              <w:tab/>
            </w:r>
            <w:r w:rsidR="007E0A90">
              <w:rPr>
                <w:noProof/>
                <w:webHidden/>
              </w:rPr>
              <w:fldChar w:fldCharType="begin"/>
            </w:r>
            <w:r w:rsidR="007E0A90">
              <w:rPr>
                <w:noProof/>
                <w:webHidden/>
              </w:rPr>
              <w:instrText xml:space="preserve"> PAGEREF _Toc78302474 \h </w:instrText>
            </w:r>
            <w:r w:rsidR="007E0A90">
              <w:rPr>
                <w:noProof/>
                <w:webHidden/>
              </w:rPr>
            </w:r>
            <w:r w:rsidR="007E0A90">
              <w:rPr>
                <w:noProof/>
                <w:webHidden/>
              </w:rPr>
              <w:fldChar w:fldCharType="separate"/>
            </w:r>
            <w:r w:rsidR="007E0A90">
              <w:rPr>
                <w:noProof/>
                <w:webHidden/>
              </w:rPr>
              <w:t>63</w:t>
            </w:r>
            <w:r w:rsidR="007E0A90">
              <w:rPr>
                <w:noProof/>
                <w:webHidden/>
              </w:rPr>
              <w:fldChar w:fldCharType="end"/>
            </w:r>
          </w:hyperlink>
        </w:p>
        <w:p w14:paraId="727E5EB3" w14:textId="775160C4" w:rsidR="007E0A90" w:rsidRDefault="00E20257">
          <w:pPr>
            <w:pStyle w:val="TDC4"/>
            <w:tabs>
              <w:tab w:val="left" w:pos="1760"/>
              <w:tab w:val="right" w:leader="dot" w:pos="9060"/>
            </w:tabs>
            <w:rPr>
              <w:rFonts w:asciiTheme="minorHAnsi" w:eastAsiaTheme="minorEastAsia" w:hAnsiTheme="minorHAnsi"/>
              <w:noProof/>
              <w:lang w:eastAsia="es-ES"/>
            </w:rPr>
          </w:pPr>
          <w:hyperlink w:anchor="_Toc78302475" w:history="1">
            <w:r w:rsidR="007E0A90" w:rsidRPr="00943736">
              <w:rPr>
                <w:rStyle w:val="Hipervnculo"/>
                <w:rFonts w:cs="Arial"/>
                <w:noProof/>
              </w:rPr>
              <w:t>4.2.2.2.</w:t>
            </w:r>
            <w:r w:rsidR="007E0A90">
              <w:rPr>
                <w:rFonts w:asciiTheme="minorHAnsi" w:eastAsiaTheme="minorEastAsia" w:hAnsiTheme="minorHAnsi"/>
                <w:noProof/>
                <w:lang w:eastAsia="es-ES"/>
              </w:rPr>
              <w:tab/>
            </w:r>
            <w:r w:rsidR="007E0A90" w:rsidRPr="00943736">
              <w:rPr>
                <w:rStyle w:val="Hipervnculo"/>
                <w:noProof/>
              </w:rPr>
              <w:t>Formato del paquete</w:t>
            </w:r>
            <w:r w:rsidR="007E0A90">
              <w:rPr>
                <w:noProof/>
                <w:webHidden/>
              </w:rPr>
              <w:tab/>
            </w:r>
            <w:r w:rsidR="007E0A90">
              <w:rPr>
                <w:noProof/>
                <w:webHidden/>
              </w:rPr>
              <w:fldChar w:fldCharType="begin"/>
            </w:r>
            <w:r w:rsidR="007E0A90">
              <w:rPr>
                <w:noProof/>
                <w:webHidden/>
              </w:rPr>
              <w:instrText xml:space="preserve"> PAGEREF _Toc78302475 \h </w:instrText>
            </w:r>
            <w:r w:rsidR="007E0A90">
              <w:rPr>
                <w:noProof/>
                <w:webHidden/>
              </w:rPr>
            </w:r>
            <w:r w:rsidR="007E0A90">
              <w:rPr>
                <w:noProof/>
                <w:webHidden/>
              </w:rPr>
              <w:fldChar w:fldCharType="separate"/>
            </w:r>
            <w:r w:rsidR="007E0A90">
              <w:rPr>
                <w:noProof/>
                <w:webHidden/>
              </w:rPr>
              <w:t>64</w:t>
            </w:r>
            <w:r w:rsidR="007E0A90">
              <w:rPr>
                <w:noProof/>
                <w:webHidden/>
              </w:rPr>
              <w:fldChar w:fldCharType="end"/>
            </w:r>
          </w:hyperlink>
        </w:p>
        <w:p w14:paraId="7503E6A5" w14:textId="010207AA" w:rsidR="007E0A90" w:rsidRDefault="00E20257">
          <w:pPr>
            <w:pStyle w:val="TDC4"/>
            <w:tabs>
              <w:tab w:val="left" w:pos="1760"/>
              <w:tab w:val="right" w:leader="dot" w:pos="9060"/>
            </w:tabs>
            <w:rPr>
              <w:rFonts w:asciiTheme="minorHAnsi" w:eastAsiaTheme="minorEastAsia" w:hAnsiTheme="minorHAnsi"/>
              <w:noProof/>
              <w:lang w:eastAsia="es-ES"/>
            </w:rPr>
          </w:pPr>
          <w:hyperlink w:anchor="_Toc78302476" w:history="1">
            <w:r w:rsidR="007E0A90" w:rsidRPr="00943736">
              <w:rPr>
                <w:rStyle w:val="Hipervnculo"/>
                <w:rFonts w:cs="Arial"/>
                <w:noProof/>
              </w:rPr>
              <w:t>4.2.2.3.</w:t>
            </w:r>
            <w:r w:rsidR="007E0A90">
              <w:rPr>
                <w:rFonts w:asciiTheme="minorHAnsi" w:eastAsiaTheme="minorEastAsia" w:hAnsiTheme="minorHAnsi"/>
                <w:noProof/>
                <w:lang w:eastAsia="es-ES"/>
              </w:rPr>
              <w:tab/>
            </w:r>
            <w:r w:rsidR="007E0A90" w:rsidRPr="00943736">
              <w:rPr>
                <w:rStyle w:val="Hipervnculo"/>
                <w:noProof/>
              </w:rPr>
              <w:t>Representación de datos</w:t>
            </w:r>
            <w:r w:rsidR="007E0A90">
              <w:rPr>
                <w:noProof/>
                <w:webHidden/>
              </w:rPr>
              <w:tab/>
            </w:r>
            <w:r w:rsidR="007E0A90">
              <w:rPr>
                <w:noProof/>
                <w:webHidden/>
              </w:rPr>
              <w:fldChar w:fldCharType="begin"/>
            </w:r>
            <w:r w:rsidR="007E0A90">
              <w:rPr>
                <w:noProof/>
                <w:webHidden/>
              </w:rPr>
              <w:instrText xml:space="preserve"> PAGEREF _Toc78302476 \h </w:instrText>
            </w:r>
            <w:r w:rsidR="007E0A90">
              <w:rPr>
                <w:noProof/>
                <w:webHidden/>
              </w:rPr>
            </w:r>
            <w:r w:rsidR="007E0A90">
              <w:rPr>
                <w:noProof/>
                <w:webHidden/>
              </w:rPr>
              <w:fldChar w:fldCharType="separate"/>
            </w:r>
            <w:r w:rsidR="007E0A90">
              <w:rPr>
                <w:noProof/>
                <w:webHidden/>
              </w:rPr>
              <w:t>65</w:t>
            </w:r>
            <w:r w:rsidR="007E0A90">
              <w:rPr>
                <w:noProof/>
                <w:webHidden/>
              </w:rPr>
              <w:fldChar w:fldCharType="end"/>
            </w:r>
          </w:hyperlink>
        </w:p>
        <w:p w14:paraId="31B43E41" w14:textId="7CE3F31C" w:rsidR="007E0A90" w:rsidRDefault="00E20257">
          <w:pPr>
            <w:pStyle w:val="TDC4"/>
            <w:tabs>
              <w:tab w:val="left" w:pos="1760"/>
              <w:tab w:val="right" w:leader="dot" w:pos="9060"/>
            </w:tabs>
            <w:rPr>
              <w:rFonts w:asciiTheme="minorHAnsi" w:eastAsiaTheme="minorEastAsia" w:hAnsiTheme="minorHAnsi"/>
              <w:noProof/>
              <w:lang w:eastAsia="es-ES"/>
            </w:rPr>
          </w:pPr>
          <w:hyperlink w:anchor="_Toc78302477" w:history="1">
            <w:r w:rsidR="007E0A90" w:rsidRPr="00943736">
              <w:rPr>
                <w:rStyle w:val="Hipervnculo"/>
                <w:rFonts w:cs="Arial"/>
                <w:noProof/>
              </w:rPr>
              <w:t>4.2.2.4.</w:t>
            </w:r>
            <w:r w:rsidR="007E0A90">
              <w:rPr>
                <w:rFonts w:asciiTheme="minorHAnsi" w:eastAsiaTheme="minorEastAsia" w:hAnsiTheme="minorHAnsi"/>
                <w:noProof/>
                <w:lang w:eastAsia="es-ES"/>
              </w:rPr>
              <w:tab/>
            </w:r>
            <w:r w:rsidR="007E0A90" w:rsidRPr="00943736">
              <w:rPr>
                <w:rStyle w:val="Hipervnculo"/>
                <w:noProof/>
              </w:rPr>
              <w:t>Comandos y Respuestas</w:t>
            </w:r>
            <w:r w:rsidR="007E0A90">
              <w:rPr>
                <w:noProof/>
                <w:webHidden/>
              </w:rPr>
              <w:tab/>
            </w:r>
            <w:r w:rsidR="007E0A90">
              <w:rPr>
                <w:noProof/>
                <w:webHidden/>
              </w:rPr>
              <w:fldChar w:fldCharType="begin"/>
            </w:r>
            <w:r w:rsidR="007E0A90">
              <w:rPr>
                <w:noProof/>
                <w:webHidden/>
              </w:rPr>
              <w:instrText xml:space="preserve"> PAGEREF _Toc78302477 \h </w:instrText>
            </w:r>
            <w:r w:rsidR="007E0A90">
              <w:rPr>
                <w:noProof/>
                <w:webHidden/>
              </w:rPr>
            </w:r>
            <w:r w:rsidR="007E0A90">
              <w:rPr>
                <w:noProof/>
                <w:webHidden/>
              </w:rPr>
              <w:fldChar w:fldCharType="separate"/>
            </w:r>
            <w:r w:rsidR="007E0A90">
              <w:rPr>
                <w:noProof/>
                <w:webHidden/>
              </w:rPr>
              <w:t>66</w:t>
            </w:r>
            <w:r w:rsidR="007E0A90">
              <w:rPr>
                <w:noProof/>
                <w:webHidden/>
              </w:rPr>
              <w:fldChar w:fldCharType="end"/>
            </w:r>
          </w:hyperlink>
        </w:p>
        <w:p w14:paraId="6AC51642" w14:textId="0A5E2033" w:rsidR="007E0A90" w:rsidRDefault="00E20257">
          <w:pPr>
            <w:pStyle w:val="TDC4"/>
            <w:tabs>
              <w:tab w:val="left" w:pos="1760"/>
              <w:tab w:val="right" w:leader="dot" w:pos="9060"/>
            </w:tabs>
            <w:rPr>
              <w:rFonts w:asciiTheme="minorHAnsi" w:eastAsiaTheme="minorEastAsia" w:hAnsiTheme="minorHAnsi"/>
              <w:noProof/>
              <w:lang w:eastAsia="es-ES"/>
            </w:rPr>
          </w:pPr>
          <w:hyperlink w:anchor="_Toc78302478" w:history="1">
            <w:r w:rsidR="007E0A90" w:rsidRPr="00943736">
              <w:rPr>
                <w:rStyle w:val="Hipervnculo"/>
                <w:rFonts w:cs="Arial"/>
                <w:noProof/>
              </w:rPr>
              <w:t>4.2.2.5.</w:t>
            </w:r>
            <w:r w:rsidR="007E0A90">
              <w:rPr>
                <w:rFonts w:asciiTheme="minorHAnsi" w:eastAsiaTheme="minorEastAsia" w:hAnsiTheme="minorHAnsi"/>
                <w:noProof/>
                <w:lang w:eastAsia="es-ES"/>
              </w:rPr>
              <w:tab/>
            </w:r>
            <w:r w:rsidR="007E0A90" w:rsidRPr="00943736">
              <w:rPr>
                <w:rStyle w:val="Hipervnculo"/>
                <w:noProof/>
              </w:rPr>
              <w:t>Notificaciones</w:t>
            </w:r>
            <w:r w:rsidR="007E0A90">
              <w:rPr>
                <w:noProof/>
                <w:webHidden/>
              </w:rPr>
              <w:tab/>
            </w:r>
            <w:r w:rsidR="007E0A90">
              <w:rPr>
                <w:noProof/>
                <w:webHidden/>
              </w:rPr>
              <w:fldChar w:fldCharType="begin"/>
            </w:r>
            <w:r w:rsidR="007E0A90">
              <w:rPr>
                <w:noProof/>
                <w:webHidden/>
              </w:rPr>
              <w:instrText xml:space="preserve"> PAGEREF _Toc78302478 \h </w:instrText>
            </w:r>
            <w:r w:rsidR="007E0A90">
              <w:rPr>
                <w:noProof/>
                <w:webHidden/>
              </w:rPr>
            </w:r>
            <w:r w:rsidR="007E0A90">
              <w:rPr>
                <w:noProof/>
                <w:webHidden/>
              </w:rPr>
              <w:fldChar w:fldCharType="separate"/>
            </w:r>
            <w:r w:rsidR="007E0A90">
              <w:rPr>
                <w:noProof/>
                <w:webHidden/>
              </w:rPr>
              <w:t>66</w:t>
            </w:r>
            <w:r w:rsidR="007E0A90">
              <w:rPr>
                <w:noProof/>
                <w:webHidden/>
              </w:rPr>
              <w:fldChar w:fldCharType="end"/>
            </w:r>
          </w:hyperlink>
        </w:p>
        <w:p w14:paraId="25F3C93B" w14:textId="1454C62A" w:rsidR="007E0A90" w:rsidRDefault="00E20257">
          <w:pPr>
            <w:pStyle w:val="TDC3"/>
            <w:rPr>
              <w:rFonts w:asciiTheme="minorHAnsi" w:hAnsiTheme="minorHAnsi" w:cstheme="minorBidi"/>
              <w:noProof/>
            </w:rPr>
          </w:pPr>
          <w:hyperlink w:anchor="_Toc78302479" w:history="1">
            <w:r w:rsidR="007E0A90" w:rsidRPr="00943736">
              <w:rPr>
                <w:rStyle w:val="Hipervnculo"/>
                <w:rFonts w:cs="Arial"/>
                <w:noProof/>
              </w:rPr>
              <w:t>4.2.3.</w:t>
            </w:r>
            <w:r w:rsidR="007E0A90">
              <w:rPr>
                <w:rFonts w:asciiTheme="minorHAnsi" w:hAnsiTheme="minorHAnsi" w:cstheme="minorBidi"/>
                <w:noProof/>
              </w:rPr>
              <w:tab/>
            </w:r>
            <w:r w:rsidR="007E0A90" w:rsidRPr="00943736">
              <w:rPr>
                <w:rStyle w:val="Hipervnculo"/>
                <w:noProof/>
              </w:rPr>
              <w:t>Configuración de Red</w:t>
            </w:r>
            <w:r w:rsidR="007E0A90">
              <w:rPr>
                <w:noProof/>
                <w:webHidden/>
              </w:rPr>
              <w:tab/>
            </w:r>
            <w:r w:rsidR="007E0A90">
              <w:rPr>
                <w:noProof/>
                <w:webHidden/>
              </w:rPr>
              <w:fldChar w:fldCharType="begin"/>
            </w:r>
            <w:r w:rsidR="007E0A90">
              <w:rPr>
                <w:noProof/>
                <w:webHidden/>
              </w:rPr>
              <w:instrText xml:space="preserve"> PAGEREF _Toc78302479 \h </w:instrText>
            </w:r>
            <w:r w:rsidR="007E0A90">
              <w:rPr>
                <w:noProof/>
                <w:webHidden/>
              </w:rPr>
            </w:r>
            <w:r w:rsidR="007E0A90">
              <w:rPr>
                <w:noProof/>
                <w:webHidden/>
              </w:rPr>
              <w:fldChar w:fldCharType="separate"/>
            </w:r>
            <w:r w:rsidR="007E0A90">
              <w:rPr>
                <w:noProof/>
                <w:webHidden/>
              </w:rPr>
              <w:t>67</w:t>
            </w:r>
            <w:r w:rsidR="007E0A90">
              <w:rPr>
                <w:noProof/>
                <w:webHidden/>
              </w:rPr>
              <w:fldChar w:fldCharType="end"/>
            </w:r>
          </w:hyperlink>
        </w:p>
        <w:p w14:paraId="147B9B9A" w14:textId="21A46649" w:rsidR="007E0A90" w:rsidRDefault="00E20257">
          <w:pPr>
            <w:pStyle w:val="TDC4"/>
            <w:tabs>
              <w:tab w:val="left" w:pos="1760"/>
              <w:tab w:val="right" w:leader="dot" w:pos="9060"/>
            </w:tabs>
            <w:rPr>
              <w:rFonts w:asciiTheme="minorHAnsi" w:eastAsiaTheme="minorEastAsia" w:hAnsiTheme="minorHAnsi"/>
              <w:noProof/>
              <w:lang w:eastAsia="es-ES"/>
            </w:rPr>
          </w:pPr>
          <w:hyperlink w:anchor="_Toc78302480" w:history="1">
            <w:r w:rsidR="007E0A90" w:rsidRPr="00943736">
              <w:rPr>
                <w:rStyle w:val="Hipervnculo"/>
                <w:rFonts w:cs="Arial"/>
                <w:noProof/>
                <w:lang w:val="en-US"/>
              </w:rPr>
              <w:t>4.2.3.1.</w:t>
            </w:r>
            <w:r w:rsidR="007E0A90">
              <w:rPr>
                <w:rFonts w:asciiTheme="minorHAnsi" w:eastAsiaTheme="minorEastAsia" w:hAnsiTheme="minorHAnsi"/>
                <w:noProof/>
                <w:lang w:eastAsia="es-ES"/>
              </w:rPr>
              <w:tab/>
            </w:r>
            <w:r w:rsidR="007E0A90" w:rsidRPr="00943736">
              <w:rPr>
                <w:rStyle w:val="Hipervnculo"/>
                <w:noProof/>
                <w:lang w:val="en-US"/>
              </w:rPr>
              <w:t>Modo Out-of-Band Commissioning Desactivado</w:t>
            </w:r>
            <w:r w:rsidR="007E0A90">
              <w:rPr>
                <w:noProof/>
                <w:webHidden/>
              </w:rPr>
              <w:tab/>
            </w:r>
            <w:r w:rsidR="007E0A90">
              <w:rPr>
                <w:noProof/>
                <w:webHidden/>
              </w:rPr>
              <w:fldChar w:fldCharType="begin"/>
            </w:r>
            <w:r w:rsidR="007E0A90">
              <w:rPr>
                <w:noProof/>
                <w:webHidden/>
              </w:rPr>
              <w:instrText xml:space="preserve"> PAGEREF _Toc78302480 \h </w:instrText>
            </w:r>
            <w:r w:rsidR="007E0A90">
              <w:rPr>
                <w:noProof/>
                <w:webHidden/>
              </w:rPr>
            </w:r>
            <w:r w:rsidR="007E0A90">
              <w:rPr>
                <w:noProof/>
                <w:webHidden/>
              </w:rPr>
              <w:fldChar w:fldCharType="separate"/>
            </w:r>
            <w:r w:rsidR="007E0A90">
              <w:rPr>
                <w:noProof/>
                <w:webHidden/>
              </w:rPr>
              <w:t>67</w:t>
            </w:r>
            <w:r w:rsidR="007E0A90">
              <w:rPr>
                <w:noProof/>
                <w:webHidden/>
              </w:rPr>
              <w:fldChar w:fldCharType="end"/>
            </w:r>
          </w:hyperlink>
        </w:p>
        <w:p w14:paraId="650D1B24" w14:textId="0CCF7EAC" w:rsidR="007E0A90" w:rsidRDefault="00E20257">
          <w:pPr>
            <w:pStyle w:val="TDC4"/>
            <w:tabs>
              <w:tab w:val="left" w:pos="1760"/>
              <w:tab w:val="right" w:leader="dot" w:pos="9060"/>
            </w:tabs>
            <w:rPr>
              <w:rFonts w:asciiTheme="minorHAnsi" w:eastAsiaTheme="minorEastAsia" w:hAnsiTheme="minorHAnsi"/>
              <w:noProof/>
              <w:lang w:eastAsia="es-ES"/>
            </w:rPr>
          </w:pPr>
          <w:hyperlink w:anchor="_Toc78302481" w:history="1">
            <w:r w:rsidR="007E0A90" w:rsidRPr="00943736">
              <w:rPr>
                <w:rStyle w:val="Hipervnculo"/>
                <w:rFonts w:cs="Arial"/>
                <w:noProof/>
                <w:lang w:val="en-US"/>
              </w:rPr>
              <w:t>4.2.3.2.</w:t>
            </w:r>
            <w:r w:rsidR="007E0A90">
              <w:rPr>
                <w:rFonts w:asciiTheme="minorHAnsi" w:eastAsiaTheme="minorEastAsia" w:hAnsiTheme="minorHAnsi"/>
                <w:noProof/>
                <w:lang w:eastAsia="es-ES"/>
              </w:rPr>
              <w:tab/>
            </w:r>
            <w:r w:rsidR="007E0A90" w:rsidRPr="00943736">
              <w:rPr>
                <w:rStyle w:val="Hipervnculo"/>
                <w:noProof/>
                <w:lang w:val="en-US"/>
              </w:rPr>
              <w:t>Modo Out-of-Band Commissioning Activado</w:t>
            </w:r>
            <w:r w:rsidR="007E0A90">
              <w:rPr>
                <w:noProof/>
                <w:webHidden/>
              </w:rPr>
              <w:tab/>
            </w:r>
            <w:r w:rsidR="007E0A90">
              <w:rPr>
                <w:noProof/>
                <w:webHidden/>
              </w:rPr>
              <w:fldChar w:fldCharType="begin"/>
            </w:r>
            <w:r w:rsidR="007E0A90">
              <w:rPr>
                <w:noProof/>
                <w:webHidden/>
              </w:rPr>
              <w:instrText xml:space="preserve"> PAGEREF _Toc78302481 \h </w:instrText>
            </w:r>
            <w:r w:rsidR="007E0A90">
              <w:rPr>
                <w:noProof/>
                <w:webHidden/>
              </w:rPr>
            </w:r>
            <w:r w:rsidR="007E0A90">
              <w:rPr>
                <w:noProof/>
                <w:webHidden/>
              </w:rPr>
              <w:fldChar w:fldCharType="separate"/>
            </w:r>
            <w:r w:rsidR="007E0A90">
              <w:rPr>
                <w:noProof/>
                <w:webHidden/>
              </w:rPr>
              <w:t>67</w:t>
            </w:r>
            <w:r w:rsidR="007E0A90">
              <w:rPr>
                <w:noProof/>
                <w:webHidden/>
              </w:rPr>
              <w:fldChar w:fldCharType="end"/>
            </w:r>
          </w:hyperlink>
        </w:p>
        <w:p w14:paraId="42D716C2" w14:textId="07E8181C" w:rsidR="007E0A90" w:rsidRDefault="00E20257">
          <w:pPr>
            <w:pStyle w:val="TDC2"/>
            <w:tabs>
              <w:tab w:val="left" w:pos="880"/>
              <w:tab w:val="right" w:leader="dot" w:pos="9060"/>
            </w:tabs>
            <w:rPr>
              <w:rFonts w:asciiTheme="minorHAnsi" w:hAnsiTheme="minorHAnsi" w:cstheme="minorBidi"/>
              <w:noProof/>
            </w:rPr>
          </w:pPr>
          <w:hyperlink w:anchor="_Toc78302482" w:history="1">
            <w:r w:rsidR="007E0A90" w:rsidRPr="00943736">
              <w:rPr>
                <w:rStyle w:val="Hipervnculo"/>
                <w:noProof/>
              </w:rPr>
              <w:t>4.3.</w:t>
            </w:r>
            <w:r w:rsidR="007E0A90">
              <w:rPr>
                <w:rFonts w:asciiTheme="minorHAnsi" w:hAnsiTheme="minorHAnsi" w:cstheme="minorBidi"/>
                <w:noProof/>
              </w:rPr>
              <w:tab/>
            </w:r>
            <w:r w:rsidR="007E0A90" w:rsidRPr="00943736">
              <w:rPr>
                <w:rStyle w:val="Hipervnculo"/>
                <w:noProof/>
              </w:rPr>
              <w:t>PRUEBAS DE RED</w:t>
            </w:r>
            <w:r w:rsidR="007E0A90">
              <w:rPr>
                <w:noProof/>
                <w:webHidden/>
              </w:rPr>
              <w:tab/>
            </w:r>
            <w:r w:rsidR="007E0A90">
              <w:rPr>
                <w:noProof/>
                <w:webHidden/>
              </w:rPr>
              <w:fldChar w:fldCharType="begin"/>
            </w:r>
            <w:r w:rsidR="007E0A90">
              <w:rPr>
                <w:noProof/>
                <w:webHidden/>
              </w:rPr>
              <w:instrText xml:space="preserve"> PAGEREF _Toc78302482 \h </w:instrText>
            </w:r>
            <w:r w:rsidR="007E0A90">
              <w:rPr>
                <w:noProof/>
                <w:webHidden/>
              </w:rPr>
            </w:r>
            <w:r w:rsidR="007E0A90">
              <w:rPr>
                <w:noProof/>
                <w:webHidden/>
              </w:rPr>
              <w:fldChar w:fldCharType="separate"/>
            </w:r>
            <w:r w:rsidR="007E0A90">
              <w:rPr>
                <w:noProof/>
                <w:webHidden/>
              </w:rPr>
              <w:t>68</w:t>
            </w:r>
            <w:r w:rsidR="007E0A90">
              <w:rPr>
                <w:noProof/>
                <w:webHidden/>
              </w:rPr>
              <w:fldChar w:fldCharType="end"/>
            </w:r>
          </w:hyperlink>
        </w:p>
        <w:p w14:paraId="5090F2C8" w14:textId="63319A49" w:rsidR="007E0A90" w:rsidRDefault="00E20257">
          <w:pPr>
            <w:pStyle w:val="TDC3"/>
            <w:rPr>
              <w:rFonts w:asciiTheme="minorHAnsi" w:hAnsiTheme="minorHAnsi" w:cstheme="minorBidi"/>
              <w:noProof/>
            </w:rPr>
          </w:pPr>
          <w:hyperlink w:anchor="_Toc78302483" w:history="1">
            <w:r w:rsidR="007E0A90" w:rsidRPr="00943736">
              <w:rPr>
                <w:rStyle w:val="Hipervnculo"/>
                <w:rFonts w:cs="Arial"/>
                <w:noProof/>
              </w:rPr>
              <w:t>4.3.1.</w:t>
            </w:r>
            <w:r w:rsidR="007E0A90">
              <w:rPr>
                <w:rFonts w:asciiTheme="minorHAnsi" w:hAnsiTheme="minorHAnsi" w:cstheme="minorBidi"/>
                <w:noProof/>
              </w:rPr>
              <w:tab/>
            </w:r>
            <w:r w:rsidR="007E0A90" w:rsidRPr="00943736">
              <w:rPr>
                <w:rStyle w:val="Hipervnculo"/>
                <w:noProof/>
              </w:rPr>
              <w:t>Primera interacción con Dongle USB</w:t>
            </w:r>
            <w:r w:rsidR="007E0A90">
              <w:rPr>
                <w:noProof/>
                <w:webHidden/>
              </w:rPr>
              <w:tab/>
            </w:r>
            <w:r w:rsidR="007E0A90">
              <w:rPr>
                <w:noProof/>
                <w:webHidden/>
              </w:rPr>
              <w:fldChar w:fldCharType="begin"/>
            </w:r>
            <w:r w:rsidR="007E0A90">
              <w:rPr>
                <w:noProof/>
                <w:webHidden/>
              </w:rPr>
              <w:instrText xml:space="preserve"> PAGEREF _Toc78302483 \h </w:instrText>
            </w:r>
            <w:r w:rsidR="007E0A90">
              <w:rPr>
                <w:noProof/>
                <w:webHidden/>
              </w:rPr>
            </w:r>
            <w:r w:rsidR="007E0A90">
              <w:rPr>
                <w:noProof/>
                <w:webHidden/>
              </w:rPr>
              <w:fldChar w:fldCharType="separate"/>
            </w:r>
            <w:r w:rsidR="007E0A90">
              <w:rPr>
                <w:noProof/>
                <w:webHidden/>
              </w:rPr>
              <w:t>69</w:t>
            </w:r>
            <w:r w:rsidR="007E0A90">
              <w:rPr>
                <w:noProof/>
                <w:webHidden/>
              </w:rPr>
              <w:fldChar w:fldCharType="end"/>
            </w:r>
          </w:hyperlink>
        </w:p>
        <w:p w14:paraId="63BEC87B" w14:textId="58EBA274" w:rsidR="007E0A90" w:rsidRDefault="00E20257">
          <w:pPr>
            <w:pStyle w:val="TDC3"/>
            <w:rPr>
              <w:rFonts w:asciiTheme="minorHAnsi" w:hAnsiTheme="minorHAnsi" w:cstheme="minorBidi"/>
              <w:noProof/>
            </w:rPr>
          </w:pPr>
          <w:hyperlink w:anchor="_Toc78302484" w:history="1">
            <w:r w:rsidR="007E0A90" w:rsidRPr="00943736">
              <w:rPr>
                <w:rStyle w:val="Hipervnculo"/>
                <w:rFonts w:cs="Arial"/>
                <w:noProof/>
              </w:rPr>
              <w:t>4.3.2.</w:t>
            </w:r>
            <w:r w:rsidR="007E0A90">
              <w:rPr>
                <w:rFonts w:asciiTheme="minorHAnsi" w:hAnsiTheme="minorHAnsi" w:cstheme="minorBidi"/>
                <w:noProof/>
              </w:rPr>
              <w:tab/>
            </w:r>
            <w:r w:rsidR="007E0A90" w:rsidRPr="00943736">
              <w:rPr>
                <w:rStyle w:val="Hipervnculo"/>
                <w:noProof/>
              </w:rPr>
              <w:t>Red de dos Nodos</w:t>
            </w:r>
            <w:r w:rsidR="007E0A90">
              <w:rPr>
                <w:noProof/>
                <w:webHidden/>
              </w:rPr>
              <w:tab/>
            </w:r>
            <w:r w:rsidR="007E0A90">
              <w:rPr>
                <w:noProof/>
                <w:webHidden/>
              </w:rPr>
              <w:fldChar w:fldCharType="begin"/>
            </w:r>
            <w:r w:rsidR="007E0A90">
              <w:rPr>
                <w:noProof/>
                <w:webHidden/>
              </w:rPr>
              <w:instrText xml:space="preserve"> PAGEREF _Toc78302484 \h </w:instrText>
            </w:r>
            <w:r w:rsidR="007E0A90">
              <w:rPr>
                <w:noProof/>
                <w:webHidden/>
              </w:rPr>
            </w:r>
            <w:r w:rsidR="007E0A90">
              <w:rPr>
                <w:noProof/>
                <w:webHidden/>
              </w:rPr>
              <w:fldChar w:fldCharType="separate"/>
            </w:r>
            <w:r w:rsidR="007E0A90">
              <w:rPr>
                <w:noProof/>
                <w:webHidden/>
              </w:rPr>
              <w:t>70</w:t>
            </w:r>
            <w:r w:rsidR="007E0A90">
              <w:rPr>
                <w:noProof/>
                <w:webHidden/>
              </w:rPr>
              <w:fldChar w:fldCharType="end"/>
            </w:r>
          </w:hyperlink>
        </w:p>
        <w:p w14:paraId="291E111E" w14:textId="512E14BD" w:rsidR="007E0A90" w:rsidRDefault="00E20257">
          <w:pPr>
            <w:pStyle w:val="TDC4"/>
            <w:tabs>
              <w:tab w:val="left" w:pos="1760"/>
              <w:tab w:val="right" w:leader="dot" w:pos="9060"/>
            </w:tabs>
            <w:rPr>
              <w:rFonts w:asciiTheme="minorHAnsi" w:eastAsiaTheme="minorEastAsia" w:hAnsiTheme="minorHAnsi"/>
              <w:noProof/>
              <w:lang w:eastAsia="es-ES"/>
            </w:rPr>
          </w:pPr>
          <w:hyperlink w:anchor="_Toc78302485" w:history="1">
            <w:r w:rsidR="007E0A90" w:rsidRPr="00943736">
              <w:rPr>
                <w:rStyle w:val="Hipervnculo"/>
                <w:rFonts w:cs="Arial"/>
                <w:noProof/>
              </w:rPr>
              <w:t>4.3.2.1.</w:t>
            </w:r>
            <w:r w:rsidR="007E0A90">
              <w:rPr>
                <w:rFonts w:asciiTheme="minorHAnsi" w:eastAsiaTheme="minorEastAsia" w:hAnsiTheme="minorHAnsi"/>
                <w:noProof/>
                <w:lang w:eastAsia="es-ES"/>
              </w:rPr>
              <w:tab/>
            </w:r>
            <w:r w:rsidR="007E0A90" w:rsidRPr="00943736">
              <w:rPr>
                <w:rStyle w:val="Hipervnculo"/>
                <w:noProof/>
              </w:rPr>
              <w:t>Creación de la Red</w:t>
            </w:r>
            <w:r w:rsidR="007E0A90">
              <w:rPr>
                <w:noProof/>
                <w:webHidden/>
              </w:rPr>
              <w:tab/>
            </w:r>
            <w:r w:rsidR="007E0A90">
              <w:rPr>
                <w:noProof/>
                <w:webHidden/>
              </w:rPr>
              <w:fldChar w:fldCharType="begin"/>
            </w:r>
            <w:r w:rsidR="007E0A90">
              <w:rPr>
                <w:noProof/>
                <w:webHidden/>
              </w:rPr>
              <w:instrText xml:space="preserve"> PAGEREF _Toc78302485 \h </w:instrText>
            </w:r>
            <w:r w:rsidR="007E0A90">
              <w:rPr>
                <w:noProof/>
                <w:webHidden/>
              </w:rPr>
            </w:r>
            <w:r w:rsidR="007E0A90">
              <w:rPr>
                <w:noProof/>
                <w:webHidden/>
              </w:rPr>
              <w:fldChar w:fldCharType="separate"/>
            </w:r>
            <w:r w:rsidR="007E0A90">
              <w:rPr>
                <w:noProof/>
                <w:webHidden/>
              </w:rPr>
              <w:t>70</w:t>
            </w:r>
            <w:r w:rsidR="007E0A90">
              <w:rPr>
                <w:noProof/>
                <w:webHidden/>
              </w:rPr>
              <w:fldChar w:fldCharType="end"/>
            </w:r>
          </w:hyperlink>
        </w:p>
        <w:p w14:paraId="01837E19" w14:textId="64FDFCCC" w:rsidR="007E0A90" w:rsidRDefault="00E20257">
          <w:pPr>
            <w:pStyle w:val="TDC4"/>
            <w:tabs>
              <w:tab w:val="left" w:pos="1760"/>
              <w:tab w:val="right" w:leader="dot" w:pos="9060"/>
            </w:tabs>
            <w:rPr>
              <w:rFonts w:asciiTheme="minorHAnsi" w:eastAsiaTheme="minorEastAsia" w:hAnsiTheme="minorHAnsi"/>
              <w:noProof/>
              <w:lang w:eastAsia="es-ES"/>
            </w:rPr>
          </w:pPr>
          <w:hyperlink w:anchor="_Toc78302486" w:history="1">
            <w:r w:rsidR="007E0A90" w:rsidRPr="00943736">
              <w:rPr>
                <w:rStyle w:val="Hipervnculo"/>
                <w:rFonts w:cs="Arial"/>
                <w:noProof/>
              </w:rPr>
              <w:t>4.3.2.2.</w:t>
            </w:r>
            <w:r w:rsidR="007E0A90">
              <w:rPr>
                <w:rFonts w:asciiTheme="minorHAnsi" w:eastAsiaTheme="minorEastAsia" w:hAnsiTheme="minorHAnsi"/>
                <w:noProof/>
                <w:lang w:eastAsia="es-ES"/>
              </w:rPr>
              <w:tab/>
            </w:r>
            <w:r w:rsidR="007E0A90" w:rsidRPr="00943736">
              <w:rPr>
                <w:rStyle w:val="Hipervnculo"/>
                <w:noProof/>
              </w:rPr>
              <w:t>Ping entre nodos</w:t>
            </w:r>
            <w:r w:rsidR="007E0A90">
              <w:rPr>
                <w:noProof/>
                <w:webHidden/>
              </w:rPr>
              <w:tab/>
            </w:r>
            <w:r w:rsidR="007E0A90">
              <w:rPr>
                <w:noProof/>
                <w:webHidden/>
              </w:rPr>
              <w:fldChar w:fldCharType="begin"/>
            </w:r>
            <w:r w:rsidR="007E0A90">
              <w:rPr>
                <w:noProof/>
                <w:webHidden/>
              </w:rPr>
              <w:instrText xml:space="preserve"> PAGEREF _Toc78302486 \h </w:instrText>
            </w:r>
            <w:r w:rsidR="007E0A90">
              <w:rPr>
                <w:noProof/>
                <w:webHidden/>
              </w:rPr>
            </w:r>
            <w:r w:rsidR="007E0A90">
              <w:rPr>
                <w:noProof/>
                <w:webHidden/>
              </w:rPr>
              <w:fldChar w:fldCharType="separate"/>
            </w:r>
            <w:r w:rsidR="007E0A90">
              <w:rPr>
                <w:noProof/>
                <w:webHidden/>
              </w:rPr>
              <w:t>71</w:t>
            </w:r>
            <w:r w:rsidR="007E0A90">
              <w:rPr>
                <w:noProof/>
                <w:webHidden/>
              </w:rPr>
              <w:fldChar w:fldCharType="end"/>
            </w:r>
          </w:hyperlink>
        </w:p>
        <w:p w14:paraId="2C894286" w14:textId="088C1D12" w:rsidR="007E0A90" w:rsidRDefault="00E20257">
          <w:pPr>
            <w:pStyle w:val="TDC4"/>
            <w:tabs>
              <w:tab w:val="left" w:pos="1760"/>
              <w:tab w:val="right" w:leader="dot" w:pos="9060"/>
            </w:tabs>
            <w:rPr>
              <w:rFonts w:asciiTheme="minorHAnsi" w:eastAsiaTheme="minorEastAsia" w:hAnsiTheme="minorHAnsi"/>
              <w:noProof/>
              <w:lang w:eastAsia="es-ES"/>
            </w:rPr>
          </w:pPr>
          <w:hyperlink w:anchor="_Toc78302487" w:history="1">
            <w:r w:rsidR="007E0A90" w:rsidRPr="00943736">
              <w:rPr>
                <w:rStyle w:val="Hipervnculo"/>
                <w:rFonts w:cs="Arial"/>
                <w:noProof/>
              </w:rPr>
              <w:t>4.3.2.3.</w:t>
            </w:r>
            <w:r w:rsidR="007E0A90">
              <w:rPr>
                <w:rFonts w:asciiTheme="minorHAnsi" w:eastAsiaTheme="minorEastAsia" w:hAnsiTheme="minorHAnsi"/>
                <w:noProof/>
                <w:lang w:eastAsia="es-ES"/>
              </w:rPr>
              <w:tab/>
            </w:r>
            <w:r w:rsidR="007E0A90" w:rsidRPr="00943736">
              <w:rPr>
                <w:rStyle w:val="Hipervnculo"/>
                <w:noProof/>
              </w:rPr>
              <w:t>Envío de mensajes UDP a través de Sockets entre ambos nodos</w:t>
            </w:r>
            <w:r w:rsidR="007E0A90">
              <w:rPr>
                <w:noProof/>
                <w:webHidden/>
              </w:rPr>
              <w:tab/>
            </w:r>
            <w:r w:rsidR="007E0A90">
              <w:rPr>
                <w:noProof/>
                <w:webHidden/>
              </w:rPr>
              <w:fldChar w:fldCharType="begin"/>
            </w:r>
            <w:r w:rsidR="007E0A90">
              <w:rPr>
                <w:noProof/>
                <w:webHidden/>
              </w:rPr>
              <w:instrText xml:space="preserve"> PAGEREF _Toc78302487 \h </w:instrText>
            </w:r>
            <w:r w:rsidR="007E0A90">
              <w:rPr>
                <w:noProof/>
                <w:webHidden/>
              </w:rPr>
            </w:r>
            <w:r w:rsidR="007E0A90">
              <w:rPr>
                <w:noProof/>
                <w:webHidden/>
              </w:rPr>
              <w:fldChar w:fldCharType="separate"/>
            </w:r>
            <w:r w:rsidR="007E0A90">
              <w:rPr>
                <w:noProof/>
                <w:webHidden/>
              </w:rPr>
              <w:t>71</w:t>
            </w:r>
            <w:r w:rsidR="007E0A90">
              <w:rPr>
                <w:noProof/>
                <w:webHidden/>
              </w:rPr>
              <w:fldChar w:fldCharType="end"/>
            </w:r>
          </w:hyperlink>
        </w:p>
        <w:p w14:paraId="28C9E66C" w14:textId="5C0D5F51" w:rsidR="007E0A90" w:rsidRDefault="00E20257">
          <w:pPr>
            <w:pStyle w:val="TDC3"/>
            <w:rPr>
              <w:rFonts w:asciiTheme="minorHAnsi" w:hAnsiTheme="minorHAnsi" w:cstheme="minorBidi"/>
              <w:noProof/>
            </w:rPr>
          </w:pPr>
          <w:hyperlink w:anchor="_Toc78302488" w:history="1">
            <w:r w:rsidR="007E0A90" w:rsidRPr="00943736">
              <w:rPr>
                <w:rStyle w:val="Hipervnculo"/>
                <w:rFonts w:cs="Arial"/>
                <w:noProof/>
              </w:rPr>
              <w:t>4.3.3.</w:t>
            </w:r>
            <w:r w:rsidR="007E0A90">
              <w:rPr>
                <w:rFonts w:asciiTheme="minorHAnsi" w:hAnsiTheme="minorHAnsi" w:cstheme="minorBidi"/>
                <w:noProof/>
              </w:rPr>
              <w:tab/>
            </w:r>
            <w:r w:rsidR="007E0A90" w:rsidRPr="00943736">
              <w:rPr>
                <w:rStyle w:val="Hipervnculo"/>
                <w:noProof/>
              </w:rPr>
              <w:t>Pruebas con el Border Router</w:t>
            </w:r>
            <w:r w:rsidR="007E0A90">
              <w:rPr>
                <w:noProof/>
                <w:webHidden/>
              </w:rPr>
              <w:tab/>
            </w:r>
            <w:r w:rsidR="007E0A90">
              <w:rPr>
                <w:noProof/>
                <w:webHidden/>
              </w:rPr>
              <w:fldChar w:fldCharType="begin"/>
            </w:r>
            <w:r w:rsidR="007E0A90">
              <w:rPr>
                <w:noProof/>
                <w:webHidden/>
              </w:rPr>
              <w:instrText xml:space="preserve"> PAGEREF _Toc78302488 \h </w:instrText>
            </w:r>
            <w:r w:rsidR="007E0A90">
              <w:rPr>
                <w:noProof/>
                <w:webHidden/>
              </w:rPr>
            </w:r>
            <w:r w:rsidR="007E0A90">
              <w:rPr>
                <w:noProof/>
                <w:webHidden/>
              </w:rPr>
              <w:fldChar w:fldCharType="separate"/>
            </w:r>
            <w:r w:rsidR="007E0A90">
              <w:rPr>
                <w:noProof/>
                <w:webHidden/>
              </w:rPr>
              <w:t>72</w:t>
            </w:r>
            <w:r w:rsidR="007E0A90">
              <w:rPr>
                <w:noProof/>
                <w:webHidden/>
              </w:rPr>
              <w:fldChar w:fldCharType="end"/>
            </w:r>
          </w:hyperlink>
        </w:p>
        <w:p w14:paraId="6499971C" w14:textId="0E8721BA" w:rsidR="007E0A90" w:rsidRDefault="00E20257">
          <w:pPr>
            <w:pStyle w:val="TDC4"/>
            <w:tabs>
              <w:tab w:val="left" w:pos="1760"/>
              <w:tab w:val="right" w:leader="dot" w:pos="9060"/>
            </w:tabs>
            <w:rPr>
              <w:rFonts w:asciiTheme="minorHAnsi" w:eastAsiaTheme="minorEastAsia" w:hAnsiTheme="minorHAnsi"/>
              <w:noProof/>
              <w:lang w:eastAsia="es-ES"/>
            </w:rPr>
          </w:pPr>
          <w:hyperlink w:anchor="_Toc78302489" w:history="1">
            <w:r w:rsidR="007E0A90" w:rsidRPr="00943736">
              <w:rPr>
                <w:rStyle w:val="Hipervnculo"/>
                <w:rFonts w:cs="Arial"/>
                <w:noProof/>
              </w:rPr>
              <w:t>4.3.3.1.</w:t>
            </w:r>
            <w:r w:rsidR="007E0A90">
              <w:rPr>
                <w:rFonts w:asciiTheme="minorHAnsi" w:eastAsiaTheme="minorEastAsia" w:hAnsiTheme="minorHAnsi"/>
                <w:noProof/>
                <w:lang w:eastAsia="es-ES"/>
              </w:rPr>
              <w:tab/>
            </w:r>
            <w:r w:rsidR="007E0A90" w:rsidRPr="00943736">
              <w:rPr>
                <w:rStyle w:val="Hipervnculo"/>
                <w:noProof/>
              </w:rPr>
              <w:t>Introducción a la configuración del Router.</w:t>
            </w:r>
            <w:r w:rsidR="007E0A90">
              <w:rPr>
                <w:noProof/>
                <w:webHidden/>
              </w:rPr>
              <w:tab/>
            </w:r>
            <w:r w:rsidR="007E0A90">
              <w:rPr>
                <w:noProof/>
                <w:webHidden/>
              </w:rPr>
              <w:fldChar w:fldCharType="begin"/>
            </w:r>
            <w:r w:rsidR="007E0A90">
              <w:rPr>
                <w:noProof/>
                <w:webHidden/>
              </w:rPr>
              <w:instrText xml:space="preserve"> PAGEREF _Toc78302489 \h </w:instrText>
            </w:r>
            <w:r w:rsidR="007E0A90">
              <w:rPr>
                <w:noProof/>
                <w:webHidden/>
              </w:rPr>
            </w:r>
            <w:r w:rsidR="007E0A90">
              <w:rPr>
                <w:noProof/>
                <w:webHidden/>
              </w:rPr>
              <w:fldChar w:fldCharType="separate"/>
            </w:r>
            <w:r w:rsidR="007E0A90">
              <w:rPr>
                <w:noProof/>
                <w:webHidden/>
              </w:rPr>
              <w:t>72</w:t>
            </w:r>
            <w:r w:rsidR="007E0A90">
              <w:rPr>
                <w:noProof/>
                <w:webHidden/>
              </w:rPr>
              <w:fldChar w:fldCharType="end"/>
            </w:r>
          </w:hyperlink>
        </w:p>
        <w:p w14:paraId="7346F582" w14:textId="65B0DD59" w:rsidR="007E0A90" w:rsidRDefault="00E20257">
          <w:pPr>
            <w:pStyle w:val="TDC4"/>
            <w:tabs>
              <w:tab w:val="left" w:pos="1760"/>
              <w:tab w:val="right" w:leader="dot" w:pos="9060"/>
            </w:tabs>
            <w:rPr>
              <w:rFonts w:asciiTheme="minorHAnsi" w:eastAsiaTheme="minorEastAsia" w:hAnsiTheme="minorHAnsi"/>
              <w:noProof/>
              <w:lang w:eastAsia="es-ES"/>
            </w:rPr>
          </w:pPr>
          <w:hyperlink w:anchor="_Toc78302490" w:history="1">
            <w:r w:rsidR="007E0A90" w:rsidRPr="00943736">
              <w:rPr>
                <w:rStyle w:val="Hipervnculo"/>
                <w:rFonts w:cs="Arial"/>
                <w:noProof/>
              </w:rPr>
              <w:t>4.3.3.2.</w:t>
            </w:r>
            <w:r w:rsidR="007E0A90">
              <w:rPr>
                <w:rFonts w:asciiTheme="minorHAnsi" w:eastAsiaTheme="minorEastAsia" w:hAnsiTheme="minorHAnsi"/>
                <w:noProof/>
                <w:lang w:eastAsia="es-ES"/>
              </w:rPr>
              <w:tab/>
            </w:r>
            <w:r w:rsidR="007E0A90" w:rsidRPr="00943736">
              <w:rPr>
                <w:rStyle w:val="Hipervnculo"/>
                <w:noProof/>
              </w:rPr>
              <w:t>Prueba de conectividad IP entre la red THREAD y la LAN</w:t>
            </w:r>
            <w:r w:rsidR="007E0A90">
              <w:rPr>
                <w:noProof/>
                <w:webHidden/>
              </w:rPr>
              <w:tab/>
            </w:r>
            <w:r w:rsidR="007E0A90">
              <w:rPr>
                <w:noProof/>
                <w:webHidden/>
              </w:rPr>
              <w:fldChar w:fldCharType="begin"/>
            </w:r>
            <w:r w:rsidR="007E0A90">
              <w:rPr>
                <w:noProof/>
                <w:webHidden/>
              </w:rPr>
              <w:instrText xml:space="preserve"> PAGEREF _Toc78302490 \h </w:instrText>
            </w:r>
            <w:r w:rsidR="007E0A90">
              <w:rPr>
                <w:noProof/>
                <w:webHidden/>
              </w:rPr>
            </w:r>
            <w:r w:rsidR="007E0A90">
              <w:rPr>
                <w:noProof/>
                <w:webHidden/>
              </w:rPr>
              <w:fldChar w:fldCharType="separate"/>
            </w:r>
            <w:r w:rsidR="007E0A90">
              <w:rPr>
                <w:noProof/>
                <w:webHidden/>
              </w:rPr>
              <w:t>73</w:t>
            </w:r>
            <w:r w:rsidR="007E0A90">
              <w:rPr>
                <w:noProof/>
                <w:webHidden/>
              </w:rPr>
              <w:fldChar w:fldCharType="end"/>
            </w:r>
          </w:hyperlink>
        </w:p>
        <w:p w14:paraId="044566C7" w14:textId="33BF084C" w:rsidR="007E0A90" w:rsidRDefault="00E20257">
          <w:pPr>
            <w:pStyle w:val="TDC4"/>
            <w:tabs>
              <w:tab w:val="left" w:pos="1760"/>
              <w:tab w:val="right" w:leader="dot" w:pos="9060"/>
            </w:tabs>
            <w:rPr>
              <w:rFonts w:asciiTheme="minorHAnsi" w:eastAsiaTheme="minorEastAsia" w:hAnsiTheme="minorHAnsi"/>
              <w:noProof/>
              <w:lang w:eastAsia="es-ES"/>
            </w:rPr>
          </w:pPr>
          <w:hyperlink w:anchor="_Toc78302491" w:history="1">
            <w:r w:rsidR="007E0A90" w:rsidRPr="00943736">
              <w:rPr>
                <w:rStyle w:val="Hipervnculo"/>
                <w:noProof/>
              </w:rPr>
              <w:t>4.3.3.3.</w:t>
            </w:r>
            <w:r w:rsidR="007E0A90">
              <w:rPr>
                <w:rFonts w:asciiTheme="minorHAnsi" w:eastAsiaTheme="minorEastAsia" w:hAnsiTheme="minorHAnsi"/>
                <w:noProof/>
                <w:lang w:eastAsia="es-ES"/>
              </w:rPr>
              <w:tab/>
            </w:r>
            <w:r w:rsidR="007E0A90" w:rsidRPr="00943736">
              <w:rPr>
                <w:rStyle w:val="Hipervnculo"/>
                <w:noProof/>
              </w:rPr>
              <w:t>Red con el BR y dos nodos KTDG102</w:t>
            </w:r>
            <w:r w:rsidR="007E0A90">
              <w:rPr>
                <w:noProof/>
                <w:webHidden/>
              </w:rPr>
              <w:tab/>
            </w:r>
            <w:r w:rsidR="007E0A90">
              <w:rPr>
                <w:noProof/>
                <w:webHidden/>
              </w:rPr>
              <w:fldChar w:fldCharType="begin"/>
            </w:r>
            <w:r w:rsidR="007E0A90">
              <w:rPr>
                <w:noProof/>
                <w:webHidden/>
              </w:rPr>
              <w:instrText xml:space="preserve"> PAGEREF _Toc78302491 \h </w:instrText>
            </w:r>
            <w:r w:rsidR="007E0A90">
              <w:rPr>
                <w:noProof/>
                <w:webHidden/>
              </w:rPr>
            </w:r>
            <w:r w:rsidR="007E0A90">
              <w:rPr>
                <w:noProof/>
                <w:webHidden/>
              </w:rPr>
              <w:fldChar w:fldCharType="separate"/>
            </w:r>
            <w:r w:rsidR="007E0A90">
              <w:rPr>
                <w:noProof/>
                <w:webHidden/>
              </w:rPr>
              <w:t>74</w:t>
            </w:r>
            <w:r w:rsidR="007E0A90">
              <w:rPr>
                <w:noProof/>
                <w:webHidden/>
              </w:rPr>
              <w:fldChar w:fldCharType="end"/>
            </w:r>
          </w:hyperlink>
        </w:p>
        <w:p w14:paraId="75849F28" w14:textId="461C86D1" w:rsidR="007E0A90" w:rsidRDefault="00E20257">
          <w:pPr>
            <w:pStyle w:val="TDC4"/>
            <w:tabs>
              <w:tab w:val="left" w:pos="1760"/>
              <w:tab w:val="right" w:leader="dot" w:pos="9060"/>
            </w:tabs>
            <w:rPr>
              <w:rFonts w:asciiTheme="minorHAnsi" w:eastAsiaTheme="minorEastAsia" w:hAnsiTheme="minorHAnsi"/>
              <w:noProof/>
              <w:lang w:eastAsia="es-ES"/>
            </w:rPr>
          </w:pPr>
          <w:hyperlink w:anchor="_Toc78302492" w:history="1">
            <w:r w:rsidR="007E0A90" w:rsidRPr="00943736">
              <w:rPr>
                <w:rStyle w:val="Hipervnculo"/>
                <w:noProof/>
              </w:rPr>
              <w:t>4.3.3.4.</w:t>
            </w:r>
            <w:r w:rsidR="007E0A90">
              <w:rPr>
                <w:rFonts w:asciiTheme="minorHAnsi" w:eastAsiaTheme="minorEastAsia" w:hAnsiTheme="minorHAnsi"/>
                <w:noProof/>
                <w:lang w:eastAsia="es-ES"/>
              </w:rPr>
              <w:tab/>
            </w:r>
            <w:r w:rsidR="007E0A90" w:rsidRPr="00943736">
              <w:rPr>
                <w:rStyle w:val="Hipervnculo"/>
                <w:noProof/>
              </w:rPr>
              <w:t>Envío de mensajes UDP por Sockets entre Dongles y entre PC y Dongles</w:t>
            </w:r>
            <w:r w:rsidR="007E0A90">
              <w:rPr>
                <w:noProof/>
                <w:webHidden/>
              </w:rPr>
              <w:tab/>
            </w:r>
            <w:r w:rsidR="007E0A90">
              <w:rPr>
                <w:noProof/>
                <w:webHidden/>
              </w:rPr>
              <w:fldChar w:fldCharType="begin"/>
            </w:r>
            <w:r w:rsidR="007E0A90">
              <w:rPr>
                <w:noProof/>
                <w:webHidden/>
              </w:rPr>
              <w:instrText xml:space="preserve"> PAGEREF _Toc78302492 \h </w:instrText>
            </w:r>
            <w:r w:rsidR="007E0A90">
              <w:rPr>
                <w:noProof/>
                <w:webHidden/>
              </w:rPr>
            </w:r>
            <w:r w:rsidR="007E0A90">
              <w:rPr>
                <w:noProof/>
                <w:webHidden/>
              </w:rPr>
              <w:fldChar w:fldCharType="separate"/>
            </w:r>
            <w:r w:rsidR="007E0A90">
              <w:rPr>
                <w:noProof/>
                <w:webHidden/>
              </w:rPr>
              <w:t>77</w:t>
            </w:r>
            <w:r w:rsidR="007E0A90">
              <w:rPr>
                <w:noProof/>
                <w:webHidden/>
              </w:rPr>
              <w:fldChar w:fldCharType="end"/>
            </w:r>
          </w:hyperlink>
        </w:p>
        <w:p w14:paraId="7BDAAA94" w14:textId="373E5105" w:rsidR="007E0A90" w:rsidRDefault="00E20257">
          <w:pPr>
            <w:pStyle w:val="TDC3"/>
            <w:rPr>
              <w:rFonts w:asciiTheme="minorHAnsi" w:hAnsiTheme="minorHAnsi" w:cstheme="minorBidi"/>
              <w:noProof/>
            </w:rPr>
          </w:pPr>
          <w:hyperlink w:anchor="_Toc78302493" w:history="1">
            <w:r w:rsidR="007E0A90" w:rsidRPr="00943736">
              <w:rPr>
                <w:rStyle w:val="Hipervnculo"/>
                <w:noProof/>
              </w:rPr>
              <w:t>4.3.4.</w:t>
            </w:r>
            <w:r w:rsidR="007E0A90">
              <w:rPr>
                <w:rFonts w:asciiTheme="minorHAnsi" w:hAnsiTheme="minorHAnsi" w:cstheme="minorBidi"/>
                <w:noProof/>
              </w:rPr>
              <w:tab/>
            </w:r>
            <w:r w:rsidR="007E0A90" w:rsidRPr="00943736">
              <w:rPr>
                <w:rStyle w:val="Hipervnculo"/>
                <w:noProof/>
              </w:rPr>
              <w:t>Pruebas con PCB Coockie Thread como cuarto nodo</w:t>
            </w:r>
            <w:r w:rsidR="007E0A90">
              <w:rPr>
                <w:noProof/>
                <w:webHidden/>
              </w:rPr>
              <w:tab/>
            </w:r>
            <w:r w:rsidR="007E0A90">
              <w:rPr>
                <w:noProof/>
                <w:webHidden/>
              </w:rPr>
              <w:fldChar w:fldCharType="begin"/>
            </w:r>
            <w:r w:rsidR="007E0A90">
              <w:rPr>
                <w:noProof/>
                <w:webHidden/>
              </w:rPr>
              <w:instrText xml:space="preserve"> PAGEREF _Toc78302493 \h </w:instrText>
            </w:r>
            <w:r w:rsidR="007E0A90">
              <w:rPr>
                <w:noProof/>
                <w:webHidden/>
              </w:rPr>
            </w:r>
            <w:r w:rsidR="007E0A90">
              <w:rPr>
                <w:noProof/>
                <w:webHidden/>
              </w:rPr>
              <w:fldChar w:fldCharType="separate"/>
            </w:r>
            <w:r w:rsidR="007E0A90">
              <w:rPr>
                <w:noProof/>
                <w:webHidden/>
              </w:rPr>
              <w:t>78</w:t>
            </w:r>
            <w:r w:rsidR="007E0A90">
              <w:rPr>
                <w:noProof/>
                <w:webHidden/>
              </w:rPr>
              <w:fldChar w:fldCharType="end"/>
            </w:r>
          </w:hyperlink>
        </w:p>
        <w:p w14:paraId="0ECEE315" w14:textId="5D019646" w:rsidR="007E0A90" w:rsidRDefault="00E20257">
          <w:pPr>
            <w:pStyle w:val="TDC4"/>
            <w:tabs>
              <w:tab w:val="left" w:pos="1760"/>
              <w:tab w:val="right" w:leader="dot" w:pos="9060"/>
            </w:tabs>
            <w:rPr>
              <w:rFonts w:asciiTheme="minorHAnsi" w:eastAsiaTheme="minorEastAsia" w:hAnsiTheme="minorHAnsi"/>
              <w:noProof/>
              <w:lang w:eastAsia="es-ES"/>
            </w:rPr>
          </w:pPr>
          <w:hyperlink w:anchor="_Toc78302494" w:history="1">
            <w:r w:rsidR="007E0A90" w:rsidRPr="00943736">
              <w:rPr>
                <w:rStyle w:val="Hipervnculo"/>
                <w:noProof/>
              </w:rPr>
              <w:t>4.3.4.1.</w:t>
            </w:r>
            <w:r w:rsidR="007E0A90">
              <w:rPr>
                <w:rFonts w:asciiTheme="minorHAnsi" w:eastAsiaTheme="minorEastAsia" w:hAnsiTheme="minorHAnsi"/>
                <w:noProof/>
                <w:lang w:eastAsia="es-ES"/>
              </w:rPr>
              <w:tab/>
            </w:r>
            <w:r w:rsidR="007E0A90" w:rsidRPr="00943736">
              <w:rPr>
                <w:rStyle w:val="Hipervnculo"/>
                <w:noProof/>
              </w:rPr>
              <w:t>Pruebas de conectividad con el cuarto nodo</w:t>
            </w:r>
            <w:r w:rsidR="007E0A90">
              <w:rPr>
                <w:noProof/>
                <w:webHidden/>
              </w:rPr>
              <w:tab/>
            </w:r>
            <w:r w:rsidR="007E0A90">
              <w:rPr>
                <w:noProof/>
                <w:webHidden/>
              </w:rPr>
              <w:fldChar w:fldCharType="begin"/>
            </w:r>
            <w:r w:rsidR="007E0A90">
              <w:rPr>
                <w:noProof/>
                <w:webHidden/>
              </w:rPr>
              <w:instrText xml:space="preserve"> PAGEREF _Toc78302494 \h </w:instrText>
            </w:r>
            <w:r w:rsidR="007E0A90">
              <w:rPr>
                <w:noProof/>
                <w:webHidden/>
              </w:rPr>
            </w:r>
            <w:r w:rsidR="007E0A90">
              <w:rPr>
                <w:noProof/>
                <w:webHidden/>
              </w:rPr>
              <w:fldChar w:fldCharType="separate"/>
            </w:r>
            <w:r w:rsidR="007E0A90">
              <w:rPr>
                <w:noProof/>
                <w:webHidden/>
              </w:rPr>
              <w:t>79</w:t>
            </w:r>
            <w:r w:rsidR="007E0A90">
              <w:rPr>
                <w:noProof/>
                <w:webHidden/>
              </w:rPr>
              <w:fldChar w:fldCharType="end"/>
            </w:r>
          </w:hyperlink>
        </w:p>
        <w:p w14:paraId="31EA6516" w14:textId="52030C1D" w:rsidR="007E0A90" w:rsidRDefault="00E20257">
          <w:pPr>
            <w:pStyle w:val="TDC4"/>
            <w:tabs>
              <w:tab w:val="left" w:pos="1760"/>
              <w:tab w:val="right" w:leader="dot" w:pos="9060"/>
            </w:tabs>
            <w:rPr>
              <w:rFonts w:asciiTheme="minorHAnsi" w:eastAsiaTheme="minorEastAsia" w:hAnsiTheme="minorHAnsi"/>
              <w:noProof/>
              <w:lang w:eastAsia="es-ES"/>
            </w:rPr>
          </w:pPr>
          <w:hyperlink w:anchor="_Toc78302495" w:history="1">
            <w:r w:rsidR="007E0A90" w:rsidRPr="00943736">
              <w:rPr>
                <w:rStyle w:val="Hipervnculo"/>
                <w:noProof/>
              </w:rPr>
              <w:t>4.3.4.2.</w:t>
            </w:r>
            <w:r w:rsidR="007E0A90">
              <w:rPr>
                <w:rFonts w:asciiTheme="minorHAnsi" w:eastAsiaTheme="minorEastAsia" w:hAnsiTheme="minorHAnsi"/>
                <w:noProof/>
                <w:lang w:eastAsia="es-ES"/>
              </w:rPr>
              <w:tab/>
            </w:r>
            <w:r w:rsidR="007E0A90" w:rsidRPr="00943736">
              <w:rPr>
                <w:rStyle w:val="Hipervnculo"/>
                <w:noProof/>
              </w:rPr>
              <w:t>Envío / Recibo de Sockets</w:t>
            </w:r>
            <w:r w:rsidR="007E0A90">
              <w:rPr>
                <w:noProof/>
                <w:webHidden/>
              </w:rPr>
              <w:tab/>
            </w:r>
            <w:r w:rsidR="007E0A90">
              <w:rPr>
                <w:noProof/>
                <w:webHidden/>
              </w:rPr>
              <w:fldChar w:fldCharType="begin"/>
            </w:r>
            <w:r w:rsidR="007E0A90">
              <w:rPr>
                <w:noProof/>
                <w:webHidden/>
              </w:rPr>
              <w:instrText xml:space="preserve"> PAGEREF _Toc78302495 \h </w:instrText>
            </w:r>
            <w:r w:rsidR="007E0A90">
              <w:rPr>
                <w:noProof/>
                <w:webHidden/>
              </w:rPr>
            </w:r>
            <w:r w:rsidR="007E0A90">
              <w:rPr>
                <w:noProof/>
                <w:webHidden/>
              </w:rPr>
              <w:fldChar w:fldCharType="separate"/>
            </w:r>
            <w:r w:rsidR="007E0A90">
              <w:rPr>
                <w:noProof/>
                <w:webHidden/>
              </w:rPr>
              <w:t>80</w:t>
            </w:r>
            <w:r w:rsidR="007E0A90">
              <w:rPr>
                <w:noProof/>
                <w:webHidden/>
              </w:rPr>
              <w:fldChar w:fldCharType="end"/>
            </w:r>
          </w:hyperlink>
        </w:p>
        <w:p w14:paraId="0834C946" w14:textId="4C434C9E" w:rsidR="007E0A90" w:rsidRDefault="00E20257">
          <w:pPr>
            <w:pStyle w:val="TDC3"/>
            <w:rPr>
              <w:rFonts w:asciiTheme="minorHAnsi" w:hAnsiTheme="minorHAnsi" w:cstheme="minorBidi"/>
              <w:noProof/>
            </w:rPr>
          </w:pPr>
          <w:hyperlink w:anchor="_Toc78302496" w:history="1">
            <w:r w:rsidR="007E0A90" w:rsidRPr="00943736">
              <w:rPr>
                <w:rStyle w:val="Hipervnculo"/>
                <w:noProof/>
              </w:rPr>
              <w:t>4.3.5.</w:t>
            </w:r>
            <w:r w:rsidR="007E0A90">
              <w:rPr>
                <w:rFonts w:asciiTheme="minorHAnsi" w:hAnsiTheme="minorHAnsi" w:cstheme="minorBidi"/>
                <w:noProof/>
              </w:rPr>
              <w:tab/>
            </w:r>
            <w:r w:rsidR="007E0A90" w:rsidRPr="00943736">
              <w:rPr>
                <w:rStyle w:val="Hipervnculo"/>
                <w:noProof/>
              </w:rPr>
              <w:t>Pruebas de envíos de mensajería con multisalto con 5 nodos.</w:t>
            </w:r>
            <w:r w:rsidR="007E0A90">
              <w:rPr>
                <w:noProof/>
                <w:webHidden/>
              </w:rPr>
              <w:tab/>
            </w:r>
            <w:r w:rsidR="007E0A90">
              <w:rPr>
                <w:noProof/>
                <w:webHidden/>
              </w:rPr>
              <w:fldChar w:fldCharType="begin"/>
            </w:r>
            <w:r w:rsidR="007E0A90">
              <w:rPr>
                <w:noProof/>
                <w:webHidden/>
              </w:rPr>
              <w:instrText xml:space="preserve"> PAGEREF _Toc78302496 \h </w:instrText>
            </w:r>
            <w:r w:rsidR="007E0A90">
              <w:rPr>
                <w:noProof/>
                <w:webHidden/>
              </w:rPr>
            </w:r>
            <w:r w:rsidR="007E0A90">
              <w:rPr>
                <w:noProof/>
                <w:webHidden/>
              </w:rPr>
              <w:fldChar w:fldCharType="separate"/>
            </w:r>
            <w:r w:rsidR="007E0A90">
              <w:rPr>
                <w:noProof/>
                <w:webHidden/>
              </w:rPr>
              <w:t>81</w:t>
            </w:r>
            <w:r w:rsidR="007E0A90">
              <w:rPr>
                <w:noProof/>
                <w:webHidden/>
              </w:rPr>
              <w:fldChar w:fldCharType="end"/>
            </w:r>
          </w:hyperlink>
        </w:p>
        <w:p w14:paraId="6C1A3275" w14:textId="4E07E2CE" w:rsidR="007E0A90" w:rsidRDefault="00E20257">
          <w:pPr>
            <w:pStyle w:val="TDC1"/>
            <w:tabs>
              <w:tab w:val="left" w:pos="442"/>
              <w:tab w:val="right" w:leader="dot" w:pos="9060"/>
            </w:tabs>
            <w:rPr>
              <w:rFonts w:asciiTheme="minorHAnsi" w:eastAsiaTheme="minorEastAsia" w:hAnsiTheme="minorHAnsi"/>
              <w:noProof/>
              <w:lang w:eastAsia="es-ES"/>
            </w:rPr>
          </w:pPr>
          <w:hyperlink w:anchor="_Toc78302497" w:history="1">
            <w:r w:rsidR="007E0A90" w:rsidRPr="00943736">
              <w:rPr>
                <w:rStyle w:val="Hipervnculo"/>
                <w:noProof/>
              </w:rPr>
              <w:t>5.</w:t>
            </w:r>
            <w:r w:rsidR="007E0A90">
              <w:rPr>
                <w:rFonts w:asciiTheme="minorHAnsi" w:eastAsiaTheme="minorEastAsia" w:hAnsiTheme="minorHAnsi"/>
                <w:noProof/>
                <w:lang w:eastAsia="es-ES"/>
              </w:rPr>
              <w:tab/>
            </w:r>
            <w:r w:rsidR="007E0A90" w:rsidRPr="00943736">
              <w:rPr>
                <w:rStyle w:val="Hipervnculo"/>
                <w:noProof/>
              </w:rPr>
              <w:t>DISEÑO</w:t>
            </w:r>
            <w:r w:rsidR="007E0A90">
              <w:rPr>
                <w:noProof/>
                <w:webHidden/>
              </w:rPr>
              <w:tab/>
            </w:r>
            <w:r w:rsidR="007E0A90">
              <w:rPr>
                <w:noProof/>
                <w:webHidden/>
              </w:rPr>
              <w:fldChar w:fldCharType="begin"/>
            </w:r>
            <w:r w:rsidR="007E0A90">
              <w:rPr>
                <w:noProof/>
                <w:webHidden/>
              </w:rPr>
              <w:instrText xml:space="preserve"> PAGEREF _Toc78302497 \h </w:instrText>
            </w:r>
            <w:r w:rsidR="007E0A90">
              <w:rPr>
                <w:noProof/>
                <w:webHidden/>
              </w:rPr>
            </w:r>
            <w:r w:rsidR="007E0A90">
              <w:rPr>
                <w:noProof/>
                <w:webHidden/>
              </w:rPr>
              <w:fldChar w:fldCharType="separate"/>
            </w:r>
            <w:r w:rsidR="007E0A90">
              <w:rPr>
                <w:noProof/>
                <w:webHidden/>
              </w:rPr>
              <w:t>83</w:t>
            </w:r>
            <w:r w:rsidR="007E0A90">
              <w:rPr>
                <w:noProof/>
                <w:webHidden/>
              </w:rPr>
              <w:fldChar w:fldCharType="end"/>
            </w:r>
          </w:hyperlink>
        </w:p>
        <w:p w14:paraId="440E9CE7" w14:textId="223967CF" w:rsidR="007E0A90" w:rsidRDefault="00E20257">
          <w:pPr>
            <w:pStyle w:val="TDC2"/>
            <w:tabs>
              <w:tab w:val="left" w:pos="880"/>
              <w:tab w:val="right" w:leader="dot" w:pos="9060"/>
            </w:tabs>
            <w:rPr>
              <w:rFonts w:asciiTheme="minorHAnsi" w:hAnsiTheme="minorHAnsi" w:cstheme="minorBidi"/>
              <w:noProof/>
            </w:rPr>
          </w:pPr>
          <w:hyperlink w:anchor="_Toc78302498" w:history="1">
            <w:r w:rsidR="007E0A90" w:rsidRPr="00943736">
              <w:rPr>
                <w:rStyle w:val="Hipervnculo"/>
                <w:noProof/>
              </w:rPr>
              <w:t>5.1.</w:t>
            </w:r>
            <w:r w:rsidR="007E0A90">
              <w:rPr>
                <w:rFonts w:asciiTheme="minorHAnsi" w:hAnsiTheme="minorHAnsi" w:cstheme="minorBidi"/>
                <w:noProof/>
              </w:rPr>
              <w:tab/>
            </w:r>
            <w:r w:rsidR="007E0A90" w:rsidRPr="00943736">
              <w:rPr>
                <w:rStyle w:val="Hipervnculo"/>
                <w:noProof/>
              </w:rPr>
              <w:t>JERARQUÍA DEL CIRCUITO</w:t>
            </w:r>
            <w:r w:rsidR="007E0A90">
              <w:rPr>
                <w:noProof/>
                <w:webHidden/>
              </w:rPr>
              <w:tab/>
            </w:r>
            <w:r w:rsidR="007E0A90">
              <w:rPr>
                <w:noProof/>
                <w:webHidden/>
              </w:rPr>
              <w:fldChar w:fldCharType="begin"/>
            </w:r>
            <w:r w:rsidR="007E0A90">
              <w:rPr>
                <w:noProof/>
                <w:webHidden/>
              </w:rPr>
              <w:instrText xml:space="preserve"> PAGEREF _Toc78302498 \h </w:instrText>
            </w:r>
            <w:r w:rsidR="007E0A90">
              <w:rPr>
                <w:noProof/>
                <w:webHidden/>
              </w:rPr>
            </w:r>
            <w:r w:rsidR="007E0A90">
              <w:rPr>
                <w:noProof/>
                <w:webHidden/>
              </w:rPr>
              <w:fldChar w:fldCharType="separate"/>
            </w:r>
            <w:r w:rsidR="007E0A90">
              <w:rPr>
                <w:noProof/>
                <w:webHidden/>
              </w:rPr>
              <w:t>83</w:t>
            </w:r>
            <w:r w:rsidR="007E0A90">
              <w:rPr>
                <w:noProof/>
                <w:webHidden/>
              </w:rPr>
              <w:fldChar w:fldCharType="end"/>
            </w:r>
          </w:hyperlink>
        </w:p>
        <w:p w14:paraId="7FA6210E" w14:textId="492977DD" w:rsidR="007E0A90" w:rsidRDefault="00E20257">
          <w:pPr>
            <w:pStyle w:val="TDC2"/>
            <w:tabs>
              <w:tab w:val="left" w:pos="880"/>
              <w:tab w:val="right" w:leader="dot" w:pos="9060"/>
            </w:tabs>
            <w:rPr>
              <w:rFonts w:asciiTheme="minorHAnsi" w:hAnsiTheme="minorHAnsi" w:cstheme="minorBidi"/>
              <w:noProof/>
            </w:rPr>
          </w:pPr>
          <w:hyperlink w:anchor="_Toc78302499" w:history="1">
            <w:r w:rsidR="007E0A90" w:rsidRPr="00943736">
              <w:rPr>
                <w:rStyle w:val="Hipervnculo"/>
                <w:noProof/>
              </w:rPr>
              <w:t>5.2.</w:t>
            </w:r>
            <w:r w:rsidR="007E0A90">
              <w:rPr>
                <w:rFonts w:asciiTheme="minorHAnsi" w:hAnsiTheme="minorHAnsi" w:cstheme="minorBidi"/>
                <w:noProof/>
              </w:rPr>
              <w:tab/>
            </w:r>
            <w:r w:rsidR="007E0A90" w:rsidRPr="00943736">
              <w:rPr>
                <w:rStyle w:val="Hipervnculo"/>
                <w:noProof/>
              </w:rPr>
              <w:t>CIRCUITO DE ALIMENTACIÓN</w:t>
            </w:r>
            <w:r w:rsidR="007E0A90">
              <w:rPr>
                <w:noProof/>
                <w:webHidden/>
              </w:rPr>
              <w:tab/>
            </w:r>
            <w:r w:rsidR="007E0A90">
              <w:rPr>
                <w:noProof/>
                <w:webHidden/>
              </w:rPr>
              <w:fldChar w:fldCharType="begin"/>
            </w:r>
            <w:r w:rsidR="007E0A90">
              <w:rPr>
                <w:noProof/>
                <w:webHidden/>
              </w:rPr>
              <w:instrText xml:space="preserve"> PAGEREF _Toc78302499 \h </w:instrText>
            </w:r>
            <w:r w:rsidR="007E0A90">
              <w:rPr>
                <w:noProof/>
                <w:webHidden/>
              </w:rPr>
            </w:r>
            <w:r w:rsidR="007E0A90">
              <w:rPr>
                <w:noProof/>
                <w:webHidden/>
              </w:rPr>
              <w:fldChar w:fldCharType="separate"/>
            </w:r>
            <w:r w:rsidR="007E0A90">
              <w:rPr>
                <w:noProof/>
                <w:webHidden/>
              </w:rPr>
              <w:t>84</w:t>
            </w:r>
            <w:r w:rsidR="007E0A90">
              <w:rPr>
                <w:noProof/>
                <w:webHidden/>
              </w:rPr>
              <w:fldChar w:fldCharType="end"/>
            </w:r>
          </w:hyperlink>
        </w:p>
        <w:p w14:paraId="234F1FCE" w14:textId="239B7131" w:rsidR="007E0A90" w:rsidRDefault="00E20257">
          <w:pPr>
            <w:pStyle w:val="TDC2"/>
            <w:tabs>
              <w:tab w:val="left" w:pos="880"/>
              <w:tab w:val="right" w:leader="dot" w:pos="9060"/>
            </w:tabs>
            <w:rPr>
              <w:rFonts w:asciiTheme="minorHAnsi" w:hAnsiTheme="minorHAnsi" w:cstheme="minorBidi"/>
              <w:noProof/>
            </w:rPr>
          </w:pPr>
          <w:hyperlink w:anchor="_Toc78302500" w:history="1">
            <w:r w:rsidR="007E0A90" w:rsidRPr="00943736">
              <w:rPr>
                <w:rStyle w:val="Hipervnculo"/>
                <w:noProof/>
              </w:rPr>
              <w:t>5.3.</w:t>
            </w:r>
            <w:r w:rsidR="007E0A90">
              <w:rPr>
                <w:rFonts w:asciiTheme="minorHAnsi" w:hAnsiTheme="minorHAnsi" w:cstheme="minorBidi"/>
                <w:noProof/>
              </w:rPr>
              <w:tab/>
            </w:r>
            <w:r w:rsidR="007E0A90" w:rsidRPr="00943736">
              <w:rPr>
                <w:rStyle w:val="Hipervnculo"/>
                <w:noProof/>
              </w:rPr>
              <w:t>INTEGRACIÓN DEL MÓDULO</w:t>
            </w:r>
            <w:r w:rsidR="007E0A90">
              <w:rPr>
                <w:noProof/>
                <w:webHidden/>
              </w:rPr>
              <w:tab/>
            </w:r>
            <w:r w:rsidR="007E0A90">
              <w:rPr>
                <w:noProof/>
                <w:webHidden/>
              </w:rPr>
              <w:fldChar w:fldCharType="begin"/>
            </w:r>
            <w:r w:rsidR="007E0A90">
              <w:rPr>
                <w:noProof/>
                <w:webHidden/>
              </w:rPr>
              <w:instrText xml:space="preserve"> PAGEREF _Toc78302500 \h </w:instrText>
            </w:r>
            <w:r w:rsidR="007E0A90">
              <w:rPr>
                <w:noProof/>
                <w:webHidden/>
              </w:rPr>
            </w:r>
            <w:r w:rsidR="007E0A90">
              <w:rPr>
                <w:noProof/>
                <w:webHidden/>
              </w:rPr>
              <w:fldChar w:fldCharType="separate"/>
            </w:r>
            <w:r w:rsidR="007E0A90">
              <w:rPr>
                <w:noProof/>
                <w:webHidden/>
              </w:rPr>
              <w:t>85</w:t>
            </w:r>
            <w:r w:rsidR="007E0A90">
              <w:rPr>
                <w:noProof/>
                <w:webHidden/>
              </w:rPr>
              <w:fldChar w:fldCharType="end"/>
            </w:r>
          </w:hyperlink>
        </w:p>
        <w:p w14:paraId="2D83F648" w14:textId="188D7A9E" w:rsidR="007E0A90" w:rsidRDefault="00E20257">
          <w:pPr>
            <w:pStyle w:val="TDC2"/>
            <w:tabs>
              <w:tab w:val="left" w:pos="880"/>
              <w:tab w:val="right" w:leader="dot" w:pos="9060"/>
            </w:tabs>
            <w:rPr>
              <w:rFonts w:asciiTheme="minorHAnsi" w:hAnsiTheme="minorHAnsi" w:cstheme="minorBidi"/>
              <w:noProof/>
            </w:rPr>
          </w:pPr>
          <w:hyperlink w:anchor="_Toc78302501" w:history="1">
            <w:r w:rsidR="007E0A90" w:rsidRPr="00943736">
              <w:rPr>
                <w:rStyle w:val="Hipervnculo"/>
                <w:noProof/>
              </w:rPr>
              <w:t>5.4.</w:t>
            </w:r>
            <w:r w:rsidR="007E0A90">
              <w:rPr>
                <w:rFonts w:asciiTheme="minorHAnsi" w:hAnsiTheme="minorHAnsi" w:cstheme="minorBidi"/>
                <w:noProof/>
              </w:rPr>
              <w:tab/>
            </w:r>
            <w:r w:rsidR="007E0A90" w:rsidRPr="00943736">
              <w:rPr>
                <w:rStyle w:val="Hipervnculo"/>
                <w:noProof/>
              </w:rPr>
              <w:t>COOCKIE CONNECTOR</w:t>
            </w:r>
            <w:r w:rsidR="007E0A90">
              <w:rPr>
                <w:noProof/>
                <w:webHidden/>
              </w:rPr>
              <w:tab/>
            </w:r>
            <w:r w:rsidR="007E0A90">
              <w:rPr>
                <w:noProof/>
                <w:webHidden/>
              </w:rPr>
              <w:fldChar w:fldCharType="begin"/>
            </w:r>
            <w:r w:rsidR="007E0A90">
              <w:rPr>
                <w:noProof/>
                <w:webHidden/>
              </w:rPr>
              <w:instrText xml:space="preserve"> PAGEREF _Toc78302501 \h </w:instrText>
            </w:r>
            <w:r w:rsidR="007E0A90">
              <w:rPr>
                <w:noProof/>
                <w:webHidden/>
              </w:rPr>
            </w:r>
            <w:r w:rsidR="007E0A90">
              <w:rPr>
                <w:noProof/>
                <w:webHidden/>
              </w:rPr>
              <w:fldChar w:fldCharType="separate"/>
            </w:r>
            <w:r w:rsidR="007E0A90">
              <w:rPr>
                <w:noProof/>
                <w:webHidden/>
              </w:rPr>
              <w:t>86</w:t>
            </w:r>
            <w:r w:rsidR="007E0A90">
              <w:rPr>
                <w:noProof/>
                <w:webHidden/>
              </w:rPr>
              <w:fldChar w:fldCharType="end"/>
            </w:r>
          </w:hyperlink>
        </w:p>
        <w:p w14:paraId="3A8BF6D5" w14:textId="1D2AC615" w:rsidR="007E0A90" w:rsidRDefault="00E20257">
          <w:pPr>
            <w:pStyle w:val="TDC2"/>
            <w:tabs>
              <w:tab w:val="left" w:pos="880"/>
              <w:tab w:val="right" w:leader="dot" w:pos="9060"/>
            </w:tabs>
            <w:rPr>
              <w:rFonts w:asciiTheme="minorHAnsi" w:hAnsiTheme="minorHAnsi" w:cstheme="minorBidi"/>
              <w:noProof/>
            </w:rPr>
          </w:pPr>
          <w:hyperlink w:anchor="_Toc78302502" w:history="1">
            <w:r w:rsidR="007E0A90" w:rsidRPr="00943736">
              <w:rPr>
                <w:rStyle w:val="Hipervnculo"/>
                <w:noProof/>
              </w:rPr>
              <w:t>5.5.</w:t>
            </w:r>
            <w:r w:rsidR="007E0A90">
              <w:rPr>
                <w:rFonts w:asciiTheme="minorHAnsi" w:hAnsiTheme="minorHAnsi" w:cstheme="minorBidi"/>
                <w:noProof/>
              </w:rPr>
              <w:tab/>
            </w:r>
            <w:r w:rsidR="007E0A90" w:rsidRPr="00943736">
              <w:rPr>
                <w:rStyle w:val="Hipervnculo"/>
                <w:noProof/>
              </w:rPr>
              <w:t>USB</w:t>
            </w:r>
            <w:r w:rsidR="007E0A90">
              <w:rPr>
                <w:noProof/>
                <w:webHidden/>
              </w:rPr>
              <w:tab/>
            </w:r>
            <w:r w:rsidR="007E0A90">
              <w:rPr>
                <w:noProof/>
                <w:webHidden/>
              </w:rPr>
              <w:fldChar w:fldCharType="begin"/>
            </w:r>
            <w:r w:rsidR="007E0A90">
              <w:rPr>
                <w:noProof/>
                <w:webHidden/>
              </w:rPr>
              <w:instrText xml:space="preserve"> PAGEREF _Toc78302502 \h </w:instrText>
            </w:r>
            <w:r w:rsidR="007E0A90">
              <w:rPr>
                <w:noProof/>
                <w:webHidden/>
              </w:rPr>
            </w:r>
            <w:r w:rsidR="007E0A90">
              <w:rPr>
                <w:noProof/>
                <w:webHidden/>
              </w:rPr>
              <w:fldChar w:fldCharType="separate"/>
            </w:r>
            <w:r w:rsidR="007E0A90">
              <w:rPr>
                <w:noProof/>
                <w:webHidden/>
              </w:rPr>
              <w:t>87</w:t>
            </w:r>
            <w:r w:rsidR="007E0A90">
              <w:rPr>
                <w:noProof/>
                <w:webHidden/>
              </w:rPr>
              <w:fldChar w:fldCharType="end"/>
            </w:r>
          </w:hyperlink>
        </w:p>
        <w:p w14:paraId="26891894" w14:textId="07E8E564" w:rsidR="007E0A90" w:rsidRDefault="00E20257">
          <w:pPr>
            <w:pStyle w:val="TDC1"/>
            <w:tabs>
              <w:tab w:val="left" w:pos="442"/>
              <w:tab w:val="right" w:leader="dot" w:pos="9060"/>
            </w:tabs>
            <w:rPr>
              <w:rFonts w:asciiTheme="minorHAnsi" w:eastAsiaTheme="minorEastAsia" w:hAnsiTheme="minorHAnsi"/>
              <w:noProof/>
              <w:lang w:eastAsia="es-ES"/>
            </w:rPr>
          </w:pPr>
          <w:hyperlink w:anchor="_Toc78302503" w:history="1">
            <w:r w:rsidR="007E0A90" w:rsidRPr="00943736">
              <w:rPr>
                <w:rStyle w:val="Hipervnculo"/>
                <w:rFonts w:cs="Arial"/>
                <w:noProof/>
              </w:rPr>
              <w:t>6.</w:t>
            </w:r>
            <w:r w:rsidR="007E0A90">
              <w:rPr>
                <w:rFonts w:asciiTheme="minorHAnsi" w:eastAsiaTheme="minorEastAsia" w:hAnsiTheme="minorHAnsi"/>
                <w:noProof/>
                <w:lang w:eastAsia="es-ES"/>
              </w:rPr>
              <w:tab/>
            </w:r>
            <w:r w:rsidR="007E0A90" w:rsidRPr="00943736">
              <w:rPr>
                <w:rStyle w:val="Hipervnculo"/>
                <w:rFonts w:cs="Arial"/>
                <w:noProof/>
              </w:rPr>
              <w:t>CONCLUSIONES</w:t>
            </w:r>
            <w:r w:rsidR="007E0A90">
              <w:rPr>
                <w:noProof/>
                <w:webHidden/>
              </w:rPr>
              <w:tab/>
            </w:r>
            <w:r w:rsidR="007E0A90">
              <w:rPr>
                <w:noProof/>
                <w:webHidden/>
              </w:rPr>
              <w:fldChar w:fldCharType="begin"/>
            </w:r>
            <w:r w:rsidR="007E0A90">
              <w:rPr>
                <w:noProof/>
                <w:webHidden/>
              </w:rPr>
              <w:instrText xml:space="preserve"> PAGEREF _Toc78302503 \h </w:instrText>
            </w:r>
            <w:r w:rsidR="007E0A90">
              <w:rPr>
                <w:noProof/>
                <w:webHidden/>
              </w:rPr>
            </w:r>
            <w:r w:rsidR="007E0A90">
              <w:rPr>
                <w:noProof/>
                <w:webHidden/>
              </w:rPr>
              <w:fldChar w:fldCharType="separate"/>
            </w:r>
            <w:r w:rsidR="007E0A90">
              <w:rPr>
                <w:noProof/>
                <w:webHidden/>
              </w:rPr>
              <w:t>88</w:t>
            </w:r>
            <w:r w:rsidR="007E0A90">
              <w:rPr>
                <w:noProof/>
                <w:webHidden/>
              </w:rPr>
              <w:fldChar w:fldCharType="end"/>
            </w:r>
          </w:hyperlink>
        </w:p>
        <w:p w14:paraId="7480BF61" w14:textId="549D78CE" w:rsidR="007E0A90" w:rsidRDefault="00E20257">
          <w:pPr>
            <w:pStyle w:val="TDC1"/>
            <w:tabs>
              <w:tab w:val="left" w:pos="442"/>
              <w:tab w:val="right" w:leader="dot" w:pos="9060"/>
            </w:tabs>
            <w:rPr>
              <w:rFonts w:asciiTheme="minorHAnsi" w:eastAsiaTheme="minorEastAsia" w:hAnsiTheme="minorHAnsi"/>
              <w:noProof/>
              <w:lang w:eastAsia="es-ES"/>
            </w:rPr>
          </w:pPr>
          <w:hyperlink w:anchor="_Toc78302504" w:history="1">
            <w:r w:rsidR="007E0A90" w:rsidRPr="00943736">
              <w:rPr>
                <w:rStyle w:val="Hipervnculo"/>
                <w:rFonts w:cs="Arial"/>
                <w:noProof/>
              </w:rPr>
              <w:t>7.</w:t>
            </w:r>
            <w:r w:rsidR="007E0A90">
              <w:rPr>
                <w:rFonts w:asciiTheme="minorHAnsi" w:eastAsiaTheme="minorEastAsia" w:hAnsiTheme="minorHAnsi"/>
                <w:noProof/>
                <w:lang w:eastAsia="es-ES"/>
              </w:rPr>
              <w:tab/>
            </w:r>
            <w:r w:rsidR="007E0A90" w:rsidRPr="00943736">
              <w:rPr>
                <w:rStyle w:val="Hipervnculo"/>
                <w:rFonts w:cs="Arial"/>
                <w:noProof/>
              </w:rPr>
              <w:t>LINEAS FUTURAS</w:t>
            </w:r>
            <w:r w:rsidR="007E0A90">
              <w:rPr>
                <w:noProof/>
                <w:webHidden/>
              </w:rPr>
              <w:tab/>
            </w:r>
            <w:r w:rsidR="007E0A90">
              <w:rPr>
                <w:noProof/>
                <w:webHidden/>
              </w:rPr>
              <w:fldChar w:fldCharType="begin"/>
            </w:r>
            <w:r w:rsidR="007E0A90">
              <w:rPr>
                <w:noProof/>
                <w:webHidden/>
              </w:rPr>
              <w:instrText xml:space="preserve"> PAGEREF _Toc78302504 \h </w:instrText>
            </w:r>
            <w:r w:rsidR="007E0A90">
              <w:rPr>
                <w:noProof/>
                <w:webHidden/>
              </w:rPr>
            </w:r>
            <w:r w:rsidR="007E0A90">
              <w:rPr>
                <w:noProof/>
                <w:webHidden/>
              </w:rPr>
              <w:fldChar w:fldCharType="separate"/>
            </w:r>
            <w:r w:rsidR="007E0A90">
              <w:rPr>
                <w:noProof/>
                <w:webHidden/>
              </w:rPr>
              <w:t>89</w:t>
            </w:r>
            <w:r w:rsidR="007E0A90">
              <w:rPr>
                <w:noProof/>
                <w:webHidden/>
              </w:rPr>
              <w:fldChar w:fldCharType="end"/>
            </w:r>
          </w:hyperlink>
        </w:p>
        <w:p w14:paraId="0A3ACF5F" w14:textId="2B2FE7D6" w:rsidR="007E0A90" w:rsidRDefault="00E20257">
          <w:pPr>
            <w:pStyle w:val="TDC1"/>
            <w:tabs>
              <w:tab w:val="left" w:pos="442"/>
              <w:tab w:val="right" w:leader="dot" w:pos="9060"/>
            </w:tabs>
            <w:rPr>
              <w:rFonts w:asciiTheme="minorHAnsi" w:eastAsiaTheme="minorEastAsia" w:hAnsiTheme="minorHAnsi"/>
              <w:noProof/>
              <w:lang w:eastAsia="es-ES"/>
            </w:rPr>
          </w:pPr>
          <w:hyperlink w:anchor="_Toc78302505" w:history="1">
            <w:r w:rsidR="007E0A90" w:rsidRPr="00943736">
              <w:rPr>
                <w:rStyle w:val="Hipervnculo"/>
                <w:rFonts w:cs="Arial"/>
                <w:noProof/>
              </w:rPr>
              <w:t>8.</w:t>
            </w:r>
            <w:r w:rsidR="007E0A90">
              <w:rPr>
                <w:rFonts w:asciiTheme="minorHAnsi" w:eastAsiaTheme="minorEastAsia" w:hAnsiTheme="minorHAnsi"/>
                <w:noProof/>
                <w:lang w:eastAsia="es-ES"/>
              </w:rPr>
              <w:tab/>
            </w:r>
            <w:r w:rsidR="007E0A90" w:rsidRPr="00943736">
              <w:rPr>
                <w:rStyle w:val="Hipervnculo"/>
                <w:rFonts w:cs="Arial"/>
                <w:noProof/>
              </w:rPr>
              <w:t>PLANIFICACIÓN TEMPORAL Y PRESUPUESTO</w:t>
            </w:r>
            <w:r w:rsidR="007E0A90">
              <w:rPr>
                <w:noProof/>
                <w:webHidden/>
              </w:rPr>
              <w:tab/>
            </w:r>
            <w:r w:rsidR="007E0A90">
              <w:rPr>
                <w:noProof/>
                <w:webHidden/>
              </w:rPr>
              <w:fldChar w:fldCharType="begin"/>
            </w:r>
            <w:r w:rsidR="007E0A90">
              <w:rPr>
                <w:noProof/>
                <w:webHidden/>
              </w:rPr>
              <w:instrText xml:space="preserve"> PAGEREF _Toc78302505 \h </w:instrText>
            </w:r>
            <w:r w:rsidR="007E0A90">
              <w:rPr>
                <w:noProof/>
                <w:webHidden/>
              </w:rPr>
            </w:r>
            <w:r w:rsidR="007E0A90">
              <w:rPr>
                <w:noProof/>
                <w:webHidden/>
              </w:rPr>
              <w:fldChar w:fldCharType="separate"/>
            </w:r>
            <w:r w:rsidR="007E0A90">
              <w:rPr>
                <w:noProof/>
                <w:webHidden/>
              </w:rPr>
              <w:t>90</w:t>
            </w:r>
            <w:r w:rsidR="007E0A90">
              <w:rPr>
                <w:noProof/>
                <w:webHidden/>
              </w:rPr>
              <w:fldChar w:fldCharType="end"/>
            </w:r>
          </w:hyperlink>
        </w:p>
        <w:p w14:paraId="0D322EFB" w14:textId="4DA750B0" w:rsidR="007E0A90" w:rsidRDefault="00E20257">
          <w:pPr>
            <w:pStyle w:val="TDC1"/>
            <w:tabs>
              <w:tab w:val="left" w:pos="442"/>
              <w:tab w:val="right" w:leader="dot" w:pos="9060"/>
            </w:tabs>
            <w:rPr>
              <w:rFonts w:asciiTheme="minorHAnsi" w:eastAsiaTheme="minorEastAsia" w:hAnsiTheme="minorHAnsi"/>
              <w:noProof/>
              <w:lang w:eastAsia="es-ES"/>
            </w:rPr>
          </w:pPr>
          <w:hyperlink w:anchor="_Toc78302506" w:history="1">
            <w:r w:rsidR="007E0A90" w:rsidRPr="00943736">
              <w:rPr>
                <w:rStyle w:val="Hipervnculo"/>
                <w:rFonts w:cs="Arial"/>
                <w:noProof/>
              </w:rPr>
              <w:t>9.</w:t>
            </w:r>
            <w:r w:rsidR="007E0A90">
              <w:rPr>
                <w:rFonts w:asciiTheme="minorHAnsi" w:eastAsiaTheme="minorEastAsia" w:hAnsiTheme="minorHAnsi"/>
                <w:noProof/>
                <w:lang w:eastAsia="es-ES"/>
              </w:rPr>
              <w:tab/>
            </w:r>
            <w:r w:rsidR="007E0A90" w:rsidRPr="00943736">
              <w:rPr>
                <w:rStyle w:val="Hipervnculo"/>
                <w:rFonts w:cs="Arial"/>
                <w:noProof/>
              </w:rPr>
              <w:t>BIBLIOGRAFÍA</w:t>
            </w:r>
            <w:r w:rsidR="007E0A90">
              <w:rPr>
                <w:noProof/>
                <w:webHidden/>
              </w:rPr>
              <w:tab/>
            </w:r>
            <w:r w:rsidR="007E0A90">
              <w:rPr>
                <w:noProof/>
                <w:webHidden/>
              </w:rPr>
              <w:fldChar w:fldCharType="begin"/>
            </w:r>
            <w:r w:rsidR="007E0A90">
              <w:rPr>
                <w:noProof/>
                <w:webHidden/>
              </w:rPr>
              <w:instrText xml:space="preserve"> PAGEREF _Toc78302506 \h </w:instrText>
            </w:r>
            <w:r w:rsidR="007E0A90">
              <w:rPr>
                <w:noProof/>
                <w:webHidden/>
              </w:rPr>
            </w:r>
            <w:r w:rsidR="007E0A90">
              <w:rPr>
                <w:noProof/>
                <w:webHidden/>
              </w:rPr>
              <w:fldChar w:fldCharType="separate"/>
            </w:r>
            <w:r w:rsidR="007E0A90">
              <w:rPr>
                <w:noProof/>
                <w:webHidden/>
              </w:rPr>
              <w:t>91</w:t>
            </w:r>
            <w:r w:rsidR="007E0A90">
              <w:rPr>
                <w:noProof/>
                <w:webHidden/>
              </w:rPr>
              <w:fldChar w:fldCharType="end"/>
            </w:r>
          </w:hyperlink>
        </w:p>
        <w:p w14:paraId="05BC9C88" w14:textId="594100E3" w:rsidR="00B345B0" w:rsidRDefault="00ED2FB8" w:rsidP="00ED2FB8">
          <w:r>
            <w:fldChar w:fldCharType="end"/>
          </w:r>
        </w:p>
      </w:sdtContent>
    </w:sdt>
    <w:p w14:paraId="3AC2539F" w14:textId="10FE9F2E" w:rsidR="00DC46B0" w:rsidRDefault="00DC46B0">
      <w:r>
        <w:br w:type="page"/>
      </w:r>
    </w:p>
    <w:p w14:paraId="03545FA7" w14:textId="39CC0A11" w:rsidR="00F321D3" w:rsidRPr="00990A9B" w:rsidRDefault="00F321D3" w:rsidP="004E6EB3">
      <w:pPr>
        <w:pStyle w:val="Ttulo1"/>
        <w:jc w:val="both"/>
        <w:rPr>
          <w:rFonts w:cs="Arial"/>
          <w:szCs w:val="36"/>
        </w:rPr>
      </w:pPr>
      <w:bookmarkStart w:id="3" w:name="_Toc78302388"/>
      <w:r w:rsidRPr="00990A9B">
        <w:rPr>
          <w:rFonts w:cs="Arial"/>
          <w:szCs w:val="36"/>
        </w:rPr>
        <w:lastRenderedPageBreak/>
        <w:t>ABREVIATURAS Y ACRÓNIMOS</w:t>
      </w:r>
      <w:bookmarkEnd w:id="3"/>
    </w:p>
    <w:p w14:paraId="246BF34D" w14:textId="6519E4F3" w:rsidR="004E6EB3" w:rsidRDefault="004E6EB3" w:rsidP="004E6EB3">
      <w:pPr>
        <w:jc w:val="both"/>
        <w:rPr>
          <w:rFonts w:cs="Arial"/>
        </w:rPr>
      </w:pPr>
    </w:p>
    <w:tbl>
      <w:tblPr>
        <w:tblW w:w="0" w:type="auto"/>
        <w:jc w:val="center"/>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Look w:val="04A0" w:firstRow="1" w:lastRow="0" w:firstColumn="1" w:lastColumn="0" w:noHBand="0" w:noVBand="1"/>
      </w:tblPr>
      <w:tblGrid>
        <w:gridCol w:w="4530"/>
        <w:gridCol w:w="4530"/>
      </w:tblGrid>
      <w:tr w:rsidR="004E51B5" w14:paraId="14A1800A" w14:textId="77777777" w:rsidTr="004E51B5">
        <w:trPr>
          <w:trHeight w:val="253"/>
          <w:jc w:val="center"/>
        </w:trPr>
        <w:tc>
          <w:tcPr>
            <w:tcW w:w="4530" w:type="dxa"/>
            <w:vAlign w:val="center"/>
          </w:tcPr>
          <w:p w14:paraId="74F93110" w14:textId="2C21AE27" w:rsidR="004E51B5" w:rsidRDefault="004E51B5" w:rsidP="004E51B5">
            <w:pPr>
              <w:jc w:val="center"/>
              <w:rPr>
                <w:rFonts w:cs="Arial"/>
              </w:rPr>
            </w:pPr>
            <w:r>
              <w:rPr>
                <w:rFonts w:cs="Arial"/>
              </w:rPr>
              <w:t>IoT</w:t>
            </w:r>
          </w:p>
        </w:tc>
        <w:tc>
          <w:tcPr>
            <w:tcW w:w="4530" w:type="dxa"/>
            <w:vAlign w:val="center"/>
          </w:tcPr>
          <w:p w14:paraId="16DC186B" w14:textId="7A9B7528" w:rsidR="004E51B5" w:rsidRPr="004E51B5" w:rsidRDefault="004E51B5" w:rsidP="004E51B5">
            <w:pPr>
              <w:jc w:val="center"/>
              <w:rPr>
                <w:rFonts w:cs="Arial"/>
                <w:b/>
                <w:bCs/>
              </w:rPr>
            </w:pPr>
            <w:r>
              <w:rPr>
                <w:rFonts w:cs="Arial"/>
              </w:rPr>
              <w:t>Internet of Things</w:t>
            </w:r>
          </w:p>
        </w:tc>
      </w:tr>
      <w:tr w:rsidR="003679BA" w14:paraId="0130343C" w14:textId="77777777" w:rsidTr="004E51B5">
        <w:trPr>
          <w:trHeight w:val="253"/>
          <w:jc w:val="center"/>
        </w:trPr>
        <w:tc>
          <w:tcPr>
            <w:tcW w:w="4530" w:type="dxa"/>
            <w:vAlign w:val="center"/>
          </w:tcPr>
          <w:p w14:paraId="5110F0C6" w14:textId="67661778" w:rsidR="003679BA" w:rsidRDefault="003679BA" w:rsidP="004E51B5">
            <w:pPr>
              <w:jc w:val="center"/>
              <w:rPr>
                <w:rFonts w:cs="Arial"/>
              </w:rPr>
            </w:pPr>
            <w:r>
              <w:rPr>
                <w:rFonts w:cs="Arial"/>
              </w:rPr>
              <w:t>WAN</w:t>
            </w:r>
          </w:p>
        </w:tc>
        <w:tc>
          <w:tcPr>
            <w:tcW w:w="4530" w:type="dxa"/>
            <w:vAlign w:val="center"/>
          </w:tcPr>
          <w:p w14:paraId="11F1B818" w14:textId="7050ED58" w:rsidR="003679BA" w:rsidRPr="003679BA" w:rsidRDefault="003679BA" w:rsidP="003679BA">
            <w:pPr>
              <w:jc w:val="center"/>
              <w:rPr>
                <w:rFonts w:cs="Arial"/>
              </w:rPr>
            </w:pPr>
            <w:r>
              <w:rPr>
                <w:rFonts w:cs="Arial"/>
              </w:rPr>
              <w:t>Wide Area Network</w:t>
            </w:r>
          </w:p>
        </w:tc>
      </w:tr>
      <w:tr w:rsidR="003679BA" w14:paraId="636D60CA" w14:textId="77777777" w:rsidTr="004E51B5">
        <w:trPr>
          <w:trHeight w:val="253"/>
          <w:jc w:val="center"/>
        </w:trPr>
        <w:tc>
          <w:tcPr>
            <w:tcW w:w="4530" w:type="dxa"/>
            <w:vAlign w:val="center"/>
          </w:tcPr>
          <w:p w14:paraId="0F934775" w14:textId="66D88DC3" w:rsidR="003679BA" w:rsidRDefault="003679BA" w:rsidP="004E51B5">
            <w:pPr>
              <w:jc w:val="center"/>
              <w:rPr>
                <w:rFonts w:cs="Arial"/>
              </w:rPr>
            </w:pPr>
            <w:r>
              <w:rPr>
                <w:rFonts w:cs="Arial"/>
              </w:rPr>
              <w:t>LAN</w:t>
            </w:r>
          </w:p>
        </w:tc>
        <w:tc>
          <w:tcPr>
            <w:tcW w:w="4530" w:type="dxa"/>
            <w:vAlign w:val="center"/>
          </w:tcPr>
          <w:p w14:paraId="2029173E" w14:textId="0FD1020F" w:rsidR="003679BA" w:rsidRDefault="003679BA" w:rsidP="003679BA">
            <w:pPr>
              <w:ind w:left="708" w:hanging="708"/>
              <w:jc w:val="center"/>
              <w:rPr>
                <w:rFonts w:cs="Arial"/>
              </w:rPr>
            </w:pPr>
            <w:r>
              <w:rPr>
                <w:rFonts w:cs="Arial"/>
              </w:rPr>
              <w:t>Local Area Network</w:t>
            </w:r>
          </w:p>
        </w:tc>
      </w:tr>
      <w:tr w:rsidR="003679BA" w14:paraId="580B5B61" w14:textId="77777777" w:rsidTr="004E51B5">
        <w:trPr>
          <w:trHeight w:val="253"/>
          <w:jc w:val="center"/>
        </w:trPr>
        <w:tc>
          <w:tcPr>
            <w:tcW w:w="4530" w:type="dxa"/>
            <w:vAlign w:val="center"/>
          </w:tcPr>
          <w:p w14:paraId="7A8B1982" w14:textId="68CEDF4B" w:rsidR="003679BA" w:rsidRDefault="003679BA" w:rsidP="004E51B5">
            <w:pPr>
              <w:jc w:val="center"/>
              <w:rPr>
                <w:rFonts w:cs="Arial"/>
              </w:rPr>
            </w:pPr>
            <w:r>
              <w:rPr>
                <w:rFonts w:cs="Arial"/>
              </w:rPr>
              <w:t>MAN</w:t>
            </w:r>
          </w:p>
        </w:tc>
        <w:tc>
          <w:tcPr>
            <w:tcW w:w="4530" w:type="dxa"/>
            <w:vAlign w:val="center"/>
          </w:tcPr>
          <w:p w14:paraId="455E91C7" w14:textId="11A6FB3C" w:rsidR="003679BA" w:rsidRDefault="003679BA" w:rsidP="003679BA">
            <w:pPr>
              <w:jc w:val="center"/>
              <w:rPr>
                <w:rFonts w:cs="Arial"/>
              </w:rPr>
            </w:pPr>
            <w:proofErr w:type="spellStart"/>
            <w:r>
              <w:rPr>
                <w:rFonts w:cs="Arial"/>
              </w:rPr>
              <w:t>Metropolitan</w:t>
            </w:r>
            <w:proofErr w:type="spellEnd"/>
            <w:r>
              <w:rPr>
                <w:rFonts w:cs="Arial"/>
              </w:rPr>
              <w:t xml:space="preserve"> Area Network</w:t>
            </w:r>
          </w:p>
        </w:tc>
      </w:tr>
      <w:tr w:rsidR="003679BA" w14:paraId="5090E719" w14:textId="77777777" w:rsidTr="004E51B5">
        <w:trPr>
          <w:trHeight w:val="253"/>
          <w:jc w:val="center"/>
        </w:trPr>
        <w:tc>
          <w:tcPr>
            <w:tcW w:w="4530" w:type="dxa"/>
            <w:vAlign w:val="center"/>
          </w:tcPr>
          <w:p w14:paraId="07440E47" w14:textId="3355950B" w:rsidR="003679BA" w:rsidRDefault="003679BA" w:rsidP="004E51B5">
            <w:pPr>
              <w:jc w:val="center"/>
              <w:rPr>
                <w:rFonts w:cs="Arial"/>
              </w:rPr>
            </w:pPr>
            <w:r>
              <w:rPr>
                <w:rFonts w:cs="Arial"/>
              </w:rPr>
              <w:t>PAN</w:t>
            </w:r>
          </w:p>
        </w:tc>
        <w:tc>
          <w:tcPr>
            <w:tcW w:w="4530" w:type="dxa"/>
            <w:vAlign w:val="center"/>
          </w:tcPr>
          <w:p w14:paraId="58E47CB4" w14:textId="1D7EFF30" w:rsidR="003679BA" w:rsidRDefault="003679BA" w:rsidP="003679BA">
            <w:pPr>
              <w:jc w:val="center"/>
              <w:rPr>
                <w:rFonts w:cs="Arial"/>
              </w:rPr>
            </w:pPr>
            <w:r>
              <w:rPr>
                <w:rFonts w:cs="Arial"/>
              </w:rPr>
              <w:t>Personal Area Network</w:t>
            </w:r>
          </w:p>
        </w:tc>
      </w:tr>
      <w:tr w:rsidR="003679BA" w:rsidRPr="001065B5" w14:paraId="006FC8B6" w14:textId="77777777" w:rsidTr="004E51B5">
        <w:trPr>
          <w:trHeight w:val="253"/>
          <w:jc w:val="center"/>
        </w:trPr>
        <w:tc>
          <w:tcPr>
            <w:tcW w:w="4530" w:type="dxa"/>
            <w:vAlign w:val="center"/>
          </w:tcPr>
          <w:p w14:paraId="1C7ECB64" w14:textId="0127A0E2" w:rsidR="003679BA" w:rsidRDefault="003679BA" w:rsidP="004E51B5">
            <w:pPr>
              <w:jc w:val="center"/>
              <w:rPr>
                <w:rFonts w:cs="Arial"/>
              </w:rPr>
            </w:pPr>
            <w:r>
              <w:rPr>
                <w:rFonts w:cs="Arial"/>
              </w:rPr>
              <w:t>LPWAN</w:t>
            </w:r>
          </w:p>
        </w:tc>
        <w:tc>
          <w:tcPr>
            <w:tcW w:w="4530" w:type="dxa"/>
            <w:vAlign w:val="center"/>
          </w:tcPr>
          <w:p w14:paraId="474D6D88" w14:textId="4DEC36B4" w:rsidR="003679BA" w:rsidRPr="003679BA" w:rsidRDefault="003679BA" w:rsidP="003679BA">
            <w:pPr>
              <w:jc w:val="center"/>
              <w:rPr>
                <w:rFonts w:cs="Arial"/>
                <w:lang w:val="en-GB"/>
              </w:rPr>
            </w:pPr>
            <w:r w:rsidRPr="003679BA">
              <w:rPr>
                <w:rFonts w:cs="Arial"/>
                <w:lang w:val="en-GB"/>
              </w:rPr>
              <w:t>Low Power Wide Area N</w:t>
            </w:r>
            <w:r>
              <w:rPr>
                <w:rFonts w:cs="Arial"/>
                <w:lang w:val="en-GB"/>
              </w:rPr>
              <w:t>etwork</w:t>
            </w:r>
          </w:p>
        </w:tc>
      </w:tr>
      <w:tr w:rsidR="003679BA" w:rsidRPr="003679BA" w14:paraId="1A0CF866" w14:textId="77777777" w:rsidTr="004E51B5">
        <w:trPr>
          <w:trHeight w:val="253"/>
          <w:jc w:val="center"/>
        </w:trPr>
        <w:tc>
          <w:tcPr>
            <w:tcW w:w="4530" w:type="dxa"/>
            <w:vAlign w:val="center"/>
          </w:tcPr>
          <w:p w14:paraId="292ECB6C" w14:textId="6481267C" w:rsidR="003679BA" w:rsidRDefault="00214DCF" w:rsidP="004E51B5">
            <w:pPr>
              <w:jc w:val="center"/>
              <w:rPr>
                <w:rFonts w:cs="Arial"/>
              </w:rPr>
            </w:pPr>
            <w:r>
              <w:rPr>
                <w:rFonts w:cs="Arial"/>
              </w:rPr>
              <w:t>WSN</w:t>
            </w:r>
          </w:p>
        </w:tc>
        <w:tc>
          <w:tcPr>
            <w:tcW w:w="4530" w:type="dxa"/>
            <w:vAlign w:val="center"/>
          </w:tcPr>
          <w:p w14:paraId="033EC4B5" w14:textId="717B2419" w:rsidR="003679BA" w:rsidRPr="003679BA" w:rsidRDefault="00214DCF" w:rsidP="003679BA">
            <w:pPr>
              <w:jc w:val="center"/>
              <w:rPr>
                <w:rFonts w:cs="Arial"/>
                <w:lang w:val="en-GB"/>
              </w:rPr>
            </w:pPr>
            <w:r>
              <w:rPr>
                <w:rFonts w:cs="Arial"/>
                <w:lang w:val="en-GB"/>
              </w:rPr>
              <w:t>Wireless Sensor Networks</w:t>
            </w:r>
          </w:p>
        </w:tc>
      </w:tr>
      <w:tr w:rsidR="00214DCF" w:rsidRPr="003679BA" w14:paraId="7934CCF2" w14:textId="77777777" w:rsidTr="004E51B5">
        <w:trPr>
          <w:trHeight w:val="253"/>
          <w:jc w:val="center"/>
        </w:trPr>
        <w:tc>
          <w:tcPr>
            <w:tcW w:w="4530" w:type="dxa"/>
            <w:vAlign w:val="center"/>
          </w:tcPr>
          <w:p w14:paraId="528C250B" w14:textId="4AB0F7CE" w:rsidR="00214DCF" w:rsidRDefault="00214DCF" w:rsidP="004E51B5">
            <w:pPr>
              <w:jc w:val="center"/>
              <w:rPr>
                <w:rFonts w:cs="Arial"/>
              </w:rPr>
            </w:pPr>
            <w:r>
              <w:rPr>
                <w:rFonts w:cs="Arial"/>
              </w:rPr>
              <w:t>M2M</w:t>
            </w:r>
          </w:p>
        </w:tc>
        <w:tc>
          <w:tcPr>
            <w:tcW w:w="4530" w:type="dxa"/>
            <w:vAlign w:val="center"/>
          </w:tcPr>
          <w:p w14:paraId="6575F494" w14:textId="54A0E582" w:rsidR="00214DCF" w:rsidRDefault="00214DCF" w:rsidP="003679BA">
            <w:pPr>
              <w:jc w:val="center"/>
              <w:rPr>
                <w:rFonts w:cs="Arial"/>
                <w:lang w:val="en-GB"/>
              </w:rPr>
            </w:pPr>
            <w:r>
              <w:rPr>
                <w:rFonts w:cs="Arial"/>
                <w:lang w:val="en-GB"/>
              </w:rPr>
              <w:t>Machine to Machine</w:t>
            </w:r>
          </w:p>
        </w:tc>
      </w:tr>
      <w:tr w:rsidR="00214DCF" w:rsidRPr="003679BA" w14:paraId="64AA508A" w14:textId="77777777" w:rsidTr="004E51B5">
        <w:trPr>
          <w:trHeight w:val="253"/>
          <w:jc w:val="center"/>
        </w:trPr>
        <w:tc>
          <w:tcPr>
            <w:tcW w:w="4530" w:type="dxa"/>
            <w:vAlign w:val="center"/>
          </w:tcPr>
          <w:p w14:paraId="082D8846" w14:textId="5166A8B9" w:rsidR="00214DCF" w:rsidRDefault="00214DCF" w:rsidP="004E51B5">
            <w:pPr>
              <w:jc w:val="center"/>
              <w:rPr>
                <w:rFonts w:cs="Arial"/>
              </w:rPr>
            </w:pPr>
            <w:r>
              <w:rPr>
                <w:rFonts w:cs="Arial"/>
              </w:rPr>
              <w:t>LTE</w:t>
            </w:r>
          </w:p>
        </w:tc>
        <w:tc>
          <w:tcPr>
            <w:tcW w:w="4530" w:type="dxa"/>
            <w:vAlign w:val="center"/>
          </w:tcPr>
          <w:p w14:paraId="55D19768" w14:textId="0CF1242F" w:rsidR="00214DCF" w:rsidRDefault="00214DCF" w:rsidP="003679BA">
            <w:pPr>
              <w:jc w:val="center"/>
              <w:rPr>
                <w:rFonts w:cs="Arial"/>
                <w:lang w:val="en-GB"/>
              </w:rPr>
            </w:pPr>
            <w:r>
              <w:rPr>
                <w:rFonts w:cs="Arial"/>
                <w:lang w:val="en-GB"/>
              </w:rPr>
              <w:t>Long Term Evolution</w:t>
            </w:r>
          </w:p>
        </w:tc>
      </w:tr>
      <w:tr w:rsidR="00214DCF" w:rsidRPr="003679BA" w14:paraId="69ED81AF" w14:textId="77777777" w:rsidTr="004E51B5">
        <w:trPr>
          <w:trHeight w:val="253"/>
          <w:jc w:val="center"/>
        </w:trPr>
        <w:tc>
          <w:tcPr>
            <w:tcW w:w="4530" w:type="dxa"/>
            <w:vAlign w:val="center"/>
          </w:tcPr>
          <w:p w14:paraId="63382D48" w14:textId="6FE66A23" w:rsidR="00214DCF" w:rsidRDefault="00214DCF" w:rsidP="004E51B5">
            <w:pPr>
              <w:jc w:val="center"/>
              <w:rPr>
                <w:rFonts w:cs="Arial"/>
              </w:rPr>
            </w:pPr>
            <w:r>
              <w:rPr>
                <w:rFonts w:cs="Arial"/>
              </w:rPr>
              <w:t>IPv6</w:t>
            </w:r>
          </w:p>
        </w:tc>
        <w:tc>
          <w:tcPr>
            <w:tcW w:w="4530" w:type="dxa"/>
            <w:vAlign w:val="center"/>
          </w:tcPr>
          <w:p w14:paraId="7D2E07C8" w14:textId="123F403C" w:rsidR="00214DCF" w:rsidRDefault="00214DCF" w:rsidP="003679BA">
            <w:pPr>
              <w:jc w:val="center"/>
              <w:rPr>
                <w:rFonts w:cs="Arial"/>
                <w:lang w:val="en-GB"/>
              </w:rPr>
            </w:pPr>
            <w:r>
              <w:rPr>
                <w:rFonts w:cs="Arial"/>
                <w:lang w:val="en-GB"/>
              </w:rPr>
              <w:t>Internet Protocol version 6</w:t>
            </w:r>
          </w:p>
        </w:tc>
      </w:tr>
      <w:tr w:rsidR="00214DCF" w:rsidRPr="003679BA" w14:paraId="64810E60" w14:textId="77777777" w:rsidTr="004E51B5">
        <w:trPr>
          <w:trHeight w:val="253"/>
          <w:jc w:val="center"/>
        </w:trPr>
        <w:tc>
          <w:tcPr>
            <w:tcW w:w="4530" w:type="dxa"/>
            <w:vAlign w:val="center"/>
          </w:tcPr>
          <w:p w14:paraId="49F8E953" w14:textId="799BF1E0" w:rsidR="00214DCF" w:rsidRDefault="00214DCF" w:rsidP="004E51B5">
            <w:pPr>
              <w:jc w:val="center"/>
              <w:rPr>
                <w:rFonts w:cs="Arial"/>
              </w:rPr>
            </w:pPr>
            <w:r>
              <w:rPr>
                <w:rFonts w:cs="Arial"/>
              </w:rPr>
              <w:t>IPv4</w:t>
            </w:r>
          </w:p>
        </w:tc>
        <w:tc>
          <w:tcPr>
            <w:tcW w:w="4530" w:type="dxa"/>
            <w:vAlign w:val="center"/>
          </w:tcPr>
          <w:p w14:paraId="6D1BF489" w14:textId="6D63486B" w:rsidR="00214DCF" w:rsidRDefault="00214DCF" w:rsidP="00214DCF">
            <w:pPr>
              <w:jc w:val="center"/>
              <w:rPr>
                <w:rFonts w:cs="Arial"/>
                <w:lang w:val="en-GB"/>
              </w:rPr>
            </w:pPr>
            <w:r>
              <w:rPr>
                <w:rFonts w:cs="Arial"/>
                <w:lang w:val="en-GB"/>
              </w:rPr>
              <w:t>Internet Protocol version 4</w:t>
            </w:r>
          </w:p>
        </w:tc>
      </w:tr>
      <w:tr w:rsidR="00214DCF" w:rsidRPr="003679BA" w14:paraId="23BA9761" w14:textId="77777777" w:rsidTr="004E51B5">
        <w:trPr>
          <w:trHeight w:val="253"/>
          <w:jc w:val="center"/>
        </w:trPr>
        <w:tc>
          <w:tcPr>
            <w:tcW w:w="4530" w:type="dxa"/>
            <w:vAlign w:val="center"/>
          </w:tcPr>
          <w:p w14:paraId="3EBDD9C7" w14:textId="63C9CEBD" w:rsidR="00214DCF" w:rsidRDefault="00724D75" w:rsidP="004E51B5">
            <w:pPr>
              <w:jc w:val="center"/>
              <w:rPr>
                <w:rFonts w:cs="Arial"/>
              </w:rPr>
            </w:pPr>
            <w:r>
              <w:rPr>
                <w:rFonts w:cs="Arial"/>
              </w:rPr>
              <w:t>SOA</w:t>
            </w:r>
          </w:p>
        </w:tc>
        <w:tc>
          <w:tcPr>
            <w:tcW w:w="4530" w:type="dxa"/>
            <w:vAlign w:val="center"/>
          </w:tcPr>
          <w:p w14:paraId="14588A34" w14:textId="6AA47D9B" w:rsidR="00214DCF" w:rsidRDefault="00724D75" w:rsidP="003679BA">
            <w:pPr>
              <w:jc w:val="center"/>
              <w:rPr>
                <w:rFonts w:cs="Arial"/>
                <w:lang w:val="en-GB"/>
              </w:rPr>
            </w:pPr>
            <w:r>
              <w:rPr>
                <w:rFonts w:cs="Arial"/>
                <w:lang w:val="en-GB"/>
              </w:rPr>
              <w:t>Service Oriented Architecture</w:t>
            </w:r>
          </w:p>
        </w:tc>
      </w:tr>
      <w:tr w:rsidR="00724D75" w:rsidRPr="003679BA" w14:paraId="6F895788" w14:textId="77777777" w:rsidTr="004E51B5">
        <w:trPr>
          <w:trHeight w:val="253"/>
          <w:jc w:val="center"/>
        </w:trPr>
        <w:tc>
          <w:tcPr>
            <w:tcW w:w="4530" w:type="dxa"/>
            <w:vAlign w:val="center"/>
          </w:tcPr>
          <w:p w14:paraId="5362B4F3" w14:textId="444F3C04" w:rsidR="00724D75" w:rsidRDefault="00724D75" w:rsidP="004E51B5">
            <w:pPr>
              <w:jc w:val="center"/>
              <w:rPr>
                <w:rFonts w:cs="Arial"/>
              </w:rPr>
            </w:pPr>
            <w:proofErr w:type="spellStart"/>
            <w:r>
              <w:rPr>
                <w:rFonts w:cs="Arial"/>
              </w:rPr>
              <w:t>QoS</w:t>
            </w:r>
            <w:proofErr w:type="spellEnd"/>
          </w:p>
        </w:tc>
        <w:tc>
          <w:tcPr>
            <w:tcW w:w="4530" w:type="dxa"/>
            <w:vAlign w:val="center"/>
          </w:tcPr>
          <w:p w14:paraId="0CC4A8B8" w14:textId="7374DA26" w:rsidR="00724D75" w:rsidRDefault="00724D75" w:rsidP="003679BA">
            <w:pPr>
              <w:jc w:val="center"/>
              <w:rPr>
                <w:rFonts w:cs="Arial"/>
                <w:lang w:val="en-GB"/>
              </w:rPr>
            </w:pPr>
            <w:r>
              <w:rPr>
                <w:rFonts w:cs="Arial"/>
                <w:lang w:val="en-GB"/>
              </w:rPr>
              <w:t>Quality of Service</w:t>
            </w:r>
          </w:p>
        </w:tc>
      </w:tr>
      <w:tr w:rsidR="00724D75" w:rsidRPr="003679BA" w14:paraId="5F5C8CFD" w14:textId="77777777" w:rsidTr="004E51B5">
        <w:trPr>
          <w:trHeight w:val="253"/>
          <w:jc w:val="center"/>
        </w:trPr>
        <w:tc>
          <w:tcPr>
            <w:tcW w:w="4530" w:type="dxa"/>
            <w:vAlign w:val="center"/>
          </w:tcPr>
          <w:p w14:paraId="3D285DAB" w14:textId="5590131A" w:rsidR="00724D75" w:rsidRDefault="00724D75" w:rsidP="004E51B5">
            <w:pPr>
              <w:jc w:val="center"/>
              <w:rPr>
                <w:rFonts w:cs="Arial"/>
              </w:rPr>
            </w:pPr>
            <w:r>
              <w:rPr>
                <w:rFonts w:cs="Arial"/>
              </w:rPr>
              <w:t>IFP</w:t>
            </w:r>
          </w:p>
        </w:tc>
        <w:tc>
          <w:tcPr>
            <w:tcW w:w="4530" w:type="dxa"/>
            <w:vAlign w:val="center"/>
          </w:tcPr>
          <w:p w14:paraId="509E2E21" w14:textId="0696EB9B" w:rsidR="00724D75" w:rsidRDefault="00724D75" w:rsidP="003679BA">
            <w:pPr>
              <w:jc w:val="center"/>
              <w:rPr>
                <w:rFonts w:cs="Arial"/>
                <w:lang w:val="en-GB"/>
              </w:rPr>
            </w:pPr>
            <w:proofErr w:type="spellStart"/>
            <w:r>
              <w:rPr>
                <w:rFonts w:cs="Arial"/>
                <w:lang w:val="en-GB"/>
              </w:rPr>
              <w:t>InterFace</w:t>
            </w:r>
            <w:proofErr w:type="spellEnd"/>
            <w:r>
              <w:rPr>
                <w:rFonts w:cs="Arial"/>
                <w:lang w:val="en-GB"/>
              </w:rPr>
              <w:t xml:space="preserve"> Profile</w:t>
            </w:r>
          </w:p>
        </w:tc>
      </w:tr>
      <w:tr w:rsidR="00724D75" w:rsidRPr="003679BA" w14:paraId="387D705D" w14:textId="77777777" w:rsidTr="004E51B5">
        <w:trPr>
          <w:trHeight w:val="253"/>
          <w:jc w:val="center"/>
        </w:trPr>
        <w:tc>
          <w:tcPr>
            <w:tcW w:w="4530" w:type="dxa"/>
            <w:vAlign w:val="center"/>
          </w:tcPr>
          <w:p w14:paraId="3EE703D2" w14:textId="0A5E235C" w:rsidR="00724D75" w:rsidRDefault="00724D75" w:rsidP="004E51B5">
            <w:pPr>
              <w:jc w:val="center"/>
              <w:rPr>
                <w:rFonts w:cs="Arial"/>
              </w:rPr>
            </w:pPr>
            <w:r>
              <w:rPr>
                <w:rFonts w:cs="Arial"/>
              </w:rPr>
              <w:t>SPP</w:t>
            </w:r>
          </w:p>
        </w:tc>
        <w:tc>
          <w:tcPr>
            <w:tcW w:w="4530" w:type="dxa"/>
            <w:vAlign w:val="center"/>
          </w:tcPr>
          <w:p w14:paraId="3F8A5220" w14:textId="1A89A81F" w:rsidR="00724D75" w:rsidRDefault="00724D75" w:rsidP="003679BA">
            <w:pPr>
              <w:jc w:val="center"/>
              <w:rPr>
                <w:rFonts w:cs="Arial"/>
                <w:lang w:val="en-GB"/>
              </w:rPr>
            </w:pPr>
            <w:r>
              <w:rPr>
                <w:rFonts w:cs="Arial"/>
                <w:lang w:val="en-GB"/>
              </w:rPr>
              <w:t>Service Provisioning Process</w:t>
            </w:r>
          </w:p>
        </w:tc>
      </w:tr>
      <w:tr w:rsidR="00724D75" w:rsidRPr="003679BA" w14:paraId="5839EB4F" w14:textId="77777777" w:rsidTr="004E51B5">
        <w:trPr>
          <w:trHeight w:val="253"/>
          <w:jc w:val="center"/>
        </w:trPr>
        <w:tc>
          <w:tcPr>
            <w:tcW w:w="4530" w:type="dxa"/>
            <w:vAlign w:val="center"/>
          </w:tcPr>
          <w:p w14:paraId="663CBBAC" w14:textId="1FB94067" w:rsidR="00724D75" w:rsidRDefault="00724D75" w:rsidP="004E51B5">
            <w:pPr>
              <w:jc w:val="center"/>
              <w:rPr>
                <w:rFonts w:cs="Arial"/>
              </w:rPr>
            </w:pPr>
            <w:r>
              <w:rPr>
                <w:rFonts w:cs="Arial"/>
              </w:rPr>
              <w:t>WSDL</w:t>
            </w:r>
          </w:p>
        </w:tc>
        <w:tc>
          <w:tcPr>
            <w:tcW w:w="4530" w:type="dxa"/>
            <w:vAlign w:val="center"/>
          </w:tcPr>
          <w:p w14:paraId="42F8A760" w14:textId="33031C1C" w:rsidR="00724D75" w:rsidRDefault="00724D75" w:rsidP="003679BA">
            <w:pPr>
              <w:jc w:val="center"/>
              <w:rPr>
                <w:rFonts w:cs="Arial"/>
                <w:lang w:val="en-GB"/>
              </w:rPr>
            </w:pPr>
            <w:r>
              <w:rPr>
                <w:rFonts w:cs="Arial"/>
                <w:lang w:val="en-GB"/>
              </w:rPr>
              <w:t>Web Services Description Language</w:t>
            </w:r>
          </w:p>
        </w:tc>
      </w:tr>
      <w:tr w:rsidR="00724D75" w:rsidRPr="001065B5" w14:paraId="3B7025F7" w14:textId="77777777" w:rsidTr="004E51B5">
        <w:trPr>
          <w:trHeight w:val="253"/>
          <w:jc w:val="center"/>
        </w:trPr>
        <w:tc>
          <w:tcPr>
            <w:tcW w:w="4530" w:type="dxa"/>
            <w:vAlign w:val="center"/>
          </w:tcPr>
          <w:p w14:paraId="2A48D6A8" w14:textId="09F5BBAE" w:rsidR="00724D75" w:rsidRDefault="00724D75" w:rsidP="004E51B5">
            <w:pPr>
              <w:jc w:val="center"/>
              <w:rPr>
                <w:rFonts w:cs="Arial"/>
              </w:rPr>
            </w:pPr>
            <w:r>
              <w:rPr>
                <w:rFonts w:cs="Arial"/>
              </w:rPr>
              <w:t>6LoWPAN</w:t>
            </w:r>
          </w:p>
        </w:tc>
        <w:tc>
          <w:tcPr>
            <w:tcW w:w="4530" w:type="dxa"/>
            <w:vAlign w:val="center"/>
          </w:tcPr>
          <w:p w14:paraId="475FA600" w14:textId="3D984481" w:rsidR="00724D75" w:rsidRDefault="00724D75" w:rsidP="003679BA">
            <w:pPr>
              <w:jc w:val="center"/>
              <w:rPr>
                <w:rFonts w:cs="Arial"/>
                <w:lang w:val="en-GB"/>
              </w:rPr>
            </w:pPr>
            <w:r>
              <w:rPr>
                <w:rFonts w:cs="Arial"/>
                <w:lang w:val="en-GB"/>
              </w:rPr>
              <w:t>IPv6 over Low power Wide Personal Area Network</w:t>
            </w:r>
          </w:p>
        </w:tc>
      </w:tr>
      <w:tr w:rsidR="00724D75" w:rsidRPr="003679BA" w14:paraId="11F29296" w14:textId="77777777" w:rsidTr="004E51B5">
        <w:trPr>
          <w:trHeight w:val="253"/>
          <w:jc w:val="center"/>
        </w:trPr>
        <w:tc>
          <w:tcPr>
            <w:tcW w:w="4530" w:type="dxa"/>
            <w:vAlign w:val="center"/>
          </w:tcPr>
          <w:p w14:paraId="09B9077C" w14:textId="3A1A49B1" w:rsidR="00724D75" w:rsidRDefault="00724D75" w:rsidP="004E51B5">
            <w:pPr>
              <w:jc w:val="center"/>
              <w:rPr>
                <w:rFonts w:cs="Arial"/>
              </w:rPr>
            </w:pPr>
            <w:r>
              <w:rPr>
                <w:rFonts w:cs="Arial"/>
              </w:rPr>
              <w:t>WPAN</w:t>
            </w:r>
          </w:p>
        </w:tc>
        <w:tc>
          <w:tcPr>
            <w:tcW w:w="4530" w:type="dxa"/>
            <w:vAlign w:val="center"/>
          </w:tcPr>
          <w:p w14:paraId="1A60E309" w14:textId="6AA17571" w:rsidR="00724D75" w:rsidRDefault="00724D75" w:rsidP="003679BA">
            <w:pPr>
              <w:jc w:val="center"/>
              <w:rPr>
                <w:rFonts w:cs="Arial"/>
                <w:lang w:val="en-GB"/>
              </w:rPr>
            </w:pPr>
            <w:r>
              <w:rPr>
                <w:rFonts w:cs="Arial"/>
                <w:lang w:val="en-GB"/>
              </w:rPr>
              <w:t>Wide Personal Area Network</w:t>
            </w:r>
          </w:p>
        </w:tc>
      </w:tr>
      <w:tr w:rsidR="00724D75" w:rsidRPr="001065B5" w14:paraId="5F9C8F30" w14:textId="77777777" w:rsidTr="004E51B5">
        <w:trPr>
          <w:trHeight w:val="253"/>
          <w:jc w:val="center"/>
        </w:trPr>
        <w:tc>
          <w:tcPr>
            <w:tcW w:w="4530" w:type="dxa"/>
            <w:vAlign w:val="center"/>
          </w:tcPr>
          <w:p w14:paraId="3874F07D" w14:textId="76E2130C" w:rsidR="00724D75" w:rsidRDefault="00724D75" w:rsidP="004E51B5">
            <w:pPr>
              <w:jc w:val="center"/>
              <w:rPr>
                <w:rFonts w:cs="Arial"/>
              </w:rPr>
            </w:pPr>
            <w:r>
              <w:rPr>
                <w:rFonts w:cs="Arial"/>
              </w:rPr>
              <w:t>RPL</w:t>
            </w:r>
          </w:p>
        </w:tc>
        <w:tc>
          <w:tcPr>
            <w:tcW w:w="4530" w:type="dxa"/>
            <w:vAlign w:val="center"/>
          </w:tcPr>
          <w:p w14:paraId="793ACB77" w14:textId="1DD7EC94" w:rsidR="00724D75" w:rsidRPr="00724D75" w:rsidRDefault="00724D75" w:rsidP="003679BA">
            <w:pPr>
              <w:jc w:val="center"/>
              <w:rPr>
                <w:rFonts w:cs="Arial"/>
                <w:lang w:val="en-GB"/>
              </w:rPr>
            </w:pPr>
            <w:r w:rsidRPr="00724D75">
              <w:rPr>
                <w:rFonts w:cs="Arial"/>
                <w:lang w:val="en-GB"/>
              </w:rPr>
              <w:t>IPv6 Routing Protocol for Low Power and Lossy Networks</w:t>
            </w:r>
          </w:p>
        </w:tc>
      </w:tr>
      <w:tr w:rsidR="00FB01E7" w:rsidRPr="003679BA" w14:paraId="770AA14E" w14:textId="77777777" w:rsidTr="004E51B5">
        <w:trPr>
          <w:trHeight w:val="253"/>
          <w:jc w:val="center"/>
        </w:trPr>
        <w:tc>
          <w:tcPr>
            <w:tcW w:w="4530" w:type="dxa"/>
            <w:vAlign w:val="center"/>
          </w:tcPr>
          <w:p w14:paraId="562C70CC" w14:textId="4F1E7CDA" w:rsidR="00FB01E7" w:rsidRDefault="00FB01E7" w:rsidP="004E51B5">
            <w:pPr>
              <w:jc w:val="center"/>
              <w:rPr>
                <w:rFonts w:cs="Arial"/>
              </w:rPr>
            </w:pPr>
            <w:r>
              <w:rPr>
                <w:rFonts w:cs="Arial"/>
              </w:rPr>
              <w:t>DAG</w:t>
            </w:r>
          </w:p>
        </w:tc>
        <w:tc>
          <w:tcPr>
            <w:tcW w:w="4530" w:type="dxa"/>
            <w:vAlign w:val="center"/>
          </w:tcPr>
          <w:p w14:paraId="01F03414" w14:textId="2BE092AB" w:rsidR="00FB01E7" w:rsidRPr="00724D75" w:rsidRDefault="00A57C45" w:rsidP="00A57C45">
            <w:pPr>
              <w:jc w:val="center"/>
              <w:rPr>
                <w:rFonts w:cs="Arial"/>
                <w:lang w:val="en-GB"/>
              </w:rPr>
            </w:pPr>
            <w:r w:rsidRPr="00A57C45">
              <w:rPr>
                <w:rFonts w:cs="Arial"/>
                <w:lang w:val="en-GB"/>
              </w:rPr>
              <w:t xml:space="preserve">Direct </w:t>
            </w:r>
            <w:proofErr w:type="spellStart"/>
            <w:r w:rsidRPr="00A57C45">
              <w:rPr>
                <w:rFonts w:cs="Arial"/>
                <w:lang w:val="en-GB"/>
              </w:rPr>
              <w:t>Acyclical</w:t>
            </w:r>
            <w:proofErr w:type="spellEnd"/>
            <w:r w:rsidRPr="00A57C45">
              <w:rPr>
                <w:rFonts w:cs="Arial"/>
                <w:lang w:val="en-GB"/>
              </w:rPr>
              <w:t xml:space="preserve"> </w:t>
            </w:r>
            <w:r>
              <w:rPr>
                <w:rFonts w:cs="Arial"/>
                <w:lang w:val="en-GB"/>
              </w:rPr>
              <w:t>Graphic</w:t>
            </w:r>
          </w:p>
        </w:tc>
      </w:tr>
      <w:tr w:rsidR="00FB01E7" w:rsidRPr="003679BA" w14:paraId="304196DC" w14:textId="77777777" w:rsidTr="004E51B5">
        <w:trPr>
          <w:trHeight w:val="253"/>
          <w:jc w:val="center"/>
        </w:trPr>
        <w:tc>
          <w:tcPr>
            <w:tcW w:w="4530" w:type="dxa"/>
            <w:vAlign w:val="center"/>
          </w:tcPr>
          <w:p w14:paraId="60AB8FA0" w14:textId="03B13870" w:rsidR="00FB01E7" w:rsidRDefault="00FB01E7" w:rsidP="004E51B5">
            <w:pPr>
              <w:jc w:val="center"/>
              <w:rPr>
                <w:rFonts w:cs="Arial"/>
              </w:rPr>
            </w:pPr>
            <w:r>
              <w:rPr>
                <w:rFonts w:cs="Arial"/>
              </w:rPr>
              <w:t>DODAG</w:t>
            </w:r>
          </w:p>
        </w:tc>
        <w:tc>
          <w:tcPr>
            <w:tcW w:w="4530" w:type="dxa"/>
            <w:vAlign w:val="center"/>
          </w:tcPr>
          <w:p w14:paraId="30B1CE3C" w14:textId="1A034A3D" w:rsidR="00FB01E7" w:rsidRPr="00724D75" w:rsidRDefault="00A57C45" w:rsidP="003679BA">
            <w:pPr>
              <w:jc w:val="center"/>
              <w:rPr>
                <w:rFonts w:cs="Arial"/>
                <w:lang w:val="en-GB"/>
              </w:rPr>
            </w:pPr>
            <w:r>
              <w:rPr>
                <w:rFonts w:cs="Arial"/>
                <w:lang w:val="en-GB"/>
              </w:rPr>
              <w:t>Destination Oriented DAG</w:t>
            </w:r>
          </w:p>
        </w:tc>
      </w:tr>
      <w:tr w:rsidR="00FB01E7" w:rsidRPr="003679BA" w14:paraId="4C6BA393" w14:textId="77777777" w:rsidTr="004E51B5">
        <w:trPr>
          <w:trHeight w:val="253"/>
          <w:jc w:val="center"/>
        </w:trPr>
        <w:tc>
          <w:tcPr>
            <w:tcW w:w="4530" w:type="dxa"/>
            <w:vAlign w:val="center"/>
          </w:tcPr>
          <w:p w14:paraId="5D044A45" w14:textId="39A987C6" w:rsidR="00FB01E7" w:rsidRDefault="00FB01E7" w:rsidP="004E51B5">
            <w:pPr>
              <w:jc w:val="center"/>
              <w:rPr>
                <w:rFonts w:cs="Arial"/>
              </w:rPr>
            </w:pPr>
            <w:r>
              <w:rPr>
                <w:rFonts w:cs="Arial"/>
              </w:rPr>
              <w:t>AES</w:t>
            </w:r>
          </w:p>
        </w:tc>
        <w:tc>
          <w:tcPr>
            <w:tcW w:w="4530" w:type="dxa"/>
            <w:vAlign w:val="center"/>
          </w:tcPr>
          <w:p w14:paraId="08A210D0" w14:textId="3BDF7D63" w:rsidR="00FB01E7" w:rsidRPr="00724D75" w:rsidRDefault="00A57C45" w:rsidP="003679BA">
            <w:pPr>
              <w:jc w:val="center"/>
              <w:rPr>
                <w:rFonts w:cs="Arial"/>
                <w:lang w:val="en-GB"/>
              </w:rPr>
            </w:pPr>
            <w:r>
              <w:rPr>
                <w:rFonts w:cs="Arial"/>
                <w:lang w:val="en-GB"/>
              </w:rPr>
              <w:t>Advanced Encryption Standar</w:t>
            </w:r>
            <w:r w:rsidR="00514EED">
              <w:rPr>
                <w:rFonts w:cs="Arial"/>
                <w:lang w:val="en-GB"/>
              </w:rPr>
              <w:t>d</w:t>
            </w:r>
          </w:p>
        </w:tc>
      </w:tr>
      <w:tr w:rsidR="00FB01E7" w:rsidRPr="003679BA" w14:paraId="5A68F2B8" w14:textId="77777777" w:rsidTr="004E51B5">
        <w:trPr>
          <w:trHeight w:val="253"/>
          <w:jc w:val="center"/>
        </w:trPr>
        <w:tc>
          <w:tcPr>
            <w:tcW w:w="4530" w:type="dxa"/>
            <w:vAlign w:val="center"/>
          </w:tcPr>
          <w:p w14:paraId="795A6896" w14:textId="70D3C30B" w:rsidR="00FB01E7" w:rsidRDefault="00FB01E7" w:rsidP="004E51B5">
            <w:pPr>
              <w:jc w:val="center"/>
              <w:rPr>
                <w:rFonts w:cs="Arial"/>
              </w:rPr>
            </w:pPr>
            <w:r>
              <w:rPr>
                <w:rFonts w:cs="Arial"/>
              </w:rPr>
              <w:t>DTLS</w:t>
            </w:r>
          </w:p>
        </w:tc>
        <w:tc>
          <w:tcPr>
            <w:tcW w:w="4530" w:type="dxa"/>
            <w:vAlign w:val="center"/>
          </w:tcPr>
          <w:p w14:paraId="1C6B45FE" w14:textId="6C46766D" w:rsidR="00FB01E7" w:rsidRPr="00724D75" w:rsidRDefault="00A57C45" w:rsidP="003679BA">
            <w:pPr>
              <w:jc w:val="center"/>
              <w:rPr>
                <w:rFonts w:cs="Arial"/>
                <w:lang w:val="en-GB"/>
              </w:rPr>
            </w:pPr>
            <w:r>
              <w:rPr>
                <w:rFonts w:cs="Arial"/>
                <w:lang w:val="en-GB"/>
              </w:rPr>
              <w:t>Datagram Transport Layer Security</w:t>
            </w:r>
          </w:p>
        </w:tc>
      </w:tr>
      <w:tr w:rsidR="00FB01E7" w:rsidRPr="003679BA" w14:paraId="572F21C9" w14:textId="77777777" w:rsidTr="004E51B5">
        <w:trPr>
          <w:trHeight w:val="253"/>
          <w:jc w:val="center"/>
        </w:trPr>
        <w:tc>
          <w:tcPr>
            <w:tcW w:w="4530" w:type="dxa"/>
            <w:vAlign w:val="center"/>
          </w:tcPr>
          <w:p w14:paraId="22796820" w14:textId="45A0C066" w:rsidR="00FB01E7" w:rsidRDefault="00FB01E7" w:rsidP="004E51B5">
            <w:pPr>
              <w:jc w:val="center"/>
              <w:rPr>
                <w:rFonts w:cs="Arial"/>
              </w:rPr>
            </w:pPr>
            <w:r>
              <w:rPr>
                <w:rFonts w:cs="Arial"/>
              </w:rPr>
              <w:t>TLS</w:t>
            </w:r>
          </w:p>
        </w:tc>
        <w:tc>
          <w:tcPr>
            <w:tcW w:w="4530" w:type="dxa"/>
            <w:vAlign w:val="center"/>
          </w:tcPr>
          <w:p w14:paraId="269C59D6" w14:textId="0809194B" w:rsidR="00FB01E7" w:rsidRPr="00724D75" w:rsidRDefault="00A57C45" w:rsidP="003679BA">
            <w:pPr>
              <w:jc w:val="center"/>
              <w:rPr>
                <w:rFonts w:cs="Arial"/>
                <w:lang w:val="en-GB"/>
              </w:rPr>
            </w:pPr>
            <w:r>
              <w:rPr>
                <w:rFonts w:cs="Arial"/>
                <w:lang w:val="en-GB"/>
              </w:rPr>
              <w:t>Transport Layer Security</w:t>
            </w:r>
          </w:p>
        </w:tc>
      </w:tr>
      <w:tr w:rsidR="005A5E3F" w:rsidRPr="003679BA" w14:paraId="677E03E8" w14:textId="77777777" w:rsidTr="004E51B5">
        <w:trPr>
          <w:trHeight w:val="253"/>
          <w:jc w:val="center"/>
        </w:trPr>
        <w:tc>
          <w:tcPr>
            <w:tcW w:w="4530" w:type="dxa"/>
            <w:vAlign w:val="center"/>
          </w:tcPr>
          <w:p w14:paraId="4CBFC600" w14:textId="01C0418B" w:rsidR="005A5E3F" w:rsidRDefault="005A5E3F" w:rsidP="004E51B5">
            <w:pPr>
              <w:jc w:val="center"/>
              <w:rPr>
                <w:rFonts w:cs="Arial"/>
              </w:rPr>
            </w:pPr>
            <w:r>
              <w:rPr>
                <w:rFonts w:cs="Arial"/>
              </w:rPr>
              <w:t>UDP</w:t>
            </w:r>
          </w:p>
        </w:tc>
        <w:tc>
          <w:tcPr>
            <w:tcW w:w="4530" w:type="dxa"/>
            <w:vAlign w:val="center"/>
          </w:tcPr>
          <w:p w14:paraId="741BBF12" w14:textId="7D9829A6" w:rsidR="005A5E3F" w:rsidRPr="00724D75" w:rsidRDefault="00A57C45" w:rsidP="003679BA">
            <w:pPr>
              <w:jc w:val="center"/>
              <w:rPr>
                <w:rFonts w:cs="Arial"/>
                <w:lang w:val="en-GB"/>
              </w:rPr>
            </w:pPr>
            <w:r>
              <w:rPr>
                <w:rFonts w:cs="Arial"/>
                <w:lang w:val="en-GB"/>
              </w:rPr>
              <w:t>User Datagram Protocol</w:t>
            </w:r>
          </w:p>
        </w:tc>
      </w:tr>
      <w:tr w:rsidR="005A5E3F" w:rsidRPr="003679BA" w14:paraId="295D9937" w14:textId="77777777" w:rsidTr="004E51B5">
        <w:trPr>
          <w:trHeight w:val="253"/>
          <w:jc w:val="center"/>
        </w:trPr>
        <w:tc>
          <w:tcPr>
            <w:tcW w:w="4530" w:type="dxa"/>
            <w:vAlign w:val="center"/>
          </w:tcPr>
          <w:p w14:paraId="1C6EE0F6" w14:textId="187E37D1" w:rsidR="005A5E3F" w:rsidRDefault="005A5E3F" w:rsidP="004E51B5">
            <w:pPr>
              <w:jc w:val="center"/>
              <w:rPr>
                <w:rFonts w:cs="Arial"/>
              </w:rPr>
            </w:pPr>
            <w:proofErr w:type="spellStart"/>
            <w:r>
              <w:rPr>
                <w:rFonts w:cs="Arial"/>
              </w:rPr>
              <w:t>CoAP</w:t>
            </w:r>
            <w:proofErr w:type="spellEnd"/>
          </w:p>
        </w:tc>
        <w:tc>
          <w:tcPr>
            <w:tcW w:w="4530" w:type="dxa"/>
            <w:vAlign w:val="center"/>
          </w:tcPr>
          <w:p w14:paraId="64B90765" w14:textId="13F74B43" w:rsidR="005A5E3F" w:rsidRPr="00724D75" w:rsidRDefault="00A57C45" w:rsidP="003679BA">
            <w:pPr>
              <w:jc w:val="center"/>
              <w:rPr>
                <w:rFonts w:cs="Arial"/>
                <w:lang w:val="en-GB"/>
              </w:rPr>
            </w:pPr>
            <w:r>
              <w:rPr>
                <w:rFonts w:cs="Arial"/>
                <w:lang w:val="en-GB"/>
              </w:rPr>
              <w:t>Con</w:t>
            </w:r>
            <w:r w:rsidR="0036138C">
              <w:rPr>
                <w:rFonts w:cs="Arial"/>
                <w:lang w:val="en-GB"/>
              </w:rPr>
              <w:t>s</w:t>
            </w:r>
            <w:r>
              <w:rPr>
                <w:rFonts w:cs="Arial"/>
                <w:lang w:val="en-GB"/>
              </w:rPr>
              <w:t>tra</w:t>
            </w:r>
            <w:r w:rsidR="0036138C">
              <w:rPr>
                <w:rFonts w:cs="Arial"/>
                <w:lang w:val="en-GB"/>
              </w:rPr>
              <w:t>ined Application Protocol</w:t>
            </w:r>
          </w:p>
        </w:tc>
      </w:tr>
      <w:tr w:rsidR="005A5E3F" w:rsidRPr="001065B5" w14:paraId="38BAC248" w14:textId="77777777" w:rsidTr="004E51B5">
        <w:trPr>
          <w:trHeight w:val="253"/>
          <w:jc w:val="center"/>
        </w:trPr>
        <w:tc>
          <w:tcPr>
            <w:tcW w:w="4530" w:type="dxa"/>
            <w:vAlign w:val="center"/>
          </w:tcPr>
          <w:p w14:paraId="59E2AD6A" w14:textId="74CB4AAA" w:rsidR="005A5E3F" w:rsidRDefault="005A5E3F" w:rsidP="004E51B5">
            <w:pPr>
              <w:jc w:val="center"/>
              <w:rPr>
                <w:rFonts w:cs="Arial"/>
              </w:rPr>
            </w:pPr>
            <w:r>
              <w:rPr>
                <w:rFonts w:cs="Arial"/>
              </w:rPr>
              <w:t>MQTT-SN</w:t>
            </w:r>
          </w:p>
        </w:tc>
        <w:tc>
          <w:tcPr>
            <w:tcW w:w="4530" w:type="dxa"/>
            <w:vAlign w:val="center"/>
          </w:tcPr>
          <w:p w14:paraId="6823993E" w14:textId="6F381258" w:rsidR="005A5E3F" w:rsidRPr="00724D75" w:rsidRDefault="0036138C" w:rsidP="003679BA">
            <w:pPr>
              <w:jc w:val="center"/>
              <w:rPr>
                <w:rFonts w:cs="Arial"/>
                <w:lang w:val="en-GB"/>
              </w:rPr>
            </w:pPr>
            <w:r>
              <w:rPr>
                <w:rFonts w:cs="Arial"/>
                <w:lang w:val="en-GB"/>
              </w:rPr>
              <w:t>Message Queue Telemetry Transpor</w:t>
            </w:r>
            <w:r w:rsidR="00514EED">
              <w:rPr>
                <w:rFonts w:cs="Arial"/>
                <w:lang w:val="en-GB"/>
              </w:rPr>
              <w:t>t</w:t>
            </w:r>
            <w:r>
              <w:rPr>
                <w:rFonts w:cs="Arial"/>
                <w:lang w:val="en-GB"/>
              </w:rPr>
              <w:t xml:space="preserve"> for Sensor Networks</w:t>
            </w:r>
          </w:p>
        </w:tc>
      </w:tr>
      <w:tr w:rsidR="005A5E3F" w:rsidRPr="001065B5" w14:paraId="649ACCF7" w14:textId="77777777" w:rsidTr="004E51B5">
        <w:trPr>
          <w:trHeight w:val="253"/>
          <w:jc w:val="center"/>
        </w:trPr>
        <w:tc>
          <w:tcPr>
            <w:tcW w:w="4530" w:type="dxa"/>
            <w:vAlign w:val="center"/>
          </w:tcPr>
          <w:p w14:paraId="330F7E87" w14:textId="2D522F33" w:rsidR="005A5E3F" w:rsidRDefault="005A5E3F" w:rsidP="004E51B5">
            <w:pPr>
              <w:jc w:val="center"/>
              <w:rPr>
                <w:rFonts w:cs="Arial"/>
              </w:rPr>
            </w:pPr>
            <w:r>
              <w:rPr>
                <w:rFonts w:cs="Arial"/>
              </w:rPr>
              <w:lastRenderedPageBreak/>
              <w:t>BLIP</w:t>
            </w:r>
          </w:p>
        </w:tc>
        <w:tc>
          <w:tcPr>
            <w:tcW w:w="4530" w:type="dxa"/>
            <w:vAlign w:val="center"/>
          </w:tcPr>
          <w:p w14:paraId="7475C1DA" w14:textId="00A0D912" w:rsidR="005A5E3F" w:rsidRPr="00724D75" w:rsidRDefault="0036138C" w:rsidP="003679BA">
            <w:pPr>
              <w:jc w:val="center"/>
              <w:rPr>
                <w:rFonts w:cs="Arial"/>
                <w:lang w:val="en-GB"/>
              </w:rPr>
            </w:pPr>
            <w:r w:rsidRPr="0036138C">
              <w:rPr>
                <w:rFonts w:cs="Arial"/>
                <w:lang w:val="en-GB"/>
              </w:rPr>
              <w:t>Berkeley Low-power IP stack</w:t>
            </w:r>
          </w:p>
        </w:tc>
      </w:tr>
      <w:tr w:rsidR="005A5E3F" w:rsidRPr="003679BA" w14:paraId="719B1ACC" w14:textId="77777777" w:rsidTr="004E51B5">
        <w:trPr>
          <w:trHeight w:val="253"/>
          <w:jc w:val="center"/>
        </w:trPr>
        <w:tc>
          <w:tcPr>
            <w:tcW w:w="4530" w:type="dxa"/>
            <w:vAlign w:val="center"/>
          </w:tcPr>
          <w:p w14:paraId="7208E15F" w14:textId="6C9E656B" w:rsidR="005A5E3F" w:rsidRDefault="005A5E3F" w:rsidP="004E51B5">
            <w:pPr>
              <w:jc w:val="center"/>
              <w:rPr>
                <w:rFonts w:cs="Arial"/>
              </w:rPr>
            </w:pPr>
            <w:r>
              <w:rPr>
                <w:rFonts w:cs="Arial"/>
              </w:rPr>
              <w:t>REED</w:t>
            </w:r>
          </w:p>
        </w:tc>
        <w:tc>
          <w:tcPr>
            <w:tcW w:w="4530" w:type="dxa"/>
            <w:vAlign w:val="center"/>
          </w:tcPr>
          <w:p w14:paraId="59BAE2C9" w14:textId="4E241DDD" w:rsidR="005A5E3F" w:rsidRPr="00724D75" w:rsidRDefault="0036138C" w:rsidP="003679BA">
            <w:pPr>
              <w:jc w:val="center"/>
              <w:rPr>
                <w:rFonts w:cs="Arial"/>
                <w:lang w:val="en-GB"/>
              </w:rPr>
            </w:pPr>
            <w:r>
              <w:rPr>
                <w:rFonts w:cs="Arial"/>
                <w:lang w:val="en-GB"/>
              </w:rPr>
              <w:t>Router Eligible End Device</w:t>
            </w:r>
          </w:p>
        </w:tc>
      </w:tr>
      <w:tr w:rsidR="005A5E3F" w:rsidRPr="003679BA" w14:paraId="0D6CFC11" w14:textId="77777777" w:rsidTr="004E51B5">
        <w:trPr>
          <w:trHeight w:val="253"/>
          <w:jc w:val="center"/>
        </w:trPr>
        <w:tc>
          <w:tcPr>
            <w:tcW w:w="4530" w:type="dxa"/>
            <w:vAlign w:val="center"/>
          </w:tcPr>
          <w:p w14:paraId="33418110" w14:textId="6E5CA4D2" w:rsidR="005A5E3F" w:rsidRDefault="005A5E3F" w:rsidP="004E51B5">
            <w:pPr>
              <w:jc w:val="center"/>
              <w:rPr>
                <w:rFonts w:cs="Arial"/>
              </w:rPr>
            </w:pPr>
            <w:r>
              <w:rPr>
                <w:rFonts w:cs="Arial"/>
              </w:rPr>
              <w:t>FTD</w:t>
            </w:r>
          </w:p>
        </w:tc>
        <w:tc>
          <w:tcPr>
            <w:tcW w:w="4530" w:type="dxa"/>
            <w:vAlign w:val="center"/>
          </w:tcPr>
          <w:p w14:paraId="73012172" w14:textId="54ACC941" w:rsidR="005A5E3F" w:rsidRPr="00724D75" w:rsidRDefault="0036138C" w:rsidP="003679BA">
            <w:pPr>
              <w:jc w:val="center"/>
              <w:rPr>
                <w:rFonts w:cs="Arial"/>
                <w:lang w:val="en-GB"/>
              </w:rPr>
            </w:pPr>
            <w:r>
              <w:rPr>
                <w:rFonts w:cs="Arial"/>
                <w:lang w:val="en-GB"/>
              </w:rPr>
              <w:t>Full Thread Device</w:t>
            </w:r>
          </w:p>
        </w:tc>
      </w:tr>
      <w:tr w:rsidR="005A5E3F" w:rsidRPr="003679BA" w14:paraId="71569048" w14:textId="77777777" w:rsidTr="004E51B5">
        <w:trPr>
          <w:trHeight w:val="253"/>
          <w:jc w:val="center"/>
        </w:trPr>
        <w:tc>
          <w:tcPr>
            <w:tcW w:w="4530" w:type="dxa"/>
            <w:vAlign w:val="center"/>
          </w:tcPr>
          <w:p w14:paraId="1733D9D2" w14:textId="6232AB92" w:rsidR="005A5E3F" w:rsidRDefault="005A5E3F" w:rsidP="004E51B5">
            <w:pPr>
              <w:jc w:val="center"/>
              <w:rPr>
                <w:rFonts w:cs="Arial"/>
              </w:rPr>
            </w:pPr>
            <w:r>
              <w:rPr>
                <w:rFonts w:cs="Arial"/>
              </w:rPr>
              <w:t>MTD</w:t>
            </w:r>
          </w:p>
        </w:tc>
        <w:tc>
          <w:tcPr>
            <w:tcW w:w="4530" w:type="dxa"/>
            <w:vAlign w:val="center"/>
          </w:tcPr>
          <w:p w14:paraId="3B3813A6" w14:textId="280A0920" w:rsidR="005A5E3F" w:rsidRPr="00724D75" w:rsidRDefault="0036138C" w:rsidP="003679BA">
            <w:pPr>
              <w:jc w:val="center"/>
              <w:rPr>
                <w:rFonts w:cs="Arial"/>
                <w:lang w:val="en-GB"/>
              </w:rPr>
            </w:pPr>
            <w:r>
              <w:rPr>
                <w:rFonts w:cs="Arial"/>
                <w:lang w:val="en-GB"/>
              </w:rPr>
              <w:t>Minimal Thread Device</w:t>
            </w:r>
          </w:p>
        </w:tc>
      </w:tr>
      <w:tr w:rsidR="005A5E3F" w:rsidRPr="003679BA" w14:paraId="5FC91C56" w14:textId="77777777" w:rsidTr="004E51B5">
        <w:trPr>
          <w:trHeight w:val="253"/>
          <w:jc w:val="center"/>
        </w:trPr>
        <w:tc>
          <w:tcPr>
            <w:tcW w:w="4530" w:type="dxa"/>
            <w:vAlign w:val="center"/>
          </w:tcPr>
          <w:p w14:paraId="2DD3C97A" w14:textId="59552D6D" w:rsidR="005A5E3F" w:rsidRDefault="005A5E3F" w:rsidP="004E51B5">
            <w:pPr>
              <w:jc w:val="center"/>
              <w:rPr>
                <w:rFonts w:cs="Arial"/>
              </w:rPr>
            </w:pPr>
            <w:r>
              <w:rPr>
                <w:rFonts w:cs="Arial"/>
              </w:rPr>
              <w:t>ED</w:t>
            </w:r>
          </w:p>
        </w:tc>
        <w:tc>
          <w:tcPr>
            <w:tcW w:w="4530" w:type="dxa"/>
            <w:vAlign w:val="center"/>
          </w:tcPr>
          <w:p w14:paraId="30E517A7" w14:textId="6DB96CFB" w:rsidR="005A5E3F" w:rsidRPr="00724D75" w:rsidRDefault="0036138C" w:rsidP="003679BA">
            <w:pPr>
              <w:jc w:val="center"/>
              <w:rPr>
                <w:rFonts w:cs="Arial"/>
                <w:lang w:val="en-GB"/>
              </w:rPr>
            </w:pPr>
            <w:r>
              <w:rPr>
                <w:rFonts w:cs="Arial"/>
                <w:lang w:val="en-GB"/>
              </w:rPr>
              <w:t>End Device</w:t>
            </w:r>
          </w:p>
        </w:tc>
      </w:tr>
      <w:tr w:rsidR="005A5E3F" w:rsidRPr="003679BA" w14:paraId="68562D0F" w14:textId="77777777" w:rsidTr="004E51B5">
        <w:trPr>
          <w:trHeight w:val="253"/>
          <w:jc w:val="center"/>
        </w:trPr>
        <w:tc>
          <w:tcPr>
            <w:tcW w:w="4530" w:type="dxa"/>
            <w:vAlign w:val="center"/>
          </w:tcPr>
          <w:p w14:paraId="208ACB47" w14:textId="3968769A" w:rsidR="005A5E3F" w:rsidRDefault="005A5E3F" w:rsidP="004E51B5">
            <w:pPr>
              <w:jc w:val="center"/>
              <w:rPr>
                <w:rFonts w:cs="Arial"/>
              </w:rPr>
            </w:pPr>
            <w:r>
              <w:rPr>
                <w:rFonts w:cs="Arial"/>
              </w:rPr>
              <w:t>FED</w:t>
            </w:r>
          </w:p>
        </w:tc>
        <w:tc>
          <w:tcPr>
            <w:tcW w:w="4530" w:type="dxa"/>
            <w:vAlign w:val="center"/>
          </w:tcPr>
          <w:p w14:paraId="07A537B1" w14:textId="1BC1CE59" w:rsidR="005A5E3F" w:rsidRPr="00724D75" w:rsidRDefault="0036138C" w:rsidP="003679BA">
            <w:pPr>
              <w:jc w:val="center"/>
              <w:rPr>
                <w:rFonts w:cs="Arial"/>
                <w:lang w:val="en-GB"/>
              </w:rPr>
            </w:pPr>
            <w:r>
              <w:rPr>
                <w:rFonts w:cs="Arial"/>
                <w:lang w:val="en-GB"/>
              </w:rPr>
              <w:t>Full End Device</w:t>
            </w:r>
          </w:p>
        </w:tc>
      </w:tr>
      <w:tr w:rsidR="005A5E3F" w:rsidRPr="003679BA" w14:paraId="5BDED24A" w14:textId="77777777" w:rsidTr="004E51B5">
        <w:trPr>
          <w:trHeight w:val="253"/>
          <w:jc w:val="center"/>
        </w:trPr>
        <w:tc>
          <w:tcPr>
            <w:tcW w:w="4530" w:type="dxa"/>
            <w:vAlign w:val="center"/>
          </w:tcPr>
          <w:p w14:paraId="61298FD8" w14:textId="7E2D9456" w:rsidR="005A5E3F" w:rsidRDefault="005A5E3F" w:rsidP="004E51B5">
            <w:pPr>
              <w:jc w:val="center"/>
              <w:rPr>
                <w:rFonts w:cs="Arial"/>
              </w:rPr>
            </w:pPr>
            <w:r>
              <w:rPr>
                <w:rFonts w:cs="Arial"/>
              </w:rPr>
              <w:t>MED</w:t>
            </w:r>
          </w:p>
        </w:tc>
        <w:tc>
          <w:tcPr>
            <w:tcW w:w="4530" w:type="dxa"/>
            <w:vAlign w:val="center"/>
          </w:tcPr>
          <w:p w14:paraId="12803786" w14:textId="3412582E" w:rsidR="005A5E3F" w:rsidRPr="00724D75" w:rsidRDefault="0036138C" w:rsidP="003679BA">
            <w:pPr>
              <w:jc w:val="center"/>
              <w:rPr>
                <w:rFonts w:cs="Arial"/>
                <w:lang w:val="en-GB"/>
              </w:rPr>
            </w:pPr>
            <w:r>
              <w:rPr>
                <w:rFonts w:cs="Arial"/>
                <w:lang w:val="en-GB"/>
              </w:rPr>
              <w:t>Minimal End Device</w:t>
            </w:r>
          </w:p>
        </w:tc>
      </w:tr>
      <w:tr w:rsidR="005A5E3F" w:rsidRPr="003679BA" w14:paraId="174EE3F3" w14:textId="77777777" w:rsidTr="004E51B5">
        <w:trPr>
          <w:trHeight w:val="253"/>
          <w:jc w:val="center"/>
        </w:trPr>
        <w:tc>
          <w:tcPr>
            <w:tcW w:w="4530" w:type="dxa"/>
            <w:vAlign w:val="center"/>
          </w:tcPr>
          <w:p w14:paraId="054F163A" w14:textId="46AFEA60" w:rsidR="005A5E3F" w:rsidRDefault="005A5E3F" w:rsidP="004E51B5">
            <w:pPr>
              <w:jc w:val="center"/>
              <w:rPr>
                <w:rFonts w:cs="Arial"/>
              </w:rPr>
            </w:pPr>
            <w:r>
              <w:rPr>
                <w:rFonts w:cs="Arial"/>
              </w:rPr>
              <w:t>SED</w:t>
            </w:r>
          </w:p>
        </w:tc>
        <w:tc>
          <w:tcPr>
            <w:tcW w:w="4530" w:type="dxa"/>
            <w:vAlign w:val="center"/>
          </w:tcPr>
          <w:p w14:paraId="4614640B" w14:textId="37D749A1" w:rsidR="005A5E3F" w:rsidRPr="00724D75" w:rsidRDefault="0036138C" w:rsidP="003679BA">
            <w:pPr>
              <w:jc w:val="center"/>
              <w:rPr>
                <w:rFonts w:cs="Arial"/>
                <w:lang w:val="en-GB"/>
              </w:rPr>
            </w:pPr>
            <w:r>
              <w:rPr>
                <w:rFonts w:cs="Arial"/>
                <w:lang w:val="en-GB"/>
              </w:rPr>
              <w:t>Sleepy End Device</w:t>
            </w:r>
          </w:p>
        </w:tc>
      </w:tr>
      <w:tr w:rsidR="005A5E3F" w:rsidRPr="003679BA" w14:paraId="1EC58C9F" w14:textId="77777777" w:rsidTr="004E51B5">
        <w:trPr>
          <w:trHeight w:val="253"/>
          <w:jc w:val="center"/>
        </w:trPr>
        <w:tc>
          <w:tcPr>
            <w:tcW w:w="4530" w:type="dxa"/>
            <w:vAlign w:val="center"/>
          </w:tcPr>
          <w:p w14:paraId="733EF959" w14:textId="2FE301C3" w:rsidR="005A5E3F" w:rsidRDefault="005A5E3F" w:rsidP="004E51B5">
            <w:pPr>
              <w:jc w:val="center"/>
              <w:rPr>
                <w:rFonts w:cs="Arial"/>
              </w:rPr>
            </w:pPr>
            <w:proofErr w:type="spellStart"/>
            <w:r>
              <w:rPr>
                <w:rFonts w:cs="Arial"/>
              </w:rPr>
              <w:t>MeshCoP</w:t>
            </w:r>
            <w:proofErr w:type="spellEnd"/>
          </w:p>
        </w:tc>
        <w:tc>
          <w:tcPr>
            <w:tcW w:w="4530" w:type="dxa"/>
            <w:vAlign w:val="center"/>
          </w:tcPr>
          <w:p w14:paraId="51F0D26D" w14:textId="0070F876" w:rsidR="005A5E3F" w:rsidRPr="00724D75" w:rsidRDefault="0036138C" w:rsidP="003679BA">
            <w:pPr>
              <w:jc w:val="center"/>
              <w:rPr>
                <w:rFonts w:cs="Arial"/>
                <w:lang w:val="en-GB"/>
              </w:rPr>
            </w:pPr>
            <w:proofErr w:type="spellStart"/>
            <w:r>
              <w:t>Mesh</w:t>
            </w:r>
            <w:proofErr w:type="spellEnd"/>
            <w:r>
              <w:t xml:space="preserve"> </w:t>
            </w:r>
            <w:proofErr w:type="spellStart"/>
            <w:r>
              <w:t>Commissioning</w:t>
            </w:r>
            <w:proofErr w:type="spellEnd"/>
            <w:r>
              <w:t xml:space="preserve"> </w:t>
            </w:r>
            <w:proofErr w:type="spellStart"/>
            <w:r>
              <w:t>Protocol</w:t>
            </w:r>
            <w:proofErr w:type="spellEnd"/>
          </w:p>
        </w:tc>
      </w:tr>
      <w:tr w:rsidR="005A5E3F" w:rsidRPr="003679BA" w14:paraId="4E1C887C" w14:textId="77777777" w:rsidTr="004E51B5">
        <w:trPr>
          <w:trHeight w:val="253"/>
          <w:jc w:val="center"/>
        </w:trPr>
        <w:tc>
          <w:tcPr>
            <w:tcW w:w="4530" w:type="dxa"/>
            <w:vAlign w:val="center"/>
          </w:tcPr>
          <w:p w14:paraId="6C5ED329" w14:textId="7F4916C7" w:rsidR="005A5E3F" w:rsidRDefault="005A5E3F" w:rsidP="004E51B5">
            <w:pPr>
              <w:jc w:val="center"/>
              <w:rPr>
                <w:rFonts w:cs="Arial"/>
              </w:rPr>
            </w:pPr>
            <w:r>
              <w:rPr>
                <w:rFonts w:cs="Arial"/>
              </w:rPr>
              <w:t>BR</w:t>
            </w:r>
          </w:p>
        </w:tc>
        <w:tc>
          <w:tcPr>
            <w:tcW w:w="4530" w:type="dxa"/>
            <w:vAlign w:val="center"/>
          </w:tcPr>
          <w:p w14:paraId="0CD7CE93" w14:textId="22DE65CC" w:rsidR="005A5E3F" w:rsidRPr="00724D75" w:rsidRDefault="0036138C" w:rsidP="003679BA">
            <w:pPr>
              <w:jc w:val="center"/>
              <w:rPr>
                <w:rFonts w:cs="Arial"/>
                <w:lang w:val="en-GB"/>
              </w:rPr>
            </w:pPr>
            <w:r>
              <w:rPr>
                <w:rFonts w:cs="Arial"/>
                <w:lang w:val="en-GB"/>
              </w:rPr>
              <w:t>Border Router</w:t>
            </w:r>
          </w:p>
        </w:tc>
      </w:tr>
      <w:tr w:rsidR="005A5E3F" w:rsidRPr="003679BA" w14:paraId="35A1D77A" w14:textId="77777777" w:rsidTr="004E51B5">
        <w:trPr>
          <w:trHeight w:val="253"/>
          <w:jc w:val="center"/>
        </w:trPr>
        <w:tc>
          <w:tcPr>
            <w:tcW w:w="4530" w:type="dxa"/>
            <w:vAlign w:val="center"/>
          </w:tcPr>
          <w:p w14:paraId="15640BC9" w14:textId="1358354C" w:rsidR="005A5E3F" w:rsidRDefault="005A5E3F" w:rsidP="004E51B5">
            <w:pPr>
              <w:jc w:val="center"/>
              <w:rPr>
                <w:rFonts w:cs="Arial"/>
              </w:rPr>
            </w:pPr>
            <w:r>
              <w:rPr>
                <w:rFonts w:cs="Arial"/>
              </w:rPr>
              <w:t>JD</w:t>
            </w:r>
          </w:p>
        </w:tc>
        <w:tc>
          <w:tcPr>
            <w:tcW w:w="4530" w:type="dxa"/>
            <w:vAlign w:val="center"/>
          </w:tcPr>
          <w:p w14:paraId="3A24ECEB" w14:textId="1A8F9822" w:rsidR="005A5E3F" w:rsidRPr="00724D75" w:rsidRDefault="0036138C" w:rsidP="003679BA">
            <w:pPr>
              <w:jc w:val="center"/>
              <w:rPr>
                <w:rFonts w:cs="Arial"/>
                <w:lang w:val="en-GB"/>
              </w:rPr>
            </w:pPr>
            <w:r>
              <w:rPr>
                <w:rFonts w:cs="Arial"/>
                <w:lang w:val="en-GB"/>
              </w:rPr>
              <w:t>Joiner Device</w:t>
            </w:r>
          </w:p>
        </w:tc>
      </w:tr>
      <w:tr w:rsidR="005A5E3F" w:rsidRPr="003679BA" w14:paraId="1AED374E" w14:textId="77777777" w:rsidTr="004E51B5">
        <w:trPr>
          <w:trHeight w:val="253"/>
          <w:jc w:val="center"/>
        </w:trPr>
        <w:tc>
          <w:tcPr>
            <w:tcW w:w="4530" w:type="dxa"/>
            <w:vAlign w:val="center"/>
          </w:tcPr>
          <w:p w14:paraId="4648662E" w14:textId="606A052C" w:rsidR="005A5E3F" w:rsidRDefault="005A5E3F" w:rsidP="004E51B5">
            <w:pPr>
              <w:jc w:val="center"/>
              <w:rPr>
                <w:rFonts w:cs="Arial"/>
              </w:rPr>
            </w:pPr>
            <w:r>
              <w:rPr>
                <w:rFonts w:cs="Arial"/>
              </w:rPr>
              <w:t>JR</w:t>
            </w:r>
          </w:p>
        </w:tc>
        <w:tc>
          <w:tcPr>
            <w:tcW w:w="4530" w:type="dxa"/>
            <w:vAlign w:val="center"/>
          </w:tcPr>
          <w:p w14:paraId="6284C7AE" w14:textId="5A061F9D" w:rsidR="005A5E3F" w:rsidRPr="00724D75" w:rsidRDefault="0036138C" w:rsidP="003679BA">
            <w:pPr>
              <w:jc w:val="center"/>
              <w:rPr>
                <w:rFonts w:cs="Arial"/>
                <w:lang w:val="en-GB"/>
              </w:rPr>
            </w:pPr>
            <w:r>
              <w:rPr>
                <w:rFonts w:cs="Arial"/>
                <w:lang w:val="en-GB"/>
              </w:rPr>
              <w:t>Joiner Router</w:t>
            </w:r>
          </w:p>
        </w:tc>
      </w:tr>
      <w:tr w:rsidR="005A5E3F" w:rsidRPr="003679BA" w14:paraId="7095083D" w14:textId="77777777" w:rsidTr="004E51B5">
        <w:trPr>
          <w:trHeight w:val="253"/>
          <w:jc w:val="center"/>
        </w:trPr>
        <w:tc>
          <w:tcPr>
            <w:tcW w:w="4530" w:type="dxa"/>
            <w:vAlign w:val="center"/>
          </w:tcPr>
          <w:p w14:paraId="11F9C7FB" w14:textId="1DF36E59" w:rsidR="005A5E3F" w:rsidRDefault="005A5E3F" w:rsidP="004E51B5">
            <w:pPr>
              <w:jc w:val="center"/>
              <w:rPr>
                <w:rFonts w:cs="Arial"/>
              </w:rPr>
            </w:pPr>
            <w:r>
              <w:rPr>
                <w:rFonts w:cs="Arial"/>
              </w:rPr>
              <w:t>JS</w:t>
            </w:r>
          </w:p>
        </w:tc>
        <w:tc>
          <w:tcPr>
            <w:tcW w:w="4530" w:type="dxa"/>
            <w:vAlign w:val="center"/>
          </w:tcPr>
          <w:p w14:paraId="36798FF9" w14:textId="0C7E0384" w:rsidR="005A5E3F" w:rsidRPr="00724D75" w:rsidRDefault="0036138C" w:rsidP="003679BA">
            <w:pPr>
              <w:jc w:val="center"/>
              <w:rPr>
                <w:rFonts w:cs="Arial"/>
                <w:lang w:val="en-GB"/>
              </w:rPr>
            </w:pPr>
            <w:r>
              <w:rPr>
                <w:rFonts w:cs="Arial"/>
                <w:lang w:val="en-GB"/>
              </w:rPr>
              <w:t>Joiner Session</w:t>
            </w:r>
          </w:p>
        </w:tc>
      </w:tr>
      <w:tr w:rsidR="005A5E3F" w:rsidRPr="003679BA" w14:paraId="50677C27" w14:textId="77777777" w:rsidTr="004E51B5">
        <w:trPr>
          <w:trHeight w:val="253"/>
          <w:jc w:val="center"/>
        </w:trPr>
        <w:tc>
          <w:tcPr>
            <w:tcW w:w="4530" w:type="dxa"/>
            <w:vAlign w:val="center"/>
          </w:tcPr>
          <w:p w14:paraId="59A0C3DB" w14:textId="5EBBA614" w:rsidR="005A5E3F" w:rsidRDefault="005A5E3F" w:rsidP="004E51B5">
            <w:pPr>
              <w:jc w:val="center"/>
              <w:rPr>
                <w:rFonts w:cs="Arial"/>
              </w:rPr>
            </w:pPr>
            <w:r>
              <w:rPr>
                <w:rFonts w:cs="Arial"/>
              </w:rPr>
              <w:t>ULA</w:t>
            </w:r>
          </w:p>
        </w:tc>
        <w:tc>
          <w:tcPr>
            <w:tcW w:w="4530" w:type="dxa"/>
            <w:vAlign w:val="center"/>
          </w:tcPr>
          <w:p w14:paraId="078690A3" w14:textId="713DF1D5" w:rsidR="005A5E3F" w:rsidRPr="00724D75" w:rsidRDefault="0036138C" w:rsidP="003679BA">
            <w:pPr>
              <w:jc w:val="center"/>
              <w:rPr>
                <w:rFonts w:cs="Arial"/>
                <w:lang w:val="en-GB"/>
              </w:rPr>
            </w:pPr>
            <w:r>
              <w:rPr>
                <w:rFonts w:cs="Arial"/>
                <w:lang w:val="en-GB"/>
              </w:rPr>
              <w:t>Unique Local Address</w:t>
            </w:r>
          </w:p>
        </w:tc>
      </w:tr>
      <w:tr w:rsidR="005A5E3F" w:rsidRPr="003679BA" w14:paraId="723C52CE" w14:textId="77777777" w:rsidTr="004E51B5">
        <w:trPr>
          <w:trHeight w:val="253"/>
          <w:jc w:val="center"/>
        </w:trPr>
        <w:tc>
          <w:tcPr>
            <w:tcW w:w="4530" w:type="dxa"/>
            <w:vAlign w:val="center"/>
          </w:tcPr>
          <w:p w14:paraId="38D8B12A" w14:textId="3640E959" w:rsidR="005A5E3F" w:rsidRDefault="005A5E3F" w:rsidP="004E51B5">
            <w:pPr>
              <w:jc w:val="center"/>
              <w:rPr>
                <w:rFonts w:cs="Arial"/>
              </w:rPr>
            </w:pPr>
            <w:r>
              <w:rPr>
                <w:rFonts w:cs="Arial"/>
              </w:rPr>
              <w:t>GUA</w:t>
            </w:r>
          </w:p>
        </w:tc>
        <w:tc>
          <w:tcPr>
            <w:tcW w:w="4530" w:type="dxa"/>
            <w:vAlign w:val="center"/>
          </w:tcPr>
          <w:p w14:paraId="6C116428" w14:textId="58D745BF" w:rsidR="005A5E3F" w:rsidRPr="00724D75" w:rsidRDefault="0036138C" w:rsidP="003679BA">
            <w:pPr>
              <w:jc w:val="center"/>
              <w:rPr>
                <w:rFonts w:cs="Arial"/>
                <w:lang w:val="en-GB"/>
              </w:rPr>
            </w:pPr>
            <w:r>
              <w:rPr>
                <w:rFonts w:cs="Arial"/>
                <w:lang w:val="en-GB"/>
              </w:rPr>
              <w:t>Global Unique Address</w:t>
            </w:r>
          </w:p>
        </w:tc>
      </w:tr>
      <w:tr w:rsidR="005A5E3F" w:rsidRPr="003679BA" w14:paraId="4697129C" w14:textId="77777777" w:rsidTr="004E51B5">
        <w:trPr>
          <w:trHeight w:val="253"/>
          <w:jc w:val="center"/>
        </w:trPr>
        <w:tc>
          <w:tcPr>
            <w:tcW w:w="4530" w:type="dxa"/>
            <w:vAlign w:val="center"/>
          </w:tcPr>
          <w:p w14:paraId="24517421" w14:textId="269C5A51" w:rsidR="005A5E3F" w:rsidRDefault="005A5E3F" w:rsidP="004E51B5">
            <w:pPr>
              <w:jc w:val="center"/>
              <w:rPr>
                <w:rFonts w:cs="Arial"/>
              </w:rPr>
            </w:pPr>
            <w:r>
              <w:rPr>
                <w:rFonts w:cs="Arial"/>
              </w:rPr>
              <w:t>EID</w:t>
            </w:r>
          </w:p>
        </w:tc>
        <w:tc>
          <w:tcPr>
            <w:tcW w:w="4530" w:type="dxa"/>
            <w:vAlign w:val="center"/>
          </w:tcPr>
          <w:p w14:paraId="63E0EAA8" w14:textId="394236F2" w:rsidR="005A5E3F" w:rsidRPr="00724D75" w:rsidRDefault="0036138C" w:rsidP="003679BA">
            <w:pPr>
              <w:jc w:val="center"/>
              <w:rPr>
                <w:rFonts w:cs="Arial"/>
                <w:lang w:val="en-GB"/>
              </w:rPr>
            </w:pPr>
            <w:r>
              <w:rPr>
                <w:rFonts w:cs="Arial"/>
                <w:lang w:val="en-GB"/>
              </w:rPr>
              <w:t>Endpoint Identifier</w:t>
            </w:r>
          </w:p>
        </w:tc>
      </w:tr>
      <w:tr w:rsidR="005A5E3F" w:rsidRPr="003679BA" w14:paraId="38373264" w14:textId="77777777" w:rsidTr="004E51B5">
        <w:trPr>
          <w:trHeight w:val="253"/>
          <w:jc w:val="center"/>
        </w:trPr>
        <w:tc>
          <w:tcPr>
            <w:tcW w:w="4530" w:type="dxa"/>
            <w:vAlign w:val="center"/>
          </w:tcPr>
          <w:p w14:paraId="182CAA1B" w14:textId="3CFD2153" w:rsidR="005A5E3F" w:rsidRDefault="005A5E3F" w:rsidP="004E51B5">
            <w:pPr>
              <w:jc w:val="center"/>
              <w:rPr>
                <w:rFonts w:cs="Arial"/>
              </w:rPr>
            </w:pPr>
            <w:r>
              <w:rPr>
                <w:rFonts w:cs="Arial"/>
              </w:rPr>
              <w:t>REST</w:t>
            </w:r>
          </w:p>
        </w:tc>
        <w:tc>
          <w:tcPr>
            <w:tcW w:w="4530" w:type="dxa"/>
            <w:vAlign w:val="center"/>
          </w:tcPr>
          <w:p w14:paraId="048688B5" w14:textId="3ACD1F74" w:rsidR="005A5E3F" w:rsidRPr="00724D75" w:rsidRDefault="0036138C" w:rsidP="003679BA">
            <w:pPr>
              <w:jc w:val="center"/>
              <w:rPr>
                <w:rFonts w:cs="Arial"/>
                <w:lang w:val="en-GB"/>
              </w:rPr>
            </w:pPr>
            <w:r>
              <w:rPr>
                <w:rFonts w:cs="Arial"/>
                <w:lang w:val="en-GB"/>
              </w:rPr>
              <w:t>Representational State Tra</w:t>
            </w:r>
            <w:r w:rsidR="00774AC2">
              <w:rPr>
                <w:rFonts w:cs="Arial"/>
                <w:lang w:val="en-GB"/>
              </w:rPr>
              <w:t>nsfer</w:t>
            </w:r>
          </w:p>
        </w:tc>
      </w:tr>
      <w:tr w:rsidR="005A5E3F" w:rsidRPr="003679BA" w14:paraId="7FBA0875" w14:textId="77777777" w:rsidTr="004E51B5">
        <w:trPr>
          <w:trHeight w:val="253"/>
          <w:jc w:val="center"/>
        </w:trPr>
        <w:tc>
          <w:tcPr>
            <w:tcW w:w="4530" w:type="dxa"/>
            <w:vAlign w:val="center"/>
          </w:tcPr>
          <w:p w14:paraId="79058951" w14:textId="1CBBC6C1" w:rsidR="005A5E3F" w:rsidRDefault="005A5E3F" w:rsidP="004E51B5">
            <w:pPr>
              <w:jc w:val="center"/>
              <w:rPr>
                <w:rFonts w:cs="Arial"/>
              </w:rPr>
            </w:pPr>
            <w:r>
              <w:rPr>
                <w:rFonts w:cs="Arial"/>
              </w:rPr>
              <w:t>KEK</w:t>
            </w:r>
          </w:p>
        </w:tc>
        <w:tc>
          <w:tcPr>
            <w:tcW w:w="4530" w:type="dxa"/>
            <w:vAlign w:val="center"/>
          </w:tcPr>
          <w:p w14:paraId="6471E062" w14:textId="54B8368C" w:rsidR="005A5E3F" w:rsidRPr="00724D75" w:rsidRDefault="00774AC2" w:rsidP="003679BA">
            <w:pPr>
              <w:jc w:val="center"/>
              <w:rPr>
                <w:rFonts w:cs="Arial"/>
                <w:lang w:val="en-GB"/>
              </w:rPr>
            </w:pPr>
            <w:r>
              <w:rPr>
                <w:rFonts w:cs="Arial"/>
                <w:lang w:val="en-GB"/>
              </w:rPr>
              <w:t>Key Encryption Key</w:t>
            </w:r>
          </w:p>
        </w:tc>
      </w:tr>
      <w:tr w:rsidR="005A5E3F" w:rsidRPr="001065B5" w14:paraId="5C728CCA" w14:textId="77777777" w:rsidTr="004E51B5">
        <w:trPr>
          <w:trHeight w:val="253"/>
          <w:jc w:val="center"/>
        </w:trPr>
        <w:tc>
          <w:tcPr>
            <w:tcW w:w="4530" w:type="dxa"/>
            <w:vAlign w:val="center"/>
          </w:tcPr>
          <w:p w14:paraId="11EA643B" w14:textId="0463103C" w:rsidR="005A5E3F" w:rsidRDefault="005A5E3F" w:rsidP="004E51B5">
            <w:pPr>
              <w:jc w:val="center"/>
              <w:rPr>
                <w:rFonts w:cs="Arial"/>
              </w:rPr>
            </w:pPr>
            <w:r>
              <w:rPr>
                <w:rFonts w:cs="Arial"/>
              </w:rPr>
              <w:t>IID</w:t>
            </w:r>
          </w:p>
        </w:tc>
        <w:tc>
          <w:tcPr>
            <w:tcW w:w="4530" w:type="dxa"/>
            <w:vAlign w:val="center"/>
          </w:tcPr>
          <w:p w14:paraId="6813D8D7" w14:textId="11851BAC" w:rsidR="005A5E3F" w:rsidRPr="00724D75" w:rsidRDefault="00774AC2" w:rsidP="008A0E8C">
            <w:pPr>
              <w:keepNext/>
              <w:jc w:val="center"/>
              <w:rPr>
                <w:rFonts w:cs="Arial"/>
                <w:lang w:val="en-GB"/>
              </w:rPr>
            </w:pPr>
            <w:r>
              <w:rPr>
                <w:rFonts w:cs="Arial"/>
                <w:lang w:val="en-GB"/>
              </w:rPr>
              <w:t>Interface Identifier (from the JD)</w:t>
            </w:r>
          </w:p>
        </w:tc>
      </w:tr>
    </w:tbl>
    <w:p w14:paraId="39DA426B" w14:textId="0CFC39B1" w:rsidR="008A0E8C" w:rsidRDefault="008A0E8C" w:rsidP="008A0E8C">
      <w:pPr>
        <w:pStyle w:val="Descripcin"/>
        <w:jc w:val="center"/>
      </w:pPr>
      <w:bookmarkStart w:id="4" w:name="_Toc78302570"/>
      <w:r>
        <w:t xml:space="preserve">Tabla </w:t>
      </w:r>
      <w:r w:rsidR="00E20257">
        <w:fldChar w:fldCharType="begin"/>
      </w:r>
      <w:r w:rsidR="00E20257">
        <w:instrText xml:space="preserve"> SEQ Tabla \* ARABIC </w:instrText>
      </w:r>
      <w:r w:rsidR="00E20257">
        <w:fldChar w:fldCharType="separate"/>
      </w:r>
      <w:r w:rsidR="007E0A90">
        <w:rPr>
          <w:noProof/>
        </w:rPr>
        <w:t>1</w:t>
      </w:r>
      <w:r w:rsidR="00E20257">
        <w:rPr>
          <w:noProof/>
        </w:rPr>
        <w:fldChar w:fldCharType="end"/>
      </w:r>
      <w:r>
        <w:t xml:space="preserve"> Abreviaturas y Acrónimos</w:t>
      </w:r>
      <w:bookmarkEnd w:id="4"/>
    </w:p>
    <w:p w14:paraId="3996909F" w14:textId="6037083D" w:rsidR="00022D82" w:rsidRDefault="00022D82" w:rsidP="00022D82"/>
    <w:p w14:paraId="3A43FC41" w14:textId="6AB9C5D2" w:rsidR="00022D82" w:rsidRDefault="00022D82" w:rsidP="00022D82"/>
    <w:p w14:paraId="73E6F149" w14:textId="2AAE8984" w:rsidR="00022D82" w:rsidRDefault="00022D82" w:rsidP="00022D82"/>
    <w:p w14:paraId="04DE4E25" w14:textId="2F11C2DB" w:rsidR="00022D82" w:rsidRDefault="00022D82" w:rsidP="00022D82"/>
    <w:p w14:paraId="576D1F07" w14:textId="5342055B" w:rsidR="00022D82" w:rsidRDefault="00022D82" w:rsidP="00022D82"/>
    <w:p w14:paraId="26D45E9C" w14:textId="513A4E4F" w:rsidR="00022D82" w:rsidRDefault="00022D82" w:rsidP="00022D82"/>
    <w:p w14:paraId="44DB0CC2" w14:textId="390C2D20" w:rsidR="00022D82" w:rsidRDefault="00022D82" w:rsidP="00022D82"/>
    <w:p w14:paraId="232BFF11" w14:textId="4F4DAD8C" w:rsidR="00022D82" w:rsidRDefault="00022D82" w:rsidP="00022D82"/>
    <w:p w14:paraId="7207A9CD" w14:textId="7315ED4A" w:rsidR="00022D82" w:rsidRDefault="00022D82" w:rsidP="00022D82"/>
    <w:p w14:paraId="2B3D376E" w14:textId="578F79CA" w:rsidR="00022D82" w:rsidRDefault="00022D82" w:rsidP="00022D82"/>
    <w:p w14:paraId="36402D19" w14:textId="77777777" w:rsidR="00022D82" w:rsidRPr="00022D82" w:rsidRDefault="00022D82" w:rsidP="00022D82"/>
    <w:p w14:paraId="51FF6289" w14:textId="2F7F61C7" w:rsidR="00F321D3" w:rsidRDefault="00F321D3" w:rsidP="004E6EB3">
      <w:pPr>
        <w:pStyle w:val="Ttulo1"/>
        <w:jc w:val="both"/>
        <w:rPr>
          <w:rFonts w:cs="Arial"/>
          <w:szCs w:val="36"/>
        </w:rPr>
      </w:pPr>
      <w:bookmarkStart w:id="5" w:name="_Toc78302389"/>
      <w:r w:rsidRPr="00990A9B">
        <w:rPr>
          <w:rFonts w:cs="Arial"/>
          <w:szCs w:val="36"/>
        </w:rPr>
        <w:lastRenderedPageBreak/>
        <w:t>ILUSTRACIONES</w:t>
      </w:r>
      <w:bookmarkEnd w:id="5"/>
    </w:p>
    <w:p w14:paraId="44D6E935" w14:textId="77777777" w:rsidR="008C0205" w:rsidRPr="008C0205" w:rsidRDefault="008C0205" w:rsidP="008C0205"/>
    <w:p w14:paraId="22238324" w14:textId="09CFDEB5" w:rsidR="007E0A90" w:rsidRDefault="008C0205">
      <w:pPr>
        <w:pStyle w:val="Tabladeilustraciones"/>
        <w:tabs>
          <w:tab w:val="right" w:leader="dot" w:pos="9060"/>
        </w:tabs>
        <w:rPr>
          <w:rFonts w:eastAsiaTheme="minorEastAsia" w:cstheme="minorBidi"/>
          <w:i w:val="0"/>
          <w:iCs w:val="0"/>
          <w:noProof/>
          <w:sz w:val="22"/>
          <w:szCs w:val="22"/>
          <w:lang w:eastAsia="es-ES"/>
        </w:rPr>
      </w:pPr>
      <w:r>
        <w:rPr>
          <w:rFonts w:cs="Arial"/>
        </w:rPr>
        <w:fldChar w:fldCharType="begin"/>
      </w:r>
      <w:r>
        <w:rPr>
          <w:rFonts w:cs="Arial"/>
        </w:rPr>
        <w:instrText xml:space="preserve"> TOC \h \z \c "Ilustración" </w:instrText>
      </w:r>
      <w:r>
        <w:rPr>
          <w:rFonts w:cs="Arial"/>
        </w:rPr>
        <w:fldChar w:fldCharType="separate"/>
      </w:r>
      <w:hyperlink w:anchor="_Toc78302507" w:history="1">
        <w:r w:rsidR="007E0A90" w:rsidRPr="00EE1BE1">
          <w:rPr>
            <w:rStyle w:val="Hipervnculo"/>
            <w:noProof/>
          </w:rPr>
          <w:t>Ilustración 1 Estructura Básica 6LoWPAN [6]</w:t>
        </w:r>
        <w:r w:rsidR="007E0A90">
          <w:rPr>
            <w:noProof/>
            <w:webHidden/>
          </w:rPr>
          <w:tab/>
        </w:r>
        <w:r w:rsidR="007E0A90">
          <w:rPr>
            <w:noProof/>
            <w:webHidden/>
          </w:rPr>
          <w:fldChar w:fldCharType="begin"/>
        </w:r>
        <w:r w:rsidR="007E0A90">
          <w:rPr>
            <w:noProof/>
            <w:webHidden/>
          </w:rPr>
          <w:instrText xml:space="preserve"> PAGEREF _Toc78302507 \h </w:instrText>
        </w:r>
        <w:r w:rsidR="007E0A90">
          <w:rPr>
            <w:noProof/>
            <w:webHidden/>
          </w:rPr>
        </w:r>
        <w:r w:rsidR="007E0A90">
          <w:rPr>
            <w:noProof/>
            <w:webHidden/>
          </w:rPr>
          <w:fldChar w:fldCharType="separate"/>
        </w:r>
        <w:r w:rsidR="007E0A90">
          <w:rPr>
            <w:noProof/>
            <w:webHidden/>
          </w:rPr>
          <w:t>10</w:t>
        </w:r>
        <w:r w:rsidR="007E0A90">
          <w:rPr>
            <w:noProof/>
            <w:webHidden/>
          </w:rPr>
          <w:fldChar w:fldCharType="end"/>
        </w:r>
      </w:hyperlink>
    </w:p>
    <w:p w14:paraId="476AD0E6" w14:textId="1B738FF4"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08" w:history="1">
        <w:r w:rsidR="007E0A90" w:rsidRPr="00EE1BE1">
          <w:rPr>
            <w:rStyle w:val="Hipervnculo"/>
            <w:noProof/>
          </w:rPr>
          <w:t>Ilustración 2 Arquitectura en Contiki [7]</w:t>
        </w:r>
        <w:r w:rsidR="007E0A90">
          <w:rPr>
            <w:noProof/>
            <w:webHidden/>
          </w:rPr>
          <w:tab/>
        </w:r>
        <w:r w:rsidR="007E0A90">
          <w:rPr>
            <w:noProof/>
            <w:webHidden/>
          </w:rPr>
          <w:fldChar w:fldCharType="begin"/>
        </w:r>
        <w:r w:rsidR="007E0A90">
          <w:rPr>
            <w:noProof/>
            <w:webHidden/>
          </w:rPr>
          <w:instrText xml:space="preserve"> PAGEREF _Toc78302508 \h </w:instrText>
        </w:r>
        <w:r w:rsidR="007E0A90">
          <w:rPr>
            <w:noProof/>
            <w:webHidden/>
          </w:rPr>
        </w:r>
        <w:r w:rsidR="007E0A90">
          <w:rPr>
            <w:noProof/>
            <w:webHidden/>
          </w:rPr>
          <w:fldChar w:fldCharType="separate"/>
        </w:r>
        <w:r w:rsidR="007E0A90">
          <w:rPr>
            <w:noProof/>
            <w:webHidden/>
          </w:rPr>
          <w:t>14</w:t>
        </w:r>
        <w:r w:rsidR="007E0A90">
          <w:rPr>
            <w:noProof/>
            <w:webHidden/>
          </w:rPr>
          <w:fldChar w:fldCharType="end"/>
        </w:r>
      </w:hyperlink>
    </w:p>
    <w:p w14:paraId="67DCD2B5" w14:textId="6D610EAE"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09" w:history="1">
        <w:r w:rsidR="007E0A90" w:rsidRPr="00EE1BE1">
          <w:rPr>
            <w:rStyle w:val="Hipervnculo"/>
            <w:noProof/>
          </w:rPr>
          <w:t>Ilustración 3 Ejemplo de una topología de Red Thread en malla [9]</w:t>
        </w:r>
        <w:r w:rsidR="007E0A90">
          <w:rPr>
            <w:noProof/>
            <w:webHidden/>
          </w:rPr>
          <w:tab/>
        </w:r>
        <w:r w:rsidR="007E0A90">
          <w:rPr>
            <w:noProof/>
            <w:webHidden/>
          </w:rPr>
          <w:fldChar w:fldCharType="begin"/>
        </w:r>
        <w:r w:rsidR="007E0A90">
          <w:rPr>
            <w:noProof/>
            <w:webHidden/>
          </w:rPr>
          <w:instrText xml:space="preserve"> PAGEREF _Toc78302509 \h </w:instrText>
        </w:r>
        <w:r w:rsidR="007E0A90">
          <w:rPr>
            <w:noProof/>
            <w:webHidden/>
          </w:rPr>
        </w:r>
        <w:r w:rsidR="007E0A90">
          <w:rPr>
            <w:noProof/>
            <w:webHidden/>
          </w:rPr>
          <w:fldChar w:fldCharType="separate"/>
        </w:r>
        <w:r w:rsidR="007E0A90">
          <w:rPr>
            <w:noProof/>
            <w:webHidden/>
          </w:rPr>
          <w:t>17</w:t>
        </w:r>
        <w:r w:rsidR="007E0A90">
          <w:rPr>
            <w:noProof/>
            <w:webHidden/>
          </w:rPr>
          <w:fldChar w:fldCharType="end"/>
        </w:r>
      </w:hyperlink>
    </w:p>
    <w:p w14:paraId="1D8C4AB7" w14:textId="3A77A587"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10" w:history="1">
        <w:r w:rsidR="007E0A90" w:rsidRPr="00EE1BE1">
          <w:rPr>
            <w:rStyle w:val="Hipervnculo"/>
            <w:noProof/>
          </w:rPr>
          <w:t>Ilustración 4 Pila de Protocolo Thread en un sistema IoT [12], [13]</w:t>
        </w:r>
        <w:r w:rsidR="007E0A90">
          <w:rPr>
            <w:noProof/>
            <w:webHidden/>
          </w:rPr>
          <w:tab/>
        </w:r>
        <w:r w:rsidR="007E0A90">
          <w:rPr>
            <w:noProof/>
            <w:webHidden/>
          </w:rPr>
          <w:fldChar w:fldCharType="begin"/>
        </w:r>
        <w:r w:rsidR="007E0A90">
          <w:rPr>
            <w:noProof/>
            <w:webHidden/>
          </w:rPr>
          <w:instrText xml:space="preserve"> PAGEREF _Toc78302510 \h </w:instrText>
        </w:r>
        <w:r w:rsidR="007E0A90">
          <w:rPr>
            <w:noProof/>
            <w:webHidden/>
          </w:rPr>
        </w:r>
        <w:r w:rsidR="007E0A90">
          <w:rPr>
            <w:noProof/>
            <w:webHidden/>
          </w:rPr>
          <w:fldChar w:fldCharType="separate"/>
        </w:r>
        <w:r w:rsidR="007E0A90">
          <w:rPr>
            <w:noProof/>
            <w:webHidden/>
          </w:rPr>
          <w:t>18</w:t>
        </w:r>
        <w:r w:rsidR="007E0A90">
          <w:rPr>
            <w:noProof/>
            <w:webHidden/>
          </w:rPr>
          <w:fldChar w:fldCharType="end"/>
        </w:r>
      </w:hyperlink>
    </w:p>
    <w:p w14:paraId="2A1B039B" w14:textId="38C4A87F"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11" w:history="1">
        <w:r w:rsidR="007E0A90" w:rsidRPr="00EE1BE1">
          <w:rPr>
            <w:rStyle w:val="Hipervnculo"/>
            <w:noProof/>
          </w:rPr>
          <w:t>Ilustración 5 Ejemplo PAN Thread [12], [13]</w:t>
        </w:r>
        <w:r w:rsidR="007E0A90">
          <w:rPr>
            <w:noProof/>
            <w:webHidden/>
          </w:rPr>
          <w:tab/>
        </w:r>
        <w:r w:rsidR="007E0A90">
          <w:rPr>
            <w:noProof/>
            <w:webHidden/>
          </w:rPr>
          <w:fldChar w:fldCharType="begin"/>
        </w:r>
        <w:r w:rsidR="007E0A90">
          <w:rPr>
            <w:noProof/>
            <w:webHidden/>
          </w:rPr>
          <w:instrText xml:space="preserve"> PAGEREF _Toc78302511 \h </w:instrText>
        </w:r>
        <w:r w:rsidR="007E0A90">
          <w:rPr>
            <w:noProof/>
            <w:webHidden/>
          </w:rPr>
        </w:r>
        <w:r w:rsidR="007E0A90">
          <w:rPr>
            <w:noProof/>
            <w:webHidden/>
          </w:rPr>
          <w:fldChar w:fldCharType="separate"/>
        </w:r>
        <w:r w:rsidR="007E0A90">
          <w:rPr>
            <w:noProof/>
            <w:webHidden/>
          </w:rPr>
          <w:t>18</w:t>
        </w:r>
        <w:r w:rsidR="007E0A90">
          <w:rPr>
            <w:noProof/>
            <w:webHidden/>
          </w:rPr>
          <w:fldChar w:fldCharType="end"/>
        </w:r>
      </w:hyperlink>
    </w:p>
    <w:p w14:paraId="696622D4" w14:textId="2CA3771A"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12" w:history="1">
        <w:r w:rsidR="007E0A90" w:rsidRPr="00EE1BE1">
          <w:rPr>
            <w:rStyle w:val="Hipervnculo"/>
            <w:noProof/>
          </w:rPr>
          <w:t>Ilustración 6 Balena Etcher</w:t>
        </w:r>
        <w:r w:rsidR="007E0A90">
          <w:rPr>
            <w:noProof/>
            <w:webHidden/>
          </w:rPr>
          <w:tab/>
        </w:r>
        <w:r w:rsidR="007E0A90">
          <w:rPr>
            <w:noProof/>
            <w:webHidden/>
          </w:rPr>
          <w:fldChar w:fldCharType="begin"/>
        </w:r>
        <w:r w:rsidR="007E0A90">
          <w:rPr>
            <w:noProof/>
            <w:webHidden/>
          </w:rPr>
          <w:instrText xml:space="preserve"> PAGEREF _Toc78302512 \h </w:instrText>
        </w:r>
        <w:r w:rsidR="007E0A90">
          <w:rPr>
            <w:noProof/>
            <w:webHidden/>
          </w:rPr>
        </w:r>
        <w:r w:rsidR="007E0A90">
          <w:rPr>
            <w:noProof/>
            <w:webHidden/>
          </w:rPr>
          <w:fldChar w:fldCharType="separate"/>
        </w:r>
        <w:r w:rsidR="007E0A90">
          <w:rPr>
            <w:noProof/>
            <w:webHidden/>
          </w:rPr>
          <w:t>28</w:t>
        </w:r>
        <w:r w:rsidR="007E0A90">
          <w:rPr>
            <w:noProof/>
            <w:webHidden/>
          </w:rPr>
          <w:fldChar w:fldCharType="end"/>
        </w:r>
      </w:hyperlink>
    </w:p>
    <w:p w14:paraId="0E5310D6" w14:textId="1B4A777A"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13" w:history="1">
        <w:r w:rsidR="007E0A90" w:rsidRPr="00EE1BE1">
          <w:rPr>
            <w:rStyle w:val="Hipervnculo"/>
            <w:noProof/>
          </w:rPr>
          <w:t>Ilustración 7 Border Router en Administrador de Dispositivos Previo a la instalación de Drivers</w:t>
        </w:r>
        <w:r w:rsidR="007E0A90">
          <w:rPr>
            <w:noProof/>
            <w:webHidden/>
          </w:rPr>
          <w:tab/>
        </w:r>
        <w:r w:rsidR="007E0A90">
          <w:rPr>
            <w:noProof/>
            <w:webHidden/>
          </w:rPr>
          <w:fldChar w:fldCharType="begin"/>
        </w:r>
        <w:r w:rsidR="007E0A90">
          <w:rPr>
            <w:noProof/>
            <w:webHidden/>
          </w:rPr>
          <w:instrText xml:space="preserve"> PAGEREF _Toc78302513 \h </w:instrText>
        </w:r>
        <w:r w:rsidR="007E0A90">
          <w:rPr>
            <w:noProof/>
            <w:webHidden/>
          </w:rPr>
        </w:r>
        <w:r w:rsidR="007E0A90">
          <w:rPr>
            <w:noProof/>
            <w:webHidden/>
          </w:rPr>
          <w:fldChar w:fldCharType="separate"/>
        </w:r>
        <w:r w:rsidR="007E0A90">
          <w:rPr>
            <w:noProof/>
            <w:webHidden/>
          </w:rPr>
          <w:t>29</w:t>
        </w:r>
        <w:r w:rsidR="007E0A90">
          <w:rPr>
            <w:noProof/>
            <w:webHidden/>
          </w:rPr>
          <w:fldChar w:fldCharType="end"/>
        </w:r>
      </w:hyperlink>
    </w:p>
    <w:p w14:paraId="23B991D9" w14:textId="5FDC6C45"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14" w:history="1">
        <w:r w:rsidR="007E0A90" w:rsidRPr="00EE1BE1">
          <w:rPr>
            <w:rStyle w:val="Hipervnculo"/>
            <w:noProof/>
          </w:rPr>
          <w:t>Ilustración 8 Instalación Drivers de Border Router con Zadig</w:t>
        </w:r>
        <w:r w:rsidR="007E0A90">
          <w:rPr>
            <w:noProof/>
            <w:webHidden/>
          </w:rPr>
          <w:tab/>
        </w:r>
        <w:r w:rsidR="007E0A90">
          <w:rPr>
            <w:noProof/>
            <w:webHidden/>
          </w:rPr>
          <w:fldChar w:fldCharType="begin"/>
        </w:r>
        <w:r w:rsidR="007E0A90">
          <w:rPr>
            <w:noProof/>
            <w:webHidden/>
          </w:rPr>
          <w:instrText xml:space="preserve"> PAGEREF _Toc78302514 \h </w:instrText>
        </w:r>
        <w:r w:rsidR="007E0A90">
          <w:rPr>
            <w:noProof/>
            <w:webHidden/>
          </w:rPr>
        </w:r>
        <w:r w:rsidR="007E0A90">
          <w:rPr>
            <w:noProof/>
            <w:webHidden/>
          </w:rPr>
          <w:fldChar w:fldCharType="separate"/>
        </w:r>
        <w:r w:rsidR="007E0A90">
          <w:rPr>
            <w:noProof/>
            <w:webHidden/>
          </w:rPr>
          <w:t>29</w:t>
        </w:r>
        <w:r w:rsidR="007E0A90">
          <w:rPr>
            <w:noProof/>
            <w:webHidden/>
          </w:rPr>
          <w:fldChar w:fldCharType="end"/>
        </w:r>
      </w:hyperlink>
    </w:p>
    <w:p w14:paraId="211CFCD6" w14:textId="7F8B3827" w:rsidR="007E0A90" w:rsidRDefault="00E20257">
      <w:pPr>
        <w:pStyle w:val="Tabladeilustraciones"/>
        <w:tabs>
          <w:tab w:val="right" w:leader="dot" w:pos="9060"/>
        </w:tabs>
        <w:rPr>
          <w:rFonts w:eastAsiaTheme="minorEastAsia" w:cstheme="minorBidi"/>
          <w:i w:val="0"/>
          <w:iCs w:val="0"/>
          <w:noProof/>
          <w:sz w:val="22"/>
          <w:szCs w:val="22"/>
          <w:lang w:eastAsia="es-ES"/>
        </w:rPr>
      </w:pPr>
      <w:hyperlink r:id="rId15" w:anchor="_Toc78302515" w:history="1">
        <w:r w:rsidR="007E0A90" w:rsidRPr="00EE1BE1">
          <w:rPr>
            <w:rStyle w:val="Hipervnculo"/>
            <w:noProof/>
          </w:rPr>
          <w:t>Ilustración 9  MobaXterm</w:t>
        </w:r>
        <w:r w:rsidR="007E0A90">
          <w:rPr>
            <w:noProof/>
            <w:webHidden/>
          </w:rPr>
          <w:tab/>
        </w:r>
        <w:r w:rsidR="007E0A90">
          <w:rPr>
            <w:noProof/>
            <w:webHidden/>
          </w:rPr>
          <w:fldChar w:fldCharType="begin"/>
        </w:r>
        <w:r w:rsidR="007E0A90">
          <w:rPr>
            <w:noProof/>
            <w:webHidden/>
          </w:rPr>
          <w:instrText xml:space="preserve"> PAGEREF _Toc78302515 \h </w:instrText>
        </w:r>
        <w:r w:rsidR="007E0A90">
          <w:rPr>
            <w:noProof/>
            <w:webHidden/>
          </w:rPr>
        </w:r>
        <w:r w:rsidR="007E0A90">
          <w:rPr>
            <w:noProof/>
            <w:webHidden/>
          </w:rPr>
          <w:fldChar w:fldCharType="separate"/>
        </w:r>
        <w:r w:rsidR="007E0A90">
          <w:rPr>
            <w:noProof/>
            <w:webHidden/>
          </w:rPr>
          <w:t>30</w:t>
        </w:r>
        <w:r w:rsidR="007E0A90">
          <w:rPr>
            <w:noProof/>
            <w:webHidden/>
          </w:rPr>
          <w:fldChar w:fldCharType="end"/>
        </w:r>
      </w:hyperlink>
    </w:p>
    <w:p w14:paraId="701C70C3" w14:textId="0DCD729F"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16" w:history="1">
        <w:r w:rsidR="007E0A90" w:rsidRPr="00EE1BE1">
          <w:rPr>
            <w:rStyle w:val="Hipervnculo"/>
            <w:noProof/>
          </w:rPr>
          <w:t>Ilustración 10 Login Panel Administración Web</w:t>
        </w:r>
        <w:r w:rsidR="007E0A90">
          <w:rPr>
            <w:noProof/>
            <w:webHidden/>
          </w:rPr>
          <w:tab/>
        </w:r>
        <w:r w:rsidR="007E0A90">
          <w:rPr>
            <w:noProof/>
            <w:webHidden/>
          </w:rPr>
          <w:fldChar w:fldCharType="begin"/>
        </w:r>
        <w:r w:rsidR="007E0A90">
          <w:rPr>
            <w:noProof/>
            <w:webHidden/>
          </w:rPr>
          <w:instrText xml:space="preserve"> PAGEREF _Toc78302516 \h </w:instrText>
        </w:r>
        <w:r w:rsidR="007E0A90">
          <w:rPr>
            <w:noProof/>
            <w:webHidden/>
          </w:rPr>
        </w:r>
        <w:r w:rsidR="007E0A90">
          <w:rPr>
            <w:noProof/>
            <w:webHidden/>
          </w:rPr>
          <w:fldChar w:fldCharType="separate"/>
        </w:r>
        <w:r w:rsidR="007E0A90">
          <w:rPr>
            <w:noProof/>
            <w:webHidden/>
          </w:rPr>
          <w:t>31</w:t>
        </w:r>
        <w:r w:rsidR="007E0A90">
          <w:rPr>
            <w:noProof/>
            <w:webHidden/>
          </w:rPr>
          <w:fldChar w:fldCharType="end"/>
        </w:r>
      </w:hyperlink>
    </w:p>
    <w:p w14:paraId="0E1ECC93" w14:textId="1E047F42"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17" w:history="1">
        <w:r w:rsidR="007E0A90" w:rsidRPr="00EE1BE1">
          <w:rPr>
            <w:rStyle w:val="Hipervnculo"/>
            <w:noProof/>
          </w:rPr>
          <w:t>Ilustración 11 Pestaña Network</w:t>
        </w:r>
        <w:r w:rsidR="007E0A90">
          <w:rPr>
            <w:noProof/>
            <w:webHidden/>
          </w:rPr>
          <w:tab/>
        </w:r>
        <w:r w:rsidR="007E0A90">
          <w:rPr>
            <w:noProof/>
            <w:webHidden/>
          </w:rPr>
          <w:fldChar w:fldCharType="begin"/>
        </w:r>
        <w:r w:rsidR="007E0A90">
          <w:rPr>
            <w:noProof/>
            <w:webHidden/>
          </w:rPr>
          <w:instrText xml:space="preserve"> PAGEREF _Toc78302517 \h </w:instrText>
        </w:r>
        <w:r w:rsidR="007E0A90">
          <w:rPr>
            <w:noProof/>
            <w:webHidden/>
          </w:rPr>
        </w:r>
        <w:r w:rsidR="007E0A90">
          <w:rPr>
            <w:noProof/>
            <w:webHidden/>
          </w:rPr>
          <w:fldChar w:fldCharType="separate"/>
        </w:r>
        <w:r w:rsidR="007E0A90">
          <w:rPr>
            <w:noProof/>
            <w:webHidden/>
          </w:rPr>
          <w:t>32</w:t>
        </w:r>
        <w:r w:rsidR="007E0A90">
          <w:rPr>
            <w:noProof/>
            <w:webHidden/>
          </w:rPr>
          <w:fldChar w:fldCharType="end"/>
        </w:r>
      </w:hyperlink>
    </w:p>
    <w:p w14:paraId="4E9ACDE3" w14:textId="702E4D17"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18" w:history="1">
        <w:r w:rsidR="007E0A90" w:rsidRPr="00EE1BE1">
          <w:rPr>
            <w:rStyle w:val="Hipervnculo"/>
            <w:noProof/>
          </w:rPr>
          <w:t>Ilustración 12 Actualización KiBRA</w:t>
        </w:r>
        <w:r w:rsidR="007E0A90">
          <w:rPr>
            <w:noProof/>
            <w:webHidden/>
          </w:rPr>
          <w:tab/>
        </w:r>
        <w:r w:rsidR="007E0A90">
          <w:rPr>
            <w:noProof/>
            <w:webHidden/>
          </w:rPr>
          <w:fldChar w:fldCharType="begin"/>
        </w:r>
        <w:r w:rsidR="007E0A90">
          <w:rPr>
            <w:noProof/>
            <w:webHidden/>
          </w:rPr>
          <w:instrText xml:space="preserve"> PAGEREF _Toc78302518 \h </w:instrText>
        </w:r>
        <w:r w:rsidR="007E0A90">
          <w:rPr>
            <w:noProof/>
            <w:webHidden/>
          </w:rPr>
        </w:r>
        <w:r w:rsidR="007E0A90">
          <w:rPr>
            <w:noProof/>
            <w:webHidden/>
          </w:rPr>
          <w:fldChar w:fldCharType="separate"/>
        </w:r>
        <w:r w:rsidR="007E0A90">
          <w:rPr>
            <w:noProof/>
            <w:webHidden/>
          </w:rPr>
          <w:t>33</w:t>
        </w:r>
        <w:r w:rsidR="007E0A90">
          <w:rPr>
            <w:noProof/>
            <w:webHidden/>
          </w:rPr>
          <w:fldChar w:fldCharType="end"/>
        </w:r>
      </w:hyperlink>
    </w:p>
    <w:p w14:paraId="23D956EE" w14:textId="102D68E6"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19" w:history="1">
        <w:r w:rsidR="007E0A90" w:rsidRPr="00EE1BE1">
          <w:rPr>
            <w:rStyle w:val="Hipervnculo"/>
            <w:noProof/>
          </w:rPr>
          <w:t>Ilustración 13 Pestaña Settings</w:t>
        </w:r>
        <w:r w:rsidR="007E0A90">
          <w:rPr>
            <w:noProof/>
            <w:webHidden/>
          </w:rPr>
          <w:tab/>
        </w:r>
        <w:r w:rsidR="007E0A90">
          <w:rPr>
            <w:noProof/>
            <w:webHidden/>
          </w:rPr>
          <w:fldChar w:fldCharType="begin"/>
        </w:r>
        <w:r w:rsidR="007E0A90">
          <w:rPr>
            <w:noProof/>
            <w:webHidden/>
          </w:rPr>
          <w:instrText xml:space="preserve"> PAGEREF _Toc78302519 \h </w:instrText>
        </w:r>
        <w:r w:rsidR="007E0A90">
          <w:rPr>
            <w:noProof/>
            <w:webHidden/>
          </w:rPr>
        </w:r>
        <w:r w:rsidR="007E0A90">
          <w:rPr>
            <w:noProof/>
            <w:webHidden/>
          </w:rPr>
          <w:fldChar w:fldCharType="separate"/>
        </w:r>
        <w:r w:rsidR="007E0A90">
          <w:rPr>
            <w:noProof/>
            <w:webHidden/>
          </w:rPr>
          <w:t>34</w:t>
        </w:r>
        <w:r w:rsidR="007E0A90">
          <w:rPr>
            <w:noProof/>
            <w:webHidden/>
          </w:rPr>
          <w:fldChar w:fldCharType="end"/>
        </w:r>
      </w:hyperlink>
    </w:p>
    <w:p w14:paraId="63E8BDA7" w14:textId="542EE8FD" w:rsidR="007E0A90" w:rsidRDefault="00E20257">
      <w:pPr>
        <w:pStyle w:val="Tabladeilustraciones"/>
        <w:tabs>
          <w:tab w:val="right" w:leader="dot" w:pos="9060"/>
        </w:tabs>
        <w:rPr>
          <w:rFonts w:eastAsiaTheme="minorEastAsia" w:cstheme="minorBidi"/>
          <w:i w:val="0"/>
          <w:iCs w:val="0"/>
          <w:noProof/>
          <w:sz w:val="22"/>
          <w:szCs w:val="22"/>
          <w:lang w:eastAsia="es-ES"/>
        </w:rPr>
      </w:pPr>
      <w:hyperlink r:id="rId16" w:anchor="_Toc78302520" w:history="1">
        <w:r w:rsidR="007E0A90" w:rsidRPr="00EE1BE1">
          <w:rPr>
            <w:rStyle w:val="Hipervnculo"/>
            <w:noProof/>
          </w:rPr>
          <w:t>Ilustración 14 Parámetros a configurar con Out-of-band Commissioning Activado</w:t>
        </w:r>
        <w:r w:rsidR="007E0A90">
          <w:rPr>
            <w:noProof/>
            <w:webHidden/>
          </w:rPr>
          <w:tab/>
        </w:r>
        <w:r w:rsidR="007E0A90">
          <w:rPr>
            <w:noProof/>
            <w:webHidden/>
          </w:rPr>
          <w:fldChar w:fldCharType="begin"/>
        </w:r>
        <w:r w:rsidR="007E0A90">
          <w:rPr>
            <w:noProof/>
            <w:webHidden/>
          </w:rPr>
          <w:instrText xml:space="preserve"> PAGEREF _Toc78302520 \h </w:instrText>
        </w:r>
        <w:r w:rsidR="007E0A90">
          <w:rPr>
            <w:noProof/>
            <w:webHidden/>
          </w:rPr>
        </w:r>
        <w:r w:rsidR="007E0A90">
          <w:rPr>
            <w:noProof/>
            <w:webHidden/>
          </w:rPr>
          <w:fldChar w:fldCharType="separate"/>
        </w:r>
        <w:r w:rsidR="007E0A90">
          <w:rPr>
            <w:noProof/>
            <w:webHidden/>
          </w:rPr>
          <w:t>35</w:t>
        </w:r>
        <w:r w:rsidR="007E0A90">
          <w:rPr>
            <w:noProof/>
            <w:webHidden/>
          </w:rPr>
          <w:fldChar w:fldCharType="end"/>
        </w:r>
      </w:hyperlink>
    </w:p>
    <w:p w14:paraId="72C09DA9" w14:textId="328ABE3D" w:rsidR="007E0A90" w:rsidRDefault="00E20257">
      <w:pPr>
        <w:pStyle w:val="Tabladeilustraciones"/>
        <w:tabs>
          <w:tab w:val="right" w:leader="dot" w:pos="9060"/>
        </w:tabs>
        <w:rPr>
          <w:rFonts w:eastAsiaTheme="minorEastAsia" w:cstheme="minorBidi"/>
          <w:i w:val="0"/>
          <w:iCs w:val="0"/>
          <w:noProof/>
          <w:sz w:val="22"/>
          <w:szCs w:val="22"/>
          <w:lang w:eastAsia="es-ES"/>
        </w:rPr>
      </w:pPr>
      <w:hyperlink r:id="rId17" w:anchor="_Toc78302521" w:history="1">
        <w:r w:rsidR="007E0A90" w:rsidRPr="00EE1BE1">
          <w:rPr>
            <w:rStyle w:val="Hipervnculo"/>
            <w:noProof/>
          </w:rPr>
          <w:t>Ilustración 15 Parámetros a configurar con Out-of-band Commissioning Desactivado</w:t>
        </w:r>
        <w:r w:rsidR="007E0A90">
          <w:rPr>
            <w:noProof/>
            <w:webHidden/>
          </w:rPr>
          <w:tab/>
        </w:r>
        <w:r w:rsidR="007E0A90">
          <w:rPr>
            <w:noProof/>
            <w:webHidden/>
          </w:rPr>
          <w:fldChar w:fldCharType="begin"/>
        </w:r>
        <w:r w:rsidR="007E0A90">
          <w:rPr>
            <w:noProof/>
            <w:webHidden/>
          </w:rPr>
          <w:instrText xml:space="preserve"> PAGEREF _Toc78302521 \h </w:instrText>
        </w:r>
        <w:r w:rsidR="007E0A90">
          <w:rPr>
            <w:noProof/>
            <w:webHidden/>
          </w:rPr>
        </w:r>
        <w:r w:rsidR="007E0A90">
          <w:rPr>
            <w:noProof/>
            <w:webHidden/>
          </w:rPr>
          <w:fldChar w:fldCharType="separate"/>
        </w:r>
        <w:r w:rsidR="007E0A90">
          <w:rPr>
            <w:noProof/>
            <w:webHidden/>
          </w:rPr>
          <w:t>35</w:t>
        </w:r>
        <w:r w:rsidR="007E0A90">
          <w:rPr>
            <w:noProof/>
            <w:webHidden/>
          </w:rPr>
          <w:fldChar w:fldCharType="end"/>
        </w:r>
      </w:hyperlink>
    </w:p>
    <w:p w14:paraId="626D4F1C" w14:textId="6CCD0073"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22" w:history="1">
        <w:r w:rsidR="007E0A90" w:rsidRPr="00EE1BE1">
          <w:rPr>
            <w:rStyle w:val="Hipervnculo"/>
            <w:noProof/>
          </w:rPr>
          <w:t>Ilustración 16 Configuración Prefijo de Red</w:t>
        </w:r>
        <w:r w:rsidR="007E0A90">
          <w:rPr>
            <w:noProof/>
            <w:webHidden/>
          </w:rPr>
          <w:tab/>
        </w:r>
        <w:r w:rsidR="007E0A90">
          <w:rPr>
            <w:noProof/>
            <w:webHidden/>
          </w:rPr>
          <w:fldChar w:fldCharType="begin"/>
        </w:r>
        <w:r w:rsidR="007E0A90">
          <w:rPr>
            <w:noProof/>
            <w:webHidden/>
          </w:rPr>
          <w:instrText xml:space="preserve"> PAGEREF _Toc78302522 \h </w:instrText>
        </w:r>
        <w:r w:rsidR="007E0A90">
          <w:rPr>
            <w:noProof/>
            <w:webHidden/>
          </w:rPr>
        </w:r>
        <w:r w:rsidR="007E0A90">
          <w:rPr>
            <w:noProof/>
            <w:webHidden/>
          </w:rPr>
          <w:fldChar w:fldCharType="separate"/>
        </w:r>
        <w:r w:rsidR="007E0A90">
          <w:rPr>
            <w:noProof/>
            <w:webHidden/>
          </w:rPr>
          <w:t>36</w:t>
        </w:r>
        <w:r w:rsidR="007E0A90">
          <w:rPr>
            <w:noProof/>
            <w:webHidden/>
          </w:rPr>
          <w:fldChar w:fldCharType="end"/>
        </w:r>
      </w:hyperlink>
    </w:p>
    <w:p w14:paraId="1680C29C" w14:textId="2A31FBB6"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23" w:history="1">
        <w:r w:rsidR="007E0A90" w:rsidRPr="00EE1BE1">
          <w:rPr>
            <w:rStyle w:val="Hipervnculo"/>
            <w:noProof/>
          </w:rPr>
          <w:t>Ilustración 17 Menú KiBRA - Inicio de Border Router</w:t>
        </w:r>
        <w:r w:rsidR="007E0A90">
          <w:rPr>
            <w:noProof/>
            <w:webHidden/>
          </w:rPr>
          <w:tab/>
        </w:r>
        <w:r w:rsidR="007E0A90">
          <w:rPr>
            <w:noProof/>
            <w:webHidden/>
          </w:rPr>
          <w:fldChar w:fldCharType="begin"/>
        </w:r>
        <w:r w:rsidR="007E0A90">
          <w:rPr>
            <w:noProof/>
            <w:webHidden/>
          </w:rPr>
          <w:instrText xml:space="preserve"> PAGEREF _Toc78302523 \h </w:instrText>
        </w:r>
        <w:r w:rsidR="007E0A90">
          <w:rPr>
            <w:noProof/>
            <w:webHidden/>
          </w:rPr>
        </w:r>
        <w:r w:rsidR="007E0A90">
          <w:rPr>
            <w:noProof/>
            <w:webHidden/>
          </w:rPr>
          <w:fldChar w:fldCharType="separate"/>
        </w:r>
        <w:r w:rsidR="007E0A90">
          <w:rPr>
            <w:noProof/>
            <w:webHidden/>
          </w:rPr>
          <w:t>37</w:t>
        </w:r>
        <w:r w:rsidR="007E0A90">
          <w:rPr>
            <w:noProof/>
            <w:webHidden/>
          </w:rPr>
          <w:fldChar w:fldCharType="end"/>
        </w:r>
      </w:hyperlink>
    </w:p>
    <w:p w14:paraId="64B6A18D" w14:textId="6F5E11AE"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24" w:history="1">
        <w:r w:rsidR="007E0A90" w:rsidRPr="00EE1BE1">
          <w:rPr>
            <w:rStyle w:val="Hipervnculo"/>
            <w:noProof/>
          </w:rPr>
          <w:t>Ilustración 18 Menú de KiBRA - Border Router Iniciado</w:t>
        </w:r>
        <w:r w:rsidR="007E0A90">
          <w:rPr>
            <w:noProof/>
            <w:webHidden/>
          </w:rPr>
          <w:tab/>
        </w:r>
        <w:r w:rsidR="007E0A90">
          <w:rPr>
            <w:noProof/>
            <w:webHidden/>
          </w:rPr>
          <w:fldChar w:fldCharType="begin"/>
        </w:r>
        <w:r w:rsidR="007E0A90">
          <w:rPr>
            <w:noProof/>
            <w:webHidden/>
          </w:rPr>
          <w:instrText xml:space="preserve"> PAGEREF _Toc78302524 \h </w:instrText>
        </w:r>
        <w:r w:rsidR="007E0A90">
          <w:rPr>
            <w:noProof/>
            <w:webHidden/>
          </w:rPr>
        </w:r>
        <w:r w:rsidR="007E0A90">
          <w:rPr>
            <w:noProof/>
            <w:webHidden/>
          </w:rPr>
          <w:fldChar w:fldCharType="separate"/>
        </w:r>
        <w:r w:rsidR="007E0A90">
          <w:rPr>
            <w:noProof/>
            <w:webHidden/>
          </w:rPr>
          <w:t>38</w:t>
        </w:r>
        <w:r w:rsidR="007E0A90">
          <w:rPr>
            <w:noProof/>
            <w:webHidden/>
          </w:rPr>
          <w:fldChar w:fldCharType="end"/>
        </w:r>
      </w:hyperlink>
    </w:p>
    <w:p w14:paraId="4D6097FB" w14:textId="48D116B6"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25" w:history="1">
        <w:r w:rsidR="007E0A90" w:rsidRPr="00EE1BE1">
          <w:rPr>
            <w:rStyle w:val="Hipervnculo"/>
            <w:noProof/>
          </w:rPr>
          <w:t>Ilustración 19 Pestaña Settings - Export Settings</w:t>
        </w:r>
        <w:r w:rsidR="007E0A90">
          <w:rPr>
            <w:noProof/>
            <w:webHidden/>
          </w:rPr>
          <w:tab/>
        </w:r>
        <w:r w:rsidR="007E0A90">
          <w:rPr>
            <w:noProof/>
            <w:webHidden/>
          </w:rPr>
          <w:fldChar w:fldCharType="begin"/>
        </w:r>
        <w:r w:rsidR="007E0A90">
          <w:rPr>
            <w:noProof/>
            <w:webHidden/>
          </w:rPr>
          <w:instrText xml:space="preserve"> PAGEREF _Toc78302525 \h </w:instrText>
        </w:r>
        <w:r w:rsidR="007E0A90">
          <w:rPr>
            <w:noProof/>
            <w:webHidden/>
          </w:rPr>
        </w:r>
        <w:r w:rsidR="007E0A90">
          <w:rPr>
            <w:noProof/>
            <w:webHidden/>
          </w:rPr>
          <w:fldChar w:fldCharType="separate"/>
        </w:r>
        <w:r w:rsidR="007E0A90">
          <w:rPr>
            <w:noProof/>
            <w:webHidden/>
          </w:rPr>
          <w:t>39</w:t>
        </w:r>
        <w:r w:rsidR="007E0A90">
          <w:rPr>
            <w:noProof/>
            <w:webHidden/>
          </w:rPr>
          <w:fldChar w:fldCharType="end"/>
        </w:r>
      </w:hyperlink>
    </w:p>
    <w:p w14:paraId="0DB35865" w14:textId="656D1D63"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26" w:history="1">
        <w:r w:rsidR="007E0A90" w:rsidRPr="00EE1BE1">
          <w:rPr>
            <w:rStyle w:val="Hipervnculo"/>
            <w:noProof/>
          </w:rPr>
          <w:t>Ilustración 20 Ventana Export Commissioning Information</w:t>
        </w:r>
        <w:r w:rsidR="007E0A90">
          <w:rPr>
            <w:noProof/>
            <w:webHidden/>
          </w:rPr>
          <w:tab/>
        </w:r>
        <w:r w:rsidR="007E0A90">
          <w:rPr>
            <w:noProof/>
            <w:webHidden/>
          </w:rPr>
          <w:fldChar w:fldCharType="begin"/>
        </w:r>
        <w:r w:rsidR="007E0A90">
          <w:rPr>
            <w:noProof/>
            <w:webHidden/>
          </w:rPr>
          <w:instrText xml:space="preserve"> PAGEREF _Toc78302526 \h </w:instrText>
        </w:r>
        <w:r w:rsidR="007E0A90">
          <w:rPr>
            <w:noProof/>
            <w:webHidden/>
          </w:rPr>
        </w:r>
        <w:r w:rsidR="007E0A90">
          <w:rPr>
            <w:noProof/>
            <w:webHidden/>
          </w:rPr>
          <w:fldChar w:fldCharType="separate"/>
        </w:r>
        <w:r w:rsidR="007E0A90">
          <w:rPr>
            <w:noProof/>
            <w:webHidden/>
          </w:rPr>
          <w:t>40</w:t>
        </w:r>
        <w:r w:rsidR="007E0A90">
          <w:rPr>
            <w:noProof/>
            <w:webHidden/>
          </w:rPr>
          <w:fldChar w:fldCharType="end"/>
        </w:r>
      </w:hyperlink>
    </w:p>
    <w:p w14:paraId="3452D6DC" w14:textId="6411CF6D"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27" w:history="1">
        <w:r w:rsidR="007E0A90" w:rsidRPr="00EE1BE1">
          <w:rPr>
            <w:rStyle w:val="Hipervnculo"/>
            <w:noProof/>
          </w:rPr>
          <w:t>Ilustración 21 Servidor Backbone Router</w:t>
        </w:r>
        <w:r w:rsidR="007E0A90">
          <w:rPr>
            <w:noProof/>
            <w:webHidden/>
          </w:rPr>
          <w:tab/>
        </w:r>
        <w:r w:rsidR="007E0A90">
          <w:rPr>
            <w:noProof/>
            <w:webHidden/>
          </w:rPr>
          <w:fldChar w:fldCharType="begin"/>
        </w:r>
        <w:r w:rsidR="007E0A90">
          <w:rPr>
            <w:noProof/>
            <w:webHidden/>
          </w:rPr>
          <w:instrText xml:space="preserve"> PAGEREF _Toc78302527 \h </w:instrText>
        </w:r>
        <w:r w:rsidR="007E0A90">
          <w:rPr>
            <w:noProof/>
            <w:webHidden/>
          </w:rPr>
        </w:r>
        <w:r w:rsidR="007E0A90">
          <w:rPr>
            <w:noProof/>
            <w:webHidden/>
          </w:rPr>
          <w:fldChar w:fldCharType="separate"/>
        </w:r>
        <w:r w:rsidR="007E0A90">
          <w:rPr>
            <w:noProof/>
            <w:webHidden/>
          </w:rPr>
          <w:t>41</w:t>
        </w:r>
        <w:r w:rsidR="007E0A90">
          <w:rPr>
            <w:noProof/>
            <w:webHidden/>
          </w:rPr>
          <w:fldChar w:fldCharType="end"/>
        </w:r>
      </w:hyperlink>
    </w:p>
    <w:p w14:paraId="69098A4A" w14:textId="2BF5433B"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28" w:history="1">
        <w:r w:rsidR="007E0A90" w:rsidRPr="00EE1BE1">
          <w:rPr>
            <w:rStyle w:val="Hipervnculo"/>
            <w:noProof/>
          </w:rPr>
          <w:t>Ilustración 22 Servicio DHCP</w:t>
        </w:r>
        <w:r w:rsidR="007E0A90">
          <w:rPr>
            <w:noProof/>
            <w:webHidden/>
          </w:rPr>
          <w:tab/>
        </w:r>
        <w:r w:rsidR="007E0A90">
          <w:rPr>
            <w:noProof/>
            <w:webHidden/>
          </w:rPr>
          <w:fldChar w:fldCharType="begin"/>
        </w:r>
        <w:r w:rsidR="007E0A90">
          <w:rPr>
            <w:noProof/>
            <w:webHidden/>
          </w:rPr>
          <w:instrText xml:space="preserve"> PAGEREF _Toc78302528 \h </w:instrText>
        </w:r>
        <w:r w:rsidR="007E0A90">
          <w:rPr>
            <w:noProof/>
            <w:webHidden/>
          </w:rPr>
        </w:r>
        <w:r w:rsidR="007E0A90">
          <w:rPr>
            <w:noProof/>
            <w:webHidden/>
          </w:rPr>
          <w:fldChar w:fldCharType="separate"/>
        </w:r>
        <w:r w:rsidR="007E0A90">
          <w:rPr>
            <w:noProof/>
            <w:webHidden/>
          </w:rPr>
          <w:t>42</w:t>
        </w:r>
        <w:r w:rsidR="007E0A90">
          <w:rPr>
            <w:noProof/>
            <w:webHidden/>
          </w:rPr>
          <w:fldChar w:fldCharType="end"/>
        </w:r>
      </w:hyperlink>
    </w:p>
    <w:p w14:paraId="2E0B26F4" w14:textId="601492BE"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29" w:history="1">
        <w:r w:rsidR="007E0A90" w:rsidRPr="00EE1BE1">
          <w:rPr>
            <w:rStyle w:val="Hipervnculo"/>
            <w:noProof/>
          </w:rPr>
          <w:t>Ilustración 23 Servicio NAT64</w:t>
        </w:r>
        <w:r w:rsidR="007E0A90">
          <w:rPr>
            <w:noProof/>
            <w:webHidden/>
          </w:rPr>
          <w:tab/>
        </w:r>
        <w:r w:rsidR="007E0A90">
          <w:rPr>
            <w:noProof/>
            <w:webHidden/>
          </w:rPr>
          <w:fldChar w:fldCharType="begin"/>
        </w:r>
        <w:r w:rsidR="007E0A90">
          <w:rPr>
            <w:noProof/>
            <w:webHidden/>
          </w:rPr>
          <w:instrText xml:space="preserve"> PAGEREF _Toc78302529 \h </w:instrText>
        </w:r>
        <w:r w:rsidR="007E0A90">
          <w:rPr>
            <w:noProof/>
            <w:webHidden/>
          </w:rPr>
        </w:r>
        <w:r w:rsidR="007E0A90">
          <w:rPr>
            <w:noProof/>
            <w:webHidden/>
          </w:rPr>
          <w:fldChar w:fldCharType="separate"/>
        </w:r>
        <w:r w:rsidR="007E0A90">
          <w:rPr>
            <w:noProof/>
            <w:webHidden/>
          </w:rPr>
          <w:t>43</w:t>
        </w:r>
        <w:r w:rsidR="007E0A90">
          <w:rPr>
            <w:noProof/>
            <w:webHidden/>
          </w:rPr>
          <w:fldChar w:fldCharType="end"/>
        </w:r>
      </w:hyperlink>
    </w:p>
    <w:p w14:paraId="7CE231F5" w14:textId="54750C00"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30" w:history="1">
        <w:r w:rsidR="007E0A90" w:rsidRPr="00EE1BE1">
          <w:rPr>
            <w:rStyle w:val="Hipervnculo"/>
            <w:noProof/>
          </w:rPr>
          <w:t>Ilustración 24 Servicio Commissioner</w:t>
        </w:r>
        <w:r w:rsidR="007E0A90">
          <w:rPr>
            <w:noProof/>
            <w:webHidden/>
          </w:rPr>
          <w:tab/>
        </w:r>
        <w:r w:rsidR="007E0A90">
          <w:rPr>
            <w:noProof/>
            <w:webHidden/>
          </w:rPr>
          <w:fldChar w:fldCharType="begin"/>
        </w:r>
        <w:r w:rsidR="007E0A90">
          <w:rPr>
            <w:noProof/>
            <w:webHidden/>
          </w:rPr>
          <w:instrText xml:space="preserve"> PAGEREF _Toc78302530 \h </w:instrText>
        </w:r>
        <w:r w:rsidR="007E0A90">
          <w:rPr>
            <w:noProof/>
            <w:webHidden/>
          </w:rPr>
        </w:r>
        <w:r w:rsidR="007E0A90">
          <w:rPr>
            <w:noProof/>
            <w:webHidden/>
          </w:rPr>
          <w:fldChar w:fldCharType="separate"/>
        </w:r>
        <w:r w:rsidR="007E0A90">
          <w:rPr>
            <w:noProof/>
            <w:webHidden/>
          </w:rPr>
          <w:t>44</w:t>
        </w:r>
        <w:r w:rsidR="007E0A90">
          <w:rPr>
            <w:noProof/>
            <w:webHidden/>
          </w:rPr>
          <w:fldChar w:fldCharType="end"/>
        </w:r>
      </w:hyperlink>
    </w:p>
    <w:p w14:paraId="0CA3839C" w14:textId="5B6EC3FA"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31" w:history="1">
        <w:r w:rsidR="007E0A90" w:rsidRPr="00EE1BE1">
          <w:rPr>
            <w:rStyle w:val="Hipervnculo"/>
            <w:noProof/>
          </w:rPr>
          <w:t>Ilustración 25 Pestaña Visual Network</w:t>
        </w:r>
        <w:r w:rsidR="007E0A90">
          <w:rPr>
            <w:noProof/>
            <w:webHidden/>
          </w:rPr>
          <w:tab/>
        </w:r>
        <w:r w:rsidR="007E0A90">
          <w:rPr>
            <w:noProof/>
            <w:webHidden/>
          </w:rPr>
          <w:fldChar w:fldCharType="begin"/>
        </w:r>
        <w:r w:rsidR="007E0A90">
          <w:rPr>
            <w:noProof/>
            <w:webHidden/>
          </w:rPr>
          <w:instrText xml:space="preserve"> PAGEREF _Toc78302531 \h </w:instrText>
        </w:r>
        <w:r w:rsidR="007E0A90">
          <w:rPr>
            <w:noProof/>
            <w:webHidden/>
          </w:rPr>
        </w:r>
        <w:r w:rsidR="007E0A90">
          <w:rPr>
            <w:noProof/>
            <w:webHidden/>
          </w:rPr>
          <w:fldChar w:fldCharType="separate"/>
        </w:r>
        <w:r w:rsidR="007E0A90">
          <w:rPr>
            <w:noProof/>
            <w:webHidden/>
          </w:rPr>
          <w:t>45</w:t>
        </w:r>
        <w:r w:rsidR="007E0A90">
          <w:rPr>
            <w:noProof/>
            <w:webHidden/>
          </w:rPr>
          <w:fldChar w:fldCharType="end"/>
        </w:r>
      </w:hyperlink>
    </w:p>
    <w:p w14:paraId="77FCB808" w14:textId="2C87F4B5"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32" w:history="1">
        <w:r w:rsidR="007E0A90" w:rsidRPr="00EE1BE1">
          <w:rPr>
            <w:rStyle w:val="Hipervnculo"/>
            <w:noProof/>
          </w:rPr>
          <w:t>Ilustración 26 Pestaña Logs</w:t>
        </w:r>
        <w:r w:rsidR="007E0A90">
          <w:rPr>
            <w:noProof/>
            <w:webHidden/>
          </w:rPr>
          <w:tab/>
        </w:r>
        <w:r w:rsidR="007E0A90">
          <w:rPr>
            <w:noProof/>
            <w:webHidden/>
          </w:rPr>
          <w:fldChar w:fldCharType="begin"/>
        </w:r>
        <w:r w:rsidR="007E0A90">
          <w:rPr>
            <w:noProof/>
            <w:webHidden/>
          </w:rPr>
          <w:instrText xml:space="preserve"> PAGEREF _Toc78302532 \h </w:instrText>
        </w:r>
        <w:r w:rsidR="007E0A90">
          <w:rPr>
            <w:noProof/>
            <w:webHidden/>
          </w:rPr>
        </w:r>
        <w:r w:rsidR="007E0A90">
          <w:rPr>
            <w:noProof/>
            <w:webHidden/>
          </w:rPr>
          <w:fldChar w:fldCharType="separate"/>
        </w:r>
        <w:r w:rsidR="007E0A90">
          <w:rPr>
            <w:noProof/>
            <w:webHidden/>
          </w:rPr>
          <w:t>46</w:t>
        </w:r>
        <w:r w:rsidR="007E0A90">
          <w:rPr>
            <w:noProof/>
            <w:webHidden/>
          </w:rPr>
          <w:fldChar w:fldCharType="end"/>
        </w:r>
      </w:hyperlink>
    </w:p>
    <w:p w14:paraId="352D0C3C" w14:textId="73E35815"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33" w:history="1">
        <w:r w:rsidR="007E0A90" w:rsidRPr="00EE1BE1">
          <w:rPr>
            <w:rStyle w:val="Hipervnculo"/>
            <w:noProof/>
          </w:rPr>
          <w:t>Ilustración 27 Administrador de dispositivo antes de instalar los Drivers de KTWM102</w:t>
        </w:r>
        <w:r w:rsidR="007E0A90">
          <w:rPr>
            <w:noProof/>
            <w:webHidden/>
          </w:rPr>
          <w:tab/>
        </w:r>
        <w:r w:rsidR="007E0A90">
          <w:rPr>
            <w:noProof/>
            <w:webHidden/>
          </w:rPr>
          <w:fldChar w:fldCharType="begin"/>
        </w:r>
        <w:r w:rsidR="007E0A90">
          <w:rPr>
            <w:noProof/>
            <w:webHidden/>
          </w:rPr>
          <w:instrText xml:space="preserve"> PAGEREF _Toc78302533 \h </w:instrText>
        </w:r>
        <w:r w:rsidR="007E0A90">
          <w:rPr>
            <w:noProof/>
            <w:webHidden/>
          </w:rPr>
        </w:r>
        <w:r w:rsidR="007E0A90">
          <w:rPr>
            <w:noProof/>
            <w:webHidden/>
          </w:rPr>
          <w:fldChar w:fldCharType="separate"/>
        </w:r>
        <w:r w:rsidR="007E0A90">
          <w:rPr>
            <w:noProof/>
            <w:webHidden/>
          </w:rPr>
          <w:t>49</w:t>
        </w:r>
        <w:r w:rsidR="007E0A90">
          <w:rPr>
            <w:noProof/>
            <w:webHidden/>
          </w:rPr>
          <w:fldChar w:fldCharType="end"/>
        </w:r>
      </w:hyperlink>
    </w:p>
    <w:p w14:paraId="1C3B210E" w14:textId="0ACA1E01"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34" w:history="1">
        <w:r w:rsidR="007E0A90" w:rsidRPr="00EE1BE1">
          <w:rPr>
            <w:rStyle w:val="Hipervnculo"/>
            <w:noProof/>
          </w:rPr>
          <w:t>Ilustración 28 Instalación Drivers con Zadig Paso 1</w:t>
        </w:r>
        <w:r w:rsidR="007E0A90">
          <w:rPr>
            <w:noProof/>
            <w:webHidden/>
          </w:rPr>
          <w:tab/>
        </w:r>
        <w:r w:rsidR="007E0A90">
          <w:rPr>
            <w:noProof/>
            <w:webHidden/>
          </w:rPr>
          <w:fldChar w:fldCharType="begin"/>
        </w:r>
        <w:r w:rsidR="007E0A90">
          <w:rPr>
            <w:noProof/>
            <w:webHidden/>
          </w:rPr>
          <w:instrText xml:space="preserve"> PAGEREF _Toc78302534 \h </w:instrText>
        </w:r>
        <w:r w:rsidR="007E0A90">
          <w:rPr>
            <w:noProof/>
            <w:webHidden/>
          </w:rPr>
        </w:r>
        <w:r w:rsidR="007E0A90">
          <w:rPr>
            <w:noProof/>
            <w:webHidden/>
          </w:rPr>
          <w:fldChar w:fldCharType="separate"/>
        </w:r>
        <w:r w:rsidR="007E0A90">
          <w:rPr>
            <w:noProof/>
            <w:webHidden/>
          </w:rPr>
          <w:t>50</w:t>
        </w:r>
        <w:r w:rsidR="007E0A90">
          <w:rPr>
            <w:noProof/>
            <w:webHidden/>
          </w:rPr>
          <w:fldChar w:fldCharType="end"/>
        </w:r>
      </w:hyperlink>
    </w:p>
    <w:p w14:paraId="236FE5F6" w14:textId="588DA429"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35" w:history="1">
        <w:r w:rsidR="007E0A90" w:rsidRPr="00EE1BE1">
          <w:rPr>
            <w:rStyle w:val="Hipervnculo"/>
            <w:noProof/>
          </w:rPr>
          <w:t>Ilustración 29 Instalación Drivers con Zadig Paso 2</w:t>
        </w:r>
        <w:r w:rsidR="007E0A90">
          <w:rPr>
            <w:noProof/>
            <w:webHidden/>
          </w:rPr>
          <w:tab/>
        </w:r>
        <w:r w:rsidR="007E0A90">
          <w:rPr>
            <w:noProof/>
            <w:webHidden/>
          </w:rPr>
          <w:fldChar w:fldCharType="begin"/>
        </w:r>
        <w:r w:rsidR="007E0A90">
          <w:rPr>
            <w:noProof/>
            <w:webHidden/>
          </w:rPr>
          <w:instrText xml:space="preserve"> PAGEREF _Toc78302535 \h </w:instrText>
        </w:r>
        <w:r w:rsidR="007E0A90">
          <w:rPr>
            <w:noProof/>
            <w:webHidden/>
          </w:rPr>
        </w:r>
        <w:r w:rsidR="007E0A90">
          <w:rPr>
            <w:noProof/>
            <w:webHidden/>
          </w:rPr>
          <w:fldChar w:fldCharType="separate"/>
        </w:r>
        <w:r w:rsidR="007E0A90">
          <w:rPr>
            <w:noProof/>
            <w:webHidden/>
          </w:rPr>
          <w:t>51</w:t>
        </w:r>
        <w:r w:rsidR="007E0A90">
          <w:rPr>
            <w:noProof/>
            <w:webHidden/>
          </w:rPr>
          <w:fldChar w:fldCharType="end"/>
        </w:r>
      </w:hyperlink>
    </w:p>
    <w:p w14:paraId="16D5D9F9" w14:textId="0452DBAA"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36" w:history="1">
        <w:r w:rsidR="007E0A90" w:rsidRPr="00EE1BE1">
          <w:rPr>
            <w:rStyle w:val="Hipervnculo"/>
            <w:noProof/>
          </w:rPr>
          <w:t>Ilustración 30 Instalación Drivers con Zadig Finalizada</w:t>
        </w:r>
        <w:r w:rsidR="007E0A90">
          <w:rPr>
            <w:noProof/>
            <w:webHidden/>
          </w:rPr>
          <w:tab/>
        </w:r>
        <w:r w:rsidR="007E0A90">
          <w:rPr>
            <w:noProof/>
            <w:webHidden/>
          </w:rPr>
          <w:fldChar w:fldCharType="begin"/>
        </w:r>
        <w:r w:rsidR="007E0A90">
          <w:rPr>
            <w:noProof/>
            <w:webHidden/>
          </w:rPr>
          <w:instrText xml:space="preserve"> PAGEREF _Toc78302536 \h </w:instrText>
        </w:r>
        <w:r w:rsidR="007E0A90">
          <w:rPr>
            <w:noProof/>
            <w:webHidden/>
          </w:rPr>
        </w:r>
        <w:r w:rsidR="007E0A90">
          <w:rPr>
            <w:noProof/>
            <w:webHidden/>
          </w:rPr>
          <w:fldChar w:fldCharType="separate"/>
        </w:r>
        <w:r w:rsidR="007E0A90">
          <w:rPr>
            <w:noProof/>
            <w:webHidden/>
          </w:rPr>
          <w:t>51</w:t>
        </w:r>
        <w:r w:rsidR="007E0A90">
          <w:rPr>
            <w:noProof/>
            <w:webHidden/>
          </w:rPr>
          <w:fldChar w:fldCharType="end"/>
        </w:r>
      </w:hyperlink>
    </w:p>
    <w:p w14:paraId="2517E380" w14:textId="3583F7E5"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37" w:history="1">
        <w:r w:rsidR="007E0A90" w:rsidRPr="00EE1BE1">
          <w:rPr>
            <w:rStyle w:val="Hipervnculo"/>
            <w:noProof/>
          </w:rPr>
          <w:t>Ilustración 31 Administrador de Dispositivos Después de Instalar Drivers</w:t>
        </w:r>
        <w:r w:rsidR="007E0A90">
          <w:rPr>
            <w:noProof/>
            <w:webHidden/>
          </w:rPr>
          <w:tab/>
        </w:r>
        <w:r w:rsidR="007E0A90">
          <w:rPr>
            <w:noProof/>
            <w:webHidden/>
          </w:rPr>
          <w:fldChar w:fldCharType="begin"/>
        </w:r>
        <w:r w:rsidR="007E0A90">
          <w:rPr>
            <w:noProof/>
            <w:webHidden/>
          </w:rPr>
          <w:instrText xml:space="preserve"> PAGEREF _Toc78302537 \h </w:instrText>
        </w:r>
        <w:r w:rsidR="007E0A90">
          <w:rPr>
            <w:noProof/>
            <w:webHidden/>
          </w:rPr>
        </w:r>
        <w:r w:rsidR="007E0A90">
          <w:rPr>
            <w:noProof/>
            <w:webHidden/>
          </w:rPr>
          <w:fldChar w:fldCharType="separate"/>
        </w:r>
        <w:r w:rsidR="007E0A90">
          <w:rPr>
            <w:noProof/>
            <w:webHidden/>
          </w:rPr>
          <w:t>52</w:t>
        </w:r>
        <w:r w:rsidR="007E0A90">
          <w:rPr>
            <w:noProof/>
            <w:webHidden/>
          </w:rPr>
          <w:fldChar w:fldCharType="end"/>
        </w:r>
      </w:hyperlink>
    </w:p>
    <w:p w14:paraId="207F6843" w14:textId="085F8469"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38" w:history="1">
        <w:r w:rsidR="007E0A90" w:rsidRPr="00EE1BE1">
          <w:rPr>
            <w:rStyle w:val="Hipervnculo"/>
            <w:noProof/>
          </w:rPr>
          <w:t>Ilustración 32 Instalar libusbk con Zadig</w:t>
        </w:r>
        <w:r w:rsidR="007E0A90">
          <w:rPr>
            <w:noProof/>
            <w:webHidden/>
          </w:rPr>
          <w:tab/>
        </w:r>
        <w:r w:rsidR="007E0A90">
          <w:rPr>
            <w:noProof/>
            <w:webHidden/>
          </w:rPr>
          <w:fldChar w:fldCharType="begin"/>
        </w:r>
        <w:r w:rsidR="007E0A90">
          <w:rPr>
            <w:noProof/>
            <w:webHidden/>
          </w:rPr>
          <w:instrText xml:space="preserve"> PAGEREF _Toc78302538 \h </w:instrText>
        </w:r>
        <w:r w:rsidR="007E0A90">
          <w:rPr>
            <w:noProof/>
            <w:webHidden/>
          </w:rPr>
        </w:r>
        <w:r w:rsidR="007E0A90">
          <w:rPr>
            <w:noProof/>
            <w:webHidden/>
          </w:rPr>
          <w:fldChar w:fldCharType="separate"/>
        </w:r>
        <w:r w:rsidR="007E0A90">
          <w:rPr>
            <w:noProof/>
            <w:webHidden/>
          </w:rPr>
          <w:t>55</w:t>
        </w:r>
        <w:r w:rsidR="007E0A90">
          <w:rPr>
            <w:noProof/>
            <w:webHidden/>
          </w:rPr>
          <w:fldChar w:fldCharType="end"/>
        </w:r>
      </w:hyperlink>
    </w:p>
    <w:p w14:paraId="52CFA61C" w14:textId="33B926DA"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39" w:history="1">
        <w:r w:rsidR="007E0A90" w:rsidRPr="00EE1BE1">
          <w:rPr>
            <w:rStyle w:val="Hipervnculo"/>
            <w:noProof/>
          </w:rPr>
          <w:t>Ilustración 33 Instalación Driver Libusbk xon Zadig Finalizada</w:t>
        </w:r>
        <w:r w:rsidR="007E0A90">
          <w:rPr>
            <w:noProof/>
            <w:webHidden/>
          </w:rPr>
          <w:tab/>
        </w:r>
        <w:r w:rsidR="007E0A90">
          <w:rPr>
            <w:noProof/>
            <w:webHidden/>
          </w:rPr>
          <w:fldChar w:fldCharType="begin"/>
        </w:r>
        <w:r w:rsidR="007E0A90">
          <w:rPr>
            <w:noProof/>
            <w:webHidden/>
          </w:rPr>
          <w:instrText xml:space="preserve"> PAGEREF _Toc78302539 \h </w:instrText>
        </w:r>
        <w:r w:rsidR="007E0A90">
          <w:rPr>
            <w:noProof/>
            <w:webHidden/>
          </w:rPr>
        </w:r>
        <w:r w:rsidR="007E0A90">
          <w:rPr>
            <w:noProof/>
            <w:webHidden/>
          </w:rPr>
          <w:fldChar w:fldCharType="separate"/>
        </w:r>
        <w:r w:rsidR="007E0A90">
          <w:rPr>
            <w:noProof/>
            <w:webHidden/>
          </w:rPr>
          <w:t>56</w:t>
        </w:r>
        <w:r w:rsidR="007E0A90">
          <w:rPr>
            <w:noProof/>
            <w:webHidden/>
          </w:rPr>
          <w:fldChar w:fldCharType="end"/>
        </w:r>
      </w:hyperlink>
    </w:p>
    <w:p w14:paraId="03245CDD" w14:textId="462FEBA8"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40" w:history="1">
        <w:r w:rsidR="007E0A90" w:rsidRPr="00EE1BE1">
          <w:rPr>
            <w:rStyle w:val="Hipervnculo"/>
            <w:noProof/>
          </w:rPr>
          <w:t>Ilustración 34 Instalar USB SERIAL (CDC) con Zadig</w:t>
        </w:r>
        <w:r w:rsidR="007E0A90">
          <w:rPr>
            <w:noProof/>
            <w:webHidden/>
          </w:rPr>
          <w:tab/>
        </w:r>
        <w:r w:rsidR="007E0A90">
          <w:rPr>
            <w:noProof/>
            <w:webHidden/>
          </w:rPr>
          <w:fldChar w:fldCharType="begin"/>
        </w:r>
        <w:r w:rsidR="007E0A90">
          <w:rPr>
            <w:noProof/>
            <w:webHidden/>
          </w:rPr>
          <w:instrText xml:space="preserve"> PAGEREF _Toc78302540 \h </w:instrText>
        </w:r>
        <w:r w:rsidR="007E0A90">
          <w:rPr>
            <w:noProof/>
            <w:webHidden/>
          </w:rPr>
        </w:r>
        <w:r w:rsidR="007E0A90">
          <w:rPr>
            <w:noProof/>
            <w:webHidden/>
          </w:rPr>
          <w:fldChar w:fldCharType="separate"/>
        </w:r>
        <w:r w:rsidR="007E0A90">
          <w:rPr>
            <w:noProof/>
            <w:webHidden/>
          </w:rPr>
          <w:t>56</w:t>
        </w:r>
        <w:r w:rsidR="007E0A90">
          <w:rPr>
            <w:noProof/>
            <w:webHidden/>
          </w:rPr>
          <w:fldChar w:fldCharType="end"/>
        </w:r>
      </w:hyperlink>
    </w:p>
    <w:p w14:paraId="250B31D9" w14:textId="19F553EF"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41" w:history="1">
        <w:r w:rsidR="007E0A90" w:rsidRPr="00EE1BE1">
          <w:rPr>
            <w:rStyle w:val="Hipervnculo"/>
            <w:noProof/>
          </w:rPr>
          <w:t>Ilustración 35 Instalación Driver USB Serial (CDC) con Zadig Finalizada</w:t>
        </w:r>
        <w:r w:rsidR="007E0A90">
          <w:rPr>
            <w:noProof/>
            <w:webHidden/>
          </w:rPr>
          <w:tab/>
        </w:r>
        <w:r w:rsidR="007E0A90">
          <w:rPr>
            <w:noProof/>
            <w:webHidden/>
          </w:rPr>
          <w:fldChar w:fldCharType="begin"/>
        </w:r>
        <w:r w:rsidR="007E0A90">
          <w:rPr>
            <w:noProof/>
            <w:webHidden/>
          </w:rPr>
          <w:instrText xml:space="preserve"> PAGEREF _Toc78302541 \h </w:instrText>
        </w:r>
        <w:r w:rsidR="007E0A90">
          <w:rPr>
            <w:noProof/>
            <w:webHidden/>
          </w:rPr>
        </w:r>
        <w:r w:rsidR="007E0A90">
          <w:rPr>
            <w:noProof/>
            <w:webHidden/>
          </w:rPr>
          <w:fldChar w:fldCharType="separate"/>
        </w:r>
        <w:r w:rsidR="007E0A90">
          <w:rPr>
            <w:noProof/>
            <w:webHidden/>
          </w:rPr>
          <w:t>56</w:t>
        </w:r>
        <w:r w:rsidR="007E0A90">
          <w:rPr>
            <w:noProof/>
            <w:webHidden/>
          </w:rPr>
          <w:fldChar w:fldCharType="end"/>
        </w:r>
      </w:hyperlink>
    </w:p>
    <w:p w14:paraId="39842814" w14:textId="43EF560C"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42" w:history="1">
        <w:r w:rsidR="007E0A90" w:rsidRPr="00EE1BE1">
          <w:rPr>
            <w:rStyle w:val="Hipervnculo"/>
            <w:noProof/>
          </w:rPr>
          <w:t>Ilustración 36 Administrador de Dispositivos después de la instalación</w:t>
        </w:r>
        <w:r w:rsidR="007E0A90">
          <w:rPr>
            <w:noProof/>
            <w:webHidden/>
          </w:rPr>
          <w:tab/>
        </w:r>
        <w:r w:rsidR="007E0A90">
          <w:rPr>
            <w:noProof/>
            <w:webHidden/>
          </w:rPr>
          <w:fldChar w:fldCharType="begin"/>
        </w:r>
        <w:r w:rsidR="007E0A90">
          <w:rPr>
            <w:noProof/>
            <w:webHidden/>
          </w:rPr>
          <w:instrText xml:space="preserve"> PAGEREF _Toc78302542 \h </w:instrText>
        </w:r>
        <w:r w:rsidR="007E0A90">
          <w:rPr>
            <w:noProof/>
            <w:webHidden/>
          </w:rPr>
        </w:r>
        <w:r w:rsidR="007E0A90">
          <w:rPr>
            <w:noProof/>
            <w:webHidden/>
          </w:rPr>
          <w:fldChar w:fldCharType="separate"/>
        </w:r>
        <w:r w:rsidR="007E0A90">
          <w:rPr>
            <w:noProof/>
            <w:webHidden/>
          </w:rPr>
          <w:t>57</w:t>
        </w:r>
        <w:r w:rsidR="007E0A90">
          <w:rPr>
            <w:noProof/>
            <w:webHidden/>
          </w:rPr>
          <w:fldChar w:fldCharType="end"/>
        </w:r>
      </w:hyperlink>
    </w:p>
    <w:p w14:paraId="1E02545F" w14:textId="7CC74E33"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43" w:history="1">
        <w:r w:rsidR="007E0A90" w:rsidRPr="00EE1BE1">
          <w:rPr>
            <w:rStyle w:val="Hipervnculo"/>
            <w:noProof/>
          </w:rPr>
          <w:t>Ilustración 37 Terminal Termite</w:t>
        </w:r>
        <w:r w:rsidR="007E0A90">
          <w:rPr>
            <w:noProof/>
            <w:webHidden/>
          </w:rPr>
          <w:tab/>
        </w:r>
        <w:r w:rsidR="007E0A90">
          <w:rPr>
            <w:noProof/>
            <w:webHidden/>
          </w:rPr>
          <w:fldChar w:fldCharType="begin"/>
        </w:r>
        <w:r w:rsidR="007E0A90">
          <w:rPr>
            <w:noProof/>
            <w:webHidden/>
          </w:rPr>
          <w:instrText xml:space="preserve"> PAGEREF _Toc78302543 \h </w:instrText>
        </w:r>
        <w:r w:rsidR="007E0A90">
          <w:rPr>
            <w:noProof/>
            <w:webHidden/>
          </w:rPr>
        </w:r>
        <w:r w:rsidR="007E0A90">
          <w:rPr>
            <w:noProof/>
            <w:webHidden/>
          </w:rPr>
          <w:fldChar w:fldCharType="separate"/>
        </w:r>
        <w:r w:rsidR="007E0A90">
          <w:rPr>
            <w:noProof/>
            <w:webHidden/>
          </w:rPr>
          <w:t>59</w:t>
        </w:r>
        <w:r w:rsidR="007E0A90">
          <w:rPr>
            <w:noProof/>
            <w:webHidden/>
          </w:rPr>
          <w:fldChar w:fldCharType="end"/>
        </w:r>
      </w:hyperlink>
    </w:p>
    <w:p w14:paraId="5A6B7077" w14:textId="6168B239"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44" w:history="1">
        <w:r w:rsidR="007E0A90" w:rsidRPr="00EE1BE1">
          <w:rPr>
            <w:rStyle w:val="Hipervnculo"/>
            <w:noProof/>
          </w:rPr>
          <w:t>Ilustración 38 Herramienta KiTools</w:t>
        </w:r>
        <w:r w:rsidR="007E0A90">
          <w:rPr>
            <w:noProof/>
            <w:webHidden/>
          </w:rPr>
          <w:tab/>
        </w:r>
        <w:r w:rsidR="007E0A90">
          <w:rPr>
            <w:noProof/>
            <w:webHidden/>
          </w:rPr>
          <w:fldChar w:fldCharType="begin"/>
        </w:r>
        <w:r w:rsidR="007E0A90">
          <w:rPr>
            <w:noProof/>
            <w:webHidden/>
          </w:rPr>
          <w:instrText xml:space="preserve"> PAGEREF _Toc78302544 \h </w:instrText>
        </w:r>
        <w:r w:rsidR="007E0A90">
          <w:rPr>
            <w:noProof/>
            <w:webHidden/>
          </w:rPr>
        </w:r>
        <w:r w:rsidR="007E0A90">
          <w:rPr>
            <w:noProof/>
            <w:webHidden/>
          </w:rPr>
          <w:fldChar w:fldCharType="separate"/>
        </w:r>
        <w:r w:rsidR="007E0A90">
          <w:rPr>
            <w:noProof/>
            <w:webHidden/>
          </w:rPr>
          <w:t>61</w:t>
        </w:r>
        <w:r w:rsidR="007E0A90">
          <w:rPr>
            <w:noProof/>
            <w:webHidden/>
          </w:rPr>
          <w:fldChar w:fldCharType="end"/>
        </w:r>
      </w:hyperlink>
    </w:p>
    <w:p w14:paraId="66C668A9" w14:textId="6A87C889"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45" w:history="1">
        <w:r w:rsidR="007E0A90" w:rsidRPr="00EE1BE1">
          <w:rPr>
            <w:rStyle w:val="Hipervnculo"/>
            <w:noProof/>
          </w:rPr>
          <w:t>Ilustración 39 IP como parámetros</w:t>
        </w:r>
        <w:r w:rsidR="007E0A90">
          <w:rPr>
            <w:noProof/>
            <w:webHidden/>
          </w:rPr>
          <w:tab/>
        </w:r>
        <w:r w:rsidR="007E0A90">
          <w:rPr>
            <w:noProof/>
            <w:webHidden/>
          </w:rPr>
          <w:fldChar w:fldCharType="begin"/>
        </w:r>
        <w:r w:rsidR="007E0A90">
          <w:rPr>
            <w:noProof/>
            <w:webHidden/>
          </w:rPr>
          <w:instrText xml:space="preserve"> PAGEREF _Toc78302545 \h </w:instrText>
        </w:r>
        <w:r w:rsidR="007E0A90">
          <w:rPr>
            <w:noProof/>
            <w:webHidden/>
          </w:rPr>
        </w:r>
        <w:r w:rsidR="007E0A90">
          <w:rPr>
            <w:noProof/>
            <w:webHidden/>
          </w:rPr>
          <w:fldChar w:fldCharType="separate"/>
        </w:r>
        <w:r w:rsidR="007E0A90">
          <w:rPr>
            <w:noProof/>
            <w:webHidden/>
          </w:rPr>
          <w:t>62</w:t>
        </w:r>
        <w:r w:rsidR="007E0A90">
          <w:rPr>
            <w:noProof/>
            <w:webHidden/>
          </w:rPr>
          <w:fldChar w:fldCharType="end"/>
        </w:r>
      </w:hyperlink>
    </w:p>
    <w:p w14:paraId="64A9F6A8" w14:textId="151FA681" w:rsidR="007E0A90" w:rsidRDefault="00E20257">
      <w:pPr>
        <w:pStyle w:val="Tabladeilustraciones"/>
        <w:tabs>
          <w:tab w:val="right" w:leader="dot" w:pos="9060"/>
        </w:tabs>
        <w:rPr>
          <w:rFonts w:eastAsiaTheme="minorEastAsia" w:cstheme="minorBidi"/>
          <w:i w:val="0"/>
          <w:iCs w:val="0"/>
          <w:noProof/>
          <w:sz w:val="22"/>
          <w:szCs w:val="22"/>
          <w:lang w:eastAsia="es-ES"/>
        </w:rPr>
      </w:pPr>
      <w:hyperlink r:id="rId18" w:anchor="_Toc78302546" w:history="1">
        <w:r w:rsidR="007E0A90" w:rsidRPr="00EE1BE1">
          <w:rPr>
            <w:rStyle w:val="Hipervnculo"/>
            <w:noProof/>
          </w:rPr>
          <w:t>Ilustración 40 Esquema de comunicación entre Host Externo y el dispositivo KTWM102</w:t>
        </w:r>
        <w:r w:rsidR="007E0A90">
          <w:rPr>
            <w:noProof/>
            <w:webHidden/>
          </w:rPr>
          <w:tab/>
        </w:r>
        <w:r w:rsidR="007E0A90">
          <w:rPr>
            <w:noProof/>
            <w:webHidden/>
          </w:rPr>
          <w:fldChar w:fldCharType="begin"/>
        </w:r>
        <w:r w:rsidR="007E0A90">
          <w:rPr>
            <w:noProof/>
            <w:webHidden/>
          </w:rPr>
          <w:instrText xml:space="preserve"> PAGEREF _Toc78302546 \h </w:instrText>
        </w:r>
        <w:r w:rsidR="007E0A90">
          <w:rPr>
            <w:noProof/>
            <w:webHidden/>
          </w:rPr>
        </w:r>
        <w:r w:rsidR="007E0A90">
          <w:rPr>
            <w:noProof/>
            <w:webHidden/>
          </w:rPr>
          <w:fldChar w:fldCharType="separate"/>
        </w:r>
        <w:r w:rsidR="007E0A90">
          <w:rPr>
            <w:noProof/>
            <w:webHidden/>
          </w:rPr>
          <w:t>63</w:t>
        </w:r>
        <w:r w:rsidR="007E0A90">
          <w:rPr>
            <w:noProof/>
            <w:webHidden/>
          </w:rPr>
          <w:fldChar w:fldCharType="end"/>
        </w:r>
      </w:hyperlink>
    </w:p>
    <w:p w14:paraId="67686E02" w14:textId="69F01771"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47" w:history="1">
        <w:r w:rsidR="007E0A90" w:rsidRPr="00EE1BE1">
          <w:rPr>
            <w:rStyle w:val="Hipervnculo"/>
            <w:noProof/>
          </w:rPr>
          <w:t>Ilustración 41 Ejemplo Rutina de Comando - Esperar Respuesta</w:t>
        </w:r>
        <w:r w:rsidR="007E0A90">
          <w:rPr>
            <w:noProof/>
            <w:webHidden/>
          </w:rPr>
          <w:tab/>
        </w:r>
        <w:r w:rsidR="007E0A90">
          <w:rPr>
            <w:noProof/>
            <w:webHidden/>
          </w:rPr>
          <w:fldChar w:fldCharType="begin"/>
        </w:r>
        <w:r w:rsidR="007E0A90">
          <w:rPr>
            <w:noProof/>
            <w:webHidden/>
          </w:rPr>
          <w:instrText xml:space="preserve"> PAGEREF _Toc78302547 \h </w:instrText>
        </w:r>
        <w:r w:rsidR="007E0A90">
          <w:rPr>
            <w:noProof/>
            <w:webHidden/>
          </w:rPr>
        </w:r>
        <w:r w:rsidR="007E0A90">
          <w:rPr>
            <w:noProof/>
            <w:webHidden/>
          </w:rPr>
          <w:fldChar w:fldCharType="separate"/>
        </w:r>
        <w:r w:rsidR="007E0A90">
          <w:rPr>
            <w:noProof/>
            <w:webHidden/>
          </w:rPr>
          <w:t>66</w:t>
        </w:r>
        <w:r w:rsidR="007E0A90">
          <w:rPr>
            <w:noProof/>
            <w:webHidden/>
          </w:rPr>
          <w:fldChar w:fldCharType="end"/>
        </w:r>
      </w:hyperlink>
    </w:p>
    <w:p w14:paraId="2C5140E8" w14:textId="47BAE782" w:rsidR="007E0A90" w:rsidRDefault="00E20257">
      <w:pPr>
        <w:pStyle w:val="Tabladeilustraciones"/>
        <w:tabs>
          <w:tab w:val="right" w:leader="dot" w:pos="9060"/>
        </w:tabs>
        <w:rPr>
          <w:rFonts w:eastAsiaTheme="minorEastAsia" w:cstheme="minorBidi"/>
          <w:i w:val="0"/>
          <w:iCs w:val="0"/>
          <w:noProof/>
          <w:sz w:val="22"/>
          <w:szCs w:val="22"/>
          <w:lang w:eastAsia="es-ES"/>
        </w:rPr>
      </w:pPr>
      <w:hyperlink r:id="rId19" w:anchor="_Toc78302548" w:history="1">
        <w:r w:rsidR="007E0A90" w:rsidRPr="00EE1BE1">
          <w:rPr>
            <w:rStyle w:val="Hipervnculo"/>
            <w:noProof/>
          </w:rPr>
          <w:t>Ilustración 42 Esquema montaje Red de Dos Nodos</w:t>
        </w:r>
        <w:r w:rsidR="007E0A90">
          <w:rPr>
            <w:noProof/>
            <w:webHidden/>
          </w:rPr>
          <w:tab/>
        </w:r>
        <w:r w:rsidR="007E0A90">
          <w:rPr>
            <w:noProof/>
            <w:webHidden/>
          </w:rPr>
          <w:fldChar w:fldCharType="begin"/>
        </w:r>
        <w:r w:rsidR="007E0A90">
          <w:rPr>
            <w:noProof/>
            <w:webHidden/>
          </w:rPr>
          <w:instrText xml:space="preserve"> PAGEREF _Toc78302548 \h </w:instrText>
        </w:r>
        <w:r w:rsidR="007E0A90">
          <w:rPr>
            <w:noProof/>
            <w:webHidden/>
          </w:rPr>
        </w:r>
        <w:r w:rsidR="007E0A90">
          <w:rPr>
            <w:noProof/>
            <w:webHidden/>
          </w:rPr>
          <w:fldChar w:fldCharType="separate"/>
        </w:r>
        <w:r w:rsidR="007E0A90">
          <w:rPr>
            <w:noProof/>
            <w:webHidden/>
          </w:rPr>
          <w:t>70</w:t>
        </w:r>
        <w:r w:rsidR="007E0A90">
          <w:rPr>
            <w:noProof/>
            <w:webHidden/>
          </w:rPr>
          <w:fldChar w:fldCharType="end"/>
        </w:r>
      </w:hyperlink>
    </w:p>
    <w:p w14:paraId="4433D9A0" w14:textId="049B1EE6"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49" w:history="1">
        <w:r w:rsidR="007E0A90" w:rsidRPr="00EE1BE1">
          <w:rPr>
            <w:rStyle w:val="Hipervnculo"/>
            <w:noProof/>
          </w:rPr>
          <w:t>Ilustración 43 Logs KiTools al REALIZAR un Ping</w:t>
        </w:r>
        <w:r w:rsidR="007E0A90">
          <w:rPr>
            <w:noProof/>
            <w:webHidden/>
          </w:rPr>
          <w:tab/>
        </w:r>
        <w:r w:rsidR="007E0A90">
          <w:rPr>
            <w:noProof/>
            <w:webHidden/>
          </w:rPr>
          <w:fldChar w:fldCharType="begin"/>
        </w:r>
        <w:r w:rsidR="007E0A90">
          <w:rPr>
            <w:noProof/>
            <w:webHidden/>
          </w:rPr>
          <w:instrText xml:space="preserve"> PAGEREF _Toc78302549 \h </w:instrText>
        </w:r>
        <w:r w:rsidR="007E0A90">
          <w:rPr>
            <w:noProof/>
            <w:webHidden/>
          </w:rPr>
        </w:r>
        <w:r w:rsidR="007E0A90">
          <w:rPr>
            <w:noProof/>
            <w:webHidden/>
          </w:rPr>
          <w:fldChar w:fldCharType="separate"/>
        </w:r>
        <w:r w:rsidR="007E0A90">
          <w:rPr>
            <w:noProof/>
            <w:webHidden/>
          </w:rPr>
          <w:t>71</w:t>
        </w:r>
        <w:r w:rsidR="007E0A90">
          <w:rPr>
            <w:noProof/>
            <w:webHidden/>
          </w:rPr>
          <w:fldChar w:fldCharType="end"/>
        </w:r>
      </w:hyperlink>
    </w:p>
    <w:p w14:paraId="1430A4B2" w14:textId="396F61C5"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50" w:history="1">
        <w:r w:rsidR="007E0A90" w:rsidRPr="00EE1BE1">
          <w:rPr>
            <w:rStyle w:val="Hipervnculo"/>
            <w:noProof/>
          </w:rPr>
          <w:t>Ilustración 44 Logs KiTools al RECIBIRun Ping</w:t>
        </w:r>
        <w:r w:rsidR="007E0A90">
          <w:rPr>
            <w:noProof/>
            <w:webHidden/>
          </w:rPr>
          <w:tab/>
        </w:r>
        <w:r w:rsidR="007E0A90">
          <w:rPr>
            <w:noProof/>
            <w:webHidden/>
          </w:rPr>
          <w:fldChar w:fldCharType="begin"/>
        </w:r>
        <w:r w:rsidR="007E0A90">
          <w:rPr>
            <w:noProof/>
            <w:webHidden/>
          </w:rPr>
          <w:instrText xml:space="preserve"> PAGEREF _Toc78302550 \h </w:instrText>
        </w:r>
        <w:r w:rsidR="007E0A90">
          <w:rPr>
            <w:noProof/>
            <w:webHidden/>
          </w:rPr>
        </w:r>
        <w:r w:rsidR="007E0A90">
          <w:rPr>
            <w:noProof/>
            <w:webHidden/>
          </w:rPr>
          <w:fldChar w:fldCharType="separate"/>
        </w:r>
        <w:r w:rsidR="007E0A90">
          <w:rPr>
            <w:noProof/>
            <w:webHidden/>
          </w:rPr>
          <w:t>71</w:t>
        </w:r>
        <w:r w:rsidR="007E0A90">
          <w:rPr>
            <w:noProof/>
            <w:webHidden/>
          </w:rPr>
          <w:fldChar w:fldCharType="end"/>
        </w:r>
      </w:hyperlink>
    </w:p>
    <w:p w14:paraId="292B04C7" w14:textId="25A3D4BC" w:rsidR="007E0A90" w:rsidRDefault="00E20257">
      <w:pPr>
        <w:pStyle w:val="Tabladeilustraciones"/>
        <w:tabs>
          <w:tab w:val="right" w:leader="dot" w:pos="9060"/>
        </w:tabs>
        <w:rPr>
          <w:rFonts w:eastAsiaTheme="minorEastAsia" w:cstheme="minorBidi"/>
          <w:i w:val="0"/>
          <w:iCs w:val="0"/>
          <w:noProof/>
          <w:sz w:val="22"/>
          <w:szCs w:val="22"/>
          <w:lang w:eastAsia="es-ES"/>
        </w:rPr>
      </w:pPr>
      <w:hyperlink r:id="rId20" w:anchor="_Toc78302551" w:history="1">
        <w:r w:rsidR="007E0A90" w:rsidRPr="00EE1BE1">
          <w:rPr>
            <w:rStyle w:val="Hipervnculo"/>
            <w:noProof/>
          </w:rPr>
          <w:t>Ilustración 45 Montaje Border Router</w:t>
        </w:r>
        <w:r w:rsidR="007E0A90">
          <w:rPr>
            <w:noProof/>
            <w:webHidden/>
          </w:rPr>
          <w:tab/>
        </w:r>
        <w:r w:rsidR="007E0A90">
          <w:rPr>
            <w:noProof/>
            <w:webHidden/>
          </w:rPr>
          <w:fldChar w:fldCharType="begin"/>
        </w:r>
        <w:r w:rsidR="007E0A90">
          <w:rPr>
            <w:noProof/>
            <w:webHidden/>
          </w:rPr>
          <w:instrText xml:space="preserve"> PAGEREF _Toc78302551 \h </w:instrText>
        </w:r>
        <w:r w:rsidR="007E0A90">
          <w:rPr>
            <w:noProof/>
            <w:webHidden/>
          </w:rPr>
        </w:r>
        <w:r w:rsidR="007E0A90">
          <w:rPr>
            <w:noProof/>
            <w:webHidden/>
          </w:rPr>
          <w:fldChar w:fldCharType="separate"/>
        </w:r>
        <w:r w:rsidR="007E0A90">
          <w:rPr>
            <w:noProof/>
            <w:webHidden/>
          </w:rPr>
          <w:t>72</w:t>
        </w:r>
        <w:r w:rsidR="007E0A90">
          <w:rPr>
            <w:noProof/>
            <w:webHidden/>
          </w:rPr>
          <w:fldChar w:fldCharType="end"/>
        </w:r>
      </w:hyperlink>
    </w:p>
    <w:p w14:paraId="7262FE09" w14:textId="3D05CA2F"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52" w:history="1">
        <w:r w:rsidR="007E0A90" w:rsidRPr="00EE1BE1">
          <w:rPr>
            <w:rStyle w:val="Hipervnculo"/>
            <w:noProof/>
          </w:rPr>
          <w:t>Ilustración 46 Topología de Red 1 nodo con BR</w:t>
        </w:r>
        <w:r w:rsidR="007E0A90">
          <w:rPr>
            <w:noProof/>
            <w:webHidden/>
          </w:rPr>
          <w:tab/>
        </w:r>
        <w:r w:rsidR="007E0A90">
          <w:rPr>
            <w:noProof/>
            <w:webHidden/>
          </w:rPr>
          <w:fldChar w:fldCharType="begin"/>
        </w:r>
        <w:r w:rsidR="007E0A90">
          <w:rPr>
            <w:noProof/>
            <w:webHidden/>
          </w:rPr>
          <w:instrText xml:space="preserve"> PAGEREF _Toc78302552 \h </w:instrText>
        </w:r>
        <w:r w:rsidR="007E0A90">
          <w:rPr>
            <w:noProof/>
            <w:webHidden/>
          </w:rPr>
        </w:r>
        <w:r w:rsidR="007E0A90">
          <w:rPr>
            <w:noProof/>
            <w:webHidden/>
          </w:rPr>
          <w:fldChar w:fldCharType="separate"/>
        </w:r>
        <w:r w:rsidR="007E0A90">
          <w:rPr>
            <w:noProof/>
            <w:webHidden/>
          </w:rPr>
          <w:t>73</w:t>
        </w:r>
        <w:r w:rsidR="007E0A90">
          <w:rPr>
            <w:noProof/>
            <w:webHidden/>
          </w:rPr>
          <w:fldChar w:fldCharType="end"/>
        </w:r>
      </w:hyperlink>
    </w:p>
    <w:p w14:paraId="5AB8A4DE" w14:textId="7D78A793"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53" w:history="1">
        <w:r w:rsidR="007E0A90" w:rsidRPr="00EE1BE1">
          <w:rPr>
            <w:rStyle w:val="Hipervnculo"/>
            <w:noProof/>
          </w:rPr>
          <w:t>Ilustración 47 Topología 1 de BR con 2 nodos Dongle</w:t>
        </w:r>
        <w:r w:rsidR="007E0A90">
          <w:rPr>
            <w:noProof/>
            <w:webHidden/>
          </w:rPr>
          <w:tab/>
        </w:r>
        <w:r w:rsidR="007E0A90">
          <w:rPr>
            <w:noProof/>
            <w:webHidden/>
          </w:rPr>
          <w:fldChar w:fldCharType="begin"/>
        </w:r>
        <w:r w:rsidR="007E0A90">
          <w:rPr>
            <w:noProof/>
            <w:webHidden/>
          </w:rPr>
          <w:instrText xml:space="preserve"> PAGEREF _Toc78302553 \h </w:instrText>
        </w:r>
        <w:r w:rsidR="007E0A90">
          <w:rPr>
            <w:noProof/>
            <w:webHidden/>
          </w:rPr>
        </w:r>
        <w:r w:rsidR="007E0A90">
          <w:rPr>
            <w:noProof/>
            <w:webHidden/>
          </w:rPr>
          <w:fldChar w:fldCharType="separate"/>
        </w:r>
        <w:r w:rsidR="007E0A90">
          <w:rPr>
            <w:noProof/>
            <w:webHidden/>
          </w:rPr>
          <w:t>74</w:t>
        </w:r>
        <w:r w:rsidR="007E0A90">
          <w:rPr>
            <w:noProof/>
            <w:webHidden/>
          </w:rPr>
          <w:fldChar w:fldCharType="end"/>
        </w:r>
      </w:hyperlink>
    </w:p>
    <w:p w14:paraId="7899AD64" w14:textId="2332003B"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54" w:history="1">
        <w:r w:rsidR="007E0A90" w:rsidRPr="00EE1BE1">
          <w:rPr>
            <w:rStyle w:val="Hipervnculo"/>
            <w:noProof/>
          </w:rPr>
          <w:t>Ilustración 48 Topología 2 de BR con dos nodos Dongle</w:t>
        </w:r>
        <w:r w:rsidR="007E0A90">
          <w:rPr>
            <w:noProof/>
            <w:webHidden/>
          </w:rPr>
          <w:tab/>
        </w:r>
        <w:r w:rsidR="007E0A90">
          <w:rPr>
            <w:noProof/>
            <w:webHidden/>
          </w:rPr>
          <w:fldChar w:fldCharType="begin"/>
        </w:r>
        <w:r w:rsidR="007E0A90">
          <w:rPr>
            <w:noProof/>
            <w:webHidden/>
          </w:rPr>
          <w:instrText xml:space="preserve"> PAGEREF _Toc78302554 \h </w:instrText>
        </w:r>
        <w:r w:rsidR="007E0A90">
          <w:rPr>
            <w:noProof/>
            <w:webHidden/>
          </w:rPr>
        </w:r>
        <w:r w:rsidR="007E0A90">
          <w:rPr>
            <w:noProof/>
            <w:webHidden/>
          </w:rPr>
          <w:fldChar w:fldCharType="separate"/>
        </w:r>
        <w:r w:rsidR="007E0A90">
          <w:rPr>
            <w:noProof/>
            <w:webHidden/>
          </w:rPr>
          <w:t>75</w:t>
        </w:r>
        <w:r w:rsidR="007E0A90">
          <w:rPr>
            <w:noProof/>
            <w:webHidden/>
          </w:rPr>
          <w:fldChar w:fldCharType="end"/>
        </w:r>
      </w:hyperlink>
    </w:p>
    <w:p w14:paraId="3A9DBFE0" w14:textId="1663F549"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55" w:history="1">
        <w:r w:rsidR="007E0A90" w:rsidRPr="00EE1BE1">
          <w:rPr>
            <w:rStyle w:val="Hipervnculo"/>
            <w:noProof/>
          </w:rPr>
          <w:t>Ilustración 49 Ping desde PC a BR</w:t>
        </w:r>
        <w:r w:rsidR="007E0A90">
          <w:rPr>
            <w:noProof/>
            <w:webHidden/>
          </w:rPr>
          <w:tab/>
        </w:r>
        <w:r w:rsidR="007E0A90">
          <w:rPr>
            <w:noProof/>
            <w:webHidden/>
          </w:rPr>
          <w:fldChar w:fldCharType="begin"/>
        </w:r>
        <w:r w:rsidR="007E0A90">
          <w:rPr>
            <w:noProof/>
            <w:webHidden/>
          </w:rPr>
          <w:instrText xml:space="preserve"> PAGEREF _Toc78302555 \h </w:instrText>
        </w:r>
        <w:r w:rsidR="007E0A90">
          <w:rPr>
            <w:noProof/>
            <w:webHidden/>
          </w:rPr>
        </w:r>
        <w:r w:rsidR="007E0A90">
          <w:rPr>
            <w:noProof/>
            <w:webHidden/>
          </w:rPr>
          <w:fldChar w:fldCharType="separate"/>
        </w:r>
        <w:r w:rsidR="007E0A90">
          <w:rPr>
            <w:noProof/>
            <w:webHidden/>
          </w:rPr>
          <w:t>75</w:t>
        </w:r>
        <w:r w:rsidR="007E0A90">
          <w:rPr>
            <w:noProof/>
            <w:webHidden/>
          </w:rPr>
          <w:fldChar w:fldCharType="end"/>
        </w:r>
      </w:hyperlink>
    </w:p>
    <w:p w14:paraId="50D6D99A" w14:textId="7D0AD9B0"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56" w:history="1">
        <w:r w:rsidR="007E0A90" w:rsidRPr="00EE1BE1">
          <w:rPr>
            <w:rStyle w:val="Hipervnculo"/>
            <w:noProof/>
          </w:rPr>
          <w:t>Ilustración 50 Ping desde PC a nodo LEADER</w:t>
        </w:r>
        <w:r w:rsidR="007E0A90">
          <w:rPr>
            <w:noProof/>
            <w:webHidden/>
          </w:rPr>
          <w:tab/>
        </w:r>
        <w:r w:rsidR="007E0A90">
          <w:rPr>
            <w:noProof/>
            <w:webHidden/>
          </w:rPr>
          <w:fldChar w:fldCharType="begin"/>
        </w:r>
        <w:r w:rsidR="007E0A90">
          <w:rPr>
            <w:noProof/>
            <w:webHidden/>
          </w:rPr>
          <w:instrText xml:space="preserve"> PAGEREF _Toc78302556 \h </w:instrText>
        </w:r>
        <w:r w:rsidR="007E0A90">
          <w:rPr>
            <w:noProof/>
            <w:webHidden/>
          </w:rPr>
        </w:r>
        <w:r w:rsidR="007E0A90">
          <w:rPr>
            <w:noProof/>
            <w:webHidden/>
          </w:rPr>
          <w:fldChar w:fldCharType="separate"/>
        </w:r>
        <w:r w:rsidR="007E0A90">
          <w:rPr>
            <w:noProof/>
            <w:webHidden/>
          </w:rPr>
          <w:t>76</w:t>
        </w:r>
        <w:r w:rsidR="007E0A90">
          <w:rPr>
            <w:noProof/>
            <w:webHidden/>
          </w:rPr>
          <w:fldChar w:fldCharType="end"/>
        </w:r>
      </w:hyperlink>
    </w:p>
    <w:p w14:paraId="5D66D1FE" w14:textId="7D208980"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57" w:history="1">
        <w:r w:rsidR="007E0A90" w:rsidRPr="00EE1BE1">
          <w:rPr>
            <w:rStyle w:val="Hipervnculo"/>
            <w:noProof/>
          </w:rPr>
          <w:t>Ilustración 51 Ping desde PC a nodo MED</w:t>
        </w:r>
        <w:r w:rsidR="007E0A90">
          <w:rPr>
            <w:noProof/>
            <w:webHidden/>
          </w:rPr>
          <w:tab/>
        </w:r>
        <w:r w:rsidR="007E0A90">
          <w:rPr>
            <w:noProof/>
            <w:webHidden/>
          </w:rPr>
          <w:fldChar w:fldCharType="begin"/>
        </w:r>
        <w:r w:rsidR="007E0A90">
          <w:rPr>
            <w:noProof/>
            <w:webHidden/>
          </w:rPr>
          <w:instrText xml:space="preserve"> PAGEREF _Toc78302557 \h </w:instrText>
        </w:r>
        <w:r w:rsidR="007E0A90">
          <w:rPr>
            <w:noProof/>
            <w:webHidden/>
          </w:rPr>
        </w:r>
        <w:r w:rsidR="007E0A90">
          <w:rPr>
            <w:noProof/>
            <w:webHidden/>
          </w:rPr>
          <w:fldChar w:fldCharType="separate"/>
        </w:r>
        <w:r w:rsidR="007E0A90">
          <w:rPr>
            <w:noProof/>
            <w:webHidden/>
          </w:rPr>
          <w:t>76</w:t>
        </w:r>
        <w:r w:rsidR="007E0A90">
          <w:rPr>
            <w:noProof/>
            <w:webHidden/>
          </w:rPr>
          <w:fldChar w:fldCharType="end"/>
        </w:r>
      </w:hyperlink>
    </w:p>
    <w:p w14:paraId="4C92F070" w14:textId="7237A81B"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58" w:history="1">
        <w:r w:rsidR="007E0A90" w:rsidRPr="00EE1BE1">
          <w:rPr>
            <w:rStyle w:val="Hipervnculo"/>
            <w:noProof/>
          </w:rPr>
          <w:t>Ilustración 52 Topología para envío de mensajes UDP vía Sockets</w:t>
        </w:r>
        <w:r w:rsidR="007E0A90">
          <w:rPr>
            <w:noProof/>
            <w:webHidden/>
          </w:rPr>
          <w:tab/>
        </w:r>
        <w:r w:rsidR="007E0A90">
          <w:rPr>
            <w:noProof/>
            <w:webHidden/>
          </w:rPr>
          <w:fldChar w:fldCharType="begin"/>
        </w:r>
        <w:r w:rsidR="007E0A90">
          <w:rPr>
            <w:noProof/>
            <w:webHidden/>
          </w:rPr>
          <w:instrText xml:space="preserve"> PAGEREF _Toc78302558 \h </w:instrText>
        </w:r>
        <w:r w:rsidR="007E0A90">
          <w:rPr>
            <w:noProof/>
            <w:webHidden/>
          </w:rPr>
        </w:r>
        <w:r w:rsidR="007E0A90">
          <w:rPr>
            <w:noProof/>
            <w:webHidden/>
          </w:rPr>
          <w:fldChar w:fldCharType="separate"/>
        </w:r>
        <w:r w:rsidR="007E0A90">
          <w:rPr>
            <w:noProof/>
            <w:webHidden/>
          </w:rPr>
          <w:t>77</w:t>
        </w:r>
        <w:r w:rsidR="007E0A90">
          <w:rPr>
            <w:noProof/>
            <w:webHidden/>
          </w:rPr>
          <w:fldChar w:fldCharType="end"/>
        </w:r>
      </w:hyperlink>
    </w:p>
    <w:p w14:paraId="3C1ED97F" w14:textId="0DDF007D"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59" w:history="1">
        <w:r w:rsidR="007E0A90" w:rsidRPr="00EE1BE1">
          <w:rPr>
            <w:rStyle w:val="Hipervnculo"/>
            <w:noProof/>
          </w:rPr>
          <w:t>Ilustración 53 Topología 4 nodos con un Dongle como LEADER</w:t>
        </w:r>
        <w:r w:rsidR="007E0A90">
          <w:rPr>
            <w:noProof/>
            <w:webHidden/>
          </w:rPr>
          <w:tab/>
        </w:r>
        <w:r w:rsidR="007E0A90">
          <w:rPr>
            <w:noProof/>
            <w:webHidden/>
          </w:rPr>
          <w:fldChar w:fldCharType="begin"/>
        </w:r>
        <w:r w:rsidR="007E0A90">
          <w:rPr>
            <w:noProof/>
            <w:webHidden/>
          </w:rPr>
          <w:instrText xml:space="preserve"> PAGEREF _Toc78302559 \h </w:instrText>
        </w:r>
        <w:r w:rsidR="007E0A90">
          <w:rPr>
            <w:noProof/>
            <w:webHidden/>
          </w:rPr>
        </w:r>
        <w:r w:rsidR="007E0A90">
          <w:rPr>
            <w:noProof/>
            <w:webHidden/>
          </w:rPr>
          <w:fldChar w:fldCharType="separate"/>
        </w:r>
        <w:r w:rsidR="007E0A90">
          <w:rPr>
            <w:noProof/>
            <w:webHidden/>
          </w:rPr>
          <w:t>78</w:t>
        </w:r>
        <w:r w:rsidR="007E0A90">
          <w:rPr>
            <w:noProof/>
            <w:webHidden/>
          </w:rPr>
          <w:fldChar w:fldCharType="end"/>
        </w:r>
      </w:hyperlink>
    </w:p>
    <w:p w14:paraId="068AAAB1" w14:textId="4003FACF"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60" w:history="1">
        <w:r w:rsidR="007E0A90" w:rsidRPr="00EE1BE1">
          <w:rPr>
            <w:rStyle w:val="Hipervnculo"/>
            <w:noProof/>
          </w:rPr>
          <w:t>Ilustración 54 Topología 4 nodos con BR como Leader</w:t>
        </w:r>
        <w:r w:rsidR="007E0A90">
          <w:rPr>
            <w:noProof/>
            <w:webHidden/>
          </w:rPr>
          <w:tab/>
        </w:r>
        <w:r w:rsidR="007E0A90">
          <w:rPr>
            <w:noProof/>
            <w:webHidden/>
          </w:rPr>
          <w:fldChar w:fldCharType="begin"/>
        </w:r>
        <w:r w:rsidR="007E0A90">
          <w:rPr>
            <w:noProof/>
            <w:webHidden/>
          </w:rPr>
          <w:instrText xml:space="preserve"> PAGEREF _Toc78302560 \h </w:instrText>
        </w:r>
        <w:r w:rsidR="007E0A90">
          <w:rPr>
            <w:noProof/>
            <w:webHidden/>
          </w:rPr>
        </w:r>
        <w:r w:rsidR="007E0A90">
          <w:rPr>
            <w:noProof/>
            <w:webHidden/>
          </w:rPr>
          <w:fldChar w:fldCharType="separate"/>
        </w:r>
        <w:r w:rsidR="007E0A90">
          <w:rPr>
            <w:noProof/>
            <w:webHidden/>
          </w:rPr>
          <w:t>79</w:t>
        </w:r>
        <w:r w:rsidR="007E0A90">
          <w:rPr>
            <w:noProof/>
            <w:webHidden/>
          </w:rPr>
          <w:fldChar w:fldCharType="end"/>
        </w:r>
      </w:hyperlink>
    </w:p>
    <w:p w14:paraId="10C2FBB4" w14:textId="356CA9B6"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61" w:history="1">
        <w:r w:rsidR="007E0A90" w:rsidRPr="00EE1BE1">
          <w:rPr>
            <w:rStyle w:val="Hipervnculo"/>
            <w:noProof/>
          </w:rPr>
          <w:t>Ilustración 55 Ping desde PC a nuevo nodo MED.</w:t>
        </w:r>
        <w:r w:rsidR="007E0A90">
          <w:rPr>
            <w:noProof/>
            <w:webHidden/>
          </w:rPr>
          <w:tab/>
        </w:r>
        <w:r w:rsidR="007E0A90">
          <w:rPr>
            <w:noProof/>
            <w:webHidden/>
          </w:rPr>
          <w:fldChar w:fldCharType="begin"/>
        </w:r>
        <w:r w:rsidR="007E0A90">
          <w:rPr>
            <w:noProof/>
            <w:webHidden/>
          </w:rPr>
          <w:instrText xml:space="preserve"> PAGEREF _Toc78302561 \h </w:instrText>
        </w:r>
        <w:r w:rsidR="007E0A90">
          <w:rPr>
            <w:noProof/>
            <w:webHidden/>
          </w:rPr>
        </w:r>
        <w:r w:rsidR="007E0A90">
          <w:rPr>
            <w:noProof/>
            <w:webHidden/>
          </w:rPr>
          <w:fldChar w:fldCharType="separate"/>
        </w:r>
        <w:r w:rsidR="007E0A90">
          <w:rPr>
            <w:noProof/>
            <w:webHidden/>
          </w:rPr>
          <w:t>79</w:t>
        </w:r>
        <w:r w:rsidR="007E0A90">
          <w:rPr>
            <w:noProof/>
            <w:webHidden/>
          </w:rPr>
          <w:fldChar w:fldCharType="end"/>
        </w:r>
      </w:hyperlink>
    </w:p>
    <w:p w14:paraId="233EF319" w14:textId="6BD3E39E"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62" w:history="1">
        <w:r w:rsidR="007E0A90" w:rsidRPr="00EE1BE1">
          <w:rPr>
            <w:rStyle w:val="Hipervnculo"/>
            <w:noProof/>
          </w:rPr>
          <w:t>Ilustración 56 Topología A de 5 nodos</w:t>
        </w:r>
        <w:r w:rsidR="007E0A90">
          <w:rPr>
            <w:noProof/>
            <w:webHidden/>
          </w:rPr>
          <w:tab/>
        </w:r>
        <w:r w:rsidR="007E0A90">
          <w:rPr>
            <w:noProof/>
            <w:webHidden/>
          </w:rPr>
          <w:fldChar w:fldCharType="begin"/>
        </w:r>
        <w:r w:rsidR="007E0A90">
          <w:rPr>
            <w:noProof/>
            <w:webHidden/>
          </w:rPr>
          <w:instrText xml:space="preserve"> PAGEREF _Toc78302562 \h </w:instrText>
        </w:r>
        <w:r w:rsidR="007E0A90">
          <w:rPr>
            <w:noProof/>
            <w:webHidden/>
          </w:rPr>
        </w:r>
        <w:r w:rsidR="007E0A90">
          <w:rPr>
            <w:noProof/>
            <w:webHidden/>
          </w:rPr>
          <w:fldChar w:fldCharType="separate"/>
        </w:r>
        <w:r w:rsidR="007E0A90">
          <w:rPr>
            <w:noProof/>
            <w:webHidden/>
          </w:rPr>
          <w:t>81</w:t>
        </w:r>
        <w:r w:rsidR="007E0A90">
          <w:rPr>
            <w:noProof/>
            <w:webHidden/>
          </w:rPr>
          <w:fldChar w:fldCharType="end"/>
        </w:r>
      </w:hyperlink>
    </w:p>
    <w:p w14:paraId="4100BD3B" w14:textId="52482051"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63" w:history="1">
        <w:r w:rsidR="007E0A90" w:rsidRPr="00EE1BE1">
          <w:rPr>
            <w:rStyle w:val="Hipervnculo"/>
            <w:noProof/>
          </w:rPr>
          <w:t>Ilustración 57 Topología B con 5 nodos</w:t>
        </w:r>
        <w:r w:rsidR="007E0A90">
          <w:rPr>
            <w:noProof/>
            <w:webHidden/>
          </w:rPr>
          <w:tab/>
        </w:r>
        <w:r w:rsidR="007E0A90">
          <w:rPr>
            <w:noProof/>
            <w:webHidden/>
          </w:rPr>
          <w:fldChar w:fldCharType="begin"/>
        </w:r>
        <w:r w:rsidR="007E0A90">
          <w:rPr>
            <w:noProof/>
            <w:webHidden/>
          </w:rPr>
          <w:instrText xml:space="preserve"> PAGEREF _Toc78302563 \h </w:instrText>
        </w:r>
        <w:r w:rsidR="007E0A90">
          <w:rPr>
            <w:noProof/>
            <w:webHidden/>
          </w:rPr>
        </w:r>
        <w:r w:rsidR="007E0A90">
          <w:rPr>
            <w:noProof/>
            <w:webHidden/>
          </w:rPr>
          <w:fldChar w:fldCharType="separate"/>
        </w:r>
        <w:r w:rsidR="007E0A90">
          <w:rPr>
            <w:noProof/>
            <w:webHidden/>
          </w:rPr>
          <w:t>82</w:t>
        </w:r>
        <w:r w:rsidR="007E0A90">
          <w:rPr>
            <w:noProof/>
            <w:webHidden/>
          </w:rPr>
          <w:fldChar w:fldCharType="end"/>
        </w:r>
      </w:hyperlink>
    </w:p>
    <w:p w14:paraId="54684E48" w14:textId="3512CE67" w:rsidR="007E0A90" w:rsidRDefault="00E20257">
      <w:pPr>
        <w:pStyle w:val="Tabladeilustraciones"/>
        <w:tabs>
          <w:tab w:val="right" w:leader="dot" w:pos="9060"/>
        </w:tabs>
        <w:rPr>
          <w:rFonts w:eastAsiaTheme="minorEastAsia" w:cstheme="minorBidi"/>
          <w:i w:val="0"/>
          <w:iCs w:val="0"/>
          <w:noProof/>
          <w:sz w:val="22"/>
          <w:szCs w:val="22"/>
          <w:lang w:eastAsia="es-ES"/>
        </w:rPr>
      </w:pPr>
      <w:hyperlink r:id="rId21" w:anchor="_Toc78302564" w:history="1">
        <w:r w:rsidR="007E0A90" w:rsidRPr="00EE1BE1">
          <w:rPr>
            <w:rStyle w:val="Hipervnculo"/>
            <w:noProof/>
          </w:rPr>
          <w:t>Ilustración 58 Jerarquía Circuito</w:t>
        </w:r>
        <w:r w:rsidR="007E0A90">
          <w:rPr>
            <w:noProof/>
            <w:webHidden/>
          </w:rPr>
          <w:tab/>
        </w:r>
        <w:r w:rsidR="007E0A90">
          <w:rPr>
            <w:noProof/>
            <w:webHidden/>
          </w:rPr>
          <w:fldChar w:fldCharType="begin"/>
        </w:r>
        <w:r w:rsidR="007E0A90">
          <w:rPr>
            <w:noProof/>
            <w:webHidden/>
          </w:rPr>
          <w:instrText xml:space="preserve"> PAGEREF _Toc78302564 \h </w:instrText>
        </w:r>
        <w:r w:rsidR="007E0A90">
          <w:rPr>
            <w:noProof/>
            <w:webHidden/>
          </w:rPr>
        </w:r>
        <w:r w:rsidR="007E0A90">
          <w:rPr>
            <w:noProof/>
            <w:webHidden/>
          </w:rPr>
          <w:fldChar w:fldCharType="separate"/>
        </w:r>
        <w:r w:rsidR="007E0A90">
          <w:rPr>
            <w:noProof/>
            <w:webHidden/>
          </w:rPr>
          <w:t>83</w:t>
        </w:r>
        <w:r w:rsidR="007E0A90">
          <w:rPr>
            <w:noProof/>
            <w:webHidden/>
          </w:rPr>
          <w:fldChar w:fldCharType="end"/>
        </w:r>
      </w:hyperlink>
    </w:p>
    <w:p w14:paraId="409015CB" w14:textId="3739079A"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65" w:history="1">
        <w:r w:rsidR="007E0A90" w:rsidRPr="00EE1BE1">
          <w:rPr>
            <w:rStyle w:val="Hipervnculo"/>
            <w:noProof/>
          </w:rPr>
          <w:t>Ilustración 59 Circuito de Alimentación</w:t>
        </w:r>
        <w:r w:rsidR="007E0A90">
          <w:rPr>
            <w:noProof/>
            <w:webHidden/>
          </w:rPr>
          <w:tab/>
        </w:r>
        <w:r w:rsidR="007E0A90">
          <w:rPr>
            <w:noProof/>
            <w:webHidden/>
          </w:rPr>
          <w:fldChar w:fldCharType="begin"/>
        </w:r>
        <w:r w:rsidR="007E0A90">
          <w:rPr>
            <w:noProof/>
            <w:webHidden/>
          </w:rPr>
          <w:instrText xml:space="preserve"> PAGEREF _Toc78302565 \h </w:instrText>
        </w:r>
        <w:r w:rsidR="007E0A90">
          <w:rPr>
            <w:noProof/>
            <w:webHidden/>
          </w:rPr>
        </w:r>
        <w:r w:rsidR="007E0A90">
          <w:rPr>
            <w:noProof/>
            <w:webHidden/>
          </w:rPr>
          <w:fldChar w:fldCharType="separate"/>
        </w:r>
        <w:r w:rsidR="007E0A90">
          <w:rPr>
            <w:noProof/>
            <w:webHidden/>
          </w:rPr>
          <w:t>84</w:t>
        </w:r>
        <w:r w:rsidR="007E0A90">
          <w:rPr>
            <w:noProof/>
            <w:webHidden/>
          </w:rPr>
          <w:fldChar w:fldCharType="end"/>
        </w:r>
      </w:hyperlink>
    </w:p>
    <w:p w14:paraId="72A0ED53" w14:textId="0F18A4F1"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66" w:history="1">
        <w:r w:rsidR="007E0A90" w:rsidRPr="00EE1BE1">
          <w:rPr>
            <w:rStyle w:val="Hipervnculo"/>
            <w:noProof/>
          </w:rPr>
          <w:t>Ilustración 60 Circuito Integración del Módulo</w:t>
        </w:r>
        <w:r w:rsidR="007E0A90">
          <w:rPr>
            <w:noProof/>
            <w:webHidden/>
          </w:rPr>
          <w:tab/>
        </w:r>
        <w:r w:rsidR="007E0A90">
          <w:rPr>
            <w:noProof/>
            <w:webHidden/>
          </w:rPr>
          <w:fldChar w:fldCharType="begin"/>
        </w:r>
        <w:r w:rsidR="007E0A90">
          <w:rPr>
            <w:noProof/>
            <w:webHidden/>
          </w:rPr>
          <w:instrText xml:space="preserve"> PAGEREF _Toc78302566 \h </w:instrText>
        </w:r>
        <w:r w:rsidR="007E0A90">
          <w:rPr>
            <w:noProof/>
            <w:webHidden/>
          </w:rPr>
        </w:r>
        <w:r w:rsidR="007E0A90">
          <w:rPr>
            <w:noProof/>
            <w:webHidden/>
          </w:rPr>
          <w:fldChar w:fldCharType="separate"/>
        </w:r>
        <w:r w:rsidR="007E0A90">
          <w:rPr>
            <w:noProof/>
            <w:webHidden/>
          </w:rPr>
          <w:t>85</w:t>
        </w:r>
        <w:r w:rsidR="007E0A90">
          <w:rPr>
            <w:noProof/>
            <w:webHidden/>
          </w:rPr>
          <w:fldChar w:fldCharType="end"/>
        </w:r>
      </w:hyperlink>
    </w:p>
    <w:p w14:paraId="22BD8E87" w14:textId="2E639E28"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67" w:history="1">
        <w:r w:rsidR="007E0A90" w:rsidRPr="00EE1BE1">
          <w:rPr>
            <w:rStyle w:val="Hipervnculo"/>
            <w:noProof/>
          </w:rPr>
          <w:t>Ilustración 61 Dispositivo KTWM102</w:t>
        </w:r>
        <w:r w:rsidR="007E0A90">
          <w:rPr>
            <w:noProof/>
            <w:webHidden/>
          </w:rPr>
          <w:tab/>
        </w:r>
        <w:r w:rsidR="007E0A90">
          <w:rPr>
            <w:noProof/>
            <w:webHidden/>
          </w:rPr>
          <w:fldChar w:fldCharType="begin"/>
        </w:r>
        <w:r w:rsidR="007E0A90">
          <w:rPr>
            <w:noProof/>
            <w:webHidden/>
          </w:rPr>
          <w:instrText xml:space="preserve"> PAGEREF _Toc78302567 \h </w:instrText>
        </w:r>
        <w:r w:rsidR="007E0A90">
          <w:rPr>
            <w:noProof/>
            <w:webHidden/>
          </w:rPr>
        </w:r>
        <w:r w:rsidR="007E0A90">
          <w:rPr>
            <w:noProof/>
            <w:webHidden/>
          </w:rPr>
          <w:fldChar w:fldCharType="separate"/>
        </w:r>
        <w:r w:rsidR="007E0A90">
          <w:rPr>
            <w:noProof/>
            <w:webHidden/>
          </w:rPr>
          <w:t>85</w:t>
        </w:r>
        <w:r w:rsidR="007E0A90">
          <w:rPr>
            <w:noProof/>
            <w:webHidden/>
          </w:rPr>
          <w:fldChar w:fldCharType="end"/>
        </w:r>
      </w:hyperlink>
    </w:p>
    <w:p w14:paraId="5D1190CE" w14:textId="38FD521C"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68" w:history="1">
        <w:r w:rsidR="007E0A90" w:rsidRPr="00EE1BE1">
          <w:rPr>
            <w:rStyle w:val="Hipervnculo"/>
            <w:noProof/>
          </w:rPr>
          <w:t>Ilustración 62 Conectores Verticales</w:t>
        </w:r>
        <w:r w:rsidR="007E0A90">
          <w:rPr>
            <w:noProof/>
            <w:webHidden/>
          </w:rPr>
          <w:tab/>
        </w:r>
        <w:r w:rsidR="007E0A90">
          <w:rPr>
            <w:noProof/>
            <w:webHidden/>
          </w:rPr>
          <w:fldChar w:fldCharType="begin"/>
        </w:r>
        <w:r w:rsidR="007E0A90">
          <w:rPr>
            <w:noProof/>
            <w:webHidden/>
          </w:rPr>
          <w:instrText xml:space="preserve"> PAGEREF _Toc78302568 \h </w:instrText>
        </w:r>
        <w:r w:rsidR="007E0A90">
          <w:rPr>
            <w:noProof/>
            <w:webHidden/>
          </w:rPr>
        </w:r>
        <w:r w:rsidR="007E0A90">
          <w:rPr>
            <w:noProof/>
            <w:webHidden/>
          </w:rPr>
          <w:fldChar w:fldCharType="separate"/>
        </w:r>
        <w:r w:rsidR="007E0A90">
          <w:rPr>
            <w:noProof/>
            <w:webHidden/>
          </w:rPr>
          <w:t>86</w:t>
        </w:r>
        <w:r w:rsidR="007E0A90">
          <w:rPr>
            <w:noProof/>
            <w:webHidden/>
          </w:rPr>
          <w:fldChar w:fldCharType="end"/>
        </w:r>
      </w:hyperlink>
    </w:p>
    <w:p w14:paraId="05ED1EC8" w14:textId="6204DF71"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69" w:history="1">
        <w:r w:rsidR="007E0A90" w:rsidRPr="00EE1BE1">
          <w:rPr>
            <w:rStyle w:val="Hipervnculo"/>
            <w:noProof/>
          </w:rPr>
          <w:t>Ilustración 63 Conector USB</w:t>
        </w:r>
        <w:r w:rsidR="007E0A90">
          <w:rPr>
            <w:noProof/>
            <w:webHidden/>
          </w:rPr>
          <w:tab/>
        </w:r>
        <w:r w:rsidR="007E0A90">
          <w:rPr>
            <w:noProof/>
            <w:webHidden/>
          </w:rPr>
          <w:fldChar w:fldCharType="begin"/>
        </w:r>
        <w:r w:rsidR="007E0A90">
          <w:rPr>
            <w:noProof/>
            <w:webHidden/>
          </w:rPr>
          <w:instrText xml:space="preserve"> PAGEREF _Toc78302569 \h </w:instrText>
        </w:r>
        <w:r w:rsidR="007E0A90">
          <w:rPr>
            <w:noProof/>
            <w:webHidden/>
          </w:rPr>
        </w:r>
        <w:r w:rsidR="007E0A90">
          <w:rPr>
            <w:noProof/>
            <w:webHidden/>
          </w:rPr>
          <w:fldChar w:fldCharType="separate"/>
        </w:r>
        <w:r w:rsidR="007E0A90">
          <w:rPr>
            <w:noProof/>
            <w:webHidden/>
          </w:rPr>
          <w:t>87</w:t>
        </w:r>
        <w:r w:rsidR="007E0A90">
          <w:rPr>
            <w:noProof/>
            <w:webHidden/>
          </w:rPr>
          <w:fldChar w:fldCharType="end"/>
        </w:r>
      </w:hyperlink>
    </w:p>
    <w:p w14:paraId="4843C0C9" w14:textId="74C2A05E" w:rsidR="00BF1FAD" w:rsidRDefault="008C0205" w:rsidP="004E6EB3">
      <w:pPr>
        <w:jc w:val="both"/>
        <w:rPr>
          <w:rFonts w:eastAsiaTheme="majorEastAsia" w:cs="Arial"/>
          <w:color w:val="2F5496" w:themeColor="accent1" w:themeShade="BF"/>
          <w:sz w:val="32"/>
          <w:szCs w:val="32"/>
        </w:rPr>
      </w:pPr>
      <w:r>
        <w:rPr>
          <w:rFonts w:cs="Arial"/>
        </w:rPr>
        <w:fldChar w:fldCharType="end"/>
      </w:r>
      <w:r w:rsidR="00BF1FAD">
        <w:rPr>
          <w:rFonts w:cs="Arial"/>
        </w:rPr>
        <w:br w:type="page"/>
      </w:r>
    </w:p>
    <w:p w14:paraId="0F897057" w14:textId="2772309B" w:rsidR="00F321D3" w:rsidRPr="00990A9B" w:rsidRDefault="00F321D3" w:rsidP="004E6EB3">
      <w:pPr>
        <w:pStyle w:val="Ttulo1"/>
        <w:jc w:val="both"/>
        <w:rPr>
          <w:rFonts w:cs="Arial"/>
          <w:szCs w:val="36"/>
        </w:rPr>
      </w:pPr>
      <w:bookmarkStart w:id="6" w:name="_Toc78302390"/>
      <w:r w:rsidRPr="00990A9B">
        <w:rPr>
          <w:rFonts w:cs="Arial"/>
          <w:szCs w:val="36"/>
        </w:rPr>
        <w:lastRenderedPageBreak/>
        <w:t>ECUACIONES</w:t>
      </w:r>
      <w:bookmarkEnd w:id="6"/>
    </w:p>
    <w:p w14:paraId="5B77AE02" w14:textId="77777777" w:rsidR="00BF1FAD" w:rsidRDefault="00BF1FAD" w:rsidP="004E6EB3">
      <w:pPr>
        <w:jc w:val="both"/>
        <w:rPr>
          <w:rFonts w:eastAsiaTheme="majorEastAsia" w:cs="Arial"/>
          <w:color w:val="2F5496" w:themeColor="accent1" w:themeShade="BF"/>
          <w:sz w:val="32"/>
          <w:szCs w:val="32"/>
        </w:rPr>
      </w:pPr>
      <w:r>
        <w:rPr>
          <w:rFonts w:cs="Arial"/>
        </w:rPr>
        <w:br w:type="page"/>
      </w:r>
    </w:p>
    <w:p w14:paraId="2C9BCCF3" w14:textId="68D17A67" w:rsidR="00F321D3" w:rsidRPr="00990A9B" w:rsidRDefault="00F321D3" w:rsidP="004E6EB3">
      <w:pPr>
        <w:pStyle w:val="Ttulo1"/>
        <w:jc w:val="both"/>
        <w:rPr>
          <w:rFonts w:cs="Arial"/>
          <w:szCs w:val="36"/>
        </w:rPr>
      </w:pPr>
      <w:bookmarkStart w:id="7" w:name="_Toc78302391"/>
      <w:r w:rsidRPr="00990A9B">
        <w:rPr>
          <w:rFonts w:cs="Arial"/>
          <w:szCs w:val="36"/>
        </w:rPr>
        <w:lastRenderedPageBreak/>
        <w:t>TABLAS</w:t>
      </w:r>
      <w:bookmarkEnd w:id="7"/>
    </w:p>
    <w:p w14:paraId="41177272" w14:textId="553DC6EF" w:rsidR="007E0A90" w:rsidRDefault="008C0205">
      <w:pPr>
        <w:pStyle w:val="Tabladeilustraciones"/>
        <w:tabs>
          <w:tab w:val="right" w:leader="dot" w:pos="9060"/>
        </w:tabs>
        <w:rPr>
          <w:rFonts w:eastAsiaTheme="minorEastAsia" w:cstheme="minorBidi"/>
          <w:i w:val="0"/>
          <w:iCs w:val="0"/>
          <w:noProof/>
          <w:sz w:val="22"/>
          <w:szCs w:val="22"/>
          <w:lang w:eastAsia="es-ES"/>
        </w:rPr>
      </w:pPr>
      <w:r>
        <w:rPr>
          <w:rFonts w:cs="Arial"/>
        </w:rPr>
        <w:fldChar w:fldCharType="begin"/>
      </w:r>
      <w:r>
        <w:rPr>
          <w:rFonts w:cs="Arial"/>
        </w:rPr>
        <w:instrText xml:space="preserve"> TOC \h \z \c "Tabla" </w:instrText>
      </w:r>
      <w:r>
        <w:rPr>
          <w:rFonts w:cs="Arial"/>
        </w:rPr>
        <w:fldChar w:fldCharType="separate"/>
      </w:r>
      <w:hyperlink w:anchor="_Toc78302570" w:history="1">
        <w:r w:rsidR="007E0A90" w:rsidRPr="008D0D93">
          <w:rPr>
            <w:rStyle w:val="Hipervnculo"/>
            <w:noProof/>
          </w:rPr>
          <w:t>Tabla 1 Abreviaturas y Acrónimos</w:t>
        </w:r>
        <w:r w:rsidR="007E0A90">
          <w:rPr>
            <w:noProof/>
            <w:webHidden/>
          </w:rPr>
          <w:tab/>
        </w:r>
        <w:r w:rsidR="007E0A90">
          <w:rPr>
            <w:noProof/>
            <w:webHidden/>
          </w:rPr>
          <w:fldChar w:fldCharType="begin"/>
        </w:r>
        <w:r w:rsidR="007E0A90">
          <w:rPr>
            <w:noProof/>
            <w:webHidden/>
          </w:rPr>
          <w:instrText xml:space="preserve"> PAGEREF _Toc78302570 \h </w:instrText>
        </w:r>
        <w:r w:rsidR="007E0A90">
          <w:rPr>
            <w:noProof/>
            <w:webHidden/>
          </w:rPr>
        </w:r>
        <w:r w:rsidR="007E0A90">
          <w:rPr>
            <w:noProof/>
            <w:webHidden/>
          </w:rPr>
          <w:fldChar w:fldCharType="separate"/>
        </w:r>
        <w:r w:rsidR="007E0A90">
          <w:rPr>
            <w:noProof/>
            <w:webHidden/>
          </w:rPr>
          <w:t>VIII</w:t>
        </w:r>
        <w:r w:rsidR="007E0A90">
          <w:rPr>
            <w:noProof/>
            <w:webHidden/>
          </w:rPr>
          <w:fldChar w:fldCharType="end"/>
        </w:r>
      </w:hyperlink>
    </w:p>
    <w:p w14:paraId="3B8E4420" w14:textId="1B6DE2D2"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71" w:history="1">
        <w:r w:rsidR="007E0A90" w:rsidRPr="008D0D93">
          <w:rPr>
            <w:rStyle w:val="Hipervnculo"/>
            <w:noProof/>
          </w:rPr>
          <w:t>Tabla 2 Diferencias M2M – IoT [2]</w:t>
        </w:r>
        <w:r w:rsidR="007E0A90">
          <w:rPr>
            <w:noProof/>
            <w:webHidden/>
          </w:rPr>
          <w:tab/>
        </w:r>
        <w:r w:rsidR="007E0A90">
          <w:rPr>
            <w:noProof/>
            <w:webHidden/>
          </w:rPr>
          <w:fldChar w:fldCharType="begin"/>
        </w:r>
        <w:r w:rsidR="007E0A90">
          <w:rPr>
            <w:noProof/>
            <w:webHidden/>
          </w:rPr>
          <w:instrText xml:space="preserve"> PAGEREF _Toc78302571 \h </w:instrText>
        </w:r>
        <w:r w:rsidR="007E0A90">
          <w:rPr>
            <w:noProof/>
            <w:webHidden/>
          </w:rPr>
        </w:r>
        <w:r w:rsidR="007E0A90">
          <w:rPr>
            <w:noProof/>
            <w:webHidden/>
          </w:rPr>
          <w:fldChar w:fldCharType="separate"/>
        </w:r>
        <w:r w:rsidR="007E0A90">
          <w:rPr>
            <w:noProof/>
            <w:webHidden/>
          </w:rPr>
          <w:t>4</w:t>
        </w:r>
        <w:r w:rsidR="007E0A90">
          <w:rPr>
            <w:noProof/>
            <w:webHidden/>
          </w:rPr>
          <w:fldChar w:fldCharType="end"/>
        </w:r>
      </w:hyperlink>
    </w:p>
    <w:p w14:paraId="5BD848C1" w14:textId="1404A1D6"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72" w:history="1">
        <w:r w:rsidR="007E0A90" w:rsidRPr="008D0D93">
          <w:rPr>
            <w:rStyle w:val="Hipervnculo"/>
            <w:noProof/>
          </w:rPr>
          <w:t>Tabla 3 MAC Layer Frame</w:t>
        </w:r>
        <w:r w:rsidR="007E0A90">
          <w:rPr>
            <w:noProof/>
            <w:webHidden/>
          </w:rPr>
          <w:tab/>
        </w:r>
        <w:r w:rsidR="007E0A90">
          <w:rPr>
            <w:noProof/>
            <w:webHidden/>
          </w:rPr>
          <w:fldChar w:fldCharType="begin"/>
        </w:r>
        <w:r w:rsidR="007E0A90">
          <w:rPr>
            <w:noProof/>
            <w:webHidden/>
          </w:rPr>
          <w:instrText xml:space="preserve"> PAGEREF _Toc78302572 \h </w:instrText>
        </w:r>
        <w:r w:rsidR="007E0A90">
          <w:rPr>
            <w:noProof/>
            <w:webHidden/>
          </w:rPr>
        </w:r>
        <w:r w:rsidR="007E0A90">
          <w:rPr>
            <w:noProof/>
            <w:webHidden/>
          </w:rPr>
          <w:fldChar w:fldCharType="separate"/>
        </w:r>
        <w:r w:rsidR="007E0A90">
          <w:rPr>
            <w:noProof/>
            <w:webHidden/>
          </w:rPr>
          <w:t>21</w:t>
        </w:r>
        <w:r w:rsidR="007E0A90">
          <w:rPr>
            <w:noProof/>
            <w:webHidden/>
          </w:rPr>
          <w:fldChar w:fldCharType="end"/>
        </w:r>
      </w:hyperlink>
    </w:p>
    <w:p w14:paraId="136BF8BF" w14:textId="579357E9"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73" w:history="1">
        <w:r w:rsidR="007E0A90" w:rsidRPr="008D0D93">
          <w:rPr>
            <w:rStyle w:val="Hipervnculo"/>
            <w:noProof/>
          </w:rPr>
          <w:t>Tabla 4 Servicios KBRNT1</w:t>
        </w:r>
        <w:r w:rsidR="007E0A90">
          <w:rPr>
            <w:noProof/>
            <w:webHidden/>
          </w:rPr>
          <w:tab/>
        </w:r>
        <w:r w:rsidR="007E0A90">
          <w:rPr>
            <w:noProof/>
            <w:webHidden/>
          </w:rPr>
          <w:fldChar w:fldCharType="begin"/>
        </w:r>
        <w:r w:rsidR="007E0A90">
          <w:rPr>
            <w:noProof/>
            <w:webHidden/>
          </w:rPr>
          <w:instrText xml:space="preserve"> PAGEREF _Toc78302573 \h </w:instrText>
        </w:r>
        <w:r w:rsidR="007E0A90">
          <w:rPr>
            <w:noProof/>
            <w:webHidden/>
          </w:rPr>
        </w:r>
        <w:r w:rsidR="007E0A90">
          <w:rPr>
            <w:noProof/>
            <w:webHidden/>
          </w:rPr>
          <w:fldChar w:fldCharType="separate"/>
        </w:r>
        <w:r w:rsidR="007E0A90">
          <w:rPr>
            <w:noProof/>
            <w:webHidden/>
          </w:rPr>
          <w:t>47</w:t>
        </w:r>
        <w:r w:rsidR="007E0A90">
          <w:rPr>
            <w:noProof/>
            <w:webHidden/>
          </w:rPr>
          <w:fldChar w:fldCharType="end"/>
        </w:r>
      </w:hyperlink>
    </w:p>
    <w:p w14:paraId="303268B1" w14:textId="1F797DAA"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74" w:history="1">
        <w:r w:rsidR="007E0A90" w:rsidRPr="008D0D93">
          <w:rPr>
            <w:rStyle w:val="Hipervnculo"/>
            <w:noProof/>
          </w:rPr>
          <w:t>Tabla 5 Comandos Servicio KiBRA</w:t>
        </w:r>
        <w:r w:rsidR="007E0A90">
          <w:rPr>
            <w:noProof/>
            <w:webHidden/>
          </w:rPr>
          <w:tab/>
        </w:r>
        <w:r w:rsidR="007E0A90">
          <w:rPr>
            <w:noProof/>
            <w:webHidden/>
          </w:rPr>
          <w:fldChar w:fldCharType="begin"/>
        </w:r>
        <w:r w:rsidR="007E0A90">
          <w:rPr>
            <w:noProof/>
            <w:webHidden/>
          </w:rPr>
          <w:instrText xml:space="preserve"> PAGEREF _Toc78302574 \h </w:instrText>
        </w:r>
        <w:r w:rsidR="007E0A90">
          <w:rPr>
            <w:noProof/>
            <w:webHidden/>
          </w:rPr>
        </w:r>
        <w:r w:rsidR="007E0A90">
          <w:rPr>
            <w:noProof/>
            <w:webHidden/>
          </w:rPr>
          <w:fldChar w:fldCharType="separate"/>
        </w:r>
        <w:r w:rsidR="007E0A90">
          <w:rPr>
            <w:noProof/>
            <w:webHidden/>
          </w:rPr>
          <w:t>48</w:t>
        </w:r>
        <w:r w:rsidR="007E0A90">
          <w:rPr>
            <w:noProof/>
            <w:webHidden/>
          </w:rPr>
          <w:fldChar w:fldCharType="end"/>
        </w:r>
      </w:hyperlink>
    </w:p>
    <w:p w14:paraId="18E715B6" w14:textId="2BF6B9F2"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75" w:history="1">
        <w:r w:rsidR="007E0A90" w:rsidRPr="008D0D93">
          <w:rPr>
            <w:rStyle w:val="Hipervnculo"/>
            <w:noProof/>
          </w:rPr>
          <w:t>Tabla 6 Servicio Ajenti</w:t>
        </w:r>
        <w:r w:rsidR="007E0A90">
          <w:rPr>
            <w:noProof/>
            <w:webHidden/>
          </w:rPr>
          <w:tab/>
        </w:r>
        <w:r w:rsidR="007E0A90">
          <w:rPr>
            <w:noProof/>
            <w:webHidden/>
          </w:rPr>
          <w:fldChar w:fldCharType="begin"/>
        </w:r>
        <w:r w:rsidR="007E0A90">
          <w:rPr>
            <w:noProof/>
            <w:webHidden/>
          </w:rPr>
          <w:instrText xml:space="preserve"> PAGEREF _Toc78302575 \h </w:instrText>
        </w:r>
        <w:r w:rsidR="007E0A90">
          <w:rPr>
            <w:noProof/>
            <w:webHidden/>
          </w:rPr>
        </w:r>
        <w:r w:rsidR="007E0A90">
          <w:rPr>
            <w:noProof/>
            <w:webHidden/>
          </w:rPr>
          <w:fldChar w:fldCharType="separate"/>
        </w:r>
        <w:r w:rsidR="007E0A90">
          <w:rPr>
            <w:noProof/>
            <w:webHidden/>
          </w:rPr>
          <w:t>48</w:t>
        </w:r>
        <w:r w:rsidR="007E0A90">
          <w:rPr>
            <w:noProof/>
            <w:webHidden/>
          </w:rPr>
          <w:fldChar w:fldCharType="end"/>
        </w:r>
      </w:hyperlink>
    </w:p>
    <w:p w14:paraId="74389E90" w14:textId="273188C3"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76" w:history="1">
        <w:r w:rsidR="007E0A90" w:rsidRPr="008D0D93">
          <w:rPr>
            <w:rStyle w:val="Hipervnculo"/>
            <w:noProof/>
          </w:rPr>
          <w:t>Tabla 7 Listar dispositivos con dfu-util</w:t>
        </w:r>
        <w:r w:rsidR="007E0A90">
          <w:rPr>
            <w:noProof/>
            <w:webHidden/>
          </w:rPr>
          <w:tab/>
        </w:r>
        <w:r w:rsidR="007E0A90">
          <w:rPr>
            <w:noProof/>
            <w:webHidden/>
          </w:rPr>
          <w:fldChar w:fldCharType="begin"/>
        </w:r>
        <w:r w:rsidR="007E0A90">
          <w:rPr>
            <w:noProof/>
            <w:webHidden/>
          </w:rPr>
          <w:instrText xml:space="preserve"> PAGEREF _Toc78302576 \h </w:instrText>
        </w:r>
        <w:r w:rsidR="007E0A90">
          <w:rPr>
            <w:noProof/>
            <w:webHidden/>
          </w:rPr>
        </w:r>
        <w:r w:rsidR="007E0A90">
          <w:rPr>
            <w:noProof/>
            <w:webHidden/>
          </w:rPr>
          <w:fldChar w:fldCharType="separate"/>
        </w:r>
        <w:r w:rsidR="007E0A90">
          <w:rPr>
            <w:noProof/>
            <w:webHidden/>
          </w:rPr>
          <w:t>53</w:t>
        </w:r>
        <w:r w:rsidR="007E0A90">
          <w:rPr>
            <w:noProof/>
            <w:webHidden/>
          </w:rPr>
          <w:fldChar w:fldCharType="end"/>
        </w:r>
      </w:hyperlink>
    </w:p>
    <w:p w14:paraId="3B27E409" w14:textId="721D83FA"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77" w:history="1">
        <w:r w:rsidR="007E0A90" w:rsidRPr="008D0D93">
          <w:rPr>
            <w:rStyle w:val="Hipervnculo"/>
            <w:noProof/>
          </w:rPr>
          <w:t>Tabla 8 Actualizar Firmware en dispositivos KTWM102</w:t>
        </w:r>
        <w:r w:rsidR="007E0A90">
          <w:rPr>
            <w:noProof/>
            <w:webHidden/>
          </w:rPr>
          <w:tab/>
        </w:r>
        <w:r w:rsidR="007E0A90">
          <w:rPr>
            <w:noProof/>
            <w:webHidden/>
          </w:rPr>
          <w:fldChar w:fldCharType="begin"/>
        </w:r>
        <w:r w:rsidR="007E0A90">
          <w:rPr>
            <w:noProof/>
            <w:webHidden/>
          </w:rPr>
          <w:instrText xml:space="preserve"> PAGEREF _Toc78302577 \h </w:instrText>
        </w:r>
        <w:r w:rsidR="007E0A90">
          <w:rPr>
            <w:noProof/>
            <w:webHidden/>
          </w:rPr>
        </w:r>
        <w:r w:rsidR="007E0A90">
          <w:rPr>
            <w:noProof/>
            <w:webHidden/>
          </w:rPr>
          <w:fldChar w:fldCharType="separate"/>
        </w:r>
        <w:r w:rsidR="007E0A90">
          <w:rPr>
            <w:noProof/>
            <w:webHidden/>
          </w:rPr>
          <w:t>54</w:t>
        </w:r>
        <w:r w:rsidR="007E0A90">
          <w:rPr>
            <w:noProof/>
            <w:webHidden/>
          </w:rPr>
          <w:fldChar w:fldCharType="end"/>
        </w:r>
      </w:hyperlink>
    </w:p>
    <w:p w14:paraId="04641280" w14:textId="4B337893"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78" w:history="1">
        <w:r w:rsidR="007E0A90" w:rsidRPr="008D0D93">
          <w:rPr>
            <w:rStyle w:val="Hipervnculo"/>
            <w:noProof/>
          </w:rPr>
          <w:t>Tabla 9 Comando para listar Puertos Serie en Sistemas Linux</w:t>
        </w:r>
        <w:r w:rsidR="007E0A90">
          <w:rPr>
            <w:noProof/>
            <w:webHidden/>
          </w:rPr>
          <w:tab/>
        </w:r>
        <w:r w:rsidR="007E0A90">
          <w:rPr>
            <w:noProof/>
            <w:webHidden/>
          </w:rPr>
          <w:fldChar w:fldCharType="begin"/>
        </w:r>
        <w:r w:rsidR="007E0A90">
          <w:rPr>
            <w:noProof/>
            <w:webHidden/>
          </w:rPr>
          <w:instrText xml:space="preserve"> PAGEREF _Toc78302578 \h </w:instrText>
        </w:r>
        <w:r w:rsidR="007E0A90">
          <w:rPr>
            <w:noProof/>
            <w:webHidden/>
          </w:rPr>
        </w:r>
        <w:r w:rsidR="007E0A90">
          <w:rPr>
            <w:noProof/>
            <w:webHidden/>
          </w:rPr>
          <w:fldChar w:fldCharType="separate"/>
        </w:r>
        <w:r w:rsidR="007E0A90">
          <w:rPr>
            <w:noProof/>
            <w:webHidden/>
          </w:rPr>
          <w:t>58</w:t>
        </w:r>
        <w:r w:rsidR="007E0A90">
          <w:rPr>
            <w:noProof/>
            <w:webHidden/>
          </w:rPr>
          <w:fldChar w:fldCharType="end"/>
        </w:r>
      </w:hyperlink>
    </w:p>
    <w:p w14:paraId="0E267B31" w14:textId="5D875DF4"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79" w:history="1">
        <w:r w:rsidR="007E0A90" w:rsidRPr="008D0D93">
          <w:rPr>
            <w:rStyle w:val="Hipervnculo"/>
            <w:noProof/>
          </w:rPr>
          <w:t>Tabla 10 Comando para listar Puertos Serie en Sistemas en MAC OS</w:t>
        </w:r>
        <w:r w:rsidR="007E0A90">
          <w:rPr>
            <w:noProof/>
            <w:webHidden/>
          </w:rPr>
          <w:tab/>
        </w:r>
        <w:r w:rsidR="007E0A90">
          <w:rPr>
            <w:noProof/>
            <w:webHidden/>
          </w:rPr>
          <w:fldChar w:fldCharType="begin"/>
        </w:r>
        <w:r w:rsidR="007E0A90">
          <w:rPr>
            <w:noProof/>
            <w:webHidden/>
          </w:rPr>
          <w:instrText xml:space="preserve"> PAGEREF _Toc78302579 \h </w:instrText>
        </w:r>
        <w:r w:rsidR="007E0A90">
          <w:rPr>
            <w:noProof/>
            <w:webHidden/>
          </w:rPr>
        </w:r>
        <w:r w:rsidR="007E0A90">
          <w:rPr>
            <w:noProof/>
            <w:webHidden/>
          </w:rPr>
          <w:fldChar w:fldCharType="separate"/>
        </w:r>
        <w:r w:rsidR="007E0A90">
          <w:rPr>
            <w:noProof/>
            <w:webHidden/>
          </w:rPr>
          <w:t>58</w:t>
        </w:r>
        <w:r w:rsidR="007E0A90">
          <w:rPr>
            <w:noProof/>
            <w:webHidden/>
          </w:rPr>
          <w:fldChar w:fldCharType="end"/>
        </w:r>
      </w:hyperlink>
    </w:p>
    <w:p w14:paraId="7550AD3C" w14:textId="7C332D57"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80" w:history="1">
        <w:r w:rsidR="007E0A90" w:rsidRPr="008D0D93">
          <w:rPr>
            <w:rStyle w:val="Hipervnculo"/>
            <w:noProof/>
          </w:rPr>
          <w:t>Tabla 11 Abrir terminal Picocom en Linux / MAC Os</w:t>
        </w:r>
        <w:r w:rsidR="007E0A90">
          <w:rPr>
            <w:noProof/>
            <w:webHidden/>
          </w:rPr>
          <w:tab/>
        </w:r>
        <w:r w:rsidR="007E0A90">
          <w:rPr>
            <w:noProof/>
            <w:webHidden/>
          </w:rPr>
          <w:fldChar w:fldCharType="begin"/>
        </w:r>
        <w:r w:rsidR="007E0A90">
          <w:rPr>
            <w:noProof/>
            <w:webHidden/>
          </w:rPr>
          <w:instrText xml:space="preserve"> PAGEREF _Toc78302580 \h </w:instrText>
        </w:r>
        <w:r w:rsidR="007E0A90">
          <w:rPr>
            <w:noProof/>
            <w:webHidden/>
          </w:rPr>
        </w:r>
        <w:r w:rsidR="007E0A90">
          <w:rPr>
            <w:noProof/>
            <w:webHidden/>
          </w:rPr>
          <w:fldChar w:fldCharType="separate"/>
        </w:r>
        <w:r w:rsidR="007E0A90">
          <w:rPr>
            <w:noProof/>
            <w:webHidden/>
          </w:rPr>
          <w:t>59</w:t>
        </w:r>
        <w:r w:rsidR="007E0A90">
          <w:rPr>
            <w:noProof/>
            <w:webHidden/>
          </w:rPr>
          <w:fldChar w:fldCharType="end"/>
        </w:r>
      </w:hyperlink>
    </w:p>
    <w:p w14:paraId="3312DDF8" w14:textId="696B74ED"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81" w:history="1">
        <w:r w:rsidR="007E0A90" w:rsidRPr="008D0D93">
          <w:rPr>
            <w:rStyle w:val="Hipervnculo"/>
            <w:noProof/>
          </w:rPr>
          <w:t>Tabla 12 Sintaxis comandos KSH</w:t>
        </w:r>
        <w:r w:rsidR="007E0A90">
          <w:rPr>
            <w:noProof/>
            <w:webHidden/>
          </w:rPr>
          <w:tab/>
        </w:r>
        <w:r w:rsidR="007E0A90">
          <w:rPr>
            <w:noProof/>
            <w:webHidden/>
          </w:rPr>
          <w:fldChar w:fldCharType="begin"/>
        </w:r>
        <w:r w:rsidR="007E0A90">
          <w:rPr>
            <w:noProof/>
            <w:webHidden/>
          </w:rPr>
          <w:instrText xml:space="preserve"> PAGEREF _Toc78302581 \h </w:instrText>
        </w:r>
        <w:r w:rsidR="007E0A90">
          <w:rPr>
            <w:noProof/>
            <w:webHidden/>
          </w:rPr>
        </w:r>
        <w:r w:rsidR="007E0A90">
          <w:rPr>
            <w:noProof/>
            <w:webHidden/>
          </w:rPr>
          <w:fldChar w:fldCharType="separate"/>
        </w:r>
        <w:r w:rsidR="007E0A90">
          <w:rPr>
            <w:noProof/>
            <w:webHidden/>
          </w:rPr>
          <w:t>60</w:t>
        </w:r>
        <w:r w:rsidR="007E0A90">
          <w:rPr>
            <w:noProof/>
            <w:webHidden/>
          </w:rPr>
          <w:fldChar w:fldCharType="end"/>
        </w:r>
      </w:hyperlink>
    </w:p>
    <w:p w14:paraId="75DA40A4" w14:textId="47C6D3B9"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82" w:history="1">
        <w:r w:rsidR="007E0A90" w:rsidRPr="008D0D93">
          <w:rPr>
            <w:rStyle w:val="Hipervnculo"/>
            <w:noProof/>
          </w:rPr>
          <w:t>Tabla 13 Formato del Paquete</w:t>
        </w:r>
        <w:r w:rsidR="007E0A90">
          <w:rPr>
            <w:noProof/>
            <w:webHidden/>
          </w:rPr>
          <w:tab/>
        </w:r>
        <w:r w:rsidR="007E0A90">
          <w:rPr>
            <w:noProof/>
            <w:webHidden/>
          </w:rPr>
          <w:fldChar w:fldCharType="begin"/>
        </w:r>
        <w:r w:rsidR="007E0A90">
          <w:rPr>
            <w:noProof/>
            <w:webHidden/>
          </w:rPr>
          <w:instrText xml:space="preserve"> PAGEREF _Toc78302582 \h </w:instrText>
        </w:r>
        <w:r w:rsidR="007E0A90">
          <w:rPr>
            <w:noProof/>
            <w:webHidden/>
          </w:rPr>
        </w:r>
        <w:r w:rsidR="007E0A90">
          <w:rPr>
            <w:noProof/>
            <w:webHidden/>
          </w:rPr>
          <w:fldChar w:fldCharType="separate"/>
        </w:r>
        <w:r w:rsidR="007E0A90">
          <w:rPr>
            <w:noProof/>
            <w:webHidden/>
          </w:rPr>
          <w:t>64</w:t>
        </w:r>
        <w:r w:rsidR="007E0A90">
          <w:rPr>
            <w:noProof/>
            <w:webHidden/>
          </w:rPr>
          <w:fldChar w:fldCharType="end"/>
        </w:r>
      </w:hyperlink>
    </w:p>
    <w:p w14:paraId="50EED3B4" w14:textId="0082AF21"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83" w:history="1">
        <w:r w:rsidR="007E0A90" w:rsidRPr="008D0D93">
          <w:rPr>
            <w:rStyle w:val="Hipervnculo"/>
            <w:noProof/>
          </w:rPr>
          <w:t>Tabla 14 Bits Byte Type</w:t>
        </w:r>
        <w:r w:rsidR="007E0A90">
          <w:rPr>
            <w:noProof/>
            <w:webHidden/>
          </w:rPr>
          <w:tab/>
        </w:r>
        <w:r w:rsidR="007E0A90">
          <w:rPr>
            <w:noProof/>
            <w:webHidden/>
          </w:rPr>
          <w:fldChar w:fldCharType="begin"/>
        </w:r>
        <w:r w:rsidR="007E0A90">
          <w:rPr>
            <w:noProof/>
            <w:webHidden/>
          </w:rPr>
          <w:instrText xml:space="preserve"> PAGEREF _Toc78302583 \h </w:instrText>
        </w:r>
        <w:r w:rsidR="007E0A90">
          <w:rPr>
            <w:noProof/>
            <w:webHidden/>
          </w:rPr>
        </w:r>
        <w:r w:rsidR="007E0A90">
          <w:rPr>
            <w:noProof/>
            <w:webHidden/>
          </w:rPr>
          <w:fldChar w:fldCharType="separate"/>
        </w:r>
        <w:r w:rsidR="007E0A90">
          <w:rPr>
            <w:noProof/>
            <w:webHidden/>
          </w:rPr>
          <w:t>64</w:t>
        </w:r>
        <w:r w:rsidR="007E0A90">
          <w:rPr>
            <w:noProof/>
            <w:webHidden/>
          </w:rPr>
          <w:fldChar w:fldCharType="end"/>
        </w:r>
      </w:hyperlink>
    </w:p>
    <w:p w14:paraId="753C919B" w14:textId="3CF39546" w:rsidR="007E0A90" w:rsidRDefault="00E20257">
      <w:pPr>
        <w:pStyle w:val="Tabladeilustraciones"/>
        <w:tabs>
          <w:tab w:val="right" w:leader="dot" w:pos="9060"/>
        </w:tabs>
        <w:rPr>
          <w:rFonts w:eastAsiaTheme="minorEastAsia" w:cstheme="minorBidi"/>
          <w:i w:val="0"/>
          <w:iCs w:val="0"/>
          <w:noProof/>
          <w:sz w:val="22"/>
          <w:szCs w:val="22"/>
          <w:lang w:eastAsia="es-ES"/>
        </w:rPr>
      </w:pPr>
      <w:hyperlink w:anchor="_Toc78302584" w:history="1">
        <w:r w:rsidR="007E0A90" w:rsidRPr="008D0D93">
          <w:rPr>
            <w:rStyle w:val="Hipervnculo"/>
            <w:noProof/>
          </w:rPr>
          <w:t>Tabla 15 Significado Bits Byte Type</w:t>
        </w:r>
        <w:r w:rsidR="007E0A90">
          <w:rPr>
            <w:noProof/>
            <w:webHidden/>
          </w:rPr>
          <w:tab/>
        </w:r>
        <w:r w:rsidR="007E0A90">
          <w:rPr>
            <w:noProof/>
            <w:webHidden/>
          </w:rPr>
          <w:fldChar w:fldCharType="begin"/>
        </w:r>
        <w:r w:rsidR="007E0A90">
          <w:rPr>
            <w:noProof/>
            <w:webHidden/>
          </w:rPr>
          <w:instrText xml:space="preserve"> PAGEREF _Toc78302584 \h </w:instrText>
        </w:r>
        <w:r w:rsidR="007E0A90">
          <w:rPr>
            <w:noProof/>
            <w:webHidden/>
          </w:rPr>
        </w:r>
        <w:r w:rsidR="007E0A90">
          <w:rPr>
            <w:noProof/>
            <w:webHidden/>
          </w:rPr>
          <w:fldChar w:fldCharType="separate"/>
        </w:r>
        <w:r w:rsidR="007E0A90">
          <w:rPr>
            <w:noProof/>
            <w:webHidden/>
          </w:rPr>
          <w:t>65</w:t>
        </w:r>
        <w:r w:rsidR="007E0A90">
          <w:rPr>
            <w:noProof/>
            <w:webHidden/>
          </w:rPr>
          <w:fldChar w:fldCharType="end"/>
        </w:r>
      </w:hyperlink>
    </w:p>
    <w:p w14:paraId="62B5A46E" w14:textId="2FAAD2C2" w:rsidR="00BF1FAD" w:rsidRDefault="008C0205" w:rsidP="004E6EB3">
      <w:pPr>
        <w:jc w:val="both"/>
        <w:rPr>
          <w:rFonts w:eastAsiaTheme="majorEastAsia" w:cs="Arial"/>
          <w:color w:val="2F5496" w:themeColor="accent1" w:themeShade="BF"/>
          <w:sz w:val="32"/>
          <w:szCs w:val="32"/>
        </w:rPr>
      </w:pPr>
      <w:r>
        <w:rPr>
          <w:rFonts w:cs="Arial"/>
        </w:rPr>
        <w:fldChar w:fldCharType="end"/>
      </w:r>
      <w:r w:rsidR="00BF1FAD">
        <w:rPr>
          <w:rFonts w:cs="Arial"/>
        </w:rPr>
        <w:br w:type="page"/>
      </w:r>
    </w:p>
    <w:p w14:paraId="07CB20F1" w14:textId="6693169E" w:rsidR="00F321D3" w:rsidRPr="00990A9B" w:rsidRDefault="00F321D3" w:rsidP="00990A9B">
      <w:pPr>
        <w:pStyle w:val="Ttulo1"/>
        <w:ind w:left="720"/>
        <w:jc w:val="both"/>
        <w:rPr>
          <w:rFonts w:cs="Arial"/>
          <w:szCs w:val="36"/>
        </w:rPr>
      </w:pPr>
      <w:bookmarkStart w:id="8" w:name="_Toc78302392"/>
      <w:r w:rsidRPr="00990A9B">
        <w:rPr>
          <w:rFonts w:cs="Arial"/>
          <w:szCs w:val="36"/>
        </w:rPr>
        <w:lastRenderedPageBreak/>
        <w:t>CÓDIGOS</w:t>
      </w:r>
      <w:bookmarkEnd w:id="8"/>
    </w:p>
    <w:p w14:paraId="6D9C0054" w14:textId="77777777" w:rsidR="007F59E7" w:rsidRDefault="007F59E7" w:rsidP="004E6EB3">
      <w:pPr>
        <w:jc w:val="both"/>
        <w:rPr>
          <w:rFonts w:cs="Arial"/>
        </w:rPr>
        <w:sectPr w:rsidR="007F59E7" w:rsidSect="007461E6">
          <w:headerReference w:type="default" r:id="rId22"/>
          <w:footerReference w:type="default" r:id="rId23"/>
          <w:pgSz w:w="11906" w:h="16838"/>
          <w:pgMar w:top="1418" w:right="1418" w:bottom="1418" w:left="1418" w:header="708" w:footer="708" w:gutter="0"/>
          <w:pgNumType w:fmt="upperRoman" w:start="1"/>
          <w:cols w:space="708"/>
          <w:docGrid w:linePitch="360"/>
        </w:sectPr>
      </w:pPr>
    </w:p>
    <w:p w14:paraId="48B291A8" w14:textId="705E52D1" w:rsidR="00BF1FAD" w:rsidRDefault="00BF1FAD" w:rsidP="004E6EB3">
      <w:pPr>
        <w:jc w:val="both"/>
        <w:rPr>
          <w:rFonts w:eastAsiaTheme="majorEastAsia" w:cs="Arial"/>
          <w:color w:val="2F5496" w:themeColor="accent1" w:themeShade="BF"/>
          <w:sz w:val="32"/>
          <w:szCs w:val="32"/>
        </w:rPr>
      </w:pPr>
      <w:r>
        <w:rPr>
          <w:rFonts w:cs="Arial"/>
        </w:rPr>
        <w:br w:type="page"/>
      </w:r>
    </w:p>
    <w:p w14:paraId="7576DE39" w14:textId="5743D702" w:rsidR="00F321D3" w:rsidRPr="00990A9B" w:rsidRDefault="00F321D3" w:rsidP="004E6EB3">
      <w:pPr>
        <w:pStyle w:val="Ttulo1"/>
        <w:numPr>
          <w:ilvl w:val="0"/>
          <w:numId w:val="1"/>
        </w:numPr>
        <w:jc w:val="both"/>
        <w:rPr>
          <w:rFonts w:cs="Arial"/>
          <w:szCs w:val="36"/>
        </w:rPr>
      </w:pPr>
      <w:bookmarkStart w:id="9" w:name="_Toc78302393"/>
      <w:commentRangeStart w:id="10"/>
      <w:r w:rsidRPr="00990A9B">
        <w:rPr>
          <w:rFonts w:cs="Arial"/>
          <w:szCs w:val="36"/>
        </w:rPr>
        <w:lastRenderedPageBreak/>
        <w:t>INTRODUCCIÓN</w:t>
      </w:r>
      <w:bookmarkEnd w:id="9"/>
      <w:commentRangeEnd w:id="10"/>
      <w:r w:rsidR="00382767">
        <w:rPr>
          <w:rStyle w:val="Refdecomentario"/>
          <w:rFonts w:eastAsiaTheme="minorHAnsi" w:cstheme="minorBidi"/>
          <w:color w:val="auto"/>
        </w:rPr>
        <w:commentReference w:id="10"/>
      </w:r>
      <w:ins w:id="11" w:author="JORGE CONTRERAS ORTIZ" w:date="2021-09-02T17:06:00Z">
        <w:r w:rsidR="001065B5">
          <w:rPr>
            <w:rFonts w:cs="Arial"/>
            <w:szCs w:val="36"/>
          </w:rPr>
          <w:t xml:space="preserve"> </w:t>
        </w:r>
      </w:ins>
      <w:ins w:id="12" w:author="JORGE CONTRERAS ORTIZ" w:date="2021-09-02T17:07:00Z">
        <w:r w:rsidR="001065B5">
          <w:rPr>
            <w:rFonts w:cs="Arial"/>
            <w:szCs w:val="36"/>
          </w:rPr>
          <w:t>Y OBJETIVOS DEL TRABAJO</w:t>
        </w:r>
      </w:ins>
    </w:p>
    <w:p w14:paraId="47D9717C" w14:textId="77777777" w:rsidR="00A44F5B" w:rsidRDefault="00A44F5B" w:rsidP="004E6EB3">
      <w:pPr>
        <w:jc w:val="both"/>
        <w:rPr>
          <w:ins w:id="13" w:author="GABRIEL NOE MUJICA ROJAS" w:date="2021-09-02T12:35:00Z"/>
          <w:rFonts w:cs="Arial"/>
        </w:rPr>
      </w:pPr>
    </w:p>
    <w:p w14:paraId="5AC9849D" w14:textId="77777777" w:rsidR="00A44F5B" w:rsidRDefault="00A44F5B" w:rsidP="004E6EB3">
      <w:pPr>
        <w:jc w:val="both"/>
        <w:rPr>
          <w:ins w:id="14" w:author="GABRIEL NOE MUJICA ROJAS" w:date="2021-09-02T12:36:00Z"/>
          <w:rFonts w:cs="Arial"/>
        </w:rPr>
      </w:pPr>
      <w:ins w:id="15" w:author="GABRIEL NOE MUJICA ROJAS" w:date="2021-09-02T12:35:00Z">
        <w:r>
          <w:rPr>
            <w:rFonts w:cs="Arial"/>
          </w:rPr>
          <w:t>La estructura del documento debe ser</w:t>
        </w:r>
      </w:ins>
      <w:ins w:id="16" w:author="GABRIEL NOE MUJICA ROJAS" w:date="2021-09-02T12:36:00Z">
        <w:r>
          <w:rPr>
            <w:rFonts w:cs="Arial"/>
          </w:rPr>
          <w:t>:</w:t>
        </w:r>
      </w:ins>
    </w:p>
    <w:p w14:paraId="3E413B6D" w14:textId="3CFC6F71" w:rsidR="00A44F5B" w:rsidRPr="00A44F5B" w:rsidRDefault="00A44F5B" w:rsidP="00A44F5B">
      <w:pPr>
        <w:pStyle w:val="Prrafodelista"/>
        <w:numPr>
          <w:ilvl w:val="0"/>
          <w:numId w:val="30"/>
        </w:numPr>
        <w:jc w:val="both"/>
        <w:rPr>
          <w:ins w:id="17" w:author="GABRIEL NOE MUJICA ROJAS" w:date="2021-09-02T12:36:00Z"/>
          <w:rFonts w:eastAsiaTheme="majorEastAsia" w:cs="Arial"/>
          <w:color w:val="2F5496" w:themeColor="accent1" w:themeShade="BF"/>
          <w:sz w:val="32"/>
          <w:szCs w:val="32"/>
          <w:rPrChange w:id="18" w:author="GABRIEL NOE MUJICA ROJAS" w:date="2021-09-02T12:36:00Z">
            <w:rPr>
              <w:ins w:id="19" w:author="GABRIEL NOE MUJICA ROJAS" w:date="2021-09-02T12:36:00Z"/>
              <w:rFonts w:cs="Arial"/>
            </w:rPr>
          </w:rPrChange>
        </w:rPr>
      </w:pPr>
      <w:ins w:id="20" w:author="GABRIEL NOE MUJICA ROJAS" w:date="2021-09-02T12:36:00Z">
        <w:r>
          <w:rPr>
            <w:rFonts w:cs="Arial"/>
          </w:rPr>
          <w:t>Introducción y objetivos</w:t>
        </w:r>
      </w:ins>
      <w:ins w:id="21" w:author="GABRIEL NOE MUJICA ROJAS" w:date="2021-09-02T12:37:00Z">
        <w:r>
          <w:rPr>
            <w:rFonts w:cs="Arial"/>
          </w:rPr>
          <w:t xml:space="preserve"> del trabajo</w:t>
        </w:r>
      </w:ins>
    </w:p>
    <w:p w14:paraId="084A2788" w14:textId="77777777" w:rsidR="00A44F5B" w:rsidRPr="00A44F5B" w:rsidRDefault="00A44F5B" w:rsidP="00A44F5B">
      <w:pPr>
        <w:pStyle w:val="Prrafodelista"/>
        <w:numPr>
          <w:ilvl w:val="0"/>
          <w:numId w:val="30"/>
        </w:numPr>
        <w:jc w:val="both"/>
        <w:rPr>
          <w:ins w:id="22" w:author="GABRIEL NOE MUJICA ROJAS" w:date="2021-09-02T12:36:00Z"/>
          <w:rFonts w:eastAsiaTheme="majorEastAsia" w:cs="Arial"/>
          <w:color w:val="2F5496" w:themeColor="accent1" w:themeShade="BF"/>
          <w:sz w:val="32"/>
          <w:szCs w:val="32"/>
          <w:rPrChange w:id="23" w:author="GABRIEL NOE MUJICA ROJAS" w:date="2021-09-02T12:36:00Z">
            <w:rPr>
              <w:ins w:id="24" w:author="GABRIEL NOE MUJICA ROJAS" w:date="2021-09-02T12:36:00Z"/>
              <w:rFonts w:cs="Arial"/>
            </w:rPr>
          </w:rPrChange>
        </w:rPr>
      </w:pPr>
      <w:ins w:id="25" w:author="GABRIEL NOE MUJICA ROJAS" w:date="2021-09-02T12:36:00Z">
        <w:r>
          <w:rPr>
            <w:rFonts w:cs="Arial"/>
          </w:rPr>
          <w:t>Estado del arte</w:t>
        </w:r>
      </w:ins>
    </w:p>
    <w:p w14:paraId="68B3D1A2" w14:textId="77777777" w:rsidR="00A44F5B" w:rsidRPr="00A44F5B" w:rsidRDefault="00A44F5B" w:rsidP="00A44F5B">
      <w:pPr>
        <w:pStyle w:val="Prrafodelista"/>
        <w:numPr>
          <w:ilvl w:val="0"/>
          <w:numId w:val="30"/>
        </w:numPr>
        <w:jc w:val="both"/>
        <w:rPr>
          <w:ins w:id="26" w:author="GABRIEL NOE MUJICA ROJAS" w:date="2021-09-02T12:36:00Z"/>
          <w:rFonts w:eastAsiaTheme="majorEastAsia" w:cs="Arial"/>
          <w:color w:val="2F5496" w:themeColor="accent1" w:themeShade="BF"/>
          <w:sz w:val="32"/>
          <w:szCs w:val="32"/>
          <w:rPrChange w:id="27" w:author="GABRIEL NOE MUJICA ROJAS" w:date="2021-09-02T12:36:00Z">
            <w:rPr>
              <w:ins w:id="28" w:author="GABRIEL NOE MUJICA ROJAS" w:date="2021-09-02T12:36:00Z"/>
              <w:rFonts w:cs="Arial"/>
            </w:rPr>
          </w:rPrChange>
        </w:rPr>
      </w:pPr>
      <w:ins w:id="29" w:author="GABRIEL NOE MUJICA ROJAS" w:date="2021-09-02T12:36:00Z">
        <w:r>
          <w:rPr>
            <w:rFonts w:cs="Arial"/>
          </w:rPr>
          <w:t>Análisis de la tecnología Thread y configuración de dispositivos</w:t>
        </w:r>
      </w:ins>
    </w:p>
    <w:p w14:paraId="01E9EA22" w14:textId="77777777" w:rsidR="00A44F5B" w:rsidRPr="00A44F5B" w:rsidRDefault="00A44F5B" w:rsidP="00A44F5B">
      <w:pPr>
        <w:pStyle w:val="Prrafodelista"/>
        <w:numPr>
          <w:ilvl w:val="0"/>
          <w:numId w:val="30"/>
        </w:numPr>
        <w:jc w:val="both"/>
        <w:rPr>
          <w:ins w:id="30" w:author="GABRIEL NOE MUJICA ROJAS" w:date="2021-09-02T12:37:00Z"/>
          <w:rFonts w:eastAsiaTheme="majorEastAsia" w:cs="Arial"/>
          <w:color w:val="2F5496" w:themeColor="accent1" w:themeShade="BF"/>
          <w:sz w:val="32"/>
          <w:szCs w:val="32"/>
          <w:rPrChange w:id="31" w:author="GABRIEL NOE MUJICA ROJAS" w:date="2021-09-02T12:37:00Z">
            <w:rPr>
              <w:ins w:id="32" w:author="GABRIEL NOE MUJICA ROJAS" w:date="2021-09-02T12:37:00Z"/>
              <w:rFonts w:cs="Arial"/>
            </w:rPr>
          </w:rPrChange>
        </w:rPr>
      </w:pPr>
      <w:ins w:id="33" w:author="GABRIEL NOE MUJICA ROJAS" w:date="2021-09-02T12:36:00Z">
        <w:r>
          <w:rPr>
            <w:rFonts w:cs="Arial"/>
          </w:rPr>
          <w:t>Diseño e implementación hard</w:t>
        </w:r>
      </w:ins>
      <w:ins w:id="34" w:author="GABRIEL NOE MUJICA ROJAS" w:date="2021-09-02T12:37:00Z">
        <w:r>
          <w:rPr>
            <w:rFonts w:cs="Arial"/>
          </w:rPr>
          <w:t>ware</w:t>
        </w:r>
      </w:ins>
    </w:p>
    <w:p w14:paraId="5F39039E" w14:textId="77777777" w:rsidR="00A44F5B" w:rsidRPr="00A44F5B" w:rsidRDefault="00A44F5B" w:rsidP="00A44F5B">
      <w:pPr>
        <w:pStyle w:val="Prrafodelista"/>
        <w:numPr>
          <w:ilvl w:val="0"/>
          <w:numId w:val="30"/>
        </w:numPr>
        <w:jc w:val="both"/>
        <w:rPr>
          <w:ins w:id="35" w:author="GABRIEL NOE MUJICA ROJAS" w:date="2021-09-02T12:37:00Z"/>
          <w:rFonts w:eastAsiaTheme="majorEastAsia" w:cs="Arial"/>
          <w:color w:val="2F5496" w:themeColor="accent1" w:themeShade="BF"/>
          <w:sz w:val="32"/>
          <w:szCs w:val="32"/>
          <w:rPrChange w:id="36" w:author="GABRIEL NOE MUJICA ROJAS" w:date="2021-09-02T12:37:00Z">
            <w:rPr>
              <w:ins w:id="37" w:author="GABRIEL NOE MUJICA ROJAS" w:date="2021-09-02T12:37:00Z"/>
              <w:rFonts w:cs="Arial"/>
            </w:rPr>
          </w:rPrChange>
        </w:rPr>
      </w:pPr>
      <w:ins w:id="38" w:author="GABRIEL NOE MUJICA ROJAS" w:date="2021-09-02T12:37:00Z">
        <w:r>
          <w:rPr>
            <w:rFonts w:cs="Arial"/>
          </w:rPr>
          <w:t>Pruebas experimentales</w:t>
        </w:r>
      </w:ins>
    </w:p>
    <w:p w14:paraId="12C13DCF" w14:textId="77777777" w:rsidR="001065B5" w:rsidRPr="001065B5" w:rsidRDefault="00A44F5B">
      <w:pPr>
        <w:pStyle w:val="Prrafodelista"/>
        <w:numPr>
          <w:ilvl w:val="0"/>
          <w:numId w:val="30"/>
        </w:numPr>
        <w:jc w:val="both"/>
        <w:rPr>
          <w:ins w:id="39" w:author="JORGE CONTRERAS ORTIZ" w:date="2021-09-02T17:08:00Z"/>
          <w:rFonts w:eastAsiaTheme="majorEastAsia" w:cs="Arial"/>
          <w:color w:val="2F5496" w:themeColor="accent1" w:themeShade="BF"/>
          <w:sz w:val="32"/>
          <w:szCs w:val="32"/>
          <w:rPrChange w:id="40" w:author="JORGE CONTRERAS ORTIZ" w:date="2021-09-02T17:08:00Z">
            <w:rPr>
              <w:ins w:id="41" w:author="JORGE CONTRERAS ORTIZ" w:date="2021-09-02T17:08:00Z"/>
              <w:rFonts w:cs="Arial"/>
            </w:rPr>
          </w:rPrChange>
        </w:rPr>
      </w:pPr>
      <w:ins w:id="42" w:author="GABRIEL NOE MUJICA ROJAS" w:date="2021-09-02T12:37:00Z">
        <w:r>
          <w:rPr>
            <w:rFonts w:cs="Arial"/>
          </w:rPr>
          <w:t>Conclusiones y líneas futuras</w:t>
        </w:r>
      </w:ins>
    </w:p>
    <w:p w14:paraId="1EA8B100" w14:textId="77777777" w:rsidR="001065B5" w:rsidRDefault="001065B5" w:rsidP="001065B5">
      <w:pPr>
        <w:jc w:val="both"/>
        <w:rPr>
          <w:ins w:id="43" w:author="JORGE CONTRERAS ORTIZ" w:date="2021-09-02T17:08:00Z"/>
          <w:rFonts w:cs="Arial"/>
        </w:rPr>
      </w:pPr>
    </w:p>
    <w:p w14:paraId="489B1827" w14:textId="77777777" w:rsidR="001065B5" w:rsidRDefault="001065B5" w:rsidP="001065B5">
      <w:pPr>
        <w:rPr>
          <w:ins w:id="44" w:author="JORGE CONTRERAS ORTIZ" w:date="2021-09-02T17:08:00Z"/>
        </w:rPr>
      </w:pPr>
      <w:ins w:id="45" w:author="JORGE CONTRERAS ORTIZ" w:date="2021-09-02T17:08:00Z">
        <w:r>
          <w:t xml:space="preserve">Los objetivos </w:t>
        </w:r>
        <w:commentRangeStart w:id="46"/>
        <w:r>
          <w:t>de este proyecto han sido:</w:t>
        </w:r>
        <w:commentRangeEnd w:id="46"/>
        <w:r>
          <w:rPr>
            <w:rStyle w:val="Refdecomentario"/>
          </w:rPr>
          <w:commentReference w:id="46"/>
        </w:r>
      </w:ins>
    </w:p>
    <w:p w14:paraId="00FA7121" w14:textId="77777777" w:rsidR="001065B5" w:rsidRPr="00570234" w:rsidRDefault="001065B5" w:rsidP="001065B5">
      <w:pPr>
        <w:pStyle w:val="Prrafodelista"/>
        <w:numPr>
          <w:ilvl w:val="0"/>
          <w:numId w:val="2"/>
        </w:numPr>
        <w:jc w:val="both"/>
        <w:rPr>
          <w:ins w:id="47" w:author="JORGE CONTRERAS ORTIZ" w:date="2021-09-02T17:08:00Z"/>
          <w:rFonts w:eastAsiaTheme="majorEastAsia"/>
          <w:color w:val="2F5496" w:themeColor="accent1" w:themeShade="BF"/>
          <w:sz w:val="36"/>
          <w:szCs w:val="36"/>
        </w:rPr>
      </w:pPr>
      <w:ins w:id="48" w:author="JORGE CONTRERAS ORTIZ" w:date="2021-09-02T17:08:00Z">
        <w:r>
          <w:t xml:space="preserve">Manejo de los </w:t>
        </w:r>
        <w:proofErr w:type="spellStart"/>
        <w:r>
          <w:t>Evaluation</w:t>
        </w:r>
        <w:proofErr w:type="spellEnd"/>
        <w:r>
          <w:t xml:space="preserve"> Dongles USB (dispositivos KTDG102) de KIRALE, como primera interacción con el protocolo de comandos utilizado, tanto comandos KSH, a través de la herramienta </w:t>
        </w:r>
        <w:proofErr w:type="spellStart"/>
        <w:r>
          <w:t>KiTools</w:t>
        </w:r>
        <w:proofErr w:type="spellEnd"/>
        <w:r>
          <w:t>, como comandos KBI, a través de puerto UART con un microcontrolador.</w:t>
        </w:r>
      </w:ins>
    </w:p>
    <w:p w14:paraId="22D2B41D" w14:textId="77777777" w:rsidR="001065B5" w:rsidRPr="00570234" w:rsidRDefault="001065B5" w:rsidP="001065B5">
      <w:pPr>
        <w:pStyle w:val="Prrafodelista"/>
        <w:numPr>
          <w:ilvl w:val="0"/>
          <w:numId w:val="2"/>
        </w:numPr>
        <w:jc w:val="both"/>
        <w:rPr>
          <w:ins w:id="49" w:author="JORGE CONTRERAS ORTIZ" w:date="2021-09-02T17:08:00Z"/>
          <w:rFonts w:eastAsiaTheme="majorEastAsia"/>
          <w:color w:val="2F5496" w:themeColor="accent1" w:themeShade="BF"/>
          <w:sz w:val="36"/>
          <w:szCs w:val="36"/>
        </w:rPr>
      </w:pPr>
      <w:ins w:id="50" w:author="JORGE CONTRERAS ORTIZ" w:date="2021-09-02T17:08:00Z">
        <w:r>
          <w:t>Creación de una red con los módulos KTDG102 disponibles por comandos KBI, probando las diferentes configuraciones posibles, creando el procedimiento de configuración para crear o unirse a una red y el posterior envío de mensajes UDP entre ambos nodos a través de Sockets.</w:t>
        </w:r>
      </w:ins>
    </w:p>
    <w:p w14:paraId="08548E10" w14:textId="77777777" w:rsidR="001065B5" w:rsidRPr="008E1826" w:rsidRDefault="001065B5" w:rsidP="001065B5">
      <w:pPr>
        <w:pStyle w:val="Prrafodelista"/>
        <w:numPr>
          <w:ilvl w:val="0"/>
          <w:numId w:val="2"/>
        </w:numPr>
        <w:jc w:val="both"/>
        <w:rPr>
          <w:ins w:id="51" w:author="JORGE CONTRERAS ORTIZ" w:date="2021-09-02T17:08:00Z"/>
          <w:rFonts w:eastAsiaTheme="majorEastAsia"/>
          <w:color w:val="2F5496" w:themeColor="accent1" w:themeShade="BF"/>
          <w:sz w:val="36"/>
          <w:szCs w:val="36"/>
        </w:rPr>
      </w:pPr>
      <w:ins w:id="52" w:author="JORGE CONTRERAS ORTIZ" w:date="2021-09-02T17:08:00Z">
        <w:r>
          <w:t>Diseño de PCB para integrar el dispositivo KTWM102 a la plataforma de la Cookie.</w:t>
        </w:r>
      </w:ins>
    </w:p>
    <w:p w14:paraId="2EDAAC68" w14:textId="77777777" w:rsidR="001065B5" w:rsidRPr="00E6039F" w:rsidRDefault="001065B5" w:rsidP="001065B5">
      <w:pPr>
        <w:pStyle w:val="Prrafodelista"/>
        <w:numPr>
          <w:ilvl w:val="0"/>
          <w:numId w:val="2"/>
        </w:numPr>
        <w:jc w:val="both"/>
        <w:rPr>
          <w:ins w:id="53" w:author="JORGE CONTRERAS ORTIZ" w:date="2021-09-02T17:08:00Z"/>
          <w:rFonts w:eastAsiaTheme="majorEastAsia"/>
          <w:color w:val="2F5496" w:themeColor="accent1" w:themeShade="BF"/>
          <w:sz w:val="36"/>
          <w:szCs w:val="36"/>
        </w:rPr>
      </w:pPr>
      <w:ins w:id="54" w:author="JORGE CONTRERAS ORTIZ" w:date="2021-09-02T17:08:00Z">
        <w:r>
          <w:t xml:space="preserve">Configuración y conectividad del nodo </w:t>
        </w:r>
        <w:proofErr w:type="spellStart"/>
        <w:r>
          <w:t>Border</w:t>
        </w:r>
        <w:proofErr w:type="spellEnd"/>
        <w:r>
          <w:t xml:space="preserve"> </w:t>
        </w:r>
        <w:proofErr w:type="spellStart"/>
        <w:r>
          <w:t>Router</w:t>
        </w:r>
        <w:proofErr w:type="spellEnd"/>
        <w:r>
          <w:t xml:space="preserve"> a la red externa.</w:t>
        </w:r>
      </w:ins>
    </w:p>
    <w:p w14:paraId="1614D089" w14:textId="77777777" w:rsidR="001065B5" w:rsidRPr="00E6039F" w:rsidRDefault="001065B5" w:rsidP="001065B5">
      <w:pPr>
        <w:pStyle w:val="Prrafodelista"/>
        <w:numPr>
          <w:ilvl w:val="0"/>
          <w:numId w:val="2"/>
        </w:numPr>
        <w:jc w:val="both"/>
        <w:rPr>
          <w:ins w:id="55" w:author="JORGE CONTRERAS ORTIZ" w:date="2021-09-02T17:08:00Z"/>
          <w:rFonts w:eastAsiaTheme="majorEastAsia"/>
          <w:color w:val="2F5496" w:themeColor="accent1" w:themeShade="BF"/>
          <w:sz w:val="36"/>
          <w:szCs w:val="36"/>
        </w:rPr>
      </w:pPr>
      <w:ins w:id="56" w:author="JORGE CONTRERAS ORTIZ" w:date="2021-09-02T17:08:00Z">
        <w:r>
          <w:t>Creación de una red THREAD integrando los nodos Dongle USB junto con el BR.</w:t>
        </w:r>
      </w:ins>
    </w:p>
    <w:p w14:paraId="3790E330" w14:textId="77777777" w:rsidR="001065B5" w:rsidRPr="00E6039F" w:rsidRDefault="001065B5" w:rsidP="001065B5">
      <w:pPr>
        <w:pStyle w:val="Prrafodelista"/>
        <w:numPr>
          <w:ilvl w:val="0"/>
          <w:numId w:val="2"/>
        </w:numPr>
        <w:jc w:val="both"/>
        <w:rPr>
          <w:ins w:id="57" w:author="JORGE CONTRERAS ORTIZ" w:date="2021-09-02T17:08:00Z"/>
          <w:rFonts w:eastAsiaTheme="majorEastAsia"/>
          <w:color w:val="2F5496" w:themeColor="accent1" w:themeShade="BF"/>
          <w:sz w:val="36"/>
          <w:szCs w:val="36"/>
        </w:rPr>
      </w:pPr>
      <w:ins w:id="58" w:author="JORGE CONTRERAS ORTIZ" w:date="2021-09-02T17:08:00Z">
        <w:r>
          <w:t xml:space="preserve">Conectividad entre un nodo de la red THREAD y un punto de la red externa, como un PC, a través del </w:t>
        </w:r>
        <w:proofErr w:type="spellStart"/>
        <w:r>
          <w:t>Border</w:t>
        </w:r>
        <w:proofErr w:type="spellEnd"/>
        <w:r>
          <w:t xml:space="preserve"> </w:t>
        </w:r>
        <w:proofErr w:type="spellStart"/>
        <w:r>
          <w:t>Router</w:t>
        </w:r>
        <w:proofErr w:type="spellEnd"/>
        <w:r>
          <w:t>.</w:t>
        </w:r>
      </w:ins>
    </w:p>
    <w:p w14:paraId="4C68683D" w14:textId="77777777" w:rsidR="001065B5" w:rsidRPr="00E6039F" w:rsidRDefault="001065B5" w:rsidP="001065B5">
      <w:pPr>
        <w:pStyle w:val="Prrafodelista"/>
        <w:numPr>
          <w:ilvl w:val="0"/>
          <w:numId w:val="2"/>
        </w:numPr>
        <w:jc w:val="both"/>
        <w:rPr>
          <w:ins w:id="59" w:author="JORGE CONTRERAS ORTIZ" w:date="2021-09-02T17:08:00Z"/>
          <w:rFonts w:eastAsiaTheme="majorEastAsia"/>
          <w:color w:val="2F5496" w:themeColor="accent1" w:themeShade="BF"/>
          <w:sz w:val="36"/>
          <w:szCs w:val="36"/>
        </w:rPr>
      </w:pPr>
      <w:ins w:id="60" w:author="JORGE CONTRERAS ORTIZ" w:date="2021-09-02T17:08:00Z">
        <w:r>
          <w:t>Envío de mensajes UDP vía Sockets entre un PC externo y los nodos dentro de la red.</w:t>
        </w:r>
      </w:ins>
    </w:p>
    <w:p w14:paraId="5C73CC5E" w14:textId="77777777" w:rsidR="001065B5" w:rsidRPr="00E6039F" w:rsidRDefault="001065B5" w:rsidP="001065B5">
      <w:pPr>
        <w:pStyle w:val="Prrafodelista"/>
        <w:numPr>
          <w:ilvl w:val="0"/>
          <w:numId w:val="2"/>
        </w:numPr>
        <w:jc w:val="both"/>
        <w:rPr>
          <w:ins w:id="61" w:author="JORGE CONTRERAS ORTIZ" w:date="2021-09-02T17:08:00Z"/>
          <w:rFonts w:eastAsiaTheme="majorEastAsia"/>
          <w:color w:val="2F5496" w:themeColor="accent1" w:themeShade="BF"/>
          <w:sz w:val="36"/>
          <w:szCs w:val="36"/>
        </w:rPr>
      </w:pPr>
      <w:ins w:id="62" w:author="JORGE CONTRERAS ORTIZ" w:date="2021-09-02T17:08:00Z">
        <w:r>
          <w:t>Validación de la PCB diseñada e integración en la red creada anteriormente.</w:t>
        </w:r>
      </w:ins>
    </w:p>
    <w:p w14:paraId="617414AD" w14:textId="77777777" w:rsidR="001065B5" w:rsidRPr="00570234" w:rsidRDefault="001065B5" w:rsidP="001065B5">
      <w:pPr>
        <w:pStyle w:val="Prrafodelista"/>
        <w:numPr>
          <w:ilvl w:val="0"/>
          <w:numId w:val="2"/>
        </w:numPr>
        <w:jc w:val="both"/>
        <w:rPr>
          <w:ins w:id="63" w:author="JORGE CONTRERAS ORTIZ" w:date="2021-09-02T17:08:00Z"/>
          <w:rFonts w:eastAsiaTheme="majorEastAsia"/>
          <w:color w:val="2F5496" w:themeColor="accent1" w:themeShade="BF"/>
          <w:sz w:val="36"/>
          <w:szCs w:val="36"/>
        </w:rPr>
      </w:pPr>
      <w:ins w:id="64" w:author="JORGE CONTRERAS ORTIZ" w:date="2021-09-02T17:08:00Z">
        <w:r w:rsidRPr="00570234">
          <w:br w:type="page"/>
        </w:r>
      </w:ins>
    </w:p>
    <w:p w14:paraId="38032294" w14:textId="6FAB6E05" w:rsidR="00BF1FAD" w:rsidRPr="001065B5" w:rsidRDefault="00BF1FAD" w:rsidP="001065B5">
      <w:pPr>
        <w:jc w:val="both"/>
        <w:rPr>
          <w:rFonts w:eastAsiaTheme="majorEastAsia" w:cs="Arial"/>
          <w:color w:val="2F5496" w:themeColor="accent1" w:themeShade="BF"/>
          <w:sz w:val="32"/>
          <w:szCs w:val="32"/>
        </w:rPr>
        <w:pPrChange w:id="65" w:author="JORGE CONTRERAS ORTIZ" w:date="2021-09-02T17:08:00Z">
          <w:pPr>
            <w:jc w:val="both"/>
          </w:pPr>
        </w:pPrChange>
      </w:pPr>
      <w:r w:rsidRPr="001065B5">
        <w:rPr>
          <w:rFonts w:cs="Arial"/>
        </w:rPr>
        <w:lastRenderedPageBreak/>
        <w:br w:type="page"/>
      </w:r>
    </w:p>
    <w:p w14:paraId="49F18140" w14:textId="0D9461DC" w:rsidR="00F321D3" w:rsidRDefault="00F321D3" w:rsidP="004E6EB3">
      <w:pPr>
        <w:pStyle w:val="Ttulo1"/>
        <w:numPr>
          <w:ilvl w:val="0"/>
          <w:numId w:val="1"/>
        </w:numPr>
        <w:jc w:val="both"/>
        <w:rPr>
          <w:rFonts w:cs="Arial"/>
          <w:szCs w:val="36"/>
        </w:rPr>
      </w:pPr>
      <w:bookmarkStart w:id="66" w:name="_Toc78302394"/>
      <w:r w:rsidRPr="00990A9B">
        <w:rPr>
          <w:rFonts w:cs="Arial"/>
          <w:szCs w:val="36"/>
        </w:rPr>
        <w:lastRenderedPageBreak/>
        <w:t>ESTADO DEL ARTE</w:t>
      </w:r>
      <w:bookmarkEnd w:id="66"/>
    </w:p>
    <w:p w14:paraId="26DDF217" w14:textId="2B9D2350" w:rsidR="00DE00E2" w:rsidRDefault="00DE00E2" w:rsidP="00DE00E2"/>
    <w:p w14:paraId="46608E6D" w14:textId="76D52F5D" w:rsidR="00DE00E2" w:rsidRDefault="00DE00E2" w:rsidP="00A373BB">
      <w:pPr>
        <w:jc w:val="both"/>
        <w:rPr>
          <w:rFonts w:cs="Arial"/>
        </w:rPr>
      </w:pPr>
      <w:r>
        <w:rPr>
          <w:rFonts w:cs="Arial"/>
        </w:rPr>
        <w:t>En los últimos años, se han ido desarrollando cada vez más las tecnologías para Internet of Things, IoT. Entre estas tecnologías están las tecnologías de comunicaciones inalámbricas tanto a redes de áreas pequeñas como de áreas extensas.</w:t>
      </w:r>
      <w:r w:rsidR="00A373BB">
        <w:rPr>
          <w:rFonts w:cs="Arial"/>
        </w:rPr>
        <w:t xml:space="preserve"> Estas últimas, conocidas como WAN (wide área network), son usadas como base para la gran mayoría de arquitecturas en proyectos IoT.</w:t>
      </w:r>
    </w:p>
    <w:p w14:paraId="6A6BD90C" w14:textId="7E36521B" w:rsidR="00A373BB" w:rsidRPr="00DE00E2" w:rsidRDefault="00A373BB" w:rsidP="00A373BB">
      <w:pPr>
        <w:jc w:val="both"/>
        <w:rPr>
          <w:rFonts w:cs="Arial"/>
        </w:rPr>
      </w:pPr>
      <w:r>
        <w:rPr>
          <w:rFonts w:cs="Arial"/>
        </w:rPr>
        <w:t xml:space="preserve">En este estudio </w:t>
      </w:r>
      <w:commentRangeStart w:id="67"/>
      <w:r>
        <w:rPr>
          <w:rFonts w:cs="Arial"/>
        </w:rPr>
        <w:t xml:space="preserve">nos centraremos </w:t>
      </w:r>
      <w:commentRangeEnd w:id="67"/>
      <w:r w:rsidR="00276093">
        <w:rPr>
          <w:rStyle w:val="Refdecomentario"/>
        </w:rPr>
        <w:commentReference w:id="67"/>
      </w:r>
      <w:r>
        <w:rPr>
          <w:rFonts w:cs="Arial"/>
        </w:rPr>
        <w:t xml:space="preserve">en las características de una de ellas: </w:t>
      </w:r>
      <w:r w:rsidR="009251C6">
        <w:rPr>
          <w:rFonts w:cs="Arial"/>
        </w:rPr>
        <w:t xml:space="preserve">Thread. </w:t>
      </w:r>
      <w:r>
        <w:rPr>
          <w:rFonts w:cs="Arial"/>
        </w:rPr>
        <w:t>Para esto conviene conocer mínimamente las tecnologías IoT, y en concreto, el modelo de la tipología red WAN sobre la que mejor se aplica IoT en casos de conexiones inalámbricas: LPWAN.</w:t>
      </w:r>
    </w:p>
    <w:p w14:paraId="4650CC42" w14:textId="24B8D446" w:rsidR="00990A9B" w:rsidRDefault="00990A9B" w:rsidP="00990A9B"/>
    <w:p w14:paraId="61B4422A" w14:textId="5F4CF4C7" w:rsidR="00990A9B" w:rsidRDefault="00D42DC6" w:rsidP="00990A9B">
      <w:pPr>
        <w:pStyle w:val="Ttulo2"/>
        <w:numPr>
          <w:ilvl w:val="1"/>
          <w:numId w:val="1"/>
        </w:numPr>
      </w:pPr>
      <w:r>
        <w:t xml:space="preserve"> </w:t>
      </w:r>
      <w:bookmarkStart w:id="68" w:name="_Toc78302395"/>
      <w:r w:rsidR="00A4238D">
        <w:t>Internet of Things (</w:t>
      </w:r>
      <w:r w:rsidR="00990A9B">
        <w:t>IoT</w:t>
      </w:r>
      <w:r w:rsidR="00A4238D">
        <w:t>)</w:t>
      </w:r>
      <w:bookmarkEnd w:id="68"/>
    </w:p>
    <w:p w14:paraId="26575BF9" w14:textId="00702598" w:rsidR="00DF5248" w:rsidRDefault="00DF5248" w:rsidP="00DF5248"/>
    <w:p w14:paraId="6CCCA9C5" w14:textId="7F419E16" w:rsidR="006F3EF5" w:rsidRDefault="006F3EF5" w:rsidP="00620774">
      <w:pPr>
        <w:jc w:val="both"/>
        <w:rPr>
          <w:rFonts w:cs="Arial"/>
        </w:rPr>
      </w:pPr>
      <w:r>
        <w:rPr>
          <w:rFonts w:cs="Arial"/>
        </w:rPr>
        <w:t xml:space="preserve">En </w:t>
      </w:r>
      <w:del w:id="69" w:author="GABRIEL NOE MUJICA ROJAS" w:date="2021-09-02T11:52:00Z">
        <w:r w:rsidDel="00276093">
          <w:rPr>
            <w:rFonts w:cs="Arial"/>
          </w:rPr>
          <w:delText xml:space="preserve">el </w:delText>
        </w:r>
      </w:del>
      <w:r>
        <w:rPr>
          <w:rFonts w:cs="Arial"/>
        </w:rPr>
        <w:t>IoT, un gran número de tecnologías inalámbricas, como el WiFi, el Bluetooth, LoRa, NB-IoT, 2G/3G/4G, etc., han sido usadas en diversas aplicaciones, conectando entre si a millones de dispositivos de manera inalá</w:t>
      </w:r>
      <w:r w:rsidR="003849D8">
        <w:rPr>
          <w:rFonts w:cs="Arial"/>
        </w:rPr>
        <w:t>m</w:t>
      </w:r>
      <w:r>
        <w:rPr>
          <w:rFonts w:cs="Arial"/>
        </w:rPr>
        <w:t xml:space="preserve">brica. </w:t>
      </w:r>
      <w:r w:rsidR="00BF46D4">
        <w:rPr>
          <w:rFonts w:cs="Arial"/>
        </w:rPr>
        <w:t xml:space="preserve">3G y 4G son muy usados en </w:t>
      </w:r>
      <w:r w:rsidR="00D97460">
        <w:rPr>
          <w:rFonts w:cs="Arial"/>
        </w:rPr>
        <w:t>IoT,</w:t>
      </w:r>
      <w:r w:rsidR="00BF46D4">
        <w:rPr>
          <w:rFonts w:cs="Arial"/>
        </w:rPr>
        <w:t xml:space="preserve"> pero no están totalmente optimizados para </w:t>
      </w:r>
      <w:r w:rsidR="00572BAF">
        <w:rPr>
          <w:rFonts w:cs="Arial"/>
        </w:rPr>
        <w:t xml:space="preserve">aplicaciones de este tipo. A pesar de esto, el 4G ha mejorado </w:t>
      </w:r>
      <w:del w:id="70" w:author="GABRIEL NOE MUJICA ROJAS" w:date="2021-09-02T11:53:00Z">
        <w:r w:rsidR="00572BAF" w:rsidDel="00276093">
          <w:rPr>
            <w:rFonts w:cs="Arial"/>
          </w:rPr>
          <w:delText xml:space="preserve">bastante </w:delText>
        </w:r>
      </w:del>
      <w:r w:rsidR="00572BAF">
        <w:rPr>
          <w:rFonts w:cs="Arial"/>
        </w:rPr>
        <w:t xml:space="preserve">algunas de las capacidades de las redes </w:t>
      </w:r>
      <w:r w:rsidR="003849D8">
        <w:rPr>
          <w:rFonts w:cs="Arial"/>
        </w:rPr>
        <w:t xml:space="preserve">móviles, dando a los dispositivos IoT acceso a Internet. </w:t>
      </w:r>
      <w:r w:rsidR="00620774">
        <w:rPr>
          <w:rFonts w:cs="Arial"/>
        </w:rPr>
        <w:t>Dentro de la conectividad 4G hay varios tipos de tecnologías como BLE, WiMaxb, LTE, Zigbee, LoRa, NB-IoT, etc.</w:t>
      </w:r>
      <w:r w:rsidR="00CB25DD">
        <w:rPr>
          <w:rFonts w:cs="Arial"/>
        </w:rPr>
        <w:t xml:space="preserve"> </w:t>
      </w:r>
      <w:r w:rsidR="00FA42E9">
        <w:rPr>
          <w:rFonts w:cs="Arial"/>
        </w:rPr>
        <w:fldChar w:fldCharType="begin" w:fldLock="1"/>
      </w:r>
      <w:r w:rsidR="00A40820">
        <w:rPr>
          <w:rFonts w:cs="Arial"/>
        </w:rPr>
        <w:instrText>ADDIN CSL_CITATION {"citationItems":[{"id":"ITEM-1","itemData":{"DOI":"10.1016/j.jii.2018.01.005","ISSN":"2452414X","abstract":"The existing 4G networks have been widely used in the Internet of Things (IoT) and is continuously evolving to match the needs of the future Internet of Things (IoT) applications. The 5G networks are expected to massive expand today's IoT that can boost cellular operations, IoT security, and network challenges and driving the Internet future to the edge. The existing IoT solutions are facing a number of challenges such as large number of connection of nodes, security, and new standards. This paper reviews the current research state-of-the-art of 5G IoT, key enabling technologies, and main research trends and challenges in 5G IoT.","author":[{"dropping-particle":"","family":"Li","given":"Shancang","non-dropping-particle":"","parse-names":false,"suffix":""},{"dropping-particle":"Da","family":"Xu","given":"Li","non-dropping-particle":"","parse-names":false,"suffix":""},{"dropping-particle":"","family":"Zhao","given":"Shanshan","non-dropping-particle":"","parse-names":false,"suffix":""}],"container-title":"Journal of Industrial Information Integration","id":"ITEM-1","issue":"February","issued":{"date-parts":[["2018"]]},"page":"1-9","title":"5G Internet of Things: A survey","type":"article-journal","volume":"10"},"uris":["http://www.mendeley.com/documents/?uuid=92886bc0-ee2a-47af-b944-c8cff8612390"]}],"mendeley":{"formattedCitation":"[1]","plainTextFormattedCitation":"[1]","previouslyFormattedCitation":"[1]"},"properties":{"noteIndex":0},"schema":"https://github.com/citation-style-language/schema/raw/master/csl-citation.json"}</w:instrText>
      </w:r>
      <w:r w:rsidR="00FA42E9">
        <w:rPr>
          <w:rFonts w:cs="Arial"/>
        </w:rPr>
        <w:fldChar w:fldCharType="separate"/>
      </w:r>
      <w:r w:rsidR="00071A76" w:rsidRPr="00071A76">
        <w:rPr>
          <w:rFonts w:cs="Arial"/>
          <w:noProof/>
        </w:rPr>
        <w:t>[1]</w:t>
      </w:r>
      <w:r w:rsidR="00FA42E9">
        <w:rPr>
          <w:rFonts w:cs="Arial"/>
        </w:rPr>
        <w:fldChar w:fldCharType="end"/>
      </w:r>
    </w:p>
    <w:p w14:paraId="06E350C5" w14:textId="77777777" w:rsidR="00196A7D" w:rsidRDefault="00196A7D" w:rsidP="00620774">
      <w:pPr>
        <w:jc w:val="both"/>
        <w:rPr>
          <w:rFonts w:cs="Arial"/>
        </w:rPr>
      </w:pPr>
    </w:p>
    <w:p w14:paraId="6B5F6038" w14:textId="267831A1" w:rsidR="00DF5248" w:rsidRDefault="00DF5248" w:rsidP="00DF5248">
      <w:pPr>
        <w:pStyle w:val="Ttulo3"/>
        <w:numPr>
          <w:ilvl w:val="2"/>
          <w:numId w:val="1"/>
        </w:numPr>
      </w:pPr>
      <w:bookmarkStart w:id="71" w:name="_Toc78302396"/>
      <w:r>
        <w:t xml:space="preserve">Introducción </w:t>
      </w:r>
      <w:r>
        <w:fldChar w:fldCharType="begin" w:fldLock="1"/>
      </w:r>
      <w:r w:rsidR="00A40820">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fldChar w:fldCharType="separate"/>
      </w:r>
      <w:r w:rsidR="00071A76" w:rsidRPr="00071A76">
        <w:rPr>
          <w:noProof/>
        </w:rPr>
        <w:t>[2]</w:t>
      </w:r>
      <w:bookmarkEnd w:id="71"/>
      <w:r>
        <w:fldChar w:fldCharType="end"/>
      </w:r>
    </w:p>
    <w:p w14:paraId="559B63B4" w14:textId="77777777" w:rsidR="00DF5248" w:rsidRPr="00DF5248" w:rsidRDefault="00DF5248" w:rsidP="00DF5248"/>
    <w:p w14:paraId="04719957" w14:textId="6B96F4A1" w:rsidR="00467C7F" w:rsidRDefault="00E401E6" w:rsidP="00620774">
      <w:pPr>
        <w:jc w:val="both"/>
        <w:rPr>
          <w:rFonts w:cs="Arial"/>
        </w:rPr>
      </w:pPr>
      <w:commentRangeStart w:id="72"/>
      <w:r>
        <w:rPr>
          <w:rFonts w:cs="Arial"/>
        </w:rPr>
        <w:t xml:space="preserve">Mientras que IoT ofrece muy buenas oportunidades, </w:t>
      </w:r>
      <w:r w:rsidR="00A85F30">
        <w:rPr>
          <w:rFonts w:cs="Arial"/>
        </w:rPr>
        <w:t xml:space="preserve">sigue siendo un reto pendiente el manejo de todo lo que lleva integración continua del mundo físico. Actualmente hay dos </w:t>
      </w:r>
      <w:proofErr w:type="spellStart"/>
      <w:r w:rsidR="00A85F30">
        <w:rPr>
          <w:rFonts w:cs="Arial"/>
        </w:rPr>
        <w:t>APIs</w:t>
      </w:r>
      <w:proofErr w:type="spellEnd"/>
      <w:r w:rsidR="001423B0">
        <w:rPr>
          <w:rFonts w:cs="Arial"/>
        </w:rPr>
        <w:t xml:space="preserve"> para las comunicaciones IoT:</w:t>
      </w:r>
    </w:p>
    <w:p w14:paraId="1933C598" w14:textId="46D5BADF" w:rsidR="001423B0" w:rsidRDefault="001423B0" w:rsidP="00481B0A">
      <w:pPr>
        <w:numPr>
          <w:ilvl w:val="0"/>
          <w:numId w:val="2"/>
        </w:numPr>
        <w:jc w:val="both"/>
        <w:rPr>
          <w:rFonts w:cs="Arial"/>
        </w:rPr>
      </w:pPr>
      <w:r>
        <w:rPr>
          <w:rFonts w:cs="Arial"/>
        </w:rPr>
        <w:t>REST basado en API.</w:t>
      </w:r>
    </w:p>
    <w:p w14:paraId="47D9B907" w14:textId="593A6FFF" w:rsidR="00DF5248" w:rsidRDefault="00B04C35" w:rsidP="00481B0A">
      <w:pPr>
        <w:numPr>
          <w:ilvl w:val="0"/>
          <w:numId w:val="2"/>
        </w:numPr>
        <w:jc w:val="both"/>
        <w:rPr>
          <w:rFonts w:cs="Arial"/>
        </w:rPr>
      </w:pPr>
      <w:proofErr w:type="spellStart"/>
      <w:r>
        <w:rPr>
          <w:rFonts w:cs="Arial"/>
        </w:rPr>
        <w:t>WebSocket</w:t>
      </w:r>
      <w:proofErr w:type="spellEnd"/>
      <w:r>
        <w:rPr>
          <w:rFonts w:cs="Arial"/>
        </w:rPr>
        <w:t xml:space="preserve"> basado en API.</w:t>
      </w:r>
    </w:p>
    <w:p w14:paraId="31E76F64" w14:textId="77777777" w:rsidR="00030CC2" w:rsidRDefault="00030CC2" w:rsidP="00030CC2">
      <w:pPr>
        <w:jc w:val="both"/>
        <w:rPr>
          <w:rFonts w:cs="Arial"/>
        </w:rPr>
      </w:pPr>
    </w:p>
    <w:p w14:paraId="4D8E0F15" w14:textId="3057334E" w:rsidR="00B04C35" w:rsidRPr="00DF5248" w:rsidRDefault="00941D1D" w:rsidP="00196A7D">
      <w:pPr>
        <w:jc w:val="both"/>
        <w:rPr>
          <w:rFonts w:cs="Arial"/>
        </w:rPr>
      </w:pPr>
      <w:r w:rsidRPr="00DF5248">
        <w:rPr>
          <w:rFonts w:cs="Arial"/>
        </w:rPr>
        <w:t xml:space="preserve">IoT es un </w:t>
      </w:r>
      <w:r w:rsidR="00F2221C" w:rsidRPr="00DF5248">
        <w:rPr>
          <w:rFonts w:cs="Arial"/>
        </w:rPr>
        <w:t>término</w:t>
      </w:r>
      <w:r w:rsidRPr="00DF5248">
        <w:rPr>
          <w:rFonts w:cs="Arial"/>
        </w:rPr>
        <w:t xml:space="preserve"> paraguas, que acoge a muchas tecnologías dentro de sí</w:t>
      </w:r>
      <w:r w:rsidR="00345D40" w:rsidRPr="00DF5248">
        <w:rPr>
          <w:rFonts w:cs="Arial"/>
        </w:rPr>
        <w:t>. Las siguientes tecnologías son ejemplos de las que dan paso al desarrollo de IoT:</w:t>
      </w:r>
    </w:p>
    <w:p w14:paraId="6AD15D93" w14:textId="3D774E34" w:rsidR="00345D40" w:rsidRDefault="00276093" w:rsidP="00481B0A">
      <w:pPr>
        <w:numPr>
          <w:ilvl w:val="0"/>
          <w:numId w:val="2"/>
        </w:numPr>
        <w:jc w:val="both"/>
        <w:rPr>
          <w:rFonts w:cs="Arial"/>
        </w:rPr>
      </w:pPr>
      <w:ins w:id="73" w:author="GABRIEL NOE MUJICA ROJAS" w:date="2021-09-02T11:54:00Z">
        <w:r>
          <w:rPr>
            <w:rFonts w:cs="Arial"/>
          </w:rPr>
          <w:t>Wireless Sensor Networks (</w:t>
        </w:r>
      </w:ins>
      <w:r w:rsidR="00345D40">
        <w:rPr>
          <w:rFonts w:cs="Arial"/>
        </w:rPr>
        <w:t>WSN</w:t>
      </w:r>
      <w:ins w:id="74" w:author="GABRIEL NOE MUJICA ROJAS" w:date="2021-09-02T11:54:00Z">
        <w:r>
          <w:rPr>
            <w:rFonts w:cs="Arial"/>
          </w:rPr>
          <w:t>)</w:t>
        </w:r>
      </w:ins>
      <w:r w:rsidR="00345D40">
        <w:rPr>
          <w:rFonts w:cs="Arial"/>
        </w:rPr>
        <w:t>.</w:t>
      </w:r>
    </w:p>
    <w:p w14:paraId="1A64E7EB" w14:textId="019BCCDE" w:rsidR="00345D40" w:rsidRDefault="00345D40" w:rsidP="00481B0A">
      <w:pPr>
        <w:numPr>
          <w:ilvl w:val="0"/>
          <w:numId w:val="2"/>
        </w:numPr>
        <w:jc w:val="both"/>
        <w:rPr>
          <w:rFonts w:cs="Arial"/>
        </w:rPr>
      </w:pPr>
      <w:r>
        <w:rPr>
          <w:rFonts w:cs="Arial"/>
        </w:rPr>
        <w:t>Cloud Computing.</w:t>
      </w:r>
    </w:p>
    <w:p w14:paraId="510F1A31" w14:textId="27C8D25D" w:rsidR="00345D40" w:rsidRDefault="00345D40" w:rsidP="00481B0A">
      <w:pPr>
        <w:numPr>
          <w:ilvl w:val="0"/>
          <w:numId w:val="2"/>
        </w:numPr>
        <w:jc w:val="both"/>
        <w:rPr>
          <w:rFonts w:cs="Arial"/>
        </w:rPr>
      </w:pPr>
      <w:r>
        <w:rPr>
          <w:rFonts w:cs="Arial"/>
        </w:rPr>
        <w:t xml:space="preserve">Big Data </w:t>
      </w:r>
      <w:proofErr w:type="spellStart"/>
      <w:r>
        <w:rPr>
          <w:rFonts w:cs="Arial"/>
        </w:rPr>
        <w:t>Analytics</w:t>
      </w:r>
      <w:proofErr w:type="spellEnd"/>
      <w:r>
        <w:rPr>
          <w:rFonts w:cs="Arial"/>
        </w:rPr>
        <w:t>.</w:t>
      </w:r>
    </w:p>
    <w:p w14:paraId="5E3AF341" w14:textId="1AEF20CA" w:rsidR="00345D40" w:rsidRDefault="00345D40" w:rsidP="00481B0A">
      <w:pPr>
        <w:numPr>
          <w:ilvl w:val="0"/>
          <w:numId w:val="2"/>
        </w:numPr>
        <w:jc w:val="both"/>
        <w:rPr>
          <w:rFonts w:cs="Arial"/>
        </w:rPr>
      </w:pPr>
      <w:r>
        <w:rPr>
          <w:rFonts w:cs="Arial"/>
        </w:rPr>
        <w:t>Sistemas Embebidos</w:t>
      </w:r>
    </w:p>
    <w:p w14:paraId="6BC4B36C" w14:textId="7DCD2515" w:rsidR="00345D40" w:rsidRDefault="00345D40" w:rsidP="00481B0A">
      <w:pPr>
        <w:numPr>
          <w:ilvl w:val="0"/>
          <w:numId w:val="2"/>
        </w:numPr>
        <w:jc w:val="both"/>
        <w:rPr>
          <w:rFonts w:cs="Arial"/>
        </w:rPr>
      </w:pPr>
      <w:r>
        <w:rPr>
          <w:rFonts w:cs="Arial"/>
        </w:rPr>
        <w:t>Arquitectura y Protocolos de Seguridad</w:t>
      </w:r>
    </w:p>
    <w:p w14:paraId="5F2DB1B3" w14:textId="26976494" w:rsidR="00345D40" w:rsidRDefault="00345D40" w:rsidP="00481B0A">
      <w:pPr>
        <w:numPr>
          <w:ilvl w:val="0"/>
          <w:numId w:val="2"/>
        </w:numPr>
        <w:jc w:val="both"/>
        <w:rPr>
          <w:rFonts w:cs="Arial"/>
        </w:rPr>
      </w:pPr>
      <w:r>
        <w:rPr>
          <w:rFonts w:cs="Arial"/>
        </w:rPr>
        <w:t>Protocolos de Comunicación</w:t>
      </w:r>
    </w:p>
    <w:p w14:paraId="6045D2EE" w14:textId="2D7E40AD" w:rsidR="00345D40" w:rsidRDefault="00345D40" w:rsidP="00481B0A">
      <w:pPr>
        <w:numPr>
          <w:ilvl w:val="0"/>
          <w:numId w:val="2"/>
        </w:numPr>
        <w:jc w:val="both"/>
        <w:rPr>
          <w:rFonts w:cs="Arial"/>
        </w:rPr>
      </w:pPr>
      <w:r>
        <w:rPr>
          <w:rFonts w:cs="Arial"/>
        </w:rPr>
        <w:t>Servicios Web.</w:t>
      </w:r>
    </w:p>
    <w:p w14:paraId="5F83FA06" w14:textId="538FCAD6" w:rsidR="0096580C" w:rsidRDefault="00A02F9F" w:rsidP="00481B0A">
      <w:pPr>
        <w:numPr>
          <w:ilvl w:val="0"/>
          <w:numId w:val="2"/>
        </w:numPr>
        <w:jc w:val="both"/>
        <w:rPr>
          <w:rFonts w:cs="Arial"/>
        </w:rPr>
      </w:pPr>
      <w:r>
        <w:rPr>
          <w:rFonts w:cs="Arial"/>
        </w:rPr>
        <w:lastRenderedPageBreak/>
        <w:t>Internet Móvil</w:t>
      </w:r>
    </w:p>
    <w:p w14:paraId="4E655D3E" w14:textId="599E588D" w:rsidR="00A02F9F" w:rsidRDefault="00A02F9F" w:rsidP="00481B0A">
      <w:pPr>
        <w:numPr>
          <w:ilvl w:val="0"/>
          <w:numId w:val="2"/>
        </w:numPr>
        <w:jc w:val="both"/>
        <w:rPr>
          <w:rFonts w:cs="Arial"/>
        </w:rPr>
      </w:pPr>
      <w:r>
        <w:rPr>
          <w:rFonts w:cs="Arial"/>
        </w:rPr>
        <w:t>Motor de búsqueda semántico.</w:t>
      </w:r>
    </w:p>
    <w:p w14:paraId="2AB801E6" w14:textId="09EFB399" w:rsidR="00196A7D" w:rsidRDefault="00196A7D" w:rsidP="00196A7D">
      <w:pPr>
        <w:jc w:val="both"/>
        <w:rPr>
          <w:rFonts w:cs="Arial"/>
        </w:rPr>
      </w:pPr>
    </w:p>
    <w:p w14:paraId="57C9E28F" w14:textId="258015E6" w:rsidR="007C3FEF" w:rsidDel="00276093" w:rsidRDefault="0096580C" w:rsidP="00276093">
      <w:pPr>
        <w:jc w:val="both"/>
        <w:rPr>
          <w:del w:id="75" w:author="GABRIEL NOE MUJICA ROJAS" w:date="2021-09-02T11:57:00Z"/>
          <w:rFonts w:cs="Arial"/>
        </w:rPr>
      </w:pPr>
      <w:r>
        <w:rPr>
          <w:rFonts w:cs="Arial"/>
        </w:rPr>
        <w:t>Dentro de todas estas tecnologías, las WSN son el corazón de IoT.</w:t>
      </w:r>
      <w:r w:rsidR="00A02F9F">
        <w:rPr>
          <w:rFonts w:cs="Arial"/>
        </w:rPr>
        <w:t xml:space="preserve"> </w:t>
      </w:r>
      <w:commentRangeStart w:id="76"/>
      <w:del w:id="77" w:author="GABRIEL NOE MUJICA ROJAS" w:date="2021-09-02T11:57:00Z">
        <w:r w:rsidR="00A02F9F" w:rsidDel="00276093">
          <w:rPr>
            <w:rFonts w:cs="Arial"/>
          </w:rPr>
          <w:delText xml:space="preserve">Dentro de la tecnología IoT </w:delText>
        </w:r>
        <w:r w:rsidR="00F35B9A" w:rsidDel="00276093">
          <w:rPr>
            <w:rFonts w:cs="Arial"/>
          </w:rPr>
          <w:delText>hay tres principales objetivos:</w:delText>
        </w:r>
      </w:del>
    </w:p>
    <w:p w14:paraId="6BA18350" w14:textId="6FA0ABBA" w:rsidR="00F35B9A" w:rsidDel="00276093" w:rsidRDefault="00F35B9A">
      <w:pPr>
        <w:jc w:val="both"/>
        <w:rPr>
          <w:del w:id="78" w:author="GABRIEL NOE MUJICA ROJAS" w:date="2021-09-02T11:57:00Z"/>
          <w:rFonts w:cs="Arial"/>
        </w:rPr>
        <w:pPrChange w:id="79" w:author="GABRIEL NOE MUJICA ROJAS" w:date="2021-09-02T11:57:00Z">
          <w:pPr>
            <w:numPr>
              <w:numId w:val="2"/>
            </w:numPr>
            <w:ind w:left="720" w:hanging="360"/>
            <w:jc w:val="both"/>
          </w:pPr>
        </w:pPrChange>
      </w:pPr>
      <w:del w:id="80" w:author="GABRIEL NOE MUJICA ROJAS" w:date="2021-09-02T11:57:00Z">
        <w:r w:rsidDel="00276093">
          <w:rPr>
            <w:rFonts w:cs="Arial"/>
          </w:rPr>
          <w:delText>Dar un puente entre la parte rica y la parte pobre.</w:delText>
        </w:r>
      </w:del>
    </w:p>
    <w:p w14:paraId="2A6D5E19" w14:textId="61B6ACC8" w:rsidR="00F35B9A" w:rsidDel="00276093" w:rsidRDefault="00F35B9A">
      <w:pPr>
        <w:jc w:val="both"/>
        <w:rPr>
          <w:del w:id="81" w:author="GABRIEL NOE MUJICA ROJAS" w:date="2021-09-02T11:57:00Z"/>
          <w:rFonts w:cs="Arial"/>
        </w:rPr>
        <w:pPrChange w:id="82" w:author="GABRIEL NOE MUJICA ROJAS" w:date="2021-09-02T11:57:00Z">
          <w:pPr>
            <w:numPr>
              <w:numId w:val="2"/>
            </w:numPr>
            <w:ind w:left="720" w:hanging="360"/>
            <w:jc w:val="both"/>
          </w:pPr>
        </w:pPrChange>
      </w:pPr>
      <w:del w:id="83" w:author="GABRIEL NOE MUJICA ROJAS" w:date="2021-09-02T11:57:00Z">
        <w:r w:rsidDel="00276093">
          <w:rPr>
            <w:rFonts w:cs="Arial"/>
          </w:rPr>
          <w:delText>Distribuir los recursos del mundo a los necesitados.</w:delText>
        </w:r>
      </w:del>
    </w:p>
    <w:p w14:paraId="5BE016B8" w14:textId="380F661A" w:rsidR="00F35B9A" w:rsidRDefault="00F35B9A">
      <w:pPr>
        <w:jc w:val="both"/>
        <w:rPr>
          <w:rFonts w:cs="Arial"/>
        </w:rPr>
        <w:pPrChange w:id="84" w:author="GABRIEL NOE MUJICA ROJAS" w:date="2021-09-02T11:57:00Z">
          <w:pPr>
            <w:numPr>
              <w:numId w:val="2"/>
            </w:numPr>
            <w:ind w:left="720" w:hanging="360"/>
            <w:jc w:val="both"/>
          </w:pPr>
        </w:pPrChange>
      </w:pPr>
      <w:del w:id="85" w:author="GABRIEL NOE MUJICA ROJAS" w:date="2021-09-02T11:57:00Z">
        <w:r w:rsidDel="00276093">
          <w:rPr>
            <w:rFonts w:cs="Arial"/>
          </w:rPr>
          <w:delText>Ser más proactivo y menos reactivo.</w:delText>
        </w:r>
      </w:del>
      <w:commentRangeEnd w:id="76"/>
      <w:r w:rsidR="00276093">
        <w:rPr>
          <w:rStyle w:val="Refdecomentario"/>
        </w:rPr>
        <w:commentReference w:id="76"/>
      </w:r>
    </w:p>
    <w:p w14:paraId="363B05DD" w14:textId="099D4CD7" w:rsidR="00F35B9A" w:rsidRDefault="00F35B9A" w:rsidP="00F35B9A">
      <w:pPr>
        <w:jc w:val="both"/>
        <w:rPr>
          <w:rFonts w:cs="Arial"/>
        </w:rPr>
      </w:pPr>
    </w:p>
    <w:p w14:paraId="729991EB" w14:textId="2EA865BD" w:rsidR="00D42DC6" w:rsidRDefault="00D42DC6" w:rsidP="00F35B9A">
      <w:pPr>
        <w:jc w:val="both"/>
        <w:rPr>
          <w:rFonts w:cs="Arial"/>
        </w:rPr>
      </w:pPr>
      <w:r>
        <w:rPr>
          <w:rFonts w:cs="Arial"/>
        </w:rPr>
        <w:t xml:space="preserve">También existe otra tecnología </w:t>
      </w:r>
      <w:r w:rsidR="00612D0B">
        <w:rPr>
          <w:rFonts w:cs="Arial"/>
        </w:rPr>
        <w:t>M2M, cuya comunicación se basa en redes de dispositivos intercambiando o enviando datos sin interacción humana. Las diferencias entre M2M e IoT las indicamos en esta tabla.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0"/>
        <w:gridCol w:w="4530"/>
      </w:tblGrid>
      <w:tr w:rsidR="00E01D28" w14:paraId="1F024C8D" w14:textId="77777777" w:rsidTr="006F5689">
        <w:trPr>
          <w:jc w:val="center"/>
        </w:trPr>
        <w:tc>
          <w:tcPr>
            <w:tcW w:w="4530" w:type="dxa"/>
            <w:shd w:val="clear" w:color="auto" w:fill="D9D9D9" w:themeFill="background1" w:themeFillShade="D9"/>
            <w:vAlign w:val="center"/>
          </w:tcPr>
          <w:p w14:paraId="195B5AA9" w14:textId="4D945F36" w:rsidR="00E01D28" w:rsidRPr="00E01D28" w:rsidRDefault="00E01D28" w:rsidP="00E01D28">
            <w:pPr>
              <w:jc w:val="center"/>
              <w:rPr>
                <w:rFonts w:cs="Arial"/>
                <w:b/>
                <w:bCs/>
              </w:rPr>
            </w:pPr>
            <w:r>
              <w:rPr>
                <w:rFonts w:cs="Arial"/>
                <w:b/>
                <w:bCs/>
              </w:rPr>
              <w:t>M2M</w:t>
            </w:r>
          </w:p>
        </w:tc>
        <w:tc>
          <w:tcPr>
            <w:tcW w:w="4530" w:type="dxa"/>
            <w:shd w:val="clear" w:color="auto" w:fill="D9D9D9" w:themeFill="background1" w:themeFillShade="D9"/>
            <w:vAlign w:val="center"/>
          </w:tcPr>
          <w:p w14:paraId="60B1C5E8" w14:textId="78862C6A" w:rsidR="00E01D28" w:rsidRPr="00E01D28" w:rsidRDefault="00E01D28" w:rsidP="00E01D28">
            <w:pPr>
              <w:jc w:val="center"/>
              <w:rPr>
                <w:rFonts w:cs="Arial"/>
                <w:b/>
                <w:bCs/>
              </w:rPr>
            </w:pPr>
            <w:r>
              <w:rPr>
                <w:rFonts w:cs="Arial"/>
                <w:b/>
                <w:bCs/>
              </w:rPr>
              <w:t>IoT</w:t>
            </w:r>
          </w:p>
        </w:tc>
      </w:tr>
      <w:tr w:rsidR="00E01D28" w:rsidRPr="00E01D28" w14:paraId="7B7B0550" w14:textId="77777777" w:rsidTr="006F5689">
        <w:trPr>
          <w:jc w:val="center"/>
        </w:trPr>
        <w:tc>
          <w:tcPr>
            <w:tcW w:w="4530" w:type="dxa"/>
            <w:vAlign w:val="center"/>
          </w:tcPr>
          <w:p w14:paraId="363F7F29" w14:textId="716CE46E" w:rsidR="00E01D28" w:rsidRPr="00E01D28" w:rsidRDefault="00E01D28" w:rsidP="00E01D28">
            <w:pPr>
              <w:jc w:val="center"/>
              <w:rPr>
                <w:rFonts w:cs="Arial"/>
              </w:rPr>
            </w:pPr>
            <w:r w:rsidRPr="00E01D28">
              <w:rPr>
                <w:rFonts w:cs="Arial"/>
              </w:rPr>
              <w:t>Centrada en la capa</w:t>
            </w:r>
            <w:r>
              <w:rPr>
                <w:rFonts w:cs="Arial"/>
              </w:rPr>
              <w:t xml:space="preserve"> por</w:t>
            </w:r>
            <w:r w:rsidRPr="00E01D28">
              <w:rPr>
                <w:rFonts w:cs="Arial"/>
              </w:rPr>
              <w:t xml:space="preserve"> d</w:t>
            </w:r>
            <w:r>
              <w:rPr>
                <w:rFonts w:cs="Arial"/>
              </w:rPr>
              <w:t>ebajo de la capa de red.</w:t>
            </w:r>
          </w:p>
        </w:tc>
        <w:tc>
          <w:tcPr>
            <w:tcW w:w="4530" w:type="dxa"/>
            <w:vAlign w:val="center"/>
          </w:tcPr>
          <w:p w14:paraId="3CFE1BBD" w14:textId="26975901" w:rsidR="00E01D28" w:rsidRPr="00E01D28" w:rsidRDefault="00E01D28" w:rsidP="00E01D28">
            <w:pPr>
              <w:jc w:val="center"/>
              <w:rPr>
                <w:rFonts w:cs="Arial"/>
              </w:rPr>
            </w:pPr>
            <w:r w:rsidRPr="00E01D28">
              <w:rPr>
                <w:rFonts w:cs="Arial"/>
              </w:rPr>
              <w:t xml:space="preserve">Centrado en la capa </w:t>
            </w:r>
            <w:r>
              <w:rPr>
                <w:rFonts w:cs="Arial"/>
              </w:rPr>
              <w:t>por encima de la capa de red.</w:t>
            </w:r>
          </w:p>
        </w:tc>
      </w:tr>
      <w:tr w:rsidR="00E01D28" w:rsidRPr="00E01D28" w14:paraId="4EA00F88" w14:textId="77777777" w:rsidTr="006F5689">
        <w:trPr>
          <w:jc w:val="center"/>
        </w:trPr>
        <w:tc>
          <w:tcPr>
            <w:tcW w:w="4530" w:type="dxa"/>
            <w:vAlign w:val="center"/>
          </w:tcPr>
          <w:p w14:paraId="3987BE3B" w14:textId="769EF53A" w:rsidR="00E01D28" w:rsidRPr="00E01D28" w:rsidRDefault="00E01D28" w:rsidP="00E01D28">
            <w:pPr>
              <w:jc w:val="center"/>
              <w:rPr>
                <w:rFonts w:cs="Arial"/>
              </w:rPr>
            </w:pPr>
            <w:proofErr w:type="spellStart"/>
            <w:r w:rsidRPr="00E01D28">
              <w:rPr>
                <w:rFonts w:cs="Arial"/>
              </w:rPr>
              <w:t>Sensado</w:t>
            </w:r>
            <w:proofErr w:type="spellEnd"/>
            <w:r w:rsidRPr="00E01D28">
              <w:rPr>
                <w:rFonts w:cs="Arial"/>
              </w:rPr>
              <w:t xml:space="preserve"> y actuación pueden n</w:t>
            </w:r>
            <w:r>
              <w:rPr>
                <w:rFonts w:cs="Arial"/>
              </w:rPr>
              <w:t>o estar involucrados.</w:t>
            </w:r>
          </w:p>
        </w:tc>
        <w:tc>
          <w:tcPr>
            <w:tcW w:w="4530" w:type="dxa"/>
            <w:vAlign w:val="center"/>
          </w:tcPr>
          <w:p w14:paraId="2799B421" w14:textId="6C06D8A7" w:rsidR="00E01D28" w:rsidRPr="00E01D28" w:rsidRDefault="00E01D28" w:rsidP="00E01D28">
            <w:pPr>
              <w:jc w:val="center"/>
              <w:rPr>
                <w:rFonts w:cs="Arial"/>
              </w:rPr>
            </w:pPr>
            <w:proofErr w:type="spellStart"/>
            <w:r>
              <w:rPr>
                <w:rFonts w:cs="Arial"/>
              </w:rPr>
              <w:t>Sensado</w:t>
            </w:r>
            <w:proofErr w:type="spellEnd"/>
            <w:r>
              <w:rPr>
                <w:rFonts w:cs="Arial"/>
              </w:rPr>
              <w:t xml:space="preserve"> y actuación pueden estar involucrados.</w:t>
            </w:r>
          </w:p>
        </w:tc>
      </w:tr>
      <w:tr w:rsidR="00E01D28" w:rsidRPr="00E01D28" w14:paraId="52ECC37F" w14:textId="77777777" w:rsidTr="006F5689">
        <w:trPr>
          <w:jc w:val="center"/>
        </w:trPr>
        <w:tc>
          <w:tcPr>
            <w:tcW w:w="4530" w:type="dxa"/>
            <w:vAlign w:val="center"/>
          </w:tcPr>
          <w:p w14:paraId="6D80C16D" w14:textId="77C63DC3" w:rsidR="00E01D28" w:rsidRPr="00E01D28" w:rsidRDefault="00E01D28" w:rsidP="00E01D28">
            <w:pPr>
              <w:jc w:val="center"/>
              <w:rPr>
                <w:rFonts w:cs="Arial"/>
              </w:rPr>
            </w:pPr>
            <w:r>
              <w:rPr>
                <w:rFonts w:cs="Arial"/>
              </w:rPr>
              <w:t>Énfasis en hardware.</w:t>
            </w:r>
          </w:p>
        </w:tc>
        <w:tc>
          <w:tcPr>
            <w:tcW w:w="4530" w:type="dxa"/>
            <w:vAlign w:val="center"/>
          </w:tcPr>
          <w:p w14:paraId="7F895773" w14:textId="3A34E301" w:rsidR="00E01D28" w:rsidRPr="00E01D28" w:rsidRDefault="00E01D28" w:rsidP="00E01D28">
            <w:pPr>
              <w:jc w:val="center"/>
              <w:rPr>
                <w:rFonts w:cs="Arial"/>
              </w:rPr>
            </w:pPr>
            <w:r>
              <w:rPr>
                <w:rFonts w:cs="Arial"/>
              </w:rPr>
              <w:t>Énfasis en software</w:t>
            </w:r>
            <w:r w:rsidR="00F2221C">
              <w:rPr>
                <w:rFonts w:cs="Arial"/>
              </w:rPr>
              <w:t>.</w:t>
            </w:r>
          </w:p>
        </w:tc>
      </w:tr>
      <w:tr w:rsidR="00E01D28" w:rsidRPr="00E01D28" w14:paraId="06677BAD" w14:textId="77777777" w:rsidTr="006F5689">
        <w:trPr>
          <w:jc w:val="center"/>
        </w:trPr>
        <w:tc>
          <w:tcPr>
            <w:tcW w:w="4530" w:type="dxa"/>
            <w:vAlign w:val="center"/>
          </w:tcPr>
          <w:p w14:paraId="6014CE8E" w14:textId="24DA15FF" w:rsidR="00E01D28" w:rsidRPr="00E01D28" w:rsidRDefault="00F2221C" w:rsidP="00E01D28">
            <w:pPr>
              <w:jc w:val="center"/>
              <w:rPr>
                <w:rFonts w:cs="Arial"/>
              </w:rPr>
            </w:pPr>
            <w:r>
              <w:rPr>
                <w:rFonts w:cs="Arial"/>
              </w:rPr>
              <w:t>La nube no está involucrada.</w:t>
            </w:r>
          </w:p>
        </w:tc>
        <w:tc>
          <w:tcPr>
            <w:tcW w:w="4530" w:type="dxa"/>
            <w:vAlign w:val="center"/>
          </w:tcPr>
          <w:p w14:paraId="1944FB40" w14:textId="10199A60" w:rsidR="00E01D28" w:rsidRPr="00E01D28" w:rsidRDefault="00F2221C" w:rsidP="00F2221C">
            <w:pPr>
              <w:keepNext/>
              <w:jc w:val="center"/>
              <w:rPr>
                <w:rFonts w:cs="Arial"/>
              </w:rPr>
            </w:pPr>
            <w:r>
              <w:rPr>
                <w:rFonts w:cs="Arial"/>
              </w:rPr>
              <w:t xml:space="preserve">La nube </w:t>
            </w:r>
            <w:proofErr w:type="spellStart"/>
            <w:r>
              <w:rPr>
                <w:rFonts w:cs="Arial"/>
              </w:rPr>
              <w:t>esta</w:t>
            </w:r>
            <w:proofErr w:type="spellEnd"/>
            <w:r>
              <w:rPr>
                <w:rFonts w:cs="Arial"/>
              </w:rPr>
              <w:t xml:space="preserve"> involucrada.</w:t>
            </w:r>
          </w:p>
        </w:tc>
      </w:tr>
    </w:tbl>
    <w:p w14:paraId="0D53BD5C" w14:textId="11088371" w:rsidR="00612D0B" w:rsidRPr="00030CC2" w:rsidRDefault="00F2221C" w:rsidP="00F2221C">
      <w:pPr>
        <w:pStyle w:val="TDC3"/>
        <w:jc w:val="center"/>
        <w:rPr>
          <w:rFonts w:eastAsiaTheme="minorHAnsi" w:cstheme="minorBidi"/>
          <w:i/>
          <w:iCs/>
          <w:color w:val="44546A" w:themeColor="text2"/>
          <w:sz w:val="18"/>
          <w:szCs w:val="18"/>
          <w:lang w:eastAsia="en-US"/>
        </w:rPr>
      </w:pPr>
      <w:bookmarkStart w:id="86" w:name="_Toc78302571"/>
      <w:r w:rsidRPr="00030CC2">
        <w:rPr>
          <w:rFonts w:eastAsiaTheme="minorHAnsi" w:cstheme="minorBidi"/>
          <w:i/>
          <w:iCs/>
          <w:color w:val="44546A" w:themeColor="text2"/>
          <w:sz w:val="18"/>
          <w:szCs w:val="18"/>
          <w:lang w:eastAsia="en-US"/>
        </w:rPr>
        <w:t xml:space="preserve">Tabla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Tabla \* ARABIC </w:instrText>
      </w:r>
      <w:r w:rsidR="007537F4" w:rsidRPr="00030CC2">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2</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Diferencias M2M – IoT </w:t>
      </w:r>
      <w:r w:rsidRPr="00030CC2">
        <w:rPr>
          <w:rFonts w:eastAsiaTheme="minorHAnsi" w:cstheme="minorBidi"/>
          <w:i/>
          <w:iCs/>
          <w:color w:val="44546A" w:themeColor="text2"/>
          <w:sz w:val="18"/>
          <w:szCs w:val="18"/>
          <w:lang w:eastAsia="en-US"/>
        </w:rPr>
        <w:fldChar w:fldCharType="begin" w:fldLock="1"/>
      </w:r>
      <w:r w:rsidR="00A40820" w:rsidRPr="00030CC2">
        <w:rPr>
          <w:rFonts w:eastAsiaTheme="minorHAnsi" w:cstheme="minorBidi"/>
          <w:i/>
          <w:iCs/>
          <w:color w:val="44546A" w:themeColor="text2"/>
          <w:sz w:val="18"/>
          <w:szCs w:val="18"/>
          <w:lang w:eastAsia="en-US"/>
        </w:rPr>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rsidRPr="00030CC2">
        <w:rPr>
          <w:rFonts w:eastAsiaTheme="minorHAnsi" w:cstheme="minorBidi"/>
          <w:i/>
          <w:iCs/>
          <w:color w:val="44546A" w:themeColor="text2"/>
          <w:sz w:val="18"/>
          <w:szCs w:val="18"/>
          <w:lang w:eastAsia="en-US"/>
        </w:rPr>
        <w:fldChar w:fldCharType="separate"/>
      </w:r>
      <w:r w:rsidR="00071A76" w:rsidRPr="00030CC2">
        <w:rPr>
          <w:rFonts w:eastAsiaTheme="minorHAnsi" w:cstheme="minorBidi"/>
          <w:i/>
          <w:iCs/>
          <w:color w:val="44546A" w:themeColor="text2"/>
          <w:sz w:val="18"/>
          <w:szCs w:val="18"/>
          <w:lang w:eastAsia="en-US"/>
        </w:rPr>
        <w:t>[2]</w:t>
      </w:r>
      <w:bookmarkEnd w:id="86"/>
      <w:r w:rsidRPr="00030CC2">
        <w:rPr>
          <w:rFonts w:eastAsiaTheme="minorHAnsi" w:cstheme="minorBidi"/>
          <w:i/>
          <w:iCs/>
          <w:color w:val="44546A" w:themeColor="text2"/>
          <w:sz w:val="18"/>
          <w:szCs w:val="18"/>
          <w:lang w:eastAsia="en-US"/>
        </w:rPr>
        <w:fldChar w:fldCharType="end"/>
      </w:r>
    </w:p>
    <w:p w14:paraId="01C76858" w14:textId="3A9107FC" w:rsidR="00F2221C" w:rsidRDefault="00F2221C" w:rsidP="00F2221C">
      <w:pPr>
        <w:jc w:val="both"/>
      </w:pPr>
    </w:p>
    <w:p w14:paraId="68EC205E" w14:textId="64226CD3" w:rsidR="00C5514A" w:rsidRDefault="00C5514A" w:rsidP="00F2221C">
      <w:pPr>
        <w:jc w:val="both"/>
      </w:pPr>
      <w:r>
        <w:t xml:space="preserve">A nivel de hardware hay ciertos requisitos hardware que llevan </w:t>
      </w:r>
      <w:r w:rsidR="005266B8">
        <w:t xml:space="preserve">tanto </w:t>
      </w:r>
      <w:r>
        <w:t xml:space="preserve">al desarrollo de una infraestructura IoT </w:t>
      </w:r>
      <w:r w:rsidR="005266B8">
        <w:t>como en el de redes de comunicación:</w:t>
      </w:r>
    </w:p>
    <w:p w14:paraId="17B5D17E" w14:textId="72AA6EB8" w:rsidR="005266B8" w:rsidRDefault="005266B8" w:rsidP="00481B0A">
      <w:pPr>
        <w:numPr>
          <w:ilvl w:val="0"/>
          <w:numId w:val="3"/>
        </w:numPr>
        <w:jc w:val="both"/>
      </w:pPr>
      <w:r>
        <w:t>Fuente de alimentación y Manejo de la alimentación.</w:t>
      </w:r>
    </w:p>
    <w:p w14:paraId="7D29BA94" w14:textId="0757DFCB" w:rsidR="005266B8" w:rsidRDefault="005266B8" w:rsidP="00481B0A">
      <w:pPr>
        <w:numPr>
          <w:ilvl w:val="0"/>
          <w:numId w:val="3"/>
        </w:numPr>
        <w:jc w:val="both"/>
      </w:pPr>
      <w:r>
        <w:t>Sensores o Actuadores.</w:t>
      </w:r>
    </w:p>
    <w:p w14:paraId="09FF0667" w14:textId="682C2B24" w:rsidR="005266B8" w:rsidRDefault="005266B8" w:rsidP="00481B0A">
      <w:pPr>
        <w:numPr>
          <w:ilvl w:val="0"/>
          <w:numId w:val="3"/>
        </w:numPr>
        <w:jc w:val="both"/>
      </w:pPr>
      <w:r>
        <w:t>Procesador y Espacio de memoria.</w:t>
      </w:r>
    </w:p>
    <w:p w14:paraId="017FF2D4" w14:textId="10BF6A6B" w:rsidR="005266B8" w:rsidRDefault="005266B8" w:rsidP="00481B0A">
      <w:pPr>
        <w:numPr>
          <w:ilvl w:val="0"/>
          <w:numId w:val="3"/>
        </w:numPr>
        <w:jc w:val="both"/>
      </w:pPr>
      <w:r>
        <w:t>Comunicaciones Inalámbricas.</w:t>
      </w:r>
    </w:p>
    <w:p w14:paraId="1A623283" w14:textId="0A6DBA20" w:rsidR="005266B8" w:rsidRDefault="005266B8" w:rsidP="00481B0A">
      <w:pPr>
        <w:numPr>
          <w:ilvl w:val="0"/>
          <w:numId w:val="3"/>
        </w:numPr>
        <w:jc w:val="both"/>
      </w:pPr>
      <w:r>
        <w:t>UI/UX.</w:t>
      </w:r>
      <w:commentRangeEnd w:id="72"/>
      <w:r w:rsidR="000205E9">
        <w:rPr>
          <w:rStyle w:val="Refdecomentario"/>
        </w:rPr>
        <w:commentReference w:id="72"/>
      </w:r>
    </w:p>
    <w:p w14:paraId="2E8A09E9" w14:textId="77777777" w:rsidR="006F5689" w:rsidRDefault="006F5689" w:rsidP="006F5689">
      <w:pPr>
        <w:jc w:val="both"/>
      </w:pPr>
    </w:p>
    <w:p w14:paraId="550A3E7D" w14:textId="0E402E93" w:rsidR="005266B8" w:rsidRDefault="002C4779" w:rsidP="00CE3700">
      <w:pPr>
        <w:pStyle w:val="Ttulo3"/>
        <w:numPr>
          <w:ilvl w:val="2"/>
          <w:numId w:val="1"/>
        </w:numPr>
      </w:pPr>
      <w:bookmarkStart w:id="87" w:name="_Toc78302397"/>
      <w:r>
        <w:t>Componentes</w:t>
      </w:r>
      <w:r w:rsidR="008D4636">
        <w:t xml:space="preserve"> </w:t>
      </w:r>
      <w:r w:rsidR="008D4636">
        <w:fldChar w:fldCharType="begin" w:fldLock="1"/>
      </w:r>
      <w:r w:rsidR="00A40820">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rsidR="008D4636">
        <w:fldChar w:fldCharType="separate"/>
      </w:r>
      <w:r w:rsidR="00071A76" w:rsidRPr="00071A76">
        <w:rPr>
          <w:noProof/>
        </w:rPr>
        <w:t>[2]</w:t>
      </w:r>
      <w:bookmarkEnd w:id="87"/>
      <w:r w:rsidR="008D4636">
        <w:fldChar w:fldCharType="end"/>
      </w:r>
    </w:p>
    <w:p w14:paraId="33471042" w14:textId="48478161" w:rsidR="002C4779" w:rsidRDefault="002C4779" w:rsidP="002C4779"/>
    <w:p w14:paraId="7A3B3210" w14:textId="4EE65E87" w:rsidR="002C4779" w:rsidRDefault="002C4779" w:rsidP="002C4779">
      <w:r>
        <w:t>Los principales componentes funcionales de las tecnologías IoT son:</w:t>
      </w:r>
    </w:p>
    <w:p w14:paraId="5C5245FA" w14:textId="6DB780DD" w:rsidR="002C4779" w:rsidRDefault="002C4779" w:rsidP="00481B0A">
      <w:pPr>
        <w:numPr>
          <w:ilvl w:val="0"/>
          <w:numId w:val="2"/>
        </w:numPr>
      </w:pPr>
      <w:r>
        <w:t>Componente para la interacción y comunicación con otros IoT.</w:t>
      </w:r>
    </w:p>
    <w:p w14:paraId="33D78670" w14:textId="24ADDAC7" w:rsidR="002C4779" w:rsidRDefault="002C4779" w:rsidP="00481B0A">
      <w:pPr>
        <w:numPr>
          <w:ilvl w:val="0"/>
          <w:numId w:val="2"/>
        </w:numPr>
      </w:pPr>
      <w:r>
        <w:t>Componente para operaciones de procesado y análisis de los datos.</w:t>
      </w:r>
    </w:p>
    <w:p w14:paraId="0AD190D4" w14:textId="0781B9AD" w:rsidR="002C4779" w:rsidRDefault="002C4779" w:rsidP="00481B0A">
      <w:pPr>
        <w:numPr>
          <w:ilvl w:val="0"/>
          <w:numId w:val="2"/>
        </w:numPr>
      </w:pPr>
      <w:r>
        <w:t>Componente para la interacción con internet.</w:t>
      </w:r>
    </w:p>
    <w:p w14:paraId="16BCDD58" w14:textId="32E9C76C" w:rsidR="002C4779" w:rsidRDefault="002C4779" w:rsidP="00481B0A">
      <w:pPr>
        <w:numPr>
          <w:ilvl w:val="0"/>
          <w:numId w:val="2"/>
        </w:numPr>
      </w:pPr>
      <w:r>
        <w:t>Componente para el manejo de servicios Web de la aplicación.</w:t>
      </w:r>
    </w:p>
    <w:p w14:paraId="4D945798" w14:textId="2AE6ACE9" w:rsidR="002C4779" w:rsidRDefault="002C4779" w:rsidP="00481B0A">
      <w:pPr>
        <w:numPr>
          <w:ilvl w:val="0"/>
          <w:numId w:val="2"/>
        </w:numPr>
      </w:pPr>
      <w:r>
        <w:t>Componentes para la integración de los servicios de la aplicación.</w:t>
      </w:r>
    </w:p>
    <w:p w14:paraId="6E842C66" w14:textId="1C12886E" w:rsidR="002C4779" w:rsidRDefault="002C4779" w:rsidP="00481B0A">
      <w:pPr>
        <w:numPr>
          <w:ilvl w:val="0"/>
          <w:numId w:val="2"/>
        </w:numPr>
      </w:pPr>
      <w:r>
        <w:t>Interfaz de usuario para acceder al IoT.</w:t>
      </w:r>
    </w:p>
    <w:p w14:paraId="0E08B2F0" w14:textId="77777777" w:rsidR="002C4779" w:rsidRDefault="002C4779" w:rsidP="002C4779"/>
    <w:p w14:paraId="0DD63EC1" w14:textId="642D65EB" w:rsidR="002C4779" w:rsidRPr="00CE3700" w:rsidRDefault="002C4779" w:rsidP="00CE3700">
      <w:pPr>
        <w:pStyle w:val="Ttulo4"/>
        <w:numPr>
          <w:ilvl w:val="3"/>
          <w:numId w:val="1"/>
        </w:numPr>
        <w:rPr>
          <w:rFonts w:ascii="Arial" w:hAnsi="Arial" w:cs="Arial"/>
        </w:rPr>
      </w:pPr>
      <w:bookmarkStart w:id="88" w:name="_Toc78302398"/>
      <w:r w:rsidRPr="00CE3700">
        <w:rPr>
          <w:rFonts w:ascii="Arial" w:hAnsi="Arial" w:cs="Arial"/>
        </w:rPr>
        <w:t>Dispositivo</w:t>
      </w:r>
      <w:bookmarkEnd w:id="88"/>
    </w:p>
    <w:p w14:paraId="57F98FE7" w14:textId="77777777" w:rsidR="002C4779" w:rsidRPr="002C4779" w:rsidRDefault="002C4779" w:rsidP="002C4779"/>
    <w:p w14:paraId="59CBA2FD" w14:textId="7C015DED" w:rsidR="00617682" w:rsidRDefault="005E30DA" w:rsidP="00F35B9A">
      <w:pPr>
        <w:jc w:val="both"/>
        <w:rPr>
          <w:rFonts w:cs="Arial"/>
        </w:rPr>
      </w:pPr>
      <w:commentRangeStart w:id="89"/>
      <w:r>
        <w:rPr>
          <w:rFonts w:cs="Arial"/>
        </w:rPr>
        <w:t>Los dispositivos IoT tienen identidades únicas. Es un dispositivo físico que está embebido con sensores, actuadores, electrónica, software, una red de conectividad con otros objetos con los que intercambiar</w:t>
      </w:r>
      <w:r w:rsidR="00A81391">
        <w:rPr>
          <w:rFonts w:cs="Arial"/>
        </w:rPr>
        <w:t xml:space="preserve"> datos. Se realizan tareas como sensorizado, actuación y monitorización de manera remota.</w:t>
      </w:r>
      <w:r w:rsidR="00617682">
        <w:rPr>
          <w:rFonts w:cs="Arial"/>
        </w:rPr>
        <w:t xml:space="preserve"> Hay mucha variedad de dispositivos, pero todos se pueden reducir a dos tipos: dispositivos estándar o dispositivos restringido.</w:t>
      </w:r>
      <w:r w:rsidR="00E55FB8">
        <w:rPr>
          <w:rFonts w:cs="Arial"/>
        </w:rPr>
        <w:t xml:space="preserve"> Los dat</w:t>
      </w:r>
      <w:r w:rsidR="003822DE">
        <w:rPr>
          <w:rFonts w:cs="Arial"/>
        </w:rPr>
        <w:t>o</w:t>
      </w:r>
      <w:r w:rsidR="00E55FB8">
        <w:rPr>
          <w:rFonts w:cs="Arial"/>
        </w:rPr>
        <w:t>s son intercambiados con otros dispositivos y aplicaciones, incluso enviando esos datos a servidores centralizados o aplicaciones basadas en procesamiento de datos en la nube.</w:t>
      </w:r>
    </w:p>
    <w:p w14:paraId="48E0C93E" w14:textId="0B87965E" w:rsidR="001C147A" w:rsidRDefault="001C147A" w:rsidP="00F35B9A">
      <w:pPr>
        <w:jc w:val="both"/>
        <w:rPr>
          <w:rFonts w:cs="Arial"/>
        </w:rPr>
      </w:pPr>
      <w:r>
        <w:rPr>
          <w:rFonts w:cs="Arial"/>
        </w:rPr>
        <w:t>Los dispositivos restringidos son pequeños, al igual que sus capacidades de cómputo, memoria y otras características</w:t>
      </w:r>
      <w:r w:rsidR="00745F9E">
        <w:rPr>
          <w:rFonts w:cs="Arial"/>
        </w:rPr>
        <w:t>. Estos pequeños dispositivos restringidos</w:t>
      </w:r>
      <w:r w:rsidR="003822DE">
        <w:rPr>
          <w:rFonts w:cs="Arial"/>
        </w:rPr>
        <w:t xml:space="preserve"> necesitan de un dispositivo que haga de </w:t>
      </w:r>
      <w:proofErr w:type="spellStart"/>
      <w:r w:rsidR="003822DE">
        <w:rPr>
          <w:rFonts w:cs="Arial"/>
        </w:rPr>
        <w:t>Gateaway</w:t>
      </w:r>
      <w:proofErr w:type="spellEnd"/>
      <w:r w:rsidR="003822DE">
        <w:rPr>
          <w:rFonts w:cs="Arial"/>
        </w:rPr>
        <w:t xml:space="preserve"> para poder conectarse a la plataforma de la nube.</w:t>
      </w:r>
    </w:p>
    <w:p w14:paraId="6BA0594E" w14:textId="31AB3CA3" w:rsidR="003822DE" w:rsidRDefault="003822DE" w:rsidP="00F35B9A">
      <w:pPr>
        <w:jc w:val="both"/>
        <w:rPr>
          <w:rFonts w:cs="Arial"/>
        </w:rPr>
      </w:pPr>
      <w:r>
        <w:rPr>
          <w:rFonts w:cs="Arial"/>
        </w:rPr>
        <w:t xml:space="preserve">Los dispositivos estándar son similares a pequeños ordenadores y dirigen los datos directamente a la nube de la red sin necesidad de un </w:t>
      </w:r>
      <w:proofErr w:type="spellStart"/>
      <w:r>
        <w:rPr>
          <w:rFonts w:cs="Arial"/>
        </w:rPr>
        <w:t>Gateaway</w:t>
      </w:r>
      <w:proofErr w:type="spellEnd"/>
      <w:r>
        <w:rPr>
          <w:rFonts w:cs="Arial"/>
        </w:rPr>
        <w:t>.</w:t>
      </w:r>
    </w:p>
    <w:p w14:paraId="11420AD1" w14:textId="2DA59FFC" w:rsidR="00CE3700" w:rsidRDefault="00CE3700" w:rsidP="00F35B9A">
      <w:pPr>
        <w:jc w:val="both"/>
        <w:rPr>
          <w:rFonts w:cs="Arial"/>
        </w:rPr>
      </w:pPr>
    </w:p>
    <w:p w14:paraId="45F758E5" w14:textId="46CFBF93" w:rsidR="00CE3700" w:rsidRDefault="00CE3700" w:rsidP="00CE3700">
      <w:pPr>
        <w:pStyle w:val="Ttulo4"/>
        <w:numPr>
          <w:ilvl w:val="3"/>
          <w:numId w:val="1"/>
        </w:numPr>
        <w:rPr>
          <w:rFonts w:ascii="Arial" w:hAnsi="Arial" w:cs="Arial"/>
        </w:rPr>
      </w:pPr>
      <w:bookmarkStart w:id="90" w:name="_Toc78302399"/>
      <w:r>
        <w:rPr>
          <w:rFonts w:ascii="Arial" w:hAnsi="Arial" w:cs="Arial"/>
        </w:rPr>
        <w:t>Red Local</w:t>
      </w:r>
      <w:bookmarkEnd w:id="90"/>
    </w:p>
    <w:p w14:paraId="2AF54C2F" w14:textId="1F78827D" w:rsidR="00CE3700" w:rsidRDefault="00CE3700" w:rsidP="00CE3700"/>
    <w:p w14:paraId="6D32BFF6" w14:textId="5C9B9DD5" w:rsidR="00CE3700" w:rsidRDefault="00923833" w:rsidP="00923833">
      <w:pPr>
        <w:jc w:val="both"/>
      </w:pPr>
      <w:r>
        <w:t xml:space="preserve">Como se ha comentado anteriormente, IoT es una red de dispositivos interconectados y se generarán una gran cantidad de datos. Estas redes son usadas para transmitir las señales que se recogerán posteriormente en los sensores con el resto de diferentes componentes, como los </w:t>
      </w:r>
      <w:proofErr w:type="spellStart"/>
      <w:r>
        <w:t>routers</w:t>
      </w:r>
      <w:proofErr w:type="spellEnd"/>
      <w:r>
        <w:t xml:space="preserve">, puentes, LAN, WAN y MAN. Esta conectividad de las redes para los sensores se puede utilizar cualquiera de las tecnologías disponibles como el </w:t>
      </w:r>
      <w:proofErr w:type="spellStart"/>
      <w:r>
        <w:t>Wi</w:t>
      </w:r>
      <w:proofErr w:type="spellEnd"/>
      <w:r>
        <w:t>-Fi, LTE, etc. Para la generación de esta red se deben seguir l</w:t>
      </w:r>
      <w:r w:rsidR="00732AB0">
        <w:t>as siguientes bases:</w:t>
      </w:r>
    </w:p>
    <w:p w14:paraId="5902DB08" w14:textId="0A390D33" w:rsidR="00732AB0" w:rsidRDefault="00732AB0" w:rsidP="00481B0A">
      <w:pPr>
        <w:numPr>
          <w:ilvl w:val="0"/>
          <w:numId w:val="2"/>
        </w:numPr>
        <w:jc w:val="both"/>
      </w:pPr>
      <w:r>
        <w:t>Alta tasa de datos.</w:t>
      </w:r>
    </w:p>
    <w:p w14:paraId="49BC0949" w14:textId="3B139371" w:rsidR="00732AB0" w:rsidRDefault="00732AB0" w:rsidP="00481B0A">
      <w:pPr>
        <w:numPr>
          <w:ilvl w:val="0"/>
          <w:numId w:val="2"/>
        </w:numPr>
        <w:jc w:val="both"/>
      </w:pPr>
      <w:r>
        <w:t>Bajos precios en uso de datos.</w:t>
      </w:r>
    </w:p>
    <w:p w14:paraId="790C17AF" w14:textId="47C3F202" w:rsidR="00732AB0" w:rsidRDefault="00732AB0" w:rsidP="00481B0A">
      <w:pPr>
        <w:numPr>
          <w:ilvl w:val="0"/>
          <w:numId w:val="2"/>
        </w:numPr>
        <w:jc w:val="both"/>
      </w:pPr>
      <w:r>
        <w:t>Despliegue IPV6</w:t>
      </w:r>
    </w:p>
    <w:p w14:paraId="43280E3E" w14:textId="77777777" w:rsidR="00732AB0" w:rsidRPr="00CE3700" w:rsidRDefault="00732AB0" w:rsidP="00732AB0">
      <w:pPr>
        <w:jc w:val="both"/>
      </w:pPr>
    </w:p>
    <w:p w14:paraId="23181044" w14:textId="33AF8B50" w:rsidR="001C147A" w:rsidRDefault="00AE7D0E" w:rsidP="00AE7D0E">
      <w:pPr>
        <w:pStyle w:val="Ttulo4"/>
        <w:numPr>
          <w:ilvl w:val="3"/>
          <w:numId w:val="1"/>
        </w:numPr>
        <w:rPr>
          <w:rFonts w:ascii="Arial" w:hAnsi="Arial" w:cs="Arial"/>
        </w:rPr>
      </w:pPr>
      <w:bookmarkStart w:id="91" w:name="_Toc78302400"/>
      <w:r>
        <w:rPr>
          <w:rFonts w:ascii="Arial" w:hAnsi="Arial" w:cs="Arial"/>
        </w:rPr>
        <w:t>Internet</w:t>
      </w:r>
      <w:bookmarkEnd w:id="91"/>
    </w:p>
    <w:p w14:paraId="70804869" w14:textId="0466E7DF" w:rsidR="00B87C9F" w:rsidRDefault="00B87C9F" w:rsidP="00B87C9F"/>
    <w:p w14:paraId="7ADA1612" w14:textId="37743847" w:rsidR="00B87C9F" w:rsidRDefault="00B87C9F" w:rsidP="00540C01">
      <w:pPr>
        <w:jc w:val="both"/>
      </w:pPr>
      <w:r>
        <w:t xml:space="preserve">El Internet es el sistema de redes de ordenadores interconectados globalmente usando el protocolo de internet para unir los diferentes dispositivos. Internet da la posibilidad de nuevos servicios, acelerando y permitiendo nuevas zonas de interacción </w:t>
      </w:r>
      <w:r w:rsidR="00540C01">
        <w:t xml:space="preserve">con mensajes instantáneos y social </w:t>
      </w:r>
      <w:proofErr w:type="spellStart"/>
      <w:r w:rsidR="00540C01">
        <w:t>networking</w:t>
      </w:r>
      <w:proofErr w:type="spellEnd"/>
      <w:r w:rsidR="00540C01">
        <w:t>, entre otros.</w:t>
      </w:r>
      <w:commentRangeEnd w:id="89"/>
      <w:r w:rsidR="00E03EC9">
        <w:rPr>
          <w:rStyle w:val="Refdecomentario"/>
        </w:rPr>
        <w:commentReference w:id="89"/>
      </w:r>
    </w:p>
    <w:p w14:paraId="277FC6CD" w14:textId="00AAF089" w:rsidR="00B87C9F" w:rsidRDefault="00B87C9F" w:rsidP="00B87C9F"/>
    <w:p w14:paraId="38DA76C9" w14:textId="300BCDA5" w:rsidR="006F5689" w:rsidRDefault="006F5689" w:rsidP="00B87C9F"/>
    <w:p w14:paraId="4FDD02F7" w14:textId="77777777" w:rsidR="006F5689" w:rsidRDefault="006F5689" w:rsidP="00B87C9F"/>
    <w:p w14:paraId="06602B55" w14:textId="53E32122" w:rsidR="00EF3251" w:rsidRPr="00574D75" w:rsidRDefault="00EF3251" w:rsidP="00EF3251">
      <w:pPr>
        <w:pStyle w:val="Ttulo4"/>
        <w:numPr>
          <w:ilvl w:val="3"/>
          <w:numId w:val="1"/>
        </w:numPr>
        <w:rPr>
          <w:rFonts w:ascii="Arial" w:hAnsi="Arial" w:cs="Arial"/>
        </w:rPr>
      </w:pPr>
      <w:bookmarkStart w:id="92" w:name="_Toc78302401"/>
      <w:r w:rsidRPr="00574D75">
        <w:rPr>
          <w:rFonts w:ascii="Arial" w:hAnsi="Arial" w:cs="Arial"/>
        </w:rPr>
        <w:t>Servicios Back</w:t>
      </w:r>
      <w:r w:rsidR="00574D75" w:rsidRPr="00574D75">
        <w:rPr>
          <w:rFonts w:ascii="Arial" w:hAnsi="Arial" w:cs="Arial"/>
        </w:rPr>
        <w:t>en</w:t>
      </w:r>
      <w:r w:rsidRPr="00574D75">
        <w:rPr>
          <w:rFonts w:ascii="Arial" w:hAnsi="Arial" w:cs="Arial"/>
        </w:rPr>
        <w:t>d</w:t>
      </w:r>
      <w:bookmarkEnd w:id="92"/>
    </w:p>
    <w:p w14:paraId="2DC283B0" w14:textId="1A42C251" w:rsidR="00EF3251" w:rsidRDefault="00EF3251" w:rsidP="00EF3251"/>
    <w:p w14:paraId="0E256CEE" w14:textId="5C5BB0CF" w:rsidR="00EF3251" w:rsidRDefault="00574D75" w:rsidP="00EF3251">
      <w:r>
        <w:t>Los servicios principales que se ofrecen son:</w:t>
      </w:r>
    </w:p>
    <w:p w14:paraId="449AD183" w14:textId="7A058870" w:rsidR="00574D75" w:rsidRDefault="00574D75" w:rsidP="00481B0A">
      <w:pPr>
        <w:numPr>
          <w:ilvl w:val="0"/>
          <w:numId w:val="2"/>
        </w:numPr>
      </w:pPr>
      <w:r>
        <w:lastRenderedPageBreak/>
        <w:t>Monitorización de dispositivos.</w:t>
      </w:r>
    </w:p>
    <w:p w14:paraId="4150353C" w14:textId="470ED5D9" w:rsidR="00574D75" w:rsidRDefault="00574D75" w:rsidP="00481B0A">
      <w:pPr>
        <w:numPr>
          <w:ilvl w:val="0"/>
          <w:numId w:val="2"/>
        </w:numPr>
      </w:pPr>
      <w:r>
        <w:t>Servicios de control de dispositivos.</w:t>
      </w:r>
    </w:p>
    <w:p w14:paraId="1F2ED2A1" w14:textId="5006128F" w:rsidR="00574D75" w:rsidRDefault="00574D75" w:rsidP="00481B0A">
      <w:pPr>
        <w:numPr>
          <w:ilvl w:val="0"/>
          <w:numId w:val="2"/>
        </w:numPr>
      </w:pPr>
      <w:r>
        <w:t>Servicios de publicación de datos.</w:t>
      </w:r>
    </w:p>
    <w:p w14:paraId="1402CCC5" w14:textId="3AB8DA20" w:rsidR="00574D75" w:rsidRDefault="00574D75" w:rsidP="00481B0A">
      <w:pPr>
        <w:numPr>
          <w:ilvl w:val="0"/>
          <w:numId w:val="2"/>
        </w:numPr>
      </w:pPr>
      <w:r>
        <w:t>Servicios de búsqueda de datos.</w:t>
      </w:r>
    </w:p>
    <w:p w14:paraId="6094DD28" w14:textId="725973FC" w:rsidR="00574D75" w:rsidRDefault="00574D75" w:rsidP="005A1BAE">
      <w:pPr>
        <w:jc w:val="both"/>
      </w:pPr>
      <w:r>
        <w:t>Estos Servicios Backend</w:t>
      </w:r>
      <w:r w:rsidR="005A1BAE">
        <w:t xml:space="preserve"> se definen como un conjunto de servicios basados en la nube que ayudan a construir la aplicación IoT o aplicación Backend. Tienen un rápido almacenamiento de datos</w:t>
      </w:r>
      <w:r w:rsidR="00155EAA">
        <w:t xml:space="preserve"> y una fácil gestión de usuarios. Para toda estrategia de una empresa IoT es una solución bonita. La parte delantera de una solución IoT asegura al usuario final un aumento de seguridad o añadirá valor en sus vidas.</w:t>
      </w:r>
    </w:p>
    <w:p w14:paraId="6CC37DDC" w14:textId="2D6C48A9" w:rsidR="00155EAA" w:rsidRDefault="00155EAA" w:rsidP="005A1BAE">
      <w:pPr>
        <w:jc w:val="both"/>
      </w:pPr>
      <w:r>
        <w:t xml:space="preserve">Una vez se recolectan los datos con el producto, se envían a la nube, donde </w:t>
      </w:r>
      <w:r w:rsidR="000224C8">
        <w:t>se guardarán en servidores que permitirán al usuario computarlos.</w:t>
      </w:r>
    </w:p>
    <w:p w14:paraId="6EA1A2B8" w14:textId="7C4792BC" w:rsidR="00574D75" w:rsidRDefault="00574D75" w:rsidP="00EF3251"/>
    <w:p w14:paraId="60D52A6F" w14:textId="6CC9D324" w:rsidR="00E22E72" w:rsidRDefault="00E22E72" w:rsidP="00EF3251"/>
    <w:p w14:paraId="15B5FEB9" w14:textId="26BFF7AE" w:rsidR="00E22E72" w:rsidRDefault="00E22E72" w:rsidP="00E22E72">
      <w:pPr>
        <w:pStyle w:val="Ttulo4"/>
        <w:numPr>
          <w:ilvl w:val="3"/>
          <w:numId w:val="1"/>
        </w:numPr>
        <w:rPr>
          <w:rFonts w:ascii="Arial" w:hAnsi="Arial" w:cs="Arial"/>
        </w:rPr>
      </w:pPr>
      <w:bookmarkStart w:id="93" w:name="_Toc78302402"/>
      <w:r>
        <w:rPr>
          <w:rFonts w:ascii="Arial" w:hAnsi="Arial" w:cs="Arial"/>
        </w:rPr>
        <w:t>Aplicaciones</w:t>
      </w:r>
      <w:bookmarkEnd w:id="93"/>
    </w:p>
    <w:p w14:paraId="2D8D99D1" w14:textId="2C52A4F8" w:rsidR="00E22E72" w:rsidRDefault="00E22E72" w:rsidP="00E22E72"/>
    <w:p w14:paraId="2457E45B" w14:textId="2EFD40D1" w:rsidR="00E22E72" w:rsidRDefault="00E22E72" w:rsidP="00E22E72">
      <w:r>
        <w:t>Las principales aplicaciones para IoT son:</w:t>
      </w:r>
    </w:p>
    <w:p w14:paraId="0C477FF9" w14:textId="0A0DBF82" w:rsidR="00E22E72" w:rsidRDefault="00FC631E" w:rsidP="00481B0A">
      <w:pPr>
        <w:numPr>
          <w:ilvl w:val="0"/>
          <w:numId w:val="2"/>
        </w:numPr>
      </w:pPr>
      <w:r>
        <w:t>Smart Home</w:t>
      </w:r>
    </w:p>
    <w:p w14:paraId="4C7891C7" w14:textId="5AA28FAF" w:rsidR="00FC631E" w:rsidRDefault="00FC631E" w:rsidP="00481B0A">
      <w:pPr>
        <w:numPr>
          <w:ilvl w:val="0"/>
          <w:numId w:val="2"/>
        </w:numPr>
      </w:pPr>
      <w:r>
        <w:t>Accesorios</w:t>
      </w:r>
    </w:p>
    <w:p w14:paraId="296F0631" w14:textId="4123E502" w:rsidR="00FC631E" w:rsidRDefault="00FC631E" w:rsidP="00481B0A">
      <w:pPr>
        <w:numPr>
          <w:ilvl w:val="0"/>
          <w:numId w:val="2"/>
        </w:numPr>
      </w:pPr>
      <w:r>
        <w:t>Coches conectados</w:t>
      </w:r>
    </w:p>
    <w:p w14:paraId="19154489" w14:textId="12D2EC3C" w:rsidR="00FC631E" w:rsidRDefault="00FC631E" w:rsidP="00481B0A">
      <w:pPr>
        <w:numPr>
          <w:ilvl w:val="0"/>
          <w:numId w:val="2"/>
        </w:numPr>
      </w:pPr>
      <w:r>
        <w:t>Smart Cities</w:t>
      </w:r>
    </w:p>
    <w:p w14:paraId="40BD6E9F" w14:textId="56E6FB80" w:rsidR="00FC631E" w:rsidRDefault="00FC631E" w:rsidP="00481B0A">
      <w:pPr>
        <w:numPr>
          <w:ilvl w:val="0"/>
          <w:numId w:val="2"/>
        </w:numPr>
      </w:pPr>
      <w:r>
        <w:t>IoT en la Agricultura</w:t>
      </w:r>
    </w:p>
    <w:p w14:paraId="764B4E1D" w14:textId="203AFD70" w:rsidR="001B77AD" w:rsidRDefault="001B77AD" w:rsidP="001B77AD"/>
    <w:p w14:paraId="12196EFB" w14:textId="79D99056" w:rsidR="001B77AD" w:rsidRDefault="001B77AD" w:rsidP="001B77AD">
      <w:pPr>
        <w:pStyle w:val="Ttulo3"/>
        <w:numPr>
          <w:ilvl w:val="2"/>
          <w:numId w:val="1"/>
        </w:numPr>
      </w:pPr>
      <w:bookmarkStart w:id="94" w:name="_Toc78302403"/>
      <w:r>
        <w:t>Sensores</w:t>
      </w:r>
      <w:bookmarkEnd w:id="94"/>
    </w:p>
    <w:p w14:paraId="2A833B3D" w14:textId="6C45330D" w:rsidR="001B77AD" w:rsidRDefault="001B77AD" w:rsidP="001B77AD"/>
    <w:p w14:paraId="35C46B3D" w14:textId="3A3AF159" w:rsidR="002A2B07" w:rsidRDefault="002A2B07" w:rsidP="002A2B07">
      <w:pPr>
        <w:jc w:val="both"/>
        <w:rPr>
          <w:b/>
          <w:bCs/>
        </w:rPr>
      </w:pPr>
      <w:r>
        <w:t xml:space="preserve">Los sensores son el componente más importante en IoT. </w:t>
      </w:r>
      <w:r w:rsidR="005562EC">
        <w:t>Es el dispositivo que s</w:t>
      </w:r>
      <w:r>
        <w:t>e opera con baja potencia</w:t>
      </w:r>
      <w:r w:rsidR="005562EC">
        <w:t xml:space="preserve">, menos energía y recursos limitados de almacenamiento. Hay dos tipos de clases de sensores, según nos fijemos en </w:t>
      </w:r>
      <w:r w:rsidR="00D81F1D">
        <w:rPr>
          <w:b/>
          <w:bCs/>
        </w:rPr>
        <w:t>el tipo de</w:t>
      </w:r>
      <w:r w:rsidR="005562EC">
        <w:t xml:space="preserve"> </w:t>
      </w:r>
      <w:r w:rsidR="005562EC">
        <w:rPr>
          <w:b/>
          <w:bCs/>
        </w:rPr>
        <w:t>salida</w:t>
      </w:r>
      <w:r w:rsidR="005562EC">
        <w:t xml:space="preserve"> o el </w:t>
      </w:r>
      <w:r w:rsidR="005562EC">
        <w:rPr>
          <w:b/>
          <w:bCs/>
        </w:rPr>
        <w:t>tipo de dato.</w:t>
      </w:r>
    </w:p>
    <w:p w14:paraId="6A32B33F" w14:textId="18A719FC" w:rsidR="005562EC" w:rsidRDefault="00D447E6" w:rsidP="002A2B07">
      <w:pPr>
        <w:jc w:val="both"/>
      </w:pPr>
      <w:r>
        <w:t xml:space="preserve">Según el </w:t>
      </w:r>
      <w:r w:rsidRPr="00C80D93">
        <w:rPr>
          <w:b/>
          <w:bCs/>
        </w:rPr>
        <w:t>tipo de salida</w:t>
      </w:r>
      <w:r>
        <w:t xml:space="preserve"> tenemos las siguientes clases de sensores:</w:t>
      </w:r>
    </w:p>
    <w:p w14:paraId="5D9C9A08" w14:textId="06B3CDE0" w:rsidR="00D447E6" w:rsidRPr="004A51A0" w:rsidRDefault="00D447E6" w:rsidP="00481B0A">
      <w:pPr>
        <w:numPr>
          <w:ilvl w:val="0"/>
          <w:numId w:val="4"/>
        </w:numPr>
        <w:jc w:val="both"/>
        <w:rPr>
          <w:b/>
          <w:bCs/>
        </w:rPr>
      </w:pPr>
      <w:r>
        <w:rPr>
          <w:b/>
          <w:bCs/>
        </w:rPr>
        <w:t xml:space="preserve">Sensores Analógicos: </w:t>
      </w:r>
      <w:r>
        <w:t>Estos sensores generan una señal continua de salida. Sensores de este tipo son como los acelerómetros, sensor de presión, de sonido, de temperatura, etc. Sensores que captan cantidades analógicas y que son continuas en la naturaleza.</w:t>
      </w:r>
    </w:p>
    <w:p w14:paraId="3AEDADF7" w14:textId="77777777" w:rsidR="004A51A0" w:rsidRPr="00C80D93" w:rsidRDefault="004A51A0" w:rsidP="004A51A0">
      <w:pPr>
        <w:jc w:val="both"/>
        <w:rPr>
          <w:b/>
          <w:bCs/>
        </w:rPr>
      </w:pPr>
    </w:p>
    <w:p w14:paraId="6CA8B8C2" w14:textId="52878D98" w:rsidR="00C80D93" w:rsidRPr="004C663B" w:rsidRDefault="00C80D93" w:rsidP="00481B0A">
      <w:pPr>
        <w:numPr>
          <w:ilvl w:val="0"/>
          <w:numId w:val="4"/>
        </w:numPr>
        <w:jc w:val="both"/>
        <w:rPr>
          <w:b/>
          <w:bCs/>
        </w:rPr>
      </w:pPr>
      <w:r>
        <w:rPr>
          <w:b/>
          <w:bCs/>
        </w:rPr>
        <w:t>Sensores Digitales:</w:t>
      </w:r>
      <w:r w:rsidR="009304E4">
        <w:rPr>
          <w:b/>
          <w:bCs/>
        </w:rPr>
        <w:t xml:space="preserve"> </w:t>
      </w:r>
      <w:r w:rsidR="009304E4">
        <w:t>Son usados para medidas analíticas generalmente. Producen una salida binaria, un “1” lógico o un “0” lógico, son valores discretos que pueden ser un solo “bit” (transmisión serie) o un conjunto de bits formando un único “byte” de salida (transmisión paralela).</w:t>
      </w:r>
    </w:p>
    <w:p w14:paraId="354FD2B7" w14:textId="34E24FE9" w:rsidR="004C663B" w:rsidRDefault="004C663B" w:rsidP="004C663B">
      <w:pPr>
        <w:jc w:val="both"/>
      </w:pPr>
      <w:r>
        <w:t>Por otro lado</w:t>
      </w:r>
      <w:r w:rsidR="00D81F1D">
        <w:t xml:space="preserve">, según el </w:t>
      </w:r>
      <w:r w:rsidR="00D81F1D">
        <w:rPr>
          <w:b/>
          <w:bCs/>
        </w:rPr>
        <w:t>tipo de dato</w:t>
      </w:r>
      <w:r w:rsidR="00D81F1D">
        <w:t xml:space="preserve"> tenemos las siguientes clases de sensores:</w:t>
      </w:r>
    </w:p>
    <w:p w14:paraId="692074C9" w14:textId="35C8BFBD" w:rsidR="00D81F1D" w:rsidRPr="004A51A0" w:rsidRDefault="00AF7A73" w:rsidP="00481B0A">
      <w:pPr>
        <w:numPr>
          <w:ilvl w:val="0"/>
          <w:numId w:val="5"/>
        </w:numPr>
        <w:jc w:val="both"/>
        <w:rPr>
          <w:b/>
          <w:bCs/>
        </w:rPr>
      </w:pPr>
      <w:r>
        <w:rPr>
          <w:b/>
          <w:bCs/>
        </w:rPr>
        <w:lastRenderedPageBreak/>
        <w:t xml:space="preserve">Sensores escalares: </w:t>
      </w:r>
      <w:r>
        <w:t xml:space="preserve">La señal de salida </w:t>
      </w:r>
      <w:r w:rsidR="00AA1578">
        <w:t>generada por el sensor, o el voltaje, es proporcional a la magnitud que se está midiendo.</w:t>
      </w:r>
      <w:r w:rsidR="004A51A0">
        <w:t xml:space="preserve"> Mediciones físicas como temperatura, presión, etc., son magnitudes escalares cuyo valor es suficiente información. Dichas mediciones también variarán respondiendo proporcionalmente a los cambios en la medida realizada.</w:t>
      </w:r>
    </w:p>
    <w:p w14:paraId="71709292" w14:textId="77777777" w:rsidR="004A51A0" w:rsidRDefault="004A51A0" w:rsidP="004A51A0">
      <w:pPr>
        <w:jc w:val="both"/>
        <w:rPr>
          <w:b/>
          <w:bCs/>
        </w:rPr>
      </w:pPr>
    </w:p>
    <w:p w14:paraId="27630D48" w14:textId="6E84C94D" w:rsidR="008D4636" w:rsidRDefault="00AF7A73" w:rsidP="009A0BBF">
      <w:pPr>
        <w:numPr>
          <w:ilvl w:val="0"/>
          <w:numId w:val="5"/>
        </w:numPr>
        <w:jc w:val="both"/>
      </w:pPr>
      <w:r w:rsidRPr="006F5689">
        <w:rPr>
          <w:b/>
          <w:bCs/>
        </w:rPr>
        <w:t>Sensores vectoriales:</w:t>
      </w:r>
      <w:r w:rsidR="004A51A0" w:rsidRPr="006F5689">
        <w:rPr>
          <w:b/>
          <w:bCs/>
        </w:rPr>
        <w:t xml:space="preserve"> </w:t>
      </w:r>
      <w:r w:rsidR="004A51A0">
        <w:t xml:space="preserve">Se produce una señal de salida, o voltaje, proporcionales tanto a la magnitud medida como la orientación de lo que se mide. Ejemplos de esto pueden ser imágenes, sonido, velocidad, aceleración, orientación, etc., medidas de las cuales solo el valor o magnitud no </w:t>
      </w:r>
      <w:r w:rsidR="007452FF">
        <w:t>da una información completa. Por ejemplo, un cuerpo con una aceleración, puede tener una aceleración en sus tres ejes, por lo que una información completa sería la aceleración de los 3 ejes, no solo la magnitud del vector resultante de los 3 ejes.</w:t>
      </w:r>
    </w:p>
    <w:p w14:paraId="5B79F607" w14:textId="77777777" w:rsidR="006F5689" w:rsidRDefault="006F5689" w:rsidP="006F5689">
      <w:pPr>
        <w:pStyle w:val="Prrafodelista"/>
      </w:pPr>
    </w:p>
    <w:p w14:paraId="772B8428" w14:textId="77777777" w:rsidR="006F5689" w:rsidRDefault="006F5689" w:rsidP="006F5689">
      <w:pPr>
        <w:ind w:left="720"/>
        <w:jc w:val="both"/>
      </w:pPr>
    </w:p>
    <w:p w14:paraId="3539D5BB" w14:textId="4390177C" w:rsidR="008D4636" w:rsidRDefault="008D4636" w:rsidP="008D4636">
      <w:pPr>
        <w:pStyle w:val="Ttulo3"/>
        <w:numPr>
          <w:ilvl w:val="2"/>
          <w:numId w:val="1"/>
        </w:numPr>
      </w:pPr>
      <w:bookmarkStart w:id="95" w:name="_Toc78302404"/>
      <w:r>
        <w:t>Arquitectura</w:t>
      </w:r>
      <w:r w:rsidR="007845A0">
        <w:t xml:space="preserve"> </w:t>
      </w:r>
      <w:r w:rsidR="007845A0">
        <w:fldChar w:fldCharType="begin" w:fldLock="1"/>
      </w:r>
      <w:r w:rsidR="00A40820">
        <w:instrText>ADDIN CSL_CITATION {"citationItems":[{"id":"ITEM-1","itemData":{"DOI":"10.1109/TII.2014.2300753","ISSN":"15513203","abstract":"Internet of Things (IoT) has provided a promising opportunity to build powerful industrial systems and applications by leveraging the growing ubiquity of radio-frequency identification (RFID), and wireless, mobile, and sensor devices. A wide range of industrial IoT applications have been developed and deployed in recent years. In an effort to understand the development of IoT in industries, this paper reviews the current research of IoT, key enabling technologies, major IoT applications in industries, and identifies research trends and challenges. A main contribution of this review paper is that it summarizes the current state-of-the-art IoT in industries systematically.","author":[{"dropping-particle":"Da","family":"Xu","given":"Li","non-dropping-particle":"","parse-names":false,"suffix":""},{"dropping-particle":"","family":"He","given":"Wu","non-dropping-particle":"","parse-names":false,"suffix":""},{"dropping-particle":"","family":"Li","given":"Shancang","non-dropping-particle":"","parse-names":false,"suffix":""}],"container-title":"IEEE Transactions on Industrial Informatics","id":"ITEM-1","issue":"4","issued":{"date-parts":[["2014"]]},"page":"2233-2243","title":"Internet of things in industries: A survey","type":"article-journal","volume":"10"},"uris":["http://www.mendeley.com/documents/?uuid=b71567c9-3bac-4c72-a6d1-b8df328aec33"]}],"mendeley":{"formattedCitation":"[3]","plainTextFormattedCitation":"[3]","previouslyFormattedCitation":"[3]"},"properties":{"noteIndex":0},"schema":"https://github.com/citation-style-language/schema/raw/master/csl-citation.json"}</w:instrText>
      </w:r>
      <w:r w:rsidR="007845A0">
        <w:fldChar w:fldCharType="separate"/>
      </w:r>
      <w:r w:rsidR="00071A76" w:rsidRPr="00071A76">
        <w:rPr>
          <w:noProof/>
        </w:rPr>
        <w:t>[3]</w:t>
      </w:r>
      <w:bookmarkEnd w:id="95"/>
      <w:r w:rsidR="007845A0">
        <w:fldChar w:fldCharType="end"/>
      </w:r>
    </w:p>
    <w:p w14:paraId="1C93E750" w14:textId="711DABCC" w:rsidR="008D4636" w:rsidRDefault="008D4636" w:rsidP="008D4636"/>
    <w:p w14:paraId="1A5492BE" w14:textId="6262634C" w:rsidR="008D4636" w:rsidRDefault="00000C0D" w:rsidP="00424EFA">
      <w:pPr>
        <w:jc w:val="both"/>
      </w:pPr>
      <w:r>
        <w:t>La arquitectura de las tecnologías IoT es una arquitectura orientada al servicio (SOA por sus siglas en inglés). A continuación, se explicará una arquitectura SOA</w:t>
      </w:r>
      <w:r w:rsidR="00424EFA">
        <w:t xml:space="preserve"> de cuatro capas, la </w:t>
      </w:r>
      <w:proofErr w:type="spellStart"/>
      <w:r w:rsidR="00424EFA">
        <w:t>cuál</w:t>
      </w:r>
      <w:proofErr w:type="spellEnd"/>
      <w:r w:rsidR="00424EFA">
        <w:t xml:space="preserve"> se ha pensado desde el punto de vista de las funcionalidades.</w:t>
      </w:r>
    </w:p>
    <w:p w14:paraId="23B5F12B" w14:textId="1D5E9CD2" w:rsidR="008D4636" w:rsidRDefault="00424EFA" w:rsidP="008D4636">
      <w:r>
        <w:t xml:space="preserve">Este diseño se compone de las capas de Sensorizado, Red, Servicio e Interfaz. </w:t>
      </w:r>
    </w:p>
    <w:p w14:paraId="51B2EA45" w14:textId="77777777" w:rsidR="00C11F9E" w:rsidRDefault="00C11F9E" w:rsidP="008D4636"/>
    <w:p w14:paraId="03C190E6" w14:textId="1F667E73" w:rsidR="00424EFA" w:rsidRDefault="00424EFA" w:rsidP="00424EFA">
      <w:pPr>
        <w:pStyle w:val="Ttulo4"/>
        <w:numPr>
          <w:ilvl w:val="3"/>
          <w:numId w:val="1"/>
        </w:numPr>
      </w:pPr>
      <w:bookmarkStart w:id="96" w:name="_Toc78302405"/>
      <w:r>
        <w:t>Capa de Sensorizado</w:t>
      </w:r>
      <w:bookmarkEnd w:id="96"/>
    </w:p>
    <w:p w14:paraId="3A0DD4E0" w14:textId="3FAC59B6" w:rsidR="00424EFA" w:rsidRDefault="00424EFA" w:rsidP="001879E8">
      <w:pPr>
        <w:jc w:val="both"/>
      </w:pPr>
    </w:p>
    <w:p w14:paraId="51FA67C5" w14:textId="61BAE02F" w:rsidR="00424EFA" w:rsidRDefault="00C11F9E" w:rsidP="001879E8">
      <w:pPr>
        <w:jc w:val="both"/>
      </w:pPr>
      <w:r>
        <w:t xml:space="preserve">IoT puede considerarse una red </w:t>
      </w:r>
      <w:r w:rsidR="000D6280">
        <w:t>física globalmente interconectada</w:t>
      </w:r>
      <w:r w:rsidR="005D75BB">
        <w:t>, en la cual, las cosas pueden ser conectadas o ser controladas remotamente.</w:t>
      </w:r>
      <w:r w:rsidR="001E321A">
        <w:t xml:space="preserve"> Cada vez más dispositivos cuentan con equipamiento de RFID o sensores inteligentes, por lo que la conectividad cada vez es más sencilla.</w:t>
      </w:r>
      <w:r w:rsidR="001879E8">
        <w:t xml:space="preserve"> En esta capa, los sistemas inalámbricos inteligentes con sensores, toman las medidas e intercambian la información con diferentes dispositivos. Esto ayuda a identificar cambios en el ambiente.</w:t>
      </w:r>
    </w:p>
    <w:p w14:paraId="5735757B" w14:textId="38E8C8B3" w:rsidR="00424EFA" w:rsidRDefault="00424EFA" w:rsidP="00424EFA"/>
    <w:p w14:paraId="55684CC6" w14:textId="16A64C7E" w:rsidR="00424EFA" w:rsidRDefault="00424EFA" w:rsidP="00424EFA">
      <w:pPr>
        <w:pStyle w:val="Ttulo4"/>
        <w:numPr>
          <w:ilvl w:val="3"/>
          <w:numId w:val="1"/>
        </w:numPr>
      </w:pPr>
      <w:bookmarkStart w:id="97" w:name="_Toc78302406"/>
      <w:r>
        <w:t>Capa de Red</w:t>
      </w:r>
      <w:bookmarkEnd w:id="97"/>
    </w:p>
    <w:p w14:paraId="04D130A7" w14:textId="684436F4" w:rsidR="00424EFA" w:rsidRDefault="00424EFA" w:rsidP="00424EFA"/>
    <w:p w14:paraId="1BFD2900" w14:textId="55CF3C88" w:rsidR="00424EFA" w:rsidRDefault="007845A0" w:rsidP="001879E8">
      <w:pPr>
        <w:jc w:val="both"/>
      </w:pPr>
      <w:r>
        <w:t xml:space="preserve">La función de esta capa es la de conectar todo entre sí y permitir el envío de información entre dispositivos. </w:t>
      </w:r>
      <w:r w:rsidR="00756EB0">
        <w:t>Además,</w:t>
      </w:r>
      <w:r>
        <w:t xml:space="preserve"> es capaz de añadir información sobre las infraestructuras IT existentes.</w:t>
      </w:r>
      <w:r w:rsidR="00756EB0">
        <w:t xml:space="preserve"> En la arquitectura SOA de IoT, los servicios, aportados por los dispositivos, son desplegados en redes heterogéneas y los dispositivos relacionados se introducen en el servicio de Internet.</w:t>
      </w:r>
    </w:p>
    <w:p w14:paraId="0A52006E" w14:textId="7BE12FAE" w:rsidR="00756EB0" w:rsidRDefault="00695819" w:rsidP="001879E8">
      <w:pPr>
        <w:jc w:val="both"/>
      </w:pPr>
      <w:r>
        <w:t xml:space="preserve">Este proceso puede involucrar el manejo y control de </w:t>
      </w:r>
      <w:proofErr w:type="spellStart"/>
      <w:r>
        <w:t>QoS</w:t>
      </w:r>
      <w:proofErr w:type="spellEnd"/>
      <w:r>
        <w:t xml:space="preserve"> (</w:t>
      </w:r>
      <w:proofErr w:type="spellStart"/>
      <w:r>
        <w:t>Quality</w:t>
      </w:r>
      <w:proofErr w:type="spellEnd"/>
      <w:r>
        <w:t xml:space="preserve"> of Service) para así cumplir con los requerimientos</w:t>
      </w:r>
      <w:r w:rsidR="00BE319F">
        <w:t xml:space="preserve"> de los usuarios y/o aplicaciones. Por otro lado, es importante que se automatice el encontrar y mapear los dispositivos o “cosas” para una dinámica red cambiante. Estos dispositivos necesitan que se les asigne un rol automáticamente, para desplegar, manejar </w:t>
      </w:r>
      <w:r w:rsidR="00ED40FC">
        <w:t xml:space="preserve">y organizar (scheduling) comportamientos de los dispositivos y ser capaces de </w:t>
      </w:r>
      <w:r w:rsidR="00ED40FC">
        <w:lastRenderedPageBreak/>
        <w:t>cambiar de rol en cualquier momento según necesite. Esto habilita a los dispositivos para colaborar en la realización de las distintas tareas.</w:t>
      </w:r>
      <w:r w:rsidR="00402804">
        <w:t xml:space="preserve"> Para diseñar esta capa, los diseñadores necesitan:</w:t>
      </w:r>
    </w:p>
    <w:p w14:paraId="5831FACA" w14:textId="4D5016F5" w:rsidR="00402804" w:rsidRDefault="00402804" w:rsidP="00481B0A">
      <w:pPr>
        <w:numPr>
          <w:ilvl w:val="0"/>
          <w:numId w:val="2"/>
        </w:numPr>
        <w:jc w:val="both"/>
      </w:pPr>
      <w:r>
        <w:t>Tecnologías de gestión de redes para redes heterogéneas.</w:t>
      </w:r>
    </w:p>
    <w:p w14:paraId="148DA03B" w14:textId="4755DD7B" w:rsidR="00402804" w:rsidRDefault="00402804" w:rsidP="00481B0A">
      <w:pPr>
        <w:numPr>
          <w:ilvl w:val="0"/>
          <w:numId w:val="2"/>
        </w:numPr>
        <w:jc w:val="both"/>
      </w:pPr>
      <w:r>
        <w:t>Eficiencia energética.</w:t>
      </w:r>
    </w:p>
    <w:p w14:paraId="441E951F" w14:textId="49F20D78" w:rsidR="00402804" w:rsidRDefault="00402804" w:rsidP="00481B0A">
      <w:pPr>
        <w:numPr>
          <w:ilvl w:val="0"/>
          <w:numId w:val="2"/>
        </w:numPr>
        <w:jc w:val="both"/>
      </w:pPr>
      <w:r>
        <w:t xml:space="preserve">Requerimientos </w:t>
      </w:r>
      <w:proofErr w:type="spellStart"/>
      <w:r>
        <w:t>QoS</w:t>
      </w:r>
      <w:proofErr w:type="spellEnd"/>
      <w:r>
        <w:t>.</w:t>
      </w:r>
    </w:p>
    <w:p w14:paraId="65FB8B0F" w14:textId="38F6825C" w:rsidR="00402804" w:rsidRDefault="00402804" w:rsidP="00481B0A">
      <w:pPr>
        <w:numPr>
          <w:ilvl w:val="0"/>
          <w:numId w:val="2"/>
        </w:numPr>
        <w:jc w:val="both"/>
      </w:pPr>
      <w:r>
        <w:t>Procesamiento de datos y señales.</w:t>
      </w:r>
    </w:p>
    <w:p w14:paraId="63F3DEE8" w14:textId="598AB46B" w:rsidR="00402804" w:rsidRDefault="00402804" w:rsidP="00481B0A">
      <w:pPr>
        <w:numPr>
          <w:ilvl w:val="0"/>
          <w:numId w:val="2"/>
        </w:numPr>
        <w:jc w:val="both"/>
      </w:pPr>
      <w:r>
        <w:t>Seguridad.</w:t>
      </w:r>
    </w:p>
    <w:p w14:paraId="6B2A018A" w14:textId="55D23147" w:rsidR="006F5689" w:rsidRDefault="00402804" w:rsidP="006F5689">
      <w:pPr>
        <w:numPr>
          <w:ilvl w:val="0"/>
          <w:numId w:val="2"/>
        </w:numPr>
        <w:jc w:val="both"/>
      </w:pPr>
      <w:r>
        <w:t>Privacidad.</w:t>
      </w:r>
    </w:p>
    <w:p w14:paraId="7BB95831" w14:textId="77777777" w:rsidR="006F5689" w:rsidRDefault="006F5689" w:rsidP="006F5689">
      <w:pPr>
        <w:jc w:val="both"/>
      </w:pPr>
    </w:p>
    <w:p w14:paraId="0D5468FE" w14:textId="2F607903" w:rsidR="00424EFA" w:rsidRDefault="00424EFA" w:rsidP="00402804">
      <w:pPr>
        <w:pStyle w:val="Ttulo4"/>
        <w:numPr>
          <w:ilvl w:val="3"/>
          <w:numId w:val="1"/>
        </w:numPr>
      </w:pPr>
      <w:bookmarkStart w:id="98" w:name="_Toc78302407"/>
      <w:r>
        <w:t>Capa de Servicio</w:t>
      </w:r>
      <w:bookmarkEnd w:id="98"/>
    </w:p>
    <w:p w14:paraId="230F2FCC" w14:textId="18A9786F" w:rsidR="00424EFA" w:rsidRDefault="00424EFA" w:rsidP="00424EFA"/>
    <w:p w14:paraId="387DED34" w14:textId="101DAAC1" w:rsidR="00424EFA" w:rsidRDefault="00603EFE" w:rsidP="00AF532C">
      <w:pPr>
        <w:jc w:val="both"/>
      </w:pPr>
      <w:r>
        <w:t>Esta capa se apoya en la tecnología del Middleware que aporta funcionalidades para integrar de manera correcta servicios y aplicaciones en IoT</w:t>
      </w:r>
      <w:r w:rsidR="00AF532C">
        <w:t>. La tecnología Middleware provee a IoT con una plataforma coste-eficiencia, donde pueden ser reusadas las plataformas Hardware and Software</w:t>
      </w:r>
      <w:r w:rsidR="002C4C3B">
        <w:t>. La principal actividad de esta capa implica las especificaciones de servicio</w:t>
      </w:r>
      <w:r w:rsidR="00395F7E">
        <w:t xml:space="preserve"> para middleware. Una capa de servicio bien diseñada será capaz de identificar los requerimientos comunes de aplicación y dar </w:t>
      </w:r>
      <w:proofErr w:type="spellStart"/>
      <w:r w:rsidR="00395F7E">
        <w:t>APIs</w:t>
      </w:r>
      <w:proofErr w:type="spellEnd"/>
      <w:r w:rsidR="00395F7E">
        <w:t xml:space="preserve"> y protocolos para soportar los servicios, aplicaciones y necesidades de usuario requeridas. Además, se procesan todos los problemas orientados al servicio, incluyendo el intercambio y almacenamiento de información, gestión de datos, comunicación y motor de búsqueda. Los componentes de esta capa son:</w:t>
      </w:r>
    </w:p>
    <w:p w14:paraId="5D2C5E97" w14:textId="256152D7" w:rsidR="00395F7E" w:rsidRDefault="00395F7E" w:rsidP="00481B0A">
      <w:pPr>
        <w:numPr>
          <w:ilvl w:val="0"/>
          <w:numId w:val="2"/>
        </w:numPr>
        <w:jc w:val="both"/>
      </w:pPr>
      <w:r>
        <w:t xml:space="preserve">Descubrimiento de Servicio: Encontrar objetos que </w:t>
      </w:r>
      <w:r w:rsidR="00286982">
        <w:t>puedan aportar los servicios requeridos y la información deseada de manera eficiente.</w:t>
      </w:r>
    </w:p>
    <w:p w14:paraId="21B3C53F" w14:textId="77777777" w:rsidR="00286982" w:rsidRDefault="00286982" w:rsidP="00286982">
      <w:pPr>
        <w:jc w:val="both"/>
      </w:pPr>
    </w:p>
    <w:p w14:paraId="0AFD7441" w14:textId="0DEAF528" w:rsidR="00286982" w:rsidRDefault="00286982" w:rsidP="00481B0A">
      <w:pPr>
        <w:numPr>
          <w:ilvl w:val="0"/>
          <w:numId w:val="2"/>
        </w:numPr>
        <w:jc w:val="both"/>
      </w:pPr>
      <w:r>
        <w:t>Composición de Servicio: Habilita la interacción entre los dispositivos conectados</w:t>
      </w:r>
      <w:r w:rsidR="00F342E8">
        <w:t>. Esta fase es para hacer el scheduling, u organización, o recrear servicios más ajustados de cara a conseguir la manera más fiable de lograr los requerimientos.</w:t>
      </w:r>
    </w:p>
    <w:p w14:paraId="7A19A652" w14:textId="77777777" w:rsidR="00286982" w:rsidRDefault="00286982" w:rsidP="00286982"/>
    <w:p w14:paraId="67170B4E" w14:textId="07FD824D" w:rsidR="00286982" w:rsidRDefault="00F342E8" w:rsidP="00481B0A">
      <w:pPr>
        <w:numPr>
          <w:ilvl w:val="0"/>
          <w:numId w:val="2"/>
        </w:numPr>
        <w:jc w:val="both"/>
      </w:pPr>
      <w:r>
        <w:t>Gestión de la confianza: Buscando un mecanismo de confianza que pueda evaluar y usar la información aportada por los otros servicios para crear un sistema de confianza.</w:t>
      </w:r>
    </w:p>
    <w:p w14:paraId="77DFD561" w14:textId="77777777" w:rsidR="00F342E8" w:rsidRDefault="00F342E8" w:rsidP="00F342E8"/>
    <w:p w14:paraId="237C6FF5" w14:textId="136BC7E3" w:rsidR="00F342E8" w:rsidRDefault="005B47A6" w:rsidP="00481B0A">
      <w:pPr>
        <w:numPr>
          <w:ilvl w:val="0"/>
          <w:numId w:val="2"/>
        </w:numPr>
        <w:jc w:val="both"/>
      </w:pPr>
      <w:r>
        <w:t xml:space="preserve">Servicio </w:t>
      </w:r>
      <w:proofErr w:type="spellStart"/>
      <w:r>
        <w:t>APIs</w:t>
      </w:r>
      <w:proofErr w:type="spellEnd"/>
      <w:r>
        <w:t>: Apoyando la interacción entre los servicios requeridos en IoT.</w:t>
      </w:r>
    </w:p>
    <w:p w14:paraId="24044CB5" w14:textId="1079431E" w:rsidR="00424EFA" w:rsidRDefault="00424EFA" w:rsidP="00424EFA"/>
    <w:p w14:paraId="17109E5B" w14:textId="77777777" w:rsidR="006F5689" w:rsidRDefault="006F5689" w:rsidP="00424EFA"/>
    <w:p w14:paraId="0CEA331D" w14:textId="28E00F61" w:rsidR="00424EFA" w:rsidRDefault="00424EFA" w:rsidP="00424EFA">
      <w:pPr>
        <w:pStyle w:val="Ttulo4"/>
        <w:numPr>
          <w:ilvl w:val="3"/>
          <w:numId w:val="1"/>
        </w:numPr>
      </w:pPr>
      <w:bookmarkStart w:id="99" w:name="_Toc78302408"/>
      <w:r>
        <w:t>Capa de Interfaz</w:t>
      </w:r>
      <w:bookmarkEnd w:id="99"/>
    </w:p>
    <w:p w14:paraId="36BAD3C1" w14:textId="385A72F3" w:rsidR="005B47A6" w:rsidRDefault="005B47A6" w:rsidP="005B47A6"/>
    <w:p w14:paraId="4D714B79" w14:textId="7279E7F8" w:rsidR="00124F2C" w:rsidRDefault="009A0E83" w:rsidP="009A0E83">
      <w:pPr>
        <w:jc w:val="both"/>
      </w:pPr>
      <w:r>
        <w:t xml:space="preserve">En IoT hay muchos dispositivos involucrados, los cuáles son de diferentes proveedores y no siempre usan los mismos estándares o protocolos, por lo que suele haber problemas en las comunicaciones e intercambios de información entre los dispositivos. Cómo el número de </w:t>
      </w:r>
      <w:r>
        <w:lastRenderedPageBreak/>
        <w:t xml:space="preserve">dispositivos sigue creciendo, este problema se incrementa y se hace más dificultoso. Va apareciendo la necesidad de una capa de Interfaz que simplifique la gestión y la interconexión de los distintos dispositivos. </w:t>
      </w:r>
      <w:r w:rsidR="00124F2C">
        <w:t>Un perfil de interfaz (</w:t>
      </w:r>
      <w:proofErr w:type="spellStart"/>
      <w:r w:rsidR="00124F2C">
        <w:t>InterFace</w:t>
      </w:r>
      <w:proofErr w:type="spellEnd"/>
      <w:r w:rsidR="00124F2C">
        <w:t xml:space="preserve"> </w:t>
      </w:r>
      <w:proofErr w:type="spellStart"/>
      <w:r w:rsidR="00124F2C">
        <w:t>Profile</w:t>
      </w:r>
      <w:proofErr w:type="spellEnd"/>
      <w:r w:rsidR="00124F2C">
        <w:t>, IFP) puede ser visto con un subconjunto de los estándares de servicios que ayudan a la interacción con aplicaciones dentro de la red</w:t>
      </w:r>
      <w:r w:rsidR="00D26FE1">
        <w:t>. Los perfiles de interfaz son usados para describir las especificaciones entre las aplicaciones y los servicios</w:t>
      </w:r>
      <w:r w:rsidR="00433108">
        <w:t>. Los servicios, en su respectiva capa, corren en una limitada red de infraestructura</w:t>
      </w:r>
      <w:r w:rsidR="00731C81">
        <w:t>s</w:t>
      </w:r>
      <w:r w:rsidR="00433108">
        <w:t xml:space="preserve"> para </w:t>
      </w:r>
      <w:r w:rsidR="00731C81">
        <w:t>encontrar eficientemente nuevos servicios para una aplicación y conectarlos a la red.</w:t>
      </w:r>
    </w:p>
    <w:p w14:paraId="49C502CA" w14:textId="058C3C85" w:rsidR="00731C81" w:rsidRPr="005B47A6" w:rsidRDefault="00731C81" w:rsidP="009A0E83">
      <w:pPr>
        <w:jc w:val="both"/>
      </w:pPr>
      <w:r>
        <w:t>Tradicionalmente, la capa de servicio</w:t>
      </w:r>
      <w:r w:rsidR="008533DA">
        <w:t xml:space="preserve"> daba una API universal a las aplicaciones. Sin embargo, con los nuevos resultados de investigaciones sobre SOA-IoT, se ha visto que el Proceso de provisionamiento de servicios (SPP de sus siglas en inglés) puede también dar una interacción efectiva entre aplicaciones y servicios.</w:t>
      </w:r>
      <w:r w:rsidR="00BE318B">
        <w:t xml:space="preserve"> El SPP empieza haciendo una “consulta de tipos” que envía una petición a los servicios con un formato WSDL genérico y usan un mecanismo de búsqueda para encontrar servicios potenciales. Basados en el contexto de aplicación y la información </w:t>
      </w:r>
      <w:proofErr w:type="spellStart"/>
      <w:r w:rsidR="00BE318B">
        <w:t>QoS</w:t>
      </w:r>
      <w:proofErr w:type="spellEnd"/>
      <w:r w:rsidR="00BE318B">
        <w:t>, todas las instancias de servicios se clasifican y un mecanismo de provisionamiento según demanda se usará para identificar los servicios que encajen con los requerimientos de la aplicación. Finalmente se evalúa el proceso.</w:t>
      </w:r>
    </w:p>
    <w:p w14:paraId="1030D008" w14:textId="77777777" w:rsidR="00424EFA" w:rsidRPr="00424EFA" w:rsidRDefault="00424EFA" w:rsidP="00424EFA"/>
    <w:p w14:paraId="66BF5AF4" w14:textId="0F2B43BD" w:rsidR="006D074E" w:rsidRPr="006D074E" w:rsidRDefault="00E65930" w:rsidP="006D074E">
      <w:pPr>
        <w:pStyle w:val="Ttulo2"/>
        <w:numPr>
          <w:ilvl w:val="1"/>
          <w:numId w:val="1"/>
        </w:numPr>
      </w:pPr>
      <w:bookmarkStart w:id="100" w:name="_Toc78302409"/>
      <w:r>
        <w:t>6LoWPAN</w:t>
      </w:r>
      <w:r w:rsidR="002A6D6B">
        <w:t xml:space="preserve"> </w:t>
      </w:r>
      <w:r w:rsidR="00251A22">
        <w:fldChar w:fldCharType="begin" w:fldLock="1"/>
      </w:r>
      <w:r w:rsidR="00A40820">
        <w:instrText>ADDIN CSL_CITATION {"citationItems":[{"id":"ITEM-1","itemData":{"abstract":"The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Computing","id":"ITEM-1","issue":"10","issued":{"date-parts":[["2014"]]},"page":"558-570","title":"A Survey on 6LowPAN &amp; its Future Research Challenges","type":"article-journal","volume":"3"},"uris":["http://www.mendeley.com/documents/?uuid=831971f1-51f2-4323-a629-a9eb91c34f06"]}],"mendeley":{"formattedCitation":"[4]","plainTextFormattedCitation":"[4]","previouslyFormattedCitation":"[4]"},"properties":{"noteIndex":0},"schema":"https://github.com/citation-style-language/schema/raw/master/csl-citation.json"}</w:instrText>
      </w:r>
      <w:r w:rsidR="00251A22">
        <w:fldChar w:fldCharType="separate"/>
      </w:r>
      <w:r w:rsidR="00071A76" w:rsidRPr="00071A76">
        <w:rPr>
          <w:noProof/>
        </w:rPr>
        <w:t>[4]</w:t>
      </w:r>
      <w:bookmarkEnd w:id="100"/>
      <w:r w:rsidR="00251A22">
        <w:fldChar w:fldCharType="end"/>
      </w:r>
    </w:p>
    <w:p w14:paraId="2294DAB5" w14:textId="0C36F278" w:rsidR="00E65930" w:rsidRDefault="00E65930" w:rsidP="00E65930"/>
    <w:p w14:paraId="2F8B8EE7" w14:textId="67AB7B56" w:rsidR="00DE03B2" w:rsidRDefault="001A4178" w:rsidP="00DE03B2">
      <w:pPr>
        <w:jc w:val="both"/>
      </w:pPr>
      <w:r>
        <w:t>Muchas de las soluciones patentadas</w:t>
      </w:r>
      <w:r w:rsidR="00DE03B2">
        <w:t>, como ZigBee, están vinculadas verticalmente o perpendicularmente a una capa de enlace y los perfiles de aplicación solamente resuelven una pequeña parte de las múltiples aplicaciones para redes inalámbricas integradas. Estas también se encuentran con problemas a la hora de evolucionarlas, integración a Internet y de escalabilidad.</w:t>
      </w:r>
    </w:p>
    <w:p w14:paraId="38A77FB7" w14:textId="2BE738A2" w:rsidR="009058A1" w:rsidRDefault="009058A1" w:rsidP="00DE03B2">
      <w:pPr>
        <w:jc w:val="both"/>
      </w:pPr>
      <w:r>
        <w:rPr>
          <w:b/>
          <w:bCs/>
        </w:rPr>
        <w:t xml:space="preserve">6LoWPAN </w:t>
      </w:r>
      <w:r>
        <w:t>consigue vencer estos problemas gracias al uso de IPV6, en dispositivos integrados de bajo consumo y procesamiento limitado, sobre redes inalámbricas de bajo ancho de banda.</w:t>
      </w:r>
    </w:p>
    <w:p w14:paraId="60746A87" w14:textId="77777777" w:rsidR="006D074E" w:rsidRDefault="006D074E" w:rsidP="00DE03B2">
      <w:pPr>
        <w:jc w:val="both"/>
      </w:pPr>
    </w:p>
    <w:p w14:paraId="519884ED" w14:textId="7F4D4672" w:rsidR="009058A1" w:rsidRDefault="006D074E" w:rsidP="006D074E">
      <w:pPr>
        <w:pStyle w:val="Ttulo3"/>
        <w:numPr>
          <w:ilvl w:val="2"/>
          <w:numId w:val="1"/>
        </w:numPr>
      </w:pPr>
      <w:bookmarkStart w:id="101" w:name="_Toc78302410"/>
      <w:r w:rsidRPr="006D074E">
        <w:t xml:space="preserve">Significado 6LoWPAN </w:t>
      </w:r>
      <w:r w:rsidRPr="006D074E">
        <w:fldChar w:fldCharType="begin" w:fldLock="1"/>
      </w:r>
      <w:r w:rsidR="00A40820">
        <w:instrText>ADDIN CSL_CITATION {"citationItems":[{"id":"ITEM-1","itemData":{"abstract":"The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Computing","id":"ITEM-1","issue":"10","issued":{"date-parts":[["2014"]]},"page":"558-570","title":"A Survey on 6LowPAN &amp; its Future Research Challenges","type":"article-journal","volume":"3"},"uris":["http://www.mendeley.com/documents/?uuid=831971f1-51f2-4323-a629-a9eb91c34f06"]}],"mendeley":{"formattedCitation":"[4]","plainTextFormattedCitation":"[4]","previouslyFormattedCitation":"[4]"},"properties":{"noteIndex":0},"schema":"https://github.com/citation-style-language/schema/raw/master/csl-citation.json"}</w:instrText>
      </w:r>
      <w:r w:rsidRPr="006D074E">
        <w:fldChar w:fldCharType="separate"/>
      </w:r>
      <w:r w:rsidR="00071A76" w:rsidRPr="00071A76">
        <w:rPr>
          <w:noProof/>
        </w:rPr>
        <w:t>[4]</w:t>
      </w:r>
      <w:bookmarkEnd w:id="101"/>
      <w:r w:rsidRPr="006D074E">
        <w:fldChar w:fldCharType="end"/>
      </w:r>
    </w:p>
    <w:p w14:paraId="4921AC99" w14:textId="77777777" w:rsidR="006D074E" w:rsidRPr="006D074E" w:rsidRDefault="006D074E" w:rsidP="006D074E"/>
    <w:p w14:paraId="033D2041" w14:textId="7EF69784" w:rsidR="00251A22" w:rsidRDefault="00251A22" w:rsidP="00957E5F">
      <w:pPr>
        <w:jc w:val="both"/>
        <w:rPr>
          <w:b/>
          <w:bCs/>
        </w:rPr>
      </w:pPr>
      <w:r>
        <w:t xml:space="preserve">6LoWPAN es la abreviación de </w:t>
      </w:r>
      <w:r w:rsidRPr="00251A22">
        <w:rPr>
          <w:b/>
          <w:bCs/>
        </w:rPr>
        <w:t xml:space="preserve">IPv6 </w:t>
      </w:r>
      <w:proofErr w:type="spellStart"/>
      <w:r w:rsidRPr="00251A22">
        <w:rPr>
          <w:b/>
          <w:bCs/>
        </w:rPr>
        <w:t>over</w:t>
      </w:r>
      <w:proofErr w:type="spellEnd"/>
      <w:r w:rsidRPr="00251A22">
        <w:rPr>
          <w:b/>
          <w:bCs/>
        </w:rPr>
        <w:t xml:space="preserve"> Low power Wireless Personal Area Networks</w:t>
      </w:r>
    </w:p>
    <w:p w14:paraId="551FB0A4" w14:textId="37AA3197" w:rsidR="00251A22" w:rsidRDefault="00251A22" w:rsidP="00957E5F">
      <w:pPr>
        <w:jc w:val="both"/>
      </w:pPr>
      <w:r>
        <w:t>Vayamos ahora a desglosar por partes:</w:t>
      </w:r>
    </w:p>
    <w:p w14:paraId="173D3F3B" w14:textId="707B2D20" w:rsidR="00251A22" w:rsidRDefault="00957E5F" w:rsidP="00481B0A">
      <w:pPr>
        <w:numPr>
          <w:ilvl w:val="0"/>
          <w:numId w:val="6"/>
        </w:numPr>
        <w:jc w:val="both"/>
        <w:rPr>
          <w:b/>
          <w:bCs/>
        </w:rPr>
      </w:pPr>
      <w:r w:rsidRPr="00957E5F">
        <w:rPr>
          <w:b/>
          <w:bCs/>
        </w:rPr>
        <w:t>6 en 6LoWPAN</w:t>
      </w:r>
    </w:p>
    <w:p w14:paraId="407F171E" w14:textId="151F58E0" w:rsidR="00957E5F" w:rsidRDefault="00957E5F" w:rsidP="00957E5F">
      <w:pPr>
        <w:ind w:left="708"/>
        <w:jc w:val="both"/>
      </w:pPr>
      <w:r>
        <w:t xml:space="preserve">El </w:t>
      </w:r>
      <w:r w:rsidRPr="00665114">
        <w:rPr>
          <w:b/>
          <w:bCs/>
        </w:rPr>
        <w:t>6</w:t>
      </w:r>
      <w:r>
        <w:t xml:space="preserve"> se debe a que este sistema está basado en IPv6. IPv6 es el nuevo Protocolo de Internet, y será el que termine reemplazando a IPv4, debido a que este se está llegando al límite de su rango de direcciones IP posibles.</w:t>
      </w:r>
    </w:p>
    <w:p w14:paraId="615E3195" w14:textId="6F819BBA" w:rsidR="00957E5F" w:rsidRPr="00957E5F" w:rsidRDefault="00957E5F" w:rsidP="007775A8">
      <w:pPr>
        <w:ind w:left="708"/>
        <w:jc w:val="both"/>
        <w:rPr>
          <w:b/>
          <w:bCs/>
        </w:rPr>
      </w:pPr>
      <w:r>
        <w:t xml:space="preserve">Mientras que </w:t>
      </w:r>
      <w:r w:rsidRPr="007775A8">
        <w:rPr>
          <w:b/>
          <w:bCs/>
        </w:rPr>
        <w:t>IPv4</w:t>
      </w:r>
      <w:r>
        <w:t xml:space="preserve"> ofrece </w:t>
      </w:r>
      <w:r w:rsidRPr="007775A8">
        <w:rPr>
          <w:b/>
          <w:bCs/>
        </w:rPr>
        <w:t>2</w:t>
      </w:r>
      <w:r w:rsidRPr="007775A8">
        <w:rPr>
          <w:b/>
          <w:bCs/>
          <w:vertAlign w:val="superscript"/>
        </w:rPr>
        <w:t>32</w:t>
      </w:r>
      <w:r>
        <w:t xml:space="preserve"> direcciones (4,294,967,296 direcciones posibles IP</w:t>
      </w:r>
      <w:r w:rsidR="007775A8">
        <w:t xml:space="preserve"> en Internet), </w:t>
      </w:r>
      <w:r w:rsidR="007775A8" w:rsidRPr="007775A8">
        <w:rPr>
          <w:b/>
          <w:bCs/>
        </w:rPr>
        <w:t>IPv6</w:t>
      </w:r>
      <w:r w:rsidR="007775A8">
        <w:t xml:space="preserve"> ofrece </w:t>
      </w:r>
      <w:r w:rsidR="007775A8" w:rsidRPr="007775A8">
        <w:rPr>
          <w:b/>
          <w:bCs/>
        </w:rPr>
        <w:t>2</w:t>
      </w:r>
      <w:r w:rsidR="007775A8" w:rsidRPr="007775A8">
        <w:rPr>
          <w:b/>
          <w:bCs/>
          <w:vertAlign w:val="superscript"/>
        </w:rPr>
        <w:t>128</w:t>
      </w:r>
      <w:r w:rsidR="007775A8">
        <w:t xml:space="preserve"> direcciones posibles (3.4x10</w:t>
      </w:r>
      <w:r w:rsidR="007775A8">
        <w:rPr>
          <w:vertAlign w:val="superscript"/>
        </w:rPr>
        <w:t>38</w:t>
      </w:r>
      <w:r w:rsidR="007775A8">
        <w:t xml:space="preserve"> direcciones).</w:t>
      </w:r>
    </w:p>
    <w:p w14:paraId="74926FB7" w14:textId="5A401811" w:rsidR="00957E5F" w:rsidRDefault="00957E5F" w:rsidP="00481B0A">
      <w:pPr>
        <w:numPr>
          <w:ilvl w:val="0"/>
          <w:numId w:val="6"/>
        </w:numPr>
        <w:jc w:val="both"/>
        <w:rPr>
          <w:b/>
          <w:bCs/>
        </w:rPr>
      </w:pPr>
      <w:r w:rsidRPr="00957E5F">
        <w:rPr>
          <w:b/>
          <w:bCs/>
        </w:rPr>
        <w:t>Lo en 6LoWPAN</w:t>
      </w:r>
    </w:p>
    <w:p w14:paraId="21AF4956" w14:textId="58977335" w:rsidR="00957E5F" w:rsidRPr="007775A8" w:rsidRDefault="00665114" w:rsidP="007775A8">
      <w:pPr>
        <w:ind w:left="708"/>
        <w:jc w:val="both"/>
        <w:rPr>
          <w:bCs/>
        </w:rPr>
      </w:pPr>
      <w:r w:rsidRPr="00665114">
        <w:rPr>
          <w:b/>
        </w:rPr>
        <w:lastRenderedPageBreak/>
        <w:t>Lo</w:t>
      </w:r>
      <w:r>
        <w:rPr>
          <w:bCs/>
        </w:rPr>
        <w:t xml:space="preserve"> se debe a Low Power o baja potencia. Usualmente las comunicaciones IP van contrarias a un bajo consumo de potencia. Pero se ha logrado gracias a los sensores inalámbricos </w:t>
      </w:r>
      <w:r w:rsidR="00204991">
        <w:rPr>
          <w:bCs/>
        </w:rPr>
        <w:t>y un gran desarrollo, llegar a reducir bastante el consumo.</w:t>
      </w:r>
    </w:p>
    <w:p w14:paraId="7A54C3B6" w14:textId="373CB776" w:rsidR="00957E5F" w:rsidRDefault="00957E5F" w:rsidP="00481B0A">
      <w:pPr>
        <w:numPr>
          <w:ilvl w:val="0"/>
          <w:numId w:val="6"/>
        </w:numPr>
        <w:jc w:val="both"/>
        <w:rPr>
          <w:b/>
          <w:bCs/>
        </w:rPr>
      </w:pPr>
      <w:r w:rsidRPr="00957E5F">
        <w:rPr>
          <w:b/>
          <w:bCs/>
        </w:rPr>
        <w:t>WPAN en 6LoWPAN</w:t>
      </w:r>
    </w:p>
    <w:p w14:paraId="26241793" w14:textId="3A134410" w:rsidR="00E440E1" w:rsidRDefault="00E440E1" w:rsidP="00E440E1">
      <w:pPr>
        <w:ind w:left="708"/>
        <w:jc w:val="both"/>
      </w:pPr>
      <w:r w:rsidRPr="00E440E1">
        <w:rPr>
          <w:b/>
          <w:bCs/>
          <w:lang w:val="en-GB"/>
        </w:rPr>
        <w:t>WPAN</w:t>
      </w:r>
      <w:r w:rsidRPr="00E440E1">
        <w:rPr>
          <w:lang w:val="en-GB"/>
        </w:rPr>
        <w:t xml:space="preserve"> </w:t>
      </w:r>
      <w:proofErr w:type="spellStart"/>
      <w:r w:rsidRPr="00E440E1">
        <w:rPr>
          <w:lang w:val="en-GB"/>
        </w:rPr>
        <w:t>corresponde</w:t>
      </w:r>
      <w:proofErr w:type="spellEnd"/>
      <w:r w:rsidRPr="00E440E1">
        <w:rPr>
          <w:lang w:val="en-GB"/>
        </w:rPr>
        <w:t xml:space="preserve"> a Wireless Per</w:t>
      </w:r>
      <w:r>
        <w:rPr>
          <w:lang w:val="en-GB"/>
        </w:rPr>
        <w:t xml:space="preserve">sonal Area Networks. </w:t>
      </w:r>
      <w:r w:rsidRPr="00E440E1">
        <w:t>Una WPAN es la r</w:t>
      </w:r>
      <w:r>
        <w:t>ed personal en área que conecta los dispositivos de una persona.</w:t>
      </w:r>
      <w:r w:rsidR="00784A88">
        <w:t xml:space="preserve"> Un ejemplo de este tipo de redes son las redes Bluetooth, usadas para conectar</w:t>
      </w:r>
      <w:r w:rsidR="00A526E6">
        <w:t>, por ejemplo, los smartphones con cascos o auriculares Bluetooth, o incluso con un sistema de manos libres.</w:t>
      </w:r>
    </w:p>
    <w:p w14:paraId="1026FD05" w14:textId="362B3B8C" w:rsidR="00A526E6" w:rsidRPr="007A17D8" w:rsidRDefault="00A526E6" w:rsidP="00E440E1">
      <w:pPr>
        <w:ind w:left="708"/>
        <w:jc w:val="both"/>
      </w:pPr>
      <w:r w:rsidRPr="007A17D8">
        <w:t>En 6LoWPAN</w:t>
      </w:r>
      <w:r w:rsidR="007A17D8" w:rsidRPr="007A17D8">
        <w:t xml:space="preserve"> se pueden c</w:t>
      </w:r>
      <w:r w:rsidR="007A17D8">
        <w:t>rear redes en mallas, incluyendo una mayor distancia. Debido al uso de 868/915 MHz en vez de 2400 MHz, la cobertura dentro de edificios es mucho mayor.</w:t>
      </w:r>
    </w:p>
    <w:p w14:paraId="34E68500" w14:textId="01F78A6D" w:rsidR="00016357" w:rsidRDefault="00016357">
      <w:pPr>
        <w:rPr>
          <w:b/>
          <w:bCs/>
        </w:rPr>
      </w:pPr>
    </w:p>
    <w:p w14:paraId="0F95852C" w14:textId="5CECA16D" w:rsidR="00A967ED" w:rsidRPr="006D074E" w:rsidRDefault="00B26E50" w:rsidP="006D074E">
      <w:pPr>
        <w:pStyle w:val="Ttulo3"/>
        <w:numPr>
          <w:ilvl w:val="2"/>
          <w:numId w:val="1"/>
        </w:numPr>
      </w:pPr>
      <w:bookmarkStart w:id="102" w:name="_Toc78302411"/>
      <w:r>
        <w:t>Pila de Protocolos de 6LoWPAN</w:t>
      </w:r>
      <w:r w:rsidR="002338B8">
        <w:t xml:space="preserve"> </w:t>
      </w:r>
      <w:r w:rsidR="002338B8">
        <w:fldChar w:fldCharType="begin" w:fldLock="1"/>
      </w:r>
      <w:r w:rsidR="00A40820">
        <w:instrText>ADDIN CSL_CITATION {"citationItems":[{"id":"ITEM-1","itemData":{"DOI":"10.1109/wicom.2011.6040344","ISBN":"9781424462520","abstract":"Wireless Sensor Network (WSN) is one of the key technologies of 21st century, while it is a very active and challenging research area. It seems that in the next coming year, thanks to 6LoWPAN, these wireless micro-sensors will be embedded in everywhere, because 6LoWPAN enables P2P connection between wireless nodes over IPv6. Nowadays different implementations of 6LoWPAN stacks are available so it is interesting to evaluate their performance in term of memory footprint and compliant with the RFC4919 and RFC4944. In this paper, we present a survey on the state-of-art of the current implementation of 6LoWPAN stacks such as uIP/Contiki, SICSlowpan, 6lowpancli, B6LoWPAN, BLIP, NanoStack and Jennic's stack. The key features of all these 6LoWPAN stacks will be established. Finally, we discuss the evolution of the current implementations of 6LoWPAN stacks. © 2011 IEEE.","author":[{"dropping-particle":"","family":"Chen","given":"Yibo","non-dropping-particle":"","parse-names":false,"suffix":""},{"dropping-particle":"","family":"Hou","given":"Kun Mean","non-dropping-particle":"","parse-names":false,"suffix":""},{"dropping-particle":"","family":"Zhou","given":"Haiying","non-dropping-particle":"","parse-names":false,"suffix":""},{"dropping-particle":"","family":"Shi","given":"Hong Ling","non-dropping-particle":"","parse-names":false,"suffix":""},{"dropping-particle":"","family":"Liu","given":"Xing","non-dropping-particle":"","parse-names":false,"suffix":""},{"dropping-particle":"","family":"Diao","given":"Xunxing","non-dropping-particle":"","parse-names":false,"suffix":""},{"dropping-particle":"","family":"Ding","given":"Hao","non-dropping-particle":"","parse-names":false,"suffix":""},{"dropping-particle":"","family":"Li","given":"Jian Jin","non-dropping-particle":"","parse-names":false,"suffix":""},{"dropping-particle":"","family":"Vaulx","given":"Christophe","non-dropping-particle":"De","parse-names":false,"suffix":""}],"container-title":"7th International Conference on Wireless Communications, Networking and Mobile Computing, WiCOM 2011","id":"ITEM-1","issued":{"date-parts":[["2011"]]},"page":"6-9","publisher":"IEEE","title":"6LoWPAN stacks: A survey","type":"article-journal"},"uris":["http://www.mendeley.com/documents/?uuid=7df1d9d3-f5ee-4578-9730-a75f8744c8fe"]},{"id":"ITEM-2","itemData":{"DOI":"10.1002/9780470686218","ISBN":"9780470747995","abstract":"\"It is stunningly thorough and takes readers meticulously through the design, con?guration and operation of IPv6-based, low-power, potentially mobile radio-based networking.\" Vint Cerf, Vice President and Chief Internet Evangelist, Google This book provides a complete overview of IPv6 over Low Power Wireless Area Network (6LoWPAN) technology In this book, the authors provide an overview of the 6LoWPAN family of standards, architecture, and related wireless and Internet technology. Starting with an overview of the IPv6 'Internet of Things', readers are offered an insight into how these technologies fit together into a complete architecture. The 6LoWPAN format and related standards are then covered in detail. In addition, the authors discuss the building and operation of 6LoWPAN networks, including bootstrapping, routing, security, Internet ingration, mobility and application protocols. Furthermore, implementation aspects of 6LoWPAN are covered. Key Features: Demonstrates how the 6LoWPAN standard makes the latest Internet protocols available to even the most minimal embedded devices over low-rate wireless networks Provides an overview of the 6LoWPAN standard, architecture and related wireless and Internet technology, and explains the 6LoWPAN protocol format in detail Details operational topics such as bootstrapping, routing, security, Internet integration, mobility and application protocols Written by expert authors with vast experience in the field (industrial and academic) Includes an accompanying website containing tutorial slides, course material and open-source code with examples (http://6lowpan.net ) 6LoWPAN: The Wireless Embedded Internet is an invaluable reference for professionals working in fields such as telecommunications, control, and embedded systems. Advanced students and teachers in electrical engineering, information technology and computer science will also find this book useful. © 2009 John Wiley &amp; Sons, Ltd.","author":[{"dropping-particle":"","family":"Shelby","given":"Zach","non-dropping-particle":"","parse-names":false,"suffix":""},{"dropping-particle":"","family":"Bormann","given":"Carsten","non-dropping-particle":"","parse-names":false,"suffix":""}],"container-title":"6LoWPAN: The Wireless Embedded Internet","id":"ITEM-2","issue":"c","issued":{"date-parts":[["2009"]]},"number-of-pages":"1-223","title":"6LoWPAN: The Wireless Embedded Internet","type":"book"},"uris":["http://www.mendeley.com/documents/?uuid=bf168b6e-a10a-48cb-b7af-e28142eb6afc"]},{"id":"ITEM-3","itemData":{"abstract":"The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Computing","id":"ITEM-3","issue":"10","issued":{"date-parts":[["2014"]]},"page":"558-570","title":"A Survey on 6LowPAN &amp; its Future Research Challenges","type":"article-journal","volume":"3"},"uris":["http://www.mendeley.com/documents/?uuid=831971f1-51f2-4323-a629-a9eb91c34f06"]}],"mendeley":{"formattedCitation":"[4]–[6]","plainTextFormattedCitation":"[4]–[6]","previouslyFormattedCitation":"[4]–[6]"},"properties":{"noteIndex":0},"schema":"https://github.com/citation-style-language/schema/raw/master/csl-citation.json"}</w:instrText>
      </w:r>
      <w:r w:rsidR="002338B8">
        <w:fldChar w:fldCharType="separate"/>
      </w:r>
      <w:r w:rsidR="00071A76" w:rsidRPr="00071A76">
        <w:rPr>
          <w:noProof/>
        </w:rPr>
        <w:t>[4]–[6]</w:t>
      </w:r>
      <w:bookmarkEnd w:id="102"/>
      <w:r w:rsidR="002338B8">
        <w:fldChar w:fldCharType="end"/>
      </w:r>
    </w:p>
    <w:p w14:paraId="763C07A4" w14:textId="77FE0321" w:rsidR="00016357" w:rsidRPr="006D074E" w:rsidRDefault="00016357" w:rsidP="00016357"/>
    <w:p w14:paraId="0D30F678" w14:textId="77777777" w:rsidR="00B32ECA" w:rsidRDefault="00016357" w:rsidP="003D70E7">
      <w:pPr>
        <w:tabs>
          <w:tab w:val="right" w:pos="9070"/>
        </w:tabs>
        <w:jc w:val="both"/>
      </w:pPr>
      <w:r w:rsidRPr="00B32ECA">
        <w:t xml:space="preserve">El concepto básico de </w:t>
      </w:r>
      <w:r w:rsidR="00B32ECA" w:rsidRPr="00B32ECA">
        <w:t>l</w:t>
      </w:r>
      <w:r w:rsidR="00B32ECA">
        <w:t>a pila del 6LoWPAN, lo ilustramos en la siguiente imagen:</w:t>
      </w:r>
    </w:p>
    <w:p w14:paraId="66CB0032" w14:textId="5DEAA10A" w:rsidR="00016357" w:rsidRDefault="00B32ECA" w:rsidP="00B32ECA">
      <w:pPr>
        <w:tabs>
          <w:tab w:val="right" w:pos="9070"/>
        </w:tabs>
      </w:pPr>
      <w:r>
        <w:tab/>
      </w:r>
    </w:p>
    <w:p w14:paraId="4FCB53D4" w14:textId="77777777" w:rsidR="00D22E5A" w:rsidRDefault="00D22E5A" w:rsidP="00D22E5A">
      <w:pPr>
        <w:keepNext/>
        <w:tabs>
          <w:tab w:val="right" w:pos="9070"/>
        </w:tabs>
        <w:jc w:val="center"/>
      </w:pPr>
      <w:r>
        <w:rPr>
          <w:noProof/>
        </w:rPr>
        <w:drawing>
          <wp:inline distT="0" distB="0" distL="0" distR="0" wp14:anchorId="29DA9399" wp14:editId="22DBAB53">
            <wp:extent cx="4105275" cy="33718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05275" cy="3371850"/>
                    </a:xfrm>
                    <a:prstGeom prst="rect">
                      <a:avLst/>
                    </a:prstGeom>
                    <a:noFill/>
                    <a:ln>
                      <a:noFill/>
                    </a:ln>
                  </pic:spPr>
                </pic:pic>
              </a:graphicData>
            </a:graphic>
          </wp:inline>
        </w:drawing>
      </w:r>
    </w:p>
    <w:p w14:paraId="615E6A75" w14:textId="72FF0C5F" w:rsidR="00B32ECA" w:rsidRPr="00030CC2" w:rsidRDefault="00D22E5A" w:rsidP="00D22E5A">
      <w:pPr>
        <w:pStyle w:val="TDC3"/>
        <w:jc w:val="center"/>
        <w:rPr>
          <w:rFonts w:eastAsiaTheme="minorHAnsi" w:cstheme="minorBidi"/>
          <w:i/>
          <w:iCs/>
          <w:color w:val="44546A" w:themeColor="text2"/>
          <w:sz w:val="18"/>
          <w:szCs w:val="18"/>
          <w:lang w:eastAsia="en-US"/>
        </w:rPr>
      </w:pPr>
      <w:bookmarkStart w:id="103" w:name="_Toc78302507"/>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1</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Estructura Básica 6LoWPAN </w:t>
      </w:r>
      <w:r w:rsidRPr="00030CC2">
        <w:rPr>
          <w:rFonts w:eastAsiaTheme="minorHAnsi" w:cstheme="minorBidi"/>
          <w:i/>
          <w:iCs/>
          <w:color w:val="44546A" w:themeColor="text2"/>
          <w:sz w:val="18"/>
          <w:szCs w:val="18"/>
          <w:lang w:eastAsia="en-US"/>
        </w:rPr>
        <w:fldChar w:fldCharType="begin" w:fldLock="1"/>
      </w:r>
      <w:r w:rsidR="00A40820" w:rsidRPr="00030CC2">
        <w:rPr>
          <w:rFonts w:eastAsiaTheme="minorHAnsi" w:cstheme="minorBidi"/>
          <w:i/>
          <w:iCs/>
          <w:color w:val="44546A" w:themeColor="text2"/>
          <w:sz w:val="18"/>
          <w:szCs w:val="18"/>
          <w:lang w:eastAsia="en-US"/>
        </w:rPr>
        <w:instrText>ADDIN CSL_CITATION {"citationItems":[{"id":"ITEM-1","itemData":{"DOI":"10.1002/9780470686218","ISBN":"9780470747995","abstract":"\"It is stunningly thorough and takes readers meticulously through the design, con?guration and operation of IPv6-based, low-power, potentially mobile radio-based networking.\" Vint Cerf, Vice President and Chief Internet Evangelist, Google This book provides a complete overview of IPv6 over Low Power Wireless Area Network (6LoWPAN) technology In this book, the authors provide an overview of the 6LoWPAN family of standards, architecture, and related wireless and Internet technology. Starting with an overview of the IPv6 'Internet of Things', readers are offered an insight into how these technologies fit together into a complete architecture. The 6LoWPAN format and related standards are then covered in detail. In addition, the authors discuss the building and operation of 6LoWPAN networks, including bootstrapping, routing, security, Internet ingration, mobility and application protocols. Furthermore, implementation aspects of 6LoWPAN are covered. Key Features: Demonstrates how the 6LoWPAN standard makes the latest Internet protocols available to even the most minimal embedded devices over low-rate wireless networks Provides an overview of the 6LoWPAN standard, architecture and related wireless and Internet technology, and explains the 6LoWPAN protocol format in detail Details operational topics such as bootstrapping, routing, security, Internet integration, mobility and application protocols Written by expert authors with vast experience in the field (industrial and academic) Includes an accompanying website containing tutorial slides, course material and open-source code with examples (http://6lowpan.net ) 6LoWPAN: The Wireless Embedded Internet is an invaluable reference for professionals working in fields such as telecommunications, control, and embedded systems. Advanced students and teachers in electrical engineering, information technology and computer science will also find this book useful. © 2009 John Wiley &amp; Sons, Ltd.","author":[{"dropping-particle":"","family":"Shelby","given":"Zach","non-dropping-particle":"","parse-names":false,"suffix":""},{"dropping-particle":"","family":"Bormann","given":"Carsten","non-dropping-particle":"","parse-names":false,"suffix":""}],"container-title":"6LoWPAN: The Wireless Embedded Internet","id":"ITEM-1","issue":"c","issued":{"date-parts":[["2009"]]},"number-of-pages":"1-223","title":"6LoWPAN: The Wireless Embedded Internet","type":"book"},"uris":["http://www.mendeley.com/documents/?uuid=bf168b6e-a10a-48cb-b7af-e28142eb6afc"]}],"mendeley":{"formattedCitation":"[6]","plainTextFormattedCitation":"[6]","previouslyFormattedCitation":"[6]"},"properties":{"noteIndex":0},"schema":"https://github.com/citation-style-language/schema/raw/master/csl-citation.json"}</w:instrText>
      </w:r>
      <w:r w:rsidRPr="00030CC2">
        <w:rPr>
          <w:rFonts w:eastAsiaTheme="minorHAnsi" w:cstheme="minorBidi"/>
          <w:i/>
          <w:iCs/>
          <w:color w:val="44546A" w:themeColor="text2"/>
          <w:sz w:val="18"/>
          <w:szCs w:val="18"/>
          <w:lang w:eastAsia="en-US"/>
        </w:rPr>
        <w:fldChar w:fldCharType="separate"/>
      </w:r>
      <w:r w:rsidR="00071A76" w:rsidRPr="00030CC2">
        <w:rPr>
          <w:rFonts w:eastAsiaTheme="minorHAnsi" w:cstheme="minorBidi"/>
          <w:i/>
          <w:iCs/>
          <w:color w:val="44546A" w:themeColor="text2"/>
          <w:sz w:val="18"/>
          <w:szCs w:val="18"/>
          <w:lang w:eastAsia="en-US"/>
        </w:rPr>
        <w:t>[6]</w:t>
      </w:r>
      <w:bookmarkEnd w:id="103"/>
      <w:r w:rsidRPr="00030CC2">
        <w:rPr>
          <w:rFonts w:eastAsiaTheme="minorHAnsi" w:cstheme="minorBidi"/>
          <w:i/>
          <w:iCs/>
          <w:color w:val="44546A" w:themeColor="text2"/>
          <w:sz w:val="18"/>
          <w:szCs w:val="18"/>
          <w:lang w:eastAsia="en-US"/>
        </w:rPr>
        <w:fldChar w:fldCharType="end"/>
      </w:r>
    </w:p>
    <w:p w14:paraId="2A7AC77A" w14:textId="1A3DAD00" w:rsidR="00B32ECA" w:rsidRDefault="00FE6252" w:rsidP="003D70E7">
      <w:pPr>
        <w:jc w:val="both"/>
      </w:pPr>
      <w:proofErr w:type="spellStart"/>
      <w:r>
        <w:t>LoWPAN</w:t>
      </w:r>
      <w:proofErr w:type="spellEnd"/>
      <w:r>
        <w:t xml:space="preserve"> es una capa de adaptación. Aquí el sistema operativo es una parte clave del </w:t>
      </w:r>
      <w:r w:rsidR="005D52AB">
        <w:t>desarrollo en</w:t>
      </w:r>
      <w:r>
        <w:t xml:space="preserve"> 6LoWPAN, en términos de la huella en memoria y en funcionalidad.</w:t>
      </w:r>
    </w:p>
    <w:p w14:paraId="4B228A61" w14:textId="1E41F83B" w:rsidR="00B36586" w:rsidRDefault="00B36586" w:rsidP="003D70E7">
      <w:pPr>
        <w:jc w:val="both"/>
      </w:pPr>
      <w:r>
        <w:t>Gracias a los esfuerzos de los diferentes equipos de trabajo</w:t>
      </w:r>
      <w:r w:rsidR="003D70E7">
        <w:t xml:space="preserve"> en la investigación de la suite con el protocolo IPv6 basada en el estándar IEEE</w:t>
      </w:r>
      <w:r w:rsidR="003D0DB3">
        <w:t xml:space="preserve"> </w:t>
      </w:r>
      <w:r w:rsidR="003D70E7">
        <w:t>802.15.4, se consigue crear una red 6LoWPAN autoorganizada con protocolo de enrutamiento.</w:t>
      </w:r>
    </w:p>
    <w:p w14:paraId="42663503" w14:textId="6677D562" w:rsidR="003D70E7" w:rsidRDefault="00001574" w:rsidP="003D70E7">
      <w:pPr>
        <w:jc w:val="both"/>
      </w:pPr>
      <w:r>
        <w:t>La tecnología de las capas bajas de 6LoWPAN apoyan el estándar IEEE</w:t>
      </w:r>
      <w:r w:rsidR="003D0DB3">
        <w:t xml:space="preserve"> </w:t>
      </w:r>
      <w:r>
        <w:t>802.15.4 de las capas física (PHY) y MAC. Uno de los problemas se encuentra en el tamaño de la Payload de la capa MAC en IPv6, ya que esta es mayor de lo que</w:t>
      </w:r>
      <w:r w:rsidR="00D47C9A">
        <w:t xml:space="preserve"> la capa baja de</w:t>
      </w:r>
      <w:r>
        <w:t xml:space="preserve"> 6LoWPAN</w:t>
      </w:r>
      <w:r w:rsidR="00D47C9A">
        <w:t xml:space="preserve"> puede </w:t>
      </w:r>
      <w:r w:rsidR="00D47C9A">
        <w:lastRenderedPageBreak/>
        <w:t>soportar. Para una buena conectividad entre las capas MAC y de red se recomienda añadir una capa de adaptación (</w:t>
      </w:r>
      <w:proofErr w:type="spellStart"/>
      <w:r w:rsidR="00D47C9A">
        <w:t>LoWPAN</w:t>
      </w:r>
      <w:proofErr w:type="spellEnd"/>
      <w:r w:rsidR="00D47C9A">
        <w:t>) entre medias de las dos capas. Esta capa de adaptación se encargaría de la compresión</w:t>
      </w:r>
      <w:r w:rsidR="00A94E0F">
        <w:t xml:space="preserve"> de la cabecera, la fragmentación, el reensamblaje y el reenvío de la ruta de la red enmallada.</w:t>
      </w:r>
    </w:p>
    <w:p w14:paraId="454E7357" w14:textId="6DABA366" w:rsidR="00A94E0F" w:rsidRDefault="00A94E0F" w:rsidP="003D70E7">
      <w:pPr>
        <w:jc w:val="both"/>
      </w:pPr>
    </w:p>
    <w:p w14:paraId="7A7762D0" w14:textId="6D84DF1C" w:rsidR="006D074E" w:rsidRDefault="00D77752" w:rsidP="00D77752">
      <w:pPr>
        <w:pStyle w:val="Ttulo3"/>
        <w:numPr>
          <w:ilvl w:val="2"/>
          <w:numId w:val="1"/>
        </w:numPr>
      </w:pPr>
      <w:bookmarkStart w:id="104" w:name="_Toc78302412"/>
      <w:r>
        <w:t>Principales características de 6LoWPAN</w:t>
      </w:r>
      <w:r w:rsidR="002A1400">
        <w:t xml:space="preserve"> </w:t>
      </w:r>
      <w:r w:rsidR="002A1400">
        <w:fldChar w:fldCharType="begin" w:fldLock="1"/>
      </w:r>
      <w:r w:rsidR="00A40820">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rsidR="002A1400">
        <w:fldChar w:fldCharType="separate"/>
      </w:r>
      <w:r w:rsidR="00071A76" w:rsidRPr="00071A76">
        <w:rPr>
          <w:noProof/>
        </w:rPr>
        <w:t>[7]</w:t>
      </w:r>
      <w:bookmarkEnd w:id="104"/>
      <w:r w:rsidR="002A1400">
        <w:fldChar w:fldCharType="end"/>
      </w:r>
    </w:p>
    <w:p w14:paraId="607243CF" w14:textId="1AA04E18" w:rsidR="00D77752" w:rsidRDefault="00D77752" w:rsidP="00D77752"/>
    <w:p w14:paraId="12E0A5CB" w14:textId="6DB57C8B" w:rsidR="00D77752" w:rsidRDefault="00D77752" w:rsidP="00965894">
      <w:pPr>
        <w:jc w:val="both"/>
      </w:pPr>
      <w:r>
        <w:t xml:space="preserve">Como se ha indicado tanto en el apartado anterior como en </w:t>
      </w:r>
      <w:r>
        <w:rPr>
          <w:i/>
          <w:iCs/>
        </w:rPr>
        <w:t>Ilustración 1</w:t>
      </w:r>
      <w:r w:rsidR="00C52BD6">
        <w:rPr>
          <w:i/>
          <w:iCs/>
        </w:rPr>
        <w:t>,</w:t>
      </w:r>
      <w:r w:rsidR="00C52BD6">
        <w:t xml:space="preserve"> 6LoWPAN es una capa de adaptación </w:t>
      </w:r>
      <w:r w:rsidR="003617C1">
        <w:t xml:space="preserve">IoT IPv6, la </w:t>
      </w:r>
      <w:proofErr w:type="spellStart"/>
      <w:r w:rsidR="003617C1">
        <w:t>cuál</w:t>
      </w:r>
      <w:proofErr w:type="spellEnd"/>
      <w:r w:rsidR="003617C1">
        <w:t xml:space="preserve"> está sobre el estándar IEEE</w:t>
      </w:r>
      <w:r w:rsidR="003D0DB3">
        <w:t xml:space="preserve"> </w:t>
      </w:r>
      <w:r w:rsidR="003617C1">
        <w:t xml:space="preserve">802.15.4. </w:t>
      </w:r>
    </w:p>
    <w:p w14:paraId="34E93D8B" w14:textId="3BECFDDB" w:rsidR="003617C1" w:rsidRDefault="003617C1" w:rsidP="00965894">
      <w:pPr>
        <w:jc w:val="both"/>
      </w:pPr>
      <w:r>
        <w:t xml:space="preserve">Este estándar es un estándar de WPAN de baja potencia y baja velocidad que usa CSMA/CA y con una configuración típica con un rango de 10 a 100 m y una tasa de rango de datos sin procesar de 2 a 250 </w:t>
      </w:r>
      <w:proofErr w:type="spellStart"/>
      <w:r>
        <w:t>KBits</w:t>
      </w:r>
      <w:proofErr w:type="spellEnd"/>
      <w:r>
        <w:t>/s</w:t>
      </w:r>
      <w:r w:rsidR="00965894">
        <w:t>, estando en la banda de 2.4 GHz ISM. Este estándar también permite trabajar en la banda de 900MhHz (banda sub-G), aportando hasta unos pocos kilómetros de rango, pero bajando la tasa de datos.</w:t>
      </w:r>
    </w:p>
    <w:p w14:paraId="0DD395E6" w14:textId="77777777" w:rsidR="0084406A" w:rsidRPr="00C52BD6" w:rsidRDefault="0084406A" w:rsidP="00965894">
      <w:pPr>
        <w:jc w:val="both"/>
      </w:pPr>
    </w:p>
    <w:p w14:paraId="4D0B2354" w14:textId="07E711F6" w:rsidR="00FE6252" w:rsidRDefault="0084406A" w:rsidP="0084406A">
      <w:pPr>
        <w:pStyle w:val="Ttulo4"/>
        <w:numPr>
          <w:ilvl w:val="3"/>
          <w:numId w:val="1"/>
        </w:numPr>
        <w:jc w:val="both"/>
      </w:pPr>
      <w:bookmarkStart w:id="105" w:name="_Toc78302413"/>
      <w:r>
        <w:t>Compresión de cabecera</w:t>
      </w:r>
      <w:bookmarkEnd w:id="105"/>
    </w:p>
    <w:p w14:paraId="00E5B896" w14:textId="77777777" w:rsidR="0084406A" w:rsidRPr="0084406A" w:rsidRDefault="0084406A" w:rsidP="0084406A"/>
    <w:p w14:paraId="6CAC694B" w14:textId="1B0D7105" w:rsidR="0084406A" w:rsidRDefault="0084406A" w:rsidP="0084406A">
      <w:pPr>
        <w:jc w:val="both"/>
      </w:pPr>
      <w:r>
        <w:t>Para una transmisión eficiente de paquetes IPv6 a través de los enlaces IEEE</w:t>
      </w:r>
      <w:r w:rsidR="003D0DB3">
        <w:t xml:space="preserve"> </w:t>
      </w:r>
      <w:r>
        <w:t>802.15.4, se necesitará una capa de adaptación, la cual comprimirá la cabecera de 40 a 7 bytes. Cabeceras de extensión IPv6 se comprimirán de igual manera, como las cabeceras UDP.</w:t>
      </w:r>
    </w:p>
    <w:p w14:paraId="00BA4578" w14:textId="767DF6D1" w:rsidR="00937CF7" w:rsidRDefault="00937CF7" w:rsidP="0084406A">
      <w:pPr>
        <w:jc w:val="both"/>
      </w:pPr>
    </w:p>
    <w:p w14:paraId="5972B752" w14:textId="43A874DB" w:rsidR="00937CF7" w:rsidRDefault="00937CF7" w:rsidP="00937CF7">
      <w:pPr>
        <w:pStyle w:val="Ttulo4"/>
        <w:numPr>
          <w:ilvl w:val="3"/>
          <w:numId w:val="1"/>
        </w:numPr>
      </w:pPr>
      <w:bookmarkStart w:id="106" w:name="_Toc78302414"/>
      <w:r>
        <w:t>Enrutamiento</w:t>
      </w:r>
      <w:bookmarkEnd w:id="106"/>
    </w:p>
    <w:p w14:paraId="3097D41F" w14:textId="4BB16594" w:rsidR="00937CF7" w:rsidRDefault="00937CF7" w:rsidP="00937CF7"/>
    <w:p w14:paraId="6F92C112" w14:textId="65DD53DC" w:rsidR="00937CF7" w:rsidRDefault="00937CF7" w:rsidP="00A8362A">
      <w:pPr>
        <w:jc w:val="both"/>
      </w:pPr>
      <w:r>
        <w:t>Debido a las limitaciones de l</w:t>
      </w:r>
      <w:r w:rsidR="00A8362A">
        <w:t xml:space="preserve">as redes 6LoWPAN, la mayoría de los protocolos de enrutamiento en IPv6 no son compatibles, por lo que se ha desarrollado un nuevo protocolo de enrutamiento para 6LoWPAN: </w:t>
      </w:r>
      <w:r w:rsidR="00A8362A" w:rsidRPr="00A8362A">
        <w:rPr>
          <w:b/>
          <w:bCs/>
        </w:rPr>
        <w:t xml:space="preserve">IPv6 </w:t>
      </w:r>
      <w:proofErr w:type="spellStart"/>
      <w:r w:rsidR="00A8362A" w:rsidRPr="00A8362A">
        <w:rPr>
          <w:b/>
          <w:bCs/>
        </w:rPr>
        <w:t>Routing</w:t>
      </w:r>
      <w:proofErr w:type="spellEnd"/>
      <w:r w:rsidR="00A8362A" w:rsidRPr="00A8362A">
        <w:rPr>
          <w:b/>
          <w:bCs/>
        </w:rPr>
        <w:t xml:space="preserve"> </w:t>
      </w:r>
      <w:proofErr w:type="spellStart"/>
      <w:r w:rsidR="00A8362A" w:rsidRPr="00A8362A">
        <w:rPr>
          <w:b/>
          <w:bCs/>
        </w:rPr>
        <w:t>Protocol</w:t>
      </w:r>
      <w:proofErr w:type="spellEnd"/>
      <w:r w:rsidR="00A8362A" w:rsidRPr="00A8362A">
        <w:rPr>
          <w:b/>
          <w:bCs/>
        </w:rPr>
        <w:t xml:space="preserve"> for Low Power and </w:t>
      </w:r>
      <w:proofErr w:type="spellStart"/>
      <w:r w:rsidR="00A8362A" w:rsidRPr="00A8362A">
        <w:rPr>
          <w:b/>
          <w:bCs/>
        </w:rPr>
        <w:t>Lossy</w:t>
      </w:r>
      <w:proofErr w:type="spellEnd"/>
      <w:r w:rsidR="00A8362A" w:rsidRPr="00A8362A">
        <w:rPr>
          <w:b/>
          <w:bCs/>
        </w:rPr>
        <w:t xml:space="preserve"> Networks (RPL)</w:t>
      </w:r>
      <w:r w:rsidR="00A8362A">
        <w:rPr>
          <w:b/>
          <w:bCs/>
        </w:rPr>
        <w:t>.</w:t>
      </w:r>
    </w:p>
    <w:p w14:paraId="76E71994" w14:textId="141E1DB3" w:rsidR="00C812DD" w:rsidRDefault="00C812DD" w:rsidP="00A8362A">
      <w:pPr>
        <w:jc w:val="both"/>
      </w:pPr>
      <w:r>
        <w:t xml:space="preserve">Debido a que las redes con </w:t>
      </w:r>
      <w:proofErr w:type="spellStart"/>
      <w:r>
        <w:t>perdidas</w:t>
      </w:r>
      <w:proofErr w:type="spellEnd"/>
      <w:r>
        <w:t xml:space="preserve"> (</w:t>
      </w:r>
      <w:proofErr w:type="spellStart"/>
      <w:r>
        <w:t>Lossy</w:t>
      </w:r>
      <w:proofErr w:type="spellEnd"/>
      <w:r>
        <w:t xml:space="preserve"> Networks) no tienen topologías predefinidas, RPL organiza una topología como un Gráfico Acíclico Directo (DAG) particionado en uno o más </w:t>
      </w:r>
      <w:proofErr w:type="spellStart"/>
      <w:r w:rsidR="00BC5B3C">
        <w:t>DAGs</w:t>
      </w:r>
      <w:proofErr w:type="spellEnd"/>
      <w:r w:rsidR="00BC5B3C">
        <w:t xml:space="preserve"> </w:t>
      </w:r>
      <w:r w:rsidR="00C94B15">
        <w:t>O</w:t>
      </w:r>
      <w:r w:rsidR="00BC5B3C">
        <w:t xml:space="preserve">rientados a </w:t>
      </w:r>
      <w:r w:rsidR="00C94B15">
        <w:t>D</w:t>
      </w:r>
      <w:r w:rsidR="00BC5B3C">
        <w:t>estino</w:t>
      </w:r>
      <w:r w:rsidR="00C94B15">
        <w:t xml:space="preserve"> (</w:t>
      </w:r>
      <w:proofErr w:type="spellStart"/>
      <w:r w:rsidR="00C94B15">
        <w:t>DODAGs</w:t>
      </w:r>
      <w:proofErr w:type="spellEnd"/>
      <w:r w:rsidR="00C94B15">
        <w:t>)</w:t>
      </w:r>
      <w:r w:rsidR="00BC5B3C">
        <w:t>.</w:t>
      </w:r>
    </w:p>
    <w:p w14:paraId="26802585" w14:textId="58A9A924" w:rsidR="00C94B15" w:rsidRDefault="00C94B15" w:rsidP="00A8362A">
      <w:pPr>
        <w:jc w:val="both"/>
      </w:pPr>
      <w:r>
        <w:t xml:space="preserve">También, </w:t>
      </w:r>
      <w:commentRangeStart w:id="107"/>
      <w:r>
        <w:t>RPL está pensado para ser usado en redes con bastantes nodos</w:t>
      </w:r>
      <w:commentRangeEnd w:id="107"/>
      <w:r w:rsidR="00382767">
        <w:rPr>
          <w:rStyle w:val="Refdecomentario"/>
        </w:rPr>
        <w:commentReference w:id="107"/>
      </w:r>
      <w:r>
        <w:t>, los cuales tendrán recursos limitados y las redes estarán “manejadas” por uno o pocos “</w:t>
      </w:r>
      <w:proofErr w:type="spellStart"/>
      <w:r>
        <w:t>supernodos</w:t>
      </w:r>
      <w:proofErr w:type="spellEnd"/>
      <w:r>
        <w:t xml:space="preserve">” o </w:t>
      </w:r>
      <w:proofErr w:type="spellStart"/>
      <w:r>
        <w:t>border</w:t>
      </w:r>
      <w:proofErr w:type="spellEnd"/>
      <w:r>
        <w:t xml:space="preserve"> </w:t>
      </w:r>
      <w:proofErr w:type="spellStart"/>
      <w:r>
        <w:t>routers</w:t>
      </w:r>
      <w:proofErr w:type="spellEnd"/>
      <w:r>
        <w:t xml:space="preserve"> en el caso de 6LoWPAN.</w:t>
      </w:r>
    </w:p>
    <w:p w14:paraId="7FCAAA82" w14:textId="1086199E" w:rsidR="00C94B15" w:rsidRDefault="00C94B15" w:rsidP="00A8362A">
      <w:pPr>
        <w:jc w:val="both"/>
      </w:pPr>
    </w:p>
    <w:p w14:paraId="039187B7" w14:textId="77777777" w:rsidR="006F5689" w:rsidRDefault="006F5689" w:rsidP="00A8362A">
      <w:pPr>
        <w:jc w:val="both"/>
      </w:pPr>
    </w:p>
    <w:p w14:paraId="1546B687" w14:textId="67BEDE65" w:rsidR="00231B6E" w:rsidRDefault="00231B6E" w:rsidP="00231B6E">
      <w:pPr>
        <w:pStyle w:val="Ttulo4"/>
        <w:numPr>
          <w:ilvl w:val="3"/>
          <w:numId w:val="1"/>
        </w:numPr>
      </w:pPr>
      <w:bookmarkStart w:id="108" w:name="_Toc78302415"/>
      <w:r>
        <w:t>Seguridad</w:t>
      </w:r>
      <w:bookmarkEnd w:id="108"/>
    </w:p>
    <w:p w14:paraId="2066B99C" w14:textId="1FEB653F" w:rsidR="00ED2357" w:rsidRDefault="00ED2357" w:rsidP="00ED2357"/>
    <w:p w14:paraId="751126B5" w14:textId="77777777" w:rsidR="00ED2357" w:rsidRDefault="00ED2357" w:rsidP="00ED2357">
      <w:pPr>
        <w:jc w:val="both"/>
      </w:pPr>
      <w:r>
        <w:t xml:space="preserve">Al ser IEEE 802.15.4 un protocolo de capas de enlace y física inalámbricas, será conveniente disponer de un protocolo de seguridad en la capa de enlace. IEEE 802.15.4 usa el Estándar de Encriptación Avanzado (AES por sus siglas en inglés) en el Contador con modo CBC-MAC. El problema está en que esto solo cubre el segmento del enlace que lo usa, pero no tiene </w:t>
      </w:r>
      <w:r>
        <w:lastRenderedPageBreak/>
        <w:t xml:space="preserve">seguridad </w:t>
      </w:r>
      <w:proofErr w:type="spellStart"/>
      <w:r>
        <w:t>end</w:t>
      </w:r>
      <w:proofErr w:type="spellEnd"/>
      <w:r>
        <w:t>-to-</w:t>
      </w:r>
      <w:proofErr w:type="spellStart"/>
      <w:r>
        <w:t>end</w:t>
      </w:r>
      <w:proofErr w:type="spellEnd"/>
      <w:r>
        <w:t xml:space="preserve">. Para asegurar dicha seguridad </w:t>
      </w:r>
      <w:proofErr w:type="spellStart"/>
      <w:r>
        <w:t>end</w:t>
      </w:r>
      <w:proofErr w:type="spellEnd"/>
      <w:r>
        <w:t>-to-</w:t>
      </w:r>
      <w:proofErr w:type="spellStart"/>
      <w:r>
        <w:t>end</w:t>
      </w:r>
      <w:proofErr w:type="spellEnd"/>
      <w:r>
        <w:t>, como en Internet, se necesita añadir medidas en las capas altas como en las capas de red y de aplicación.</w:t>
      </w:r>
    </w:p>
    <w:p w14:paraId="2E06D562" w14:textId="77777777" w:rsidR="00ED2357" w:rsidRDefault="00ED2357" w:rsidP="00ED2357">
      <w:pPr>
        <w:jc w:val="both"/>
      </w:pPr>
      <w:r>
        <w:t xml:space="preserve">Para la capa de red, se ha propuesto el protocolo </w:t>
      </w:r>
      <w:proofErr w:type="spellStart"/>
      <w:r>
        <w:t>IPSec</w:t>
      </w:r>
      <w:proofErr w:type="spellEnd"/>
      <w:r>
        <w:t xml:space="preserve"> adaptado para soportar 6LoWPAN y prometiendo seguridad </w:t>
      </w:r>
      <w:proofErr w:type="spellStart"/>
      <w:r>
        <w:t>end</w:t>
      </w:r>
      <w:proofErr w:type="spellEnd"/>
      <w:r>
        <w:t>-to-</w:t>
      </w:r>
      <w:proofErr w:type="spellStart"/>
      <w:r>
        <w:t>end</w:t>
      </w:r>
      <w:proofErr w:type="spellEnd"/>
      <w:r>
        <w:t>.</w:t>
      </w:r>
    </w:p>
    <w:p w14:paraId="5734CC2B" w14:textId="77777777" w:rsidR="00ED2357" w:rsidRDefault="00ED2357" w:rsidP="00ED2357">
      <w:pPr>
        <w:jc w:val="both"/>
      </w:pPr>
      <w:r>
        <w:t xml:space="preserve">En la capa de aplicación, el protocolo principal como candidato es el DTLS o </w:t>
      </w:r>
      <w:proofErr w:type="spellStart"/>
      <w:r>
        <w:rPr>
          <w:i/>
          <w:iCs/>
        </w:rPr>
        <w:t>Datagram</w:t>
      </w:r>
      <w:proofErr w:type="spellEnd"/>
      <w:r>
        <w:rPr>
          <w:i/>
          <w:iCs/>
        </w:rPr>
        <w:t xml:space="preserve"> </w:t>
      </w:r>
      <w:proofErr w:type="spellStart"/>
      <w:r>
        <w:rPr>
          <w:i/>
          <w:iCs/>
        </w:rPr>
        <w:t>Transport</w:t>
      </w:r>
      <w:proofErr w:type="spellEnd"/>
      <w:r>
        <w:rPr>
          <w:i/>
          <w:iCs/>
        </w:rPr>
        <w:t xml:space="preserve"> </w:t>
      </w:r>
      <w:proofErr w:type="spellStart"/>
      <w:r>
        <w:rPr>
          <w:i/>
          <w:iCs/>
        </w:rPr>
        <w:t>Layer</w:t>
      </w:r>
      <w:proofErr w:type="spellEnd"/>
      <w:r>
        <w:rPr>
          <w:i/>
          <w:iCs/>
        </w:rPr>
        <w:t xml:space="preserve"> Security</w:t>
      </w:r>
      <w:r>
        <w:t>. Al contrario de TLS, que trabaja en TCP, DTLS trabaja en UDP, el cuál es adecuado para redes limitadas como es el caso de 6LoWPAN.</w:t>
      </w:r>
    </w:p>
    <w:p w14:paraId="2497F7FB" w14:textId="77777777" w:rsidR="00ED2357" w:rsidRPr="00ED2357" w:rsidRDefault="00ED2357" w:rsidP="00ED2357"/>
    <w:p w14:paraId="3B70B2DE" w14:textId="12114F76" w:rsidR="00ED2357" w:rsidRDefault="00ED2357" w:rsidP="00ED2357">
      <w:pPr>
        <w:pStyle w:val="Ttulo4"/>
        <w:numPr>
          <w:ilvl w:val="3"/>
          <w:numId w:val="1"/>
        </w:numPr>
      </w:pPr>
      <w:bookmarkStart w:id="109" w:name="_Toc78302416"/>
      <w:r>
        <w:t>Protocolos de aplicación</w:t>
      </w:r>
      <w:bookmarkEnd w:id="109"/>
    </w:p>
    <w:p w14:paraId="3D2217AB" w14:textId="77777777" w:rsidR="00ED2357" w:rsidRPr="00ED2357" w:rsidRDefault="00ED2357" w:rsidP="00ED2357"/>
    <w:p w14:paraId="102AEC6E" w14:textId="578F9B8D" w:rsidR="00231B6E" w:rsidRDefault="00492437" w:rsidP="00F14197">
      <w:pPr>
        <w:jc w:val="both"/>
      </w:pPr>
      <w:r>
        <w:t xml:space="preserve">Actualmente hay muchos protocolos de aplicación disponibles para 6LoWPAN, pero los </w:t>
      </w:r>
      <w:r w:rsidR="00FE4470">
        <w:t xml:space="preserve">dos más populares son </w:t>
      </w:r>
      <w:proofErr w:type="spellStart"/>
      <w:r w:rsidR="00FE4470">
        <w:t>Constrained</w:t>
      </w:r>
      <w:proofErr w:type="spellEnd"/>
      <w:r w:rsidR="00FE4470">
        <w:t xml:space="preserve"> </w:t>
      </w:r>
      <w:proofErr w:type="spellStart"/>
      <w:r w:rsidR="00FE4470">
        <w:t>Applicacion</w:t>
      </w:r>
      <w:proofErr w:type="spellEnd"/>
      <w:r w:rsidR="00FE4470">
        <w:t xml:space="preserve"> </w:t>
      </w:r>
      <w:proofErr w:type="spellStart"/>
      <w:r w:rsidR="00FE4470">
        <w:t>Protocol</w:t>
      </w:r>
      <w:proofErr w:type="spellEnd"/>
      <w:r w:rsidR="00FE4470">
        <w:t xml:space="preserve"> (</w:t>
      </w:r>
      <w:proofErr w:type="spellStart"/>
      <w:r w:rsidR="00FE4470">
        <w:t>CoAP</w:t>
      </w:r>
      <w:proofErr w:type="spellEnd"/>
      <w:r w:rsidR="00FE4470">
        <w:t xml:space="preserve">) y </w:t>
      </w:r>
      <w:proofErr w:type="spellStart"/>
      <w:r w:rsidR="00FE4470">
        <w:t>Message</w:t>
      </w:r>
      <w:proofErr w:type="spellEnd"/>
      <w:r w:rsidR="00FE4470">
        <w:t xml:space="preserve"> </w:t>
      </w:r>
      <w:proofErr w:type="spellStart"/>
      <w:r w:rsidR="00FE4470">
        <w:t>Queuing</w:t>
      </w:r>
      <w:proofErr w:type="spellEnd"/>
      <w:r w:rsidR="00FE4470">
        <w:t xml:space="preserve"> </w:t>
      </w:r>
      <w:proofErr w:type="spellStart"/>
      <w:r w:rsidR="00FE4470">
        <w:t>Telemetry</w:t>
      </w:r>
      <w:proofErr w:type="spellEnd"/>
      <w:r w:rsidR="00FE4470">
        <w:t xml:space="preserve"> </w:t>
      </w:r>
      <w:proofErr w:type="spellStart"/>
      <w:r w:rsidR="00FE4470">
        <w:t>Transport</w:t>
      </w:r>
      <w:proofErr w:type="spellEnd"/>
      <w:r w:rsidR="00FE4470">
        <w:t>-Sensor Network MQTT-SN.</w:t>
      </w:r>
    </w:p>
    <w:p w14:paraId="6FD7CF38" w14:textId="0E6B524B" w:rsidR="00F14197" w:rsidRDefault="00666E77" w:rsidP="00F14197">
      <w:pPr>
        <w:jc w:val="both"/>
      </w:pPr>
      <w:r>
        <w:t xml:space="preserve">Debido a la popularidad de los servicios web, se desarrolló </w:t>
      </w:r>
      <w:proofErr w:type="spellStart"/>
      <w:r>
        <w:t>CoAP</w:t>
      </w:r>
      <w:proofErr w:type="spellEnd"/>
      <w:r>
        <w:t xml:space="preserve"> como un HTTP ligero para 6LoWPAN.</w:t>
      </w:r>
      <w:r w:rsidR="002650C5">
        <w:t xml:space="preserve"> Al ser dispositivos con limitaciones, se usa UDP con un sistema propio de retra</w:t>
      </w:r>
      <w:r w:rsidR="00F14197">
        <w:t xml:space="preserve">nsmisión basado en mensajes.  Se usa UDP en vez de TCP debido al menos uso de recursos. </w:t>
      </w:r>
      <w:proofErr w:type="spellStart"/>
      <w:r w:rsidR="00F14197">
        <w:t>CoAP</w:t>
      </w:r>
      <w:proofErr w:type="spellEnd"/>
      <w:r w:rsidR="00F14197">
        <w:t xml:space="preserve"> tiene arquitectura REST</w:t>
      </w:r>
      <w:r w:rsidR="005F31F6">
        <w:t xml:space="preserve">, debido a que requiere muchos menos recursos y permite a los desarrolladores Web programar para IoT. Entre </w:t>
      </w:r>
      <w:proofErr w:type="spellStart"/>
      <w:r w:rsidR="005F31F6">
        <w:t>CoAP</w:t>
      </w:r>
      <w:proofErr w:type="spellEnd"/>
      <w:r w:rsidR="005F31F6">
        <w:t xml:space="preserve"> y HTTP es fácil traducir mediante dispositivos proxy. </w:t>
      </w:r>
      <w:proofErr w:type="spellStart"/>
      <w:r w:rsidR="005F31F6">
        <w:t>CoAP</w:t>
      </w:r>
      <w:proofErr w:type="spellEnd"/>
      <w:r w:rsidR="005F31F6">
        <w:t xml:space="preserve"> también permite trabajar con medidas de seguridad</w:t>
      </w:r>
      <w:r w:rsidR="00C90B7F">
        <w:t xml:space="preserve"> como DTLS.</w:t>
      </w:r>
    </w:p>
    <w:p w14:paraId="23C99EE4" w14:textId="4C2E4EE9" w:rsidR="002A1400" w:rsidRDefault="00C90B7F" w:rsidP="00C90B7F">
      <w:pPr>
        <w:jc w:val="both"/>
      </w:pPr>
      <w:r>
        <w:t xml:space="preserve">MQTT-SN, usa igualmente UDP, pero al contrario que </w:t>
      </w:r>
      <w:proofErr w:type="spellStart"/>
      <w:r>
        <w:t>CoAP</w:t>
      </w:r>
      <w:proofErr w:type="spellEnd"/>
      <w:r>
        <w:t>, MQTT es un protocolo ligero de publicador-suscriptor. Este sistema desengancha productores y consumidores, por lo que es necesario un intermediario.</w:t>
      </w:r>
    </w:p>
    <w:p w14:paraId="27962ECA" w14:textId="256B46D2" w:rsidR="00C90B7F" w:rsidRDefault="00C90B7F" w:rsidP="00C90B7F">
      <w:pPr>
        <w:jc w:val="both"/>
      </w:pPr>
    </w:p>
    <w:p w14:paraId="1F88AA1A" w14:textId="4C72A5D7" w:rsidR="00205760" w:rsidRDefault="00205760" w:rsidP="00205760">
      <w:pPr>
        <w:pStyle w:val="Ttulo3"/>
        <w:numPr>
          <w:ilvl w:val="2"/>
          <w:numId w:val="1"/>
        </w:numPr>
      </w:pPr>
      <w:bookmarkStart w:id="110" w:name="_Toc78302417"/>
      <w:r>
        <w:t>Retos de 6LoWPAN</w:t>
      </w:r>
      <w:bookmarkEnd w:id="110"/>
    </w:p>
    <w:p w14:paraId="655104BE" w14:textId="702FCC7B" w:rsidR="00C30AAE" w:rsidRDefault="00C30AAE" w:rsidP="00C30AAE"/>
    <w:p w14:paraId="74C47441" w14:textId="4935DA2A" w:rsidR="00C30AAE" w:rsidRPr="00C30AAE" w:rsidRDefault="00C30AAE" w:rsidP="00D84A05">
      <w:pPr>
        <w:jc w:val="both"/>
      </w:pPr>
      <w:r>
        <w:t>Debido a las limitaciones de recursos que tienen los nodos, como de energía, memoria y potencia de procesamiento, hay varios retos a la hora del diseño e implementación de 6LoWPAN, puesto que este implementa IPv6. Algunos de los principales retos son:</w:t>
      </w:r>
    </w:p>
    <w:p w14:paraId="6724800E" w14:textId="5B62CAF1" w:rsidR="00205760" w:rsidRPr="007E6C39" w:rsidRDefault="002828D9" w:rsidP="00481B0A">
      <w:pPr>
        <w:numPr>
          <w:ilvl w:val="0"/>
          <w:numId w:val="7"/>
        </w:numPr>
        <w:jc w:val="both"/>
        <w:rPr>
          <w:b/>
          <w:bCs/>
        </w:rPr>
      </w:pPr>
      <w:r w:rsidRPr="00D84A05">
        <w:rPr>
          <w:b/>
          <w:bCs/>
        </w:rPr>
        <w:t xml:space="preserve">Sobrecarga de cabecera: </w:t>
      </w:r>
      <w:r w:rsidR="00D84A05">
        <w:t xml:space="preserve">La capa de enlace en 6LoWPAN tiene una </w:t>
      </w:r>
      <w:r w:rsidR="008D4569">
        <w:t xml:space="preserve">Unidad </w:t>
      </w:r>
      <w:r w:rsidR="007E6C39">
        <w:t>Máxima de</w:t>
      </w:r>
      <w:r w:rsidR="008D4569">
        <w:t xml:space="preserve"> Transferencia (MTU) de 127 bytes</w:t>
      </w:r>
      <w:r w:rsidR="007E6C39">
        <w:t>, mientras que la MTU de IPv6 es de al menos 1280 bytes con una cabecera de 40 bytes. Esto implica que transmitir directamente los paquetes IPv6 es ineficiente debido al alto ratio cabecera/payload y se generan frecuentes fragmentaciones y desfragmentaciones.</w:t>
      </w:r>
    </w:p>
    <w:p w14:paraId="02FA917B" w14:textId="775BAC65" w:rsidR="007E6C39" w:rsidRPr="0096554F" w:rsidRDefault="007E6C39" w:rsidP="00481B0A">
      <w:pPr>
        <w:numPr>
          <w:ilvl w:val="0"/>
          <w:numId w:val="7"/>
        </w:numPr>
        <w:jc w:val="both"/>
        <w:rPr>
          <w:b/>
          <w:bCs/>
        </w:rPr>
      </w:pPr>
      <w:proofErr w:type="spellStart"/>
      <w:r w:rsidRPr="008F6116">
        <w:rPr>
          <w:b/>
          <w:bCs/>
        </w:rPr>
        <w:t>Neighbor</w:t>
      </w:r>
      <w:proofErr w:type="spellEnd"/>
      <w:r w:rsidRPr="008F6116">
        <w:rPr>
          <w:b/>
          <w:bCs/>
        </w:rPr>
        <w:t xml:space="preserve"> Discovery</w:t>
      </w:r>
      <w:r w:rsidR="008F6116">
        <w:rPr>
          <w:b/>
          <w:bCs/>
        </w:rPr>
        <w:t xml:space="preserve"> </w:t>
      </w:r>
      <w:proofErr w:type="spellStart"/>
      <w:r w:rsidR="008F6116">
        <w:rPr>
          <w:b/>
          <w:bCs/>
        </w:rPr>
        <w:t>Protocol</w:t>
      </w:r>
      <w:proofErr w:type="spellEnd"/>
      <w:r w:rsidRPr="008F6116">
        <w:rPr>
          <w:b/>
          <w:bCs/>
        </w:rPr>
        <w:t xml:space="preserve">: </w:t>
      </w:r>
      <w:r w:rsidRPr="008F6116">
        <w:t xml:space="preserve">IPv6 usa este </w:t>
      </w:r>
      <w:r w:rsidR="008F6116" w:rsidRPr="008F6116">
        <w:t>protocol</w:t>
      </w:r>
      <w:r w:rsidR="008F6116">
        <w:t>o NDP</w:t>
      </w:r>
      <w:r w:rsidR="008F6116" w:rsidRPr="008F6116">
        <w:t>, e</w:t>
      </w:r>
      <w:r w:rsidR="008F6116">
        <w:t xml:space="preserve">l cual se encarga de reconocer a los diferentes equipos cercanos en la red, para configurarse solo combinando la información del prefijo de la red con el mensaje de anuncio del </w:t>
      </w:r>
      <w:proofErr w:type="spellStart"/>
      <w:r w:rsidR="008F6116">
        <w:t>router</w:t>
      </w:r>
      <w:proofErr w:type="spellEnd"/>
      <w:r w:rsidR="008F6116">
        <w:t xml:space="preserve"> y el ID del host de la dirección de su capa de enlace. Esto formará una dirección de 128 bytes. NDP ayuda bastante en 6LoWPAN debido a que simplifica enormemente la asignación de direcciones IP a muchos dispositivos. A pesar de esto, el protocolo está aún en proceso de adaptarse para redes limitadas.</w:t>
      </w:r>
    </w:p>
    <w:p w14:paraId="12F1A604" w14:textId="2A309E7F" w:rsidR="0096554F" w:rsidRPr="00C66854" w:rsidRDefault="0096554F" w:rsidP="00481B0A">
      <w:pPr>
        <w:numPr>
          <w:ilvl w:val="0"/>
          <w:numId w:val="7"/>
        </w:numPr>
        <w:jc w:val="both"/>
        <w:rPr>
          <w:b/>
          <w:bCs/>
        </w:rPr>
      </w:pPr>
      <w:r>
        <w:rPr>
          <w:b/>
          <w:bCs/>
        </w:rPr>
        <w:t xml:space="preserve">Redes con pérdidas: </w:t>
      </w:r>
      <w:r>
        <w:t>Debido a la movilidad, las interferencias, etc, estas limitadas redes, con enlaces inalámbricos, no son muy fiables. Esto implica</w:t>
      </w:r>
      <w:r w:rsidR="00C66854">
        <w:t xml:space="preserve"> un reto en el </w:t>
      </w:r>
      <w:r w:rsidR="00C66854">
        <w:lastRenderedPageBreak/>
        <w:t>enrutamiento debido a que se requiere una relativamente estable y lentamente variable topología de red.</w:t>
      </w:r>
    </w:p>
    <w:p w14:paraId="263D2FC7" w14:textId="0F5FBBBE" w:rsidR="00C66854" w:rsidRPr="008F6116" w:rsidRDefault="005F0FA1" w:rsidP="00481B0A">
      <w:pPr>
        <w:numPr>
          <w:ilvl w:val="0"/>
          <w:numId w:val="7"/>
        </w:numPr>
        <w:jc w:val="both"/>
        <w:rPr>
          <w:b/>
          <w:bCs/>
        </w:rPr>
      </w:pPr>
      <w:r>
        <w:rPr>
          <w:b/>
          <w:bCs/>
        </w:rPr>
        <w:t xml:space="preserve">Seguridad: </w:t>
      </w:r>
      <w:r>
        <w:t xml:space="preserve">En todo tipo de redes, la seguridad siempre es un asunto importante. En redes estándar TCP/IP, se usa seguridad </w:t>
      </w:r>
      <w:proofErr w:type="spellStart"/>
      <w:r>
        <w:t>end</w:t>
      </w:r>
      <w:proofErr w:type="spellEnd"/>
      <w:r>
        <w:t>-to-</w:t>
      </w:r>
      <w:proofErr w:type="spellStart"/>
      <w:r>
        <w:t>end</w:t>
      </w:r>
      <w:proofErr w:type="spellEnd"/>
      <w:r>
        <w:t xml:space="preserve">, como es el caso de </w:t>
      </w:r>
      <w:proofErr w:type="spellStart"/>
      <w:r>
        <w:t>IPSec</w:t>
      </w:r>
      <w:proofErr w:type="spellEnd"/>
      <w:r w:rsidR="006A7EFC">
        <w:t xml:space="preserve"> en la capa de red o en </w:t>
      </w:r>
      <w:proofErr w:type="spellStart"/>
      <w:r w:rsidR="006A7EFC">
        <w:t>Transport</w:t>
      </w:r>
      <w:proofErr w:type="spellEnd"/>
      <w:r w:rsidR="006A7EFC">
        <w:t xml:space="preserve"> </w:t>
      </w:r>
      <w:proofErr w:type="spellStart"/>
      <w:r w:rsidR="006A7EFC">
        <w:t>Layer</w:t>
      </w:r>
      <w:proofErr w:type="spellEnd"/>
      <w:r w:rsidR="006A7EFC">
        <w:t xml:space="preserve"> Security (TLS) en la capa de aplicación.</w:t>
      </w:r>
    </w:p>
    <w:p w14:paraId="16033C27" w14:textId="77777777" w:rsidR="00205760" w:rsidRPr="008F6116" w:rsidRDefault="00205760" w:rsidP="00205760"/>
    <w:p w14:paraId="274AFC9B" w14:textId="7ECA97A8" w:rsidR="00C90B7F" w:rsidRDefault="00FE62D5" w:rsidP="00976696">
      <w:pPr>
        <w:pStyle w:val="Ttulo3"/>
        <w:numPr>
          <w:ilvl w:val="2"/>
          <w:numId w:val="1"/>
        </w:numPr>
      </w:pPr>
      <w:bookmarkStart w:id="111" w:name="_Toc78302418"/>
      <w:r>
        <w:t>Implementaciones y aplicaciones para 6LoWPAN</w:t>
      </w:r>
      <w:r w:rsidR="009E3E14">
        <w:t xml:space="preserve"> </w:t>
      </w:r>
      <w:r w:rsidR="009E3E14">
        <w:fldChar w:fldCharType="begin" w:fldLock="1"/>
      </w:r>
      <w:r w:rsidR="00A40820">
        <w:instrText>ADDIN CSL_CITATION {"citationItems":[{"id":"ITEM-1","itemData":{"DOI":"10.1109/wicom.2011.6040344","ISBN":"9781424462520","abstract":"Wireless Sensor Network (WSN) is one of the key technologies of 21st century, while it is a very active and challenging research area. It seems that in the next coming year, thanks to 6LoWPAN, these wireless micro-sensors will be embedded in everywhere, because 6LoWPAN enables P2P connection between wireless nodes over IPv6. Nowadays different implementations of 6LoWPAN stacks are available so it is interesting to evaluate their performance in term of memory footprint and compliant with the RFC4919 and RFC4944. In this paper, we present a survey on the state-of-art of the current implementation of 6LoWPAN stacks such as uIP/Contiki, SICSlowpan, 6lowpancli, B6LoWPAN, BLIP, NanoStack and Jennic's stack. The key features of all these 6LoWPAN stacks will be established. Finally, we discuss the evolution of the current implementations of 6LoWPAN stacks. © 2011 IEEE.","author":[{"dropping-particle":"","family":"Chen","given":"Yibo","non-dropping-particle":"","parse-names":false,"suffix":""},{"dropping-particle":"","family":"Hou","given":"Kun Mean","non-dropping-particle":"","parse-names":false,"suffix":""},{"dropping-particle":"","family":"Zhou","given":"Haiying","non-dropping-particle":"","parse-names":false,"suffix":""},{"dropping-particle":"","family":"Shi","given":"Hong Ling","non-dropping-particle":"","parse-names":false,"suffix":""},{"dropping-particle":"","family":"Liu","given":"Xing","non-dropping-particle":"","parse-names":false,"suffix":""},{"dropping-particle":"","family":"Diao","given":"Xunxing","non-dropping-particle":"","parse-names":false,"suffix":""},{"dropping-particle":"","family":"Ding","given":"Hao","non-dropping-particle":"","parse-names":false,"suffix":""},{"dropping-particle":"","family":"Li","given":"Jian Jin","non-dropping-particle":"","parse-names":false,"suffix":""},{"dropping-particle":"","family":"Vaulx","given":"Christophe","non-dropping-particle":"De","parse-names":false,"suffix":""}],"container-title":"7th International Conference on Wireless Communications, Networking and Mobile Computing, WiCOM 2011","id":"ITEM-1","issued":{"date-parts":[["2011"]]},"page":"6-9","publisher":"IEEE","title":"6LoWPAN stacks: A survey","type":"article-journal"},"uris":["http://www.mendeley.com/documents/?uuid=7df1d9d3-f5ee-4578-9730-a75f8744c8fe"]},{"id":"ITEM-2","itemData":{"ISBN":"9780994988638","abstract":"This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Networks","id":"ITEM-2","issued":{"date-parts":[["2019"]]},"page":"357-361","title":"6LoWPAN overview and implementations","type":"article-journal"},"uris":["http://www.mendeley.com/documents/?uuid=5cc34b95-38b3-491a-9b8f-7085a4aa6efc"]}],"mendeley":{"formattedCitation":"[5], [7]","plainTextFormattedCitation":"[5], [7]","previouslyFormattedCitation":"[5], [7]"},"properties":{"noteIndex":0},"schema":"https://github.com/citation-style-language/schema/raw/master/csl-citation.json"}</w:instrText>
      </w:r>
      <w:r w:rsidR="009E3E14">
        <w:fldChar w:fldCharType="separate"/>
      </w:r>
      <w:r w:rsidR="00071A76" w:rsidRPr="00071A76">
        <w:rPr>
          <w:noProof/>
        </w:rPr>
        <w:t>[5], [7]</w:t>
      </w:r>
      <w:bookmarkEnd w:id="111"/>
      <w:r w:rsidR="009E3E14">
        <w:fldChar w:fldCharType="end"/>
      </w:r>
    </w:p>
    <w:p w14:paraId="0FA5971A" w14:textId="5EA26F33" w:rsidR="00FE62D5" w:rsidRDefault="00FE62D5" w:rsidP="00FE62D5"/>
    <w:p w14:paraId="1890ECED" w14:textId="21A085A5" w:rsidR="00FE62D5" w:rsidRDefault="00FE62D5" w:rsidP="00DA5DE0">
      <w:pPr>
        <w:jc w:val="both"/>
      </w:pPr>
      <w:r>
        <w:t>Actualmente, hay numerosas implementaciones de código abierto para 6LoWPAN</w:t>
      </w:r>
      <w:r w:rsidR="00DD2938">
        <w:t xml:space="preserve">. Las más populares son: </w:t>
      </w:r>
      <w:proofErr w:type="spellStart"/>
      <w:r w:rsidR="00DD2938">
        <w:t>Contiki</w:t>
      </w:r>
      <w:proofErr w:type="spellEnd"/>
      <w:r w:rsidR="00DD2938">
        <w:t xml:space="preserve">, </w:t>
      </w:r>
      <w:proofErr w:type="spellStart"/>
      <w:r w:rsidR="00DD2938">
        <w:t>TinyOs</w:t>
      </w:r>
      <w:proofErr w:type="spellEnd"/>
      <w:r w:rsidR="00DD2938">
        <w:t xml:space="preserve">, Linux y Thread (en especial el software </w:t>
      </w:r>
      <w:proofErr w:type="spellStart"/>
      <w:r w:rsidR="00DD2938">
        <w:t>OpenThread</w:t>
      </w:r>
      <w:proofErr w:type="spellEnd"/>
      <w:r w:rsidR="00DD2938">
        <w:t xml:space="preserve"> desarrollado por Google).</w:t>
      </w:r>
    </w:p>
    <w:p w14:paraId="2633DD97" w14:textId="2EC8AABF" w:rsidR="00DD2938" w:rsidRDefault="00DD2938" w:rsidP="00DA5DE0">
      <w:pPr>
        <w:jc w:val="both"/>
      </w:pPr>
    </w:p>
    <w:p w14:paraId="634B2066" w14:textId="239DEA4B" w:rsidR="00DD2938" w:rsidRDefault="009E3E14" w:rsidP="00DA5DE0">
      <w:pPr>
        <w:pStyle w:val="Ttulo4"/>
        <w:numPr>
          <w:ilvl w:val="3"/>
          <w:numId w:val="1"/>
        </w:numPr>
        <w:jc w:val="both"/>
      </w:pPr>
      <w:bookmarkStart w:id="112" w:name="_Toc78302419"/>
      <w:proofErr w:type="spellStart"/>
      <w:r>
        <w:t>Contiki</w:t>
      </w:r>
      <w:bookmarkEnd w:id="112"/>
      <w:proofErr w:type="spellEnd"/>
    </w:p>
    <w:p w14:paraId="7C320513" w14:textId="25F9B532" w:rsidR="009E3E14" w:rsidRDefault="009E3E14" w:rsidP="00DA5DE0">
      <w:pPr>
        <w:jc w:val="both"/>
      </w:pPr>
    </w:p>
    <w:p w14:paraId="17F87812" w14:textId="77777777" w:rsidR="00060628" w:rsidRDefault="009E3E14" w:rsidP="00DA5DE0">
      <w:pPr>
        <w:jc w:val="both"/>
      </w:pPr>
      <w:proofErr w:type="spellStart"/>
      <w:r>
        <w:t>Contiki</w:t>
      </w:r>
      <w:proofErr w:type="spellEnd"/>
      <w:r>
        <w:t xml:space="preserve"> es un sistema operativo hibrido basado en Unix</w:t>
      </w:r>
      <w:r w:rsidR="00DA5DE0">
        <w:t xml:space="preserve">. </w:t>
      </w:r>
      <w:proofErr w:type="spellStart"/>
      <w:r w:rsidR="00DA5DE0">
        <w:t>Contiki</w:t>
      </w:r>
      <w:proofErr w:type="spellEnd"/>
      <w:r w:rsidR="00DA5DE0">
        <w:t xml:space="preserve"> es de código abierto, muy portable y con capacidad de multitarea y control de eventos, el cuál fue pensado para una eficiencia en memoria en sistemas de redes embebidos y redes de sensores inalámbricos. Puede estar en nodos</w:t>
      </w:r>
      <w:r w:rsidR="00060628">
        <w:t xml:space="preserve"> con capacidades de memoria tan baja como 20 KB</w:t>
      </w:r>
      <w:r w:rsidR="00DA5DE0">
        <w:t xml:space="preserve"> </w:t>
      </w:r>
      <w:r w:rsidR="00060628">
        <w:t xml:space="preserve">en RAM y 100 KB en ROM. </w:t>
      </w:r>
      <w:proofErr w:type="spellStart"/>
      <w:r w:rsidR="00060628">
        <w:t>Contiki</w:t>
      </w:r>
      <w:proofErr w:type="spellEnd"/>
      <w:r w:rsidR="00060628">
        <w:t xml:space="preserve"> permite comunicaciones IP, pudiendo tanto IPv4 e IPv6.</w:t>
      </w:r>
    </w:p>
    <w:p w14:paraId="7E166350" w14:textId="6DBA5ABB" w:rsidR="0084406A" w:rsidRDefault="00060628" w:rsidP="002176BA">
      <w:pPr>
        <w:jc w:val="both"/>
      </w:pPr>
      <w:r>
        <w:t>Gracias a la multitarea y manejo de eventos</w:t>
      </w:r>
      <w:r w:rsidR="002176BA">
        <w:t xml:space="preserve">, se soporta una carga dinámica y reemplazamiento de servicios o programas individualmente. La arquitectura utilizada es la mostrada en la siguiente imagen: </w:t>
      </w:r>
    </w:p>
    <w:p w14:paraId="71EF02A9" w14:textId="77777777" w:rsidR="002176BA" w:rsidRDefault="002176BA" w:rsidP="002176BA">
      <w:pPr>
        <w:keepNext/>
        <w:jc w:val="center"/>
      </w:pPr>
      <w:r>
        <w:rPr>
          <w:noProof/>
        </w:rPr>
        <w:drawing>
          <wp:inline distT="0" distB="0" distL="0" distR="0" wp14:anchorId="7CC255A1" wp14:editId="3B99E8BC">
            <wp:extent cx="2753960" cy="2924089"/>
            <wp:effectExtent l="0" t="0" r="889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90854" cy="2963262"/>
                    </a:xfrm>
                    <a:prstGeom prst="rect">
                      <a:avLst/>
                    </a:prstGeom>
                  </pic:spPr>
                </pic:pic>
              </a:graphicData>
            </a:graphic>
          </wp:inline>
        </w:drawing>
      </w:r>
    </w:p>
    <w:p w14:paraId="2137A70E" w14:textId="2FC74EB7" w:rsidR="002176BA" w:rsidRPr="00030CC2" w:rsidRDefault="002176BA" w:rsidP="002176BA">
      <w:pPr>
        <w:pStyle w:val="TDC3"/>
        <w:jc w:val="center"/>
        <w:rPr>
          <w:rFonts w:eastAsiaTheme="minorHAnsi" w:cstheme="minorBidi"/>
          <w:i/>
          <w:iCs/>
          <w:color w:val="44546A" w:themeColor="text2"/>
          <w:sz w:val="18"/>
          <w:szCs w:val="18"/>
          <w:lang w:eastAsia="en-US"/>
        </w:rPr>
      </w:pPr>
      <w:bookmarkStart w:id="113" w:name="_Toc78302508"/>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2</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Arquitectura en </w:t>
      </w:r>
      <w:proofErr w:type="spellStart"/>
      <w:r w:rsidRPr="00030CC2">
        <w:rPr>
          <w:rFonts w:eastAsiaTheme="minorHAnsi" w:cstheme="minorBidi"/>
          <w:i/>
          <w:iCs/>
          <w:color w:val="44546A" w:themeColor="text2"/>
          <w:sz w:val="18"/>
          <w:szCs w:val="18"/>
          <w:lang w:eastAsia="en-US"/>
        </w:rPr>
        <w:t>Contiki</w:t>
      </w:r>
      <w:proofErr w:type="spellEnd"/>
      <w:r w:rsidR="00D22E5A" w:rsidRPr="00030CC2">
        <w:rPr>
          <w:rFonts w:eastAsiaTheme="minorHAnsi" w:cstheme="minorBidi"/>
          <w:i/>
          <w:iCs/>
          <w:color w:val="44546A" w:themeColor="text2"/>
          <w:sz w:val="18"/>
          <w:szCs w:val="18"/>
          <w:lang w:eastAsia="en-US"/>
        </w:rPr>
        <w:t xml:space="preserve"> </w:t>
      </w:r>
      <w:r w:rsidR="00D22E5A" w:rsidRPr="00030CC2">
        <w:rPr>
          <w:rFonts w:eastAsiaTheme="minorHAnsi" w:cstheme="minorBidi"/>
          <w:i/>
          <w:iCs/>
          <w:color w:val="44546A" w:themeColor="text2"/>
          <w:sz w:val="18"/>
          <w:szCs w:val="18"/>
          <w:lang w:eastAsia="en-US"/>
        </w:rPr>
        <w:fldChar w:fldCharType="begin" w:fldLock="1"/>
      </w:r>
      <w:r w:rsidR="00A40820" w:rsidRPr="00030CC2">
        <w:rPr>
          <w:rFonts w:eastAsiaTheme="minorHAnsi" w:cstheme="minorBidi"/>
          <w:i/>
          <w:iCs/>
          <w:color w:val="44546A" w:themeColor="text2"/>
          <w:sz w:val="18"/>
          <w:szCs w:val="18"/>
          <w:lang w:eastAsia="en-US"/>
        </w:rPr>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rsidR="00D22E5A" w:rsidRPr="00030CC2">
        <w:rPr>
          <w:rFonts w:eastAsiaTheme="minorHAnsi" w:cstheme="minorBidi"/>
          <w:i/>
          <w:iCs/>
          <w:color w:val="44546A" w:themeColor="text2"/>
          <w:sz w:val="18"/>
          <w:szCs w:val="18"/>
          <w:lang w:eastAsia="en-US"/>
        </w:rPr>
        <w:fldChar w:fldCharType="separate"/>
      </w:r>
      <w:r w:rsidR="00071A76" w:rsidRPr="00030CC2">
        <w:rPr>
          <w:rFonts w:eastAsiaTheme="minorHAnsi" w:cstheme="minorBidi"/>
          <w:i/>
          <w:iCs/>
          <w:color w:val="44546A" w:themeColor="text2"/>
          <w:sz w:val="18"/>
          <w:szCs w:val="18"/>
          <w:lang w:eastAsia="en-US"/>
        </w:rPr>
        <w:t>[7]</w:t>
      </w:r>
      <w:bookmarkEnd w:id="113"/>
      <w:r w:rsidR="00D22E5A" w:rsidRPr="00030CC2">
        <w:rPr>
          <w:rFonts w:eastAsiaTheme="minorHAnsi" w:cstheme="minorBidi"/>
          <w:i/>
          <w:iCs/>
          <w:color w:val="44546A" w:themeColor="text2"/>
          <w:sz w:val="18"/>
          <w:szCs w:val="18"/>
          <w:lang w:eastAsia="en-US"/>
        </w:rPr>
        <w:fldChar w:fldCharType="end"/>
      </w:r>
    </w:p>
    <w:p w14:paraId="6F32A7E0" w14:textId="055F3430" w:rsidR="002176BA" w:rsidRDefault="002176BA" w:rsidP="002176BA"/>
    <w:p w14:paraId="3061DA00" w14:textId="2DE26667" w:rsidR="002176BA" w:rsidRDefault="002176BA" w:rsidP="002176BA"/>
    <w:p w14:paraId="617F4BDE" w14:textId="65AC2783" w:rsidR="002176BA" w:rsidRDefault="0019792C" w:rsidP="002176BA">
      <w:pPr>
        <w:pStyle w:val="Ttulo4"/>
        <w:numPr>
          <w:ilvl w:val="3"/>
          <w:numId w:val="1"/>
        </w:numPr>
      </w:pPr>
      <w:bookmarkStart w:id="114" w:name="_Toc78302420"/>
      <w:proofErr w:type="spellStart"/>
      <w:r>
        <w:lastRenderedPageBreak/>
        <w:t>TinyOS</w:t>
      </w:r>
      <w:bookmarkEnd w:id="114"/>
      <w:proofErr w:type="spellEnd"/>
    </w:p>
    <w:p w14:paraId="4B5B7D24" w14:textId="0FDCAD5A" w:rsidR="0019792C" w:rsidRDefault="0019792C" w:rsidP="0019792C"/>
    <w:p w14:paraId="1FF31AA2" w14:textId="6A3BCE05" w:rsidR="0019792C" w:rsidRDefault="0019792C" w:rsidP="00E81C6C">
      <w:pPr>
        <w:jc w:val="both"/>
      </w:pPr>
      <w:r>
        <w:t xml:space="preserve">Otro sistema basado en Unix, pensado para dispositivos limitados y de baja potencia. </w:t>
      </w:r>
      <w:proofErr w:type="spellStart"/>
      <w:r w:rsidRPr="00E237D9">
        <w:rPr>
          <w:lang w:val="en-GB"/>
        </w:rPr>
        <w:t>TinyOs</w:t>
      </w:r>
      <w:proofErr w:type="spellEnd"/>
      <w:r w:rsidRPr="00E237D9">
        <w:rPr>
          <w:lang w:val="en-GB"/>
        </w:rPr>
        <w:t xml:space="preserve"> </w:t>
      </w:r>
      <w:r w:rsidR="00E81C6C" w:rsidRPr="00E237D9">
        <w:rPr>
          <w:lang w:val="en-GB"/>
        </w:rPr>
        <w:t xml:space="preserve">2.X </w:t>
      </w:r>
      <w:proofErr w:type="spellStart"/>
      <w:r w:rsidR="00E81C6C" w:rsidRPr="00E237D9">
        <w:rPr>
          <w:lang w:val="en-GB"/>
        </w:rPr>
        <w:t>soporta</w:t>
      </w:r>
      <w:proofErr w:type="spellEnd"/>
      <w:r w:rsidR="00E81C6C" w:rsidRPr="00E237D9">
        <w:rPr>
          <w:lang w:val="en-GB"/>
        </w:rPr>
        <w:t xml:space="preserve"> 6LoWPAN gracias a BLIP (</w:t>
      </w:r>
      <w:r w:rsidR="00E81C6C" w:rsidRPr="00E237D9">
        <w:rPr>
          <w:i/>
          <w:iCs/>
          <w:lang w:val="en-GB"/>
        </w:rPr>
        <w:t xml:space="preserve">Berkeley Low-power IP stack). </w:t>
      </w:r>
      <w:r w:rsidR="00E81C6C" w:rsidRPr="00E81C6C">
        <w:t>BLIP es la pila de 6LoWPAN más avanzada en cuanto a funcionalidades.</w:t>
      </w:r>
      <w:r w:rsidR="00195505">
        <w:t xml:space="preserve"> Implementa las características básicas definidas en RFC4844, como compresión de la cabecera, fragmentación y direccionamiento, incluyendo también ICMPv6 y paquetes UDP. BLIP implementa también </w:t>
      </w:r>
      <w:r w:rsidR="00195505">
        <w:rPr>
          <w:i/>
          <w:iCs/>
        </w:rPr>
        <w:t xml:space="preserve">Descubrimiento de vecinos o </w:t>
      </w:r>
      <w:proofErr w:type="spellStart"/>
      <w:r w:rsidR="00195505">
        <w:rPr>
          <w:i/>
          <w:iCs/>
        </w:rPr>
        <w:t>Neighbor</w:t>
      </w:r>
      <w:proofErr w:type="spellEnd"/>
      <w:r w:rsidR="00195505">
        <w:rPr>
          <w:i/>
          <w:iCs/>
        </w:rPr>
        <w:t xml:space="preserve"> Discovery</w:t>
      </w:r>
      <w:r w:rsidR="00195505">
        <w:t>, en una versión reducida</w:t>
      </w:r>
      <w:r w:rsidR="00205760">
        <w:t xml:space="preserve">, configurar una dirección local de enlace en el arranque de los nodos y una dirección global si se recibe el anuncio del enrutador. </w:t>
      </w:r>
    </w:p>
    <w:p w14:paraId="135B8384" w14:textId="61ADF655" w:rsidR="00205760" w:rsidRDefault="00205760" w:rsidP="00E81C6C">
      <w:pPr>
        <w:jc w:val="both"/>
      </w:pPr>
      <w:r>
        <w:t>En comparación con versiones anteriores, BLIP soporta redes de malla.</w:t>
      </w:r>
    </w:p>
    <w:p w14:paraId="69CFF4DE" w14:textId="69F1C841" w:rsidR="00C103C9" w:rsidRDefault="00C103C9" w:rsidP="00E81C6C">
      <w:pPr>
        <w:jc w:val="both"/>
      </w:pPr>
    </w:p>
    <w:p w14:paraId="7151FB46" w14:textId="7ED7FD8E" w:rsidR="0019792C" w:rsidRDefault="00C103C9" w:rsidP="00C103C9">
      <w:pPr>
        <w:pStyle w:val="Ttulo4"/>
        <w:numPr>
          <w:ilvl w:val="3"/>
          <w:numId w:val="1"/>
        </w:numPr>
      </w:pPr>
      <w:bookmarkStart w:id="115" w:name="_Toc78302421"/>
      <w:r>
        <w:t>Thread</w:t>
      </w:r>
      <w:bookmarkEnd w:id="115"/>
    </w:p>
    <w:p w14:paraId="3F273822" w14:textId="5EA13A74" w:rsidR="00C103C9" w:rsidRDefault="00C103C9" w:rsidP="00C103C9">
      <w:commentRangeStart w:id="116"/>
    </w:p>
    <w:p w14:paraId="6A4C66A1" w14:textId="72E51CD1" w:rsidR="00C103C9" w:rsidRPr="00514EED" w:rsidRDefault="00C103C9" w:rsidP="00C103C9">
      <w:pPr>
        <w:rPr>
          <w:rFonts w:eastAsiaTheme="majorEastAsia" w:cstheme="majorBidi"/>
          <w:color w:val="2F5496" w:themeColor="accent1" w:themeShade="BF"/>
          <w:sz w:val="28"/>
          <w:szCs w:val="26"/>
        </w:rPr>
      </w:pPr>
      <w:r>
        <w:t xml:space="preserve">Ver </w:t>
      </w:r>
      <w:r w:rsidR="0060384B" w:rsidRPr="00514EED">
        <w:rPr>
          <w:rFonts w:eastAsiaTheme="majorEastAsia" w:cstheme="majorBidi"/>
          <w:color w:val="2F5496" w:themeColor="accent1" w:themeShade="BF"/>
          <w:sz w:val="28"/>
          <w:szCs w:val="26"/>
        </w:rPr>
        <w:fldChar w:fldCharType="begin"/>
      </w:r>
      <w:r w:rsidR="0060384B" w:rsidRPr="00514EED">
        <w:rPr>
          <w:rFonts w:eastAsiaTheme="majorEastAsia" w:cstheme="majorBidi"/>
          <w:color w:val="2F5496" w:themeColor="accent1" w:themeShade="BF"/>
          <w:sz w:val="28"/>
          <w:szCs w:val="26"/>
        </w:rPr>
        <w:instrText xml:space="preserve"> HYPERLINK  \l "_THREAD" </w:instrText>
      </w:r>
      <w:r w:rsidR="0060384B" w:rsidRPr="00514EED">
        <w:rPr>
          <w:rFonts w:eastAsiaTheme="majorEastAsia" w:cstheme="majorBidi"/>
          <w:color w:val="2F5496" w:themeColor="accent1" w:themeShade="BF"/>
          <w:sz w:val="28"/>
          <w:szCs w:val="26"/>
        </w:rPr>
        <w:fldChar w:fldCharType="separate"/>
      </w:r>
      <w:r w:rsidRPr="00514EED">
        <w:rPr>
          <w:rFonts w:eastAsiaTheme="majorEastAsia" w:cstheme="majorBidi"/>
          <w:color w:val="2F5496" w:themeColor="accent1" w:themeShade="BF"/>
          <w:sz w:val="28"/>
          <w:szCs w:val="26"/>
        </w:rPr>
        <w:t>apartado 2.3.</w:t>
      </w:r>
    </w:p>
    <w:p w14:paraId="7F21B759" w14:textId="371A6C68" w:rsidR="0060384B" w:rsidRPr="00514EED" w:rsidRDefault="0060384B">
      <w:pPr>
        <w:rPr>
          <w:rFonts w:eastAsiaTheme="majorEastAsia" w:cstheme="majorBidi"/>
          <w:color w:val="2F5496" w:themeColor="accent1" w:themeShade="BF"/>
          <w:sz w:val="28"/>
          <w:szCs w:val="26"/>
        </w:rPr>
      </w:pPr>
      <w:r w:rsidRPr="00514EED">
        <w:rPr>
          <w:rFonts w:eastAsiaTheme="majorEastAsia" w:cstheme="majorBidi"/>
          <w:color w:val="2F5496" w:themeColor="accent1" w:themeShade="BF"/>
          <w:sz w:val="28"/>
          <w:szCs w:val="26"/>
        </w:rPr>
        <w:br w:type="page"/>
      </w:r>
    </w:p>
    <w:p w14:paraId="4FE007EA" w14:textId="066EC1A2" w:rsidR="00C103C9" w:rsidRDefault="001065B5" w:rsidP="001065B5">
      <w:pPr>
        <w:pStyle w:val="Ttulo1"/>
        <w:numPr>
          <w:ilvl w:val="0"/>
          <w:numId w:val="1"/>
        </w:numPr>
        <w:pPrChange w:id="117" w:author="JORGE CONTRERAS ORTIZ" w:date="2021-09-02T17:07:00Z">
          <w:pPr>
            <w:pStyle w:val="Ttulo2"/>
            <w:numPr>
              <w:ilvl w:val="1"/>
              <w:numId w:val="1"/>
            </w:numPr>
            <w:ind w:left="1080" w:hanging="720"/>
          </w:pPr>
        </w:pPrChange>
      </w:pPr>
      <w:bookmarkStart w:id="118" w:name="_THREAD"/>
      <w:bookmarkStart w:id="119" w:name="_Toc78302422"/>
      <w:bookmarkEnd w:id="118"/>
      <w:ins w:id="120" w:author="JORGE CONTRERAS ORTIZ" w:date="2021-09-02T17:07:00Z">
        <w:r>
          <w:lastRenderedPageBreak/>
          <w:t xml:space="preserve">ANALISIS TECNOLOGÍA </w:t>
        </w:r>
      </w:ins>
      <w:r w:rsidR="00C103C9" w:rsidRPr="00514EED">
        <w:t>TH</w:t>
      </w:r>
      <w:r w:rsidR="0060384B" w:rsidRPr="00514EED">
        <w:fldChar w:fldCharType="end"/>
      </w:r>
      <w:commentRangeEnd w:id="116"/>
      <w:r w:rsidR="00B77F4E">
        <w:rPr>
          <w:rStyle w:val="Refdecomentario"/>
          <w:rFonts w:eastAsiaTheme="minorHAnsi" w:cstheme="minorBidi"/>
          <w:color w:val="auto"/>
        </w:rPr>
        <w:commentReference w:id="116"/>
      </w:r>
      <w:r w:rsidR="00C103C9">
        <w:t>READ</w:t>
      </w:r>
      <w:bookmarkEnd w:id="119"/>
      <w:r w:rsidR="006D272C">
        <w:t xml:space="preserve"> </w:t>
      </w:r>
    </w:p>
    <w:p w14:paraId="43BF9156" w14:textId="2705CF43" w:rsidR="006D272C" w:rsidRDefault="006D272C" w:rsidP="006D272C"/>
    <w:p w14:paraId="20AB752E" w14:textId="1F88CA91" w:rsidR="00F742AE" w:rsidRDefault="00D17CBA" w:rsidP="00191491">
      <w:pPr>
        <w:jc w:val="both"/>
      </w:pPr>
      <w:r>
        <w:t>Thread es una especificación IoT gratuita</w:t>
      </w:r>
      <w:r w:rsidR="00F742AE">
        <w:t>, con redes en malla,</w:t>
      </w:r>
      <w:r>
        <w:t xml:space="preserve"> basada en 6LoWPAN</w:t>
      </w:r>
      <w:r w:rsidR="00F742AE">
        <w:t xml:space="preserve"> y en IPv6 </w:t>
      </w:r>
      <w:r w:rsidR="00F742AE">
        <w:fldChar w:fldCharType="begin" w:fldLock="1"/>
      </w:r>
      <w:r w:rsidR="00A40820">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mendeley":{"formattedCitation":"[8]","plainTextFormattedCitation":"[8]","previouslyFormattedCitation":"[8]"},"properties":{"noteIndex":0},"schema":"https://github.com/citation-style-language/schema/raw/master/csl-citation.json"}</w:instrText>
      </w:r>
      <w:r w:rsidR="00F742AE">
        <w:fldChar w:fldCharType="separate"/>
      </w:r>
      <w:r w:rsidR="00071A76" w:rsidRPr="00071A76">
        <w:rPr>
          <w:noProof/>
        </w:rPr>
        <w:t>[8]</w:t>
      </w:r>
      <w:r w:rsidR="00F742AE">
        <w:fldChar w:fldCharType="end"/>
      </w:r>
      <w:r w:rsidR="00191491">
        <w:t xml:space="preserve">. Esta ha sido desarrollada por empresas como Samsung, Google y muchas otras grandes compañías. Como se indica en la especificación THREAD </w:t>
      </w:r>
      <w:r w:rsidR="00191491">
        <w:fldChar w:fldCharType="begin" w:fldLock="1"/>
      </w:r>
      <w:r w:rsidR="00A40820">
        <w:instrText>ADDIN CSL_CITATION {"citationItems":[{"id":"ITEM-1","itemData":{"author":[{"dropping-particle":"","family":"Thread Group","given":"","non-dropping-particle":"","parse-names":false,"suffix":""}],"id":"ITEM-1","issued":{"date-parts":[["2017"]]},"publisher":"Thread Group","title":"Thread 1.1. 1 Specification","type":"article"},"uris":["http://www.mendeley.com/documents/?uuid=691f9c7a-e0c1-4f56-98fe-1978ab19a59f"]}],"mendeley":{"formattedCitation":"[9]","plainTextFormattedCitation":"[9]","previouslyFormattedCitation":"[9]"},"properties":{"noteIndex":0},"schema":"https://github.com/citation-style-language/schema/raw/master/csl-citation.json"}</w:instrText>
      </w:r>
      <w:r w:rsidR="00191491">
        <w:fldChar w:fldCharType="separate"/>
      </w:r>
      <w:r w:rsidR="00071A76" w:rsidRPr="00071A76">
        <w:rPr>
          <w:noProof/>
        </w:rPr>
        <w:t>[9]</w:t>
      </w:r>
      <w:r w:rsidR="00191491">
        <w:fldChar w:fldCharType="end"/>
      </w:r>
      <w:r w:rsidR="00191491">
        <w:t>, este protocolo es un estándar abierto para comunicaciones inalámbricas dispositivo a dispositivo, económico, de baja potencia y fiable.</w:t>
      </w:r>
      <w:r w:rsidR="00F742AE">
        <w:t xml:space="preserve"> </w:t>
      </w:r>
      <w:r w:rsidR="00F742AE">
        <w:fldChar w:fldCharType="begin" w:fldLock="1"/>
      </w:r>
      <w:r w:rsidR="00A40820">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rsidR="00F742AE">
        <w:fldChar w:fldCharType="separate"/>
      </w:r>
      <w:r w:rsidR="00071A76" w:rsidRPr="00071A76">
        <w:rPr>
          <w:noProof/>
        </w:rPr>
        <w:t>[7]</w:t>
      </w:r>
      <w:r w:rsidR="00F742AE">
        <w:fldChar w:fldCharType="end"/>
      </w:r>
    </w:p>
    <w:p w14:paraId="65755DE3" w14:textId="12C6EAD5" w:rsidR="00F742AE" w:rsidRDefault="00F742AE" w:rsidP="00F742AE">
      <w:pPr>
        <w:pStyle w:val="Ttulo3"/>
        <w:numPr>
          <w:ilvl w:val="2"/>
          <w:numId w:val="1"/>
        </w:numPr>
      </w:pPr>
      <w:bookmarkStart w:id="121" w:name="_Toc78302423"/>
      <w:r>
        <w:t>Introducción a Redes THREAD</w:t>
      </w:r>
      <w:r w:rsidR="006B52EB">
        <w:t xml:space="preserve"> </w:t>
      </w:r>
      <w:r w:rsidR="006B52EB">
        <w:fldChar w:fldCharType="begin" w:fldLock="1"/>
      </w:r>
      <w:r w:rsidR="00A40820">
        <w:instrText>ADDIN CSL_CITATION {"citationItems":[{"id":"ITEM-1","itemData":{"author":[{"dropping-particle":"","family":"Kirale","given":"","non-dropping-particle":"","parse-names":false,"suffix":""}],"id":"ITEM-1","issued":{"date-parts":[["0"]]},"page":"1-17","title":"KTWM102 Thread NCP module","type":"article"},"uris":["http://www.mendeley.com/documents/?uuid=895b19a1-937e-4fea-9d30-3722d283389b"]},{"id":"ITEM-2","itemData":{"author":[{"dropping-particle":"","family":"Kirale","given":"","non-dropping-particle":"","parse-names":false,"suffix":""}],"collection-title":"2","id":"ITEM-2","issued":{"date-parts":[["2019"]]},"title":"Kirale Command-Line Shell","type":"article-journal"},"uris":["http://www.mendeley.com/documents/?uuid=82be5139-33e2-4a2a-bbc0-9a5bd58a2f22"]},{"id":"ITEM-3","itemData":{"DOI":"10.1109/W-FiCloud.2018.00013","ISBN":"9781538678107","abstract":"the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2018","id":"ITEM-3","issued":{"date-parts":[["2018"]]},"page":"42-47","publisher":"IEEE","title":"IEEE 802.15.4 thread mesh network - Data transmission in harsh environment","type":"article-journal"},"uris":["http://www.mendeley.com/documents/?uuid=898c70a8-1604-47c5-bbd3-c51dc30d63e7"]},{"id":"ITEM-4","itemData":{"DOI":"10.1109/GreenTech.2018.00037","ISBN":"9781538651834","ISSN":"21665478","abstract":"Thread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Conference","id":"ITEM-4","issued":{"date-parts":[["2018"]]},"page":"161-167","publisher":"IEEE","title":"Thread: An IoT protocol","type":"article-journal","volume":"2018-April"},"uris":["http://www.mendeley.com/documents/?uuid=4bc0a1a9-4aee-4ffe-97f5-38e26c89fdf5"]}],"mendeley":{"formattedCitation":"[8], [10]–[12]","plainTextFormattedCitation":"[8], [10]–[12]","previouslyFormattedCitation":"[8], [10]–[12]"},"properties":{"noteIndex":0},"schema":"https://github.com/citation-style-language/schema/raw/master/csl-citation.json"}</w:instrText>
      </w:r>
      <w:r w:rsidR="006B52EB">
        <w:fldChar w:fldCharType="separate"/>
      </w:r>
      <w:r w:rsidR="00071A76" w:rsidRPr="00071A76">
        <w:rPr>
          <w:noProof/>
        </w:rPr>
        <w:t>[8], [10]–[12]</w:t>
      </w:r>
      <w:bookmarkEnd w:id="121"/>
      <w:r w:rsidR="006B52EB">
        <w:fldChar w:fldCharType="end"/>
      </w:r>
    </w:p>
    <w:p w14:paraId="1665FE89" w14:textId="61E28F41" w:rsidR="006B52EB" w:rsidRDefault="006B52EB" w:rsidP="006B52EB"/>
    <w:p w14:paraId="4B9EA760" w14:textId="6E6D37AB" w:rsidR="006B52EB" w:rsidRDefault="006B52EB" w:rsidP="00F744FD">
      <w:pPr>
        <w:jc w:val="both"/>
      </w:pPr>
      <w:r>
        <w:t>Thread está específicamente diseñado para ambientes donde es necesario o deseado una red basada en comunicaciones IP y, además, se permite una variedad</w:t>
      </w:r>
      <w:r w:rsidR="00F744FD">
        <w:t xml:space="preserve"> de capas de aplicación a ser usadas.</w:t>
      </w:r>
    </w:p>
    <w:p w14:paraId="08B2C2C6" w14:textId="2765D6E8" w:rsidR="00F744FD" w:rsidRDefault="00F744FD" w:rsidP="00F744FD">
      <w:pPr>
        <w:jc w:val="both"/>
      </w:pPr>
      <w:r>
        <w:t xml:space="preserve">Las características </w:t>
      </w:r>
      <w:r w:rsidR="00644FEE">
        <w:t>generales</w:t>
      </w:r>
      <w:r>
        <w:t xml:space="preserve"> de</w:t>
      </w:r>
      <w:r w:rsidR="00644FEE">
        <w:t>l protocolo y las redes</w:t>
      </w:r>
      <w:r>
        <w:t xml:space="preserve"> Thread son</w:t>
      </w:r>
      <w:r w:rsidR="00BD468C">
        <w:t xml:space="preserve"> </w:t>
      </w:r>
      <w:r w:rsidR="00BD468C">
        <w:fldChar w:fldCharType="begin" w:fldLock="1"/>
      </w:r>
      <w:r w:rsidR="00A40820">
        <w:instrText>ADDIN CSL_CITATION {"citationItems":[{"id":"ITEM-1","itemData":{"author":[{"dropping-particle":"","family":"Kirale","given":"","non-dropping-particle":"","parse-names":false,"suffix":""}],"id":"ITEM-1","issued":{"date-parts":[["0"]]},"page":"1-17","title":"KTWM102 Thread NCP module","type":"article"},"uris":["http://www.mendeley.com/documents/?uuid=895b19a1-937e-4fea-9d30-3722d283389b"]}],"mendeley":{"formattedCitation":"[10]","plainTextFormattedCitation":"[10]","previouslyFormattedCitation":"[10]"},"properties":{"noteIndex":0},"schema":"https://github.com/citation-style-language/schema/raw/master/csl-citation.json"}</w:instrText>
      </w:r>
      <w:r w:rsidR="00BD468C">
        <w:fldChar w:fldCharType="separate"/>
      </w:r>
      <w:r w:rsidR="00071A76" w:rsidRPr="00071A76">
        <w:rPr>
          <w:noProof/>
        </w:rPr>
        <w:t>[10]</w:t>
      </w:r>
      <w:r w:rsidR="00BD468C">
        <w:fldChar w:fldCharType="end"/>
      </w:r>
      <w:r>
        <w:t>:</w:t>
      </w:r>
    </w:p>
    <w:p w14:paraId="7DF293D3" w14:textId="5E9B3DFA" w:rsidR="00F744FD" w:rsidRDefault="00F744FD" w:rsidP="00481B0A">
      <w:pPr>
        <w:numPr>
          <w:ilvl w:val="0"/>
          <w:numId w:val="8"/>
        </w:numPr>
        <w:jc w:val="both"/>
      </w:pPr>
      <w:r>
        <w:rPr>
          <w:b/>
          <w:bCs/>
        </w:rPr>
        <w:t>Simplicidad</w:t>
      </w:r>
      <w:r w:rsidR="00BD468C">
        <w:rPr>
          <w:b/>
          <w:bCs/>
        </w:rPr>
        <w:t xml:space="preserve">. </w:t>
      </w:r>
      <w:r w:rsidR="000D74F2">
        <w:t>La instalación de la red, la puesta en marcha y la operativa son muy simples. Esto se debe a que los protocolos fluidos para formar, unir y mantener una red Thread permiten una autoconfiguración y arreglar problemas de enrutado a la vez que ocurren.</w:t>
      </w:r>
    </w:p>
    <w:p w14:paraId="5FB44704" w14:textId="4AEBC15A" w:rsidR="00BD468C" w:rsidRDefault="00BD468C" w:rsidP="00481B0A">
      <w:pPr>
        <w:numPr>
          <w:ilvl w:val="0"/>
          <w:numId w:val="8"/>
        </w:numPr>
        <w:jc w:val="both"/>
      </w:pPr>
      <w:r>
        <w:rPr>
          <w:b/>
          <w:bCs/>
        </w:rPr>
        <w:t>Seguridad.</w:t>
      </w:r>
      <w:r>
        <w:t xml:space="preserve"> No se permite unirse a dispositivos a una red Thread si no están autorizados. Todas las comunicaciones están encriptadas y seguras.</w:t>
      </w:r>
    </w:p>
    <w:p w14:paraId="4C961F8F" w14:textId="6B6C71F1" w:rsidR="00BD468C" w:rsidRDefault="00BD468C" w:rsidP="00481B0A">
      <w:pPr>
        <w:numPr>
          <w:ilvl w:val="0"/>
          <w:numId w:val="8"/>
        </w:numPr>
        <w:jc w:val="both"/>
      </w:pPr>
      <w:r>
        <w:rPr>
          <w:b/>
          <w:bCs/>
        </w:rPr>
        <w:t xml:space="preserve">Redes pequeñas y grandes. </w:t>
      </w:r>
      <w:r>
        <w:t>La cantidad de nodos conectados puede variar entre unos pocos y cientos de dispositivos comunicándose sin problemas. Esto se debe a que la capa de red está diseñada para opti</w:t>
      </w:r>
      <w:r w:rsidR="006B2311">
        <w:t>mizar el uso de la red en función del uso esperado.</w:t>
      </w:r>
    </w:p>
    <w:p w14:paraId="3A5C0E35" w14:textId="01537E05" w:rsidR="006B2311" w:rsidRDefault="006B2311" w:rsidP="00481B0A">
      <w:pPr>
        <w:numPr>
          <w:ilvl w:val="0"/>
          <w:numId w:val="8"/>
        </w:numPr>
        <w:jc w:val="both"/>
      </w:pPr>
      <w:r>
        <w:rPr>
          <w:b/>
          <w:bCs/>
        </w:rPr>
        <w:t>Rango.</w:t>
      </w:r>
      <w:r>
        <w:t xml:space="preserve"> Los típicos dispositivos junto con una red en malla pueden dar rango suficiente para cubrir una casa. La tecnología de propagación del espectro, se usa en la capa física para tener una buena inmunidad a interferencias.</w:t>
      </w:r>
    </w:p>
    <w:p w14:paraId="7B162DC0" w14:textId="62C017FC" w:rsidR="006B2311" w:rsidRDefault="006B2311" w:rsidP="00481B0A">
      <w:pPr>
        <w:numPr>
          <w:ilvl w:val="0"/>
          <w:numId w:val="8"/>
        </w:numPr>
        <w:jc w:val="both"/>
      </w:pPr>
      <w:r>
        <w:rPr>
          <w:b/>
          <w:bCs/>
        </w:rPr>
        <w:t>Sin fallos.</w:t>
      </w:r>
      <w:r>
        <w:t xml:space="preserve"> La pila del protocolo está diseñada para dar operar segura y fiablemente incluso con fallos o perdidas en dispositivos individualmente.</w:t>
      </w:r>
    </w:p>
    <w:p w14:paraId="00A939B1" w14:textId="1B0E68B2" w:rsidR="00413451" w:rsidRDefault="006B2311" w:rsidP="00481B0A">
      <w:pPr>
        <w:numPr>
          <w:ilvl w:val="0"/>
          <w:numId w:val="8"/>
        </w:numPr>
        <w:jc w:val="both"/>
      </w:pPr>
      <w:r>
        <w:rPr>
          <w:b/>
          <w:bCs/>
        </w:rPr>
        <w:t>Baja potencia.</w:t>
      </w:r>
      <w:r>
        <w:t xml:space="preserve"> </w:t>
      </w:r>
      <w:r w:rsidR="00FD1A96">
        <w:t xml:space="preserve">Los dispositivos suelen operar durante años con baterías tipo AA gracias al uso de un ciclo </w:t>
      </w:r>
      <w:proofErr w:type="spellStart"/>
      <w:r w:rsidR="00FD1A96">
        <w:t>duty</w:t>
      </w:r>
      <w:proofErr w:type="spellEnd"/>
      <w:r w:rsidR="00FD1A96">
        <w:t xml:space="preserve"> ajustado.</w:t>
      </w:r>
    </w:p>
    <w:p w14:paraId="77949B15" w14:textId="0AD6D07E" w:rsidR="00413451" w:rsidRPr="006B52EB" w:rsidRDefault="00413451" w:rsidP="00413451">
      <w:r>
        <w:br w:type="page"/>
      </w:r>
    </w:p>
    <w:p w14:paraId="1DEF51D0" w14:textId="41FE24FE" w:rsidR="00F742AE" w:rsidRDefault="00A40820" w:rsidP="00A40820">
      <w:pPr>
        <w:pStyle w:val="Ttulo3"/>
        <w:numPr>
          <w:ilvl w:val="2"/>
          <w:numId w:val="1"/>
        </w:numPr>
        <w:rPr>
          <w:noProof/>
        </w:rPr>
      </w:pPr>
      <w:bookmarkStart w:id="122" w:name="_Tipos_de_dispositivos"/>
      <w:bookmarkStart w:id="123" w:name="_Toc78302424"/>
      <w:bookmarkEnd w:id="122"/>
      <w:commentRangeStart w:id="124"/>
      <w:r>
        <w:rPr>
          <w:noProof/>
        </w:rPr>
        <w:lastRenderedPageBreak/>
        <w:t>Tipos de dispositivos</w:t>
      </w:r>
      <w:bookmarkEnd w:id="123"/>
      <w:commentRangeEnd w:id="124"/>
      <w:r w:rsidR="00382767">
        <w:rPr>
          <w:rStyle w:val="Refdecomentario"/>
          <w:rFonts w:eastAsiaTheme="minorHAnsi" w:cstheme="minorBidi"/>
          <w:color w:val="auto"/>
        </w:rPr>
        <w:commentReference w:id="124"/>
      </w:r>
    </w:p>
    <w:p w14:paraId="4A23E30A" w14:textId="240FAE50" w:rsidR="00101707" w:rsidRDefault="00101707" w:rsidP="00101707">
      <w:pPr>
        <w:rPr>
          <w:noProof/>
        </w:rPr>
      </w:pPr>
      <w:r>
        <w:rPr>
          <w:noProof/>
        </w:rPr>
        <w:t xml:space="preserve">En estas redes, hay </w:t>
      </w:r>
      <w:r w:rsidR="00A003CD">
        <w:rPr>
          <w:noProof/>
        </w:rPr>
        <w:t>2</w:t>
      </w:r>
      <w:r>
        <w:rPr>
          <w:noProof/>
        </w:rPr>
        <w:t xml:space="preserve"> </w:t>
      </w:r>
      <w:r w:rsidR="00A003CD">
        <w:rPr>
          <w:noProof/>
        </w:rPr>
        <w:t>clasificaciones para los posibles tipos de nodos que puede haber en la propia red</w:t>
      </w:r>
      <w:r w:rsidR="007C48C6">
        <w:rPr>
          <w:noProof/>
        </w:rPr>
        <w:t>.</w:t>
      </w:r>
    </w:p>
    <w:p w14:paraId="089EFAC6" w14:textId="41AE9349" w:rsidR="007C48C6" w:rsidRDefault="009045C7" w:rsidP="00101707">
      <w:pPr>
        <w:rPr>
          <w:noProof/>
        </w:rPr>
      </w:pPr>
      <w:r>
        <w:rPr>
          <w:noProof/>
        </w:rPr>
        <w:t>Para una topología básica tendríamos los siguientes tipos de dispositivos</w:t>
      </w:r>
      <w:r w:rsidR="007C48C6">
        <w:rPr>
          <w:noProof/>
        </w:rPr>
        <w:t xml:space="preserve">: </w:t>
      </w:r>
      <w:r w:rsidR="007C48C6">
        <w:rPr>
          <w:noProof/>
        </w:rPr>
        <w:fldChar w:fldCharType="begin" w:fldLock="1"/>
      </w:r>
      <w:r w:rsidR="00A40820">
        <w:rPr>
          <w:noProof/>
        </w:rPr>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id":"ITEM-2","itemData":{"author":[{"dropping-particle":"","family":"Kirale","given":"","non-dropping-particle":"","parse-names":false,"suffix":""}],"id":"ITEM-2","issued":{"date-parts":[["0"]]},"page":"1-17","title":"KTWM102 Thread NCP module","type":"article"},"uris":["http://www.mendeley.com/documents/?uuid=895b19a1-937e-4fea-9d30-3722d283389b"]}],"mendeley":{"formattedCitation":"[8], [10]","plainTextFormattedCitation":"[8], [10]","previouslyFormattedCitation":"[8], [10]"},"properties":{"noteIndex":0},"schema":"https://github.com/citation-style-language/schema/raw/master/csl-citation.json"}</w:instrText>
      </w:r>
      <w:r w:rsidR="007C48C6">
        <w:rPr>
          <w:noProof/>
        </w:rPr>
        <w:fldChar w:fldCharType="separate"/>
      </w:r>
      <w:r w:rsidR="00071A76" w:rsidRPr="00071A76">
        <w:rPr>
          <w:noProof/>
        </w:rPr>
        <w:t>[8], [10]</w:t>
      </w:r>
      <w:r w:rsidR="007C48C6">
        <w:rPr>
          <w:noProof/>
        </w:rPr>
        <w:fldChar w:fldCharType="end"/>
      </w:r>
    </w:p>
    <w:p w14:paraId="481E2C85" w14:textId="5E5F47C3" w:rsidR="00101707" w:rsidRDefault="00101707" w:rsidP="00481B0A">
      <w:pPr>
        <w:numPr>
          <w:ilvl w:val="0"/>
          <w:numId w:val="9"/>
        </w:numPr>
        <w:jc w:val="both"/>
      </w:pPr>
      <w:proofErr w:type="spellStart"/>
      <w:r>
        <w:rPr>
          <w:b/>
          <w:bCs/>
        </w:rPr>
        <w:t>Border</w:t>
      </w:r>
      <w:proofErr w:type="spellEnd"/>
      <w:r>
        <w:rPr>
          <w:b/>
          <w:bCs/>
        </w:rPr>
        <w:t xml:space="preserve"> </w:t>
      </w:r>
      <w:proofErr w:type="spellStart"/>
      <w:r>
        <w:rPr>
          <w:b/>
          <w:bCs/>
        </w:rPr>
        <w:t>Routers</w:t>
      </w:r>
      <w:proofErr w:type="spellEnd"/>
      <w:r>
        <w:rPr>
          <w:b/>
          <w:bCs/>
        </w:rPr>
        <w:t xml:space="preserve">. </w:t>
      </w:r>
      <w:r>
        <w:t xml:space="preserve">Es un </w:t>
      </w:r>
      <w:proofErr w:type="spellStart"/>
      <w:r>
        <w:t>router</w:t>
      </w:r>
      <w:proofErr w:type="spellEnd"/>
      <w:r>
        <w:t xml:space="preserve"> específico que da conectividad </w:t>
      </w:r>
      <w:r w:rsidR="00035BA7">
        <w:t>desde</w:t>
      </w:r>
      <w:r>
        <w:t xml:space="preserve"> redes 802.15.4</w:t>
      </w:r>
      <w:r w:rsidR="00035BA7">
        <w:t xml:space="preserve"> a redes adyacentes en otras capas físicas, como </w:t>
      </w:r>
      <w:proofErr w:type="spellStart"/>
      <w:r w:rsidR="00035BA7">
        <w:t>Wi</w:t>
      </w:r>
      <w:proofErr w:type="spellEnd"/>
      <w:r w:rsidR="00035BA7">
        <w:t>-Fi o Ethernet. Da servicio a los dispositivos dentro de la red, incluyendo servicio de enrutamiento para operaciones fuera de red.</w:t>
      </w:r>
    </w:p>
    <w:p w14:paraId="0850F237" w14:textId="7A19635F" w:rsidR="00E237D9" w:rsidRDefault="00E237D9" w:rsidP="00481B0A">
      <w:pPr>
        <w:numPr>
          <w:ilvl w:val="0"/>
          <w:numId w:val="9"/>
        </w:numPr>
        <w:jc w:val="both"/>
      </w:pPr>
      <w:proofErr w:type="spellStart"/>
      <w:r>
        <w:rPr>
          <w:b/>
          <w:bCs/>
        </w:rPr>
        <w:t>Routers</w:t>
      </w:r>
      <w:proofErr w:type="spellEnd"/>
      <w:r>
        <w:rPr>
          <w:b/>
          <w:bCs/>
        </w:rPr>
        <w:t>.</w:t>
      </w:r>
      <w:r>
        <w:t xml:space="preserve"> Estos se encargan de dar servicios de enrutamiento a los distintos dispositivos de red. También se encargan de servicios de seguridad y de unión a los diferentes dispositivos que quieran unirse a la red. Estos </w:t>
      </w:r>
      <w:proofErr w:type="spellStart"/>
      <w:r>
        <w:t>routers</w:t>
      </w:r>
      <w:proofErr w:type="spellEnd"/>
      <w:r>
        <w:t>, no están pensados para un modo “dormido”</w:t>
      </w:r>
      <w:r w:rsidR="00980E07">
        <w:t xml:space="preserve">. Pueden degradar su funcionalidad y convertirse en </w:t>
      </w:r>
      <w:proofErr w:type="spellStart"/>
      <w:r w:rsidR="00980E07">
        <w:t>REEDs</w:t>
      </w:r>
      <w:proofErr w:type="spellEnd"/>
      <w:r w:rsidR="00980E07">
        <w:t xml:space="preserve"> (</w:t>
      </w:r>
      <w:proofErr w:type="spellStart"/>
      <w:r w:rsidR="00980E07">
        <w:t>Router</w:t>
      </w:r>
      <w:proofErr w:type="spellEnd"/>
      <w:r w:rsidR="00980E07">
        <w:t xml:space="preserve">-Eligible </w:t>
      </w:r>
      <w:proofErr w:type="spellStart"/>
      <w:r w:rsidR="00980E07">
        <w:t>End</w:t>
      </w:r>
      <w:proofErr w:type="spellEnd"/>
      <w:r w:rsidR="00980E07">
        <w:t xml:space="preserve"> </w:t>
      </w:r>
      <w:proofErr w:type="spellStart"/>
      <w:r w:rsidR="00980E07">
        <w:t>Devices</w:t>
      </w:r>
      <w:proofErr w:type="spellEnd"/>
      <w:r w:rsidR="00980E07">
        <w:t>).</w:t>
      </w:r>
    </w:p>
    <w:p w14:paraId="3B062E8B" w14:textId="6F8C7E08" w:rsidR="00980E07" w:rsidRDefault="00980E07" w:rsidP="00481B0A">
      <w:pPr>
        <w:numPr>
          <w:ilvl w:val="0"/>
          <w:numId w:val="9"/>
        </w:numPr>
        <w:jc w:val="both"/>
      </w:pPr>
      <w:proofErr w:type="spellStart"/>
      <w:r w:rsidRPr="00071A76">
        <w:rPr>
          <w:b/>
          <w:bCs/>
        </w:rPr>
        <w:t>Router</w:t>
      </w:r>
      <w:proofErr w:type="spellEnd"/>
      <w:r w:rsidRPr="00071A76">
        <w:rPr>
          <w:b/>
          <w:bCs/>
        </w:rPr>
        <w:t xml:space="preserve">-Eligible </w:t>
      </w:r>
      <w:proofErr w:type="spellStart"/>
      <w:r w:rsidRPr="00071A76">
        <w:rPr>
          <w:b/>
          <w:bCs/>
        </w:rPr>
        <w:t>End</w:t>
      </w:r>
      <w:proofErr w:type="spellEnd"/>
      <w:r w:rsidRPr="00071A76">
        <w:rPr>
          <w:b/>
          <w:bCs/>
        </w:rPr>
        <w:t xml:space="preserve"> </w:t>
      </w:r>
      <w:proofErr w:type="spellStart"/>
      <w:r w:rsidRPr="00071A76">
        <w:rPr>
          <w:b/>
          <w:bCs/>
        </w:rPr>
        <w:t>Devices</w:t>
      </w:r>
      <w:proofErr w:type="spellEnd"/>
      <w:r w:rsidRPr="00071A76">
        <w:rPr>
          <w:b/>
          <w:bCs/>
        </w:rPr>
        <w:t xml:space="preserve">. </w:t>
      </w:r>
      <w:r w:rsidRPr="00980E07">
        <w:t xml:space="preserve">Estos </w:t>
      </w:r>
      <w:proofErr w:type="spellStart"/>
      <w:r w:rsidRPr="00980E07">
        <w:t>REEDs</w:t>
      </w:r>
      <w:proofErr w:type="spellEnd"/>
      <w:r w:rsidRPr="00980E07">
        <w:t xml:space="preserve"> pueden convertirse e</w:t>
      </w:r>
      <w:r>
        <w:t xml:space="preserve">n </w:t>
      </w:r>
      <w:proofErr w:type="spellStart"/>
      <w:r>
        <w:t>Routers</w:t>
      </w:r>
      <w:proofErr w:type="spellEnd"/>
      <w:r>
        <w:t xml:space="preserve">, pero acorde a la topología o condiciones de la red, no actúan como </w:t>
      </w:r>
      <w:proofErr w:type="spellStart"/>
      <w:r>
        <w:t>Routers</w:t>
      </w:r>
      <w:proofErr w:type="spellEnd"/>
      <w:r>
        <w:t>.</w:t>
      </w:r>
      <w:r w:rsidR="00EB258D">
        <w:t xml:space="preserve"> Estos dispositivos, por lo general, no reenvían mensajes ni dan servicios de unión y seguridad para otros dispositivos dentro de la red Thread. Su cambió a </w:t>
      </w:r>
      <w:proofErr w:type="spellStart"/>
      <w:r w:rsidR="00EB258D">
        <w:t>Routers</w:t>
      </w:r>
      <w:proofErr w:type="spellEnd"/>
      <w:r w:rsidR="00EB258D">
        <w:t xml:space="preserve"> es manejado por la propia red automáticamente sin necesidad de un usuario.</w:t>
      </w:r>
    </w:p>
    <w:p w14:paraId="7BCBEC4B" w14:textId="35E9F11B" w:rsidR="00EB258D" w:rsidRDefault="00EB258D" w:rsidP="00481B0A">
      <w:pPr>
        <w:numPr>
          <w:ilvl w:val="0"/>
          <w:numId w:val="9"/>
        </w:numPr>
        <w:jc w:val="both"/>
      </w:pPr>
      <w:proofErr w:type="spellStart"/>
      <w:r w:rsidRPr="00A954A4">
        <w:rPr>
          <w:b/>
          <w:bCs/>
        </w:rPr>
        <w:t>Sleepy</w:t>
      </w:r>
      <w:proofErr w:type="spellEnd"/>
      <w:r w:rsidRPr="00A954A4">
        <w:rPr>
          <w:b/>
          <w:bCs/>
        </w:rPr>
        <w:t xml:space="preserve"> </w:t>
      </w:r>
      <w:proofErr w:type="spellStart"/>
      <w:r w:rsidRPr="00A954A4">
        <w:rPr>
          <w:b/>
          <w:bCs/>
        </w:rPr>
        <w:t>End</w:t>
      </w:r>
      <w:proofErr w:type="spellEnd"/>
      <w:r w:rsidRPr="00A954A4">
        <w:rPr>
          <w:b/>
          <w:bCs/>
        </w:rPr>
        <w:t xml:space="preserve"> </w:t>
      </w:r>
      <w:proofErr w:type="spellStart"/>
      <w:r w:rsidRPr="00A954A4">
        <w:rPr>
          <w:b/>
          <w:bCs/>
        </w:rPr>
        <w:t>Devices</w:t>
      </w:r>
      <w:proofErr w:type="spellEnd"/>
      <w:r w:rsidR="00E728C7" w:rsidRPr="00A954A4">
        <w:rPr>
          <w:b/>
          <w:bCs/>
        </w:rPr>
        <w:t xml:space="preserve">. </w:t>
      </w:r>
      <w:r w:rsidR="00E728C7" w:rsidRPr="00E728C7">
        <w:t>Son dispositivos anfitriones o H</w:t>
      </w:r>
      <w:r w:rsidR="00E728C7">
        <w:t xml:space="preserve">ost de la red. Solo se pueden comunicar a través de su </w:t>
      </w:r>
      <w:proofErr w:type="spellStart"/>
      <w:r w:rsidR="00E728C7">
        <w:t>Router</w:t>
      </w:r>
      <w:proofErr w:type="spellEnd"/>
      <w:r w:rsidR="00E728C7">
        <w:t xml:space="preserve"> Padre, y no pueden reenviar mensajes para otros dispositivos. Pueden </w:t>
      </w:r>
      <w:r w:rsidR="00A954A4">
        <w:t>operar con</w:t>
      </w:r>
      <w:r w:rsidR="00E728C7">
        <w:t xml:space="preserve"> </w:t>
      </w:r>
      <w:r w:rsidR="008254B9">
        <w:t xml:space="preserve">muy bajo consumo ya que </w:t>
      </w:r>
      <w:r w:rsidR="005E24B2">
        <w:t xml:space="preserve">receptor </w:t>
      </w:r>
      <w:r w:rsidR="008254B9">
        <w:t xml:space="preserve">está </w:t>
      </w:r>
      <w:r w:rsidR="005E24B2">
        <w:t>des</w:t>
      </w:r>
      <w:r w:rsidR="008254B9">
        <w:t>activ</w:t>
      </w:r>
      <w:r w:rsidR="005E24B2">
        <w:t>ado y solo se despierta periódicamente para comunicarse con su padre.</w:t>
      </w:r>
    </w:p>
    <w:p w14:paraId="37EB3245" w14:textId="01394682" w:rsidR="00AB76B5" w:rsidRDefault="00AB76B5" w:rsidP="00AB76B5">
      <w:pPr>
        <w:jc w:val="both"/>
      </w:pPr>
    </w:p>
    <w:p w14:paraId="75565698" w14:textId="7157B1DB" w:rsidR="009045C7" w:rsidRDefault="009045C7" w:rsidP="00AB76B5">
      <w:pPr>
        <w:jc w:val="both"/>
      </w:pPr>
      <w:r>
        <w:t>Desde el punto de vista de funcionalidad, se podrían agrupar los dispositivos Thread en dos diferentes tipos, y dentro de cada tipo, cada dispositivo puede adoptar ciertos roles</w:t>
      </w:r>
      <w:r w:rsidR="0034699F">
        <w:t>. Estos dos principales tipos son:</w:t>
      </w:r>
    </w:p>
    <w:p w14:paraId="1F0C8B84" w14:textId="26223473" w:rsidR="009045C7" w:rsidRDefault="009045C7" w:rsidP="00481B0A">
      <w:pPr>
        <w:numPr>
          <w:ilvl w:val="0"/>
          <w:numId w:val="10"/>
        </w:numPr>
        <w:ind w:left="1068"/>
        <w:jc w:val="both"/>
      </w:pPr>
      <w:r w:rsidRPr="005F5084">
        <w:rPr>
          <w:b/>
          <w:bCs/>
        </w:rPr>
        <w:t xml:space="preserve">Full Thread </w:t>
      </w:r>
      <w:proofErr w:type="spellStart"/>
      <w:r w:rsidRPr="005F5084">
        <w:rPr>
          <w:b/>
          <w:bCs/>
        </w:rPr>
        <w:t>Device</w:t>
      </w:r>
      <w:proofErr w:type="spellEnd"/>
      <w:r w:rsidRPr="005F5084">
        <w:rPr>
          <w:b/>
          <w:bCs/>
        </w:rPr>
        <w:t xml:space="preserve"> (FTD).</w:t>
      </w:r>
      <w:r w:rsidR="005F5084" w:rsidRPr="005F5084">
        <w:rPr>
          <w:b/>
          <w:bCs/>
        </w:rPr>
        <w:t xml:space="preserve"> </w:t>
      </w:r>
      <w:r w:rsidR="0034699F" w:rsidRPr="0034699F">
        <w:t>Puede comunicarse con otros d</w:t>
      </w:r>
      <w:r w:rsidR="0034699F">
        <w:t>ispositivos bidireccionalmente y con los nodos hijos (MTD) unidos a él. Estos dispositivos pueden adquirir los siguientes roles:</w:t>
      </w:r>
    </w:p>
    <w:p w14:paraId="0EAD1B02" w14:textId="77EF8635" w:rsidR="0034699F" w:rsidRDefault="0034699F" w:rsidP="00481B0A">
      <w:pPr>
        <w:numPr>
          <w:ilvl w:val="1"/>
          <w:numId w:val="10"/>
        </w:numPr>
        <w:jc w:val="both"/>
      </w:pPr>
      <w:r w:rsidRPr="0034699F">
        <w:rPr>
          <w:b/>
          <w:bCs/>
        </w:rPr>
        <w:t>Leader:</w:t>
      </w:r>
      <w:r>
        <w:t xml:space="preserve"> Es el dispositivo Thread responsable del manejo de la asignación de ID de </w:t>
      </w:r>
      <w:proofErr w:type="spellStart"/>
      <w:r>
        <w:t>router</w:t>
      </w:r>
      <w:proofErr w:type="spellEnd"/>
      <w:r>
        <w:t>.</w:t>
      </w:r>
      <w:r w:rsidR="002F74D0">
        <w:t xml:space="preserve"> Es el único dispositivo en una partición de red Thread que actúa como árbitro central y distribuidor del estado de configuración de la red.</w:t>
      </w:r>
    </w:p>
    <w:p w14:paraId="79B6D8BA" w14:textId="28EDDBE8" w:rsidR="005524EE" w:rsidRDefault="005524EE" w:rsidP="00481B0A">
      <w:pPr>
        <w:numPr>
          <w:ilvl w:val="1"/>
          <w:numId w:val="10"/>
        </w:numPr>
        <w:jc w:val="both"/>
      </w:pPr>
      <w:proofErr w:type="spellStart"/>
      <w:r>
        <w:rPr>
          <w:b/>
          <w:bCs/>
        </w:rPr>
        <w:t>Border</w:t>
      </w:r>
      <w:proofErr w:type="spellEnd"/>
      <w:r>
        <w:rPr>
          <w:b/>
          <w:bCs/>
        </w:rPr>
        <w:t xml:space="preserve"> </w:t>
      </w:r>
      <w:proofErr w:type="spellStart"/>
      <w:r>
        <w:rPr>
          <w:b/>
          <w:bCs/>
        </w:rPr>
        <w:t>Router</w:t>
      </w:r>
      <w:proofErr w:type="spellEnd"/>
      <w:r>
        <w:rPr>
          <w:b/>
          <w:bCs/>
        </w:rPr>
        <w:t>. (</w:t>
      </w:r>
      <w:r>
        <w:t>Misma funcionalidad comentada en la primera clasificación.)</w:t>
      </w:r>
    </w:p>
    <w:p w14:paraId="1895CA6C" w14:textId="0B937068" w:rsidR="005524EE" w:rsidRDefault="005524EE" w:rsidP="00481B0A">
      <w:pPr>
        <w:numPr>
          <w:ilvl w:val="1"/>
          <w:numId w:val="10"/>
        </w:numPr>
        <w:jc w:val="both"/>
      </w:pPr>
      <w:r>
        <w:rPr>
          <w:b/>
          <w:bCs/>
        </w:rPr>
        <w:t xml:space="preserve">Active </w:t>
      </w:r>
      <w:proofErr w:type="spellStart"/>
      <w:r>
        <w:rPr>
          <w:b/>
          <w:bCs/>
        </w:rPr>
        <w:t>Router</w:t>
      </w:r>
      <w:proofErr w:type="spellEnd"/>
      <w:r>
        <w:rPr>
          <w:b/>
          <w:bCs/>
        </w:rPr>
        <w:t>.</w:t>
      </w:r>
      <w:r>
        <w:t xml:space="preserve"> (Misma funcionalidad comentada en la primera clasificación.)</w:t>
      </w:r>
    </w:p>
    <w:p w14:paraId="45B8C12B" w14:textId="0BCA2939" w:rsidR="005524EE" w:rsidRDefault="005524EE" w:rsidP="00481B0A">
      <w:pPr>
        <w:numPr>
          <w:ilvl w:val="1"/>
          <w:numId w:val="10"/>
        </w:numPr>
        <w:jc w:val="both"/>
      </w:pPr>
      <w:proofErr w:type="spellStart"/>
      <w:r w:rsidRPr="005524EE">
        <w:rPr>
          <w:b/>
          <w:bCs/>
        </w:rPr>
        <w:t>REEDs</w:t>
      </w:r>
      <w:proofErr w:type="spellEnd"/>
      <w:r w:rsidRPr="005524EE">
        <w:rPr>
          <w:b/>
          <w:bCs/>
        </w:rPr>
        <w:t>.</w:t>
      </w:r>
      <w:r>
        <w:t xml:space="preserve"> (Misma funcionalidad comentada en la primera clasificación.) Pueden tener varios nodos hijos y mantener enlaces con los </w:t>
      </w:r>
      <w:proofErr w:type="spellStart"/>
      <w:r>
        <w:t>Routers</w:t>
      </w:r>
      <w:proofErr w:type="spellEnd"/>
      <w:r>
        <w:t xml:space="preserve"> vecinos.</w:t>
      </w:r>
    </w:p>
    <w:p w14:paraId="307EBBEA" w14:textId="41F740CE" w:rsidR="0019792C" w:rsidRDefault="005524EE" w:rsidP="00481B0A">
      <w:pPr>
        <w:numPr>
          <w:ilvl w:val="1"/>
          <w:numId w:val="10"/>
        </w:numPr>
        <w:jc w:val="both"/>
      </w:pPr>
      <w:r w:rsidRPr="00A40820">
        <w:rPr>
          <w:b/>
          <w:bCs/>
        </w:rPr>
        <w:t xml:space="preserve">Full </w:t>
      </w:r>
      <w:proofErr w:type="spellStart"/>
      <w:r w:rsidRPr="00A40820">
        <w:rPr>
          <w:b/>
          <w:bCs/>
        </w:rPr>
        <w:t>End</w:t>
      </w:r>
      <w:proofErr w:type="spellEnd"/>
      <w:r w:rsidRPr="00A40820">
        <w:rPr>
          <w:b/>
          <w:bCs/>
        </w:rPr>
        <w:t xml:space="preserve"> </w:t>
      </w:r>
      <w:proofErr w:type="spellStart"/>
      <w:r w:rsidRPr="00A40820">
        <w:rPr>
          <w:b/>
          <w:bCs/>
        </w:rPr>
        <w:t>Device</w:t>
      </w:r>
      <w:proofErr w:type="spellEnd"/>
      <w:r w:rsidRPr="00A40820">
        <w:rPr>
          <w:b/>
          <w:bCs/>
        </w:rPr>
        <w:t xml:space="preserve"> (FED).</w:t>
      </w:r>
      <w:r w:rsidRPr="00A40820">
        <w:t xml:space="preserve"> </w:t>
      </w:r>
      <w:r w:rsidR="00E96294" w:rsidRPr="00E96294">
        <w:t>Es un FTD normal, q</w:t>
      </w:r>
      <w:r w:rsidR="00E96294">
        <w:t>ue siempre actuará como un Dispositivo Final (</w:t>
      </w:r>
      <w:proofErr w:type="spellStart"/>
      <w:r w:rsidR="00E96294">
        <w:t>End</w:t>
      </w:r>
      <w:proofErr w:type="spellEnd"/>
      <w:r w:rsidR="00E96294">
        <w:t xml:space="preserve"> </w:t>
      </w:r>
      <w:proofErr w:type="spellStart"/>
      <w:r w:rsidR="00E96294">
        <w:t>Device</w:t>
      </w:r>
      <w:proofErr w:type="spellEnd"/>
      <w:r w:rsidR="00E96294">
        <w:t xml:space="preserve"> – ED). Un dispositivo FED nunca pedirá convertirse en </w:t>
      </w:r>
      <w:proofErr w:type="spellStart"/>
      <w:r w:rsidR="00E96294">
        <w:t>Router</w:t>
      </w:r>
      <w:proofErr w:type="spellEnd"/>
      <w:r w:rsidR="00E96294">
        <w:t>, como haría un REED.</w:t>
      </w:r>
    </w:p>
    <w:p w14:paraId="457E08DC" w14:textId="36CCF88F" w:rsidR="005F5084" w:rsidRDefault="005F5084" w:rsidP="00481B0A">
      <w:pPr>
        <w:numPr>
          <w:ilvl w:val="0"/>
          <w:numId w:val="10"/>
        </w:numPr>
        <w:jc w:val="both"/>
      </w:pPr>
      <w:proofErr w:type="spellStart"/>
      <w:r w:rsidRPr="005F5084">
        <w:rPr>
          <w:b/>
          <w:bCs/>
        </w:rPr>
        <w:t>Minimal</w:t>
      </w:r>
      <w:proofErr w:type="spellEnd"/>
      <w:r w:rsidRPr="005F5084">
        <w:rPr>
          <w:b/>
          <w:bCs/>
        </w:rPr>
        <w:t xml:space="preserve"> Thread </w:t>
      </w:r>
      <w:proofErr w:type="spellStart"/>
      <w:r w:rsidRPr="005F5084">
        <w:rPr>
          <w:b/>
          <w:bCs/>
        </w:rPr>
        <w:t>Device</w:t>
      </w:r>
      <w:proofErr w:type="spellEnd"/>
      <w:r w:rsidRPr="005F5084">
        <w:rPr>
          <w:b/>
          <w:bCs/>
        </w:rPr>
        <w:t xml:space="preserve"> (MTD).</w:t>
      </w:r>
      <w:r w:rsidRPr="005F5084">
        <w:t xml:space="preserve"> Estos dispo</w:t>
      </w:r>
      <w:r>
        <w:t>sitivos solo pueden comunicar con el padre FTD al que están unidos. Los roles que pueden adquirir son:</w:t>
      </w:r>
    </w:p>
    <w:p w14:paraId="706857EB" w14:textId="7A605C6C" w:rsidR="005F5084" w:rsidRDefault="005F5084" w:rsidP="00481B0A">
      <w:pPr>
        <w:numPr>
          <w:ilvl w:val="1"/>
          <w:numId w:val="10"/>
        </w:numPr>
        <w:jc w:val="both"/>
      </w:pPr>
      <w:proofErr w:type="spellStart"/>
      <w:r w:rsidRPr="00A40820">
        <w:rPr>
          <w:b/>
          <w:bCs/>
        </w:rPr>
        <w:lastRenderedPageBreak/>
        <w:t>Minimal</w:t>
      </w:r>
      <w:proofErr w:type="spellEnd"/>
      <w:r w:rsidR="005E2908" w:rsidRPr="00A40820">
        <w:rPr>
          <w:b/>
          <w:bCs/>
        </w:rPr>
        <w:t xml:space="preserve"> </w:t>
      </w:r>
      <w:proofErr w:type="spellStart"/>
      <w:r w:rsidR="005E2908" w:rsidRPr="00A40820">
        <w:rPr>
          <w:b/>
          <w:bCs/>
        </w:rPr>
        <w:t>End</w:t>
      </w:r>
      <w:proofErr w:type="spellEnd"/>
      <w:r w:rsidR="005E2908" w:rsidRPr="00A40820">
        <w:rPr>
          <w:b/>
          <w:bCs/>
        </w:rPr>
        <w:t xml:space="preserve"> </w:t>
      </w:r>
      <w:proofErr w:type="spellStart"/>
      <w:r w:rsidR="005E2908" w:rsidRPr="00A40820">
        <w:rPr>
          <w:b/>
          <w:bCs/>
        </w:rPr>
        <w:t>Device</w:t>
      </w:r>
      <w:proofErr w:type="spellEnd"/>
      <w:r w:rsidR="005E2908" w:rsidRPr="00A40820">
        <w:rPr>
          <w:b/>
          <w:bCs/>
        </w:rPr>
        <w:t xml:space="preserve"> (MED).</w:t>
      </w:r>
      <w:r w:rsidR="005E2908" w:rsidRPr="00A40820">
        <w:t xml:space="preserve"> </w:t>
      </w:r>
      <w:r w:rsidR="005E2908" w:rsidRPr="005E2908">
        <w:t>Es un dispositivo MTD c</w:t>
      </w:r>
      <w:r w:rsidR="005E2908">
        <w:t>uyo r</w:t>
      </w:r>
      <w:r w:rsidR="005E24B2">
        <w:t>eceptor</w:t>
      </w:r>
      <w:r w:rsidR="005E2908">
        <w:t xml:space="preserve"> </w:t>
      </w:r>
      <w:r w:rsidR="005E24B2">
        <w:t>está</w:t>
      </w:r>
      <w:r w:rsidR="005E2908">
        <w:t xml:space="preserve"> habilitado todo el tiempo y puede comunicarse con su nodo padre en cualquier momento.</w:t>
      </w:r>
    </w:p>
    <w:p w14:paraId="6B0503F4" w14:textId="0E0C1820" w:rsidR="00536A8A" w:rsidRDefault="00536A8A" w:rsidP="00481B0A">
      <w:pPr>
        <w:numPr>
          <w:ilvl w:val="1"/>
          <w:numId w:val="10"/>
        </w:numPr>
        <w:jc w:val="both"/>
      </w:pPr>
      <w:proofErr w:type="spellStart"/>
      <w:r w:rsidRPr="005E24B2">
        <w:rPr>
          <w:b/>
          <w:bCs/>
        </w:rPr>
        <w:t>Sleepy</w:t>
      </w:r>
      <w:proofErr w:type="spellEnd"/>
      <w:r w:rsidRPr="005E24B2">
        <w:rPr>
          <w:b/>
          <w:bCs/>
        </w:rPr>
        <w:t xml:space="preserve"> </w:t>
      </w:r>
      <w:proofErr w:type="spellStart"/>
      <w:r w:rsidRPr="005E24B2">
        <w:rPr>
          <w:b/>
          <w:bCs/>
        </w:rPr>
        <w:t>End</w:t>
      </w:r>
      <w:proofErr w:type="spellEnd"/>
      <w:r w:rsidRPr="005E24B2">
        <w:rPr>
          <w:b/>
          <w:bCs/>
        </w:rPr>
        <w:t xml:space="preserve"> </w:t>
      </w:r>
      <w:proofErr w:type="spellStart"/>
      <w:r w:rsidRPr="005E24B2">
        <w:rPr>
          <w:b/>
          <w:bCs/>
        </w:rPr>
        <w:t>Device</w:t>
      </w:r>
      <w:proofErr w:type="spellEnd"/>
      <w:r w:rsidRPr="005E24B2">
        <w:rPr>
          <w:b/>
          <w:bCs/>
        </w:rPr>
        <w:t>.</w:t>
      </w:r>
      <w:r>
        <w:t xml:space="preserve"> </w:t>
      </w:r>
      <w:r w:rsidR="005E24B2">
        <w:rPr>
          <w:b/>
          <w:bCs/>
        </w:rPr>
        <w:t>(</w:t>
      </w:r>
      <w:r w:rsidR="005E24B2">
        <w:t xml:space="preserve">Misma funcionalidad comentada en la primera clasificación.) </w:t>
      </w:r>
    </w:p>
    <w:p w14:paraId="0106481D" w14:textId="46B7DBDF" w:rsidR="005E24B2" w:rsidRDefault="005E24B2" w:rsidP="005E24B2">
      <w:pPr>
        <w:jc w:val="both"/>
      </w:pPr>
    </w:p>
    <w:p w14:paraId="40FB2C6A" w14:textId="77777777" w:rsidR="005E24B2" w:rsidRDefault="005E24B2" w:rsidP="005E24B2">
      <w:pPr>
        <w:keepNext/>
        <w:jc w:val="center"/>
      </w:pPr>
      <w:r>
        <w:rPr>
          <w:noProof/>
        </w:rPr>
        <w:drawing>
          <wp:inline distT="0" distB="0" distL="0" distR="0" wp14:anchorId="2261CEAB" wp14:editId="496C8AFC">
            <wp:extent cx="2622164" cy="2702560"/>
            <wp:effectExtent l="0" t="0" r="6985"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69087" cy="2750922"/>
                    </a:xfrm>
                    <a:prstGeom prst="rect">
                      <a:avLst/>
                    </a:prstGeom>
                  </pic:spPr>
                </pic:pic>
              </a:graphicData>
            </a:graphic>
          </wp:inline>
        </w:drawing>
      </w:r>
    </w:p>
    <w:p w14:paraId="167AC58B" w14:textId="424CBCCC" w:rsidR="005E24B2" w:rsidRDefault="005E24B2" w:rsidP="005E24B2">
      <w:pPr>
        <w:pStyle w:val="TDC3"/>
        <w:jc w:val="center"/>
      </w:pPr>
      <w:bookmarkStart w:id="125" w:name="_Toc78302509"/>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3</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Ejemplo de una topología de Red Thread en malla</w:t>
      </w:r>
      <w:r w:rsidR="00A40820" w:rsidRPr="00030CC2">
        <w:rPr>
          <w:rFonts w:eastAsiaTheme="minorHAnsi" w:cstheme="minorBidi"/>
          <w:i/>
          <w:iCs/>
          <w:color w:val="44546A" w:themeColor="text2"/>
          <w:sz w:val="18"/>
          <w:szCs w:val="18"/>
          <w:lang w:eastAsia="en-US"/>
        </w:rPr>
        <w:t xml:space="preserve"> </w:t>
      </w:r>
      <w:r w:rsidR="00A40820" w:rsidRPr="00030CC2">
        <w:rPr>
          <w:rFonts w:eastAsiaTheme="minorHAnsi" w:cstheme="minorBidi"/>
          <w:i/>
          <w:iCs/>
          <w:color w:val="44546A" w:themeColor="text2"/>
          <w:sz w:val="18"/>
          <w:szCs w:val="18"/>
          <w:lang w:eastAsia="en-US"/>
        </w:rPr>
        <w:fldChar w:fldCharType="begin" w:fldLock="1"/>
      </w:r>
      <w:r w:rsidR="00790941" w:rsidRPr="00030CC2">
        <w:rPr>
          <w:rFonts w:eastAsiaTheme="minorHAnsi" w:cstheme="minorBidi"/>
          <w:i/>
          <w:iCs/>
          <w:color w:val="44546A" w:themeColor="text2"/>
          <w:sz w:val="18"/>
          <w:szCs w:val="18"/>
          <w:lang w:eastAsia="en-US"/>
        </w:rPr>
        <w:instrText>ADDIN CSL_CITATION {"citationItems":[{"id":"ITEM-1","itemData":{"author":[{"dropping-particle":"","family":"Thread Group","given":"","non-dropping-particle":"","parse-names":false,"suffix":""}],"id":"ITEM-1","issued":{"date-parts":[["2017"]]},"publisher":"Thread Group","title":"Thread 1.1. 1 Specification","type":"article"},"uris":["http://www.mendeley.com/documents/?uuid=691f9c7a-e0c1-4f56-98fe-1978ab19a59f"]}],"mendeley":{"formattedCitation":"[9]","plainTextFormattedCitation":"[9]","previouslyFormattedCitation":"[9]"},"properties":{"noteIndex":0},"schema":"https://github.com/citation-style-language/schema/raw/master/csl-citation.json"}</w:instrText>
      </w:r>
      <w:r w:rsidR="00A40820" w:rsidRPr="00030CC2">
        <w:rPr>
          <w:rFonts w:eastAsiaTheme="minorHAnsi" w:cstheme="minorBidi"/>
          <w:i/>
          <w:iCs/>
          <w:color w:val="44546A" w:themeColor="text2"/>
          <w:sz w:val="18"/>
          <w:szCs w:val="18"/>
          <w:lang w:eastAsia="en-US"/>
        </w:rPr>
        <w:fldChar w:fldCharType="separate"/>
      </w:r>
      <w:r w:rsidR="00A40820" w:rsidRPr="00030CC2">
        <w:rPr>
          <w:rFonts w:eastAsiaTheme="minorHAnsi" w:cstheme="minorBidi"/>
          <w:i/>
          <w:iCs/>
          <w:color w:val="44546A" w:themeColor="text2"/>
          <w:sz w:val="18"/>
          <w:szCs w:val="18"/>
          <w:lang w:eastAsia="en-US"/>
        </w:rPr>
        <w:t>[9]</w:t>
      </w:r>
      <w:bookmarkEnd w:id="125"/>
      <w:r w:rsidR="00A40820" w:rsidRPr="00030CC2">
        <w:rPr>
          <w:rFonts w:eastAsiaTheme="minorHAnsi" w:cstheme="minorBidi"/>
          <w:i/>
          <w:iCs/>
          <w:color w:val="44546A" w:themeColor="text2"/>
          <w:sz w:val="18"/>
          <w:szCs w:val="18"/>
          <w:lang w:eastAsia="en-US"/>
        </w:rPr>
        <w:fldChar w:fldCharType="end"/>
      </w:r>
      <w:r>
        <w:t xml:space="preserve"> </w:t>
      </w:r>
    </w:p>
    <w:p w14:paraId="4EFEE2E8" w14:textId="2353BE7E" w:rsidR="00AE5395" w:rsidRDefault="00AE5395" w:rsidP="00AE5395"/>
    <w:p w14:paraId="3C8BAD71" w14:textId="641CB33F" w:rsidR="00AE5395" w:rsidRPr="00AE5395" w:rsidRDefault="00AE5395" w:rsidP="00C45640">
      <w:pPr>
        <w:jc w:val="both"/>
      </w:pPr>
      <w:r>
        <w:t xml:space="preserve">Un </w:t>
      </w:r>
      <w:proofErr w:type="spellStart"/>
      <w:r>
        <w:t>Router</w:t>
      </w:r>
      <w:proofErr w:type="spellEnd"/>
      <w:r>
        <w:t xml:space="preserve"> o un </w:t>
      </w:r>
      <w:proofErr w:type="spellStart"/>
      <w:r>
        <w:t>Border</w:t>
      </w:r>
      <w:proofErr w:type="spellEnd"/>
      <w:r>
        <w:t xml:space="preserve"> </w:t>
      </w:r>
      <w:proofErr w:type="spellStart"/>
      <w:r>
        <w:t>Router</w:t>
      </w:r>
      <w:proofErr w:type="spellEnd"/>
      <w:r>
        <w:t xml:space="preserve"> puede asumir el rol de líder para ciertas funciones dentro de la red Thread. </w:t>
      </w:r>
      <w:r w:rsidR="00605063">
        <w:t xml:space="preserve">Este líder tendrá que tomar decisiones dentro de la red, como asignar las direcciones de los </w:t>
      </w:r>
      <w:proofErr w:type="spellStart"/>
      <w:r w:rsidR="00605063">
        <w:t>Routers</w:t>
      </w:r>
      <w:proofErr w:type="spellEnd"/>
      <w:r w:rsidR="00605063">
        <w:t xml:space="preserve"> y permitir nuevas solicitudes de </w:t>
      </w:r>
      <w:proofErr w:type="spellStart"/>
      <w:r w:rsidR="00605063">
        <w:t>Routers</w:t>
      </w:r>
      <w:proofErr w:type="spellEnd"/>
      <w:r w:rsidR="00605063">
        <w:t>.</w:t>
      </w:r>
      <w:r w:rsidR="00C45640">
        <w:t xml:space="preserve"> Si el nodo Líder se falla, un nodo </w:t>
      </w:r>
      <w:proofErr w:type="spellStart"/>
      <w:r w:rsidR="00C45640">
        <w:t>Router</w:t>
      </w:r>
      <w:proofErr w:type="spellEnd"/>
      <w:r w:rsidR="00C45640">
        <w:t xml:space="preserve"> o </w:t>
      </w:r>
      <w:proofErr w:type="spellStart"/>
      <w:r w:rsidR="00C45640">
        <w:t>Border</w:t>
      </w:r>
      <w:proofErr w:type="spellEnd"/>
      <w:r w:rsidR="00C45640">
        <w:t xml:space="preserve"> </w:t>
      </w:r>
      <w:proofErr w:type="spellStart"/>
      <w:r w:rsidR="00C45640">
        <w:t>Router</w:t>
      </w:r>
      <w:proofErr w:type="spellEnd"/>
      <w:r w:rsidR="00C45640">
        <w:t xml:space="preserve"> asumirá ese rol de manera automática, asegurando así ningún punto singular de fallo.</w:t>
      </w:r>
    </w:p>
    <w:p w14:paraId="1020DCBD" w14:textId="57C0EAF1" w:rsidR="00413451" w:rsidRDefault="00413451" w:rsidP="00413451"/>
    <w:p w14:paraId="0B05E4F4" w14:textId="17EF7EF8" w:rsidR="003C2787" w:rsidRDefault="003C2787" w:rsidP="003C2787">
      <w:pPr>
        <w:pStyle w:val="Ttulo3"/>
        <w:numPr>
          <w:ilvl w:val="2"/>
          <w:numId w:val="1"/>
        </w:numPr>
      </w:pPr>
      <w:bookmarkStart w:id="126" w:name="_Toc78302425"/>
      <w:r>
        <w:t>Protocolo Thread</w:t>
      </w:r>
      <w:bookmarkEnd w:id="126"/>
      <w:r w:rsidR="00DD13B6">
        <w:t xml:space="preserve"> </w:t>
      </w:r>
    </w:p>
    <w:p w14:paraId="71F45955" w14:textId="77777777" w:rsidR="00302BDF" w:rsidRPr="00302BDF" w:rsidRDefault="00302BDF" w:rsidP="00302BDF"/>
    <w:p w14:paraId="479BFF32" w14:textId="7E7D6CD1" w:rsidR="00302BDF" w:rsidRDefault="00302BDF" w:rsidP="00302BDF">
      <w:r>
        <w:t xml:space="preserve">En este apartado describiremos la pila del protocolo Thread con las diferentes capas que la integran, las cuales podemos ver en </w:t>
      </w:r>
      <w:r>
        <w:rPr>
          <w:i/>
          <w:iCs/>
        </w:rPr>
        <w:t>Ilustración 4</w:t>
      </w:r>
      <w:r>
        <w:t>:</w:t>
      </w:r>
    </w:p>
    <w:p w14:paraId="2CC498FF" w14:textId="77777777" w:rsidR="000F0EE7" w:rsidRDefault="000F0EE7" w:rsidP="00302BDF"/>
    <w:p w14:paraId="4BD14DB6" w14:textId="77777777" w:rsidR="00302BDF" w:rsidRDefault="00302BDF" w:rsidP="00302BDF">
      <w:pPr>
        <w:keepNext/>
        <w:jc w:val="center"/>
      </w:pPr>
      <w:commentRangeStart w:id="127"/>
      <w:r>
        <w:rPr>
          <w:noProof/>
        </w:rPr>
        <w:lastRenderedPageBreak/>
        <w:drawing>
          <wp:inline distT="0" distB="0" distL="0" distR="0" wp14:anchorId="03121627" wp14:editId="6D2C8BA4">
            <wp:extent cx="5112334" cy="271399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14388" cy="2768167"/>
                    </a:xfrm>
                    <a:prstGeom prst="rect">
                      <a:avLst/>
                    </a:prstGeom>
                  </pic:spPr>
                </pic:pic>
              </a:graphicData>
            </a:graphic>
          </wp:inline>
        </w:drawing>
      </w:r>
      <w:commentRangeEnd w:id="127"/>
      <w:r w:rsidR="00382767">
        <w:rPr>
          <w:rStyle w:val="Refdecomentario"/>
        </w:rPr>
        <w:commentReference w:id="127"/>
      </w:r>
    </w:p>
    <w:p w14:paraId="740A1984" w14:textId="6AB05FF8" w:rsidR="00302BDF" w:rsidRPr="00030CC2" w:rsidRDefault="00302BDF" w:rsidP="00302BDF">
      <w:pPr>
        <w:pStyle w:val="TDC3"/>
        <w:jc w:val="center"/>
        <w:rPr>
          <w:rFonts w:eastAsiaTheme="minorHAnsi" w:cstheme="minorBidi"/>
          <w:i/>
          <w:iCs/>
          <w:color w:val="44546A" w:themeColor="text2"/>
          <w:sz w:val="18"/>
          <w:szCs w:val="18"/>
          <w:lang w:eastAsia="en-US"/>
        </w:rPr>
      </w:pPr>
      <w:bookmarkStart w:id="128" w:name="_Toc78302510"/>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4</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Pila de Protocolo Thread en un sistema IoT</w:t>
      </w:r>
      <w:r w:rsidR="00DD13B6" w:rsidRPr="00030CC2">
        <w:rPr>
          <w:rFonts w:eastAsiaTheme="minorHAnsi" w:cstheme="minorBidi"/>
          <w:i/>
          <w:iCs/>
          <w:color w:val="44546A" w:themeColor="text2"/>
          <w:sz w:val="18"/>
          <w:szCs w:val="18"/>
          <w:lang w:eastAsia="en-US"/>
        </w:rPr>
        <w:t xml:space="preserve"> </w:t>
      </w:r>
      <w:r w:rsidR="00790941" w:rsidRPr="00030CC2">
        <w:rPr>
          <w:rFonts w:eastAsiaTheme="minorHAnsi" w:cstheme="minorBidi"/>
          <w:i/>
          <w:iCs/>
          <w:color w:val="44546A" w:themeColor="text2"/>
          <w:sz w:val="18"/>
          <w:szCs w:val="18"/>
          <w:lang w:eastAsia="en-US"/>
        </w:rPr>
        <w:fldChar w:fldCharType="begin" w:fldLock="1"/>
      </w:r>
      <w:r w:rsidR="00DD13B6" w:rsidRPr="00030CC2">
        <w:rPr>
          <w:rFonts w:eastAsiaTheme="minorHAnsi" w:cstheme="minorBidi"/>
          <w:i/>
          <w:iCs/>
          <w:color w:val="44546A" w:themeColor="text2"/>
          <w:sz w:val="18"/>
          <w:szCs w:val="18"/>
          <w:lang w:eastAsia="en-US"/>
        </w:rPr>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protocol","type":"article-journal","volume":"2018-April"},"uris":["http://www.mendeley.com/documents/?uuid=4bc0a1a9-4aee-4ffe-97f5-38e26c89fdf5"]},{"id":"ITEM-2","itemData":{"DOI":"10.1109/CSCI46756.2018.00196","ISBN":"9781728113609","abstract":"Thread is an IPV6 based networking protocol for Internet-of-Things (IoT) that uses 6LoWPAN, IEEE 802.15.4 wireless at 2450MHz. OpenThread is an open source implementation of Thread Protocol released by Nest Labs that supports the Thread 1.1.1 specifications and currently used on Linux using command-line interface. This research focuses on building a Graphical User Interface (GUI) using TCL/TK for OpenThread. GUI helps researchers to manage and visualize Thread Protocol and its operations easier.","author":[{"dropping-particle":"","family":"Gopaluni","given":"Jitendra","non-dropping-particle":"","parse-names":false,"suffix":""},{"dropping-particle":"","family":"Unwala","given":"Ishaq","non-dropping-particle":"","parse-names":false,"suffix":""},{"dropping-particle":"","family":"Lu","given":"Jiang","non-dropping-particle":"","parse-names":false,"suffix":""},{"dropping-particle":"","family":"Yang","given":"Xiaokun","non-dropping-particle":"","parse-names":false,"suffix":""}],"container-title":"Proceedings - 2018 International Conference on Computational Science and Computational Intelligence, CSCI 2018","id":"ITEM-2","issued":{"date-parts":[["2018"]]},"page":"1015-1018","publisher":"IEEE","title":"Implementation of GUI for open thread","type":"article-journal"},"uris":["http://www.mendeley.com/documents/?uuid=428b5d6d-bbb6-4054-bc0a-4f3967952e36"]}],"mendeley":{"formattedCitation":"[12], [13]","plainTextFormattedCitation":"[12], [13]","previouslyFormattedCitation":"[12], [13]"},"properties":{"noteIndex":0},"schema":"https://github.com/citation-style-language/schema/raw/master/csl-citation.json"}</w:instrText>
      </w:r>
      <w:r w:rsidR="00790941" w:rsidRPr="00030CC2">
        <w:rPr>
          <w:rFonts w:eastAsiaTheme="minorHAnsi" w:cstheme="minorBidi"/>
          <w:i/>
          <w:iCs/>
          <w:color w:val="44546A" w:themeColor="text2"/>
          <w:sz w:val="18"/>
          <w:szCs w:val="18"/>
          <w:lang w:eastAsia="en-US"/>
        </w:rPr>
        <w:fldChar w:fldCharType="separate"/>
      </w:r>
      <w:r w:rsidR="00790941" w:rsidRPr="00030CC2">
        <w:rPr>
          <w:rFonts w:eastAsiaTheme="minorHAnsi" w:cstheme="minorBidi"/>
          <w:i/>
          <w:iCs/>
          <w:color w:val="44546A" w:themeColor="text2"/>
          <w:sz w:val="18"/>
          <w:szCs w:val="18"/>
          <w:lang w:eastAsia="en-US"/>
        </w:rPr>
        <w:t>[12], [13]</w:t>
      </w:r>
      <w:bookmarkEnd w:id="128"/>
      <w:r w:rsidR="00790941" w:rsidRPr="00030CC2">
        <w:rPr>
          <w:rFonts w:eastAsiaTheme="minorHAnsi" w:cstheme="minorBidi"/>
          <w:i/>
          <w:iCs/>
          <w:color w:val="44546A" w:themeColor="text2"/>
          <w:sz w:val="18"/>
          <w:szCs w:val="18"/>
          <w:lang w:eastAsia="en-US"/>
        </w:rPr>
        <w:fldChar w:fldCharType="end"/>
      </w:r>
    </w:p>
    <w:p w14:paraId="6EB493D6" w14:textId="77777777" w:rsidR="001E2FD6" w:rsidRPr="001E2FD6" w:rsidRDefault="001E2FD6" w:rsidP="001E2FD6">
      <w:pPr>
        <w:rPr>
          <w:lang w:eastAsia="es-ES"/>
        </w:rPr>
      </w:pPr>
    </w:p>
    <w:p w14:paraId="34E73DCA" w14:textId="2CCC2B6E" w:rsidR="00302BDF" w:rsidRDefault="001B0788" w:rsidP="00302BDF">
      <w:pPr>
        <w:pStyle w:val="Ttulo4"/>
        <w:numPr>
          <w:ilvl w:val="3"/>
          <w:numId w:val="1"/>
        </w:numPr>
      </w:pPr>
      <w:bookmarkStart w:id="129" w:name="_Toc78302426"/>
      <w:r>
        <w:t xml:space="preserve">Redes de área Privada - </w:t>
      </w:r>
      <w:proofErr w:type="spellStart"/>
      <w:r w:rsidR="00302BDF">
        <w:t>Private</w:t>
      </w:r>
      <w:proofErr w:type="spellEnd"/>
      <w:r w:rsidR="00302BDF">
        <w:t xml:space="preserve"> Area Network</w:t>
      </w:r>
      <w:r>
        <w:t xml:space="preserve"> (PAN)</w:t>
      </w:r>
      <w:r w:rsidR="000555CE">
        <w:t xml:space="preserve"> </w:t>
      </w:r>
      <w:r w:rsidR="000555CE">
        <w:fldChar w:fldCharType="begin" w:fldLock="1"/>
      </w:r>
      <w:r w:rsidR="004F0D8B">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0555CE">
        <w:fldChar w:fldCharType="separate"/>
      </w:r>
      <w:r w:rsidR="000555CE" w:rsidRPr="000555CE">
        <w:rPr>
          <w:i w:val="0"/>
          <w:noProof/>
        </w:rPr>
        <w:t>[12]</w:t>
      </w:r>
      <w:bookmarkEnd w:id="129"/>
      <w:r w:rsidR="000555CE">
        <w:fldChar w:fldCharType="end"/>
      </w:r>
    </w:p>
    <w:p w14:paraId="1A88AEA6" w14:textId="08A0E91B" w:rsidR="00302BDF" w:rsidRDefault="00302BDF" w:rsidP="00302BDF"/>
    <w:p w14:paraId="201B5946" w14:textId="73FEE7FC" w:rsidR="00302BDF" w:rsidRDefault="00302BDF" w:rsidP="000A3E9E">
      <w:pPr>
        <w:jc w:val="both"/>
      </w:pPr>
      <w:r>
        <w:t>Las</w:t>
      </w:r>
      <w:r w:rsidR="001B0788">
        <w:t xml:space="preserve"> redes de área privada (PAN) son redes de área local</w:t>
      </w:r>
      <w:r w:rsidR="000555CE">
        <w:t xml:space="preserve">, las </w:t>
      </w:r>
      <w:del w:id="130" w:author="GABRIEL NOE MUJICA ROJAS" w:date="2021-09-02T12:16:00Z">
        <w:r w:rsidR="000555CE" w:rsidDel="00382767">
          <w:delText>cuáles</w:delText>
        </w:r>
      </w:del>
      <w:ins w:id="131" w:author="GABRIEL NOE MUJICA ROJAS" w:date="2021-09-02T12:16:00Z">
        <w:r w:rsidR="00382767">
          <w:t>cuales</w:t>
        </w:r>
      </w:ins>
      <w:r w:rsidR="000555CE">
        <w:t xml:space="preserve"> incluyen hardware de comunicaciones y de computación, junto con sensores y actuadores. Estas redes se conectan</w:t>
      </w:r>
      <w:r w:rsidR="000A3E9E">
        <w:t xml:space="preserve"> al resto de Internet gracias a los </w:t>
      </w:r>
      <w:proofErr w:type="spellStart"/>
      <w:r w:rsidR="000A3E9E">
        <w:t>Gateways</w:t>
      </w:r>
      <w:proofErr w:type="spellEnd"/>
      <w:r w:rsidR="000A3E9E">
        <w:t xml:space="preserve"> o puertas.</w:t>
      </w:r>
    </w:p>
    <w:p w14:paraId="2ADCC369" w14:textId="20C0A01F" w:rsidR="000A3E9E" w:rsidRDefault="000A3E9E" w:rsidP="000A3E9E">
      <w:pPr>
        <w:jc w:val="both"/>
      </w:pPr>
      <w:r>
        <w:t xml:space="preserve">Antes de que un dispositivo pueda unirse a una PAN, este debe ser puesto dentro del servicio o ser “oficial” dentro de la red. En caso del protocolo Thread, para este proceso de puesta en servicio o </w:t>
      </w:r>
      <w:proofErr w:type="spellStart"/>
      <w:r>
        <w:rPr>
          <w:i/>
          <w:iCs/>
        </w:rPr>
        <w:t>commissioning</w:t>
      </w:r>
      <w:proofErr w:type="spellEnd"/>
      <w:r>
        <w:rPr>
          <w:i/>
          <w:iCs/>
        </w:rPr>
        <w:t>,</w:t>
      </w:r>
      <w:r>
        <w:t xml:space="preserve"> se usa </w:t>
      </w:r>
      <w:proofErr w:type="spellStart"/>
      <w:r>
        <w:rPr>
          <w:i/>
          <w:iCs/>
        </w:rPr>
        <w:t>MeshCoP</w:t>
      </w:r>
      <w:proofErr w:type="spellEnd"/>
      <w:r>
        <w:rPr>
          <w:i/>
          <w:iCs/>
        </w:rPr>
        <w:t xml:space="preserve"> </w:t>
      </w:r>
      <w:r>
        <w:t>(</w:t>
      </w:r>
      <w:proofErr w:type="spellStart"/>
      <w:r>
        <w:t>Mesh</w:t>
      </w:r>
      <w:proofErr w:type="spellEnd"/>
      <w:r>
        <w:t xml:space="preserve"> </w:t>
      </w:r>
      <w:proofErr w:type="spellStart"/>
      <w:r>
        <w:t>Commissioning</w:t>
      </w:r>
      <w:proofErr w:type="spellEnd"/>
      <w:r>
        <w:t xml:space="preserve"> </w:t>
      </w:r>
      <w:proofErr w:type="spellStart"/>
      <w:r>
        <w:t>Protocol</w:t>
      </w:r>
      <w:proofErr w:type="spellEnd"/>
      <w:r>
        <w:t xml:space="preserve">). Este protocolo </w:t>
      </w:r>
      <w:proofErr w:type="spellStart"/>
      <w:r>
        <w:t>MeshCoP</w:t>
      </w:r>
      <w:proofErr w:type="spellEnd"/>
      <w:r>
        <w:t xml:space="preserve"> permite </w:t>
      </w:r>
      <w:r w:rsidR="00DB37D5">
        <w:t>a una red de malla una segura autenticación, puesta en servicio y la unión de nuevos dispositivos desconocidos.</w:t>
      </w:r>
      <w:r w:rsidR="00287F89">
        <w:t xml:space="preserve"> Más adelante se entrará más en detalle de este protocolo.</w:t>
      </w:r>
    </w:p>
    <w:p w14:paraId="21BAD8C7" w14:textId="1E67671A" w:rsidR="00DB37D5" w:rsidRDefault="004F0D8B" w:rsidP="000A3E9E">
      <w:pPr>
        <w:jc w:val="both"/>
      </w:pPr>
      <w:r>
        <w:t>Un ejemplo de una PAN Thread se muestra en la Ilustración 5:</w:t>
      </w:r>
    </w:p>
    <w:p w14:paraId="65DF45CA" w14:textId="77777777" w:rsidR="004F0D8B" w:rsidRDefault="004F0D8B" w:rsidP="004F0D8B">
      <w:pPr>
        <w:keepNext/>
        <w:jc w:val="center"/>
      </w:pPr>
      <w:r>
        <w:rPr>
          <w:noProof/>
        </w:rPr>
        <w:drawing>
          <wp:inline distT="0" distB="0" distL="0" distR="0" wp14:anchorId="47484542" wp14:editId="0947B13F">
            <wp:extent cx="3235182" cy="2733675"/>
            <wp:effectExtent l="0" t="0" r="381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81379" cy="2772711"/>
                    </a:xfrm>
                    <a:prstGeom prst="rect">
                      <a:avLst/>
                    </a:prstGeom>
                  </pic:spPr>
                </pic:pic>
              </a:graphicData>
            </a:graphic>
          </wp:inline>
        </w:drawing>
      </w:r>
    </w:p>
    <w:p w14:paraId="79B1AFD8" w14:textId="16EE10B9" w:rsidR="004F0D8B" w:rsidRPr="00030CC2" w:rsidRDefault="004F0D8B" w:rsidP="004F0D8B">
      <w:pPr>
        <w:pStyle w:val="TDC3"/>
        <w:jc w:val="center"/>
        <w:rPr>
          <w:rFonts w:eastAsiaTheme="minorHAnsi" w:cstheme="minorBidi"/>
          <w:i/>
          <w:iCs/>
          <w:color w:val="44546A" w:themeColor="text2"/>
          <w:sz w:val="18"/>
          <w:szCs w:val="18"/>
          <w:lang w:eastAsia="en-US"/>
        </w:rPr>
      </w:pPr>
      <w:bookmarkStart w:id="132" w:name="_Toc78302511"/>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5</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Ejemplo PAN Thread </w:t>
      </w:r>
      <w:r w:rsidRPr="00030CC2">
        <w:rPr>
          <w:rFonts w:eastAsiaTheme="minorHAnsi" w:cstheme="minorBidi"/>
          <w:i/>
          <w:iCs/>
          <w:color w:val="44546A" w:themeColor="text2"/>
          <w:sz w:val="18"/>
          <w:szCs w:val="18"/>
          <w:lang w:eastAsia="en-US"/>
        </w:rPr>
        <w:fldChar w:fldCharType="begin" w:fldLock="1"/>
      </w:r>
      <w:r w:rsidR="000C7D33" w:rsidRPr="00030CC2">
        <w:rPr>
          <w:rFonts w:eastAsiaTheme="minorHAnsi" w:cstheme="minorBidi"/>
          <w:i/>
          <w:iCs/>
          <w:color w:val="44546A" w:themeColor="text2"/>
          <w:sz w:val="18"/>
          <w:szCs w:val="18"/>
          <w:lang w:eastAsia="en-US"/>
        </w:rPr>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protocol","type":"article-journal","volume":"2018-April"},"uris":["http://www.mendeley.com/documents/?uuid=4bc0a1a9-4aee-4ffe-97f5-38e26c89fdf5"]},{"id":"ITEM-2","itemData":{"DOI":"10.1109/CSCI46756.2018.00196","ISBN":"9781728113609","abstract":"Thread is an IPV6 based networking protocol for Internet-of-Things (IoT) that uses 6LoWPAN, IEEE 802.15.4 wireless at 2450MHz. OpenThread is an open source implementation of Thread Protocol released by Nest Labs that supports the Thread 1.1.1 specifications and currently used on Linux using command-line interface. This research focuses on building a Graphical User Interface (GUI) using TCL/TK for OpenThread. GUI helps researchers to manage and visualize Thread Protocol and its operations easier.","author":[{"dropping-particle":"","family":"Gopaluni","given":"Jitendra","non-dropping-particle":"","parse-names":false,"suffix":""},{"dropping-particle":"","family":"Unwala","given":"Ishaq","non-dropping-particle":"","parse-names":false,"suffix":""},{"dropping-particle":"","family":"Lu","given":"Jiang","non-dropping-particle":"","parse-names":false,"suffix":""},{"dropping-particle":"","family":"Yang","given":"Xiaokun","non-dropping-particle":"","parse-names":false,"suffix":""}],"container-title":"Proceedings - 2018 International Conference on Computational Science and Computational Intelligence, CSCI 2018","id":"ITEM-2","issued":{"date-parts":[["2018"]]},"page":"1015-1018","publisher":"IEEE","title":"Implementation of GUI for open thread","type":"article-journal"},"uris":["http://www.mendeley.com/documents/?uuid=428b5d6d-bbb6-4054-bc0a-4f3967952e36"]}],"mendeley":{"formattedCitation":"[12], [13]","plainTextFormattedCitation":"[12], [13]","previouslyFormattedCitation":"[12], [13]"},"properties":{"noteIndex":0},"schema":"https://github.com/citation-style-language/schema/raw/master/csl-citation.json"}</w:instrText>
      </w:r>
      <w:r w:rsidRPr="00030CC2">
        <w:rPr>
          <w:rFonts w:eastAsiaTheme="minorHAnsi" w:cstheme="minorBidi"/>
          <w:i/>
          <w:iCs/>
          <w:color w:val="44546A" w:themeColor="text2"/>
          <w:sz w:val="18"/>
          <w:szCs w:val="18"/>
          <w:lang w:eastAsia="en-US"/>
        </w:rPr>
        <w:fldChar w:fldCharType="separate"/>
      </w:r>
      <w:r w:rsidRPr="00030CC2">
        <w:rPr>
          <w:rFonts w:eastAsiaTheme="minorHAnsi" w:cstheme="minorBidi"/>
          <w:i/>
          <w:iCs/>
          <w:color w:val="44546A" w:themeColor="text2"/>
          <w:sz w:val="18"/>
          <w:szCs w:val="18"/>
          <w:lang w:eastAsia="en-US"/>
        </w:rPr>
        <w:t>[12], [13]</w:t>
      </w:r>
      <w:bookmarkEnd w:id="132"/>
      <w:r w:rsidRPr="00030CC2">
        <w:rPr>
          <w:rFonts w:eastAsiaTheme="minorHAnsi" w:cstheme="minorBidi"/>
          <w:i/>
          <w:iCs/>
          <w:color w:val="44546A" w:themeColor="text2"/>
          <w:sz w:val="18"/>
          <w:szCs w:val="18"/>
          <w:lang w:eastAsia="en-US"/>
        </w:rPr>
        <w:fldChar w:fldCharType="end"/>
      </w:r>
    </w:p>
    <w:p w14:paraId="3A491B67" w14:textId="40BBF459" w:rsidR="004F0D8B" w:rsidRDefault="009B48AE" w:rsidP="004F0D8B">
      <w:r>
        <w:lastRenderedPageBreak/>
        <w:t>Las redes PAN que usen el protocolo Thread tendrán las siguientes características:</w:t>
      </w:r>
    </w:p>
    <w:p w14:paraId="3324ABD6" w14:textId="580D4D10" w:rsidR="003C62AB" w:rsidRDefault="00E26396" w:rsidP="00481B0A">
      <w:pPr>
        <w:numPr>
          <w:ilvl w:val="0"/>
          <w:numId w:val="11"/>
        </w:numPr>
        <w:jc w:val="both"/>
      </w:pPr>
      <w:r>
        <w:rPr>
          <w:b/>
          <w:bCs/>
        </w:rPr>
        <w:t xml:space="preserve">Nodos. </w:t>
      </w:r>
      <w:r>
        <w:t xml:space="preserve">Las redes Thread se componen de nodos. Cada dispositivo o nodo tendrá unas determinadas características, unos darán conectividad a Internet a la PAN, otros solo podrán trasmitir a su vecino más cercano, otros podrán mandar datos de un nodo a otro. Los distintos tipos de dispositivos o nodos posibles son los vistos la sección </w:t>
      </w:r>
      <w:hyperlink w:anchor="_Tipos_de_dispositivos" w:history="1">
        <w:r w:rsidRPr="00E26396">
          <w:rPr>
            <w:rStyle w:val="SinespaciadoCar"/>
          </w:rPr>
          <w:t>2.3.2. Tipos de dispositivos</w:t>
        </w:r>
      </w:hyperlink>
      <w:r>
        <w:t xml:space="preserve">. </w:t>
      </w:r>
    </w:p>
    <w:p w14:paraId="72BF51F5" w14:textId="77777777" w:rsidR="003C62AB" w:rsidRDefault="003C62AB" w:rsidP="003C62AB">
      <w:pPr>
        <w:jc w:val="both"/>
      </w:pPr>
    </w:p>
    <w:p w14:paraId="6EC52A44" w14:textId="2FE4AC71" w:rsidR="003C62AB" w:rsidRDefault="003C62AB" w:rsidP="00481B0A">
      <w:pPr>
        <w:numPr>
          <w:ilvl w:val="0"/>
          <w:numId w:val="11"/>
        </w:numPr>
        <w:jc w:val="both"/>
      </w:pPr>
      <w:r>
        <w:rPr>
          <w:b/>
          <w:bCs/>
        </w:rPr>
        <w:t>Topología.</w:t>
      </w:r>
      <w:r>
        <w:t xml:space="preserve"> Uno de los requerimientos para las PAN Thread es no tener un punto singular de fallo. Para esto, Thread ha escogido una topología de red enmallada o de malla</w:t>
      </w:r>
      <w:r w:rsidR="00D10C21">
        <w:t xml:space="preserve"> para sus redes PAN. El motivo de esta topología es su alta resiliencia, escalabilidad, robustez y una habilidad de auto reparación en caso de fallo de algún componente.</w:t>
      </w:r>
    </w:p>
    <w:p w14:paraId="1E0780BE" w14:textId="77777777" w:rsidR="00D10C21" w:rsidRDefault="00D10C21" w:rsidP="00D10C21"/>
    <w:p w14:paraId="72B828F0" w14:textId="6EBB3684" w:rsidR="00D10C21" w:rsidRPr="002D4E54" w:rsidRDefault="009A3187" w:rsidP="00481B0A">
      <w:pPr>
        <w:numPr>
          <w:ilvl w:val="0"/>
          <w:numId w:val="11"/>
        </w:numPr>
        <w:jc w:val="both"/>
        <w:rPr>
          <w:b/>
          <w:bCs/>
        </w:rPr>
      </w:pPr>
      <w:r w:rsidRPr="00957EA5">
        <w:rPr>
          <w:b/>
          <w:bCs/>
        </w:rPr>
        <w:t>Enlaces de comunicación</w:t>
      </w:r>
      <w:r w:rsidR="00957EA5" w:rsidRPr="00957EA5">
        <w:rPr>
          <w:b/>
          <w:bCs/>
        </w:rPr>
        <w:t>.</w:t>
      </w:r>
      <w:r w:rsidR="00957EA5">
        <w:t xml:space="preserve"> Para estos enlaces de la red, las redes PAN Thread usan radios inalámbricas. Estas radios inalámbricas trabajan en la frecuencia de 2450 MHZ y se basa</w:t>
      </w:r>
      <w:r w:rsidR="00287F89">
        <w:t>n en el estándar IEEE 802.15.4</w:t>
      </w:r>
      <w:r w:rsidR="002D4E54">
        <w:t>. Se detallará más en profundidad posteriormente.</w:t>
      </w:r>
    </w:p>
    <w:p w14:paraId="41E667FA" w14:textId="77777777" w:rsidR="002D4E54" w:rsidRPr="002D4E54" w:rsidRDefault="002D4E54" w:rsidP="002D4E54">
      <w:pPr>
        <w:rPr>
          <w:b/>
          <w:bCs/>
        </w:rPr>
      </w:pPr>
    </w:p>
    <w:p w14:paraId="1F274DF5" w14:textId="6F369C0D" w:rsidR="002D4E54" w:rsidRPr="00767D17" w:rsidRDefault="002D4E54" w:rsidP="00481B0A">
      <w:pPr>
        <w:numPr>
          <w:ilvl w:val="0"/>
          <w:numId w:val="11"/>
        </w:numPr>
        <w:jc w:val="both"/>
        <w:rPr>
          <w:b/>
          <w:bCs/>
        </w:rPr>
      </w:pPr>
      <w:r>
        <w:rPr>
          <w:b/>
          <w:bCs/>
        </w:rPr>
        <w:t xml:space="preserve">Enrutamiento. </w:t>
      </w:r>
      <w:r w:rsidR="0057681C">
        <w:t xml:space="preserve">Cada nodo puede transmitir al nodo vecino más cercano, por lo </w:t>
      </w:r>
      <w:r w:rsidR="00767D17">
        <w:t>que,</w:t>
      </w:r>
      <w:r w:rsidR="0057681C">
        <w:t xml:space="preserve"> si el destinatario no es ese nodo cercano, se enviarán los datos a través de múltiples nodo</w:t>
      </w:r>
      <w:r w:rsidR="00767D17">
        <w:t>s. Estos enlaces se configuran automáticamente por el software Thread. Se detallará más en profundidad posteriormente.</w:t>
      </w:r>
    </w:p>
    <w:p w14:paraId="29F0B163" w14:textId="77777777" w:rsidR="00767D17" w:rsidRPr="00767D17" w:rsidRDefault="00767D17" w:rsidP="00767D17">
      <w:pPr>
        <w:rPr>
          <w:b/>
          <w:bCs/>
        </w:rPr>
      </w:pPr>
    </w:p>
    <w:p w14:paraId="1D0D7FE8" w14:textId="2F509FCB" w:rsidR="00767D17" w:rsidRPr="003B28F6" w:rsidRDefault="00767D17" w:rsidP="00481B0A">
      <w:pPr>
        <w:numPr>
          <w:ilvl w:val="0"/>
          <w:numId w:val="11"/>
        </w:numPr>
        <w:jc w:val="both"/>
        <w:rPr>
          <w:b/>
          <w:bCs/>
        </w:rPr>
      </w:pPr>
      <w:r>
        <w:rPr>
          <w:b/>
          <w:bCs/>
        </w:rPr>
        <w:t>Identificación de dispositivos.</w:t>
      </w:r>
      <w:r w:rsidR="003B28F6">
        <w:rPr>
          <w:b/>
          <w:bCs/>
        </w:rPr>
        <w:t xml:space="preserve"> </w:t>
      </w:r>
      <w:r w:rsidR="003B28F6">
        <w:t>Cada nodo en una red PAN Thread tiene una dirección IPv6, la cual es comprimida con 6LoWPAN. Se detallará más en profundidad posteriormente.</w:t>
      </w:r>
    </w:p>
    <w:p w14:paraId="33A3AA56" w14:textId="77777777" w:rsidR="003B28F6" w:rsidRPr="003B28F6" w:rsidRDefault="003B28F6" w:rsidP="003B28F6">
      <w:pPr>
        <w:rPr>
          <w:b/>
          <w:bCs/>
        </w:rPr>
      </w:pPr>
    </w:p>
    <w:p w14:paraId="430F0E48" w14:textId="1772BEA1" w:rsidR="003B28F6" w:rsidRPr="00644FEE" w:rsidRDefault="00644FEE" w:rsidP="00481B0A">
      <w:pPr>
        <w:numPr>
          <w:ilvl w:val="0"/>
          <w:numId w:val="11"/>
        </w:numPr>
        <w:jc w:val="both"/>
        <w:rPr>
          <w:b/>
          <w:bCs/>
        </w:rPr>
      </w:pPr>
      <w:r>
        <w:rPr>
          <w:b/>
          <w:bCs/>
        </w:rPr>
        <w:t xml:space="preserve">Transmisión de datos. </w:t>
      </w:r>
      <w:r>
        <w:t>Todos los enlaces de datos son encriptados en la capa de Enlace y/o en la capa de Transporte.</w:t>
      </w:r>
    </w:p>
    <w:p w14:paraId="3E4311BD" w14:textId="77777777" w:rsidR="00644FEE" w:rsidRPr="00644FEE" w:rsidRDefault="00644FEE" w:rsidP="00644FEE">
      <w:pPr>
        <w:rPr>
          <w:b/>
          <w:bCs/>
        </w:rPr>
      </w:pPr>
    </w:p>
    <w:p w14:paraId="260238A0" w14:textId="4E176453" w:rsidR="00644FEE" w:rsidRPr="00A1486B" w:rsidRDefault="00644FEE" w:rsidP="00481B0A">
      <w:pPr>
        <w:numPr>
          <w:ilvl w:val="0"/>
          <w:numId w:val="11"/>
        </w:numPr>
        <w:jc w:val="both"/>
        <w:rPr>
          <w:b/>
          <w:bCs/>
        </w:rPr>
      </w:pPr>
      <w:r>
        <w:rPr>
          <w:b/>
          <w:bCs/>
        </w:rPr>
        <w:t xml:space="preserve">Recursos informáticos. </w:t>
      </w:r>
      <w:r>
        <w:t>Todos los nodos</w:t>
      </w:r>
      <w:r w:rsidR="00A1486B">
        <w:t xml:space="preserve"> necesitan alguna forma de computación, para formar los paquetes de datos, encriptación/desencriptación de datos, realizar la transmisión, etc.</w:t>
      </w:r>
    </w:p>
    <w:p w14:paraId="64E5B0E4" w14:textId="77777777" w:rsidR="00A1486B" w:rsidRPr="00A1486B" w:rsidRDefault="00A1486B" w:rsidP="00A1486B">
      <w:pPr>
        <w:rPr>
          <w:b/>
          <w:bCs/>
        </w:rPr>
      </w:pPr>
    </w:p>
    <w:p w14:paraId="72709A8B" w14:textId="443D211B" w:rsidR="00A1486B" w:rsidRPr="00A1486B" w:rsidRDefault="00A1486B" w:rsidP="00481B0A">
      <w:pPr>
        <w:numPr>
          <w:ilvl w:val="0"/>
          <w:numId w:val="11"/>
        </w:numPr>
        <w:jc w:val="both"/>
        <w:rPr>
          <w:b/>
          <w:bCs/>
        </w:rPr>
      </w:pPr>
      <w:r>
        <w:rPr>
          <w:b/>
          <w:bCs/>
        </w:rPr>
        <w:t xml:space="preserve">Servicio ubicuo. </w:t>
      </w:r>
      <w:r>
        <w:t>Se ofrece a sus usuarios un servicios siempre disponible.</w:t>
      </w:r>
    </w:p>
    <w:p w14:paraId="43B1ADDC" w14:textId="77777777" w:rsidR="00A1486B" w:rsidRPr="00A1486B" w:rsidRDefault="00A1486B" w:rsidP="00A1486B">
      <w:pPr>
        <w:rPr>
          <w:b/>
          <w:bCs/>
        </w:rPr>
      </w:pPr>
    </w:p>
    <w:p w14:paraId="782BCF03" w14:textId="30348FE1" w:rsidR="00A1486B" w:rsidRPr="00137015" w:rsidRDefault="00137015" w:rsidP="00481B0A">
      <w:pPr>
        <w:numPr>
          <w:ilvl w:val="0"/>
          <w:numId w:val="11"/>
        </w:numPr>
        <w:jc w:val="both"/>
        <w:rPr>
          <w:b/>
          <w:bCs/>
        </w:rPr>
      </w:pPr>
      <w:r>
        <w:rPr>
          <w:b/>
          <w:bCs/>
        </w:rPr>
        <w:t xml:space="preserve">Semántica. </w:t>
      </w:r>
      <w:r>
        <w:t>Se analiza vía software, en la nube, los sensores y los datos de entrada, junto con el resto de información y se da una respuesta basada en contexto para el sistema IoT.</w:t>
      </w:r>
    </w:p>
    <w:p w14:paraId="38B37E3F" w14:textId="77777777" w:rsidR="00137015" w:rsidRPr="00137015" w:rsidRDefault="00137015" w:rsidP="00137015">
      <w:pPr>
        <w:rPr>
          <w:b/>
          <w:bCs/>
        </w:rPr>
      </w:pPr>
    </w:p>
    <w:p w14:paraId="6B806BC6" w14:textId="54D60F42" w:rsidR="00137015" w:rsidRPr="00137015" w:rsidRDefault="00137015" w:rsidP="00481B0A">
      <w:pPr>
        <w:numPr>
          <w:ilvl w:val="0"/>
          <w:numId w:val="11"/>
        </w:numPr>
        <w:jc w:val="both"/>
        <w:rPr>
          <w:b/>
          <w:bCs/>
        </w:rPr>
      </w:pPr>
      <w:proofErr w:type="spellStart"/>
      <w:r w:rsidRPr="00A46A89">
        <w:rPr>
          <w:b/>
          <w:bCs/>
        </w:rPr>
        <w:lastRenderedPageBreak/>
        <w:t>Gateways</w:t>
      </w:r>
      <w:proofErr w:type="spellEnd"/>
      <w:r w:rsidRPr="00A46A89">
        <w:rPr>
          <w:b/>
          <w:bCs/>
        </w:rPr>
        <w:t xml:space="preserve">. </w:t>
      </w:r>
      <w:r w:rsidRPr="00137015">
        <w:t>Las redes PAN Thread, puede</w:t>
      </w:r>
      <w:r>
        <w:t xml:space="preserve">n disponer de múltiples </w:t>
      </w:r>
      <w:proofErr w:type="spellStart"/>
      <w:r>
        <w:t>gateways</w:t>
      </w:r>
      <w:proofErr w:type="spellEnd"/>
      <w:r>
        <w:t xml:space="preserve">, como los </w:t>
      </w:r>
      <w:proofErr w:type="spellStart"/>
      <w:r>
        <w:t>border</w:t>
      </w:r>
      <w:proofErr w:type="spellEnd"/>
      <w:r>
        <w:t xml:space="preserve"> </w:t>
      </w:r>
      <w:proofErr w:type="spellStart"/>
      <w:r>
        <w:t>routers</w:t>
      </w:r>
      <w:proofErr w:type="spellEnd"/>
      <w:r>
        <w:t xml:space="preserve">, para conectarse a Internet. Añaden redundancia y eliminan puntos de fallo. Estos </w:t>
      </w:r>
      <w:proofErr w:type="spellStart"/>
      <w:r>
        <w:t>Border</w:t>
      </w:r>
      <w:proofErr w:type="spellEnd"/>
      <w:r>
        <w:t xml:space="preserve"> </w:t>
      </w:r>
      <w:proofErr w:type="spellStart"/>
      <w:r>
        <w:t>Routers</w:t>
      </w:r>
      <w:proofErr w:type="spellEnd"/>
      <w:r>
        <w:t xml:space="preserve"> pueden conectarse tanto vía radio al resto de nodos como vía cable o inalámbrica a Internet o al servidor en la nube. </w:t>
      </w:r>
    </w:p>
    <w:p w14:paraId="2CC63A0C" w14:textId="2221D21A" w:rsidR="00302BDF" w:rsidRDefault="00A46A89" w:rsidP="00496C91">
      <w:pPr>
        <w:jc w:val="both"/>
      </w:pPr>
      <w:r>
        <w:t>Todas estas características</w:t>
      </w:r>
      <w:r w:rsidR="00496C91">
        <w:t xml:space="preserve"> están diseñadas bajo estas cinco restricciones:</w:t>
      </w:r>
    </w:p>
    <w:p w14:paraId="0685E53F" w14:textId="04AE090B" w:rsidR="00496C91" w:rsidRDefault="00496C91" w:rsidP="00481B0A">
      <w:pPr>
        <w:numPr>
          <w:ilvl w:val="0"/>
          <w:numId w:val="12"/>
        </w:numPr>
        <w:jc w:val="both"/>
      </w:pPr>
      <w:r>
        <w:rPr>
          <w:b/>
          <w:bCs/>
        </w:rPr>
        <w:t xml:space="preserve">Bajo consumo. </w:t>
      </w:r>
      <w:r>
        <w:t>Debido a que mucho de los dispositivos están conectados a baterías, y el alargar la vida de dicha batería es un deber. Incluso si estuvieran conectados a la red eléctrica, si no son de bajo consumo, puede generarse un considerable gasto debido a la gran cantidad de componentes.</w:t>
      </w:r>
    </w:p>
    <w:p w14:paraId="239DA7D7" w14:textId="77777777" w:rsidR="0078745C" w:rsidRDefault="0078745C" w:rsidP="0078745C">
      <w:pPr>
        <w:jc w:val="both"/>
      </w:pPr>
    </w:p>
    <w:p w14:paraId="3F707E20" w14:textId="3E63AC85" w:rsidR="00294DFF" w:rsidRDefault="00294DFF" w:rsidP="00481B0A">
      <w:pPr>
        <w:numPr>
          <w:ilvl w:val="0"/>
          <w:numId w:val="12"/>
        </w:numPr>
        <w:jc w:val="both"/>
      </w:pPr>
      <w:r>
        <w:rPr>
          <w:b/>
          <w:bCs/>
        </w:rPr>
        <w:t>Bajo coste.</w:t>
      </w:r>
      <w:r>
        <w:t xml:space="preserve"> Es importante que el sistema tenga dispositivos bajo coste y de bajo coste de mantenimiento, si lo que se quiere es un sistema ubicuo.</w:t>
      </w:r>
    </w:p>
    <w:p w14:paraId="10DE3985" w14:textId="6F3F303C" w:rsidR="00294DFF" w:rsidRDefault="00294DFF" w:rsidP="00481B0A">
      <w:pPr>
        <w:numPr>
          <w:ilvl w:val="0"/>
          <w:numId w:val="12"/>
        </w:numPr>
        <w:jc w:val="both"/>
      </w:pPr>
      <w:r>
        <w:rPr>
          <w:b/>
          <w:bCs/>
        </w:rPr>
        <w:t>Seguridad.</w:t>
      </w:r>
      <w:r>
        <w:t xml:space="preserve"> Es importante mantener la seguridad de la PAN y </w:t>
      </w:r>
      <w:r w:rsidR="0078745C">
        <w:t>de la nube.</w:t>
      </w:r>
    </w:p>
    <w:p w14:paraId="662A6D3F" w14:textId="77777777" w:rsidR="0078745C" w:rsidRDefault="0078745C" w:rsidP="0078745C">
      <w:pPr>
        <w:jc w:val="both"/>
      </w:pPr>
    </w:p>
    <w:p w14:paraId="10403903" w14:textId="04D612EE" w:rsidR="0078745C" w:rsidRDefault="0078745C" w:rsidP="00481B0A">
      <w:pPr>
        <w:numPr>
          <w:ilvl w:val="0"/>
          <w:numId w:val="12"/>
        </w:numPr>
        <w:jc w:val="both"/>
      </w:pPr>
      <w:r>
        <w:rPr>
          <w:b/>
          <w:bCs/>
        </w:rPr>
        <w:t>Interfaz de usuario.</w:t>
      </w:r>
      <w:r>
        <w:t xml:space="preserve"> Los dispositivos IoT suelen carecer de interfaz de usuario, por lo que será de gran utilidad que estos dispositivos tengan la facilidad de conectarse a dispositivos con una buena GUI, como un ordenador.</w:t>
      </w:r>
    </w:p>
    <w:p w14:paraId="23A0EA09" w14:textId="77777777" w:rsidR="0078745C" w:rsidRDefault="0078745C" w:rsidP="0078745C">
      <w:pPr>
        <w:jc w:val="both"/>
      </w:pPr>
    </w:p>
    <w:p w14:paraId="1A754E84" w14:textId="2774400B" w:rsidR="0078745C" w:rsidRDefault="0078745C" w:rsidP="00481B0A">
      <w:pPr>
        <w:numPr>
          <w:ilvl w:val="0"/>
          <w:numId w:val="12"/>
        </w:numPr>
        <w:jc w:val="both"/>
      </w:pPr>
      <w:r>
        <w:rPr>
          <w:b/>
          <w:bCs/>
        </w:rPr>
        <w:t>Retos de comunicación.</w:t>
      </w:r>
      <w:r>
        <w:t xml:space="preserve"> </w:t>
      </w:r>
      <w:r w:rsidR="000D3EF3">
        <w:t xml:space="preserve">Estas redes PAN, trabajan en interiores, donde suele haber bastantes obstáculos para la comunicación. Aparte, esos obstáculos, pueden variar su </w:t>
      </w:r>
      <w:r w:rsidR="00CD173E">
        <w:t xml:space="preserve">posición, al igual que pueden hacerlo los dispositivos, aparecen nuevos dispositivos y los viejos desaparecen. Varios dispositivos móviles pueden salir y reunirse a la red sin ser notificados. Thread usa DTLS para poder </w:t>
      </w:r>
      <w:proofErr w:type="spellStart"/>
      <w:r w:rsidR="00CD173E">
        <w:t>solventa</w:t>
      </w:r>
      <w:proofErr w:type="spellEnd"/>
      <w:r w:rsidR="00CD173E">
        <w:t xml:space="preserve"> este tipo de comunicaciones poco fiables. DTLS asume una capa de Transporte poco fiable. </w:t>
      </w:r>
      <w:r w:rsidR="00B626B5">
        <w:t>Debido al bajo consumo, la señal de comunicaciones es débil, por lo que lo complica más, por lo que una de las medidas tomadas es el envío de paquetes pequeños y con redundancia para tener cierta tolerancia a errores.</w:t>
      </w:r>
    </w:p>
    <w:p w14:paraId="1BEDC2BA" w14:textId="02C93A45" w:rsidR="00B626B5" w:rsidRDefault="00B626B5" w:rsidP="00B626B5"/>
    <w:p w14:paraId="7CCD283A" w14:textId="1485BAA0" w:rsidR="009663BD" w:rsidRDefault="009663BD" w:rsidP="009663BD">
      <w:pPr>
        <w:pStyle w:val="Ttulo4"/>
        <w:numPr>
          <w:ilvl w:val="3"/>
          <w:numId w:val="1"/>
        </w:numPr>
      </w:pPr>
      <w:bookmarkStart w:id="133" w:name="_Toc78302427"/>
      <w:r>
        <w:t>Capa Física</w:t>
      </w:r>
      <w:r w:rsidR="000C7D33">
        <w:t xml:space="preserve"> </w:t>
      </w:r>
      <w:r w:rsidR="000C7D33">
        <w:fldChar w:fldCharType="begin" w:fldLock="1"/>
      </w:r>
      <w:r w:rsidR="005036D8">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protocol","type":"article-journal","volume":"2018-April"},"uris":["http://www.mendeley.com/documents/?uuid=4bc0a1a9-4aee-4ffe-97f5-38e26c89fdf5"]},{"id":"ITEM-2","itemData":{"DOI":"10.1109/GreenTech.2018.00040","ISBN":"9781538651834","ISSN":"21665478","abstract":"This paper reviews the security aspects of two Internet-of-Things (IoT) protocols, Z-Wave and Thread. Z-Wave is one of the oldest and most commercially successful IoT protocol, while Thread is one of the most recent protocols. As millions of IoT systems are installed for home and industrial automation, the security of these IoT systems is a concern. There is a potential for these IoT systems to be misused. This paper looks at security challenges for an IoT system. The security features of the IoT systems are spread across many parts of the IoT protocols. Paper discusses different attacks types on the IoT systems and the manners in which the protocols handle them. One of the most venerable times for an IoT system is when a new device is added to the IoT system. To avoid an intruder from getting access, the new device must be authenticated. Authentication of new network devices is discussed for both the protocols. IoT protocols are complex and the security aspects are also very complex, this paper should serve as a starting point to further study these and other IoT protocols.","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Conference","id":"ITEM-2","issued":{"date-parts":[["2018"]]},"page":"176-182","publisher":"IEEE","title":"IoT security: ZWave and thread","type":"article-journal","volume":"2018-April"},"uris":["http://www.mendeley.com/documents/?uuid=5815af0e-1984-489e-80d5-c5212166b495"]}],"mendeley":{"formattedCitation":"[12], [14]","plainTextFormattedCitation":"[12], [14]","previouslyFormattedCitation":"[12], [14]"},"properties":{"noteIndex":0},"schema":"https://github.com/citation-style-language/schema/raw/master/csl-citation.json"}</w:instrText>
      </w:r>
      <w:r w:rsidR="000C7D33">
        <w:fldChar w:fldCharType="separate"/>
      </w:r>
      <w:r w:rsidR="000C7D33" w:rsidRPr="000C7D33">
        <w:rPr>
          <w:i w:val="0"/>
          <w:noProof/>
        </w:rPr>
        <w:t>[12], [14]</w:t>
      </w:r>
      <w:bookmarkEnd w:id="133"/>
      <w:r w:rsidR="000C7D33">
        <w:fldChar w:fldCharType="end"/>
      </w:r>
    </w:p>
    <w:p w14:paraId="7B6A86EE" w14:textId="1E694727" w:rsidR="003C2787" w:rsidRDefault="003C2787" w:rsidP="003C2787"/>
    <w:p w14:paraId="0F876D07" w14:textId="3D794BB2" w:rsidR="00985CED" w:rsidRDefault="00985CED" w:rsidP="00985CED">
      <w:pPr>
        <w:jc w:val="both"/>
      </w:pPr>
      <w:r>
        <w:t>Los dispositivos Thread soportan una interfaz cumpliendo las especificaciones definidas en IEEE 802.15.4 relativos a los 2450 MHz. Thread también usa modulación O-QPSK y tiene una tasa de datos de 250 kbps.</w:t>
      </w:r>
      <w:r w:rsidR="006A0AB9">
        <w:t xml:space="preserve"> Las señales de radio de Thread pueden alcanzar un salto máximo de 30 metros entre nodo y nodo, pudiendo dar hasta un máximo de 36 y conectando hasta más de 250 dispositivos en una PAN.</w:t>
      </w:r>
    </w:p>
    <w:p w14:paraId="7159AE46" w14:textId="187F9FA1" w:rsidR="006A0AB9" w:rsidRDefault="006A0AB9" w:rsidP="00985CED">
      <w:pPr>
        <w:jc w:val="both"/>
      </w:pPr>
    </w:p>
    <w:p w14:paraId="731BA20D" w14:textId="25D31737" w:rsidR="006A0AB9" w:rsidRDefault="006A0AB9" w:rsidP="006A0AB9">
      <w:pPr>
        <w:pStyle w:val="Ttulo4"/>
        <w:numPr>
          <w:ilvl w:val="3"/>
          <w:numId w:val="1"/>
        </w:numPr>
      </w:pPr>
      <w:bookmarkStart w:id="134" w:name="_Toc78302428"/>
      <w:r>
        <w:t>Capa MAC (o enlace de Datos).</w:t>
      </w:r>
      <w:r w:rsidR="00167014">
        <w:t xml:space="preserve"> </w:t>
      </w:r>
      <w:r w:rsidR="00167014">
        <w:fldChar w:fldCharType="begin" w:fldLock="1"/>
      </w:r>
      <w:r w:rsidR="002E179F">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protocol","type":"article-journal","volume":"2018-April"},"uris":["http://www.mendeley.com/documents/?uuid=4bc0a1a9-4aee-4ffe-97f5-38e26c89fdf5"]},{"id":"ITEM-2","itemData":{"DOI":"10.1109/GreenTech.2018.00040","ISBN":"9781538651834","ISSN":"21665478","abstract":"This paper reviews the security aspects of two Internet-of-Things (IoT) protocols, Z-Wave and Thread. Z-Wave is one of the oldest and most commercially successful IoT protocol, while Thread is one of the most recent protocols. As millions of IoT systems are installed for home and industrial automation, the security of these IoT systems is a concern. There is a potential for these IoT systems to be misused. This paper looks at security challenges for an IoT system. The security features of the IoT systems are spread across many parts of the IoT protocols. Paper discusses different attacks types on the IoT systems and the manners in which the protocols handle them. One of the most venerable times for an IoT system is when a new device is added to the IoT system. To avoid an intruder from getting access, the new device must be authenticated. Authentication of new network devices is discussed for both the protocols. IoT protocols are complex and the security aspects are also very complex, this paper should serve as a starting point to further study these and other IoT protocols.","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Conference","id":"ITEM-2","issued":{"date-parts":[["2018"]]},"page":"176-182","publisher":"IEEE","title":"IoT security: ZWave and thread","type":"article-journal","volume":"2018-April"},"uris":["http://www.mendeley.com/documents/?uuid=5815af0e-1984-489e-80d5-c5212166b495"]}],"mendeley":{"formattedCitation":"[12], [14]","plainTextFormattedCitation":"[12], [14]","previouslyFormattedCitation":"[12], [14]"},"properties":{"noteIndex":0},"schema":"https://github.com/citation-style-language/schema/raw/master/csl-citation.json"}</w:instrText>
      </w:r>
      <w:r w:rsidR="00167014">
        <w:fldChar w:fldCharType="separate"/>
      </w:r>
      <w:r w:rsidR="00167014" w:rsidRPr="00167014">
        <w:rPr>
          <w:i w:val="0"/>
          <w:noProof/>
        </w:rPr>
        <w:t>[12], [14]</w:t>
      </w:r>
      <w:bookmarkEnd w:id="134"/>
      <w:r w:rsidR="00167014">
        <w:fldChar w:fldCharType="end"/>
      </w:r>
    </w:p>
    <w:p w14:paraId="22734AF1" w14:textId="6ED0B908" w:rsidR="006A0AB9" w:rsidRDefault="006A0AB9" w:rsidP="006A0AB9"/>
    <w:p w14:paraId="585767E2" w14:textId="6BBEEB53" w:rsidR="00013272" w:rsidRDefault="00551F11" w:rsidP="00013272">
      <w:pPr>
        <w:jc w:val="both"/>
      </w:pPr>
      <w:r>
        <w:t>Otra parte por implementar</w:t>
      </w:r>
      <w:r w:rsidR="00013272">
        <w:t xml:space="preserve"> de la especificación IEEE 802.15.4 en los dispositivos Thread es un conjunto de Control de Acceso a los Medios (Media Access Control – MAC)</w:t>
      </w:r>
      <w:r>
        <w:t xml:space="preserve">. Dependiendo de si el dispositivo tiene o no capacidad de enrutamiento, los dispositivos tendrán que </w:t>
      </w:r>
      <w:r>
        <w:lastRenderedPageBreak/>
        <w:t xml:space="preserve">funcionar como un dispositivo MAC </w:t>
      </w:r>
      <w:proofErr w:type="spellStart"/>
      <w:r>
        <w:t>conmpleto</w:t>
      </w:r>
      <w:proofErr w:type="spellEnd"/>
      <w:r>
        <w:t xml:space="preserve"> (MAC Full </w:t>
      </w:r>
      <w:proofErr w:type="spellStart"/>
      <w:r>
        <w:t>Function</w:t>
      </w:r>
      <w:proofErr w:type="spellEnd"/>
      <w:r>
        <w:t xml:space="preserve"> </w:t>
      </w:r>
      <w:proofErr w:type="spellStart"/>
      <w:r>
        <w:t>Device</w:t>
      </w:r>
      <w:proofErr w:type="spellEnd"/>
      <w:r>
        <w:t xml:space="preserve"> – FFD) o como un dispositivo MAC reducido (MAC </w:t>
      </w:r>
      <w:proofErr w:type="spellStart"/>
      <w:r>
        <w:t>Reduced</w:t>
      </w:r>
      <w:proofErr w:type="spellEnd"/>
      <w:r>
        <w:t xml:space="preserve"> </w:t>
      </w:r>
      <w:proofErr w:type="spellStart"/>
      <w:r>
        <w:t>Function</w:t>
      </w:r>
      <w:proofErr w:type="spellEnd"/>
      <w:r>
        <w:t xml:space="preserve"> </w:t>
      </w:r>
      <w:proofErr w:type="spellStart"/>
      <w:r>
        <w:t>Devi</w:t>
      </w:r>
      <w:r w:rsidR="00FE2B31">
        <w:t>c</w:t>
      </w:r>
      <w:r>
        <w:t>e</w:t>
      </w:r>
      <w:proofErr w:type="spellEnd"/>
      <w:r>
        <w:t xml:space="preserve"> – RFD).</w:t>
      </w:r>
    </w:p>
    <w:p w14:paraId="1656C6E4" w14:textId="4E28C976" w:rsidR="00FE2B31" w:rsidRDefault="00FE2B31" w:rsidP="00013272">
      <w:pPr>
        <w:jc w:val="both"/>
      </w:pPr>
      <w:r>
        <w:t>Las capacidades MAC que debe de tener un dispositivo Thread son:</w:t>
      </w:r>
    </w:p>
    <w:p w14:paraId="0DC59C05" w14:textId="75EFD057" w:rsidR="00FE2B31" w:rsidRPr="00167014" w:rsidRDefault="00FE2B31" w:rsidP="00481B0A">
      <w:pPr>
        <w:numPr>
          <w:ilvl w:val="0"/>
          <w:numId w:val="2"/>
        </w:numPr>
        <w:jc w:val="both"/>
      </w:pPr>
      <w:r w:rsidRPr="00E97C5B">
        <w:t xml:space="preserve"> </w:t>
      </w:r>
      <w:r w:rsidRPr="00167014">
        <w:t xml:space="preserve">Uso de Carrier </w:t>
      </w:r>
      <w:proofErr w:type="spellStart"/>
      <w:r w:rsidRPr="00167014">
        <w:t>Sense</w:t>
      </w:r>
      <w:proofErr w:type="spellEnd"/>
      <w:r w:rsidRPr="00167014">
        <w:t xml:space="preserve"> Multiple Access </w:t>
      </w:r>
      <w:proofErr w:type="spellStart"/>
      <w:r w:rsidRPr="00167014">
        <w:t>with</w:t>
      </w:r>
      <w:proofErr w:type="spellEnd"/>
      <w:r w:rsidRPr="00167014">
        <w:t xml:space="preserve"> </w:t>
      </w:r>
      <w:proofErr w:type="spellStart"/>
      <w:r w:rsidRPr="00167014">
        <w:t>Collision</w:t>
      </w:r>
      <w:proofErr w:type="spellEnd"/>
      <w:r w:rsidRPr="00167014">
        <w:t xml:space="preserve"> </w:t>
      </w:r>
      <w:proofErr w:type="spellStart"/>
      <w:r w:rsidRPr="00167014">
        <w:t>Avoidance</w:t>
      </w:r>
      <w:proofErr w:type="spellEnd"/>
      <w:r w:rsidRPr="00167014">
        <w:t xml:space="preserve"> (CSMA-CA).</w:t>
      </w:r>
    </w:p>
    <w:p w14:paraId="1590D646" w14:textId="243C49B1" w:rsidR="00FE2B31" w:rsidRDefault="00FE2B31" w:rsidP="00481B0A">
      <w:pPr>
        <w:numPr>
          <w:ilvl w:val="0"/>
          <w:numId w:val="2"/>
        </w:numPr>
        <w:jc w:val="both"/>
      </w:pPr>
      <w:r w:rsidRPr="00FE2B31">
        <w:t>Tener tipos de escaneo a</w:t>
      </w:r>
      <w:r>
        <w:t>ctivo y de detección de Detección de Energía (ED).</w:t>
      </w:r>
    </w:p>
    <w:p w14:paraId="37E3E06C" w14:textId="549E475F" w:rsidR="00FE2B31" w:rsidRDefault="0088677E" w:rsidP="00481B0A">
      <w:pPr>
        <w:numPr>
          <w:ilvl w:val="0"/>
          <w:numId w:val="2"/>
        </w:numPr>
        <w:jc w:val="both"/>
      </w:pPr>
      <w:r>
        <w:t>Ser capaz de generar y recibir los siguientes paquetes / Frames MAC.</w:t>
      </w:r>
    </w:p>
    <w:p w14:paraId="38988FF4" w14:textId="5724FD39" w:rsidR="0088677E" w:rsidRDefault="0088677E" w:rsidP="00481B0A">
      <w:pPr>
        <w:numPr>
          <w:ilvl w:val="1"/>
          <w:numId w:val="2"/>
        </w:numPr>
        <w:jc w:val="both"/>
      </w:pPr>
      <w:r>
        <w:t xml:space="preserve">Paquetes de datos MAC y de </w:t>
      </w:r>
      <w:proofErr w:type="spellStart"/>
      <w:r>
        <w:t>Acknowledgement</w:t>
      </w:r>
      <w:proofErr w:type="spellEnd"/>
      <w:r>
        <w:t>.</w:t>
      </w:r>
    </w:p>
    <w:p w14:paraId="41135B42" w14:textId="29AB3FA6" w:rsidR="0088677E" w:rsidRDefault="0088677E" w:rsidP="00481B0A">
      <w:pPr>
        <w:numPr>
          <w:ilvl w:val="1"/>
          <w:numId w:val="2"/>
        </w:numPr>
        <w:jc w:val="both"/>
      </w:pPr>
      <w:r>
        <w:t>Paquetes de solicitud de datos y de solicitud del Beacon.</w:t>
      </w:r>
    </w:p>
    <w:p w14:paraId="0F99671E" w14:textId="2AC6BA32" w:rsidR="00024422" w:rsidRDefault="0088677E" w:rsidP="00481B0A">
      <w:pPr>
        <w:numPr>
          <w:ilvl w:val="1"/>
          <w:numId w:val="2"/>
        </w:numPr>
        <w:jc w:val="both"/>
      </w:pPr>
      <w:r>
        <w:t xml:space="preserve">Paquete Beacon cuando se </w:t>
      </w:r>
      <w:r w:rsidR="00024422">
        <w:t>recibe solicitud de FFD.</w:t>
      </w:r>
    </w:p>
    <w:p w14:paraId="24E1C7B0" w14:textId="65098436" w:rsidR="00024422" w:rsidRDefault="00024422" w:rsidP="00481B0A">
      <w:pPr>
        <w:numPr>
          <w:ilvl w:val="0"/>
          <w:numId w:val="2"/>
        </w:numPr>
        <w:jc w:val="both"/>
      </w:pPr>
      <w:r>
        <w:t>Dar un enlace fiable entre dos entidades MAC.</w:t>
      </w:r>
    </w:p>
    <w:p w14:paraId="3921FAF6" w14:textId="3646B21C" w:rsidR="00024422" w:rsidRDefault="00024422" w:rsidP="00481B0A">
      <w:pPr>
        <w:numPr>
          <w:ilvl w:val="0"/>
          <w:numId w:val="2"/>
        </w:numPr>
        <w:jc w:val="both"/>
      </w:pPr>
      <w:r>
        <w:t xml:space="preserve">Implementar paquete </w:t>
      </w:r>
      <w:r w:rsidR="00EC1577">
        <w:t>de seguridad MAC basado en la configuración de la PAN.</w:t>
      </w:r>
    </w:p>
    <w:p w14:paraId="512BAB38" w14:textId="6E44B8F0" w:rsidR="00EC1577" w:rsidRDefault="00C54AA5" w:rsidP="00C54AA5">
      <w:pPr>
        <w:jc w:val="both"/>
      </w:pPr>
      <w:r>
        <w:t>Por otro lado</w:t>
      </w:r>
      <w:r w:rsidR="00B42BE2">
        <w:t>, los dispositivos Thread MAC no se les permite:</w:t>
      </w:r>
    </w:p>
    <w:p w14:paraId="5D77B0AB" w14:textId="7760B8E2" w:rsidR="00B42BE2" w:rsidRDefault="00B42BE2" w:rsidP="00481B0A">
      <w:pPr>
        <w:numPr>
          <w:ilvl w:val="0"/>
          <w:numId w:val="2"/>
        </w:numPr>
        <w:jc w:val="both"/>
      </w:pPr>
      <w:r>
        <w:t>Operar con un modo periódico de Beacon activado.</w:t>
      </w:r>
    </w:p>
    <w:p w14:paraId="54A1BF4B" w14:textId="44452322" w:rsidR="00B42BE2" w:rsidRDefault="00B42BE2" w:rsidP="00481B0A">
      <w:pPr>
        <w:numPr>
          <w:ilvl w:val="0"/>
          <w:numId w:val="2"/>
        </w:numPr>
        <w:jc w:val="both"/>
      </w:pPr>
      <w:r>
        <w:t>Garantizar mecanismos de espacios de tiempo.</w:t>
      </w:r>
    </w:p>
    <w:p w14:paraId="2B619E07" w14:textId="76231422" w:rsidR="00B42BE2" w:rsidRDefault="003B5124" w:rsidP="00481B0A">
      <w:pPr>
        <w:numPr>
          <w:ilvl w:val="0"/>
          <w:numId w:val="2"/>
        </w:numPr>
        <w:jc w:val="both"/>
      </w:pPr>
      <w:r>
        <w:t>Generar o implementar los siguientes paquetes de comandos:</w:t>
      </w:r>
    </w:p>
    <w:p w14:paraId="3AC85DD4" w14:textId="70227E98" w:rsidR="003B5124" w:rsidRDefault="003B5124" w:rsidP="00481B0A">
      <w:pPr>
        <w:numPr>
          <w:ilvl w:val="1"/>
          <w:numId w:val="2"/>
        </w:numPr>
        <w:jc w:val="both"/>
      </w:pPr>
      <w:r>
        <w:t>Solicitud de Asociación.</w:t>
      </w:r>
    </w:p>
    <w:p w14:paraId="06A0BA35" w14:textId="4AB89A4B" w:rsidR="003B5124" w:rsidRDefault="003B5124" w:rsidP="00481B0A">
      <w:pPr>
        <w:numPr>
          <w:ilvl w:val="1"/>
          <w:numId w:val="2"/>
        </w:numPr>
        <w:jc w:val="both"/>
      </w:pPr>
      <w:r>
        <w:t>Respuesta a Asociación.</w:t>
      </w:r>
    </w:p>
    <w:p w14:paraId="27041513" w14:textId="15432D9A" w:rsidR="003B5124" w:rsidRDefault="003B5124" w:rsidP="00481B0A">
      <w:pPr>
        <w:numPr>
          <w:ilvl w:val="1"/>
          <w:numId w:val="2"/>
        </w:numPr>
        <w:jc w:val="both"/>
      </w:pPr>
      <w:r>
        <w:t xml:space="preserve">Solicitud de </w:t>
      </w:r>
      <w:proofErr w:type="spellStart"/>
      <w:r>
        <w:t>Desasociación</w:t>
      </w:r>
      <w:proofErr w:type="spellEnd"/>
      <w:r>
        <w:t>, conflicto con PAD ID.</w:t>
      </w:r>
    </w:p>
    <w:p w14:paraId="4D3931CE" w14:textId="4F433C39" w:rsidR="003B5124" w:rsidRDefault="003B5124" w:rsidP="00481B0A">
      <w:pPr>
        <w:numPr>
          <w:ilvl w:val="1"/>
          <w:numId w:val="2"/>
        </w:numPr>
        <w:jc w:val="both"/>
      </w:pPr>
      <w:r>
        <w:t>Notificación de huérfanos.</w:t>
      </w:r>
    </w:p>
    <w:p w14:paraId="616A3245" w14:textId="0F8335AF" w:rsidR="003B5124" w:rsidRDefault="003B5124" w:rsidP="00481B0A">
      <w:pPr>
        <w:numPr>
          <w:ilvl w:val="1"/>
          <w:numId w:val="2"/>
        </w:numPr>
        <w:jc w:val="both"/>
      </w:pPr>
      <w:r>
        <w:t>Realineación de Coordinadores.</w:t>
      </w:r>
    </w:p>
    <w:p w14:paraId="37AF24D6" w14:textId="2555A2C4" w:rsidR="003B5124" w:rsidRDefault="003B5124" w:rsidP="00481B0A">
      <w:pPr>
        <w:numPr>
          <w:ilvl w:val="1"/>
          <w:numId w:val="2"/>
        </w:numPr>
        <w:jc w:val="both"/>
      </w:pPr>
      <w:r>
        <w:t>Modo Coordinador de PAN FDD.</w:t>
      </w:r>
    </w:p>
    <w:p w14:paraId="6152039B" w14:textId="71E95E91" w:rsidR="003B5124" w:rsidRDefault="004F3371" w:rsidP="00481B0A">
      <w:pPr>
        <w:numPr>
          <w:ilvl w:val="0"/>
          <w:numId w:val="2"/>
        </w:numPr>
        <w:jc w:val="both"/>
      </w:pPr>
      <w:r>
        <w:t>Direccionamiento 00 para paquetes de Datos o comandos MAC.</w:t>
      </w:r>
    </w:p>
    <w:p w14:paraId="20DDE3E1" w14:textId="4BA545FF" w:rsidR="004F3371" w:rsidRDefault="00D86C06" w:rsidP="00481B0A">
      <w:pPr>
        <w:numPr>
          <w:ilvl w:val="0"/>
          <w:numId w:val="2"/>
        </w:numPr>
        <w:jc w:val="both"/>
      </w:pPr>
      <w:r>
        <w:t>Cualquier otro paquete de opciones de seguridad, excepto las mencionadas en la configuración de la PAN.</w:t>
      </w:r>
    </w:p>
    <w:p w14:paraId="38D8105F" w14:textId="79AF9C93" w:rsidR="00B874C7" w:rsidRDefault="00E97C5B" w:rsidP="00E97C5B">
      <w:pPr>
        <w:jc w:val="both"/>
      </w:pPr>
      <w:r>
        <w:t>El datagrama que hace el Establecimiento del Enlace MAC (MLE) puede ser o no seguro.</w:t>
      </w:r>
      <w:r w:rsidR="00B874C7">
        <w:t xml:space="preserve"> Para un MLE seguro, se indica con un byte inicial de valor 0, seguido de un byte de cabecera auxiliar, mientras que cuando no es seguro, el valor del byte inicial es 255 y no tiene ningún byte de cabecera auxiliar.</w:t>
      </w:r>
    </w:p>
    <w:p w14:paraId="61169B2D" w14:textId="07B53D95" w:rsidR="00B874C7" w:rsidRDefault="00B874C7" w:rsidP="00B874C7">
      <w:pPr>
        <w:tabs>
          <w:tab w:val="right" w:pos="9070"/>
        </w:tabs>
        <w:jc w:val="both"/>
      </w:pPr>
      <w:r w:rsidRPr="00B874C7">
        <w:t>En Thread hay 18 MLE datagramas de</w:t>
      </w:r>
      <w:r>
        <w:t xml:space="preserve"> comandos genéricos disponibles, los cuales </w:t>
      </w:r>
      <w:r w:rsidR="005036D8">
        <w:t>tratan varios aspectos de establecer enlaces, solicitudes de datos, enrutamiento y descubrimiento de nodos vecinos. Estos comandos MLE pueden ser secuenciados para tareas de alto nivel.</w:t>
      </w:r>
    </w:p>
    <w:p w14:paraId="5AC9981F" w14:textId="43C3548B" w:rsidR="00B8352A" w:rsidRDefault="00B8352A" w:rsidP="00B874C7">
      <w:pPr>
        <w:tabs>
          <w:tab w:val="right" w:pos="9070"/>
        </w:tabs>
        <w:jc w:val="both"/>
      </w:pPr>
      <w:r>
        <w:t>La estructura del paquete MAC de IEEE 802.15.4-2006 (sección 7.2.1)</w:t>
      </w:r>
      <w:r w:rsidR="006D01CA">
        <w:t xml:space="preserve"> </w:t>
      </w:r>
      <w:r w:rsidR="00FE2022">
        <w:fldChar w:fldCharType="begin" w:fldLock="1"/>
      </w:r>
      <w:r w:rsidR="006D01CA">
        <w:instrText>ADDIN CSL_CITATION {"citationItems":[{"id":"ITEM-1","itemData":{"id":"ITEM-1","issued":{"date-parts":[["2006"]]},"publisher":"IEEE","title":"IEEE Standards, Part 15.4: Wireless Medium Access Control (MAC) and Physical Layer (PHY) Specifications for Low- Rate Wireless Personal Area Networks (WPANs), IEEE Std 802.15.4","type":"paper-conference"},"uris":["http://www.mendeley.com/documents/?uuid=f6c9b358-2f51-4ac8-baf5-f583b738fc55"]}],"mendeley":{"formattedCitation":"[15]","plainTextFormattedCitation":"[15]","previouslyFormattedCitation":"[15]"},"properties":{"noteIndex":0},"schema":"https://github.com/citation-style-language/schema/raw/master/csl-citation.json"}</w:instrText>
      </w:r>
      <w:r w:rsidR="00FE2022">
        <w:fldChar w:fldCharType="separate"/>
      </w:r>
      <w:r w:rsidR="00FE2022" w:rsidRPr="00FE2022">
        <w:rPr>
          <w:noProof/>
        </w:rPr>
        <w:t>[15]</w:t>
      </w:r>
      <w:r w:rsidR="00FE2022">
        <w:fldChar w:fldCharType="end"/>
      </w:r>
      <w:r w:rsidR="00612C08">
        <w:t xml:space="preserve"> es la siguiente:</w:t>
      </w:r>
    </w:p>
    <w:p w14:paraId="378F2C6B" w14:textId="77777777" w:rsidR="00514EED" w:rsidRDefault="00514EED" w:rsidP="00B874C7">
      <w:pPr>
        <w:tabs>
          <w:tab w:val="right" w:pos="9070"/>
        </w:tabs>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2"/>
        <w:gridCol w:w="657"/>
        <w:gridCol w:w="1036"/>
        <w:gridCol w:w="669"/>
        <w:gridCol w:w="1036"/>
        <w:gridCol w:w="669"/>
        <w:gridCol w:w="1093"/>
        <w:gridCol w:w="657"/>
        <w:gridCol w:w="779"/>
      </w:tblGrid>
      <w:tr w:rsidR="00612C08" w14:paraId="10FED4C7" w14:textId="6EA766E8" w:rsidTr="001E2FD6">
        <w:trPr>
          <w:jc w:val="center"/>
        </w:trPr>
        <w:tc>
          <w:tcPr>
            <w:tcW w:w="632" w:type="dxa"/>
          </w:tcPr>
          <w:p w14:paraId="2CED312B" w14:textId="5FDC3A3D" w:rsidR="00612C08" w:rsidRDefault="00612C08" w:rsidP="00612C08">
            <w:pPr>
              <w:tabs>
                <w:tab w:val="right" w:pos="9070"/>
              </w:tabs>
              <w:jc w:val="center"/>
            </w:pPr>
            <w:r>
              <w:t>FC</w:t>
            </w:r>
          </w:p>
        </w:tc>
        <w:tc>
          <w:tcPr>
            <w:tcW w:w="657" w:type="dxa"/>
          </w:tcPr>
          <w:p w14:paraId="228411F2" w14:textId="56F53C1C" w:rsidR="00612C08" w:rsidRDefault="00612C08" w:rsidP="00612C08">
            <w:pPr>
              <w:tabs>
                <w:tab w:val="right" w:pos="9070"/>
              </w:tabs>
              <w:jc w:val="center"/>
            </w:pPr>
            <w:r>
              <w:t>SQ</w:t>
            </w:r>
          </w:p>
        </w:tc>
        <w:tc>
          <w:tcPr>
            <w:tcW w:w="1036" w:type="dxa"/>
          </w:tcPr>
          <w:p w14:paraId="3FB123CA" w14:textId="3C32891A" w:rsidR="00612C08" w:rsidRDefault="00612C08" w:rsidP="00612C08">
            <w:pPr>
              <w:tabs>
                <w:tab w:val="right" w:pos="9070"/>
              </w:tabs>
              <w:jc w:val="center"/>
            </w:pPr>
            <w:proofErr w:type="spellStart"/>
            <w:r>
              <w:t>DstPID</w:t>
            </w:r>
            <w:proofErr w:type="spellEnd"/>
          </w:p>
        </w:tc>
        <w:tc>
          <w:tcPr>
            <w:tcW w:w="669" w:type="dxa"/>
          </w:tcPr>
          <w:p w14:paraId="09B6E30A" w14:textId="7424DD1E" w:rsidR="00612C08" w:rsidRDefault="00612C08" w:rsidP="00612C08">
            <w:pPr>
              <w:tabs>
                <w:tab w:val="right" w:pos="9070"/>
              </w:tabs>
              <w:jc w:val="center"/>
            </w:pPr>
            <w:proofErr w:type="spellStart"/>
            <w:r>
              <w:t>Dst</w:t>
            </w:r>
            <w:proofErr w:type="spellEnd"/>
          </w:p>
        </w:tc>
        <w:tc>
          <w:tcPr>
            <w:tcW w:w="1036" w:type="dxa"/>
          </w:tcPr>
          <w:p w14:paraId="4830A444" w14:textId="019C3BB7" w:rsidR="00612C08" w:rsidRDefault="00612C08" w:rsidP="00612C08">
            <w:pPr>
              <w:tabs>
                <w:tab w:val="right" w:pos="9070"/>
              </w:tabs>
              <w:jc w:val="center"/>
            </w:pPr>
            <w:proofErr w:type="spellStart"/>
            <w:r>
              <w:t>SrcPID</w:t>
            </w:r>
            <w:proofErr w:type="spellEnd"/>
          </w:p>
        </w:tc>
        <w:tc>
          <w:tcPr>
            <w:tcW w:w="669" w:type="dxa"/>
          </w:tcPr>
          <w:p w14:paraId="0D1A8FEF" w14:textId="4AC622CA" w:rsidR="00612C08" w:rsidRDefault="00612C08" w:rsidP="00612C08">
            <w:pPr>
              <w:tabs>
                <w:tab w:val="right" w:pos="9070"/>
              </w:tabs>
              <w:jc w:val="center"/>
            </w:pPr>
            <w:proofErr w:type="spellStart"/>
            <w:r>
              <w:t>Src</w:t>
            </w:r>
            <w:proofErr w:type="spellEnd"/>
          </w:p>
        </w:tc>
        <w:tc>
          <w:tcPr>
            <w:tcW w:w="1093" w:type="dxa"/>
          </w:tcPr>
          <w:p w14:paraId="4F108563" w14:textId="78CE5C9E" w:rsidR="00612C08" w:rsidRDefault="00612C08" w:rsidP="00612C08">
            <w:pPr>
              <w:tabs>
                <w:tab w:val="right" w:pos="9070"/>
              </w:tabs>
              <w:jc w:val="center"/>
            </w:pPr>
            <w:proofErr w:type="spellStart"/>
            <w:r>
              <w:t>AuxSec</w:t>
            </w:r>
            <w:proofErr w:type="spellEnd"/>
          </w:p>
        </w:tc>
        <w:tc>
          <w:tcPr>
            <w:tcW w:w="657" w:type="dxa"/>
          </w:tcPr>
          <w:p w14:paraId="47D9FE55" w14:textId="40D7BD8A" w:rsidR="00612C08" w:rsidRDefault="00612C08" w:rsidP="00612C08">
            <w:pPr>
              <w:tabs>
                <w:tab w:val="right" w:pos="9070"/>
              </w:tabs>
              <w:jc w:val="center"/>
            </w:pPr>
            <w:r>
              <w:t>UD</w:t>
            </w:r>
          </w:p>
        </w:tc>
        <w:tc>
          <w:tcPr>
            <w:tcW w:w="779" w:type="dxa"/>
          </w:tcPr>
          <w:p w14:paraId="2723D170" w14:textId="229F3F13" w:rsidR="00612C08" w:rsidRDefault="00612C08" w:rsidP="00C16496">
            <w:pPr>
              <w:keepNext/>
              <w:tabs>
                <w:tab w:val="right" w:pos="9070"/>
              </w:tabs>
              <w:jc w:val="center"/>
            </w:pPr>
            <w:r>
              <w:t>FCS</w:t>
            </w:r>
          </w:p>
        </w:tc>
      </w:tr>
    </w:tbl>
    <w:p w14:paraId="6452E3C0" w14:textId="5175FC48" w:rsidR="00612C08" w:rsidRPr="00030CC2" w:rsidRDefault="00C16496" w:rsidP="00C16496">
      <w:pPr>
        <w:pStyle w:val="TDC3"/>
        <w:jc w:val="center"/>
        <w:rPr>
          <w:rFonts w:eastAsiaTheme="minorHAnsi" w:cstheme="minorBidi"/>
          <w:i/>
          <w:iCs/>
          <w:color w:val="44546A" w:themeColor="text2"/>
          <w:sz w:val="18"/>
          <w:szCs w:val="18"/>
          <w:lang w:eastAsia="en-US"/>
        </w:rPr>
      </w:pPr>
      <w:bookmarkStart w:id="135" w:name="_Toc78302572"/>
      <w:r w:rsidRPr="00030CC2">
        <w:rPr>
          <w:rFonts w:eastAsiaTheme="minorHAnsi" w:cstheme="minorBidi"/>
          <w:i/>
          <w:iCs/>
          <w:color w:val="44546A" w:themeColor="text2"/>
          <w:sz w:val="18"/>
          <w:szCs w:val="18"/>
          <w:lang w:eastAsia="en-US"/>
        </w:rPr>
        <w:t xml:space="preserve">Tabla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Tabla \* ARABIC </w:instrText>
      </w:r>
      <w:r w:rsidR="007537F4" w:rsidRPr="00030CC2">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3</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MAC </w:t>
      </w:r>
      <w:proofErr w:type="spellStart"/>
      <w:r w:rsidRPr="00030CC2">
        <w:rPr>
          <w:rFonts w:eastAsiaTheme="minorHAnsi" w:cstheme="minorBidi"/>
          <w:i/>
          <w:iCs/>
          <w:color w:val="44546A" w:themeColor="text2"/>
          <w:sz w:val="18"/>
          <w:szCs w:val="18"/>
          <w:lang w:eastAsia="en-US"/>
        </w:rPr>
        <w:t>Layer</w:t>
      </w:r>
      <w:proofErr w:type="spellEnd"/>
      <w:r w:rsidRPr="00030CC2">
        <w:rPr>
          <w:rFonts w:eastAsiaTheme="minorHAnsi" w:cstheme="minorBidi"/>
          <w:i/>
          <w:iCs/>
          <w:color w:val="44546A" w:themeColor="text2"/>
          <w:sz w:val="18"/>
          <w:szCs w:val="18"/>
          <w:lang w:eastAsia="en-US"/>
        </w:rPr>
        <w:t xml:space="preserve"> Frame</w:t>
      </w:r>
      <w:bookmarkEnd w:id="135"/>
    </w:p>
    <w:p w14:paraId="10F3D908" w14:textId="575DECD5" w:rsidR="00B8352A" w:rsidRDefault="00A17133" w:rsidP="00481B0A">
      <w:pPr>
        <w:numPr>
          <w:ilvl w:val="0"/>
          <w:numId w:val="2"/>
        </w:numPr>
        <w:tabs>
          <w:tab w:val="right" w:pos="9070"/>
        </w:tabs>
        <w:jc w:val="both"/>
      </w:pPr>
      <w:r w:rsidRPr="00A17133">
        <w:rPr>
          <w:b/>
          <w:bCs/>
        </w:rPr>
        <w:lastRenderedPageBreak/>
        <w:t xml:space="preserve">FC </w:t>
      </w:r>
      <w:r>
        <w:sym w:font="Wingdings" w:char="F0E0"/>
      </w:r>
      <w:r>
        <w:t xml:space="preserve"> Frame Control (2 bytes)</w:t>
      </w:r>
      <w:r w:rsidR="00E34AD3">
        <w:t>.</w:t>
      </w:r>
    </w:p>
    <w:p w14:paraId="1F896545" w14:textId="0C5942A2" w:rsidR="00A17133" w:rsidRDefault="00A17133" w:rsidP="00481B0A">
      <w:pPr>
        <w:numPr>
          <w:ilvl w:val="0"/>
          <w:numId w:val="2"/>
        </w:numPr>
        <w:tabs>
          <w:tab w:val="right" w:pos="9070"/>
        </w:tabs>
        <w:jc w:val="both"/>
      </w:pPr>
      <w:r>
        <w:rPr>
          <w:b/>
          <w:bCs/>
        </w:rPr>
        <w:t>SQ</w:t>
      </w:r>
      <w:r>
        <w:t xml:space="preserve"> </w:t>
      </w:r>
      <w:r>
        <w:sym w:font="Wingdings" w:char="F0E0"/>
      </w:r>
      <w:r>
        <w:t xml:space="preserve"> </w:t>
      </w:r>
      <w:proofErr w:type="spellStart"/>
      <w:r>
        <w:t>Sequence</w:t>
      </w:r>
      <w:proofErr w:type="spellEnd"/>
      <w:r>
        <w:t xml:space="preserve"> </w:t>
      </w:r>
      <w:proofErr w:type="spellStart"/>
      <w:r>
        <w:t>number</w:t>
      </w:r>
      <w:proofErr w:type="spellEnd"/>
      <w:r>
        <w:t xml:space="preserve"> (1 byte)</w:t>
      </w:r>
      <w:r w:rsidR="00E34AD3">
        <w:t>.</w:t>
      </w:r>
    </w:p>
    <w:p w14:paraId="495BEF50" w14:textId="724641DA" w:rsidR="00A17133" w:rsidRDefault="00A17133" w:rsidP="00481B0A">
      <w:pPr>
        <w:numPr>
          <w:ilvl w:val="0"/>
          <w:numId w:val="2"/>
        </w:numPr>
        <w:tabs>
          <w:tab w:val="right" w:pos="9070"/>
        </w:tabs>
        <w:jc w:val="both"/>
      </w:pPr>
      <w:proofErr w:type="spellStart"/>
      <w:r>
        <w:rPr>
          <w:b/>
          <w:bCs/>
        </w:rPr>
        <w:t>DstPID</w:t>
      </w:r>
      <w:proofErr w:type="spellEnd"/>
      <w:r>
        <w:rPr>
          <w:b/>
          <w:bCs/>
        </w:rPr>
        <w:t xml:space="preserve"> </w:t>
      </w:r>
      <w:r w:rsidRPr="00A17133">
        <w:rPr>
          <w:b/>
          <w:bCs/>
        </w:rPr>
        <w:sym w:font="Wingdings" w:char="F0E0"/>
      </w:r>
      <w:r>
        <w:rPr>
          <w:b/>
          <w:bCs/>
        </w:rPr>
        <w:t xml:space="preserve"> </w:t>
      </w:r>
      <w:proofErr w:type="spellStart"/>
      <w:r>
        <w:t>Destination</w:t>
      </w:r>
      <w:proofErr w:type="spellEnd"/>
      <w:r>
        <w:t xml:space="preserve"> PID (0/2 bytes)</w:t>
      </w:r>
      <w:r w:rsidR="00E34AD3">
        <w:t>.</w:t>
      </w:r>
    </w:p>
    <w:p w14:paraId="08391862" w14:textId="0911A404" w:rsidR="00A17133" w:rsidRDefault="00A17133" w:rsidP="00481B0A">
      <w:pPr>
        <w:numPr>
          <w:ilvl w:val="0"/>
          <w:numId w:val="2"/>
        </w:numPr>
        <w:tabs>
          <w:tab w:val="right" w:pos="9070"/>
        </w:tabs>
        <w:jc w:val="both"/>
      </w:pPr>
      <w:proofErr w:type="spellStart"/>
      <w:r>
        <w:rPr>
          <w:b/>
          <w:bCs/>
        </w:rPr>
        <w:t>Dst</w:t>
      </w:r>
      <w:proofErr w:type="spellEnd"/>
      <w:r>
        <w:rPr>
          <w:b/>
          <w:bCs/>
        </w:rPr>
        <w:t xml:space="preserve"> </w:t>
      </w:r>
      <w:r w:rsidRPr="00A17133">
        <w:rPr>
          <w:b/>
          <w:bCs/>
        </w:rPr>
        <w:sym w:font="Wingdings" w:char="F0E0"/>
      </w:r>
      <w:r>
        <w:rPr>
          <w:b/>
          <w:bCs/>
        </w:rPr>
        <w:t xml:space="preserve"> </w:t>
      </w:r>
      <w:proofErr w:type="spellStart"/>
      <w:r>
        <w:t>Destination</w:t>
      </w:r>
      <w:proofErr w:type="spellEnd"/>
      <w:r>
        <w:t xml:space="preserve"> </w:t>
      </w:r>
      <w:proofErr w:type="spellStart"/>
      <w:r>
        <w:t>Address</w:t>
      </w:r>
      <w:proofErr w:type="spellEnd"/>
      <w:r>
        <w:t xml:space="preserve"> (0/2/8 bytes)</w:t>
      </w:r>
      <w:r w:rsidR="00E34AD3">
        <w:t>.</w:t>
      </w:r>
    </w:p>
    <w:p w14:paraId="43DE13A4" w14:textId="4953991F" w:rsidR="00A17133" w:rsidRDefault="00E34AD3" w:rsidP="00481B0A">
      <w:pPr>
        <w:numPr>
          <w:ilvl w:val="0"/>
          <w:numId w:val="2"/>
        </w:numPr>
        <w:tabs>
          <w:tab w:val="right" w:pos="9070"/>
        </w:tabs>
        <w:jc w:val="both"/>
        <w:rPr>
          <w:lang w:val="en-GB"/>
        </w:rPr>
      </w:pPr>
      <w:proofErr w:type="spellStart"/>
      <w:r w:rsidRPr="00E34AD3">
        <w:rPr>
          <w:b/>
          <w:bCs/>
          <w:lang w:val="en-GB"/>
        </w:rPr>
        <w:t>SrcPID</w:t>
      </w:r>
      <w:proofErr w:type="spellEnd"/>
      <w:r w:rsidRPr="00E34AD3">
        <w:rPr>
          <w:b/>
          <w:bCs/>
          <w:lang w:val="en-GB"/>
        </w:rPr>
        <w:t xml:space="preserve"> </w:t>
      </w:r>
      <w:r w:rsidRPr="00E34AD3">
        <w:rPr>
          <w:b/>
          <w:bCs/>
        </w:rPr>
        <w:sym w:font="Wingdings" w:char="F0E0"/>
      </w:r>
      <w:r w:rsidRPr="00E34AD3">
        <w:rPr>
          <w:b/>
          <w:bCs/>
          <w:lang w:val="en-GB"/>
        </w:rPr>
        <w:t xml:space="preserve"> </w:t>
      </w:r>
      <w:r w:rsidRPr="00E34AD3">
        <w:rPr>
          <w:lang w:val="en-GB"/>
        </w:rPr>
        <w:t xml:space="preserve"> Source PAN ID (0/2 bytes)</w:t>
      </w:r>
      <w:r>
        <w:rPr>
          <w:lang w:val="en-GB"/>
        </w:rPr>
        <w:t>.</w:t>
      </w:r>
    </w:p>
    <w:p w14:paraId="272609C3" w14:textId="3699B762" w:rsidR="00E34AD3" w:rsidRDefault="00E34AD3" w:rsidP="00481B0A">
      <w:pPr>
        <w:numPr>
          <w:ilvl w:val="0"/>
          <w:numId w:val="2"/>
        </w:numPr>
        <w:tabs>
          <w:tab w:val="right" w:pos="9070"/>
        </w:tabs>
        <w:jc w:val="both"/>
        <w:rPr>
          <w:lang w:val="en-GB"/>
        </w:rPr>
      </w:pPr>
      <w:proofErr w:type="spellStart"/>
      <w:r>
        <w:rPr>
          <w:b/>
          <w:bCs/>
          <w:lang w:val="en-GB"/>
        </w:rPr>
        <w:t>Src</w:t>
      </w:r>
      <w:proofErr w:type="spellEnd"/>
      <w:r>
        <w:rPr>
          <w:b/>
          <w:bCs/>
          <w:lang w:val="en-GB"/>
        </w:rPr>
        <w:t xml:space="preserve"> </w:t>
      </w:r>
      <w:r w:rsidRPr="00E34AD3">
        <w:rPr>
          <w:b/>
          <w:bCs/>
          <w:lang w:val="en-GB"/>
        </w:rPr>
        <w:sym w:font="Wingdings" w:char="F0E0"/>
      </w:r>
      <w:r>
        <w:rPr>
          <w:b/>
          <w:bCs/>
          <w:lang w:val="en-GB"/>
        </w:rPr>
        <w:t xml:space="preserve"> </w:t>
      </w:r>
      <w:r>
        <w:rPr>
          <w:lang w:val="en-GB"/>
        </w:rPr>
        <w:t>Source Address (0/2/8 bytes).</w:t>
      </w:r>
    </w:p>
    <w:p w14:paraId="421CFE85" w14:textId="0D43F724" w:rsidR="00E34AD3" w:rsidRDefault="00E34AD3" w:rsidP="00481B0A">
      <w:pPr>
        <w:numPr>
          <w:ilvl w:val="0"/>
          <w:numId w:val="2"/>
        </w:numPr>
        <w:tabs>
          <w:tab w:val="right" w:pos="9070"/>
        </w:tabs>
        <w:jc w:val="both"/>
      </w:pPr>
      <w:proofErr w:type="spellStart"/>
      <w:r>
        <w:rPr>
          <w:b/>
          <w:bCs/>
          <w:lang w:val="en-GB"/>
        </w:rPr>
        <w:t>AuxSec</w:t>
      </w:r>
      <w:proofErr w:type="spellEnd"/>
      <w:r>
        <w:rPr>
          <w:b/>
          <w:bCs/>
          <w:lang w:val="en-GB"/>
        </w:rPr>
        <w:t xml:space="preserve"> </w:t>
      </w:r>
      <w:r w:rsidRPr="00E34AD3">
        <w:rPr>
          <w:b/>
          <w:bCs/>
          <w:lang w:val="en-GB"/>
        </w:rPr>
        <w:sym w:font="Wingdings" w:char="F0E0"/>
      </w:r>
      <w:r>
        <w:rPr>
          <w:b/>
          <w:bCs/>
          <w:lang w:val="en-GB"/>
        </w:rPr>
        <w:t xml:space="preserve"> </w:t>
      </w:r>
      <w:r>
        <w:rPr>
          <w:lang w:val="en-GB"/>
        </w:rPr>
        <w:t xml:space="preserve">Auxiliary Security Header (0/5/6/10/14 bytes). </w:t>
      </w:r>
      <w:r w:rsidRPr="00E34AD3">
        <w:t>Contiene también los ca</w:t>
      </w:r>
      <w:r>
        <w:t xml:space="preserve">mpos de Control de Seguridad (Security Control), un contador de paquete (Frame </w:t>
      </w:r>
      <w:proofErr w:type="spellStart"/>
      <w:r>
        <w:t>Counter</w:t>
      </w:r>
      <w:proofErr w:type="spellEnd"/>
      <w:r>
        <w:t xml:space="preserve">) y un Identificador de Clave (Key </w:t>
      </w:r>
      <w:proofErr w:type="spellStart"/>
      <w:r>
        <w:t>Identifier</w:t>
      </w:r>
      <w:proofErr w:type="spellEnd"/>
      <w:r>
        <w:t>).</w:t>
      </w:r>
    </w:p>
    <w:p w14:paraId="036CE17F" w14:textId="73742BDD" w:rsidR="00E34AD3" w:rsidRDefault="000F0EE7" w:rsidP="00481B0A">
      <w:pPr>
        <w:numPr>
          <w:ilvl w:val="0"/>
          <w:numId w:val="2"/>
        </w:numPr>
        <w:tabs>
          <w:tab w:val="right" w:pos="9070"/>
        </w:tabs>
        <w:jc w:val="both"/>
        <w:rPr>
          <w:lang w:val="en-GB"/>
        </w:rPr>
      </w:pPr>
      <w:r>
        <w:rPr>
          <w:b/>
          <w:bCs/>
          <w:lang w:val="en-GB"/>
        </w:rPr>
        <w:t xml:space="preserve">UD </w:t>
      </w:r>
      <w:r w:rsidRPr="000F0EE7">
        <w:rPr>
          <w:b/>
          <w:bCs/>
          <w:lang w:val="en-GB"/>
        </w:rPr>
        <w:sym w:font="Wingdings" w:char="F0E0"/>
      </w:r>
      <w:r>
        <w:rPr>
          <w:b/>
          <w:bCs/>
          <w:lang w:val="en-GB"/>
        </w:rPr>
        <w:t xml:space="preserve"> </w:t>
      </w:r>
      <w:r>
        <w:rPr>
          <w:lang w:val="en-GB"/>
        </w:rPr>
        <w:t>User data (variable bytes).</w:t>
      </w:r>
    </w:p>
    <w:p w14:paraId="7D962313" w14:textId="2CBD4105" w:rsidR="000F0EE7" w:rsidRPr="000F0EE7" w:rsidRDefault="000F0EE7" w:rsidP="00481B0A">
      <w:pPr>
        <w:numPr>
          <w:ilvl w:val="0"/>
          <w:numId w:val="2"/>
        </w:numPr>
        <w:tabs>
          <w:tab w:val="right" w:pos="9070"/>
        </w:tabs>
        <w:jc w:val="both"/>
        <w:rPr>
          <w:lang w:val="en-GB"/>
        </w:rPr>
      </w:pPr>
      <w:r>
        <w:rPr>
          <w:b/>
          <w:bCs/>
          <w:lang w:val="en-GB"/>
        </w:rPr>
        <w:t xml:space="preserve">FCS </w:t>
      </w:r>
      <w:r w:rsidRPr="000F0EE7">
        <w:rPr>
          <w:b/>
          <w:bCs/>
          <w:lang w:val="en-GB"/>
        </w:rPr>
        <w:sym w:font="Wingdings" w:char="F0E0"/>
      </w:r>
      <w:r>
        <w:rPr>
          <w:b/>
          <w:bCs/>
          <w:lang w:val="en-GB"/>
        </w:rPr>
        <w:t xml:space="preserve"> </w:t>
      </w:r>
      <w:r>
        <w:rPr>
          <w:lang w:val="en-GB"/>
        </w:rPr>
        <w:t>ITU-T-CRC-16 (2 bytes).</w:t>
      </w:r>
    </w:p>
    <w:p w14:paraId="5CE44B70" w14:textId="3D2EE1AD" w:rsidR="005036D8" w:rsidRPr="000F0EE7" w:rsidRDefault="005036D8" w:rsidP="00B874C7">
      <w:pPr>
        <w:tabs>
          <w:tab w:val="right" w:pos="9070"/>
        </w:tabs>
        <w:jc w:val="both"/>
        <w:rPr>
          <w:lang w:val="en-GB"/>
        </w:rPr>
      </w:pPr>
    </w:p>
    <w:p w14:paraId="4A948975" w14:textId="7C234C3A" w:rsidR="005036D8" w:rsidRDefault="005036D8" w:rsidP="005036D8">
      <w:pPr>
        <w:pStyle w:val="Ttulo4"/>
        <w:numPr>
          <w:ilvl w:val="3"/>
          <w:numId w:val="1"/>
        </w:numPr>
      </w:pPr>
      <w:bookmarkStart w:id="136" w:name="_Toc78302429"/>
      <w:r>
        <w:t>Capa de adaptación 6Lo</w:t>
      </w:r>
      <w:r w:rsidR="00711464">
        <w:t>WPAN</w:t>
      </w:r>
      <w:r w:rsidR="00E920DC">
        <w:t xml:space="preserve"> </w:t>
      </w:r>
      <w:r w:rsidR="00E920DC">
        <w:fldChar w:fldCharType="begin" w:fldLock="1"/>
      </w:r>
      <w:r w:rsidR="00167014">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E920DC">
        <w:fldChar w:fldCharType="separate"/>
      </w:r>
      <w:r w:rsidR="00E920DC" w:rsidRPr="00E920DC">
        <w:rPr>
          <w:i w:val="0"/>
          <w:noProof/>
        </w:rPr>
        <w:t>[12]</w:t>
      </w:r>
      <w:bookmarkEnd w:id="136"/>
      <w:r w:rsidR="00E920DC">
        <w:fldChar w:fldCharType="end"/>
      </w:r>
    </w:p>
    <w:p w14:paraId="713D8A02" w14:textId="60E46483" w:rsidR="005036D8" w:rsidRDefault="005036D8" w:rsidP="005036D8"/>
    <w:p w14:paraId="3E2D91B0" w14:textId="4BA29694" w:rsidR="004D073C" w:rsidRDefault="005036D8" w:rsidP="00711464">
      <w:pPr>
        <w:jc w:val="both"/>
      </w:pPr>
      <w:r w:rsidRPr="00711464">
        <w:t xml:space="preserve">Thread usa IPv6 </w:t>
      </w:r>
      <w:proofErr w:type="spellStart"/>
      <w:r w:rsidRPr="00711464">
        <w:t>over</w:t>
      </w:r>
      <w:proofErr w:type="spellEnd"/>
      <w:r w:rsidRPr="00711464">
        <w:t xml:space="preserve"> Low-power Wireless Personal Area Network o 6LoWPAN, </w:t>
      </w:r>
      <w:r w:rsidRPr="00B01D93">
        <w:t xml:space="preserve">según se especifica en RFC 4944 </w:t>
      </w:r>
      <w:r w:rsidRPr="00B01D93">
        <w:fldChar w:fldCharType="begin" w:fldLock="1"/>
      </w:r>
      <w:r w:rsidR="006D01CA">
        <w:instrText>ADDIN CSL_CITATION {"citationItems":[{"id":"ITEM-1","itemData":{"ISBN":"9788578110796","ISSN":"23764791","PMID":"25246403","URL":"https://tools.ietf.org/html/rfc4944","id":"ITEM-1","issued":{"date-parts":[["2007"]]},"title":"RFC 4944, “Transmission of IPv6 Packets over IEEE 802.15.4 Networks\"","type":"webpage"},"uris":["http://www.mendeley.com/documents/?uuid=29105351-a016-417d-86ae-68e462b7a285"]}],"mendeley":{"formattedCitation":"[16]","plainTextFormattedCitation":"[16]","previouslyFormattedCitation":"[16]"},"properties":{"noteIndex":0},"schema":"https://github.com/citation-style-language/schema/raw/master/csl-citation.json"}</w:instrText>
      </w:r>
      <w:r w:rsidRPr="00B01D93">
        <w:fldChar w:fldCharType="separate"/>
      </w:r>
      <w:r w:rsidR="00FE2022" w:rsidRPr="00FE2022">
        <w:rPr>
          <w:noProof/>
        </w:rPr>
        <w:t>[16]</w:t>
      </w:r>
      <w:r w:rsidRPr="00B01D93">
        <w:fldChar w:fldCharType="end"/>
      </w:r>
      <w:r w:rsidR="00B01D93">
        <w:t xml:space="preserve"> y RFC 6282 </w:t>
      </w:r>
      <w:r w:rsidR="00B01D93">
        <w:fldChar w:fldCharType="begin" w:fldLock="1"/>
      </w:r>
      <w:r w:rsidR="006D01CA">
        <w:instrText>ADDIN CSL_CITATION {"citationItems":[{"id":"ITEM-1","itemData":{"ISBN":"9788578110796","ISSN":"1098-6596","PMID":"25246403","URL":"https://tools.ietf.org/html/rfc6282","id":"ITEM-1","issued":{"date-parts":[["2019"]]},"title":"RFC 6282 \"Compression Format for IPv6 Datagrams over IEEE 802.15.4-Based Networks\"","type":"webpage"},"uris":["http://www.mendeley.com/documents/?uuid=3f8724aa-019c-4d12-94a9-d1f5800f8fb4"]}],"mendeley":{"formattedCitation":"[17]","plainTextFormattedCitation":"[17]","previouslyFormattedCitation":"[17]"},"properties":{"noteIndex":0},"schema":"https://github.com/citation-style-language/schema/raw/master/csl-citation.json"}</w:instrText>
      </w:r>
      <w:r w:rsidR="00B01D93">
        <w:fldChar w:fldCharType="separate"/>
      </w:r>
      <w:r w:rsidR="00FE2022" w:rsidRPr="00FE2022">
        <w:rPr>
          <w:noProof/>
        </w:rPr>
        <w:t>[17]</w:t>
      </w:r>
      <w:r w:rsidR="00B01D93">
        <w:fldChar w:fldCharType="end"/>
      </w:r>
      <w:r w:rsidRPr="00B01D93">
        <w:t>.</w:t>
      </w:r>
      <w:r w:rsidR="00711464">
        <w:t xml:space="preserve"> 6LoWPAN permite el uso de IPv6 dentro de las PAN, a pesar de que Thread las implementa con unas restricciones menores. Esta capa permite la fragmentación y el reensamblaje de los paquetes IPv6 procedentes y destinados a la capa MAC. </w:t>
      </w:r>
    </w:p>
    <w:p w14:paraId="34F0EFA6" w14:textId="3F8DCE3B" w:rsidR="005036D8" w:rsidRDefault="00711464" w:rsidP="00711464">
      <w:pPr>
        <w:jc w:val="both"/>
      </w:pPr>
      <w:r>
        <w:t xml:space="preserve">Esta capa está diseñada para </w:t>
      </w:r>
      <w:r w:rsidR="00A47362">
        <w:t>llevar el datagrama con enlaces restringidos, como el estándar IEEE 802.15.4, con anchos de banda limitados, pequeñas memorias, bajas potencias de consumo y transmisiones de un máximo de 250 kbps.</w:t>
      </w:r>
    </w:p>
    <w:p w14:paraId="52D02ED8" w14:textId="5E3A1FF3" w:rsidR="00A47362" w:rsidRDefault="00A47362" w:rsidP="00711464">
      <w:pPr>
        <w:jc w:val="both"/>
      </w:pPr>
      <w:r>
        <w:t>IEEE 802.15.4 especifica una MTU, unidad máxima de transmisión, de 127 bytes, de los cuales 80 octetos de los habilitados en la payload de la MAC están disponibles.</w:t>
      </w:r>
      <w:r w:rsidR="00A37896">
        <w:t xml:space="preserve"> 6LoWPAN también permite un encabezado de dirección de la malla admitiendo el reenvío sub-IP.</w:t>
      </w:r>
    </w:p>
    <w:p w14:paraId="76E89BCB" w14:textId="5CA619CD" w:rsidR="00A37896" w:rsidRDefault="004D073C" w:rsidP="00711464">
      <w:pPr>
        <w:jc w:val="both"/>
      </w:pPr>
      <w:r>
        <w:t xml:space="preserve">Debido a la compresión de cabecera en datagramas IPv6, 6LoWPAN reduce bastante las cabeceras IPv6 y UDP a tan solo unos bytes </w:t>
      </w:r>
      <w:r>
        <w:fldChar w:fldCharType="begin" w:fldLock="1"/>
      </w:r>
      <w:r w:rsidR="006D01CA">
        <w:instrText>ADDIN CSL_CITATION {"citationItems":[{"id":"ITEM-1","itemData":{"ISBN":"9788578110796","ISSN":"1098-6596","PMID":"25246403","URL":"https://tools.ietf.org/html/rfc6282","id":"ITEM-1","issued":{"date-parts":[["2019"]]},"title":"RFC 6282 \"Compression Format for IPv6 Datagrams over IEEE 802.15.4-Based Networks\"","type":"webpage"},"uris":["http://www.mendeley.com/documents/?uuid=3f8724aa-019c-4d12-94a9-d1f5800f8fb4"]}],"mendeley":{"formattedCitation":"[17]","plainTextFormattedCitation":"[17]","previouslyFormattedCitation":"[17]"},"properties":{"noteIndex":0},"schema":"https://github.com/citation-style-language/schema/raw/master/csl-citation.json"}</w:instrText>
      </w:r>
      <w:r>
        <w:fldChar w:fldCharType="separate"/>
      </w:r>
      <w:r w:rsidR="00FE2022" w:rsidRPr="00FE2022">
        <w:rPr>
          <w:noProof/>
        </w:rPr>
        <w:t>[17]</w:t>
      </w:r>
      <w:r>
        <w:fldChar w:fldCharType="end"/>
      </w:r>
      <w:r>
        <w:t>.</w:t>
      </w:r>
    </w:p>
    <w:p w14:paraId="44A5B01E" w14:textId="593DF087" w:rsidR="004D073C" w:rsidRDefault="004D073C" w:rsidP="00711464">
      <w:pPr>
        <w:jc w:val="both"/>
      </w:pPr>
    </w:p>
    <w:p w14:paraId="384154C5" w14:textId="36433F4F" w:rsidR="00B229DB" w:rsidRDefault="00B229DB" w:rsidP="00B229DB">
      <w:pPr>
        <w:pStyle w:val="Ttulo4"/>
        <w:numPr>
          <w:ilvl w:val="3"/>
          <w:numId w:val="1"/>
        </w:numPr>
      </w:pPr>
      <w:bookmarkStart w:id="137" w:name="_Toc78302430"/>
      <w:r>
        <w:t>Capa de Red</w:t>
      </w:r>
      <w:r w:rsidR="00E920DC">
        <w:t xml:space="preserve"> </w:t>
      </w:r>
      <w:r w:rsidR="00E920DC">
        <w:fldChar w:fldCharType="begin" w:fldLock="1"/>
      </w:r>
      <w:r w:rsidR="00E920DC">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E920DC">
        <w:fldChar w:fldCharType="separate"/>
      </w:r>
      <w:r w:rsidR="00E920DC" w:rsidRPr="00E920DC">
        <w:rPr>
          <w:i w:val="0"/>
          <w:noProof/>
        </w:rPr>
        <w:t>[12]</w:t>
      </w:r>
      <w:bookmarkEnd w:id="137"/>
      <w:r w:rsidR="00E920DC">
        <w:fldChar w:fldCharType="end"/>
      </w:r>
    </w:p>
    <w:p w14:paraId="362DD621" w14:textId="177C7633" w:rsidR="00B229DB" w:rsidRDefault="00B229DB" w:rsidP="00B229DB"/>
    <w:p w14:paraId="1CCF3D93" w14:textId="3779337A" w:rsidR="00B229DB" w:rsidRDefault="00B229DB" w:rsidP="00E174A7">
      <w:pPr>
        <w:jc w:val="both"/>
      </w:pPr>
      <w:r>
        <w:t>Los dispositivos Thread deben implementar la especificación IPv6, RFC 2460</w:t>
      </w:r>
      <w:r w:rsidR="00E174A7">
        <w:t xml:space="preserve"> </w:t>
      </w:r>
      <w:r w:rsidR="00E174A7">
        <w:fldChar w:fldCharType="begin" w:fldLock="1"/>
      </w:r>
      <w:r w:rsidR="006D01CA">
        <w:instrText>ADDIN CSL_CITATION {"citationItems":[{"id":"ITEM-1","itemData":{"id":"ITEM-1","issued":{"date-parts":[["1998"]]},"title":"RFC 2460 \"Internet Protocol, Version 6 (IPv6) Specification\"","type":"webpage"},"uris":["http://www.mendeley.com/documents/?uuid=5b4836de-2919-417a-be68-ca47bf265f22"]}],"mendeley":{"formattedCitation":"[18]","plainTextFormattedCitation":"[18]","previouslyFormattedCitation":"[18]"},"properties":{"noteIndex":0},"schema":"https://github.com/citation-style-language/schema/raw/master/csl-citation.json"}</w:instrText>
      </w:r>
      <w:r w:rsidR="00E174A7">
        <w:fldChar w:fldCharType="separate"/>
      </w:r>
      <w:r w:rsidR="00FE2022" w:rsidRPr="00FE2022">
        <w:rPr>
          <w:noProof/>
        </w:rPr>
        <w:t>[18]</w:t>
      </w:r>
      <w:r w:rsidR="00E174A7">
        <w:fldChar w:fldCharType="end"/>
      </w:r>
      <w:r w:rsidR="00E174A7">
        <w:t xml:space="preserve">, al igual que la arquitectura de direccionamiento IPv6, RFC 4291 </w:t>
      </w:r>
      <w:r w:rsidR="00E174A7">
        <w:fldChar w:fldCharType="begin" w:fldLock="1"/>
      </w:r>
      <w:r w:rsidR="006D01CA">
        <w:instrText>ADDIN CSL_CITATION {"citationItems":[{"id":"ITEM-1","itemData":{"URL":"https://www.ietf.org/rfc/rfc4291","id":"ITEM-1","issued":{"date-parts":[["2006"]]},"title":"RFC 4291 \"IP Version 6 Addressing Architecture\"","type":"webpage"},"uris":["http://www.mendeley.com/documents/?uuid=f28fd124-1c74-4c01-9792-acda64bf078b"]}],"mendeley":{"formattedCitation":"[19]","plainTextFormattedCitation":"[19]","previouslyFormattedCitation":"[19]"},"properties":{"noteIndex":0},"schema":"https://github.com/citation-style-language/schema/raw/master/csl-citation.json"}</w:instrText>
      </w:r>
      <w:r w:rsidR="00E174A7">
        <w:fldChar w:fldCharType="separate"/>
      </w:r>
      <w:r w:rsidR="00FE2022" w:rsidRPr="00FE2022">
        <w:rPr>
          <w:noProof/>
        </w:rPr>
        <w:t>[19]</w:t>
      </w:r>
      <w:r w:rsidR="00E174A7">
        <w:fldChar w:fldCharType="end"/>
      </w:r>
      <w:r w:rsidR="00E174A7">
        <w:t xml:space="preserve">. </w:t>
      </w:r>
      <w:r w:rsidR="007F5FC6">
        <w:t>Thread usa dos campos para el direccionamiento.</w:t>
      </w:r>
    </w:p>
    <w:p w14:paraId="72ADB7EC" w14:textId="442B9838" w:rsidR="007F5FC6" w:rsidRDefault="007F5FC6" w:rsidP="00481B0A">
      <w:pPr>
        <w:numPr>
          <w:ilvl w:val="0"/>
          <w:numId w:val="2"/>
        </w:numPr>
        <w:jc w:val="both"/>
      </w:pPr>
      <w:r>
        <w:t>Enlace Local, el cuál es accesible en una transmisión de radio.</w:t>
      </w:r>
    </w:p>
    <w:p w14:paraId="3586055A" w14:textId="5703553F" w:rsidR="007F5FC6" w:rsidRDefault="007F5FC6" w:rsidP="00481B0A">
      <w:pPr>
        <w:numPr>
          <w:ilvl w:val="0"/>
          <w:numId w:val="2"/>
        </w:numPr>
        <w:jc w:val="both"/>
      </w:pPr>
      <w:r>
        <w:t>Ámbito Local, el cuál es accesible dentro de la PAN mediante saltos.</w:t>
      </w:r>
    </w:p>
    <w:p w14:paraId="4C28D2B2" w14:textId="0C1FCD3B" w:rsidR="009D51F1" w:rsidRDefault="007F5FC6" w:rsidP="009D51F1">
      <w:pPr>
        <w:jc w:val="both"/>
      </w:pPr>
      <w:r>
        <w:t xml:space="preserve">Los dispositivos Thread deben admitir una dirección de enlace local y al menos dos direcciones de Ámbito Local para </w:t>
      </w:r>
      <w:r w:rsidR="009D51F1">
        <w:t xml:space="preserve">uso de comunicaciones internas a la PAN. Si hay disponibilidad de recursos, los dispositivos Thread podrían admitir direcciones IPv6 </w:t>
      </w:r>
      <w:r w:rsidR="009D51F1">
        <w:lastRenderedPageBreak/>
        <w:t xml:space="preserve">adicionales como la </w:t>
      </w:r>
      <w:proofErr w:type="spellStart"/>
      <w:r w:rsidR="009D51F1">
        <w:t>Unique</w:t>
      </w:r>
      <w:proofErr w:type="spellEnd"/>
      <w:r w:rsidR="009D51F1">
        <w:t xml:space="preserve"> Local </w:t>
      </w:r>
      <w:proofErr w:type="spellStart"/>
      <w:r w:rsidR="009D51F1">
        <w:t>Address</w:t>
      </w:r>
      <w:proofErr w:type="spellEnd"/>
      <w:r w:rsidR="009D51F1">
        <w:t xml:space="preserve"> (ULA) y la Global </w:t>
      </w:r>
      <w:proofErr w:type="spellStart"/>
      <w:r w:rsidR="009D51F1">
        <w:t>Unique</w:t>
      </w:r>
      <w:proofErr w:type="spellEnd"/>
      <w:r w:rsidR="009D51F1">
        <w:t xml:space="preserve"> </w:t>
      </w:r>
      <w:proofErr w:type="spellStart"/>
      <w:r w:rsidR="009D51F1">
        <w:t>Address</w:t>
      </w:r>
      <w:proofErr w:type="spellEnd"/>
      <w:r w:rsidR="009D51F1">
        <w:t xml:space="preserve"> (GUA). También deberán soportarse también direcciones </w:t>
      </w:r>
      <w:proofErr w:type="spellStart"/>
      <w:r w:rsidR="009D51F1">
        <w:t>Multicast</w:t>
      </w:r>
      <w:proofErr w:type="spellEnd"/>
      <w:r w:rsidR="009D51F1">
        <w:t xml:space="preserve"> de Enlace Local y de internas de la malla.</w:t>
      </w:r>
    </w:p>
    <w:p w14:paraId="3BAE2935" w14:textId="1F50810F" w:rsidR="009D51F1" w:rsidRDefault="009D51F1" w:rsidP="009D51F1">
      <w:pPr>
        <w:jc w:val="both"/>
      </w:pPr>
      <w:r>
        <w:t xml:space="preserve">Las direcciones Unicast IPv6 son </w:t>
      </w:r>
      <w:r w:rsidR="001A3A4C">
        <w:t xml:space="preserve">usadas para el uso interno de la malla. Las Unicast pueden ser localizadores de enrutamientos, localizador de cualquier tipo (Líder, DHCPv6, Servicio, </w:t>
      </w:r>
      <w:proofErr w:type="spellStart"/>
      <w:r w:rsidR="001A3A4C">
        <w:t>Commision</w:t>
      </w:r>
      <w:proofErr w:type="spellEnd"/>
      <w:r w:rsidR="001A3A4C">
        <w:t xml:space="preserve">, Descubrimiento de Vecinos) o incluso </w:t>
      </w:r>
      <w:proofErr w:type="spellStart"/>
      <w:r w:rsidR="001A3A4C">
        <w:t>Identifcador</w:t>
      </w:r>
      <w:proofErr w:type="spellEnd"/>
      <w:r w:rsidR="001A3A4C">
        <w:t xml:space="preserve"> de Punto Final (EID – </w:t>
      </w:r>
      <w:proofErr w:type="spellStart"/>
      <w:r w:rsidR="001A3A4C">
        <w:t>Endpoint</w:t>
      </w:r>
      <w:proofErr w:type="spellEnd"/>
      <w:r w:rsidR="001A3A4C">
        <w:t xml:space="preserve"> </w:t>
      </w:r>
      <w:proofErr w:type="spellStart"/>
      <w:r w:rsidR="001A3A4C">
        <w:t>Identifier</w:t>
      </w:r>
      <w:proofErr w:type="spellEnd"/>
      <w:r w:rsidR="001A3A4C">
        <w:t>).</w:t>
      </w:r>
    </w:p>
    <w:p w14:paraId="22765AD9" w14:textId="3DD79B0F" w:rsidR="001A68CA" w:rsidRDefault="001A3A4C" w:rsidP="001A68CA">
      <w:pPr>
        <w:jc w:val="both"/>
      </w:pPr>
      <w:r>
        <w:t xml:space="preserve">Las redes Thread no depende del Protocolo de Configuración de Host Dinámico v6 (DHCPv6), por lo que los dispositivos no tendrán que implementarlo. </w:t>
      </w:r>
      <w:r w:rsidR="00FC0B95">
        <w:t xml:space="preserve">Lo que </w:t>
      </w:r>
      <w:proofErr w:type="spellStart"/>
      <w:r w:rsidR="00FC0B95">
        <w:t>si</w:t>
      </w:r>
      <w:proofErr w:type="spellEnd"/>
      <w:r w:rsidR="00FC0B95">
        <w:t xml:space="preserve"> que deberán implementar es el Protocolo para Control de Mensajes Internet (ICMPv6), RFC 4443 </w:t>
      </w:r>
      <w:r w:rsidR="00FC0B95">
        <w:fldChar w:fldCharType="begin" w:fldLock="1"/>
      </w:r>
      <w:r w:rsidR="006D01CA">
        <w:instrText>ADDIN CSL_CITATION {"citationItems":[{"id":"ITEM-1","itemData":{"URL":"https://tools.ietf.org/html/rfc4443","id":"ITEM-1","issued":{"date-parts":[["2006"]]},"title":"RFC 4443 \"Internet Control Message Protocol (ICMPv6) for the Internet Protocol Version 6 (IPv6) Specification\"","type":"webpage"},"uris":["http://www.mendeley.com/documents/?uuid=e8b849cb-9f8c-48c0-8855-c23566f984c5"]}],"mendeley":{"formattedCitation":"[20]","plainTextFormattedCitation":"[20]","previouslyFormattedCitation":"[20]"},"properties":{"noteIndex":0},"schema":"https://github.com/citation-style-language/schema/raw/master/csl-citation.json"}</w:instrText>
      </w:r>
      <w:r w:rsidR="00FC0B95">
        <w:fldChar w:fldCharType="separate"/>
      </w:r>
      <w:r w:rsidR="00FE2022" w:rsidRPr="00FE2022">
        <w:rPr>
          <w:noProof/>
        </w:rPr>
        <w:t>[20]</w:t>
      </w:r>
      <w:r w:rsidR="00FC0B95">
        <w:fldChar w:fldCharType="end"/>
      </w:r>
      <w:r w:rsidR="001A68CA">
        <w:t>.</w:t>
      </w:r>
    </w:p>
    <w:p w14:paraId="726D4323" w14:textId="77777777" w:rsidR="001A68CA" w:rsidRDefault="001A68CA" w:rsidP="001A68CA">
      <w:pPr>
        <w:jc w:val="both"/>
      </w:pPr>
    </w:p>
    <w:p w14:paraId="1829EDCD" w14:textId="5E1A37E6" w:rsidR="001A68CA" w:rsidRDefault="001065B5" w:rsidP="001065B5">
      <w:pPr>
        <w:pStyle w:val="Ttulo4"/>
        <w:numPr>
          <w:ilvl w:val="3"/>
          <w:numId w:val="1"/>
        </w:numPr>
        <w:pPrChange w:id="138" w:author="JORGE CONTRERAS ORTIZ" w:date="2021-09-02T17:12:00Z">
          <w:pPr>
            <w:pStyle w:val="Ttulo5"/>
          </w:pPr>
        </w:pPrChange>
      </w:pPr>
      <w:ins w:id="139" w:author="JORGE CONTRERAS ORTIZ" w:date="2021-09-02T17:11:00Z">
        <w:r>
          <w:t xml:space="preserve"> </w:t>
        </w:r>
      </w:ins>
      <w:bookmarkStart w:id="140" w:name="_Toc78302431"/>
      <w:r w:rsidR="001A68CA">
        <w:t>Protocolo de Enrutamiento</w:t>
      </w:r>
      <w:bookmarkEnd w:id="140"/>
    </w:p>
    <w:p w14:paraId="7C50A913" w14:textId="64B58714" w:rsidR="001A68CA" w:rsidRDefault="001A68CA" w:rsidP="001A68CA"/>
    <w:p w14:paraId="73E013DD" w14:textId="77777777" w:rsidR="006E0FE5" w:rsidRDefault="001A68CA" w:rsidP="001A68CA">
      <w:pPr>
        <w:jc w:val="both"/>
        <w:rPr>
          <w:rFonts w:cs="Arial"/>
          <w:szCs w:val="36"/>
        </w:rPr>
      </w:pPr>
      <w:r>
        <w:rPr>
          <w:rFonts w:cs="Arial"/>
          <w:szCs w:val="36"/>
        </w:rPr>
        <w:t xml:space="preserve">Para el enrutamiento, Thread usa un simple protocolo de enrutamiento por vector de distancia. El enrutamiento dentro de la PAN está basado en </w:t>
      </w:r>
      <w:proofErr w:type="spellStart"/>
      <w:r>
        <w:rPr>
          <w:rFonts w:cs="Arial"/>
          <w:szCs w:val="36"/>
        </w:rPr>
        <w:t>RIPng</w:t>
      </w:r>
      <w:proofErr w:type="spellEnd"/>
      <w:r>
        <w:rPr>
          <w:rFonts w:cs="Arial"/>
          <w:szCs w:val="36"/>
        </w:rPr>
        <w:t xml:space="preserve"> (estándares RFC 2080 y RFC 1058).</w:t>
      </w:r>
      <w:r w:rsidR="00167014">
        <w:rPr>
          <w:rFonts w:cs="Arial"/>
          <w:szCs w:val="36"/>
        </w:rPr>
        <w:t xml:space="preserve"> Los rúters de la PAN envían periódicamente sus “costes” de enrutamiento a todos los demás rúters junto con la calidad de enlace de un salto</w:t>
      </w:r>
      <w:r w:rsidR="00C50577">
        <w:rPr>
          <w:rFonts w:cs="Arial"/>
          <w:szCs w:val="36"/>
        </w:rPr>
        <w:t>. Los costes de enrutamiento para un mensaje se sacarán de este último dato.</w:t>
      </w:r>
    </w:p>
    <w:p w14:paraId="52AC2738" w14:textId="77777777" w:rsidR="00052B55" w:rsidRDefault="006E0FE5" w:rsidP="00052B55">
      <w:pPr>
        <w:jc w:val="both"/>
        <w:rPr>
          <w:rFonts w:cs="Arial"/>
          <w:szCs w:val="36"/>
        </w:rPr>
      </w:pPr>
      <w:r>
        <w:rPr>
          <w:rFonts w:cs="Arial"/>
          <w:szCs w:val="36"/>
        </w:rPr>
        <w:t>Cada rúter crea y mantiene una base de datos con los enrutamientos por cada interfaz que usa enrutamientos por distancias.</w:t>
      </w:r>
      <w:r w:rsidR="00052B55">
        <w:rPr>
          <w:rFonts w:cs="Arial"/>
          <w:szCs w:val="36"/>
        </w:rPr>
        <w:t xml:space="preserve"> Estas bases contienen:</w:t>
      </w:r>
    </w:p>
    <w:p w14:paraId="674D1B4E" w14:textId="77777777" w:rsidR="00052B55" w:rsidRDefault="00052B55" w:rsidP="00481B0A">
      <w:pPr>
        <w:numPr>
          <w:ilvl w:val="0"/>
          <w:numId w:val="2"/>
        </w:numPr>
        <w:jc w:val="both"/>
        <w:rPr>
          <w:rFonts w:cs="Arial"/>
          <w:szCs w:val="36"/>
        </w:rPr>
      </w:pPr>
      <w:r>
        <w:rPr>
          <w:rFonts w:cs="Arial"/>
          <w:szCs w:val="36"/>
        </w:rPr>
        <w:t>Id del rúter.</w:t>
      </w:r>
    </w:p>
    <w:p w14:paraId="7FC35BF1" w14:textId="77777777" w:rsidR="00052B55" w:rsidRDefault="00052B55" w:rsidP="00481B0A">
      <w:pPr>
        <w:numPr>
          <w:ilvl w:val="0"/>
          <w:numId w:val="2"/>
        </w:numPr>
        <w:jc w:val="both"/>
        <w:rPr>
          <w:rFonts w:cs="Arial"/>
          <w:szCs w:val="36"/>
        </w:rPr>
      </w:pPr>
      <w:r>
        <w:rPr>
          <w:rFonts w:cs="Arial"/>
          <w:szCs w:val="36"/>
        </w:rPr>
        <w:t>Enlace</w:t>
      </w:r>
    </w:p>
    <w:p w14:paraId="4B747CA1" w14:textId="77777777" w:rsidR="00052B55" w:rsidRDefault="00052B55" w:rsidP="00481B0A">
      <w:pPr>
        <w:numPr>
          <w:ilvl w:val="0"/>
          <w:numId w:val="2"/>
        </w:numPr>
        <w:jc w:val="both"/>
        <w:rPr>
          <w:rFonts w:cs="Arial"/>
          <w:szCs w:val="36"/>
        </w:rPr>
      </w:pPr>
      <w:r>
        <w:rPr>
          <w:rFonts w:cs="Arial"/>
          <w:szCs w:val="36"/>
        </w:rPr>
        <w:t>Ruta</w:t>
      </w:r>
    </w:p>
    <w:p w14:paraId="5DB08C42" w14:textId="77777777" w:rsidR="00974342" w:rsidRDefault="00052B55" w:rsidP="00052B55">
      <w:pPr>
        <w:jc w:val="both"/>
        <w:rPr>
          <w:rFonts w:cs="Arial"/>
          <w:szCs w:val="36"/>
        </w:rPr>
      </w:pPr>
      <w:r>
        <w:rPr>
          <w:rFonts w:cs="Arial"/>
          <w:szCs w:val="36"/>
        </w:rPr>
        <w:t xml:space="preserve">Los rúters de la PAN mantienen </w:t>
      </w:r>
      <w:r w:rsidR="00B1475F">
        <w:rPr>
          <w:rFonts w:cs="Arial"/>
          <w:szCs w:val="36"/>
        </w:rPr>
        <w:t>un seguimiento</w:t>
      </w:r>
      <w:r>
        <w:rPr>
          <w:rFonts w:cs="Arial"/>
          <w:szCs w:val="36"/>
        </w:rPr>
        <w:t xml:space="preserve"> de la versión Thread de los enlaces de sus hijos</w:t>
      </w:r>
      <w:r w:rsidR="00B1475F">
        <w:rPr>
          <w:rFonts w:cs="Arial"/>
          <w:szCs w:val="36"/>
        </w:rPr>
        <w:t xml:space="preserve"> y, de manera proactiva, manda actualizaciones de versiones más nuevas.</w:t>
      </w:r>
      <w:r w:rsidR="000D63B8">
        <w:rPr>
          <w:rFonts w:cs="Arial"/>
          <w:szCs w:val="36"/>
        </w:rPr>
        <w:t xml:space="preserve"> Además, si el rúter es un nodo Leader, este tiene una base de datos con las asignaciones de id. Los rúters Lideres recogen, comparan y distribuyen la información sobre los </w:t>
      </w:r>
      <w:proofErr w:type="spellStart"/>
      <w:r w:rsidR="000D63B8">
        <w:rPr>
          <w:rFonts w:cs="Arial"/>
          <w:szCs w:val="36"/>
        </w:rPr>
        <w:t>Border</w:t>
      </w:r>
      <w:proofErr w:type="spellEnd"/>
      <w:r w:rsidR="000D63B8">
        <w:rPr>
          <w:rFonts w:cs="Arial"/>
          <w:szCs w:val="36"/>
        </w:rPr>
        <w:t xml:space="preserve"> </w:t>
      </w:r>
      <w:proofErr w:type="spellStart"/>
      <w:r w:rsidR="000D63B8">
        <w:rPr>
          <w:rFonts w:cs="Arial"/>
          <w:szCs w:val="36"/>
        </w:rPr>
        <w:t>Routers</w:t>
      </w:r>
      <w:proofErr w:type="spellEnd"/>
      <w:r w:rsidR="00974342">
        <w:rPr>
          <w:rFonts w:cs="Arial"/>
          <w:szCs w:val="36"/>
        </w:rPr>
        <w:t xml:space="preserve"> y otros servidores disponibles para la red Thread vía MLE.</w:t>
      </w:r>
    </w:p>
    <w:p w14:paraId="33DEE08B" w14:textId="420D3DD0" w:rsidR="002E179F" w:rsidDel="001065B5" w:rsidRDefault="00974342" w:rsidP="001065B5">
      <w:pPr>
        <w:rPr>
          <w:del w:id="141" w:author="JORGE CONTRERAS ORTIZ" w:date="2021-09-02T17:10:00Z"/>
          <w:rFonts w:cs="Arial"/>
          <w:szCs w:val="36"/>
        </w:rPr>
      </w:pPr>
      <w:r>
        <w:rPr>
          <w:rFonts w:cs="Arial"/>
          <w:szCs w:val="36"/>
        </w:rPr>
        <w:t>Thread tiene el concepto de set completo y de set estable de nodos de red. Las redes Thread se pueden dividir en diferentes sets para romper las comunicaciones. Por lo tanto</w:t>
      </w:r>
      <w:r w:rsidR="00BE6A7B">
        <w:rPr>
          <w:rFonts w:cs="Arial"/>
          <w:szCs w:val="36"/>
        </w:rPr>
        <w:t>, se incluye una provisión para que cada set actúe como una red diferente, pudiendo unirse luego como una sola red</w:t>
      </w:r>
      <w:r w:rsidR="002E179F">
        <w:rPr>
          <w:rFonts w:cs="Arial"/>
          <w:szCs w:val="36"/>
        </w:rPr>
        <w:t xml:space="preserve">. Si no hay un nodo Líder alcanzable o disponible, un REED o un </w:t>
      </w:r>
      <w:proofErr w:type="spellStart"/>
      <w:r w:rsidR="002E179F">
        <w:rPr>
          <w:rFonts w:cs="Arial"/>
          <w:szCs w:val="36"/>
        </w:rPr>
        <w:t>Border</w:t>
      </w:r>
      <w:proofErr w:type="spellEnd"/>
      <w:r w:rsidR="002E179F">
        <w:rPr>
          <w:rFonts w:cs="Arial"/>
          <w:szCs w:val="36"/>
        </w:rPr>
        <w:t xml:space="preserve"> </w:t>
      </w:r>
      <w:proofErr w:type="spellStart"/>
      <w:r w:rsidR="002E179F">
        <w:rPr>
          <w:rFonts w:cs="Arial"/>
          <w:szCs w:val="36"/>
        </w:rPr>
        <w:t>Router</w:t>
      </w:r>
      <w:proofErr w:type="spellEnd"/>
      <w:r w:rsidR="002E179F">
        <w:rPr>
          <w:rFonts w:cs="Arial"/>
          <w:szCs w:val="36"/>
        </w:rPr>
        <w:t xml:space="preserve"> pueden generar una nueva partición en la red.</w:t>
      </w:r>
    </w:p>
    <w:p w14:paraId="110937C5" w14:textId="77777777" w:rsidR="001065B5" w:rsidRDefault="001065B5" w:rsidP="001065B5">
      <w:pPr>
        <w:jc w:val="both"/>
        <w:rPr>
          <w:ins w:id="142" w:author="JORGE CONTRERAS ORTIZ" w:date="2021-09-02T17:13:00Z"/>
          <w:rFonts w:cs="Arial"/>
          <w:szCs w:val="36"/>
        </w:rPr>
      </w:pPr>
    </w:p>
    <w:p w14:paraId="5AEC91E5" w14:textId="791D2783" w:rsidR="002E179F" w:rsidDel="001065B5" w:rsidRDefault="002E179F" w:rsidP="001065B5">
      <w:pPr>
        <w:pStyle w:val="Ttulo4"/>
        <w:numPr>
          <w:ilvl w:val="3"/>
          <w:numId w:val="1"/>
        </w:numPr>
        <w:rPr>
          <w:del w:id="143" w:author="JORGE CONTRERAS ORTIZ" w:date="2021-09-02T17:10:00Z"/>
        </w:rPr>
        <w:pPrChange w:id="144" w:author="JORGE CONTRERAS ORTIZ" w:date="2021-09-02T17:12:00Z">
          <w:pPr>
            <w:jc w:val="both"/>
          </w:pPr>
        </w:pPrChange>
      </w:pPr>
    </w:p>
    <w:p w14:paraId="77A627B8" w14:textId="1F7E20DA" w:rsidR="002E179F" w:rsidDel="001065B5" w:rsidRDefault="002E179F" w:rsidP="001065B5">
      <w:pPr>
        <w:pStyle w:val="Ttulo4"/>
        <w:numPr>
          <w:ilvl w:val="3"/>
          <w:numId w:val="1"/>
        </w:numPr>
        <w:rPr>
          <w:del w:id="145" w:author="JORGE CONTRERAS ORTIZ" w:date="2021-09-02T17:09:00Z"/>
        </w:rPr>
      </w:pPr>
      <w:bookmarkStart w:id="146" w:name="_Toc78302432"/>
      <w:del w:id="147" w:author="JORGE CONTRERAS ORTIZ" w:date="2021-09-02T17:13:00Z">
        <w:r w:rsidDel="001065B5">
          <w:delText xml:space="preserve">Capa de Transporte </w:delText>
        </w:r>
        <w:r w:rsidDel="001065B5">
          <w:fldChar w:fldCharType="begin" w:fldLock="1"/>
        </w:r>
        <w:r w:rsidR="009E6E13" w:rsidDel="001065B5">
          <w:del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delInstrText>
        </w:r>
        <w:r w:rsidDel="001065B5">
          <w:fldChar w:fldCharType="separate"/>
        </w:r>
        <w:r w:rsidRPr="002E179F" w:rsidDel="001065B5">
          <w:delText>[12]</w:delText>
        </w:r>
        <w:bookmarkEnd w:id="146"/>
        <w:r w:rsidDel="001065B5">
          <w:fldChar w:fldCharType="end"/>
        </w:r>
      </w:del>
    </w:p>
    <w:p w14:paraId="4AC42ADC" w14:textId="77777777" w:rsidR="001065B5" w:rsidRPr="001065B5" w:rsidRDefault="001065B5" w:rsidP="001065B5">
      <w:pPr>
        <w:rPr>
          <w:ins w:id="148" w:author="JORGE CONTRERAS ORTIZ" w:date="2021-09-02T17:13:00Z"/>
          <w:rPrChange w:id="149" w:author="JORGE CONTRERAS ORTIZ" w:date="2021-09-02T17:13:00Z">
            <w:rPr>
              <w:ins w:id="150" w:author="JORGE CONTRERAS ORTIZ" w:date="2021-09-02T17:13:00Z"/>
            </w:rPr>
          </w:rPrChange>
        </w:rPr>
        <w:pPrChange w:id="151" w:author="JORGE CONTRERAS ORTIZ" w:date="2021-09-02T17:13:00Z">
          <w:pPr>
            <w:pStyle w:val="Ttulo4"/>
            <w:numPr>
              <w:ilvl w:val="3"/>
              <w:numId w:val="1"/>
            </w:numPr>
            <w:ind w:left="1440" w:hanging="1080"/>
            <w:jc w:val="both"/>
          </w:pPr>
        </w:pPrChange>
      </w:pPr>
    </w:p>
    <w:p w14:paraId="33118D37" w14:textId="1F2B9AC3" w:rsidR="002E179F" w:rsidRDefault="001065B5" w:rsidP="001065B5">
      <w:pPr>
        <w:pStyle w:val="Ttulo4"/>
        <w:numPr>
          <w:ilvl w:val="3"/>
          <w:numId w:val="1"/>
        </w:numPr>
        <w:rPr>
          <w:ins w:id="152" w:author="JORGE CONTRERAS ORTIZ" w:date="2021-09-02T17:13:00Z"/>
        </w:rPr>
      </w:pPr>
      <w:ins w:id="153" w:author="JORGE CONTRERAS ORTIZ" w:date="2021-09-02T17:13:00Z">
        <w:r>
          <w:t xml:space="preserve">Capa de Transporte </w:t>
        </w:r>
      </w:ins>
    </w:p>
    <w:p w14:paraId="66DCDCBD" w14:textId="77777777" w:rsidR="001065B5" w:rsidRPr="001065B5" w:rsidRDefault="001065B5" w:rsidP="001065B5">
      <w:pPr>
        <w:rPr>
          <w:rPrChange w:id="154" w:author="JORGE CONTRERAS ORTIZ" w:date="2021-09-02T17:13:00Z">
            <w:rPr/>
          </w:rPrChange>
        </w:rPr>
        <w:pPrChange w:id="155" w:author="JORGE CONTRERAS ORTIZ" w:date="2021-09-02T17:13:00Z">
          <w:pPr>
            <w:pStyle w:val="Ttulo4"/>
            <w:jc w:val="both"/>
          </w:pPr>
        </w:pPrChange>
      </w:pPr>
    </w:p>
    <w:p w14:paraId="0D3F4512" w14:textId="1BB4A040" w:rsidR="002A1E9A" w:rsidRDefault="00F8299D" w:rsidP="001772DA">
      <w:pPr>
        <w:jc w:val="both"/>
      </w:pPr>
      <w:r>
        <w:t xml:space="preserve">Esta capa de transporte en Thread está basada en User </w:t>
      </w:r>
      <w:proofErr w:type="spellStart"/>
      <w:r>
        <w:t>Datagram</w:t>
      </w:r>
      <w:proofErr w:type="spellEnd"/>
      <w:r>
        <w:t xml:space="preserve"> </w:t>
      </w:r>
      <w:proofErr w:type="spellStart"/>
      <w:r>
        <w:t>Protocol</w:t>
      </w:r>
      <w:proofErr w:type="spellEnd"/>
      <w:r>
        <w:t xml:space="preserve"> (UDP), descrito en RFC 768</w:t>
      </w:r>
      <w:r w:rsidR="009E6E13">
        <w:t xml:space="preserve"> </w:t>
      </w:r>
      <w:r w:rsidR="009E6E13">
        <w:fldChar w:fldCharType="begin" w:fldLock="1"/>
      </w:r>
      <w:r w:rsidR="006D01CA">
        <w:instrText>ADDIN CSL_CITATION {"citationItems":[{"id":"ITEM-1","itemData":{"URL":"https://tools.ietf.org/html/rfc768","id":"ITEM-1","issued":{"date-parts":[["1980"]]},"title":"RFC 768 \" User Datagram Protocol\"","type":"webpage"},"uris":["http://www.mendeley.com/documents/?uuid=eb7c5682-5b4a-4c48-94eb-b76bf19fd342"]}],"mendeley":{"formattedCitation":"[21]","plainTextFormattedCitation":"[21]","previouslyFormattedCitation":"[21]"},"properties":{"noteIndex":0},"schema":"https://github.com/citation-style-language/schema/raw/master/csl-citation.json"}</w:instrText>
      </w:r>
      <w:r w:rsidR="009E6E13">
        <w:fldChar w:fldCharType="separate"/>
      </w:r>
      <w:r w:rsidR="00FE2022" w:rsidRPr="00FE2022">
        <w:rPr>
          <w:noProof/>
        </w:rPr>
        <w:t>[21]</w:t>
      </w:r>
      <w:r w:rsidR="009E6E13">
        <w:fldChar w:fldCharType="end"/>
      </w:r>
      <w:r>
        <w:t>, y en Requerimientos para Host De Internet, RFC 1122</w:t>
      </w:r>
      <w:r w:rsidR="009E6E13">
        <w:t xml:space="preserve"> </w:t>
      </w:r>
      <w:r w:rsidR="009E6E13">
        <w:fldChar w:fldCharType="begin" w:fldLock="1"/>
      </w:r>
      <w:r w:rsidR="006D01CA">
        <w:instrText>ADDIN CSL_CITATION {"citationItems":[{"id":"ITEM-1","itemData":{"URL":"https://tools.ietf.org/html/rfc1122","id":"ITEM-1","issued":{"date-parts":[["1989"]]},"title":"RFC 1122 \"Requirements for Internet Hosts -- Communication Layers\"","type":"webpage"},"uris":["http://www.mendeley.com/documents/?uuid=06094c18-f7a3-4c03-80f5-41684fe86967"]}],"mendeley":{"formattedCitation":"[22]","plainTextFormattedCitation":"[22]","previouslyFormattedCitation":"[22]"},"properties":{"noteIndex":0},"schema":"https://github.com/citation-style-language/schema/raw/master/csl-citation.json"}</w:instrText>
      </w:r>
      <w:r w:rsidR="009E6E13">
        <w:fldChar w:fldCharType="separate"/>
      </w:r>
      <w:r w:rsidR="00FE2022" w:rsidRPr="00FE2022">
        <w:rPr>
          <w:noProof/>
        </w:rPr>
        <w:t>[22]</w:t>
      </w:r>
      <w:r w:rsidR="009E6E13">
        <w:fldChar w:fldCharType="end"/>
      </w:r>
      <w:r>
        <w:t>.</w:t>
      </w:r>
    </w:p>
    <w:p w14:paraId="6217DEF5" w14:textId="6B3CB46C" w:rsidR="0081202B" w:rsidRDefault="002A1E9A" w:rsidP="001772DA">
      <w:pPr>
        <w:jc w:val="both"/>
      </w:pPr>
      <w:r>
        <w:t xml:space="preserve">Para el protocolo de mensajería, Thread usa </w:t>
      </w:r>
      <w:proofErr w:type="spellStart"/>
      <w:r>
        <w:t>Constrained</w:t>
      </w:r>
      <w:proofErr w:type="spellEnd"/>
      <w:r>
        <w:t xml:space="preserve"> Application </w:t>
      </w:r>
      <w:proofErr w:type="spellStart"/>
      <w:r>
        <w:t>Protocol</w:t>
      </w:r>
      <w:proofErr w:type="spellEnd"/>
      <w:r>
        <w:t xml:space="preserve"> (</w:t>
      </w:r>
      <w:proofErr w:type="spellStart"/>
      <w:r>
        <w:t>CoAP</w:t>
      </w:r>
      <w:proofErr w:type="spellEnd"/>
      <w:r w:rsidR="001772DA">
        <w:t>)</w:t>
      </w:r>
      <w:r w:rsidR="007A269A">
        <w:t xml:space="preserve"> </w:t>
      </w:r>
      <w:r w:rsidR="007A269A">
        <w:fldChar w:fldCharType="begin" w:fldLock="1"/>
      </w:r>
      <w:r w:rsidR="006D01CA">
        <w:instrText>ADDIN CSL_CITATION {"citationItems":[{"id":"ITEM-1","itemData":{"DOI":"10.1109/RTEICT.2016.7808031","ISBN":"9781509007745","abstract":"Internet of Things (IoT) is growing as an attractive system paradigm. There is a lot of hype around the internet of things (IoT) and it continues to evolve as we move beyond humans talking to machines. IoT has interconnections through the physical, cyber and social spaces. Things used in IoT are sensors and actuators, mechanical devices and network- ing includes gateways, wireless infrastructure. Most of devices among them are resource constrained. During the interaction betweendevices,IoTgetssufferedfromseveresecuritychallenges. Complicated network produces potential vulnerabilities referred to heterogeneous devices, sensors and backend systems. So to realize the dream of internet of things secured device to device communication is expected. Security of resource constrained networks becomes prime important. Many existing mechanisms gives security and protection to networks and systems but they are unable to give fine grain access control. In this work, we focused on CoAP based framework to give service level access control on resource constrained devices. It gives fine grain access control on a per service basis. ECDSA is used to improve privacy of the system. Performance of CoAP based framework is compared and analyzed with existing security solutions. Test results are presented which shows that communication overhead and authentication delay are less than the existing system. Hence security performance of system gets improved. The goal is to present comprehensive security framework for low power networks consist of resource constrained devices.","author":[{"dropping-particle":"","family":"Tamboli","given":"Mohsin B.","non-dropping-particle":"","parse-names":false,"suffix":""},{"dropping-particle":"","family":"Ambawade","given":"Dayanand D.","non-dropping-particle":"","parse-names":false,"suffix":""}],"container-title":"2016 IEEE International Conference on Recent Trends in Electronics, Information and Communication Technology, RTEICT 2016 - Proceedings","id":"ITEM-1","issued":{"date-parts":[["2017"]]},"page":"1245-1250","publisher":"IEEE","title":"Secure and efficient CoAP based authentication and access control for internet of things (IoT)","type":"article-journal"},"uris":["http://www.mendeley.com/documents/?uuid=c5218c4b-9fa2-4c1c-8b91-8950b3961f49"]},{"id":"ITEM-2","itemData":{"DOI":"10.1109/MIC.2012.29","ISSN":"10897801","abstract":"The Constrained Application Protocol (CoAP) is a transfer protocol for constrained nodes and networks, such as those that will form the Internet of Things. Much like its older and heavier cousin HTTP, CoAP uses the REST architectural style. Based on UDP and unencumbered by historical baggage, however, CoAP aims to achieve its modest goals with considerably less complexity. © 2006 IEEE.","author":[{"dropping-particle":"","family":"Bormann","given":"Carsten","non-dropping-particle":"","parse-names":false,"suffix":""},{"dropping-particle":"","family":"Castellani","given":"Angelo P.","non-dropping-particle":"","parse-names":false,"suffix":""},{"dropping-particle":"","family":"Shelby","given":"Zach","non-dropping-particle":"","parse-names":false,"suffix":""}],"container-title":"IEEE Internet Computing","id":"ITEM-2","issue":"2","issued":{"date-parts":[["2012"]]},"page":"62-67","publisher":"IEEE","title":"CoAP: An application protocol for billions of tiny internet nodes","type":"article-journal","volume":"16"},"uris":["http://www.mendeley.com/documents/?uuid=502d784e-f30e-4cf2-bd41-2246ab34aa8c"]}],"mendeley":{"formattedCitation":"[23], [24]","plainTextFormattedCitation":"[23], [24]","previouslyFormattedCitation":"[23], [24]"},"properties":{"noteIndex":0},"schema":"https://github.com/citation-style-language/schema/raw/master/csl-citation.json"}</w:instrText>
      </w:r>
      <w:r w:rsidR="007A269A">
        <w:fldChar w:fldCharType="separate"/>
      </w:r>
      <w:r w:rsidR="00FE2022" w:rsidRPr="00FE2022">
        <w:rPr>
          <w:noProof/>
        </w:rPr>
        <w:t>[23], [24]</w:t>
      </w:r>
      <w:r w:rsidR="007A269A">
        <w:fldChar w:fldCharType="end"/>
      </w:r>
      <w:r w:rsidR="001772DA">
        <w:t xml:space="preserve"> debido a las limitaciones de baja memoria y de baja capacidad de procesamiento.</w:t>
      </w:r>
      <w:r w:rsidR="0070167E">
        <w:t xml:space="preserve"> El protocolo usado por </w:t>
      </w:r>
      <w:proofErr w:type="spellStart"/>
      <w:r w:rsidR="0070167E">
        <w:t>CoAP</w:t>
      </w:r>
      <w:proofErr w:type="spellEnd"/>
      <w:r w:rsidR="0070167E">
        <w:t xml:space="preserve"> es un UDP, que obliga a usar </w:t>
      </w:r>
      <w:r w:rsidR="00840449">
        <w:t>DTLS (</w:t>
      </w:r>
      <w:proofErr w:type="spellStart"/>
      <w:r w:rsidR="00840449">
        <w:t>Datagram</w:t>
      </w:r>
      <w:proofErr w:type="spellEnd"/>
      <w:r w:rsidR="00840449">
        <w:t xml:space="preserve"> </w:t>
      </w:r>
      <w:proofErr w:type="spellStart"/>
      <w:r w:rsidR="00840449">
        <w:t>Transport</w:t>
      </w:r>
      <w:proofErr w:type="spellEnd"/>
      <w:r w:rsidR="00840449">
        <w:t xml:space="preserve"> </w:t>
      </w:r>
      <w:proofErr w:type="spellStart"/>
      <w:r w:rsidR="00840449">
        <w:t>Layer</w:t>
      </w:r>
      <w:proofErr w:type="spellEnd"/>
      <w:r w:rsidR="00840449">
        <w:t xml:space="preserve"> Security)., RFC 6347</w:t>
      </w:r>
      <w:r w:rsidR="0081202B">
        <w:t xml:space="preserve"> </w:t>
      </w:r>
      <w:r w:rsidR="0081202B">
        <w:fldChar w:fldCharType="begin" w:fldLock="1"/>
      </w:r>
      <w:r w:rsidR="006D01CA">
        <w:instrText>ADDIN CSL_CITATION {"citationItems":[{"id":"ITEM-1","itemData":{"URL":"https://tools.ietf.org/html/rfc6347","id":"ITEM-1","issued":{"date-parts":[["2012"]]},"title":"RFC 6347 \"Datagram Transport Layer Security Version 1.2\"","type":"webpage"},"uris":["http://www.mendeley.com/documents/?uuid=a1e29f24-bec3-4d52-a4c1-f2c0b71b1a94"]}],"mendeley":{"formattedCitation":"[25]","plainTextFormattedCitation":"[25]","previouslyFormattedCitation":"[25]"},"properties":{"noteIndex":0},"schema":"https://github.com/citation-style-language/schema/raw/master/csl-citation.json"}</w:instrText>
      </w:r>
      <w:r w:rsidR="0081202B">
        <w:fldChar w:fldCharType="separate"/>
      </w:r>
      <w:r w:rsidR="00FE2022" w:rsidRPr="00FE2022">
        <w:rPr>
          <w:noProof/>
        </w:rPr>
        <w:t>[25]</w:t>
      </w:r>
      <w:r w:rsidR="0081202B">
        <w:fldChar w:fldCharType="end"/>
      </w:r>
      <w:r w:rsidR="0081202B">
        <w:t>.</w:t>
      </w:r>
    </w:p>
    <w:p w14:paraId="0D0943E0" w14:textId="77777777" w:rsidR="006832BE" w:rsidRDefault="0081202B" w:rsidP="001772DA">
      <w:pPr>
        <w:jc w:val="both"/>
      </w:pPr>
      <w:proofErr w:type="spellStart"/>
      <w:r>
        <w:lastRenderedPageBreak/>
        <w:t>CoAP</w:t>
      </w:r>
      <w:proofErr w:type="spellEnd"/>
      <w:r>
        <w:t xml:space="preserve"> tiene un conjunto de modos de seguridad y de implementación obligatoria cifrados. </w:t>
      </w:r>
      <w:proofErr w:type="spellStart"/>
      <w:r>
        <w:t>CoAP</w:t>
      </w:r>
      <w:proofErr w:type="spellEnd"/>
      <w:r>
        <w:t xml:space="preserve"> toma prestado algunos conceptos del protocolo </w:t>
      </w:r>
      <w:proofErr w:type="spellStart"/>
      <w:r w:rsidR="006832BE">
        <w:t>Representational</w:t>
      </w:r>
      <w:proofErr w:type="spellEnd"/>
      <w:r w:rsidR="006832BE">
        <w:t xml:space="preserve"> </w:t>
      </w:r>
      <w:proofErr w:type="spellStart"/>
      <w:r w:rsidR="006832BE">
        <w:t>State</w:t>
      </w:r>
      <w:proofErr w:type="spellEnd"/>
      <w:r w:rsidR="006832BE">
        <w:t xml:space="preserve"> Transfer (REST). Los modos en los que opera </w:t>
      </w:r>
      <w:proofErr w:type="spellStart"/>
      <w:r w:rsidR="006832BE">
        <w:t>CoAP</w:t>
      </w:r>
      <w:proofErr w:type="spellEnd"/>
      <w:r w:rsidR="006832BE">
        <w:t xml:space="preserve"> son:</w:t>
      </w:r>
    </w:p>
    <w:p w14:paraId="31E1063D" w14:textId="52660D43" w:rsidR="006832BE" w:rsidRDefault="006832BE" w:rsidP="00481B0A">
      <w:pPr>
        <w:numPr>
          <w:ilvl w:val="0"/>
          <w:numId w:val="2"/>
        </w:numPr>
        <w:jc w:val="both"/>
      </w:pPr>
      <w:r>
        <w:t xml:space="preserve">Modo </w:t>
      </w:r>
      <w:r w:rsidR="007E68BD">
        <w:t xml:space="preserve">sin seguridad (“no </w:t>
      </w:r>
      <w:proofErr w:type="spellStart"/>
      <w:r w:rsidR="007E68BD">
        <w:t>security</w:t>
      </w:r>
      <w:proofErr w:type="spellEnd"/>
      <w:r w:rsidR="007E68BD">
        <w:t>”).</w:t>
      </w:r>
    </w:p>
    <w:p w14:paraId="5EF4E779" w14:textId="499B4D59" w:rsidR="006832BE" w:rsidRDefault="006832BE" w:rsidP="00481B0A">
      <w:pPr>
        <w:numPr>
          <w:ilvl w:val="0"/>
          <w:numId w:val="2"/>
        </w:numPr>
        <w:jc w:val="both"/>
      </w:pPr>
      <w:r>
        <w:t xml:space="preserve">Modo </w:t>
      </w:r>
      <w:r w:rsidR="007E68BD">
        <w:t>Clave Pre-Compartida (</w:t>
      </w:r>
      <w:r>
        <w:t>“</w:t>
      </w:r>
      <w:proofErr w:type="spellStart"/>
      <w:r>
        <w:t>Pre-shared</w:t>
      </w:r>
      <w:proofErr w:type="spellEnd"/>
      <w:r>
        <w:t xml:space="preserve"> </w:t>
      </w:r>
      <w:proofErr w:type="spellStart"/>
      <w:r>
        <w:t>key</w:t>
      </w:r>
      <w:proofErr w:type="spellEnd"/>
      <w:r>
        <w:t>”</w:t>
      </w:r>
      <w:r w:rsidR="007E68BD">
        <w:t>)</w:t>
      </w:r>
      <w:r>
        <w:t>.</w:t>
      </w:r>
    </w:p>
    <w:p w14:paraId="26331263" w14:textId="2AFDB0EA" w:rsidR="006832BE" w:rsidRDefault="006832BE" w:rsidP="00481B0A">
      <w:pPr>
        <w:numPr>
          <w:ilvl w:val="0"/>
          <w:numId w:val="2"/>
        </w:numPr>
        <w:jc w:val="both"/>
      </w:pPr>
      <w:r>
        <w:t xml:space="preserve">Modo </w:t>
      </w:r>
      <w:r w:rsidR="007E68BD">
        <w:t>Certificado (</w:t>
      </w:r>
      <w:r>
        <w:t>“</w:t>
      </w:r>
      <w:proofErr w:type="spellStart"/>
      <w:r>
        <w:t>certificate</w:t>
      </w:r>
      <w:proofErr w:type="spellEnd"/>
      <w:r>
        <w:t>”</w:t>
      </w:r>
      <w:r w:rsidR="007E68BD">
        <w:t>)</w:t>
      </w:r>
      <w:r>
        <w:t>.</w:t>
      </w:r>
    </w:p>
    <w:p w14:paraId="3761BCAF" w14:textId="3032066A" w:rsidR="00765F32" w:rsidRDefault="006832BE" w:rsidP="007E68BD">
      <w:pPr>
        <w:jc w:val="both"/>
      </w:pPr>
      <w:proofErr w:type="spellStart"/>
      <w:r>
        <w:t>CoAPs</w:t>
      </w:r>
      <w:proofErr w:type="spellEnd"/>
      <w:r>
        <w:t xml:space="preserve"> (</w:t>
      </w:r>
      <w:proofErr w:type="spellStart"/>
      <w:r>
        <w:t>CoAP</w:t>
      </w:r>
      <w:proofErr w:type="spellEnd"/>
      <w:r>
        <w:t xml:space="preserve"> seguro) puede también configurarse en el modo “raw </w:t>
      </w:r>
      <w:proofErr w:type="spellStart"/>
      <w:r>
        <w:t>public</w:t>
      </w:r>
      <w:proofErr w:type="spellEnd"/>
      <w:r>
        <w:t xml:space="preserve"> </w:t>
      </w:r>
      <w:proofErr w:type="spellStart"/>
      <w:r>
        <w:t>key</w:t>
      </w:r>
      <w:proofErr w:type="spellEnd"/>
      <w:r>
        <w:t>”</w:t>
      </w:r>
      <w:r w:rsidR="00704BC6">
        <w:t xml:space="preserve">, </w:t>
      </w:r>
      <w:r w:rsidR="00600038">
        <w:t xml:space="preserve">definido en RFC 7250 </w:t>
      </w:r>
      <w:r w:rsidR="00600038">
        <w:fldChar w:fldCharType="begin" w:fldLock="1"/>
      </w:r>
      <w:r w:rsidR="006D01CA">
        <w:instrText>ADDIN CSL_CITATION {"citationItems":[{"id":"ITEM-1","itemData":{"URL":"https://tools.ietf.org/html/rfc7250","id":"ITEM-1","issued":{"date-parts":[["2014"]]},"title":"RFC 7250 \"Using Raw Public Keys in Transport Layer Security (TLS) and Datagram Transport Layer Security (DTLS)\"","type":"webpage"},"uris":["http://www.mendeley.com/documents/?uuid=70e2500e-3b3b-4d93-a821-004d80acaf8c"]}],"mendeley":{"formattedCitation":"[26]","plainTextFormattedCitation":"[26]","previouslyFormattedCitation":"[26]"},"properties":{"noteIndex":0},"schema":"https://github.com/citation-style-language/schema/raw/master/csl-citation.json"}</w:instrText>
      </w:r>
      <w:r w:rsidR="00600038">
        <w:fldChar w:fldCharType="separate"/>
      </w:r>
      <w:r w:rsidR="00FE2022" w:rsidRPr="00FE2022">
        <w:rPr>
          <w:noProof/>
        </w:rPr>
        <w:t>[26]</w:t>
      </w:r>
      <w:r w:rsidR="00600038">
        <w:fldChar w:fldCharType="end"/>
      </w:r>
      <w:r w:rsidR="007A269A">
        <w:t xml:space="preserve">. En el modo </w:t>
      </w:r>
      <w:r w:rsidR="007E68BD">
        <w:t>de Clave Pre-Compartida</w:t>
      </w:r>
      <w:r w:rsidR="007A269A">
        <w:t xml:space="preserve">, </w:t>
      </w:r>
      <w:proofErr w:type="spellStart"/>
      <w:r w:rsidR="007A269A">
        <w:t>CoAP</w:t>
      </w:r>
      <w:proofErr w:type="spellEnd"/>
      <w:r w:rsidR="007E68BD">
        <w:t xml:space="preserve"> junta claves Pre-Compartidas con una lista de los correspondientes nodos de comunicación. </w:t>
      </w:r>
      <w:r w:rsidR="00765F32">
        <w:t xml:space="preserve">En cuanto al modo Certificado, </w:t>
      </w:r>
      <w:proofErr w:type="spellStart"/>
      <w:r w:rsidR="00765F32">
        <w:t>esta</w:t>
      </w:r>
      <w:proofErr w:type="spellEnd"/>
      <w:r w:rsidR="00765F32">
        <w:t xml:space="preserve"> muy bien establecido, pero se desaconseja su uso debido a las limitaciones de recursos.</w:t>
      </w:r>
    </w:p>
    <w:p w14:paraId="1E046F2A" w14:textId="411F5CCB" w:rsidR="001F3076" w:rsidRDefault="001F3076" w:rsidP="007E68BD">
      <w:pPr>
        <w:jc w:val="both"/>
      </w:pPr>
      <w:r>
        <w:t>El modo sin seguridad es solo recomendable cuando en la capa de Enlace de Datos hay encriptación disponible y en uso.</w:t>
      </w:r>
    </w:p>
    <w:p w14:paraId="6B37BC13" w14:textId="16773829" w:rsidR="001F3076" w:rsidRDefault="001F3076" w:rsidP="007E68BD">
      <w:pPr>
        <w:jc w:val="both"/>
      </w:pPr>
      <w:r>
        <w:t xml:space="preserve">Thread usa encriptación DTLS en la capa de Transporte en caso de que el hardware no soporte la encriptación de los </w:t>
      </w:r>
      <w:r w:rsidR="001771F4">
        <w:t>datos. Otra posibilidad es una doble encriptación, tanto en la capa de transporte como en la de enlace de datos</w:t>
      </w:r>
      <w:r w:rsidR="00557CA4">
        <w:t>, lo cual reduce el ratio de compresión, dejando paso a su vez a más transmisiones de paquetes y potencias consumidas mayores-</w:t>
      </w:r>
    </w:p>
    <w:p w14:paraId="7AD95583" w14:textId="77777777" w:rsidR="00474C2B" w:rsidRDefault="00474C2B" w:rsidP="007E68BD">
      <w:pPr>
        <w:jc w:val="both"/>
      </w:pPr>
    </w:p>
    <w:p w14:paraId="0E4EE4E4" w14:textId="429709F7" w:rsidR="003B6172" w:rsidRDefault="00474C2B" w:rsidP="003B6172">
      <w:pPr>
        <w:pStyle w:val="Ttulo4"/>
        <w:numPr>
          <w:ilvl w:val="3"/>
          <w:numId w:val="1"/>
        </w:numPr>
        <w:jc w:val="both"/>
      </w:pPr>
      <w:bookmarkStart w:id="156" w:name="_Toc78302433"/>
      <w:r>
        <w:t>Seguridad y Comisión de dispositivos</w:t>
      </w:r>
      <w:r w:rsidR="003B6172">
        <w:t xml:space="preserve"> </w:t>
      </w:r>
      <w:r w:rsidR="003B6172">
        <w:fldChar w:fldCharType="begin" w:fldLock="1"/>
      </w:r>
      <w:r w:rsidR="00111F0C">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author":[{"dropping-particle":"","family":"Kirale","given":"","non-dropping-particle":"","parse-names":false,"suffix":""}],"id":"ITEM-2","issued":{"date-parts":[["0"]]},"page":"1-17","title":"KTWM102 Thread NCP module","type":"article"},"uris":["http://www.mendeley.com/documents/?uuid=895b19a1-937e-4fea-9d30-3722d283389b"]}],"mendeley":{"formattedCitation":"[10], [12]","plainTextFormattedCitation":"[10], [12]","previouslyFormattedCitation":"[10], [12]"},"properties":{"noteIndex":0},"schema":"https://github.com/citation-style-language/schema/raw/master/csl-citation.json"}</w:instrText>
      </w:r>
      <w:r w:rsidR="003B6172">
        <w:fldChar w:fldCharType="separate"/>
      </w:r>
      <w:r w:rsidR="003B6172" w:rsidRPr="003B6172">
        <w:rPr>
          <w:i w:val="0"/>
          <w:noProof/>
        </w:rPr>
        <w:t>[10], [12]</w:t>
      </w:r>
      <w:bookmarkEnd w:id="156"/>
      <w:r w:rsidR="003B6172">
        <w:fldChar w:fldCharType="end"/>
      </w:r>
    </w:p>
    <w:p w14:paraId="7F137CD8" w14:textId="29A96534" w:rsidR="003B6172" w:rsidRDefault="003B6172" w:rsidP="003B6172"/>
    <w:p w14:paraId="214D8E03" w14:textId="0DDAB5A1" w:rsidR="00FA1CB7" w:rsidRDefault="00FA1CB7" w:rsidP="00FA1CB7">
      <w:pPr>
        <w:jc w:val="both"/>
      </w:pPr>
      <w:r>
        <w:t xml:space="preserve">Para dicha </w:t>
      </w:r>
      <w:commentRangeStart w:id="157"/>
      <w:r>
        <w:t xml:space="preserve">comisión </w:t>
      </w:r>
      <w:commentRangeEnd w:id="157"/>
      <w:r w:rsidR="00382767">
        <w:rPr>
          <w:rStyle w:val="Refdecomentario"/>
        </w:rPr>
        <w:commentReference w:id="157"/>
      </w:r>
      <w:r>
        <w:t xml:space="preserve">Thread usa </w:t>
      </w:r>
      <w:proofErr w:type="spellStart"/>
      <w:r>
        <w:t>MeshCoP</w:t>
      </w:r>
      <w:proofErr w:type="spellEnd"/>
      <w:r>
        <w:t xml:space="preserve"> (</w:t>
      </w:r>
      <w:proofErr w:type="spellStart"/>
      <w:r>
        <w:t>Mesh</w:t>
      </w:r>
      <w:proofErr w:type="spellEnd"/>
      <w:r>
        <w:t xml:space="preserve"> </w:t>
      </w:r>
      <w:proofErr w:type="spellStart"/>
      <w:r>
        <w:t>Commissioning</w:t>
      </w:r>
      <w:proofErr w:type="spellEnd"/>
      <w:r>
        <w:t xml:space="preserve"> </w:t>
      </w:r>
      <w:proofErr w:type="spellStart"/>
      <w:r>
        <w:t>Protocol</w:t>
      </w:r>
      <w:proofErr w:type="spellEnd"/>
      <w:r>
        <w:t>), el cu</w:t>
      </w:r>
      <w:r w:rsidR="00A43CC5">
        <w:t>al permite una autenticación, una comisión y una unión a la red de nuevos dispositivos desconocidos a la red de manera segura</w:t>
      </w:r>
      <w:r w:rsidR="00132355">
        <w:t>.</w:t>
      </w:r>
    </w:p>
    <w:p w14:paraId="0F88B66E" w14:textId="5C8A107E" w:rsidR="00132355" w:rsidRDefault="00132355" w:rsidP="00FA1CB7">
      <w:pPr>
        <w:jc w:val="both"/>
      </w:pPr>
      <w:r w:rsidRPr="00132355">
        <w:t>Una PAN Thread es u</w:t>
      </w:r>
      <w:r>
        <w:t>na malla de dispositivos autónoma que se autoconfigura con la interfaz y la capa de enlace a nivel de seguridad de IEEE 802.15.4.</w:t>
      </w:r>
      <w:r w:rsidR="00A500FB">
        <w:t xml:space="preserve"> </w:t>
      </w:r>
      <w:r w:rsidR="00972A19">
        <w:t>Cada dispositivo de la PAN debe poseer una clave maestra secreta compartida y actualizada.</w:t>
      </w:r>
      <w:r w:rsidR="009D3B63">
        <w:t xml:space="preserve"> </w:t>
      </w:r>
    </w:p>
    <w:p w14:paraId="37A7A6F6" w14:textId="22E49867" w:rsidR="009D3B63" w:rsidRDefault="009D3B63" w:rsidP="00FA1CB7">
      <w:pPr>
        <w:jc w:val="both"/>
      </w:pPr>
      <w:r>
        <w:t xml:space="preserve">Para añadir a la PAN un dispositivo, primero habrá que autenticarlo manualmente como un dispositivo elegible para </w:t>
      </w:r>
      <w:r w:rsidR="001B15C0">
        <w:t>unirse a la red, prosiguiendo con la comisión del dispositivo y compartiéndole la clave maestra de la PAN a través de un canal seguro.</w:t>
      </w:r>
      <w:r w:rsidR="00C358D9">
        <w:t xml:space="preserve"> </w:t>
      </w:r>
    </w:p>
    <w:p w14:paraId="354BDC2A" w14:textId="77777777" w:rsidR="00C358D9" w:rsidRDefault="00C358D9" w:rsidP="00C358D9">
      <w:pPr>
        <w:jc w:val="both"/>
      </w:pPr>
      <w:r>
        <w:t>Los dos principales métodos para la comisión que tiene Thread son:</w:t>
      </w:r>
    </w:p>
    <w:p w14:paraId="3A49FCCB" w14:textId="77777777" w:rsidR="00C358D9" w:rsidRDefault="00C358D9" w:rsidP="00481B0A">
      <w:pPr>
        <w:numPr>
          <w:ilvl w:val="0"/>
          <w:numId w:val="2"/>
        </w:numPr>
        <w:jc w:val="both"/>
      </w:pPr>
      <w:r w:rsidRPr="00CA6E89">
        <w:t xml:space="preserve">Usando el método </w:t>
      </w:r>
      <w:proofErr w:type="spellStart"/>
      <w:r w:rsidRPr="00CA6E89">
        <w:t>Out</w:t>
      </w:r>
      <w:proofErr w:type="spellEnd"/>
      <w:r w:rsidRPr="00CA6E89">
        <w:t>-of-band, con</w:t>
      </w:r>
      <w:r>
        <w:t>figurar directamente sobre el dispositivo toda la información necesaria para la comisión. Esta información permitirá a los dispositivos que quieran unirse, que se unan a la red Thread correcta.</w:t>
      </w:r>
    </w:p>
    <w:p w14:paraId="4373C0CD" w14:textId="53BAAE60" w:rsidR="00C358D9" w:rsidRDefault="00C358D9" w:rsidP="00481B0A">
      <w:pPr>
        <w:numPr>
          <w:ilvl w:val="0"/>
          <w:numId w:val="2"/>
        </w:numPr>
        <w:jc w:val="both"/>
      </w:pPr>
      <w:r>
        <w:t>Establece una sesión de comisión entre un aplicación de comisión, ya sea en web, teléfono móvil, etc y el dispositivo que se quiere unir. Esta aplicación de comisión le da la información necesaria al dispositivo para que se conecte a la red adecuada.</w:t>
      </w:r>
    </w:p>
    <w:p w14:paraId="6BEE3ED9" w14:textId="5E026D80" w:rsidR="0067085A" w:rsidRDefault="0067085A" w:rsidP="006872D0">
      <w:pPr>
        <w:jc w:val="both"/>
      </w:pPr>
      <w:r>
        <w:t xml:space="preserve">Antes de que un dispositivo sea autenticado, el propio </w:t>
      </w:r>
      <w:r w:rsidR="000D15CA">
        <w:t>Comisario</w:t>
      </w:r>
      <w:r w:rsidR="00111F0C">
        <w:t xml:space="preserve"> </w:t>
      </w:r>
      <w:r>
        <w:t xml:space="preserve">deberá autenticarse también. Para ello se establece una conexión socket cliente/servidor, la </w:t>
      </w:r>
      <w:proofErr w:type="spellStart"/>
      <w:r>
        <w:t>cuál</w:t>
      </w:r>
      <w:proofErr w:type="spellEnd"/>
      <w:r>
        <w:t xml:space="preserve"> se le llamará Sesión de Comisión y sucede entre </w:t>
      </w:r>
      <w:r w:rsidR="00111F0C">
        <w:t xml:space="preserve">el </w:t>
      </w:r>
      <w:r w:rsidR="000D15CA">
        <w:t>Comisario</w:t>
      </w:r>
      <w:r w:rsidR="00111F0C">
        <w:t xml:space="preserve"> y el propio </w:t>
      </w:r>
      <w:proofErr w:type="spellStart"/>
      <w:r w:rsidR="00111F0C">
        <w:t>Border</w:t>
      </w:r>
      <w:proofErr w:type="spellEnd"/>
      <w:r w:rsidR="00111F0C">
        <w:t xml:space="preserve"> </w:t>
      </w:r>
      <w:proofErr w:type="spellStart"/>
      <w:r w:rsidR="00111F0C">
        <w:t>Router</w:t>
      </w:r>
      <w:proofErr w:type="spellEnd"/>
      <w:r w:rsidR="00111F0C">
        <w:t xml:space="preserve"> (BR) usando DTLS (RFC 6347 </w:t>
      </w:r>
      <w:r w:rsidR="00111F0C">
        <w:fldChar w:fldCharType="begin" w:fldLock="1"/>
      </w:r>
      <w:r w:rsidR="006D01CA">
        <w:instrText>ADDIN CSL_CITATION {"citationItems":[{"id":"ITEM-1","itemData":{"URL":"https://tools.ietf.org/html/rfc6347","id":"ITEM-1","issued":{"date-parts":[["2012"]]},"title":"RFC 6347 \"Datagram Transport Layer Security Version 1.2\"","type":"webpage"},"uris":["http://www.mendeley.com/documents/?uuid=a1e29f24-bec3-4d52-a4c1-f2c0b71b1a94"]}],"mendeley":{"formattedCitation":"[25]","plainTextFormattedCitation":"[25]","previouslyFormattedCitation":"[25]"},"properties":{"noteIndex":0},"schema":"https://github.com/citation-style-language/schema/raw/master/csl-citation.json"}</w:instrText>
      </w:r>
      <w:r w:rsidR="00111F0C">
        <w:fldChar w:fldCharType="separate"/>
      </w:r>
      <w:r w:rsidR="00FE2022" w:rsidRPr="00FE2022">
        <w:rPr>
          <w:noProof/>
        </w:rPr>
        <w:t>[25]</w:t>
      </w:r>
      <w:r w:rsidR="00111F0C">
        <w:fldChar w:fldCharType="end"/>
      </w:r>
      <w:r w:rsidR="00111F0C">
        <w:t xml:space="preserve">) o TLS (RFC 5246 </w:t>
      </w:r>
      <w:r w:rsidR="00111F0C">
        <w:fldChar w:fldCharType="begin" w:fldLock="1"/>
      </w:r>
      <w:r w:rsidR="006D01CA">
        <w:instrText>ADDIN CSL_CITATION {"citationItems":[{"id":"ITEM-1","itemData":{"URL":"https://tools.ietf.org/html/rfc5246","abstract":"This document specifies Version 1.2 of the Transport Layer Security (TLS) protocol. The TLS protocol provides communications security over the Internet. The protocol allows client/server applications to communicate in a way that is designed to prevent eavesdropping, tampering, or message forgery.","id":"ITEM-1","issued":{"date-parts":[["2008"]]},"title":"RFC 5246 \"The Transport Layer Security (TLS) Protocol Version 1.2\"","type":"webpage"},"uris":["http://www.mendeley.com/documents/?uuid=ecab5460-5bbe-4345-855e-95e3e4ba6646"]}],"mendeley":{"formattedCitation":"[27]","plainTextFormattedCitation":"[27]","previouslyFormattedCitation":"[27]"},"properties":{"noteIndex":0},"schema":"https://github.com/citation-style-language/schema/raw/master/csl-citation.json"}</w:instrText>
      </w:r>
      <w:r w:rsidR="00111F0C">
        <w:fldChar w:fldCharType="separate"/>
      </w:r>
      <w:r w:rsidR="00FE2022" w:rsidRPr="00FE2022">
        <w:rPr>
          <w:noProof/>
        </w:rPr>
        <w:t>[27]</w:t>
      </w:r>
      <w:r w:rsidR="00111F0C">
        <w:fldChar w:fldCharType="end"/>
      </w:r>
      <w:r w:rsidR="00111F0C">
        <w:t>)</w:t>
      </w:r>
      <w:r w:rsidR="00967138">
        <w:t>. Esta sesión abierta usa un determinado puerto UDP</w:t>
      </w:r>
      <w:r w:rsidR="00254139">
        <w:t xml:space="preserve"> y se usa una credencial conocida como Pre-Shared Key for </w:t>
      </w:r>
      <w:proofErr w:type="spellStart"/>
      <w:r w:rsidR="00254139">
        <w:t>Commissioner</w:t>
      </w:r>
      <w:proofErr w:type="spellEnd"/>
      <w:r w:rsidR="00254139">
        <w:t xml:space="preserve">. Tras </w:t>
      </w:r>
      <w:r w:rsidR="0087290E">
        <w:t xml:space="preserve">terminar esta autenticación, el </w:t>
      </w:r>
      <w:r w:rsidR="000D15CA">
        <w:t>Comisario</w:t>
      </w:r>
      <w:r w:rsidR="0087290E">
        <w:t xml:space="preserve"> se registra con el BR, y este último</w:t>
      </w:r>
      <w:r w:rsidR="004A79ED">
        <w:t xml:space="preserve"> comparte la información del </w:t>
      </w:r>
      <w:r w:rsidR="000D15CA">
        <w:lastRenderedPageBreak/>
        <w:t xml:space="preserve">Comisario </w:t>
      </w:r>
      <w:r w:rsidR="004A79ED">
        <w:t>al Nodo Leader</w:t>
      </w:r>
      <w:r w:rsidR="000D15CA">
        <w:t xml:space="preserve">, el cuál procederá a aceptar o rechazar al Comisario. En caso de ser aceptado el Comisario, el Líder manda su información a los </w:t>
      </w:r>
      <w:proofErr w:type="spellStart"/>
      <w:r w:rsidR="000D15CA">
        <w:t>Joiner</w:t>
      </w:r>
      <w:proofErr w:type="spellEnd"/>
      <w:r w:rsidR="000D15CA">
        <w:t xml:space="preserve"> </w:t>
      </w:r>
      <w:proofErr w:type="spellStart"/>
      <w:r w:rsidR="000D15CA">
        <w:t>Routers</w:t>
      </w:r>
      <w:proofErr w:type="spellEnd"/>
      <w:r w:rsidR="000D15CA">
        <w:t xml:space="preserve"> (JR) de la PAN.</w:t>
      </w:r>
    </w:p>
    <w:p w14:paraId="3C6933BD" w14:textId="699E6799" w:rsidR="00C44996" w:rsidRDefault="00C44996" w:rsidP="006872D0">
      <w:pPr>
        <w:jc w:val="both"/>
      </w:pPr>
      <w:r>
        <w:t xml:space="preserve">Cuando un dispositivo desea unirse a la PAN, se le llama </w:t>
      </w:r>
      <w:proofErr w:type="spellStart"/>
      <w:r>
        <w:t>Joiner</w:t>
      </w:r>
      <w:proofErr w:type="spellEnd"/>
      <w:r>
        <w:t xml:space="preserve"> </w:t>
      </w:r>
      <w:proofErr w:type="spellStart"/>
      <w:r>
        <w:t>Device</w:t>
      </w:r>
      <w:proofErr w:type="spellEnd"/>
      <w:r>
        <w:t xml:space="preserve"> (JD). Para unirse a la PAN, el JD debe enviar mensajes de Descubrimiento Solicitud/Respuesta usando MLE</w:t>
      </w:r>
      <w:r w:rsidR="00046C75">
        <w:t xml:space="preserve"> en modo inseguro a un JR.</w:t>
      </w:r>
      <w:r w:rsidR="0021664D">
        <w:t xml:space="preserve"> Antes de que el tiempo de unión expire y si la unión de dispositivos a la red está activada, el JR deberá enviar una Respuesta de Descubrimiento con un puerto UDP de unión. Si no está activada la unión de dispositivos a la red, no se enviará ninguna respuesta. Tras recibir este mensaje de Respuesta, la unión del JD se dará por validada.</w:t>
      </w:r>
    </w:p>
    <w:p w14:paraId="367FA470" w14:textId="77777777" w:rsidR="008023BC" w:rsidRDefault="007E5D0C" w:rsidP="006872D0">
      <w:pPr>
        <w:jc w:val="both"/>
      </w:pPr>
      <w:r>
        <w:t xml:space="preserve">Una vez en la red, el JD mandará un saludo vía DTLS al JR, estableciendo con él una </w:t>
      </w:r>
      <w:proofErr w:type="spellStart"/>
      <w:r>
        <w:t>Joiner</w:t>
      </w:r>
      <w:proofErr w:type="spellEnd"/>
      <w:r>
        <w:t xml:space="preserve"> </w:t>
      </w:r>
      <w:proofErr w:type="spellStart"/>
      <w:r>
        <w:t>Session</w:t>
      </w:r>
      <w:proofErr w:type="spellEnd"/>
      <w:r>
        <w:t xml:space="preserve"> (JS).</w:t>
      </w:r>
      <w:r w:rsidR="00EE3781">
        <w:t xml:space="preserve"> El JR mandará mensajes UDP al BR, el </w:t>
      </w:r>
      <w:proofErr w:type="spellStart"/>
      <w:r w:rsidR="00EE3781">
        <w:t>cuál</w:t>
      </w:r>
      <w:proofErr w:type="spellEnd"/>
      <w:r w:rsidR="00EE3781">
        <w:t xml:space="preserve"> los transmitirá al Comisario. A pesar de manejar estos mensajes, ni el BR ni el JR tienen acceso al contenido de los mensajes, solo los transmiten al puerto UDP indicado. Para afianzar una confianza entre dispositivos, hay un intercambio de mensajes entre el JD y el Comisario</w:t>
      </w:r>
      <w:r w:rsidR="008023BC">
        <w:t xml:space="preserve">. </w:t>
      </w:r>
    </w:p>
    <w:p w14:paraId="7CF9368A" w14:textId="1A74F3DD" w:rsidR="007E5D0C" w:rsidRDefault="008023BC" w:rsidP="006872D0">
      <w:pPr>
        <w:jc w:val="both"/>
      </w:pPr>
      <w:r>
        <w:t xml:space="preserve">El Comisario </w:t>
      </w:r>
      <w:r w:rsidR="005525C4">
        <w:t xml:space="preserve">chequea el Identificador de Interfaz del JD (IID) y sus credenciales y si todo está correcto, el JD recibirá con los datos y los servicios apropiados, a la vez que comparte su Key </w:t>
      </w:r>
      <w:proofErr w:type="spellStart"/>
      <w:r w:rsidR="005525C4">
        <w:t>Encryption</w:t>
      </w:r>
      <w:proofErr w:type="spellEnd"/>
      <w:r w:rsidR="005525C4">
        <w:t xml:space="preserve"> Key (KEK) y finalmente se cierra la JS</w:t>
      </w:r>
      <w:r w:rsidR="000626C8">
        <w:t>.</w:t>
      </w:r>
    </w:p>
    <w:p w14:paraId="13BC3802" w14:textId="1E76A8A1" w:rsidR="000626C8" w:rsidRDefault="000626C8" w:rsidP="006872D0">
      <w:pPr>
        <w:jc w:val="both"/>
      </w:pPr>
      <w:r>
        <w:t xml:space="preserve">Finalmente, el Comisario enviará </w:t>
      </w:r>
      <w:r w:rsidR="00FD2354">
        <w:t xml:space="preserve">una señal al JR </w:t>
      </w:r>
      <w:r w:rsidR="00256E1E">
        <w:t>que al JD se le compartirán las credenciales de la red. Finalmente</w:t>
      </w:r>
      <w:r w:rsidR="00AE5395">
        <w:t>,</w:t>
      </w:r>
      <w:r w:rsidR="00256E1E">
        <w:t xml:space="preserve"> el Comisario le proporciona un secreto compartido entre JD y JR, completando así la unión</w:t>
      </w:r>
      <w:r w:rsidR="00B04007">
        <w:t xml:space="preserve"> del JD.</w:t>
      </w:r>
    </w:p>
    <w:p w14:paraId="51888937" w14:textId="35977421" w:rsidR="00711464" w:rsidRPr="00132355" w:rsidRDefault="00711464" w:rsidP="003B6172">
      <w:r w:rsidRPr="00132355">
        <w:br w:type="page"/>
      </w:r>
    </w:p>
    <w:p w14:paraId="1F8879B3" w14:textId="7F27C1CF" w:rsidR="00570234" w:rsidRDefault="00F321D3" w:rsidP="00570234">
      <w:pPr>
        <w:pStyle w:val="Ttulo1"/>
        <w:numPr>
          <w:ilvl w:val="0"/>
          <w:numId w:val="1"/>
        </w:numPr>
        <w:jc w:val="both"/>
        <w:rPr>
          <w:ins w:id="158" w:author="JORGE CONTRERAS ORTIZ" w:date="2021-09-02T17:09:00Z"/>
          <w:rFonts w:cs="Arial"/>
          <w:szCs w:val="36"/>
        </w:rPr>
      </w:pPr>
      <w:bookmarkStart w:id="159" w:name="_Toc78302434"/>
      <w:commentRangeStart w:id="160"/>
      <w:del w:id="161" w:author="JORGE CONTRERAS ORTIZ" w:date="2021-09-02T17:08:00Z">
        <w:r w:rsidRPr="006D074E" w:rsidDel="001065B5">
          <w:rPr>
            <w:rFonts w:cs="Arial"/>
            <w:szCs w:val="36"/>
          </w:rPr>
          <w:lastRenderedPageBreak/>
          <w:delText>OBJETIVOS</w:delText>
        </w:r>
        <w:bookmarkEnd w:id="159"/>
        <w:commentRangeEnd w:id="160"/>
        <w:r w:rsidR="00382767" w:rsidDel="001065B5">
          <w:rPr>
            <w:rStyle w:val="Refdecomentario"/>
            <w:rFonts w:eastAsiaTheme="minorHAnsi" w:cstheme="minorBidi"/>
            <w:color w:val="auto"/>
          </w:rPr>
          <w:commentReference w:id="160"/>
        </w:r>
      </w:del>
      <w:ins w:id="162" w:author="JORGE CONTRERAS ORTIZ" w:date="2021-09-02T17:08:00Z">
        <w:r w:rsidR="001065B5">
          <w:rPr>
            <w:rFonts w:cs="Arial"/>
            <w:szCs w:val="36"/>
          </w:rPr>
          <w:t>DISEÑO E IMPLEMENTACIÓN HARDW</w:t>
        </w:r>
      </w:ins>
      <w:ins w:id="163" w:author="JORGE CONTRERAS ORTIZ" w:date="2021-09-02T17:09:00Z">
        <w:r w:rsidR="001065B5">
          <w:rPr>
            <w:rFonts w:cs="Arial"/>
            <w:szCs w:val="36"/>
          </w:rPr>
          <w:t>ARE</w:t>
        </w:r>
      </w:ins>
    </w:p>
    <w:p w14:paraId="33432600" w14:textId="321594F5" w:rsidR="001065B5" w:rsidRDefault="001065B5" w:rsidP="001065B5">
      <w:pPr>
        <w:rPr>
          <w:ins w:id="164" w:author="JORGE CONTRERAS ORTIZ" w:date="2021-09-02T17:09:00Z"/>
        </w:rPr>
      </w:pPr>
    </w:p>
    <w:p w14:paraId="0ADB6CCF" w14:textId="77777777" w:rsidR="001065B5" w:rsidRDefault="001065B5" w:rsidP="001065B5">
      <w:pPr>
        <w:jc w:val="both"/>
        <w:rPr>
          <w:moveTo w:id="165" w:author="JORGE CONTRERAS ORTIZ" w:date="2021-09-02T17:09:00Z"/>
        </w:rPr>
      </w:pPr>
      <w:moveToRangeStart w:id="166" w:author="JORGE CONTRERAS ORTIZ" w:date="2021-09-02T17:09:00Z" w:name="move81494991"/>
      <w:moveTo w:id="167" w:author="JORGE CONTRERAS ORTIZ" w:date="2021-09-02T17:09:00Z">
        <w:r>
          <w:t>En este capítulo se mostrará el diseño del esquemático y el respectivo Layout de la PCB realizada para la integración del dispositivo KTWM102.</w:t>
        </w:r>
      </w:moveTo>
    </w:p>
    <w:p w14:paraId="1EE9F2E1" w14:textId="77777777" w:rsidR="001065B5" w:rsidRDefault="001065B5" w:rsidP="001065B5">
      <w:pPr>
        <w:jc w:val="both"/>
        <w:rPr>
          <w:moveTo w:id="168" w:author="JORGE CONTRERAS ORTIZ" w:date="2021-09-02T17:09:00Z"/>
        </w:rPr>
      </w:pPr>
    </w:p>
    <w:p w14:paraId="101765A0" w14:textId="77777777" w:rsidR="001065B5" w:rsidRDefault="001065B5" w:rsidP="001065B5">
      <w:pPr>
        <w:pStyle w:val="Ttulo2"/>
        <w:numPr>
          <w:ilvl w:val="1"/>
          <w:numId w:val="1"/>
        </w:numPr>
        <w:rPr>
          <w:moveTo w:id="169" w:author="JORGE CONTRERAS ORTIZ" w:date="2021-09-02T17:09:00Z"/>
        </w:rPr>
      </w:pPr>
      <w:moveTo w:id="170" w:author="JORGE CONTRERAS ORTIZ" w:date="2021-09-02T17:09:00Z">
        <w:r>
          <w:t>JERARQUÍA DEL CIRCUITO</w:t>
        </w:r>
      </w:moveTo>
    </w:p>
    <w:p w14:paraId="6CA27454" w14:textId="77777777" w:rsidR="001065B5" w:rsidRDefault="001065B5" w:rsidP="001065B5">
      <w:pPr>
        <w:rPr>
          <w:moveTo w:id="171" w:author="JORGE CONTRERAS ORTIZ" w:date="2021-09-02T17:09:00Z"/>
        </w:rPr>
      </w:pPr>
    </w:p>
    <w:p w14:paraId="2F55A61D" w14:textId="77777777" w:rsidR="001065B5" w:rsidRDefault="001065B5" w:rsidP="001065B5">
      <w:pPr>
        <w:rPr>
          <w:moveTo w:id="172" w:author="JORGE CONTRERAS ORTIZ" w:date="2021-09-02T17:09:00Z"/>
        </w:rPr>
      </w:pPr>
      <w:moveTo w:id="173" w:author="JORGE CONTRERAS ORTIZ" w:date="2021-09-02T17:09:00Z">
        <w:r>
          <w:t>El circuito se ha compuesto de las siguientes partes:</w:t>
        </w:r>
      </w:moveTo>
    </w:p>
    <w:p w14:paraId="03D27A16" w14:textId="77777777" w:rsidR="001065B5" w:rsidRPr="002B00CB" w:rsidRDefault="001065B5" w:rsidP="001065B5">
      <w:pPr>
        <w:pStyle w:val="Prrafodelista"/>
        <w:numPr>
          <w:ilvl w:val="0"/>
          <w:numId w:val="13"/>
        </w:numPr>
        <w:jc w:val="both"/>
        <w:rPr>
          <w:moveTo w:id="174" w:author="JORGE CONTRERAS ORTIZ" w:date="2021-09-02T17:09:00Z"/>
          <w:b/>
          <w:bCs/>
        </w:rPr>
      </w:pPr>
      <w:moveTo w:id="175" w:author="JORGE CONTRERAS ORTIZ" w:date="2021-09-02T17:09:00Z">
        <w:r w:rsidRPr="002B00CB">
          <w:rPr>
            <w:b/>
            <w:bCs/>
          </w:rPr>
          <w:t>Alimentación</w:t>
        </w:r>
        <w:r>
          <w:rPr>
            <w:b/>
            <w:bCs/>
          </w:rPr>
          <w:t>:</w:t>
        </w:r>
        <w:r>
          <w:t xml:space="preserve"> Se gestiona la alimentación del circuito ya sea desde 5V o 3V3.</w:t>
        </w:r>
      </w:moveTo>
    </w:p>
    <w:p w14:paraId="3CA23F69" w14:textId="77777777" w:rsidR="001065B5" w:rsidRDefault="001065B5" w:rsidP="001065B5">
      <w:pPr>
        <w:pStyle w:val="Prrafodelista"/>
        <w:numPr>
          <w:ilvl w:val="0"/>
          <w:numId w:val="13"/>
        </w:numPr>
        <w:jc w:val="both"/>
        <w:rPr>
          <w:moveTo w:id="176" w:author="JORGE CONTRERAS ORTIZ" w:date="2021-09-02T17:09:00Z"/>
        </w:rPr>
      </w:pPr>
      <w:moveTo w:id="177" w:author="JORGE CONTRERAS ORTIZ" w:date="2021-09-02T17:09:00Z">
        <w:r>
          <w:rPr>
            <w:b/>
            <w:bCs/>
          </w:rPr>
          <w:t xml:space="preserve">Módulo: </w:t>
        </w:r>
        <w:r>
          <w:t>Se implementa el módulo KTWM102 junto con el circuito necesario.</w:t>
        </w:r>
      </w:moveTo>
    </w:p>
    <w:p w14:paraId="3767796F" w14:textId="77777777" w:rsidR="001065B5" w:rsidRDefault="001065B5" w:rsidP="001065B5">
      <w:pPr>
        <w:pStyle w:val="Prrafodelista"/>
        <w:numPr>
          <w:ilvl w:val="0"/>
          <w:numId w:val="13"/>
        </w:numPr>
        <w:jc w:val="both"/>
        <w:rPr>
          <w:moveTo w:id="178" w:author="JORGE CONTRERAS ORTIZ" w:date="2021-09-02T17:09:00Z"/>
        </w:rPr>
      </w:pPr>
      <w:proofErr w:type="spellStart"/>
      <w:moveTo w:id="179" w:author="JORGE CONTRERAS ORTIZ" w:date="2021-09-02T17:09:00Z">
        <w:r>
          <w:rPr>
            <w:b/>
            <w:bCs/>
          </w:rPr>
          <w:t>Coockie</w:t>
        </w:r>
        <w:proofErr w:type="spellEnd"/>
        <w:r>
          <w:rPr>
            <w:b/>
            <w:bCs/>
          </w:rPr>
          <w:t xml:space="preserve"> </w:t>
        </w:r>
        <w:proofErr w:type="spellStart"/>
        <w:r>
          <w:rPr>
            <w:b/>
            <w:bCs/>
          </w:rPr>
          <w:t>Connector</w:t>
        </w:r>
        <w:proofErr w:type="spellEnd"/>
        <w:r>
          <w:rPr>
            <w:b/>
            <w:bCs/>
          </w:rPr>
          <w:t>:</w:t>
        </w:r>
        <w:r>
          <w:t xml:space="preserve"> Zona donde se definen los conectores a utilizar para integrar la PCB a la </w:t>
        </w:r>
        <w:proofErr w:type="spellStart"/>
        <w:r>
          <w:t>Coockie</w:t>
        </w:r>
        <w:proofErr w:type="spellEnd"/>
        <w:r>
          <w:t>.</w:t>
        </w:r>
      </w:moveTo>
    </w:p>
    <w:p w14:paraId="17AA6C72" w14:textId="77777777" w:rsidR="001065B5" w:rsidRDefault="001065B5" w:rsidP="001065B5">
      <w:pPr>
        <w:pStyle w:val="Prrafodelista"/>
        <w:numPr>
          <w:ilvl w:val="0"/>
          <w:numId w:val="13"/>
        </w:numPr>
        <w:jc w:val="both"/>
        <w:rPr>
          <w:moveTo w:id="180" w:author="JORGE CONTRERAS ORTIZ" w:date="2021-09-02T17:09:00Z"/>
        </w:rPr>
      </w:pPr>
      <w:moveTo w:id="181" w:author="JORGE CONTRERAS ORTIZ" w:date="2021-09-02T17:09:00Z">
        <w:r>
          <w:rPr>
            <w:b/>
            <w:bCs/>
          </w:rPr>
          <w:t>USB:</w:t>
        </w:r>
        <w:r>
          <w:t xml:space="preserve"> Se introduce un conector micro USB tipo B.</w:t>
        </w:r>
      </w:moveTo>
    </w:p>
    <w:p w14:paraId="000F1215" w14:textId="77777777" w:rsidR="001065B5" w:rsidRDefault="001065B5" w:rsidP="001065B5">
      <w:pPr>
        <w:jc w:val="both"/>
        <w:rPr>
          <w:moveTo w:id="182" w:author="JORGE CONTRERAS ORTIZ" w:date="2021-09-02T17:09:00Z"/>
        </w:rPr>
      </w:pPr>
      <w:moveTo w:id="183" w:author="JORGE CONTRERAS ORTIZ" w:date="2021-09-02T17:09:00Z">
        <w:r>
          <w:rPr>
            <w:noProof/>
          </w:rPr>
          <mc:AlternateContent>
            <mc:Choice Requires="wps">
              <w:drawing>
                <wp:anchor distT="0" distB="0" distL="114300" distR="114300" simplePos="0" relativeHeight="251685888" behindDoc="1" locked="0" layoutInCell="1" allowOverlap="1" wp14:anchorId="7DAAAAD7" wp14:editId="1768F55E">
                  <wp:simplePos x="0" y="0"/>
                  <wp:positionH relativeFrom="column">
                    <wp:posOffset>-273050</wp:posOffset>
                  </wp:positionH>
                  <wp:positionV relativeFrom="paragraph">
                    <wp:posOffset>2950845</wp:posOffset>
                  </wp:positionV>
                  <wp:extent cx="6299835" cy="635"/>
                  <wp:effectExtent l="0" t="0" r="0" b="0"/>
                  <wp:wrapTight wrapText="bothSides">
                    <wp:wrapPolygon edited="0">
                      <wp:start x="0" y="0"/>
                      <wp:lineTo x="0" y="21600"/>
                      <wp:lineTo x="21600" y="21600"/>
                      <wp:lineTo x="21600" y="0"/>
                    </wp:wrapPolygon>
                  </wp:wrapTight>
                  <wp:docPr id="78" name="Cuadro de texto 78"/>
                  <wp:cNvGraphicFramePr/>
                  <a:graphic xmlns:a="http://schemas.openxmlformats.org/drawingml/2006/main">
                    <a:graphicData uri="http://schemas.microsoft.com/office/word/2010/wordprocessingShape">
                      <wps:wsp>
                        <wps:cNvSpPr txBox="1"/>
                        <wps:spPr>
                          <a:xfrm>
                            <a:off x="0" y="0"/>
                            <a:ext cx="6299835" cy="635"/>
                          </a:xfrm>
                          <a:prstGeom prst="rect">
                            <a:avLst/>
                          </a:prstGeom>
                          <a:solidFill>
                            <a:prstClr val="white"/>
                          </a:solidFill>
                          <a:ln>
                            <a:noFill/>
                          </a:ln>
                        </wps:spPr>
                        <wps:txbx>
                          <w:txbxContent>
                            <w:p w14:paraId="04D7D33D" w14:textId="77777777" w:rsidR="001065B5" w:rsidRDefault="001065B5" w:rsidP="001065B5">
                              <w:pPr>
                                <w:pStyle w:val="Descripcin"/>
                                <w:jc w:val="center"/>
                              </w:pPr>
                            </w:p>
                            <w:p w14:paraId="66CF87B4" w14:textId="77777777" w:rsidR="001065B5" w:rsidRPr="005E6469" w:rsidRDefault="001065B5" w:rsidP="001065B5">
                              <w:pPr>
                                <w:pStyle w:val="Descripcin"/>
                                <w:jc w:val="center"/>
                                <w:rPr>
                                  <w:noProof/>
                                </w:rPr>
                              </w:pPr>
                              <w:r>
                                <w:t xml:space="preserve">Ilustración </w:t>
                              </w:r>
                              <w:r>
                                <w:fldChar w:fldCharType="begin"/>
                              </w:r>
                              <w:r>
                                <w:instrText xml:space="preserve"> SEQ Ilustración \* ARABIC </w:instrText>
                              </w:r>
                              <w:r>
                                <w:fldChar w:fldCharType="separate"/>
                              </w:r>
                              <w:r>
                                <w:rPr>
                                  <w:noProof/>
                                </w:rPr>
                                <w:t>59</w:t>
                              </w:r>
                              <w:r>
                                <w:rPr>
                                  <w:noProof/>
                                </w:rPr>
                                <w:fldChar w:fldCharType="end"/>
                              </w:r>
                              <w:r>
                                <w:t xml:space="preserve"> Jerarquía Circuito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AAAAD7" id="_x0000_t202" coordsize="21600,21600" o:spt="202" path="m,l,21600r21600,l21600,xe">
                  <v:stroke joinstyle="miter"/>
                  <v:path gradientshapeok="t" o:connecttype="rect"/>
                </v:shapetype>
                <v:shape id="Cuadro de texto 78" o:spid="_x0000_s1026" type="#_x0000_t202" style="position:absolute;left:0;text-align:left;margin-left:-21.5pt;margin-top:232.35pt;width:496.05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" stroked="f">
                  <v:textbox style="mso-fit-shape-to-text:t" inset="0,0,0,0">
                    <w:txbxContent>
                      <w:p w14:paraId="04D7D33D" w14:textId="77777777" w:rsidR="001065B5" w:rsidRDefault="001065B5" w:rsidP="001065B5">
                        <w:pPr>
                          <w:pStyle w:val="Descripcin"/>
                          <w:jc w:val="center"/>
                        </w:pPr>
                      </w:p>
                      <w:p w14:paraId="66CF87B4" w14:textId="77777777" w:rsidR="001065B5" w:rsidRPr="005E6469" w:rsidRDefault="001065B5" w:rsidP="001065B5">
                        <w:pPr>
                          <w:pStyle w:val="Descripcin"/>
                          <w:jc w:val="center"/>
                          <w:rPr>
                            <w:noProof/>
                          </w:rPr>
                        </w:pPr>
                        <w:r>
                          <w:t xml:space="preserve">Ilustración </w:t>
                        </w:r>
                        <w:r>
                          <w:fldChar w:fldCharType="begin"/>
                        </w:r>
                        <w:r>
                          <w:instrText xml:space="preserve"> SEQ Ilustración \* ARABIC </w:instrText>
                        </w:r>
                        <w:r>
                          <w:fldChar w:fldCharType="separate"/>
                        </w:r>
                        <w:r>
                          <w:rPr>
                            <w:noProof/>
                          </w:rPr>
                          <w:t>59</w:t>
                        </w:r>
                        <w:r>
                          <w:rPr>
                            <w:noProof/>
                          </w:rPr>
                          <w:fldChar w:fldCharType="end"/>
                        </w:r>
                        <w:r>
                          <w:t xml:space="preserve"> Jerarquía Circuito</w:t>
                        </w:r>
                      </w:p>
                    </w:txbxContent>
                  </v:textbox>
                  <w10:wrap type="tight"/>
                </v:shape>
              </w:pict>
            </mc:Fallback>
          </mc:AlternateContent>
        </w:r>
        <w:r>
          <w:rPr>
            <w:noProof/>
          </w:rPr>
          <w:drawing>
            <wp:anchor distT="0" distB="0" distL="114300" distR="114300" simplePos="0" relativeHeight="251684864" behindDoc="1" locked="0" layoutInCell="1" allowOverlap="1" wp14:anchorId="3099C2FC" wp14:editId="15D9FAFE">
              <wp:simplePos x="0" y="0"/>
              <wp:positionH relativeFrom="margin">
                <wp:align>center</wp:align>
              </wp:positionH>
              <wp:positionV relativeFrom="paragraph">
                <wp:posOffset>261620</wp:posOffset>
              </wp:positionV>
              <wp:extent cx="6300249" cy="2634018"/>
              <wp:effectExtent l="0" t="0" r="5715" b="0"/>
              <wp:wrapTight wrapText="bothSides">
                <wp:wrapPolygon edited="0">
                  <wp:start x="0" y="0"/>
                  <wp:lineTo x="0" y="21402"/>
                  <wp:lineTo x="21554" y="21402"/>
                  <wp:lineTo x="21554" y="0"/>
                  <wp:lineTo x="0" y="0"/>
                </wp:wrapPolygon>
              </wp:wrapTight>
              <wp:docPr id="79" name="Imagen 7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iagrama&#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6300249" cy="2634018"/>
                      </a:xfrm>
                      <a:prstGeom prst="rect">
                        <a:avLst/>
                      </a:prstGeom>
                    </pic:spPr>
                  </pic:pic>
                </a:graphicData>
              </a:graphic>
              <wp14:sizeRelH relativeFrom="margin">
                <wp14:pctWidth>0</wp14:pctWidth>
              </wp14:sizeRelH>
              <wp14:sizeRelV relativeFrom="margin">
                <wp14:pctHeight>0</wp14:pctHeight>
              </wp14:sizeRelV>
            </wp:anchor>
          </w:drawing>
        </w:r>
        <w:r>
          <w:t>Estas cuatro partes se integran y se conectan entre sí de la siguiente manera:</w:t>
        </w:r>
      </w:moveTo>
    </w:p>
    <w:p w14:paraId="5D3559BD" w14:textId="77777777" w:rsidR="001065B5" w:rsidRDefault="001065B5" w:rsidP="001065B5">
      <w:pPr>
        <w:rPr>
          <w:moveTo w:id="184" w:author="JORGE CONTRERAS ORTIZ" w:date="2021-09-02T17:09:00Z"/>
        </w:rPr>
      </w:pPr>
      <w:moveTo w:id="185" w:author="JORGE CONTRERAS ORTIZ" w:date="2021-09-02T17:09:00Z">
        <w:r>
          <w:br w:type="page"/>
        </w:r>
      </w:moveTo>
    </w:p>
    <w:p w14:paraId="62C084A5" w14:textId="77777777" w:rsidR="001065B5" w:rsidRDefault="001065B5" w:rsidP="001065B5">
      <w:pPr>
        <w:pStyle w:val="Ttulo2"/>
        <w:numPr>
          <w:ilvl w:val="1"/>
          <w:numId w:val="1"/>
        </w:numPr>
        <w:rPr>
          <w:moveTo w:id="186" w:author="JORGE CONTRERAS ORTIZ" w:date="2021-09-02T17:09:00Z"/>
        </w:rPr>
      </w:pPr>
      <w:moveTo w:id="187" w:author="JORGE CONTRERAS ORTIZ" w:date="2021-09-02T17:09:00Z">
        <w:r>
          <w:lastRenderedPageBreak/>
          <w:t>CIRCUITO DE ALIMENTACIÓN</w:t>
        </w:r>
      </w:moveTo>
    </w:p>
    <w:p w14:paraId="0EADA561" w14:textId="77777777" w:rsidR="001065B5" w:rsidRDefault="001065B5" w:rsidP="001065B5">
      <w:pPr>
        <w:rPr>
          <w:moveTo w:id="188" w:author="JORGE CONTRERAS ORTIZ" w:date="2021-09-02T17:09:00Z"/>
        </w:rPr>
      </w:pPr>
    </w:p>
    <w:p w14:paraId="36AE423F" w14:textId="77777777" w:rsidR="001065B5" w:rsidRDefault="001065B5" w:rsidP="001065B5">
      <w:pPr>
        <w:rPr>
          <w:moveTo w:id="189" w:author="JORGE CONTRERAS ORTIZ" w:date="2021-09-02T17:09:00Z"/>
        </w:rPr>
      </w:pPr>
      <w:moveTo w:id="190" w:author="JORGE CONTRERAS ORTIZ" w:date="2021-09-02T17:09:00Z">
        <w:r>
          <w:t>En la parte de alimentación, el circuito realizado ha sido el siguiente:</w:t>
        </w:r>
      </w:moveTo>
    </w:p>
    <w:p w14:paraId="563033B7" w14:textId="77777777" w:rsidR="001065B5" w:rsidRDefault="001065B5" w:rsidP="001065B5">
      <w:pPr>
        <w:rPr>
          <w:moveTo w:id="191" w:author="JORGE CONTRERAS ORTIZ" w:date="2021-09-02T17:09:00Z"/>
        </w:rPr>
      </w:pPr>
    </w:p>
    <w:p w14:paraId="123CE29A" w14:textId="77777777" w:rsidR="001065B5" w:rsidRDefault="001065B5" w:rsidP="001065B5">
      <w:pPr>
        <w:keepNext/>
        <w:jc w:val="center"/>
        <w:rPr>
          <w:moveTo w:id="192" w:author="JORGE CONTRERAS ORTIZ" w:date="2021-09-02T17:09:00Z"/>
        </w:rPr>
      </w:pPr>
      <w:moveTo w:id="193" w:author="JORGE CONTRERAS ORTIZ" w:date="2021-09-02T17:09:00Z">
        <w:r>
          <w:rPr>
            <w:noProof/>
          </w:rPr>
          <w:drawing>
            <wp:inline distT="0" distB="0" distL="0" distR="0" wp14:anchorId="667E93A6" wp14:editId="20F33C0C">
              <wp:extent cx="5759450" cy="4532630"/>
              <wp:effectExtent l="0" t="0" r="0" b="1270"/>
              <wp:docPr id="80" name="Imagen 8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Diagrama, Esquemático&#10;&#10;Descripción generada automáticamente"/>
                      <pic:cNvPicPr/>
                    </pic:nvPicPr>
                    <pic:blipFill>
                      <a:blip r:embed="rId34"/>
                      <a:stretch>
                        <a:fillRect/>
                      </a:stretch>
                    </pic:blipFill>
                    <pic:spPr>
                      <a:xfrm>
                        <a:off x="0" y="0"/>
                        <a:ext cx="5759450" cy="4532630"/>
                      </a:xfrm>
                      <a:prstGeom prst="rect">
                        <a:avLst/>
                      </a:prstGeom>
                    </pic:spPr>
                  </pic:pic>
                </a:graphicData>
              </a:graphic>
            </wp:inline>
          </w:drawing>
        </w:r>
      </w:moveTo>
    </w:p>
    <w:p w14:paraId="44CDEFBB" w14:textId="77777777" w:rsidR="001065B5" w:rsidRDefault="001065B5" w:rsidP="001065B5">
      <w:pPr>
        <w:pStyle w:val="Descripcin"/>
        <w:jc w:val="center"/>
        <w:rPr>
          <w:moveTo w:id="194" w:author="JORGE CONTRERAS ORTIZ" w:date="2021-09-02T17:09:00Z"/>
        </w:rPr>
      </w:pPr>
      <w:moveTo w:id="195" w:author="JORGE CONTRERAS ORTIZ" w:date="2021-09-02T17:09:00Z">
        <w:r>
          <w:t>Ilustración  Circuito de Alimentación</w:t>
        </w:r>
      </w:moveTo>
    </w:p>
    <w:p w14:paraId="2B72C535" w14:textId="77777777" w:rsidR="001065B5" w:rsidRDefault="001065B5" w:rsidP="001065B5">
      <w:pPr>
        <w:jc w:val="both"/>
        <w:rPr>
          <w:moveTo w:id="196" w:author="JORGE CONTRERAS ORTIZ" w:date="2021-09-02T17:09:00Z"/>
        </w:rPr>
      </w:pPr>
      <w:moveTo w:id="197" w:author="JORGE CONTRERAS ORTIZ" w:date="2021-09-02T17:09:00Z">
        <w:r>
          <w:t>Para entender el circuito deberemos tener en cuenta que disponemos de dos alimentaciones posibles:</w:t>
        </w:r>
      </w:moveTo>
    </w:p>
    <w:p w14:paraId="6D0447C9" w14:textId="77777777" w:rsidR="001065B5" w:rsidRDefault="001065B5" w:rsidP="001065B5">
      <w:pPr>
        <w:pStyle w:val="Prrafodelista"/>
        <w:numPr>
          <w:ilvl w:val="0"/>
          <w:numId w:val="13"/>
        </w:numPr>
        <w:jc w:val="both"/>
        <w:rPr>
          <w:moveTo w:id="198" w:author="JORGE CONTRERAS ORTIZ" w:date="2021-09-02T17:09:00Z"/>
        </w:rPr>
      </w:pPr>
      <w:moveTo w:id="199" w:author="JORGE CONTRERAS ORTIZ" w:date="2021-09-02T17:09:00Z">
        <w:r>
          <w:t xml:space="preserve">Alimentación de 5V recibida por el conector USB (definida como </w:t>
        </w:r>
        <w:r w:rsidRPr="00025978">
          <w:rPr>
            <w:b/>
            <w:bCs/>
          </w:rPr>
          <w:t>VBUS</w:t>
        </w:r>
        <w:r>
          <w:t>).</w:t>
        </w:r>
      </w:moveTo>
    </w:p>
    <w:p w14:paraId="5842D970" w14:textId="77777777" w:rsidR="001065B5" w:rsidRDefault="001065B5" w:rsidP="001065B5">
      <w:pPr>
        <w:pStyle w:val="Prrafodelista"/>
        <w:numPr>
          <w:ilvl w:val="0"/>
          <w:numId w:val="13"/>
        </w:numPr>
        <w:jc w:val="both"/>
        <w:rPr>
          <w:moveTo w:id="200" w:author="JORGE CONTRERAS ORTIZ" w:date="2021-09-02T17:09:00Z"/>
        </w:rPr>
      </w:pPr>
      <w:moveTo w:id="201" w:author="JORGE CONTRERAS ORTIZ" w:date="2021-09-02T17:09:00Z">
        <w:r>
          <w:t xml:space="preserve">Alimentación de 3V3 recibida de la placa de alimentación de la </w:t>
        </w:r>
        <w:proofErr w:type="spellStart"/>
        <w:r>
          <w:t>Coockie</w:t>
        </w:r>
        <w:proofErr w:type="spellEnd"/>
        <w:r>
          <w:t xml:space="preserve"> (definida como</w:t>
        </w:r>
        <w:r>
          <w:rPr>
            <w:b/>
            <w:bCs/>
          </w:rPr>
          <w:t xml:space="preserve"> DVDD</w:t>
        </w:r>
        <w:r>
          <w:t>).</w:t>
        </w:r>
      </w:moveTo>
    </w:p>
    <w:p w14:paraId="179C7B6D" w14:textId="77777777" w:rsidR="001065B5" w:rsidRDefault="001065B5" w:rsidP="001065B5">
      <w:pPr>
        <w:jc w:val="both"/>
        <w:rPr>
          <w:moveTo w:id="202" w:author="JORGE CONTRERAS ORTIZ" w:date="2021-09-02T17:09:00Z"/>
        </w:rPr>
      </w:pPr>
      <w:moveTo w:id="203" w:author="JORGE CONTRERAS ORTIZ" w:date="2021-09-02T17:09:00Z">
        <w:r>
          <w:t xml:space="preserve">En primer lugar, ambas líneas de alimentación pasan por U1, un switch de potencia, el cual se ha configurado para priorizar la alimentación de 5V sobre la de 3V3 como alimentación de la PCB. En caso de que la PCB solo se conecte a la </w:t>
        </w:r>
        <w:proofErr w:type="spellStart"/>
        <w:r>
          <w:t>Coockie</w:t>
        </w:r>
        <w:proofErr w:type="spellEnd"/>
        <w:r>
          <w:t xml:space="preserve"> y no por USB, por lo tanto no se dispondrá de 5V, la alimentación de la PCB será la alimentación de 3V3 recibida de la placa de alimentación de la </w:t>
        </w:r>
        <w:proofErr w:type="spellStart"/>
        <w:r>
          <w:t>Coockie</w:t>
        </w:r>
        <w:proofErr w:type="spellEnd"/>
        <w:r>
          <w:t>. Esta alimentación seleccionada (</w:t>
        </w:r>
        <w:r w:rsidRPr="005B2EB5">
          <w:rPr>
            <w:b/>
            <w:bCs/>
          </w:rPr>
          <w:t>PMUX</w:t>
        </w:r>
        <w:r>
          <w:t>) se hará pasar por U2, LDO a 3V3, asegurándonos así una alimentación estable de 3V3, ya se haya seleccionado previamente 5V o 3V3. Finalmente ya se pasará esta alimentación al resto del circuito.</w:t>
        </w:r>
      </w:moveTo>
    </w:p>
    <w:p w14:paraId="6937C0FD" w14:textId="77777777" w:rsidR="001065B5" w:rsidRDefault="001065B5" w:rsidP="001065B5">
      <w:pPr>
        <w:jc w:val="both"/>
        <w:rPr>
          <w:moveTo w:id="204" w:author="JORGE CONTRERAS ORTIZ" w:date="2021-09-02T17:09:00Z"/>
        </w:rPr>
      </w:pPr>
      <w:moveTo w:id="205" w:author="JORGE CONTRERAS ORTIZ" w:date="2021-09-02T17:09:00Z">
        <w:r>
          <w:t>Se ha añadido un Led SMD, junto con una resistencia en serie, a la salida de 3V3 del LDO (U2) para confirmar el correcto funcionamiento de esta parte del circuito.</w:t>
        </w:r>
      </w:moveTo>
    </w:p>
    <w:p w14:paraId="1AF39330" w14:textId="77777777" w:rsidR="001065B5" w:rsidRDefault="001065B5" w:rsidP="001065B5">
      <w:pPr>
        <w:pStyle w:val="Ttulo2"/>
        <w:numPr>
          <w:ilvl w:val="1"/>
          <w:numId w:val="1"/>
        </w:numPr>
        <w:rPr>
          <w:moveTo w:id="206" w:author="JORGE CONTRERAS ORTIZ" w:date="2021-09-02T17:09:00Z"/>
        </w:rPr>
      </w:pPr>
      <w:moveTo w:id="207" w:author="JORGE CONTRERAS ORTIZ" w:date="2021-09-02T17:09:00Z">
        <w:r>
          <w:lastRenderedPageBreak/>
          <w:t>INTEGRACIÓN DEL MÓDULO</w:t>
        </w:r>
      </w:moveTo>
    </w:p>
    <w:p w14:paraId="0D6253C9" w14:textId="77777777" w:rsidR="001065B5" w:rsidRDefault="001065B5" w:rsidP="001065B5">
      <w:pPr>
        <w:rPr>
          <w:moveTo w:id="208" w:author="JORGE CONTRERAS ORTIZ" w:date="2021-09-02T17:09:00Z"/>
        </w:rPr>
      </w:pPr>
    </w:p>
    <w:p w14:paraId="1034F41B" w14:textId="77777777" w:rsidR="001065B5" w:rsidRDefault="001065B5" w:rsidP="001065B5">
      <w:pPr>
        <w:rPr>
          <w:moveTo w:id="209" w:author="JORGE CONTRERAS ORTIZ" w:date="2021-09-02T17:09:00Z"/>
        </w:rPr>
      </w:pPr>
      <w:moveTo w:id="210" w:author="JORGE CONTRERAS ORTIZ" w:date="2021-09-02T17:09:00Z">
        <w:r>
          <w:t>El circuito realizado para integrar el módulo KTWM102 es el siguiente:</w:t>
        </w:r>
      </w:moveTo>
    </w:p>
    <w:p w14:paraId="5A85581E" w14:textId="77777777" w:rsidR="001065B5" w:rsidRDefault="001065B5" w:rsidP="001065B5">
      <w:pPr>
        <w:keepNext/>
        <w:rPr>
          <w:moveTo w:id="211" w:author="JORGE CONTRERAS ORTIZ" w:date="2021-09-02T17:09:00Z"/>
        </w:rPr>
      </w:pPr>
      <w:moveTo w:id="212" w:author="JORGE CONTRERAS ORTIZ" w:date="2021-09-02T17:09:00Z">
        <w:r>
          <w:rPr>
            <w:noProof/>
          </w:rPr>
          <w:drawing>
            <wp:inline distT="0" distB="0" distL="0" distR="0" wp14:anchorId="2E534BB0" wp14:editId="4C8B62AC">
              <wp:extent cx="5759450" cy="3343275"/>
              <wp:effectExtent l="0" t="0" r="0" b="9525"/>
              <wp:docPr id="81" name="Imagen 8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Diagrama, Esquemático&#10;&#10;Descripción generada automáticamente"/>
                      <pic:cNvPicPr/>
                    </pic:nvPicPr>
                    <pic:blipFill>
                      <a:blip r:embed="rId35"/>
                      <a:stretch>
                        <a:fillRect/>
                      </a:stretch>
                    </pic:blipFill>
                    <pic:spPr>
                      <a:xfrm>
                        <a:off x="0" y="0"/>
                        <a:ext cx="5759450" cy="3343275"/>
                      </a:xfrm>
                      <a:prstGeom prst="rect">
                        <a:avLst/>
                      </a:prstGeom>
                    </pic:spPr>
                  </pic:pic>
                </a:graphicData>
              </a:graphic>
            </wp:inline>
          </w:drawing>
        </w:r>
      </w:moveTo>
    </w:p>
    <w:p w14:paraId="48926C76" w14:textId="77777777" w:rsidR="001065B5" w:rsidRDefault="001065B5" w:rsidP="001065B5">
      <w:pPr>
        <w:pStyle w:val="Descripcin"/>
        <w:jc w:val="center"/>
        <w:rPr>
          <w:moveTo w:id="213" w:author="JORGE CONTRERAS ORTIZ" w:date="2021-09-02T17:09:00Z"/>
        </w:rPr>
      </w:pPr>
      <w:moveTo w:id="214" w:author="JORGE CONTRERAS ORTIZ" w:date="2021-09-02T17:09:00Z">
        <w:r>
          <w:t xml:space="preserve">Ilustración </w:t>
        </w:r>
        <w:r>
          <w:fldChar w:fldCharType="begin"/>
        </w:r>
        <w:r>
          <w:instrText xml:space="preserve"> SEQ Ilustración \* ARABIC </w:instrText>
        </w:r>
        <w:r>
          <w:fldChar w:fldCharType="separate"/>
        </w:r>
        <w:r>
          <w:rPr>
            <w:noProof/>
          </w:rPr>
          <w:t>61</w:t>
        </w:r>
        <w:r>
          <w:rPr>
            <w:noProof/>
          </w:rPr>
          <w:fldChar w:fldCharType="end"/>
        </w:r>
        <w:r>
          <w:t xml:space="preserve"> Circuito Integración del Módulo</w:t>
        </w:r>
      </w:moveTo>
    </w:p>
    <w:p w14:paraId="3457C47C" w14:textId="77777777" w:rsidR="001065B5" w:rsidRDefault="001065B5" w:rsidP="001065B5">
      <w:pPr>
        <w:rPr>
          <w:moveTo w:id="215" w:author="JORGE CONTRERAS ORTIZ" w:date="2021-09-02T17:09:00Z"/>
        </w:rPr>
      </w:pPr>
    </w:p>
    <w:p w14:paraId="261985D1" w14:textId="77777777" w:rsidR="001065B5" w:rsidRDefault="001065B5" w:rsidP="001065B5">
      <w:pPr>
        <w:rPr>
          <w:moveTo w:id="216" w:author="JORGE CONTRERAS ORTIZ" w:date="2021-09-02T17:09:00Z"/>
        </w:rPr>
      </w:pPr>
      <w:moveTo w:id="217" w:author="JORGE CONTRERAS ORTIZ" w:date="2021-09-02T17:09:00Z">
        <w:r>
          <w:t>El dispositivo KTWM102, tal como hemos mostrado anteriormente, es el siguiente:</w:t>
        </w:r>
      </w:moveTo>
    </w:p>
    <w:p w14:paraId="3C2F6251" w14:textId="77777777" w:rsidR="001065B5" w:rsidRDefault="001065B5" w:rsidP="001065B5">
      <w:pPr>
        <w:rPr>
          <w:moveTo w:id="218" w:author="JORGE CONTRERAS ORTIZ" w:date="2021-09-02T17:09:00Z"/>
        </w:rPr>
      </w:pPr>
    </w:p>
    <w:p w14:paraId="00DB8A88" w14:textId="77777777" w:rsidR="001065B5" w:rsidRDefault="001065B5" w:rsidP="001065B5">
      <w:pPr>
        <w:keepNext/>
        <w:jc w:val="center"/>
        <w:rPr>
          <w:moveTo w:id="219" w:author="JORGE CONTRERAS ORTIZ" w:date="2021-09-02T17:09:00Z"/>
        </w:rPr>
      </w:pPr>
      <w:moveTo w:id="220" w:author="JORGE CONTRERAS ORTIZ" w:date="2021-09-02T17:09:00Z">
        <w:r>
          <w:rPr>
            <w:noProof/>
          </w:rPr>
          <w:drawing>
            <wp:inline distT="0" distB="0" distL="0" distR="0" wp14:anchorId="1A55421E" wp14:editId="53D64660">
              <wp:extent cx="2498566" cy="1839433"/>
              <wp:effectExtent l="0" t="0" r="0" b="8890"/>
              <wp:docPr id="82" name="Imagen 82"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08264" cy="1846573"/>
                      </a:xfrm>
                      <a:prstGeom prst="rect">
                        <a:avLst/>
                      </a:prstGeom>
                      <a:noFill/>
                      <a:ln>
                        <a:noFill/>
                      </a:ln>
                    </pic:spPr>
                  </pic:pic>
                </a:graphicData>
              </a:graphic>
            </wp:inline>
          </w:drawing>
        </w:r>
      </w:moveTo>
    </w:p>
    <w:p w14:paraId="015E335D" w14:textId="77777777" w:rsidR="001065B5" w:rsidRDefault="001065B5" w:rsidP="001065B5">
      <w:pPr>
        <w:pStyle w:val="Descripcin"/>
        <w:jc w:val="center"/>
        <w:rPr>
          <w:moveTo w:id="221" w:author="JORGE CONTRERAS ORTIZ" w:date="2021-09-02T17:09:00Z"/>
        </w:rPr>
      </w:pPr>
      <w:moveTo w:id="222" w:author="JORGE CONTRERAS ORTIZ" w:date="2021-09-02T17:09:00Z">
        <w:r>
          <w:t xml:space="preserve">Ilustración </w:t>
        </w:r>
        <w:r>
          <w:fldChar w:fldCharType="begin"/>
        </w:r>
        <w:r>
          <w:instrText xml:space="preserve"> SEQ Ilustración \* ARABIC </w:instrText>
        </w:r>
        <w:r>
          <w:fldChar w:fldCharType="separate"/>
        </w:r>
        <w:r>
          <w:rPr>
            <w:noProof/>
          </w:rPr>
          <w:t>62</w:t>
        </w:r>
        <w:r>
          <w:rPr>
            <w:noProof/>
          </w:rPr>
          <w:fldChar w:fldCharType="end"/>
        </w:r>
        <w:r>
          <w:t xml:space="preserve"> Dispositivo KTWM102</w:t>
        </w:r>
      </w:moveTo>
    </w:p>
    <w:p w14:paraId="15E533DB" w14:textId="77777777" w:rsidR="001065B5" w:rsidRDefault="001065B5" w:rsidP="001065B5">
      <w:pPr>
        <w:jc w:val="both"/>
        <w:rPr>
          <w:moveTo w:id="223" w:author="JORGE CONTRERAS ORTIZ" w:date="2021-09-02T17:09:00Z"/>
        </w:rPr>
      </w:pPr>
    </w:p>
    <w:p w14:paraId="150318F6" w14:textId="77777777" w:rsidR="001065B5" w:rsidRDefault="001065B5" w:rsidP="001065B5">
      <w:pPr>
        <w:jc w:val="both"/>
        <w:rPr>
          <w:moveTo w:id="224" w:author="JORGE CONTRERAS ORTIZ" w:date="2021-09-02T17:09:00Z"/>
        </w:rPr>
      </w:pPr>
      <w:moveTo w:id="225" w:author="JORGE CONTRERAS ORTIZ" w:date="2021-09-02T17:09:00Z">
        <w:r>
          <w:t xml:space="preserve">Es el dispositivo utilizado para las comunicaciones entre los diferentes nodos. Para el diseño de esta parte del circuito, se han seguido las recomendaciones de KIRALE. Se añaden un pulsador con </w:t>
        </w:r>
        <w:proofErr w:type="spellStart"/>
        <w:r>
          <w:t>pull</w:t>
        </w:r>
        <w:proofErr w:type="spellEnd"/>
        <w:r>
          <w:t xml:space="preserve">-up para el </w:t>
        </w:r>
        <w:proofErr w:type="spellStart"/>
        <w:r>
          <w:t>RESET_n</w:t>
        </w:r>
        <w:proofErr w:type="spellEnd"/>
        <w:r>
          <w:t xml:space="preserve"> del propio KTWM102. El Led SMD incluido es utilizado para indicar el estado del nodo (conectado a la red, sin conexión, etc…).</w:t>
        </w:r>
      </w:moveTo>
    </w:p>
    <w:p w14:paraId="32E149A1" w14:textId="77777777" w:rsidR="001065B5" w:rsidRDefault="001065B5" w:rsidP="001065B5">
      <w:pPr>
        <w:rPr>
          <w:moveTo w:id="226" w:author="JORGE CONTRERAS ORTIZ" w:date="2021-09-02T17:09:00Z"/>
        </w:rPr>
      </w:pPr>
      <w:moveTo w:id="227" w:author="JORGE CONTRERAS ORTIZ" w:date="2021-09-02T17:09:00Z">
        <w:r>
          <w:br w:type="page"/>
        </w:r>
      </w:moveTo>
    </w:p>
    <w:p w14:paraId="07D286C9" w14:textId="77777777" w:rsidR="001065B5" w:rsidRDefault="001065B5" w:rsidP="001065B5">
      <w:pPr>
        <w:pStyle w:val="Ttulo2"/>
        <w:numPr>
          <w:ilvl w:val="1"/>
          <w:numId w:val="1"/>
        </w:numPr>
        <w:rPr>
          <w:moveTo w:id="228" w:author="JORGE CONTRERAS ORTIZ" w:date="2021-09-02T17:09:00Z"/>
        </w:rPr>
      </w:pPr>
      <w:moveTo w:id="229" w:author="JORGE CONTRERAS ORTIZ" w:date="2021-09-02T17:09:00Z">
        <w:r>
          <w:lastRenderedPageBreak/>
          <w:t>COOCKIE CONNECTOR</w:t>
        </w:r>
      </w:moveTo>
    </w:p>
    <w:p w14:paraId="32898E52" w14:textId="77777777" w:rsidR="001065B5" w:rsidRDefault="001065B5" w:rsidP="001065B5">
      <w:pPr>
        <w:rPr>
          <w:moveTo w:id="230" w:author="JORGE CONTRERAS ORTIZ" w:date="2021-09-02T17:09:00Z"/>
        </w:rPr>
      </w:pPr>
    </w:p>
    <w:p w14:paraId="6225B1F2" w14:textId="77777777" w:rsidR="001065B5" w:rsidRDefault="001065B5" w:rsidP="001065B5">
      <w:pPr>
        <w:jc w:val="both"/>
        <w:rPr>
          <w:moveTo w:id="231" w:author="JORGE CONTRERAS ORTIZ" w:date="2021-09-02T17:09:00Z"/>
        </w:rPr>
      </w:pPr>
      <w:moveTo w:id="232" w:author="JORGE CONTRERAS ORTIZ" w:date="2021-09-02T17:09:00Z">
        <w:r>
          <w:t xml:space="preserve">Esta parte del circuito, es la interfaz con el resto de PCB integrantes de la </w:t>
        </w:r>
        <w:proofErr w:type="spellStart"/>
        <w:r>
          <w:t>Coockie</w:t>
        </w:r>
        <w:proofErr w:type="spellEnd"/>
        <w:r>
          <w:t xml:space="preserve"> a través de conectores verticales:</w:t>
        </w:r>
      </w:moveTo>
    </w:p>
    <w:p w14:paraId="5B28846A" w14:textId="77777777" w:rsidR="001065B5" w:rsidRDefault="001065B5" w:rsidP="001065B5">
      <w:pPr>
        <w:keepNext/>
        <w:jc w:val="center"/>
        <w:rPr>
          <w:moveTo w:id="233" w:author="JORGE CONTRERAS ORTIZ" w:date="2021-09-02T17:09:00Z"/>
        </w:rPr>
      </w:pPr>
      <w:moveTo w:id="234" w:author="JORGE CONTRERAS ORTIZ" w:date="2021-09-02T17:09:00Z">
        <w:r>
          <w:rPr>
            <w:noProof/>
          </w:rPr>
          <w:drawing>
            <wp:inline distT="0" distB="0" distL="0" distR="0" wp14:anchorId="5E56A3AB" wp14:editId="3CD1CC4F">
              <wp:extent cx="5759450" cy="6643370"/>
              <wp:effectExtent l="0" t="0" r="0" b="5080"/>
              <wp:docPr id="83" name="Imagen 83"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Tabla&#10;&#10;Descripción generada automáticamente con confianza baja"/>
                      <pic:cNvPicPr/>
                    </pic:nvPicPr>
                    <pic:blipFill>
                      <a:blip r:embed="rId37"/>
                      <a:stretch>
                        <a:fillRect/>
                      </a:stretch>
                    </pic:blipFill>
                    <pic:spPr>
                      <a:xfrm>
                        <a:off x="0" y="0"/>
                        <a:ext cx="5759450" cy="6643370"/>
                      </a:xfrm>
                      <a:prstGeom prst="rect">
                        <a:avLst/>
                      </a:prstGeom>
                    </pic:spPr>
                  </pic:pic>
                </a:graphicData>
              </a:graphic>
            </wp:inline>
          </w:drawing>
        </w:r>
      </w:moveTo>
    </w:p>
    <w:p w14:paraId="3C6CC374" w14:textId="77777777" w:rsidR="001065B5" w:rsidRDefault="001065B5" w:rsidP="001065B5">
      <w:pPr>
        <w:pStyle w:val="Descripcin"/>
        <w:jc w:val="center"/>
        <w:rPr>
          <w:moveTo w:id="235" w:author="JORGE CONTRERAS ORTIZ" w:date="2021-09-02T17:09:00Z"/>
        </w:rPr>
      </w:pPr>
      <w:moveTo w:id="236" w:author="JORGE CONTRERAS ORTIZ" w:date="2021-09-02T17:09:00Z">
        <w:r>
          <w:t xml:space="preserve">Ilustración </w:t>
        </w:r>
        <w:r>
          <w:fldChar w:fldCharType="begin"/>
        </w:r>
        <w:r>
          <w:instrText xml:space="preserve"> SEQ Ilustración \* ARABIC </w:instrText>
        </w:r>
        <w:r>
          <w:fldChar w:fldCharType="separate"/>
        </w:r>
        <w:r>
          <w:rPr>
            <w:noProof/>
          </w:rPr>
          <w:t>63</w:t>
        </w:r>
        <w:r>
          <w:rPr>
            <w:noProof/>
          </w:rPr>
          <w:fldChar w:fldCharType="end"/>
        </w:r>
        <w:r>
          <w:t xml:space="preserve"> Conectores Verticales</w:t>
        </w:r>
      </w:moveTo>
    </w:p>
    <w:p w14:paraId="33931707" w14:textId="77777777" w:rsidR="001065B5" w:rsidRDefault="001065B5" w:rsidP="001065B5">
      <w:pPr>
        <w:rPr>
          <w:moveTo w:id="237" w:author="JORGE CONTRERAS ORTIZ" w:date="2021-09-02T17:09:00Z"/>
        </w:rPr>
      </w:pPr>
      <w:moveTo w:id="238" w:author="JORGE CONTRERAS ORTIZ" w:date="2021-09-02T17:09:00Z">
        <w:r>
          <w:br w:type="page"/>
        </w:r>
      </w:moveTo>
    </w:p>
    <w:p w14:paraId="2CE731E0" w14:textId="77777777" w:rsidR="001065B5" w:rsidRDefault="001065B5" w:rsidP="001065B5">
      <w:pPr>
        <w:pStyle w:val="Ttulo2"/>
        <w:numPr>
          <w:ilvl w:val="1"/>
          <w:numId w:val="1"/>
        </w:numPr>
        <w:rPr>
          <w:moveTo w:id="239" w:author="JORGE CONTRERAS ORTIZ" w:date="2021-09-02T17:09:00Z"/>
        </w:rPr>
      </w:pPr>
      <w:moveTo w:id="240" w:author="JORGE CONTRERAS ORTIZ" w:date="2021-09-02T17:09:00Z">
        <w:r>
          <w:lastRenderedPageBreak/>
          <w:t>USB</w:t>
        </w:r>
      </w:moveTo>
    </w:p>
    <w:p w14:paraId="3C71190B" w14:textId="77777777" w:rsidR="001065B5" w:rsidRDefault="001065B5" w:rsidP="001065B5">
      <w:pPr>
        <w:rPr>
          <w:moveTo w:id="241" w:author="JORGE CONTRERAS ORTIZ" w:date="2021-09-02T17:09:00Z"/>
        </w:rPr>
      </w:pPr>
    </w:p>
    <w:p w14:paraId="59DA9D73" w14:textId="77777777" w:rsidR="001065B5" w:rsidRDefault="001065B5" w:rsidP="001065B5">
      <w:pPr>
        <w:jc w:val="both"/>
        <w:rPr>
          <w:moveTo w:id="242" w:author="JORGE CONTRERAS ORTIZ" w:date="2021-09-02T17:09:00Z"/>
        </w:rPr>
      </w:pPr>
      <w:moveTo w:id="243" w:author="JORGE CONTRERAS ORTIZ" w:date="2021-09-02T17:09:00Z">
        <w:r>
          <w:t xml:space="preserve">Esta última parte implementa un conector micro USB tipo B, pudiendo así conectar el dispositivo KTWM102 con un PC a través de la herramienta </w:t>
        </w:r>
        <w:proofErr w:type="spellStart"/>
        <w:r>
          <w:t>KiTools</w:t>
        </w:r>
        <w:proofErr w:type="spellEnd"/>
        <w:r>
          <w:t>.</w:t>
        </w:r>
      </w:moveTo>
    </w:p>
    <w:p w14:paraId="32D7388B" w14:textId="77777777" w:rsidR="001065B5" w:rsidRDefault="001065B5" w:rsidP="001065B5">
      <w:pPr>
        <w:keepNext/>
        <w:jc w:val="both"/>
        <w:rPr>
          <w:moveTo w:id="244" w:author="JORGE CONTRERAS ORTIZ" w:date="2021-09-02T17:09:00Z"/>
        </w:rPr>
      </w:pPr>
      <w:moveTo w:id="245" w:author="JORGE CONTRERAS ORTIZ" w:date="2021-09-02T17:09:00Z">
        <w:r>
          <w:rPr>
            <w:noProof/>
          </w:rPr>
          <w:drawing>
            <wp:inline distT="0" distB="0" distL="0" distR="0" wp14:anchorId="5797CFD5" wp14:editId="760D161D">
              <wp:extent cx="5759450" cy="2359660"/>
              <wp:effectExtent l="0" t="0" r="0" b="2540"/>
              <wp:docPr id="84" name="Imagen 8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10;&#10;Descripción generada automáticamente"/>
                      <pic:cNvPicPr/>
                    </pic:nvPicPr>
                    <pic:blipFill>
                      <a:blip r:embed="rId38"/>
                      <a:stretch>
                        <a:fillRect/>
                      </a:stretch>
                    </pic:blipFill>
                    <pic:spPr>
                      <a:xfrm>
                        <a:off x="0" y="0"/>
                        <a:ext cx="5759450" cy="2359660"/>
                      </a:xfrm>
                      <a:prstGeom prst="rect">
                        <a:avLst/>
                      </a:prstGeom>
                    </pic:spPr>
                  </pic:pic>
                </a:graphicData>
              </a:graphic>
            </wp:inline>
          </w:drawing>
        </w:r>
      </w:moveTo>
    </w:p>
    <w:p w14:paraId="05A0F854" w14:textId="77777777" w:rsidR="001065B5" w:rsidRPr="005B4B3D" w:rsidRDefault="001065B5" w:rsidP="001065B5">
      <w:pPr>
        <w:pStyle w:val="Descripcin"/>
        <w:jc w:val="center"/>
        <w:rPr>
          <w:moveTo w:id="246" w:author="JORGE CONTRERAS ORTIZ" w:date="2021-09-02T17:09:00Z"/>
        </w:rPr>
      </w:pPr>
      <w:moveTo w:id="247" w:author="JORGE CONTRERAS ORTIZ" w:date="2021-09-02T17:09:00Z">
        <w:r>
          <w:t xml:space="preserve">Ilustración </w:t>
        </w:r>
        <w:r>
          <w:fldChar w:fldCharType="begin"/>
        </w:r>
        <w:r>
          <w:instrText xml:space="preserve"> SEQ Ilustración \* ARABIC </w:instrText>
        </w:r>
        <w:r>
          <w:fldChar w:fldCharType="separate"/>
        </w:r>
        <w:r>
          <w:rPr>
            <w:noProof/>
          </w:rPr>
          <w:t>64</w:t>
        </w:r>
        <w:r>
          <w:rPr>
            <w:noProof/>
          </w:rPr>
          <w:fldChar w:fldCharType="end"/>
        </w:r>
        <w:r>
          <w:t xml:space="preserve"> Conector USB</w:t>
        </w:r>
      </w:moveTo>
    </w:p>
    <w:p w14:paraId="0B635B1A" w14:textId="77777777" w:rsidR="001065B5" w:rsidRDefault="001065B5" w:rsidP="001065B5">
      <w:pPr>
        <w:jc w:val="both"/>
        <w:rPr>
          <w:moveTo w:id="248" w:author="JORGE CONTRERAS ORTIZ" w:date="2021-09-02T17:09:00Z"/>
        </w:rPr>
      </w:pPr>
      <w:moveTo w:id="249" w:author="JORGE CONTRERAS ORTIZ" w:date="2021-09-02T17:09:00Z">
        <w:r>
          <w:t xml:space="preserve">Se añade un Led SMD con una resistencia en serie, como comprobación de que lleguen los </w:t>
        </w:r>
        <w:commentRangeStart w:id="250"/>
        <w:r>
          <w:t>5V</w:t>
        </w:r>
        <w:commentRangeEnd w:id="250"/>
        <w:r>
          <w:rPr>
            <w:rStyle w:val="Refdecomentario"/>
          </w:rPr>
          <w:commentReference w:id="250"/>
        </w:r>
        <w:r>
          <w:t xml:space="preserve"> correctamente al circuito, como símbolo de una buena conexión del conector.</w:t>
        </w:r>
      </w:moveTo>
    </w:p>
    <w:moveToRangeEnd w:id="166"/>
    <w:p w14:paraId="0100555F" w14:textId="77777777" w:rsidR="001065B5" w:rsidRPr="001065B5" w:rsidRDefault="001065B5" w:rsidP="001065B5">
      <w:pPr>
        <w:pPrChange w:id="251" w:author="JORGE CONTRERAS ORTIZ" w:date="2021-09-02T17:09:00Z">
          <w:pPr>
            <w:pStyle w:val="Ttulo1"/>
            <w:numPr>
              <w:numId w:val="1"/>
            </w:numPr>
            <w:ind w:left="720" w:hanging="360"/>
            <w:jc w:val="both"/>
          </w:pPr>
        </w:pPrChange>
      </w:pPr>
    </w:p>
    <w:p w14:paraId="4416F355" w14:textId="77777777" w:rsidR="00570234" w:rsidRDefault="00570234" w:rsidP="00570234"/>
    <w:p w14:paraId="374F42EF" w14:textId="123910E7" w:rsidR="00570234" w:rsidDel="001065B5" w:rsidRDefault="00570234" w:rsidP="00570234">
      <w:pPr>
        <w:rPr>
          <w:del w:id="252" w:author="JORGE CONTRERAS ORTIZ" w:date="2021-09-02T17:08:00Z"/>
        </w:rPr>
      </w:pPr>
      <w:del w:id="253" w:author="JORGE CONTRERAS ORTIZ" w:date="2021-09-02T17:08:00Z">
        <w:r w:rsidDel="001065B5">
          <w:delText xml:space="preserve">Los objetivos </w:delText>
        </w:r>
        <w:commentRangeStart w:id="254"/>
        <w:r w:rsidDel="001065B5">
          <w:delText>de este proyecto han sido:</w:delText>
        </w:r>
        <w:commentRangeEnd w:id="254"/>
        <w:r w:rsidR="00382767" w:rsidDel="001065B5">
          <w:rPr>
            <w:rStyle w:val="Refdecomentario"/>
          </w:rPr>
          <w:commentReference w:id="254"/>
        </w:r>
      </w:del>
    </w:p>
    <w:p w14:paraId="3F52F333" w14:textId="6262C0AE" w:rsidR="00570234" w:rsidRPr="00570234" w:rsidDel="001065B5" w:rsidRDefault="00570234" w:rsidP="00570234">
      <w:pPr>
        <w:pStyle w:val="Prrafodelista"/>
        <w:numPr>
          <w:ilvl w:val="0"/>
          <w:numId w:val="2"/>
        </w:numPr>
        <w:jc w:val="both"/>
        <w:rPr>
          <w:del w:id="255" w:author="JORGE CONTRERAS ORTIZ" w:date="2021-09-02T17:08:00Z"/>
          <w:rFonts w:eastAsiaTheme="majorEastAsia"/>
          <w:color w:val="2F5496" w:themeColor="accent1" w:themeShade="BF"/>
          <w:sz w:val="36"/>
          <w:szCs w:val="36"/>
        </w:rPr>
      </w:pPr>
      <w:del w:id="256" w:author="JORGE CONTRERAS ORTIZ" w:date="2021-09-02T17:08:00Z">
        <w:r w:rsidDel="001065B5">
          <w:delText>Primera toma de contacto con el protocolo THREAD mediante la documentación disponible tanto en la propia web como en los diferentes artículos.</w:delText>
        </w:r>
      </w:del>
    </w:p>
    <w:p w14:paraId="3280CB25" w14:textId="3075BBC2" w:rsidR="00570234" w:rsidRPr="00570234" w:rsidDel="001065B5" w:rsidRDefault="00570234" w:rsidP="00570234">
      <w:pPr>
        <w:pStyle w:val="Prrafodelista"/>
        <w:numPr>
          <w:ilvl w:val="0"/>
          <w:numId w:val="2"/>
        </w:numPr>
        <w:jc w:val="both"/>
        <w:rPr>
          <w:del w:id="257" w:author="JORGE CONTRERAS ORTIZ" w:date="2021-09-02T17:08:00Z"/>
          <w:rFonts w:eastAsiaTheme="majorEastAsia"/>
          <w:color w:val="2F5496" w:themeColor="accent1" w:themeShade="BF"/>
          <w:sz w:val="36"/>
          <w:szCs w:val="36"/>
        </w:rPr>
      </w:pPr>
      <w:del w:id="258" w:author="JORGE CONTRERAS ORTIZ" w:date="2021-09-02T17:08:00Z">
        <w:r w:rsidDel="001065B5">
          <w:delText>Manejo de los Evaluation Dongles USB (dispositivos KTDG102) de KIRALE, como primera interacción con el protocolo de comandos utilizado, tanto comandos KSH, a través de la herramienta KiTools, como comandos KBI, a través de puerto UART con un microcontrolador.</w:delText>
        </w:r>
      </w:del>
    </w:p>
    <w:p w14:paraId="6D3FD5CB" w14:textId="2BF1B6FD" w:rsidR="00570234" w:rsidRPr="00570234" w:rsidDel="001065B5" w:rsidRDefault="00570234" w:rsidP="00570234">
      <w:pPr>
        <w:pStyle w:val="Prrafodelista"/>
        <w:numPr>
          <w:ilvl w:val="0"/>
          <w:numId w:val="2"/>
        </w:numPr>
        <w:jc w:val="both"/>
        <w:rPr>
          <w:del w:id="259" w:author="JORGE CONTRERAS ORTIZ" w:date="2021-09-02T17:08:00Z"/>
          <w:rFonts w:eastAsiaTheme="majorEastAsia"/>
          <w:color w:val="2F5496" w:themeColor="accent1" w:themeShade="BF"/>
          <w:sz w:val="36"/>
          <w:szCs w:val="36"/>
        </w:rPr>
      </w:pPr>
      <w:del w:id="260" w:author="JORGE CONTRERAS ORTIZ" w:date="2021-09-02T17:08:00Z">
        <w:r w:rsidDel="001065B5">
          <w:delText>Creación de una red con los módulos KTDG102 disponibles por comandos KBI, probando las diferentes configuraciones posibles, creando el procedimiento de configuración para crear o unirse a una red y el posterior envío de mensajes UDP entre ambos nodos a través de Sockets.</w:delText>
        </w:r>
      </w:del>
    </w:p>
    <w:p w14:paraId="197406E9" w14:textId="02BEF6E7" w:rsidR="008E1826" w:rsidRPr="008E1826" w:rsidDel="001065B5" w:rsidRDefault="00570234" w:rsidP="00570234">
      <w:pPr>
        <w:pStyle w:val="Prrafodelista"/>
        <w:numPr>
          <w:ilvl w:val="0"/>
          <w:numId w:val="2"/>
        </w:numPr>
        <w:jc w:val="both"/>
        <w:rPr>
          <w:del w:id="261" w:author="JORGE CONTRERAS ORTIZ" w:date="2021-09-02T17:08:00Z"/>
          <w:rFonts w:eastAsiaTheme="majorEastAsia"/>
          <w:color w:val="2F5496" w:themeColor="accent1" w:themeShade="BF"/>
          <w:sz w:val="36"/>
          <w:szCs w:val="36"/>
        </w:rPr>
      </w:pPr>
      <w:del w:id="262" w:author="JORGE CONTRERAS ORTIZ" w:date="2021-09-02T17:08:00Z">
        <w:r w:rsidDel="001065B5">
          <w:delText xml:space="preserve">Diseño de PCB para integrar el dispositivo KTWM102 </w:delText>
        </w:r>
        <w:r w:rsidR="008E1826" w:rsidDel="001065B5">
          <w:delText xml:space="preserve">a la plataforma de la </w:delText>
        </w:r>
        <w:commentRangeStart w:id="263"/>
        <w:r w:rsidR="008E1826" w:rsidDel="001065B5">
          <w:delText>Coockie</w:delText>
        </w:r>
        <w:commentRangeEnd w:id="263"/>
        <w:r w:rsidR="00382767" w:rsidDel="001065B5">
          <w:rPr>
            <w:rStyle w:val="Refdecomentario"/>
          </w:rPr>
          <w:commentReference w:id="263"/>
        </w:r>
      </w:del>
      <w:ins w:id="264" w:author="GABRIEL NOE MUJICA ROJAS" w:date="2021-09-02T12:18:00Z">
        <w:del w:id="265" w:author="JORGE CONTRERAS ORTIZ" w:date="2021-09-02T17:08:00Z">
          <w:r w:rsidR="00382767" w:rsidDel="001065B5">
            <w:delText xml:space="preserve"> Cookie</w:delText>
          </w:r>
        </w:del>
      </w:ins>
      <w:del w:id="266" w:author="JORGE CONTRERAS ORTIZ" w:date="2021-09-02T17:08:00Z">
        <w:r w:rsidR="008E1826" w:rsidDel="001065B5">
          <w:delText>.</w:delText>
        </w:r>
      </w:del>
    </w:p>
    <w:p w14:paraId="071FC2EC" w14:textId="2D783788" w:rsidR="00E6039F" w:rsidRPr="00E6039F" w:rsidDel="001065B5" w:rsidRDefault="00E6039F" w:rsidP="00570234">
      <w:pPr>
        <w:pStyle w:val="Prrafodelista"/>
        <w:numPr>
          <w:ilvl w:val="0"/>
          <w:numId w:val="2"/>
        </w:numPr>
        <w:jc w:val="both"/>
        <w:rPr>
          <w:del w:id="267" w:author="JORGE CONTRERAS ORTIZ" w:date="2021-09-02T17:08:00Z"/>
          <w:rFonts w:eastAsiaTheme="majorEastAsia"/>
          <w:color w:val="2F5496" w:themeColor="accent1" w:themeShade="BF"/>
          <w:sz w:val="36"/>
          <w:szCs w:val="36"/>
        </w:rPr>
      </w:pPr>
      <w:del w:id="268" w:author="JORGE CONTRERAS ORTIZ" w:date="2021-09-02T17:08:00Z">
        <w:r w:rsidDel="001065B5">
          <w:delText>Configuración y conectividad del nodo Border Router a la red externa.</w:delText>
        </w:r>
      </w:del>
    </w:p>
    <w:p w14:paraId="43848AAB" w14:textId="61FFDF86" w:rsidR="00E6039F" w:rsidRPr="00E6039F" w:rsidDel="001065B5" w:rsidRDefault="00E6039F" w:rsidP="00570234">
      <w:pPr>
        <w:pStyle w:val="Prrafodelista"/>
        <w:numPr>
          <w:ilvl w:val="0"/>
          <w:numId w:val="2"/>
        </w:numPr>
        <w:jc w:val="both"/>
        <w:rPr>
          <w:del w:id="269" w:author="JORGE CONTRERAS ORTIZ" w:date="2021-09-02T17:08:00Z"/>
          <w:rFonts w:eastAsiaTheme="majorEastAsia"/>
          <w:color w:val="2F5496" w:themeColor="accent1" w:themeShade="BF"/>
          <w:sz w:val="36"/>
          <w:szCs w:val="36"/>
        </w:rPr>
      </w:pPr>
      <w:del w:id="270" w:author="JORGE CONTRERAS ORTIZ" w:date="2021-09-02T17:08:00Z">
        <w:r w:rsidDel="001065B5">
          <w:delText>Creación de una red THREAD integrando los nodos Dongle USB junto con el BR.</w:delText>
        </w:r>
      </w:del>
    </w:p>
    <w:p w14:paraId="74189D38" w14:textId="14B7C432" w:rsidR="00E6039F" w:rsidRPr="00E6039F" w:rsidDel="001065B5" w:rsidRDefault="00E6039F" w:rsidP="00570234">
      <w:pPr>
        <w:pStyle w:val="Prrafodelista"/>
        <w:numPr>
          <w:ilvl w:val="0"/>
          <w:numId w:val="2"/>
        </w:numPr>
        <w:jc w:val="both"/>
        <w:rPr>
          <w:del w:id="271" w:author="JORGE CONTRERAS ORTIZ" w:date="2021-09-02T17:08:00Z"/>
          <w:rFonts w:eastAsiaTheme="majorEastAsia"/>
          <w:color w:val="2F5496" w:themeColor="accent1" w:themeShade="BF"/>
          <w:sz w:val="36"/>
          <w:szCs w:val="36"/>
        </w:rPr>
      </w:pPr>
      <w:del w:id="272" w:author="JORGE CONTRERAS ORTIZ" w:date="2021-09-02T17:08:00Z">
        <w:r w:rsidDel="001065B5">
          <w:delText>Conectividad entre un nodo de la red THREAD y un punto de la red externa, como un PC, a través del Border Router.</w:delText>
        </w:r>
      </w:del>
    </w:p>
    <w:p w14:paraId="0EBF998D" w14:textId="20AC28FD" w:rsidR="00E6039F" w:rsidRPr="00E6039F" w:rsidDel="001065B5" w:rsidRDefault="00E6039F" w:rsidP="00570234">
      <w:pPr>
        <w:pStyle w:val="Prrafodelista"/>
        <w:numPr>
          <w:ilvl w:val="0"/>
          <w:numId w:val="2"/>
        </w:numPr>
        <w:jc w:val="both"/>
        <w:rPr>
          <w:del w:id="273" w:author="JORGE CONTRERAS ORTIZ" w:date="2021-09-02T17:08:00Z"/>
          <w:rFonts w:eastAsiaTheme="majorEastAsia"/>
          <w:color w:val="2F5496" w:themeColor="accent1" w:themeShade="BF"/>
          <w:sz w:val="36"/>
          <w:szCs w:val="36"/>
        </w:rPr>
      </w:pPr>
      <w:del w:id="274" w:author="JORGE CONTRERAS ORTIZ" w:date="2021-09-02T17:08:00Z">
        <w:r w:rsidDel="001065B5">
          <w:delText>Envío de mensajes UDP vía Sockets entre un PC externo y los nodos dentro de la red.</w:delText>
        </w:r>
      </w:del>
    </w:p>
    <w:p w14:paraId="0E7CEF24" w14:textId="2C40B8BD" w:rsidR="00E6039F" w:rsidRPr="00E6039F" w:rsidDel="001065B5" w:rsidRDefault="00E6039F" w:rsidP="00570234">
      <w:pPr>
        <w:pStyle w:val="Prrafodelista"/>
        <w:numPr>
          <w:ilvl w:val="0"/>
          <w:numId w:val="2"/>
        </w:numPr>
        <w:jc w:val="both"/>
        <w:rPr>
          <w:del w:id="275" w:author="JORGE CONTRERAS ORTIZ" w:date="2021-09-02T17:08:00Z"/>
          <w:rFonts w:eastAsiaTheme="majorEastAsia"/>
          <w:color w:val="2F5496" w:themeColor="accent1" w:themeShade="BF"/>
          <w:sz w:val="36"/>
          <w:szCs w:val="36"/>
        </w:rPr>
      </w:pPr>
      <w:del w:id="276" w:author="JORGE CONTRERAS ORTIZ" w:date="2021-09-02T17:08:00Z">
        <w:r w:rsidDel="001065B5">
          <w:delText>Validación de la PCB diseñada e integración en la red creada anteriormente.</w:delText>
        </w:r>
      </w:del>
    </w:p>
    <w:p w14:paraId="5F5E8D38" w14:textId="6242EB52" w:rsidR="00FB1A0B" w:rsidRPr="00570234" w:rsidDel="001065B5" w:rsidRDefault="00FB1A0B" w:rsidP="00570234">
      <w:pPr>
        <w:pStyle w:val="Prrafodelista"/>
        <w:numPr>
          <w:ilvl w:val="0"/>
          <w:numId w:val="2"/>
        </w:numPr>
        <w:jc w:val="both"/>
        <w:rPr>
          <w:del w:id="277" w:author="JORGE CONTRERAS ORTIZ" w:date="2021-09-02T17:08:00Z"/>
          <w:rFonts w:eastAsiaTheme="majorEastAsia"/>
          <w:color w:val="2F5496" w:themeColor="accent1" w:themeShade="BF"/>
          <w:sz w:val="36"/>
          <w:szCs w:val="36"/>
        </w:rPr>
      </w:pPr>
      <w:del w:id="278" w:author="JORGE CONTRERAS ORTIZ" w:date="2021-09-02T17:08:00Z">
        <w:r w:rsidRPr="00570234" w:rsidDel="001065B5">
          <w:br w:type="page"/>
        </w:r>
      </w:del>
    </w:p>
    <w:p w14:paraId="13AEB44E" w14:textId="6456C4D1" w:rsidR="00FB1A0B" w:rsidRDefault="00F9119D">
      <w:pPr>
        <w:pStyle w:val="Ttulo1"/>
        <w:numPr>
          <w:ilvl w:val="0"/>
          <w:numId w:val="1"/>
        </w:numPr>
        <w:jc w:val="both"/>
        <w:rPr>
          <w:rFonts w:cs="Arial"/>
        </w:rPr>
      </w:pPr>
      <w:bookmarkStart w:id="279" w:name="_Toc78302435"/>
      <w:commentRangeStart w:id="280"/>
      <w:r>
        <w:rPr>
          <w:rFonts w:cs="Arial"/>
        </w:rPr>
        <w:t>CONFIGURACI</w:t>
      </w:r>
      <w:r w:rsidR="00570234">
        <w:rPr>
          <w:rFonts w:cs="Arial"/>
        </w:rPr>
        <w:t>ÓN Y PRUEBAS</w:t>
      </w:r>
      <w:bookmarkEnd w:id="279"/>
      <w:commentRangeEnd w:id="280"/>
      <w:r w:rsidR="00382767">
        <w:rPr>
          <w:rStyle w:val="Refdecomentario"/>
          <w:rFonts w:eastAsiaTheme="minorHAnsi" w:cstheme="minorBidi"/>
          <w:color w:val="auto"/>
        </w:rPr>
        <w:commentReference w:id="280"/>
      </w:r>
    </w:p>
    <w:p w14:paraId="2E06A08E" w14:textId="4F4A2C25" w:rsidR="00FE29BE" w:rsidRDefault="00FE29BE" w:rsidP="00FE29BE"/>
    <w:p w14:paraId="2EE15399" w14:textId="525B116D" w:rsidR="00BD6F9C" w:rsidRDefault="00FE29BE" w:rsidP="00FE29BE">
      <w:pPr>
        <w:pStyle w:val="Ttulo2"/>
        <w:numPr>
          <w:ilvl w:val="1"/>
          <w:numId w:val="1"/>
        </w:numPr>
      </w:pPr>
      <w:bookmarkStart w:id="281" w:name="_Toc78302436"/>
      <w:r>
        <w:t>CONFIGURACIONES INICIALES</w:t>
      </w:r>
      <w:bookmarkEnd w:id="281"/>
    </w:p>
    <w:p w14:paraId="0AB87577" w14:textId="77777777" w:rsidR="00FE29BE" w:rsidRPr="00FE29BE" w:rsidRDefault="00FE29BE" w:rsidP="00FE29BE"/>
    <w:p w14:paraId="59EC1888" w14:textId="160346FC" w:rsidR="00BD6F9C" w:rsidRPr="00BD6F9C" w:rsidRDefault="00321DC3" w:rsidP="00FE29BE">
      <w:pPr>
        <w:pStyle w:val="Ttulo3"/>
        <w:numPr>
          <w:ilvl w:val="2"/>
          <w:numId w:val="1"/>
        </w:numPr>
      </w:pPr>
      <w:bookmarkStart w:id="282" w:name="_Toc78302437"/>
      <w:commentRangeStart w:id="283"/>
      <w:r>
        <w:t xml:space="preserve">Configuración del </w:t>
      </w:r>
      <w:proofErr w:type="spellStart"/>
      <w:r>
        <w:t>Border</w:t>
      </w:r>
      <w:proofErr w:type="spellEnd"/>
      <w:r>
        <w:t xml:space="preserve"> </w:t>
      </w:r>
      <w:proofErr w:type="spellStart"/>
      <w:r>
        <w:t>Router</w:t>
      </w:r>
      <w:bookmarkEnd w:id="282"/>
      <w:commentRangeEnd w:id="283"/>
      <w:proofErr w:type="spellEnd"/>
      <w:r w:rsidR="006E2CCE">
        <w:rPr>
          <w:rStyle w:val="Refdecomentario"/>
          <w:rFonts w:eastAsiaTheme="minorHAnsi" w:cstheme="minorBidi"/>
          <w:color w:val="auto"/>
        </w:rPr>
        <w:commentReference w:id="283"/>
      </w:r>
    </w:p>
    <w:p w14:paraId="369A7012" w14:textId="77777777" w:rsidR="00BD6F9C" w:rsidRDefault="00BD6F9C">
      <w:pPr>
        <w:rPr>
          <w:rFonts w:cs="Arial"/>
        </w:rPr>
      </w:pPr>
    </w:p>
    <w:p w14:paraId="1A993577" w14:textId="0B658D34" w:rsidR="00BD6F9C" w:rsidRDefault="00BD6F9C" w:rsidP="00FE29BE">
      <w:pPr>
        <w:pStyle w:val="Ttulo4"/>
        <w:numPr>
          <w:ilvl w:val="3"/>
          <w:numId w:val="1"/>
        </w:numPr>
      </w:pPr>
      <w:bookmarkStart w:id="284" w:name="_Toc78302438"/>
      <w:r>
        <w:t>Requerimientos</w:t>
      </w:r>
      <w:bookmarkEnd w:id="284"/>
    </w:p>
    <w:p w14:paraId="02A4C60A" w14:textId="77777777" w:rsidR="00BD6F9C" w:rsidRDefault="00BD6F9C" w:rsidP="00BD6F9C">
      <w:pPr>
        <w:jc w:val="both"/>
      </w:pPr>
    </w:p>
    <w:p w14:paraId="064E1CC4" w14:textId="77777777" w:rsidR="00BD6F9C" w:rsidRDefault="00BD6F9C" w:rsidP="0012358C">
      <w:pPr>
        <w:jc w:val="both"/>
      </w:pPr>
      <w:r>
        <w:t>Para la instalación inicial se necesitarán los siguientes componentes o elementos:</w:t>
      </w:r>
    </w:p>
    <w:p w14:paraId="7DB24858" w14:textId="49597551" w:rsidR="00BD6F9C" w:rsidRDefault="00BD6F9C" w:rsidP="00481B0A">
      <w:pPr>
        <w:numPr>
          <w:ilvl w:val="0"/>
          <w:numId w:val="2"/>
        </w:numPr>
        <w:jc w:val="both"/>
      </w:pPr>
      <w:r>
        <w:t xml:space="preserve">Un dispositivo </w:t>
      </w:r>
      <w:proofErr w:type="spellStart"/>
      <w:r>
        <w:t>Border</w:t>
      </w:r>
      <w:proofErr w:type="spellEnd"/>
      <w:r>
        <w:t xml:space="preserve"> </w:t>
      </w:r>
      <w:proofErr w:type="spellStart"/>
      <w:r>
        <w:t>Router</w:t>
      </w:r>
      <w:proofErr w:type="spellEnd"/>
      <w:r>
        <w:t xml:space="preserve"> KTBRN1.</w:t>
      </w:r>
    </w:p>
    <w:p w14:paraId="3B8E5132" w14:textId="3EF2F928" w:rsidR="00BD6F9C" w:rsidRDefault="00BD6F9C" w:rsidP="00481B0A">
      <w:pPr>
        <w:numPr>
          <w:ilvl w:val="0"/>
          <w:numId w:val="2"/>
        </w:numPr>
        <w:jc w:val="both"/>
      </w:pPr>
      <w:r>
        <w:t>Una tarjeta micro SD, de al menos 2GB y de clase 10 A1.</w:t>
      </w:r>
    </w:p>
    <w:p w14:paraId="5DCDB1D2" w14:textId="0825710D" w:rsidR="00BD6F9C" w:rsidRDefault="00BD6F9C" w:rsidP="00481B0A">
      <w:pPr>
        <w:numPr>
          <w:ilvl w:val="0"/>
          <w:numId w:val="2"/>
        </w:numPr>
        <w:jc w:val="both"/>
      </w:pPr>
      <w:r>
        <w:t xml:space="preserve">Cable USB de tipo A </w:t>
      </w:r>
      <w:proofErr w:type="spellStart"/>
      <w:r>
        <w:t>a</w:t>
      </w:r>
      <w:proofErr w:type="spellEnd"/>
      <w:r>
        <w:t xml:space="preserve"> micro USB tipo B.</w:t>
      </w:r>
    </w:p>
    <w:p w14:paraId="372BAA25" w14:textId="2BFA49FA" w:rsidR="00BD6F9C" w:rsidRDefault="00BD6F9C" w:rsidP="00481B0A">
      <w:pPr>
        <w:numPr>
          <w:ilvl w:val="0"/>
          <w:numId w:val="2"/>
        </w:numPr>
        <w:jc w:val="both"/>
      </w:pPr>
      <w:r>
        <w:t>Cable Ethernet.</w:t>
      </w:r>
    </w:p>
    <w:p w14:paraId="212B13A7" w14:textId="5A3ED534" w:rsidR="00BD6F9C" w:rsidRPr="00A2485E" w:rsidRDefault="00BD6F9C" w:rsidP="00481B0A">
      <w:pPr>
        <w:numPr>
          <w:ilvl w:val="0"/>
          <w:numId w:val="2"/>
        </w:numPr>
        <w:jc w:val="both"/>
      </w:pPr>
      <w:r>
        <w:t>Un ordenador personal</w:t>
      </w:r>
    </w:p>
    <w:p w14:paraId="0C9DA8B7" w14:textId="77777777" w:rsidR="00BD6F9C" w:rsidRDefault="00BD6F9C" w:rsidP="00BD6F9C">
      <w:pPr>
        <w:jc w:val="both"/>
      </w:pPr>
    </w:p>
    <w:p w14:paraId="175E2D0E" w14:textId="5656118C" w:rsidR="00BD6F9C" w:rsidRDefault="00BD6F9C" w:rsidP="00FE29BE">
      <w:pPr>
        <w:pStyle w:val="Ttulo4"/>
        <w:numPr>
          <w:ilvl w:val="3"/>
          <w:numId w:val="1"/>
        </w:numPr>
      </w:pPr>
      <w:bookmarkStart w:id="285" w:name="_Toc78302439"/>
      <w:r>
        <w:lastRenderedPageBreak/>
        <w:t>Guía de Instalación</w:t>
      </w:r>
      <w:bookmarkEnd w:id="285"/>
    </w:p>
    <w:p w14:paraId="12F32AE2" w14:textId="77777777" w:rsidR="00BD6F9C" w:rsidRDefault="00BD6F9C" w:rsidP="00BD6F9C">
      <w:pPr>
        <w:jc w:val="both"/>
      </w:pPr>
    </w:p>
    <w:p w14:paraId="15C0EDCE" w14:textId="77777777" w:rsidR="00BD6F9C" w:rsidRDefault="00BD6F9C" w:rsidP="00BD6F9C">
      <w:pPr>
        <w:pStyle w:val="Textoindependiente"/>
      </w:pPr>
      <w:r>
        <w:t xml:space="preserve">Para la instalación del Software del </w:t>
      </w:r>
      <w:proofErr w:type="spellStart"/>
      <w:r>
        <w:t>Border</w:t>
      </w:r>
      <w:proofErr w:type="spellEnd"/>
      <w:r>
        <w:t xml:space="preserve"> </w:t>
      </w:r>
      <w:proofErr w:type="spellStart"/>
      <w:r>
        <w:t>Router</w:t>
      </w:r>
      <w:proofErr w:type="spellEnd"/>
      <w:r>
        <w:t xml:space="preserve"> debemos seguir los siguientes pasos.</w:t>
      </w:r>
    </w:p>
    <w:p w14:paraId="256FB92D" w14:textId="0B81AD22" w:rsidR="00BD6F9C" w:rsidRDefault="00BD6F9C" w:rsidP="00FE29BE">
      <w:pPr>
        <w:pStyle w:val="Ttulo5"/>
        <w:numPr>
          <w:ilvl w:val="4"/>
          <w:numId w:val="1"/>
        </w:numPr>
      </w:pPr>
      <w:bookmarkStart w:id="286" w:name="_Toc78302440"/>
      <w:r>
        <w:t>Descarga del Software Requerido</w:t>
      </w:r>
      <w:bookmarkEnd w:id="286"/>
    </w:p>
    <w:p w14:paraId="4A1FB5CF" w14:textId="77777777" w:rsidR="00BD6F9C" w:rsidRDefault="00BD6F9C" w:rsidP="0012358C">
      <w:pPr>
        <w:jc w:val="both"/>
      </w:pPr>
      <w:r>
        <w:t xml:space="preserve">Deberemos descargar la imagen, basada en Debian, en su última versión para el KTBRN1. Este software incluye el software de </w:t>
      </w:r>
      <w:proofErr w:type="spellStart"/>
      <w:r>
        <w:t>KiBRA</w:t>
      </w:r>
      <w:proofErr w:type="spellEnd"/>
      <w:r>
        <w:t>. Esta imagen la podemos encontrar en el siguiente enlace:</w:t>
      </w:r>
    </w:p>
    <w:p w14:paraId="3D8EA476" w14:textId="365C32B2" w:rsidR="00BD6F9C" w:rsidRPr="00351140" w:rsidRDefault="00351140" w:rsidP="00481B0A">
      <w:pPr>
        <w:numPr>
          <w:ilvl w:val="0"/>
          <w:numId w:val="13"/>
        </w:numPr>
        <w:jc w:val="both"/>
        <w:rPr>
          <w:rStyle w:val="Hipervnculo"/>
        </w:rPr>
      </w:pPr>
      <w:r>
        <w:rPr>
          <w:rStyle w:val="SinespaciadoCar"/>
        </w:rPr>
        <w:fldChar w:fldCharType="begin"/>
      </w:r>
      <w:r>
        <w:rPr>
          <w:rStyle w:val="SinespaciadoCar"/>
        </w:rPr>
        <w:instrText xml:space="preserve"> HYPERLINK "https://www.kirale.com/products/ktbrn1/" \l "resources" </w:instrText>
      </w:r>
      <w:r>
        <w:rPr>
          <w:rStyle w:val="SinespaciadoCar"/>
        </w:rPr>
        <w:fldChar w:fldCharType="separate"/>
      </w:r>
      <w:r w:rsidR="00BD6F9C" w:rsidRPr="00351140">
        <w:rPr>
          <w:rStyle w:val="Hipervnculo"/>
          <w:rFonts w:eastAsiaTheme="minorEastAsia"/>
          <w:lang w:eastAsia="es-ES"/>
        </w:rPr>
        <w:t xml:space="preserve">KTBRN1 + </w:t>
      </w:r>
      <w:proofErr w:type="spellStart"/>
      <w:r w:rsidR="00BD6F9C" w:rsidRPr="00351140">
        <w:rPr>
          <w:rStyle w:val="Hipervnculo"/>
          <w:rFonts w:eastAsiaTheme="minorEastAsia"/>
          <w:lang w:eastAsia="es-ES"/>
        </w:rPr>
        <w:t>KiBRA</w:t>
      </w:r>
      <w:proofErr w:type="spellEnd"/>
      <w:r w:rsidR="00BD6F9C" w:rsidRPr="00351140">
        <w:rPr>
          <w:rStyle w:val="Hipervnculo"/>
          <w:rFonts w:eastAsiaTheme="minorEastAsia"/>
          <w:lang w:eastAsia="es-ES"/>
        </w:rPr>
        <w:t xml:space="preserve"> </w:t>
      </w:r>
      <w:proofErr w:type="spellStart"/>
      <w:r w:rsidR="00BD6F9C" w:rsidRPr="00351140">
        <w:rPr>
          <w:rStyle w:val="Hipervnculo"/>
          <w:rFonts w:eastAsiaTheme="minorEastAsia"/>
          <w:lang w:eastAsia="es-ES"/>
        </w:rPr>
        <w:t>image</w:t>
      </w:r>
      <w:proofErr w:type="spellEnd"/>
      <w:r w:rsidR="00BD6F9C" w:rsidRPr="00351140">
        <w:rPr>
          <w:rStyle w:val="Hipervnculo"/>
          <w:rFonts w:eastAsiaTheme="minorEastAsia"/>
          <w:lang w:eastAsia="es-ES"/>
        </w:rPr>
        <w:t xml:space="preserve"> file</w:t>
      </w:r>
    </w:p>
    <w:p w14:paraId="244809AD" w14:textId="0A1196A8" w:rsidR="00BD6F9C" w:rsidRDefault="00351140" w:rsidP="0012358C">
      <w:pPr>
        <w:jc w:val="both"/>
      </w:pPr>
      <w:r>
        <w:rPr>
          <w:rStyle w:val="SinespaciadoCar"/>
        </w:rPr>
        <w:fldChar w:fldCharType="end"/>
      </w:r>
      <w:r w:rsidR="00BD6F9C">
        <w:t xml:space="preserve">Una vez descargada esta imagen, descargaremos el fichero </w:t>
      </w:r>
      <w:hyperlink r:id="rId39" w:anchor="resources" w:history="1">
        <w:r w:rsidR="00BD6F9C" w:rsidRPr="0092379C">
          <w:rPr>
            <w:rStyle w:val="SinespaciadoCar"/>
          </w:rPr>
          <w:t>KiBRA-v2.x.x.zip</w:t>
        </w:r>
      </w:hyperlink>
      <w:r w:rsidR="00BD6F9C">
        <w:t xml:space="preserve"> para un uso posterior.</w:t>
      </w:r>
    </w:p>
    <w:p w14:paraId="7AA7FE45" w14:textId="77777777" w:rsidR="00BD6F9C" w:rsidRDefault="00BD6F9C" w:rsidP="0012358C">
      <w:pPr>
        <w:jc w:val="both"/>
      </w:pPr>
      <w:r>
        <w:t>Una vez descargada la imagen y el fichero .ZIP, necesitaremos un software para actualizar la imagen guardada en la SD o flashear una nueva. Un ejemplo de este software sería:</w:t>
      </w:r>
    </w:p>
    <w:p w14:paraId="19D2A7C3" w14:textId="5FCD6327" w:rsidR="00BD6F9C" w:rsidRPr="00351140" w:rsidRDefault="00351140" w:rsidP="00481B0A">
      <w:pPr>
        <w:numPr>
          <w:ilvl w:val="0"/>
          <w:numId w:val="13"/>
        </w:numPr>
        <w:jc w:val="both"/>
        <w:rPr>
          <w:rStyle w:val="Hipervnculo"/>
        </w:rPr>
      </w:pPr>
      <w:r>
        <w:rPr>
          <w:rStyle w:val="SinespaciadoCar"/>
        </w:rPr>
        <w:fldChar w:fldCharType="begin"/>
      </w:r>
      <w:r>
        <w:rPr>
          <w:rStyle w:val="SinespaciadoCar"/>
        </w:rPr>
        <w:instrText xml:space="preserve"> HYPERLINK "https://www.balena.io/etcher/" </w:instrText>
      </w:r>
      <w:r>
        <w:rPr>
          <w:rStyle w:val="SinespaciadoCar"/>
        </w:rPr>
        <w:fldChar w:fldCharType="separate"/>
      </w:r>
      <w:proofErr w:type="spellStart"/>
      <w:r w:rsidR="00BD6F9C" w:rsidRPr="00351140">
        <w:rPr>
          <w:rStyle w:val="Hipervnculo"/>
          <w:rFonts w:eastAsiaTheme="minorEastAsia"/>
          <w:lang w:eastAsia="es-ES"/>
        </w:rPr>
        <w:t>Balena</w:t>
      </w:r>
      <w:proofErr w:type="spellEnd"/>
      <w:r w:rsidR="00BD6F9C" w:rsidRPr="00351140">
        <w:rPr>
          <w:rStyle w:val="Hipervnculo"/>
          <w:rFonts w:eastAsiaTheme="minorEastAsia"/>
          <w:lang w:eastAsia="es-ES"/>
        </w:rPr>
        <w:t xml:space="preserve"> </w:t>
      </w:r>
      <w:proofErr w:type="spellStart"/>
      <w:r w:rsidR="00BD6F9C" w:rsidRPr="00351140">
        <w:rPr>
          <w:rStyle w:val="Hipervnculo"/>
          <w:rFonts w:eastAsiaTheme="minorEastAsia"/>
          <w:lang w:eastAsia="es-ES"/>
        </w:rPr>
        <w:t>Etcher</w:t>
      </w:r>
      <w:proofErr w:type="spellEnd"/>
    </w:p>
    <w:p w14:paraId="417A9FB5" w14:textId="183C2557" w:rsidR="00BD6F9C" w:rsidRDefault="00351140" w:rsidP="0012358C">
      <w:pPr>
        <w:jc w:val="both"/>
      </w:pPr>
      <w:r>
        <w:rPr>
          <w:rStyle w:val="SinespaciadoCar"/>
        </w:rPr>
        <w:fldChar w:fldCharType="end"/>
      </w:r>
      <w:r w:rsidR="00BD6F9C">
        <w:t>Por otro lado necesitaremos una terminal Serie y/o un cliente SSH para la conexión con el dispositivo KTBRN1.</w:t>
      </w:r>
    </w:p>
    <w:p w14:paraId="184DC19E" w14:textId="6561AAE1" w:rsidR="00BD6F9C" w:rsidRDefault="00E20257" w:rsidP="00481B0A">
      <w:pPr>
        <w:numPr>
          <w:ilvl w:val="0"/>
          <w:numId w:val="13"/>
        </w:numPr>
        <w:jc w:val="both"/>
      </w:pPr>
      <w:hyperlink r:id="rId40" w:history="1">
        <w:proofErr w:type="spellStart"/>
        <w:r w:rsidR="00351140" w:rsidRPr="00351140">
          <w:rPr>
            <w:rStyle w:val="Hipervnculo"/>
          </w:rPr>
          <w:t>MobaXterm</w:t>
        </w:r>
        <w:proofErr w:type="spellEnd"/>
        <w:r w:rsidR="00351140" w:rsidRPr="00351140">
          <w:rPr>
            <w:rStyle w:val="Hipervnculo"/>
          </w:rPr>
          <w:t xml:space="preserve"> free</w:t>
        </w:r>
      </w:hyperlink>
      <w:r w:rsidR="00351140">
        <w:t xml:space="preserve">: </w:t>
      </w:r>
      <w:r w:rsidR="00BD6F9C">
        <w:t>Para el cliente SSH y la terminal Serie. Admite ambos tipos de sesiones a la vez, pero puede usarse cualquier otro.</w:t>
      </w:r>
    </w:p>
    <w:p w14:paraId="7A097C39" w14:textId="6EE5602A" w:rsidR="00BD6F9C" w:rsidRDefault="00E20257" w:rsidP="00481B0A">
      <w:pPr>
        <w:numPr>
          <w:ilvl w:val="0"/>
          <w:numId w:val="13"/>
        </w:numPr>
        <w:jc w:val="both"/>
      </w:pPr>
      <w:hyperlink r:id="rId41" w:history="1">
        <w:proofErr w:type="spellStart"/>
        <w:r w:rsidR="00BD6F9C" w:rsidRPr="00351140">
          <w:rPr>
            <w:rStyle w:val="Hipervnculo"/>
            <w:rFonts w:eastAsiaTheme="minorEastAsia"/>
            <w:lang w:eastAsia="es-ES"/>
          </w:rPr>
          <w:t>Zadig</w:t>
        </w:r>
        <w:proofErr w:type="spellEnd"/>
        <w:r w:rsidR="00BD6F9C" w:rsidRPr="00351140">
          <w:rPr>
            <w:rStyle w:val="Hipervnculo"/>
          </w:rPr>
          <w:t>:</w:t>
        </w:r>
      </w:hyperlink>
      <w:r w:rsidR="00BD6F9C">
        <w:t xml:space="preserve"> Se usará en caso de necesitar instalar los drivers de USB Serie.</w:t>
      </w:r>
    </w:p>
    <w:p w14:paraId="58EF8EE4" w14:textId="370BEC73" w:rsidR="00BD6F9C" w:rsidRDefault="00BD6F9C" w:rsidP="00BD6F9C">
      <w:pPr>
        <w:jc w:val="both"/>
      </w:pPr>
    </w:p>
    <w:p w14:paraId="5F7AD523" w14:textId="77777777" w:rsidR="001E2FD6" w:rsidRDefault="001E2FD6" w:rsidP="00BD6F9C">
      <w:pPr>
        <w:jc w:val="both"/>
      </w:pPr>
    </w:p>
    <w:p w14:paraId="7949A827" w14:textId="6129179C" w:rsidR="00BD6F9C" w:rsidRDefault="00BD6F9C" w:rsidP="00FE29BE">
      <w:pPr>
        <w:pStyle w:val="Ttulo5"/>
        <w:numPr>
          <w:ilvl w:val="4"/>
          <w:numId w:val="1"/>
        </w:numPr>
      </w:pPr>
      <w:bookmarkStart w:id="287" w:name="_Toc78302441"/>
      <w:r>
        <w:t>Flashear la imagen en la tarjeta SD</w:t>
      </w:r>
      <w:bookmarkEnd w:id="287"/>
    </w:p>
    <w:p w14:paraId="264C9E35" w14:textId="77777777" w:rsidR="00BD6F9C" w:rsidRPr="00BD6F9C" w:rsidRDefault="00BD6F9C" w:rsidP="00BD6F9C"/>
    <w:p w14:paraId="19C4CC84" w14:textId="77777777" w:rsidR="00BD6F9C" w:rsidRDefault="00BD6F9C" w:rsidP="0012358C">
      <w:r>
        <w:t>En caso de necesitar actualizar o flashear una imagen en una tarjeta SD, deberemos seguir las siguientes instrucciones:</w:t>
      </w:r>
    </w:p>
    <w:p w14:paraId="2DE6B09B" w14:textId="67FF76B8" w:rsidR="00BD6F9C" w:rsidRDefault="00BD6F9C" w:rsidP="00481B0A">
      <w:pPr>
        <w:numPr>
          <w:ilvl w:val="0"/>
          <w:numId w:val="13"/>
        </w:numPr>
      </w:pPr>
      <w:r>
        <w:t xml:space="preserve">Instalar y abrir </w:t>
      </w:r>
      <w:proofErr w:type="spellStart"/>
      <w:r>
        <w:t>Balena</w:t>
      </w:r>
      <w:proofErr w:type="spellEnd"/>
      <w:r>
        <w:t xml:space="preserve"> </w:t>
      </w:r>
      <w:proofErr w:type="spellStart"/>
      <w:r>
        <w:t>Etcher</w:t>
      </w:r>
      <w:proofErr w:type="spellEnd"/>
      <w:r>
        <w:t>.</w:t>
      </w:r>
    </w:p>
    <w:p w14:paraId="0611FD2F" w14:textId="10E7D93B" w:rsidR="00BD6F9C" w:rsidRDefault="00BD6F9C" w:rsidP="00481B0A">
      <w:pPr>
        <w:numPr>
          <w:ilvl w:val="0"/>
          <w:numId w:val="13"/>
        </w:numPr>
      </w:pPr>
      <w:r>
        <w:t xml:space="preserve">Seleccionar el fichero con extensión </w:t>
      </w:r>
      <w:r w:rsidRPr="0012358C">
        <w:rPr>
          <w:i/>
          <w:iCs/>
        </w:rPr>
        <w:t>.</w:t>
      </w:r>
      <w:proofErr w:type="spellStart"/>
      <w:r w:rsidRPr="0012358C">
        <w:rPr>
          <w:i/>
          <w:iCs/>
        </w:rPr>
        <w:t>gz</w:t>
      </w:r>
      <w:proofErr w:type="spellEnd"/>
      <w:r>
        <w:t xml:space="preserve"> (la imagen) en </w:t>
      </w:r>
      <w:proofErr w:type="spellStart"/>
      <w:r>
        <w:t>Etcher</w:t>
      </w:r>
      <w:proofErr w:type="spellEnd"/>
      <w:r>
        <w:t>.</w:t>
      </w:r>
    </w:p>
    <w:p w14:paraId="7B2AA380" w14:textId="57507F69" w:rsidR="00BD6F9C" w:rsidRDefault="00BD6F9C" w:rsidP="00481B0A">
      <w:pPr>
        <w:numPr>
          <w:ilvl w:val="0"/>
          <w:numId w:val="13"/>
        </w:numPr>
      </w:pPr>
      <w:r>
        <w:t xml:space="preserve">Introducir la SD en el lector de tarjetas del ordenador y seleccionarla en </w:t>
      </w:r>
      <w:proofErr w:type="spellStart"/>
      <w:r>
        <w:t>Etcher</w:t>
      </w:r>
      <w:proofErr w:type="spellEnd"/>
      <w:r>
        <w:t>. Recordemos que es recomendado el uso de una micro SD clase 10 de al menos 2 GB de capacidad.</w:t>
      </w:r>
    </w:p>
    <w:p w14:paraId="2DCF64E1" w14:textId="2F789128" w:rsidR="00BD6F9C" w:rsidRDefault="00BD6F9C" w:rsidP="00481B0A">
      <w:pPr>
        <w:numPr>
          <w:ilvl w:val="0"/>
          <w:numId w:val="13"/>
        </w:numPr>
      </w:pPr>
      <w:r>
        <w:t>Seleccionaremos Flash y esperaremos a que termine.</w:t>
      </w:r>
    </w:p>
    <w:p w14:paraId="085DDD7D" w14:textId="71F4C152" w:rsidR="00BD6F9C" w:rsidRDefault="00BD6F9C" w:rsidP="00481B0A">
      <w:pPr>
        <w:numPr>
          <w:ilvl w:val="0"/>
          <w:numId w:val="13"/>
        </w:numPr>
      </w:pPr>
      <w:r>
        <w:t>Expulsaremos la tarjeta SD y la introduciremos en la ranura para micro SD del módulo KTBRN1.</w:t>
      </w:r>
    </w:p>
    <w:p w14:paraId="0A88CEAC" w14:textId="77777777" w:rsidR="00BD6F9C" w:rsidRDefault="00BD6F9C" w:rsidP="00BD6F9C">
      <w:pPr>
        <w:jc w:val="both"/>
      </w:pPr>
    </w:p>
    <w:p w14:paraId="5E734230" w14:textId="77777777" w:rsidR="00CF333D" w:rsidRDefault="00BD6F9C" w:rsidP="00CF333D">
      <w:pPr>
        <w:keepNext/>
        <w:jc w:val="center"/>
      </w:pPr>
      <w:r>
        <w:rPr>
          <w:noProof/>
        </w:rPr>
        <w:lastRenderedPageBreak/>
        <w:drawing>
          <wp:inline distT="0" distB="0" distL="0" distR="0" wp14:anchorId="5C874A10" wp14:editId="4D312612">
            <wp:extent cx="5400040" cy="3267075"/>
            <wp:effectExtent l="0" t="0" r="0" b="9525"/>
            <wp:docPr id="22" name="Imagen 2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un celular&#10;&#10;Descripción generada automáticamente"/>
                    <pic:cNvPicPr/>
                  </pic:nvPicPr>
                  <pic:blipFill>
                    <a:blip r:embed="rId42"/>
                    <a:stretch>
                      <a:fillRect/>
                    </a:stretch>
                  </pic:blipFill>
                  <pic:spPr>
                    <a:xfrm>
                      <a:off x="0" y="0"/>
                      <a:ext cx="5400040" cy="3267075"/>
                    </a:xfrm>
                    <a:prstGeom prst="rect">
                      <a:avLst/>
                    </a:prstGeom>
                  </pic:spPr>
                </pic:pic>
              </a:graphicData>
            </a:graphic>
          </wp:inline>
        </w:drawing>
      </w:r>
    </w:p>
    <w:p w14:paraId="1406BE68" w14:textId="21FAA0A5" w:rsidR="00BD6F9C" w:rsidRPr="00030CC2" w:rsidRDefault="00CF333D" w:rsidP="00CF333D">
      <w:pPr>
        <w:pStyle w:val="TDC3"/>
        <w:jc w:val="center"/>
        <w:rPr>
          <w:rFonts w:eastAsiaTheme="minorHAnsi" w:cstheme="minorBidi"/>
          <w:i/>
          <w:iCs/>
          <w:color w:val="44546A" w:themeColor="text2"/>
          <w:sz w:val="18"/>
          <w:szCs w:val="18"/>
          <w:lang w:eastAsia="en-US"/>
        </w:rPr>
      </w:pPr>
      <w:bookmarkStart w:id="288" w:name="_Toc78302512"/>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6</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w:t>
      </w:r>
      <w:proofErr w:type="spellStart"/>
      <w:r w:rsidRPr="00030CC2">
        <w:rPr>
          <w:rFonts w:eastAsiaTheme="minorHAnsi" w:cstheme="minorBidi"/>
          <w:i/>
          <w:iCs/>
          <w:color w:val="44546A" w:themeColor="text2"/>
          <w:sz w:val="18"/>
          <w:szCs w:val="18"/>
          <w:lang w:eastAsia="en-US"/>
        </w:rPr>
        <w:t>Balena</w:t>
      </w:r>
      <w:proofErr w:type="spellEnd"/>
      <w:r w:rsidRPr="00030CC2">
        <w:rPr>
          <w:rFonts w:eastAsiaTheme="minorHAnsi" w:cstheme="minorBidi"/>
          <w:i/>
          <w:iCs/>
          <w:color w:val="44546A" w:themeColor="text2"/>
          <w:sz w:val="18"/>
          <w:szCs w:val="18"/>
          <w:lang w:eastAsia="en-US"/>
        </w:rPr>
        <w:t xml:space="preserve"> </w:t>
      </w:r>
      <w:proofErr w:type="spellStart"/>
      <w:r w:rsidRPr="00030CC2">
        <w:rPr>
          <w:rFonts w:eastAsiaTheme="minorHAnsi" w:cstheme="minorBidi"/>
          <w:i/>
          <w:iCs/>
          <w:color w:val="44546A" w:themeColor="text2"/>
          <w:sz w:val="18"/>
          <w:szCs w:val="18"/>
          <w:lang w:eastAsia="en-US"/>
        </w:rPr>
        <w:t>Etcher</w:t>
      </w:r>
      <w:bookmarkEnd w:id="288"/>
      <w:proofErr w:type="spellEnd"/>
    </w:p>
    <w:p w14:paraId="61C365E2" w14:textId="77777777" w:rsidR="00BD6F9C" w:rsidRDefault="00BD6F9C" w:rsidP="00BD6F9C">
      <w:pPr>
        <w:jc w:val="center"/>
      </w:pPr>
    </w:p>
    <w:p w14:paraId="20288198" w14:textId="091DD27C" w:rsidR="00BD6F9C" w:rsidRDefault="00BD6F9C" w:rsidP="00FE29BE">
      <w:pPr>
        <w:pStyle w:val="Ttulo5"/>
        <w:numPr>
          <w:ilvl w:val="4"/>
          <w:numId w:val="1"/>
        </w:numPr>
      </w:pPr>
      <w:bookmarkStart w:id="289" w:name="_Toc78302442"/>
      <w:r>
        <w:t>Primera Instalación</w:t>
      </w:r>
      <w:bookmarkEnd w:id="289"/>
    </w:p>
    <w:p w14:paraId="2C6C3682" w14:textId="77777777" w:rsidR="00BD6F9C" w:rsidRPr="00BD6F9C" w:rsidRDefault="00BD6F9C" w:rsidP="00BD6F9C"/>
    <w:p w14:paraId="4D006CAD" w14:textId="77777777" w:rsidR="00BD6F9C" w:rsidRDefault="00BD6F9C" w:rsidP="0012358C">
      <w:pPr>
        <w:jc w:val="both"/>
      </w:pPr>
      <w:r>
        <w:t xml:space="preserve">Conectaremos con un cable USB el dispositivo KTBRN1 al PC. La primera vez que encendamos el dispositivo, tardará unos minutos en estar listo para aceptar conexiones. </w:t>
      </w:r>
      <w:r>
        <w:rPr>
          <w:b/>
          <w:bCs/>
        </w:rPr>
        <w:t xml:space="preserve">No apagar </w:t>
      </w:r>
      <w:r>
        <w:t>el sistema hasta que el proceso de primera instalación haya terminado.</w:t>
      </w:r>
    </w:p>
    <w:p w14:paraId="3A2C6F7A" w14:textId="37C34FC7" w:rsidR="00BD6F9C" w:rsidRDefault="00BD6F9C" w:rsidP="0012358C">
      <w:pPr>
        <w:jc w:val="both"/>
      </w:pPr>
      <w:r>
        <w:t>Una vez terminado, seguiremos los pasos descritos debajo para acceder al dispositivo KTBRN1 a través de puerto USB Serie.</w:t>
      </w:r>
    </w:p>
    <w:p w14:paraId="5AD84CEC" w14:textId="77777777" w:rsidR="001E2FD6" w:rsidRDefault="001E2FD6" w:rsidP="0012358C">
      <w:pPr>
        <w:jc w:val="both"/>
      </w:pPr>
    </w:p>
    <w:p w14:paraId="55BD72C3" w14:textId="1207F1BA" w:rsidR="00BD6F9C" w:rsidRDefault="00BD6F9C" w:rsidP="00321DC3">
      <w:pPr>
        <w:pStyle w:val="Ttulo6"/>
        <w:numPr>
          <w:ilvl w:val="5"/>
          <w:numId w:val="1"/>
        </w:numPr>
      </w:pPr>
      <w:r>
        <w:t>Conexión vía puerto USB Serie</w:t>
      </w:r>
    </w:p>
    <w:p w14:paraId="16B0C96B" w14:textId="77777777" w:rsidR="0012358C" w:rsidRPr="0012358C" w:rsidRDefault="0012358C" w:rsidP="0012358C"/>
    <w:p w14:paraId="5FE87BB4" w14:textId="77777777" w:rsidR="00BD6F9C" w:rsidRDefault="00BD6F9C" w:rsidP="0012358C">
      <w:pPr>
        <w:jc w:val="both"/>
      </w:pPr>
      <w:r>
        <w:t>Al conectarse, deberá detectarse y listarse un nuevo dispositivo Serie (USB a Serie), dependiendo del sistema operativo del ordenador. Quizás se requiera que instalemos el driver para el puerto USB a Serie, para ello comprobaremos si nuestro ordenador lo reconoce.</w:t>
      </w:r>
    </w:p>
    <w:p w14:paraId="3AFC7F43" w14:textId="77777777" w:rsidR="00CF333D" w:rsidRDefault="00BD6F9C" w:rsidP="00CF333D">
      <w:pPr>
        <w:keepNext/>
        <w:jc w:val="center"/>
      </w:pPr>
      <w:r>
        <w:rPr>
          <w:noProof/>
        </w:rPr>
        <w:lastRenderedPageBreak/>
        <w:drawing>
          <wp:inline distT="0" distB="0" distL="0" distR="0" wp14:anchorId="718E6DB5" wp14:editId="0013AB8C">
            <wp:extent cx="5400040" cy="3946525"/>
            <wp:effectExtent l="0" t="0" r="0" b="0"/>
            <wp:docPr id="23" name="Imagen 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10;&#10;Descripción generada automáticamente"/>
                    <pic:cNvPicPr/>
                  </pic:nvPicPr>
                  <pic:blipFill>
                    <a:blip r:embed="rId43"/>
                    <a:stretch>
                      <a:fillRect/>
                    </a:stretch>
                  </pic:blipFill>
                  <pic:spPr>
                    <a:xfrm>
                      <a:off x="0" y="0"/>
                      <a:ext cx="5400040" cy="3946525"/>
                    </a:xfrm>
                    <a:prstGeom prst="rect">
                      <a:avLst/>
                    </a:prstGeom>
                  </pic:spPr>
                </pic:pic>
              </a:graphicData>
            </a:graphic>
          </wp:inline>
        </w:drawing>
      </w:r>
    </w:p>
    <w:p w14:paraId="44750CE6" w14:textId="3E4A2476" w:rsidR="00CF333D" w:rsidRPr="00030CC2" w:rsidRDefault="00CF333D" w:rsidP="00CF333D">
      <w:pPr>
        <w:pStyle w:val="TDC3"/>
        <w:jc w:val="center"/>
        <w:rPr>
          <w:rFonts w:eastAsiaTheme="minorHAnsi" w:cstheme="minorBidi"/>
          <w:i/>
          <w:iCs/>
          <w:color w:val="44546A" w:themeColor="text2"/>
          <w:sz w:val="18"/>
          <w:szCs w:val="18"/>
          <w:lang w:eastAsia="en-US"/>
        </w:rPr>
      </w:pPr>
      <w:bookmarkStart w:id="290" w:name="_Toc78302513"/>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7</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w:t>
      </w:r>
      <w:proofErr w:type="spellStart"/>
      <w:r w:rsidRPr="00030CC2">
        <w:rPr>
          <w:rFonts w:eastAsiaTheme="minorHAnsi" w:cstheme="minorBidi"/>
          <w:i/>
          <w:iCs/>
          <w:color w:val="44546A" w:themeColor="text2"/>
          <w:sz w:val="18"/>
          <w:szCs w:val="18"/>
          <w:lang w:eastAsia="en-US"/>
        </w:rPr>
        <w:t>Border</w:t>
      </w:r>
      <w:proofErr w:type="spellEnd"/>
      <w:r w:rsidRPr="00030CC2">
        <w:rPr>
          <w:rFonts w:eastAsiaTheme="minorHAnsi" w:cstheme="minorBidi"/>
          <w:i/>
          <w:iCs/>
          <w:color w:val="44546A" w:themeColor="text2"/>
          <w:sz w:val="18"/>
          <w:szCs w:val="18"/>
          <w:lang w:eastAsia="en-US"/>
        </w:rPr>
        <w:t xml:space="preserve"> </w:t>
      </w:r>
      <w:proofErr w:type="spellStart"/>
      <w:r w:rsidRPr="00030CC2">
        <w:rPr>
          <w:rFonts w:eastAsiaTheme="minorHAnsi" w:cstheme="minorBidi"/>
          <w:i/>
          <w:iCs/>
          <w:color w:val="44546A" w:themeColor="text2"/>
          <w:sz w:val="18"/>
          <w:szCs w:val="18"/>
          <w:lang w:eastAsia="en-US"/>
        </w:rPr>
        <w:t>Router</w:t>
      </w:r>
      <w:proofErr w:type="spellEnd"/>
      <w:r w:rsidRPr="00030CC2">
        <w:rPr>
          <w:rFonts w:eastAsiaTheme="minorHAnsi" w:cstheme="minorBidi"/>
          <w:i/>
          <w:iCs/>
          <w:color w:val="44546A" w:themeColor="text2"/>
          <w:sz w:val="18"/>
          <w:szCs w:val="18"/>
          <w:lang w:eastAsia="en-US"/>
        </w:rPr>
        <w:t xml:space="preserve"> en Administrador de Dispositivos Previo a la instalación de Drivers</w:t>
      </w:r>
      <w:bookmarkEnd w:id="290"/>
    </w:p>
    <w:p w14:paraId="19A986EA" w14:textId="77777777" w:rsidR="00BD6F9C" w:rsidRDefault="00BD6F9C" w:rsidP="00BD6F9C">
      <w:pPr>
        <w:jc w:val="center"/>
      </w:pPr>
    </w:p>
    <w:p w14:paraId="17A9885E" w14:textId="172BBBCE" w:rsidR="00BD6F9C" w:rsidRDefault="00BD6F9C" w:rsidP="0012358C">
      <w:pPr>
        <w:jc w:val="both"/>
      </w:pPr>
      <w:commentRangeStart w:id="291"/>
      <w:r>
        <w:t xml:space="preserve">Si sale como en la imagen anterior, instalaremos los driver usando la herramienta </w:t>
      </w:r>
      <w:proofErr w:type="spellStart"/>
      <w:r>
        <w:t>Zadig</w:t>
      </w:r>
      <w:proofErr w:type="spellEnd"/>
      <w:r>
        <w:t>.</w:t>
      </w:r>
      <w:commentRangeEnd w:id="291"/>
      <w:r w:rsidR="00C06345">
        <w:rPr>
          <w:rStyle w:val="Refdecomentario"/>
        </w:rPr>
        <w:commentReference w:id="291"/>
      </w:r>
    </w:p>
    <w:p w14:paraId="03D08E94" w14:textId="77777777" w:rsidR="0012358C" w:rsidRDefault="0012358C" w:rsidP="0012358C">
      <w:pPr>
        <w:jc w:val="both"/>
      </w:pPr>
    </w:p>
    <w:p w14:paraId="62784482" w14:textId="77777777" w:rsidR="00CF333D" w:rsidRDefault="00BD6F9C" w:rsidP="00CF333D">
      <w:pPr>
        <w:keepNext/>
        <w:jc w:val="center"/>
      </w:pPr>
      <w:r>
        <w:rPr>
          <w:noProof/>
        </w:rPr>
        <w:drawing>
          <wp:inline distT="0" distB="0" distL="0" distR="0" wp14:anchorId="0DA8D7D4" wp14:editId="216C9BD0">
            <wp:extent cx="5400040" cy="2406015"/>
            <wp:effectExtent l="0" t="0" r="0" b="0"/>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pic:nvPicPr>
                  <pic:blipFill>
                    <a:blip r:embed="rId44"/>
                    <a:stretch>
                      <a:fillRect/>
                    </a:stretch>
                  </pic:blipFill>
                  <pic:spPr>
                    <a:xfrm>
                      <a:off x="0" y="0"/>
                      <a:ext cx="5400040" cy="2406015"/>
                    </a:xfrm>
                    <a:prstGeom prst="rect">
                      <a:avLst/>
                    </a:prstGeom>
                  </pic:spPr>
                </pic:pic>
              </a:graphicData>
            </a:graphic>
          </wp:inline>
        </w:drawing>
      </w:r>
    </w:p>
    <w:p w14:paraId="5DE12AF4" w14:textId="35385E2E" w:rsidR="00BD6F9C" w:rsidRPr="00030CC2" w:rsidRDefault="00CF333D" w:rsidP="00CF333D">
      <w:pPr>
        <w:pStyle w:val="TDC3"/>
        <w:jc w:val="center"/>
        <w:rPr>
          <w:rFonts w:eastAsiaTheme="minorHAnsi" w:cstheme="minorBidi"/>
          <w:i/>
          <w:iCs/>
          <w:color w:val="44546A" w:themeColor="text2"/>
          <w:sz w:val="18"/>
          <w:szCs w:val="18"/>
          <w:lang w:eastAsia="en-US"/>
        </w:rPr>
      </w:pPr>
      <w:bookmarkStart w:id="292" w:name="_Toc78302514"/>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8</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Instalación Drivers de </w:t>
      </w:r>
      <w:proofErr w:type="spellStart"/>
      <w:r w:rsidRPr="00030CC2">
        <w:rPr>
          <w:rFonts w:eastAsiaTheme="minorHAnsi" w:cstheme="minorBidi"/>
          <w:i/>
          <w:iCs/>
          <w:color w:val="44546A" w:themeColor="text2"/>
          <w:sz w:val="18"/>
          <w:szCs w:val="18"/>
          <w:lang w:eastAsia="en-US"/>
        </w:rPr>
        <w:t>Border</w:t>
      </w:r>
      <w:proofErr w:type="spellEnd"/>
      <w:r w:rsidRPr="00030CC2">
        <w:rPr>
          <w:rFonts w:eastAsiaTheme="minorHAnsi" w:cstheme="minorBidi"/>
          <w:i/>
          <w:iCs/>
          <w:color w:val="44546A" w:themeColor="text2"/>
          <w:sz w:val="18"/>
          <w:szCs w:val="18"/>
          <w:lang w:eastAsia="en-US"/>
        </w:rPr>
        <w:t xml:space="preserve"> </w:t>
      </w:r>
      <w:proofErr w:type="spellStart"/>
      <w:r w:rsidRPr="00030CC2">
        <w:rPr>
          <w:rFonts w:eastAsiaTheme="minorHAnsi" w:cstheme="minorBidi"/>
          <w:i/>
          <w:iCs/>
          <w:color w:val="44546A" w:themeColor="text2"/>
          <w:sz w:val="18"/>
          <w:szCs w:val="18"/>
          <w:lang w:eastAsia="en-US"/>
        </w:rPr>
        <w:t>Router</w:t>
      </w:r>
      <w:proofErr w:type="spellEnd"/>
      <w:r w:rsidRPr="00030CC2">
        <w:rPr>
          <w:rFonts w:eastAsiaTheme="minorHAnsi" w:cstheme="minorBidi"/>
          <w:i/>
          <w:iCs/>
          <w:color w:val="44546A" w:themeColor="text2"/>
          <w:sz w:val="18"/>
          <w:szCs w:val="18"/>
          <w:lang w:eastAsia="en-US"/>
        </w:rPr>
        <w:t xml:space="preserve"> con </w:t>
      </w:r>
      <w:proofErr w:type="spellStart"/>
      <w:r w:rsidRPr="00030CC2">
        <w:rPr>
          <w:rFonts w:eastAsiaTheme="minorHAnsi" w:cstheme="minorBidi"/>
          <w:i/>
          <w:iCs/>
          <w:color w:val="44546A" w:themeColor="text2"/>
          <w:sz w:val="18"/>
          <w:szCs w:val="18"/>
          <w:lang w:eastAsia="en-US"/>
        </w:rPr>
        <w:t>Zadig</w:t>
      </w:r>
      <w:bookmarkEnd w:id="292"/>
      <w:proofErr w:type="spellEnd"/>
    </w:p>
    <w:p w14:paraId="163A527C" w14:textId="3DB9E8F7" w:rsidR="00BD6F9C" w:rsidRDefault="00CF333D" w:rsidP="0012358C">
      <w:pPr>
        <w:jc w:val="both"/>
      </w:pPr>
      <w:r>
        <w:rPr>
          <w:noProof/>
        </w:rPr>
        <w:lastRenderedPageBreak/>
        <mc:AlternateContent>
          <mc:Choice Requires="wps">
            <w:drawing>
              <wp:anchor distT="0" distB="0" distL="114300" distR="114300" simplePos="0" relativeHeight="251663360" behindDoc="0" locked="0" layoutInCell="1" allowOverlap="1" wp14:anchorId="202B335C" wp14:editId="2E8684CA">
                <wp:simplePos x="0" y="0"/>
                <wp:positionH relativeFrom="column">
                  <wp:posOffset>-101600</wp:posOffset>
                </wp:positionH>
                <wp:positionV relativeFrom="paragraph">
                  <wp:posOffset>5925820</wp:posOffset>
                </wp:positionV>
                <wp:extent cx="5956935" cy="635"/>
                <wp:effectExtent l="0" t="0" r="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5956935" cy="635"/>
                        </a:xfrm>
                        <a:prstGeom prst="rect">
                          <a:avLst/>
                        </a:prstGeom>
                        <a:solidFill>
                          <a:prstClr val="white"/>
                        </a:solidFill>
                        <a:ln>
                          <a:noFill/>
                        </a:ln>
                      </wps:spPr>
                      <wps:txbx>
                        <w:txbxContent>
                          <w:p w14:paraId="13780E72" w14:textId="7B2EF50F" w:rsidR="00CF333D" w:rsidRPr="00030CC2" w:rsidRDefault="00CF333D" w:rsidP="00CF333D">
                            <w:pPr>
                              <w:pStyle w:val="TDC3"/>
                              <w:jc w:val="center"/>
                              <w:rPr>
                                <w:rFonts w:eastAsiaTheme="minorHAnsi" w:cstheme="minorBidi"/>
                                <w:i/>
                                <w:iCs/>
                                <w:color w:val="44546A" w:themeColor="text2"/>
                                <w:sz w:val="18"/>
                                <w:szCs w:val="18"/>
                                <w:lang w:eastAsia="en-US"/>
                              </w:rPr>
                            </w:pPr>
                            <w:bookmarkStart w:id="293" w:name="_Toc78302515"/>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9</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w:t>
                            </w:r>
                            <w:proofErr w:type="spellStart"/>
                            <w:r w:rsidRPr="00030CC2">
                              <w:rPr>
                                <w:rFonts w:eastAsiaTheme="minorHAnsi" w:cstheme="minorBidi"/>
                                <w:i/>
                                <w:iCs/>
                                <w:color w:val="44546A" w:themeColor="text2"/>
                                <w:sz w:val="18"/>
                                <w:szCs w:val="18"/>
                                <w:lang w:eastAsia="en-US"/>
                              </w:rPr>
                              <w:t>MobaXterm</w:t>
                            </w:r>
                            <w:bookmarkEnd w:id="29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B335C" id="Cuadro de texto 48" o:spid="_x0000_s1027" type="#_x0000_t202" style="position:absolute;left:0;text-align:left;margin-left:-8pt;margin-top:466.6pt;width:469.0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" stroked="f">
                <v:textbox style="mso-fit-shape-to-text:t" inset="0,0,0,0">
                  <w:txbxContent>
                    <w:p w14:paraId="13780E72" w14:textId="7B2EF50F" w:rsidR="00CF333D" w:rsidRPr="00030CC2" w:rsidRDefault="00CF333D" w:rsidP="00CF333D">
                      <w:pPr>
                        <w:pStyle w:val="TDC3"/>
                        <w:jc w:val="center"/>
                        <w:rPr>
                          <w:rFonts w:eastAsiaTheme="minorHAnsi" w:cstheme="minorBidi"/>
                          <w:i/>
                          <w:iCs/>
                          <w:color w:val="44546A" w:themeColor="text2"/>
                          <w:sz w:val="18"/>
                          <w:szCs w:val="18"/>
                          <w:lang w:eastAsia="en-US"/>
                        </w:rPr>
                      </w:pPr>
                      <w:bookmarkStart w:id="294" w:name="_Toc78302515"/>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9</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w:t>
                      </w:r>
                      <w:proofErr w:type="spellStart"/>
                      <w:r w:rsidRPr="00030CC2">
                        <w:rPr>
                          <w:rFonts w:eastAsiaTheme="minorHAnsi" w:cstheme="minorBidi"/>
                          <w:i/>
                          <w:iCs/>
                          <w:color w:val="44546A" w:themeColor="text2"/>
                          <w:sz w:val="18"/>
                          <w:szCs w:val="18"/>
                          <w:lang w:eastAsia="en-US"/>
                        </w:rPr>
                        <w:t>MobaXterm</w:t>
                      </w:r>
                      <w:bookmarkEnd w:id="294"/>
                      <w:proofErr w:type="spellEnd"/>
                    </w:p>
                  </w:txbxContent>
                </v:textbox>
                <w10:wrap type="square"/>
              </v:shape>
            </w:pict>
          </mc:Fallback>
        </mc:AlternateContent>
      </w:r>
      <w:r w:rsidR="00BD6F9C">
        <w:rPr>
          <w:noProof/>
        </w:rPr>
        <w:drawing>
          <wp:anchor distT="0" distB="0" distL="114300" distR="114300" simplePos="0" relativeHeight="251659264" behindDoc="0" locked="0" layoutInCell="1" allowOverlap="1" wp14:anchorId="5EA239BF" wp14:editId="108E2B15">
            <wp:simplePos x="0" y="0"/>
            <wp:positionH relativeFrom="margin">
              <wp:align>center</wp:align>
            </wp:positionH>
            <wp:positionV relativeFrom="paragraph">
              <wp:posOffset>871855</wp:posOffset>
            </wp:positionV>
            <wp:extent cx="5956935" cy="4997269"/>
            <wp:effectExtent l="0" t="0" r="5715" b="0"/>
            <wp:wrapSquare wrapText="bothSides"/>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5956935" cy="4997269"/>
                    </a:xfrm>
                    <a:prstGeom prst="rect">
                      <a:avLst/>
                    </a:prstGeom>
                  </pic:spPr>
                </pic:pic>
              </a:graphicData>
            </a:graphic>
            <wp14:sizeRelH relativeFrom="page">
              <wp14:pctWidth>0</wp14:pctWidth>
            </wp14:sizeRelH>
            <wp14:sizeRelV relativeFrom="page">
              <wp14:pctHeight>0</wp14:pctHeight>
            </wp14:sizeRelV>
          </wp:anchor>
        </w:drawing>
      </w:r>
      <w:r w:rsidR="00BD6F9C">
        <w:t xml:space="preserve">Una vez tengamos acceso al KTBRN1 vía USB Serie, abriremos </w:t>
      </w:r>
      <w:proofErr w:type="spellStart"/>
      <w:r w:rsidR="00BD6F9C">
        <w:t>MobaXterm</w:t>
      </w:r>
      <w:proofErr w:type="spellEnd"/>
      <w:r w:rsidR="00BD6F9C">
        <w:t xml:space="preserve"> con una nueva sesión Serie. Seleccionaremos el puerto asignado al KTBRN1 con un </w:t>
      </w:r>
      <w:proofErr w:type="spellStart"/>
      <w:r w:rsidR="00BD6F9C">
        <w:t>BaudRate</w:t>
      </w:r>
      <w:proofErr w:type="spellEnd"/>
      <w:r w:rsidR="00BD6F9C">
        <w:t xml:space="preserve"> de 115200. Tras realizar esto aparecerá una consola de inició de sesión, en la cual deberemos iniciar sesión con el usuario </w:t>
      </w:r>
      <w:proofErr w:type="spellStart"/>
      <w:r w:rsidR="00BD6F9C">
        <w:rPr>
          <w:i/>
          <w:iCs/>
        </w:rPr>
        <w:t>root</w:t>
      </w:r>
      <w:proofErr w:type="spellEnd"/>
      <w:r w:rsidR="00BD6F9C">
        <w:t xml:space="preserve"> y la contraseña </w:t>
      </w:r>
      <w:r w:rsidR="00BD6F9C">
        <w:rPr>
          <w:i/>
          <w:iCs/>
        </w:rPr>
        <w:t>kirale123</w:t>
      </w:r>
      <w:r w:rsidR="00BD6F9C">
        <w:t xml:space="preserve">. </w:t>
      </w:r>
    </w:p>
    <w:p w14:paraId="50F5E836" w14:textId="77777777" w:rsidR="00BD6F9C" w:rsidRDefault="00BD6F9C" w:rsidP="00BD6F9C">
      <w:pPr>
        <w:pStyle w:val="Textoindependiente"/>
      </w:pPr>
    </w:p>
    <w:p w14:paraId="567B2375" w14:textId="77777777" w:rsidR="00BD6F9C" w:rsidRDefault="00BD6F9C" w:rsidP="0012358C">
      <w:pPr>
        <w:jc w:val="both"/>
      </w:pPr>
      <w:r>
        <w:t xml:space="preserve">La pantalla de bienvenida mostrará información sobre las direcciones IP configuradas en el KTBRN1 y que versión de </w:t>
      </w:r>
      <w:proofErr w:type="spellStart"/>
      <w:r>
        <w:t>KiBRA</w:t>
      </w:r>
      <w:proofErr w:type="spellEnd"/>
      <w:r>
        <w:t xml:space="preserve"> está utilizando. Por defecto, la imagen instalada viene configurada con una dirección IPv4 estática para la interfaz Ethernet.</w:t>
      </w:r>
    </w:p>
    <w:p w14:paraId="4D0C1320" w14:textId="77777777" w:rsidR="00BD6F9C" w:rsidRPr="004F5252" w:rsidRDefault="00BD6F9C" w:rsidP="0012358C">
      <w:pPr>
        <w:jc w:val="both"/>
        <w:rPr>
          <w:b/>
        </w:rPr>
      </w:pPr>
      <w:r w:rsidRPr="004F5252">
        <w:rPr>
          <w:b/>
        </w:rPr>
        <w:t>Dirección IPv4 por defecto: 192.168.75.84/24</w:t>
      </w:r>
    </w:p>
    <w:p w14:paraId="6346815F" w14:textId="77777777" w:rsidR="00BD6F9C" w:rsidRPr="00E8365A" w:rsidRDefault="00BD6F9C" w:rsidP="0012358C">
      <w:pPr>
        <w:jc w:val="both"/>
      </w:pPr>
      <w:r>
        <w:t>Está dirección deberemos cambiarla a una dirección IPv4 que esté dentro de la red local nuestra, para poder ser visible al resto de los equipos.</w:t>
      </w:r>
    </w:p>
    <w:p w14:paraId="22DE160B" w14:textId="77777777" w:rsidR="00BD6F9C" w:rsidRDefault="00BD6F9C" w:rsidP="0012358C">
      <w:pPr>
        <w:jc w:val="both"/>
      </w:pPr>
      <w:r>
        <w:t>Además, KTBRN1 viene con el protocolo IPv6 habilitado para la interfaz Ethernet, por lo que es posible acceder tanto a la Administración Web como a puerto SSH usando las direcciones IPv4 e IPv6.</w:t>
      </w:r>
    </w:p>
    <w:p w14:paraId="3D00797D" w14:textId="04DA3111" w:rsidR="00BD6F9C" w:rsidRDefault="00BD6F9C" w:rsidP="00BD6F9C">
      <w:pPr>
        <w:jc w:val="both"/>
      </w:pPr>
    </w:p>
    <w:p w14:paraId="41991DA9" w14:textId="2A13B6FC" w:rsidR="00BD6F9C" w:rsidRDefault="00BD6F9C" w:rsidP="00BD6F9C">
      <w:pPr>
        <w:jc w:val="both"/>
      </w:pPr>
    </w:p>
    <w:p w14:paraId="564193EA" w14:textId="26076D17" w:rsidR="00BD6F9C" w:rsidRDefault="00BD6F9C" w:rsidP="00FE29BE">
      <w:pPr>
        <w:pStyle w:val="Ttulo4"/>
        <w:numPr>
          <w:ilvl w:val="3"/>
          <w:numId w:val="1"/>
        </w:numPr>
      </w:pPr>
      <w:bookmarkStart w:id="295" w:name="_Toc78302443"/>
      <w:r>
        <w:lastRenderedPageBreak/>
        <w:t>Panel de Administración Web</w:t>
      </w:r>
      <w:bookmarkEnd w:id="295"/>
    </w:p>
    <w:p w14:paraId="2CD45A3E" w14:textId="77777777" w:rsidR="00BD6F9C" w:rsidRDefault="00BD6F9C" w:rsidP="00BD6F9C">
      <w:pPr>
        <w:jc w:val="both"/>
      </w:pPr>
    </w:p>
    <w:p w14:paraId="6996B504" w14:textId="0BB1C250" w:rsidR="00BD6F9C" w:rsidRDefault="00BD6F9C" w:rsidP="0012358C">
      <w:pPr>
        <w:jc w:val="both"/>
      </w:pPr>
      <w:r>
        <w:t xml:space="preserve">Para acceder al Panel de Administración Web, está habilitado el puerto 8000 del KTBRN1. Accederemos introduciendo </w:t>
      </w:r>
      <w:hyperlink r:id="rId46" w:history="1">
        <w:r w:rsidRPr="00336D3A">
          <w:rPr>
            <w:rStyle w:val="SinespaciadoCar"/>
          </w:rPr>
          <w:t>http://[IPv4]:8000</w:t>
        </w:r>
      </w:hyperlink>
      <w:r>
        <w:t xml:space="preserve"> o </w:t>
      </w:r>
      <w:hyperlink r:id="rId47" w:history="1">
        <w:r w:rsidRPr="00336D3A">
          <w:rPr>
            <w:rStyle w:val="SinespaciadoCar"/>
          </w:rPr>
          <w:t>http://[IPv6]:8000</w:t>
        </w:r>
      </w:hyperlink>
      <w:r>
        <w:t xml:space="preserve"> en el navegador (preferiblemente Google Chrome o Mozilla Firefox debido a razones de compatibilidad). Una vez introducida la dirección web, aparecerá la página de acceso / </w:t>
      </w:r>
      <w:proofErr w:type="spellStart"/>
      <w:r>
        <w:t>login</w:t>
      </w:r>
      <w:proofErr w:type="spellEnd"/>
      <w:r>
        <w:t>.</w:t>
      </w:r>
    </w:p>
    <w:p w14:paraId="55AB5902" w14:textId="5E5D10E3" w:rsidR="00BD6F9C" w:rsidRDefault="00BD6F9C" w:rsidP="0012358C">
      <w:pPr>
        <w:jc w:val="both"/>
        <w:rPr>
          <w:i/>
        </w:rPr>
      </w:pPr>
      <w:r w:rsidRPr="004F5252">
        <w:rPr>
          <w:i/>
        </w:rPr>
        <w:t>Nota: El ordenador deberá estar en la misma red que el dispositivo KTBRN1.</w:t>
      </w:r>
    </w:p>
    <w:p w14:paraId="335DCCCD" w14:textId="77777777" w:rsidR="00BD6F9C" w:rsidRPr="004F5252" w:rsidRDefault="00BD6F9C" w:rsidP="00BD6F9C">
      <w:pPr>
        <w:pStyle w:val="Textoindependiente"/>
        <w:rPr>
          <w:i/>
        </w:rPr>
      </w:pPr>
    </w:p>
    <w:p w14:paraId="0F2B1ADB" w14:textId="77777777" w:rsidR="00CF333D" w:rsidRDefault="00BD6F9C" w:rsidP="00CF333D">
      <w:pPr>
        <w:keepNext/>
        <w:jc w:val="center"/>
      </w:pPr>
      <w:r>
        <w:rPr>
          <w:noProof/>
        </w:rPr>
        <w:drawing>
          <wp:inline distT="0" distB="0" distL="0" distR="0" wp14:anchorId="39177E2D" wp14:editId="55504B01">
            <wp:extent cx="5400040" cy="4117340"/>
            <wp:effectExtent l="0" t="0" r="0" b="0"/>
            <wp:docPr id="26" name="Imagen 2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orreo electrónico&#10;&#10;Descripción generada automáticamente"/>
                    <pic:cNvPicPr/>
                  </pic:nvPicPr>
                  <pic:blipFill>
                    <a:blip r:embed="rId48"/>
                    <a:stretch>
                      <a:fillRect/>
                    </a:stretch>
                  </pic:blipFill>
                  <pic:spPr>
                    <a:xfrm>
                      <a:off x="0" y="0"/>
                      <a:ext cx="5400040" cy="4117340"/>
                    </a:xfrm>
                    <a:prstGeom prst="rect">
                      <a:avLst/>
                    </a:prstGeom>
                  </pic:spPr>
                </pic:pic>
              </a:graphicData>
            </a:graphic>
          </wp:inline>
        </w:drawing>
      </w:r>
    </w:p>
    <w:p w14:paraId="2982738D" w14:textId="63C43D23" w:rsidR="00BD6F9C" w:rsidRPr="00030CC2" w:rsidRDefault="00CF333D" w:rsidP="00CF333D">
      <w:pPr>
        <w:pStyle w:val="TDC3"/>
        <w:jc w:val="center"/>
        <w:rPr>
          <w:rFonts w:eastAsiaTheme="minorHAnsi" w:cstheme="minorBidi"/>
          <w:i/>
          <w:iCs/>
          <w:color w:val="44546A" w:themeColor="text2"/>
          <w:sz w:val="18"/>
          <w:szCs w:val="18"/>
          <w:lang w:eastAsia="en-US"/>
        </w:rPr>
      </w:pPr>
      <w:bookmarkStart w:id="296" w:name="_Toc78302516"/>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10</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w:t>
      </w:r>
      <w:proofErr w:type="spellStart"/>
      <w:r w:rsidRPr="00030CC2">
        <w:rPr>
          <w:rFonts w:eastAsiaTheme="minorHAnsi" w:cstheme="minorBidi"/>
          <w:i/>
          <w:iCs/>
          <w:color w:val="44546A" w:themeColor="text2"/>
          <w:sz w:val="18"/>
          <w:szCs w:val="18"/>
          <w:lang w:eastAsia="en-US"/>
        </w:rPr>
        <w:t>Login</w:t>
      </w:r>
      <w:proofErr w:type="spellEnd"/>
      <w:r w:rsidRPr="00030CC2">
        <w:rPr>
          <w:rFonts w:eastAsiaTheme="minorHAnsi" w:cstheme="minorBidi"/>
          <w:i/>
          <w:iCs/>
          <w:color w:val="44546A" w:themeColor="text2"/>
          <w:sz w:val="18"/>
          <w:szCs w:val="18"/>
          <w:lang w:eastAsia="en-US"/>
        </w:rPr>
        <w:t xml:space="preserve"> Panel Administración Web</w:t>
      </w:r>
      <w:bookmarkEnd w:id="296"/>
    </w:p>
    <w:p w14:paraId="0C97A930" w14:textId="77777777" w:rsidR="00BD6F9C" w:rsidRPr="00E8365A" w:rsidRDefault="00BD6F9C" w:rsidP="00BD6F9C">
      <w:pPr>
        <w:jc w:val="both"/>
      </w:pPr>
    </w:p>
    <w:p w14:paraId="27B8C888" w14:textId="7B0B7958" w:rsidR="00BD6F9C" w:rsidRDefault="00BD6F9C" w:rsidP="0012358C">
      <w:pPr>
        <w:rPr>
          <w:i/>
          <w:iCs/>
        </w:rPr>
      </w:pPr>
      <w:r>
        <w:t xml:space="preserve">Las credenciales son las mismas a las mencionadas anteriormente. Acceder con usuario </w:t>
      </w:r>
      <w:proofErr w:type="spellStart"/>
      <w:r w:rsidRPr="004F65C2">
        <w:rPr>
          <w:i/>
          <w:iCs/>
        </w:rPr>
        <w:t>root</w:t>
      </w:r>
      <w:proofErr w:type="spellEnd"/>
      <w:r>
        <w:t xml:space="preserve"> y contraseña </w:t>
      </w:r>
      <w:r>
        <w:rPr>
          <w:i/>
          <w:iCs/>
        </w:rPr>
        <w:t>kirale123.</w:t>
      </w:r>
    </w:p>
    <w:p w14:paraId="76F1C63F" w14:textId="064F85FF" w:rsidR="001E2FD6" w:rsidRDefault="001E2FD6">
      <w:r>
        <w:br w:type="page"/>
      </w:r>
    </w:p>
    <w:p w14:paraId="344F4B9C" w14:textId="64EF42A2" w:rsidR="00BD6F9C" w:rsidRDefault="00BD6F9C" w:rsidP="00FE29BE">
      <w:pPr>
        <w:pStyle w:val="Ttulo5"/>
        <w:numPr>
          <w:ilvl w:val="4"/>
          <w:numId w:val="1"/>
        </w:numPr>
      </w:pPr>
      <w:bookmarkStart w:id="297" w:name="_Toc78302444"/>
      <w:r>
        <w:lastRenderedPageBreak/>
        <w:t>Cambiar la configuración de red</w:t>
      </w:r>
      <w:bookmarkEnd w:id="297"/>
    </w:p>
    <w:p w14:paraId="611468BA" w14:textId="77777777" w:rsidR="00BD6F9C" w:rsidRDefault="00BD6F9C" w:rsidP="00BD6F9C"/>
    <w:p w14:paraId="6702853B" w14:textId="73F84A3C" w:rsidR="00BD6F9C" w:rsidRDefault="00BD6F9C" w:rsidP="0012358C">
      <w:pPr>
        <w:jc w:val="both"/>
      </w:pPr>
      <w:r>
        <w:t>El administrador puede querer cambiar y permitir una configuración automática de DHCPv4 o cambiar la dirección IPv4 por otra. Esto podrá realizarse accediendo al menú “Network” en la administración Web.</w:t>
      </w:r>
    </w:p>
    <w:p w14:paraId="1744D92F" w14:textId="77777777" w:rsidR="00BD6F9C" w:rsidRDefault="00BD6F9C" w:rsidP="00BD6F9C">
      <w:pPr>
        <w:pStyle w:val="Textoindependiente"/>
      </w:pPr>
    </w:p>
    <w:p w14:paraId="7A70FABC" w14:textId="77777777" w:rsidR="00CF333D" w:rsidRDefault="00BD6F9C" w:rsidP="00CF333D">
      <w:pPr>
        <w:keepNext/>
        <w:jc w:val="center"/>
      </w:pPr>
      <w:r>
        <w:rPr>
          <w:noProof/>
        </w:rPr>
        <w:drawing>
          <wp:inline distT="0" distB="0" distL="0" distR="0" wp14:anchorId="045A4A39" wp14:editId="16DE0C8E">
            <wp:extent cx="5400040" cy="3559175"/>
            <wp:effectExtent l="0" t="0" r="0" b="3175"/>
            <wp:docPr id="7" name="Imagen 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 Correo electrónico&#10;&#10;Descripción generada automáticamente"/>
                    <pic:cNvPicPr/>
                  </pic:nvPicPr>
                  <pic:blipFill>
                    <a:blip r:embed="rId49"/>
                    <a:stretch>
                      <a:fillRect/>
                    </a:stretch>
                  </pic:blipFill>
                  <pic:spPr>
                    <a:xfrm>
                      <a:off x="0" y="0"/>
                      <a:ext cx="5400040" cy="3559175"/>
                    </a:xfrm>
                    <a:prstGeom prst="rect">
                      <a:avLst/>
                    </a:prstGeom>
                  </pic:spPr>
                </pic:pic>
              </a:graphicData>
            </a:graphic>
          </wp:inline>
        </w:drawing>
      </w:r>
    </w:p>
    <w:p w14:paraId="66BE0438" w14:textId="2888A5B3" w:rsidR="00BD6F9C" w:rsidRPr="00030CC2" w:rsidRDefault="00CF333D" w:rsidP="00CF333D">
      <w:pPr>
        <w:pStyle w:val="TDC3"/>
        <w:jc w:val="center"/>
        <w:rPr>
          <w:rFonts w:eastAsiaTheme="minorHAnsi" w:cstheme="minorBidi"/>
          <w:i/>
          <w:iCs/>
          <w:color w:val="44546A" w:themeColor="text2"/>
          <w:sz w:val="18"/>
          <w:szCs w:val="18"/>
          <w:lang w:eastAsia="en-US"/>
        </w:rPr>
      </w:pPr>
      <w:bookmarkStart w:id="298" w:name="_Toc78302517"/>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11</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Pestaña Network</w:t>
      </w:r>
      <w:bookmarkEnd w:id="298"/>
    </w:p>
    <w:p w14:paraId="22B4C5BE" w14:textId="77777777" w:rsidR="00BD6F9C" w:rsidRDefault="00BD6F9C" w:rsidP="00BD6F9C">
      <w:pPr>
        <w:jc w:val="both"/>
      </w:pPr>
    </w:p>
    <w:p w14:paraId="0C12C4FF" w14:textId="77777777" w:rsidR="00BD6F9C" w:rsidRDefault="00BD6F9C" w:rsidP="0012358C">
      <w:pPr>
        <w:jc w:val="both"/>
      </w:pPr>
      <w:r>
        <w:t xml:space="preserve">Como se muestra en la imagen de arriba, la nueva dirección IPv4 del DHCP es 192.168.0.102. Ahora será posible acceder por cliente SSH a esta dirección e incluso por enlace local de dirección IPv6 si el ordenador está conectado a la misma red. </w:t>
      </w:r>
      <w:proofErr w:type="spellStart"/>
      <w:r>
        <w:t>KiBRA</w:t>
      </w:r>
      <w:proofErr w:type="spellEnd"/>
      <w:r>
        <w:t xml:space="preserve"> también usará esta dirección IPv4 externa para su funcionalidad NAT64.</w:t>
      </w:r>
    </w:p>
    <w:p w14:paraId="471C1C3D" w14:textId="6F937D37" w:rsidR="00BD6F9C" w:rsidRDefault="00BD6F9C" w:rsidP="0012358C">
      <w:pPr>
        <w:jc w:val="both"/>
        <w:rPr>
          <w:i/>
        </w:rPr>
      </w:pPr>
      <w:r w:rsidRPr="004F5252">
        <w:rPr>
          <w:i/>
        </w:rPr>
        <w:t>Nota: Se necesitará un reinicio del dispositivo KTBRN1 para asegurar que se aplican correctamente las nuevas configuraciones.</w:t>
      </w:r>
    </w:p>
    <w:p w14:paraId="08378D09" w14:textId="5720B488" w:rsidR="001E2FD6" w:rsidRDefault="001E2FD6">
      <w:pPr>
        <w:rPr>
          <w:i/>
        </w:rPr>
      </w:pPr>
      <w:r>
        <w:rPr>
          <w:i/>
        </w:rPr>
        <w:br w:type="page"/>
      </w:r>
    </w:p>
    <w:p w14:paraId="6E4248F3" w14:textId="6B617434" w:rsidR="00BD6F9C" w:rsidRDefault="00BD6F9C" w:rsidP="00FE29BE">
      <w:pPr>
        <w:pStyle w:val="Ttulo5"/>
        <w:numPr>
          <w:ilvl w:val="4"/>
          <w:numId w:val="1"/>
        </w:numPr>
      </w:pPr>
      <w:bookmarkStart w:id="299" w:name="_Toc78302445"/>
      <w:r>
        <w:lastRenderedPageBreak/>
        <w:t xml:space="preserve">Actualizar </w:t>
      </w:r>
      <w:proofErr w:type="spellStart"/>
      <w:r>
        <w:t>KiBRA</w:t>
      </w:r>
      <w:bookmarkEnd w:id="299"/>
      <w:proofErr w:type="spellEnd"/>
    </w:p>
    <w:p w14:paraId="7FF57AA6" w14:textId="77777777" w:rsidR="00BD6F9C" w:rsidRDefault="00BD6F9C" w:rsidP="00BD6F9C"/>
    <w:p w14:paraId="076F338F" w14:textId="69131DA1" w:rsidR="00BD6F9C" w:rsidRDefault="00BD6F9C" w:rsidP="0012358C">
      <w:r>
        <w:t xml:space="preserve">Para actualizar la versión de </w:t>
      </w:r>
      <w:proofErr w:type="spellStart"/>
      <w:r>
        <w:t>KiBRA</w:t>
      </w:r>
      <w:proofErr w:type="spellEnd"/>
      <w:r>
        <w:t xml:space="preserve">, iremos al menú de </w:t>
      </w:r>
      <w:proofErr w:type="spellStart"/>
      <w:r>
        <w:t>KiBRA</w:t>
      </w:r>
      <w:proofErr w:type="spellEnd"/>
      <w:r>
        <w:t xml:space="preserve"> y pincharemos en el icono de “</w:t>
      </w:r>
      <w:proofErr w:type="spellStart"/>
      <w:r>
        <w:t>Upgrade</w:t>
      </w:r>
      <w:proofErr w:type="spellEnd"/>
      <w:r>
        <w:t>”, que es el que se sitúa al lado de la imagen del KTBRN1 en la sección de “System”.</w:t>
      </w:r>
    </w:p>
    <w:p w14:paraId="1D649C22" w14:textId="77777777" w:rsidR="0012358C" w:rsidRDefault="0012358C" w:rsidP="00BD6F9C">
      <w:pPr>
        <w:pStyle w:val="Textoindependiente"/>
      </w:pPr>
    </w:p>
    <w:p w14:paraId="319E4F02" w14:textId="77777777" w:rsidR="00CF333D" w:rsidRDefault="00BD6F9C" w:rsidP="00CF333D">
      <w:pPr>
        <w:keepNext/>
        <w:jc w:val="center"/>
      </w:pPr>
      <w:r>
        <w:rPr>
          <w:noProof/>
        </w:rPr>
        <w:drawing>
          <wp:inline distT="0" distB="0" distL="0" distR="0" wp14:anchorId="5F945EA1" wp14:editId="59FF256C">
            <wp:extent cx="5400040" cy="4359910"/>
            <wp:effectExtent l="0" t="0" r="0" b="2540"/>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a:blip r:embed="rId50"/>
                    <a:stretch>
                      <a:fillRect/>
                    </a:stretch>
                  </pic:blipFill>
                  <pic:spPr>
                    <a:xfrm>
                      <a:off x="0" y="0"/>
                      <a:ext cx="5400040" cy="4359910"/>
                    </a:xfrm>
                    <a:prstGeom prst="rect">
                      <a:avLst/>
                    </a:prstGeom>
                  </pic:spPr>
                </pic:pic>
              </a:graphicData>
            </a:graphic>
          </wp:inline>
        </w:drawing>
      </w:r>
    </w:p>
    <w:p w14:paraId="5019B52A" w14:textId="45573F3D" w:rsidR="00BD6F9C" w:rsidRPr="00030CC2" w:rsidRDefault="00CF333D" w:rsidP="00CF333D">
      <w:pPr>
        <w:pStyle w:val="TDC3"/>
        <w:jc w:val="center"/>
        <w:rPr>
          <w:rFonts w:eastAsiaTheme="minorHAnsi" w:cstheme="minorBidi"/>
          <w:i/>
          <w:iCs/>
          <w:color w:val="44546A" w:themeColor="text2"/>
          <w:sz w:val="18"/>
          <w:szCs w:val="18"/>
          <w:lang w:eastAsia="en-US"/>
        </w:rPr>
      </w:pPr>
      <w:bookmarkStart w:id="300" w:name="_Toc78302518"/>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12</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Actualización </w:t>
      </w:r>
      <w:proofErr w:type="spellStart"/>
      <w:r w:rsidRPr="00030CC2">
        <w:rPr>
          <w:rFonts w:eastAsiaTheme="minorHAnsi" w:cstheme="minorBidi"/>
          <w:i/>
          <w:iCs/>
          <w:color w:val="44546A" w:themeColor="text2"/>
          <w:sz w:val="18"/>
          <w:szCs w:val="18"/>
          <w:lang w:eastAsia="en-US"/>
        </w:rPr>
        <w:t>KiBRA</w:t>
      </w:r>
      <w:bookmarkEnd w:id="300"/>
      <w:proofErr w:type="spellEnd"/>
    </w:p>
    <w:p w14:paraId="0547D94A" w14:textId="77777777" w:rsidR="00BD6F9C" w:rsidRDefault="00BD6F9C" w:rsidP="00BD6F9C">
      <w:pPr>
        <w:jc w:val="center"/>
      </w:pPr>
    </w:p>
    <w:p w14:paraId="306794DF" w14:textId="77777777" w:rsidR="00BD6F9C" w:rsidRDefault="00BD6F9C" w:rsidP="0012358C">
      <w:pPr>
        <w:jc w:val="both"/>
      </w:pPr>
      <w:r>
        <w:t>Después seleccionaremos el fichero KiBRA-v2.x.x.zip descargado anteriormente en nuestro ordenador, pincharemos en el botón “</w:t>
      </w:r>
      <w:proofErr w:type="spellStart"/>
      <w:r>
        <w:t>Install</w:t>
      </w:r>
      <w:proofErr w:type="spellEnd"/>
      <w:r>
        <w:t>” y seguiremos las instrucciones que nos aparecerán en pantalla.</w:t>
      </w:r>
    </w:p>
    <w:p w14:paraId="62DF42C1" w14:textId="73632768" w:rsidR="001E2FD6" w:rsidRDefault="001E2FD6">
      <w:r>
        <w:br w:type="page"/>
      </w:r>
    </w:p>
    <w:p w14:paraId="1BAE9273" w14:textId="3F5B3F1E" w:rsidR="00BD6F9C" w:rsidRDefault="00BD6F9C" w:rsidP="00FE29BE">
      <w:pPr>
        <w:pStyle w:val="Ttulo5"/>
        <w:numPr>
          <w:ilvl w:val="4"/>
          <w:numId w:val="1"/>
        </w:numPr>
      </w:pPr>
      <w:bookmarkStart w:id="301" w:name="_Toc78302446"/>
      <w:r>
        <w:lastRenderedPageBreak/>
        <w:t xml:space="preserve">Configurar </w:t>
      </w:r>
      <w:proofErr w:type="spellStart"/>
      <w:r>
        <w:t>Border</w:t>
      </w:r>
      <w:proofErr w:type="spellEnd"/>
      <w:r>
        <w:t xml:space="preserve"> </w:t>
      </w:r>
      <w:proofErr w:type="spellStart"/>
      <w:r>
        <w:t>Router</w:t>
      </w:r>
      <w:bookmarkEnd w:id="301"/>
      <w:proofErr w:type="spellEnd"/>
    </w:p>
    <w:p w14:paraId="1334FD74" w14:textId="77777777" w:rsidR="00BD6F9C" w:rsidRDefault="00BD6F9C" w:rsidP="00BD6F9C"/>
    <w:p w14:paraId="72EBFD0A" w14:textId="4D9CE5B0" w:rsidR="00BD6F9C" w:rsidRDefault="00BD6F9C" w:rsidP="0012358C">
      <w:r>
        <w:t>Pincharemos en el submenú “</w:t>
      </w:r>
      <w:proofErr w:type="spellStart"/>
      <w:r>
        <w:t>Settings</w:t>
      </w:r>
      <w:proofErr w:type="spellEnd"/>
      <w:r>
        <w:t xml:space="preserve">” por debajo del menú </w:t>
      </w:r>
      <w:proofErr w:type="spellStart"/>
      <w:r>
        <w:t>KiBRA</w:t>
      </w:r>
      <w:proofErr w:type="spellEnd"/>
      <w:r>
        <w:t xml:space="preserve">, para acceder a la página de configuración. En esta pestaña, será donde se configurará los diferentes parámetros para unirse a la red. </w:t>
      </w:r>
    </w:p>
    <w:p w14:paraId="17245D11" w14:textId="77777777" w:rsidR="0012358C" w:rsidRDefault="0012358C" w:rsidP="0012358C"/>
    <w:p w14:paraId="4112B965" w14:textId="77777777" w:rsidR="00CF333D" w:rsidRDefault="00BD6F9C" w:rsidP="00CF333D">
      <w:pPr>
        <w:keepNext/>
        <w:jc w:val="center"/>
      </w:pPr>
      <w:r>
        <w:rPr>
          <w:noProof/>
        </w:rPr>
        <w:drawing>
          <wp:inline distT="0" distB="0" distL="0" distR="0" wp14:anchorId="2C4B7F65" wp14:editId="67631364">
            <wp:extent cx="5400040" cy="4354195"/>
            <wp:effectExtent l="0" t="0" r="0" b="8255"/>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a:blip r:embed="rId51"/>
                    <a:stretch>
                      <a:fillRect/>
                    </a:stretch>
                  </pic:blipFill>
                  <pic:spPr>
                    <a:xfrm>
                      <a:off x="0" y="0"/>
                      <a:ext cx="5400040" cy="4354195"/>
                    </a:xfrm>
                    <a:prstGeom prst="rect">
                      <a:avLst/>
                    </a:prstGeom>
                  </pic:spPr>
                </pic:pic>
              </a:graphicData>
            </a:graphic>
          </wp:inline>
        </w:drawing>
      </w:r>
    </w:p>
    <w:p w14:paraId="625767C9" w14:textId="75DAC787" w:rsidR="00BD6F9C" w:rsidRPr="00030CC2" w:rsidRDefault="00CF333D" w:rsidP="00CF333D">
      <w:pPr>
        <w:pStyle w:val="TDC3"/>
        <w:jc w:val="center"/>
        <w:rPr>
          <w:rFonts w:eastAsiaTheme="minorHAnsi" w:cstheme="minorBidi"/>
          <w:i/>
          <w:iCs/>
          <w:color w:val="44546A" w:themeColor="text2"/>
          <w:sz w:val="18"/>
          <w:szCs w:val="18"/>
          <w:lang w:eastAsia="en-US"/>
        </w:rPr>
      </w:pPr>
      <w:bookmarkStart w:id="302" w:name="_Toc78302519"/>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13</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Pestaña </w:t>
      </w:r>
      <w:proofErr w:type="spellStart"/>
      <w:r w:rsidRPr="00030CC2">
        <w:rPr>
          <w:rFonts w:eastAsiaTheme="minorHAnsi" w:cstheme="minorBidi"/>
          <w:i/>
          <w:iCs/>
          <w:color w:val="44546A" w:themeColor="text2"/>
          <w:sz w:val="18"/>
          <w:szCs w:val="18"/>
          <w:lang w:eastAsia="en-US"/>
        </w:rPr>
        <w:t>Settings</w:t>
      </w:r>
      <w:bookmarkEnd w:id="302"/>
      <w:proofErr w:type="spellEnd"/>
    </w:p>
    <w:p w14:paraId="5256FCCF" w14:textId="77777777" w:rsidR="00BD6F9C" w:rsidRDefault="00BD6F9C" w:rsidP="00BD6F9C">
      <w:pPr>
        <w:jc w:val="center"/>
      </w:pPr>
    </w:p>
    <w:p w14:paraId="550C921F" w14:textId="392BBF54" w:rsidR="00BD6F9C" w:rsidRPr="002719AF" w:rsidRDefault="00BD6F9C" w:rsidP="00321DC3">
      <w:pPr>
        <w:pStyle w:val="Ttulo6"/>
        <w:numPr>
          <w:ilvl w:val="5"/>
          <w:numId w:val="1"/>
        </w:numPr>
      </w:pPr>
      <w:r w:rsidRPr="002719AF">
        <w:t>Unirse o Formar una Red Thread</w:t>
      </w:r>
    </w:p>
    <w:p w14:paraId="5E4EA546" w14:textId="77777777" w:rsidR="00BD6F9C" w:rsidRPr="002719AF" w:rsidRDefault="00BD6F9C" w:rsidP="00BD6F9C"/>
    <w:p w14:paraId="0A274B7F" w14:textId="77777777" w:rsidR="00BD6F9C" w:rsidRDefault="00BD6F9C" w:rsidP="0012358C">
      <w:pPr>
        <w:jc w:val="both"/>
      </w:pPr>
      <w:r>
        <w:t>En esta sección se mostrará la configuración para que un dispositivo pueda unirse a una red y los parámetros que necesitarán para el proceso.</w:t>
      </w:r>
    </w:p>
    <w:p w14:paraId="2087EB2E" w14:textId="77777777" w:rsidR="00BD6F9C" w:rsidRDefault="00BD6F9C" w:rsidP="00481B0A">
      <w:pPr>
        <w:numPr>
          <w:ilvl w:val="0"/>
          <w:numId w:val="14"/>
        </w:numPr>
        <w:jc w:val="both"/>
      </w:pPr>
      <w:proofErr w:type="spellStart"/>
      <w:r>
        <w:rPr>
          <w:b/>
          <w:bCs/>
        </w:rPr>
        <w:t>Autostart</w:t>
      </w:r>
      <w:proofErr w:type="spellEnd"/>
      <w:r>
        <w:rPr>
          <w:b/>
          <w:bCs/>
        </w:rPr>
        <w:t>:</w:t>
      </w:r>
      <w:r>
        <w:t xml:space="preserve"> Si esta opción está activada, el BR se intentará unir a la red Thread después del siguiente reinicio.</w:t>
      </w:r>
    </w:p>
    <w:p w14:paraId="1956055A" w14:textId="77777777" w:rsidR="00BD6F9C" w:rsidRDefault="00BD6F9C" w:rsidP="00481B0A">
      <w:pPr>
        <w:numPr>
          <w:ilvl w:val="0"/>
          <w:numId w:val="14"/>
        </w:numPr>
        <w:jc w:val="both"/>
      </w:pPr>
      <w:proofErr w:type="spellStart"/>
      <w:r w:rsidRPr="002719AF">
        <w:rPr>
          <w:b/>
          <w:bCs/>
        </w:rPr>
        <w:t>Out</w:t>
      </w:r>
      <w:proofErr w:type="spellEnd"/>
      <w:r w:rsidRPr="002719AF">
        <w:rPr>
          <w:b/>
          <w:bCs/>
        </w:rPr>
        <w:t xml:space="preserve">-of-band </w:t>
      </w:r>
      <w:proofErr w:type="spellStart"/>
      <w:r w:rsidRPr="002719AF">
        <w:rPr>
          <w:b/>
          <w:bCs/>
        </w:rPr>
        <w:t>Commisioning</w:t>
      </w:r>
      <w:proofErr w:type="spellEnd"/>
      <w:r w:rsidRPr="002719AF">
        <w:rPr>
          <w:b/>
          <w:bCs/>
        </w:rPr>
        <w:t xml:space="preserve">: </w:t>
      </w:r>
      <w:r w:rsidRPr="002719AF">
        <w:t xml:space="preserve"> Permite seleccionar o desactivar este tipo de</w:t>
      </w:r>
      <w:r>
        <w:t xml:space="preserve"> unión a la red cuando el sistema arranca.</w:t>
      </w:r>
    </w:p>
    <w:p w14:paraId="141805AB" w14:textId="19CDC607" w:rsidR="00BD6F9C" w:rsidRDefault="00CF333D" w:rsidP="00481B0A">
      <w:pPr>
        <w:numPr>
          <w:ilvl w:val="1"/>
          <w:numId w:val="14"/>
        </w:numPr>
        <w:jc w:val="both"/>
      </w:pPr>
      <w:r>
        <w:rPr>
          <w:noProof/>
        </w:rPr>
        <w:lastRenderedPageBreak/>
        <mc:AlternateContent>
          <mc:Choice Requires="wps">
            <w:drawing>
              <wp:anchor distT="0" distB="0" distL="114300" distR="114300" simplePos="0" relativeHeight="251665408" behindDoc="1" locked="0" layoutInCell="1" allowOverlap="1" wp14:anchorId="0632BF08" wp14:editId="2F775C8B">
                <wp:simplePos x="0" y="0"/>
                <wp:positionH relativeFrom="column">
                  <wp:posOffset>0</wp:posOffset>
                </wp:positionH>
                <wp:positionV relativeFrom="paragraph">
                  <wp:posOffset>2675890</wp:posOffset>
                </wp:positionV>
                <wp:extent cx="5400675" cy="635"/>
                <wp:effectExtent l="0" t="0" r="0" b="0"/>
                <wp:wrapTight wrapText="bothSides">
                  <wp:wrapPolygon edited="0">
                    <wp:start x="0" y="0"/>
                    <wp:lineTo x="0" y="21600"/>
                    <wp:lineTo x="21600" y="21600"/>
                    <wp:lineTo x="21600" y="0"/>
                  </wp:wrapPolygon>
                </wp:wrapTight>
                <wp:docPr id="49" name="Cuadro de texto 49"/>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7ABA3074" w14:textId="362EBDAF" w:rsidR="00CF333D" w:rsidRPr="001E2FD6" w:rsidRDefault="00CF333D" w:rsidP="00CF333D">
                            <w:pPr>
                              <w:pStyle w:val="TDC3"/>
                              <w:jc w:val="center"/>
                              <w:rPr>
                                <w:rFonts w:eastAsiaTheme="minorHAnsi" w:cstheme="minorBidi"/>
                                <w:i/>
                                <w:iCs/>
                                <w:color w:val="44546A" w:themeColor="text2"/>
                                <w:sz w:val="18"/>
                                <w:szCs w:val="18"/>
                                <w:lang w:eastAsia="en-US"/>
                              </w:rPr>
                            </w:pPr>
                            <w:bookmarkStart w:id="303" w:name="_Toc78302520"/>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14</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Parámetros a configurar con </w:t>
                            </w:r>
                            <w:proofErr w:type="spellStart"/>
                            <w:r w:rsidRPr="001E2FD6">
                              <w:rPr>
                                <w:rFonts w:eastAsiaTheme="minorHAnsi" w:cstheme="minorBidi"/>
                                <w:i/>
                                <w:iCs/>
                                <w:color w:val="44546A" w:themeColor="text2"/>
                                <w:sz w:val="18"/>
                                <w:szCs w:val="18"/>
                                <w:lang w:eastAsia="en-US"/>
                              </w:rPr>
                              <w:t>Out</w:t>
                            </w:r>
                            <w:proofErr w:type="spellEnd"/>
                            <w:r w:rsidRPr="001E2FD6">
                              <w:rPr>
                                <w:rFonts w:eastAsiaTheme="minorHAnsi" w:cstheme="minorBidi"/>
                                <w:i/>
                                <w:iCs/>
                                <w:color w:val="44546A" w:themeColor="text2"/>
                                <w:sz w:val="18"/>
                                <w:szCs w:val="18"/>
                                <w:lang w:eastAsia="en-US"/>
                              </w:rPr>
                              <w:t xml:space="preserve">-of-band </w:t>
                            </w:r>
                            <w:proofErr w:type="spellStart"/>
                            <w:r w:rsidRPr="001E2FD6">
                              <w:rPr>
                                <w:rFonts w:eastAsiaTheme="minorHAnsi" w:cstheme="minorBidi"/>
                                <w:i/>
                                <w:iCs/>
                                <w:color w:val="44546A" w:themeColor="text2"/>
                                <w:sz w:val="18"/>
                                <w:szCs w:val="18"/>
                                <w:lang w:eastAsia="en-US"/>
                              </w:rPr>
                              <w:t>Commissioning</w:t>
                            </w:r>
                            <w:proofErr w:type="spellEnd"/>
                            <w:r w:rsidRPr="001E2FD6">
                              <w:rPr>
                                <w:rFonts w:eastAsiaTheme="minorHAnsi" w:cstheme="minorBidi"/>
                                <w:i/>
                                <w:iCs/>
                                <w:color w:val="44546A" w:themeColor="text2"/>
                                <w:sz w:val="18"/>
                                <w:szCs w:val="18"/>
                                <w:lang w:eastAsia="en-US"/>
                              </w:rPr>
                              <w:t xml:space="preserve"> Activado</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2BF08" id="Cuadro de texto 49" o:spid="_x0000_s1028" type="#_x0000_t202" style="position:absolute;left:0;text-align:left;margin-left:0;margin-top:210.7pt;width:425.2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" stroked="f">
                <v:textbox style="mso-fit-shape-to-text:t" inset="0,0,0,0">
                  <w:txbxContent>
                    <w:p w14:paraId="7ABA3074" w14:textId="362EBDAF" w:rsidR="00CF333D" w:rsidRPr="001E2FD6" w:rsidRDefault="00CF333D" w:rsidP="00CF333D">
                      <w:pPr>
                        <w:pStyle w:val="TDC3"/>
                        <w:jc w:val="center"/>
                        <w:rPr>
                          <w:rFonts w:eastAsiaTheme="minorHAnsi" w:cstheme="minorBidi"/>
                          <w:i/>
                          <w:iCs/>
                          <w:color w:val="44546A" w:themeColor="text2"/>
                          <w:sz w:val="18"/>
                          <w:szCs w:val="18"/>
                          <w:lang w:eastAsia="en-US"/>
                        </w:rPr>
                      </w:pPr>
                      <w:bookmarkStart w:id="304" w:name="_Toc78302520"/>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14</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Parámetros a configurar con </w:t>
                      </w:r>
                      <w:proofErr w:type="spellStart"/>
                      <w:r w:rsidRPr="001E2FD6">
                        <w:rPr>
                          <w:rFonts w:eastAsiaTheme="minorHAnsi" w:cstheme="minorBidi"/>
                          <w:i/>
                          <w:iCs/>
                          <w:color w:val="44546A" w:themeColor="text2"/>
                          <w:sz w:val="18"/>
                          <w:szCs w:val="18"/>
                          <w:lang w:eastAsia="en-US"/>
                        </w:rPr>
                        <w:t>Out</w:t>
                      </w:r>
                      <w:proofErr w:type="spellEnd"/>
                      <w:r w:rsidRPr="001E2FD6">
                        <w:rPr>
                          <w:rFonts w:eastAsiaTheme="minorHAnsi" w:cstheme="minorBidi"/>
                          <w:i/>
                          <w:iCs/>
                          <w:color w:val="44546A" w:themeColor="text2"/>
                          <w:sz w:val="18"/>
                          <w:szCs w:val="18"/>
                          <w:lang w:eastAsia="en-US"/>
                        </w:rPr>
                        <w:t xml:space="preserve">-of-band </w:t>
                      </w:r>
                      <w:proofErr w:type="spellStart"/>
                      <w:r w:rsidRPr="001E2FD6">
                        <w:rPr>
                          <w:rFonts w:eastAsiaTheme="minorHAnsi" w:cstheme="minorBidi"/>
                          <w:i/>
                          <w:iCs/>
                          <w:color w:val="44546A" w:themeColor="text2"/>
                          <w:sz w:val="18"/>
                          <w:szCs w:val="18"/>
                          <w:lang w:eastAsia="en-US"/>
                        </w:rPr>
                        <w:t>Commissioning</w:t>
                      </w:r>
                      <w:proofErr w:type="spellEnd"/>
                      <w:r w:rsidRPr="001E2FD6">
                        <w:rPr>
                          <w:rFonts w:eastAsiaTheme="minorHAnsi" w:cstheme="minorBidi"/>
                          <w:i/>
                          <w:iCs/>
                          <w:color w:val="44546A" w:themeColor="text2"/>
                          <w:sz w:val="18"/>
                          <w:szCs w:val="18"/>
                          <w:lang w:eastAsia="en-US"/>
                        </w:rPr>
                        <w:t xml:space="preserve"> Activado</w:t>
                      </w:r>
                      <w:bookmarkEnd w:id="304"/>
                    </w:p>
                  </w:txbxContent>
                </v:textbox>
                <w10:wrap type="tight"/>
              </v:shape>
            </w:pict>
          </mc:Fallback>
        </mc:AlternateContent>
      </w:r>
      <w:r w:rsidR="00BD6F9C">
        <w:rPr>
          <w:noProof/>
        </w:rPr>
        <w:drawing>
          <wp:anchor distT="0" distB="0" distL="114300" distR="114300" simplePos="0" relativeHeight="251660288" behindDoc="1" locked="0" layoutInCell="1" allowOverlap="1" wp14:anchorId="5EEBCB07" wp14:editId="63246DA3">
            <wp:simplePos x="0" y="0"/>
            <wp:positionH relativeFrom="margin">
              <wp:align>left</wp:align>
            </wp:positionH>
            <wp:positionV relativeFrom="paragraph">
              <wp:posOffset>501015</wp:posOffset>
            </wp:positionV>
            <wp:extent cx="5400675" cy="2117725"/>
            <wp:effectExtent l="0" t="0" r="9525" b="0"/>
            <wp:wrapTight wrapText="bothSides">
              <wp:wrapPolygon edited="0">
                <wp:start x="0" y="0"/>
                <wp:lineTo x="0" y="21373"/>
                <wp:lineTo x="21562" y="21373"/>
                <wp:lineTo x="21562" y="0"/>
                <wp:lineTo x="0" y="0"/>
              </wp:wrapPolygon>
            </wp:wrapTight>
            <wp:docPr id="9" name="Imagen 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 Correo electrónico&#10;&#10;Descripción generada automá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675" cy="211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6F9C">
        <w:rPr>
          <w:b/>
          <w:bCs/>
        </w:rPr>
        <w:t xml:space="preserve">Activando </w:t>
      </w:r>
      <w:r w:rsidR="00BD6F9C">
        <w:t xml:space="preserve"> este modo los parámetros a configurar de la red serán los mostrados en la siguiente imagen:</w:t>
      </w:r>
    </w:p>
    <w:p w14:paraId="789E3EE5" w14:textId="77777777" w:rsidR="00BD6F9C" w:rsidRDefault="00BD6F9C" w:rsidP="00BD6F9C">
      <w:pPr>
        <w:ind w:left="1440"/>
        <w:jc w:val="both"/>
      </w:pPr>
    </w:p>
    <w:p w14:paraId="69DFC5DC" w14:textId="24BE4280" w:rsidR="00BD6F9C" w:rsidRDefault="00BD6F9C" w:rsidP="00BD6F9C">
      <w:pPr>
        <w:ind w:left="1440"/>
      </w:pPr>
    </w:p>
    <w:p w14:paraId="3209E318" w14:textId="4059EB35" w:rsidR="00BD6F9C" w:rsidRDefault="00BD6F9C" w:rsidP="00BD6F9C">
      <w:pPr>
        <w:ind w:left="1440"/>
      </w:pPr>
    </w:p>
    <w:p w14:paraId="54A121C6" w14:textId="44999ABF" w:rsidR="00BD6F9C" w:rsidRDefault="00BD6F9C" w:rsidP="00BD6F9C">
      <w:pPr>
        <w:ind w:left="1440"/>
      </w:pPr>
    </w:p>
    <w:p w14:paraId="53D267DA" w14:textId="49E70790" w:rsidR="00BD6F9C" w:rsidRDefault="00BD6F9C" w:rsidP="00BD6F9C">
      <w:pPr>
        <w:ind w:left="1440"/>
      </w:pPr>
    </w:p>
    <w:p w14:paraId="3F19F255" w14:textId="61728A9B" w:rsidR="00BD6F9C" w:rsidRDefault="00BD6F9C" w:rsidP="00BD6F9C">
      <w:pPr>
        <w:ind w:left="1440"/>
      </w:pPr>
    </w:p>
    <w:p w14:paraId="023C5373" w14:textId="5F5A0EE9" w:rsidR="00BD6F9C" w:rsidRDefault="00BD6F9C" w:rsidP="00BD6F9C">
      <w:pPr>
        <w:ind w:left="1440"/>
      </w:pPr>
    </w:p>
    <w:p w14:paraId="1CFAD9F7" w14:textId="5E8890A0" w:rsidR="00BD6F9C" w:rsidRDefault="00BD6F9C" w:rsidP="00BD6F9C">
      <w:pPr>
        <w:ind w:left="1440"/>
      </w:pPr>
    </w:p>
    <w:p w14:paraId="3821374C" w14:textId="6D532B09" w:rsidR="00BD6F9C" w:rsidRDefault="00BD6F9C" w:rsidP="00BD6F9C">
      <w:pPr>
        <w:ind w:left="1440"/>
      </w:pPr>
    </w:p>
    <w:p w14:paraId="466E627E" w14:textId="77777777" w:rsidR="00CF333D" w:rsidRDefault="00CF333D" w:rsidP="00BD6F9C">
      <w:pPr>
        <w:ind w:left="1440"/>
      </w:pPr>
    </w:p>
    <w:p w14:paraId="48B66DB3" w14:textId="1E94ECF6" w:rsidR="00BD6F9C" w:rsidRDefault="00BD6F9C" w:rsidP="00481B0A">
      <w:pPr>
        <w:numPr>
          <w:ilvl w:val="1"/>
          <w:numId w:val="14"/>
        </w:numPr>
        <w:jc w:val="both"/>
      </w:pPr>
      <w:r>
        <w:rPr>
          <w:b/>
          <w:bCs/>
        </w:rPr>
        <w:t xml:space="preserve">Desactivando </w:t>
      </w:r>
      <w:r>
        <w:t>esta opción, los parámetros a configurar serán</w:t>
      </w:r>
      <w:r w:rsidR="00CF333D">
        <w:rPr>
          <w:noProof/>
        </w:rPr>
        <mc:AlternateContent>
          <mc:Choice Requires="wps">
            <w:drawing>
              <wp:anchor distT="0" distB="0" distL="114300" distR="114300" simplePos="0" relativeHeight="251667456" behindDoc="0" locked="0" layoutInCell="1" allowOverlap="1" wp14:anchorId="525364D2" wp14:editId="6A4E291E">
                <wp:simplePos x="0" y="0"/>
                <wp:positionH relativeFrom="column">
                  <wp:posOffset>0</wp:posOffset>
                </wp:positionH>
                <wp:positionV relativeFrom="paragraph">
                  <wp:posOffset>2041525</wp:posOffset>
                </wp:positionV>
                <wp:extent cx="5400675" cy="635"/>
                <wp:effectExtent l="0" t="0" r="0" b="0"/>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115A4050" w14:textId="2586C429" w:rsidR="00CF333D" w:rsidRPr="001E2FD6" w:rsidRDefault="00CF333D" w:rsidP="00CF333D">
                            <w:pPr>
                              <w:pStyle w:val="TDC3"/>
                              <w:jc w:val="center"/>
                              <w:rPr>
                                <w:rFonts w:eastAsiaTheme="minorHAnsi" w:cstheme="minorBidi"/>
                                <w:i/>
                                <w:iCs/>
                                <w:color w:val="44546A" w:themeColor="text2"/>
                                <w:sz w:val="18"/>
                                <w:szCs w:val="18"/>
                                <w:lang w:eastAsia="en-US"/>
                              </w:rPr>
                            </w:pPr>
                            <w:bookmarkStart w:id="305" w:name="_Toc78302521"/>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15</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Parámetros a configurar con </w:t>
                            </w:r>
                            <w:proofErr w:type="spellStart"/>
                            <w:r w:rsidRPr="001E2FD6">
                              <w:rPr>
                                <w:rFonts w:eastAsiaTheme="minorHAnsi" w:cstheme="minorBidi"/>
                                <w:i/>
                                <w:iCs/>
                                <w:color w:val="44546A" w:themeColor="text2"/>
                                <w:sz w:val="18"/>
                                <w:szCs w:val="18"/>
                                <w:lang w:eastAsia="en-US"/>
                              </w:rPr>
                              <w:t>Out</w:t>
                            </w:r>
                            <w:proofErr w:type="spellEnd"/>
                            <w:r w:rsidRPr="001E2FD6">
                              <w:rPr>
                                <w:rFonts w:eastAsiaTheme="minorHAnsi" w:cstheme="minorBidi"/>
                                <w:i/>
                                <w:iCs/>
                                <w:color w:val="44546A" w:themeColor="text2"/>
                                <w:sz w:val="18"/>
                                <w:szCs w:val="18"/>
                                <w:lang w:eastAsia="en-US"/>
                              </w:rPr>
                              <w:t xml:space="preserve">-of-band </w:t>
                            </w:r>
                            <w:proofErr w:type="spellStart"/>
                            <w:r w:rsidRPr="001E2FD6">
                              <w:rPr>
                                <w:rFonts w:eastAsiaTheme="minorHAnsi" w:cstheme="minorBidi"/>
                                <w:i/>
                                <w:iCs/>
                                <w:color w:val="44546A" w:themeColor="text2"/>
                                <w:sz w:val="18"/>
                                <w:szCs w:val="18"/>
                                <w:lang w:eastAsia="en-US"/>
                              </w:rPr>
                              <w:t>Commissioning</w:t>
                            </w:r>
                            <w:proofErr w:type="spellEnd"/>
                            <w:r w:rsidRPr="001E2FD6">
                              <w:rPr>
                                <w:rFonts w:eastAsiaTheme="minorHAnsi" w:cstheme="minorBidi"/>
                                <w:i/>
                                <w:iCs/>
                                <w:color w:val="44546A" w:themeColor="text2"/>
                                <w:sz w:val="18"/>
                                <w:szCs w:val="18"/>
                                <w:lang w:eastAsia="en-US"/>
                              </w:rPr>
                              <w:t xml:space="preserve"> Desactivado</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364D2" id="Cuadro de texto 50" o:spid="_x0000_s1029" type="#_x0000_t202" style="position:absolute;left:0;text-align:left;margin-left:0;margin-top:160.75pt;width:425.2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" stroked="f">
                <v:textbox style="mso-fit-shape-to-text:t" inset="0,0,0,0">
                  <w:txbxContent>
                    <w:p w14:paraId="115A4050" w14:textId="2586C429" w:rsidR="00CF333D" w:rsidRPr="001E2FD6" w:rsidRDefault="00CF333D" w:rsidP="00CF333D">
                      <w:pPr>
                        <w:pStyle w:val="TDC3"/>
                        <w:jc w:val="center"/>
                        <w:rPr>
                          <w:rFonts w:eastAsiaTheme="minorHAnsi" w:cstheme="minorBidi"/>
                          <w:i/>
                          <w:iCs/>
                          <w:color w:val="44546A" w:themeColor="text2"/>
                          <w:sz w:val="18"/>
                          <w:szCs w:val="18"/>
                          <w:lang w:eastAsia="en-US"/>
                        </w:rPr>
                      </w:pPr>
                      <w:bookmarkStart w:id="306" w:name="_Toc78302521"/>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15</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Parámetros a configurar con </w:t>
                      </w:r>
                      <w:proofErr w:type="spellStart"/>
                      <w:r w:rsidRPr="001E2FD6">
                        <w:rPr>
                          <w:rFonts w:eastAsiaTheme="minorHAnsi" w:cstheme="minorBidi"/>
                          <w:i/>
                          <w:iCs/>
                          <w:color w:val="44546A" w:themeColor="text2"/>
                          <w:sz w:val="18"/>
                          <w:szCs w:val="18"/>
                          <w:lang w:eastAsia="en-US"/>
                        </w:rPr>
                        <w:t>Out</w:t>
                      </w:r>
                      <w:proofErr w:type="spellEnd"/>
                      <w:r w:rsidRPr="001E2FD6">
                        <w:rPr>
                          <w:rFonts w:eastAsiaTheme="minorHAnsi" w:cstheme="minorBidi"/>
                          <w:i/>
                          <w:iCs/>
                          <w:color w:val="44546A" w:themeColor="text2"/>
                          <w:sz w:val="18"/>
                          <w:szCs w:val="18"/>
                          <w:lang w:eastAsia="en-US"/>
                        </w:rPr>
                        <w:t xml:space="preserve">-of-band </w:t>
                      </w:r>
                      <w:proofErr w:type="spellStart"/>
                      <w:r w:rsidRPr="001E2FD6">
                        <w:rPr>
                          <w:rFonts w:eastAsiaTheme="minorHAnsi" w:cstheme="minorBidi"/>
                          <w:i/>
                          <w:iCs/>
                          <w:color w:val="44546A" w:themeColor="text2"/>
                          <w:sz w:val="18"/>
                          <w:szCs w:val="18"/>
                          <w:lang w:eastAsia="en-US"/>
                        </w:rPr>
                        <w:t>Commissioning</w:t>
                      </w:r>
                      <w:proofErr w:type="spellEnd"/>
                      <w:r w:rsidRPr="001E2FD6">
                        <w:rPr>
                          <w:rFonts w:eastAsiaTheme="minorHAnsi" w:cstheme="minorBidi"/>
                          <w:i/>
                          <w:iCs/>
                          <w:color w:val="44546A" w:themeColor="text2"/>
                          <w:sz w:val="18"/>
                          <w:szCs w:val="18"/>
                          <w:lang w:eastAsia="en-US"/>
                        </w:rPr>
                        <w:t xml:space="preserve"> Desactivado</w:t>
                      </w:r>
                      <w:bookmarkEnd w:id="306"/>
                    </w:p>
                  </w:txbxContent>
                </v:textbox>
                <w10:wrap type="square"/>
              </v:shape>
            </w:pict>
          </mc:Fallback>
        </mc:AlternateContent>
      </w:r>
      <w:r>
        <w:rPr>
          <w:noProof/>
        </w:rPr>
        <w:drawing>
          <wp:anchor distT="0" distB="0" distL="114300" distR="114300" simplePos="0" relativeHeight="251661312" behindDoc="0" locked="0" layoutInCell="1" allowOverlap="1" wp14:anchorId="128C5869" wp14:editId="2D287AF4">
            <wp:simplePos x="0" y="0"/>
            <wp:positionH relativeFrom="margin">
              <wp:align>left</wp:align>
            </wp:positionH>
            <wp:positionV relativeFrom="paragraph">
              <wp:posOffset>200660</wp:posOffset>
            </wp:positionV>
            <wp:extent cx="5400675" cy="1783715"/>
            <wp:effectExtent l="0" t="0" r="9525" b="6985"/>
            <wp:wrapSquare wrapText="bothSides"/>
            <wp:docPr id="10" name="Imagen 1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675" cy="1783715"/>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p w14:paraId="52847103" w14:textId="5DCA9817" w:rsidR="00BD6F9C" w:rsidRDefault="00BD6F9C" w:rsidP="00BD6F9C">
      <w:pPr>
        <w:jc w:val="both"/>
      </w:pPr>
    </w:p>
    <w:p w14:paraId="403989AA" w14:textId="7A631A64" w:rsidR="00BD6F9C" w:rsidRDefault="00BD6F9C" w:rsidP="00BD6F9C">
      <w:pPr>
        <w:jc w:val="both"/>
      </w:pPr>
    </w:p>
    <w:p w14:paraId="46F87426" w14:textId="448CBF87" w:rsidR="00BD6F9C" w:rsidRDefault="00BD6F9C" w:rsidP="00BD6F9C">
      <w:pPr>
        <w:jc w:val="both"/>
      </w:pPr>
    </w:p>
    <w:p w14:paraId="669C8332" w14:textId="77777777" w:rsidR="00BD6F9C" w:rsidRDefault="00BD6F9C" w:rsidP="00BD6F9C">
      <w:pPr>
        <w:jc w:val="both"/>
      </w:pPr>
    </w:p>
    <w:p w14:paraId="199B51A2" w14:textId="77777777" w:rsidR="00BD6F9C" w:rsidRDefault="00BD6F9C" w:rsidP="00BD6F9C">
      <w:pPr>
        <w:jc w:val="both"/>
      </w:pPr>
    </w:p>
    <w:p w14:paraId="76977303" w14:textId="77777777" w:rsidR="00BD6F9C" w:rsidRDefault="00BD6F9C" w:rsidP="00BD6F9C">
      <w:pPr>
        <w:jc w:val="both"/>
      </w:pPr>
    </w:p>
    <w:p w14:paraId="2B243F04" w14:textId="6E2D71A1" w:rsidR="00BD6F9C" w:rsidRDefault="00BD6F9C" w:rsidP="00BD6F9C">
      <w:pPr>
        <w:jc w:val="both"/>
      </w:pPr>
    </w:p>
    <w:p w14:paraId="606D24EC" w14:textId="5134E898" w:rsidR="00BD6F9C" w:rsidRDefault="00BD6F9C" w:rsidP="00BD6F9C">
      <w:pPr>
        <w:jc w:val="both"/>
      </w:pPr>
    </w:p>
    <w:p w14:paraId="75CBE250" w14:textId="77777777" w:rsidR="00CF333D" w:rsidRDefault="00CF333D" w:rsidP="00BD6F9C">
      <w:pPr>
        <w:jc w:val="both"/>
      </w:pPr>
    </w:p>
    <w:p w14:paraId="289238EC" w14:textId="01830461" w:rsidR="00BD6F9C" w:rsidRDefault="00BD6F9C" w:rsidP="00321DC3">
      <w:pPr>
        <w:pStyle w:val="Ttulo6"/>
        <w:numPr>
          <w:ilvl w:val="5"/>
          <w:numId w:val="1"/>
        </w:numPr>
      </w:pPr>
      <w:proofErr w:type="spellStart"/>
      <w:r>
        <w:t>Backbone</w:t>
      </w:r>
      <w:proofErr w:type="spellEnd"/>
      <w:r>
        <w:t xml:space="preserve"> </w:t>
      </w:r>
      <w:proofErr w:type="spellStart"/>
      <w:r>
        <w:t>Router</w:t>
      </w:r>
      <w:proofErr w:type="spellEnd"/>
      <w:r>
        <w:t xml:space="preserve"> Server (BBR).</w:t>
      </w:r>
    </w:p>
    <w:p w14:paraId="4C2F7461" w14:textId="77777777" w:rsidR="00BD6F9C" w:rsidRPr="00BD6F9C" w:rsidRDefault="00BD6F9C" w:rsidP="00BD6F9C"/>
    <w:p w14:paraId="42C7BBEC" w14:textId="77777777" w:rsidR="001E2FD6" w:rsidRDefault="00BD6F9C" w:rsidP="00FE29BE">
      <w:pPr>
        <w:jc w:val="both"/>
      </w:pPr>
      <w:r>
        <w:t xml:space="preserve">Da la posibilidad de habilitar o deshabilitar la función BBR. De igual manera, el administrador de la red podrá configurar los parámetros específicos que usará el Servidor del </w:t>
      </w:r>
      <w:proofErr w:type="spellStart"/>
      <w:r>
        <w:t>Border</w:t>
      </w:r>
      <w:proofErr w:type="spellEnd"/>
      <w:r>
        <w:t xml:space="preserve"> </w:t>
      </w:r>
      <w:proofErr w:type="spellStart"/>
      <w:r>
        <w:t>Router</w:t>
      </w:r>
      <w:proofErr w:type="spellEnd"/>
    </w:p>
    <w:p w14:paraId="70968074" w14:textId="13E7E84E" w:rsidR="0012358C" w:rsidRDefault="00BD6F9C" w:rsidP="00FE29BE">
      <w:pPr>
        <w:jc w:val="both"/>
        <w:rPr>
          <w:rFonts w:asciiTheme="minorHAnsi" w:hAnsiTheme="minorHAnsi"/>
        </w:rPr>
      </w:pPr>
      <w:r>
        <w:t>.</w:t>
      </w:r>
      <w:r w:rsidR="0012358C">
        <w:br w:type="page"/>
      </w:r>
    </w:p>
    <w:p w14:paraId="0B69B396" w14:textId="5CC3F021" w:rsidR="00BD6F9C" w:rsidRDefault="00BD6F9C" w:rsidP="00321DC3">
      <w:pPr>
        <w:pStyle w:val="Ttulo6"/>
        <w:numPr>
          <w:ilvl w:val="5"/>
          <w:numId w:val="1"/>
        </w:numPr>
      </w:pPr>
      <w:r>
        <w:lastRenderedPageBreak/>
        <w:t>Prefijo de Red (Network Prefix)</w:t>
      </w:r>
    </w:p>
    <w:p w14:paraId="6C8F056F" w14:textId="77777777" w:rsidR="00BD6F9C" w:rsidRPr="00BD6F9C" w:rsidRDefault="00BD6F9C" w:rsidP="00BD6F9C"/>
    <w:p w14:paraId="711B2648" w14:textId="58CAE231" w:rsidR="00BD6F9C" w:rsidRDefault="00BD6F9C" w:rsidP="0012358C">
      <w:pPr>
        <w:jc w:val="both"/>
      </w:pPr>
      <w:r>
        <w:t xml:space="preserve">Esta opción activa la configuración manual del prefijo de la red, el cuál será usado en la red Thread. El usuario puede decidir entre diferentes opciones como será el direccionamiento IPv6 de los nodos dentro de la red, como DHCP o SLAAC. Si el BBR está activado, la opción de prefijo DUA será activada. </w:t>
      </w:r>
    </w:p>
    <w:p w14:paraId="7A545BF9" w14:textId="77777777" w:rsidR="0012358C" w:rsidRDefault="0012358C" w:rsidP="00BD6F9C">
      <w:pPr>
        <w:pStyle w:val="Textoindependiente"/>
      </w:pPr>
    </w:p>
    <w:p w14:paraId="27E2B8D2" w14:textId="77777777" w:rsidR="00F411E4" w:rsidRDefault="00BD6F9C" w:rsidP="00F411E4">
      <w:pPr>
        <w:keepNext/>
        <w:jc w:val="both"/>
      </w:pPr>
      <w:r>
        <w:rPr>
          <w:noProof/>
        </w:rPr>
        <w:drawing>
          <wp:inline distT="0" distB="0" distL="0" distR="0" wp14:anchorId="0501AF12" wp14:editId="2CA60382">
            <wp:extent cx="5400040" cy="4656455"/>
            <wp:effectExtent l="0" t="0" r="0" b="0"/>
            <wp:docPr id="11"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pic:nvPicPr>
                  <pic:blipFill>
                    <a:blip r:embed="rId54"/>
                    <a:stretch>
                      <a:fillRect/>
                    </a:stretch>
                  </pic:blipFill>
                  <pic:spPr>
                    <a:xfrm>
                      <a:off x="0" y="0"/>
                      <a:ext cx="5400040" cy="4656455"/>
                    </a:xfrm>
                    <a:prstGeom prst="rect">
                      <a:avLst/>
                    </a:prstGeom>
                  </pic:spPr>
                </pic:pic>
              </a:graphicData>
            </a:graphic>
          </wp:inline>
        </w:drawing>
      </w:r>
    </w:p>
    <w:p w14:paraId="3998791D" w14:textId="4BAB6154" w:rsidR="00BD6F9C" w:rsidRPr="001E2FD6" w:rsidRDefault="00F411E4" w:rsidP="00F411E4">
      <w:pPr>
        <w:pStyle w:val="TDC3"/>
        <w:jc w:val="center"/>
        <w:rPr>
          <w:rFonts w:eastAsiaTheme="minorHAnsi" w:cstheme="minorBidi"/>
          <w:i/>
          <w:iCs/>
          <w:color w:val="44546A" w:themeColor="text2"/>
          <w:sz w:val="18"/>
          <w:szCs w:val="18"/>
          <w:lang w:eastAsia="en-US"/>
        </w:rPr>
      </w:pPr>
      <w:bookmarkStart w:id="307" w:name="_Toc78302522"/>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16</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Configuración Prefijo de Red</w:t>
      </w:r>
      <w:bookmarkEnd w:id="307"/>
    </w:p>
    <w:p w14:paraId="5B30AED7" w14:textId="77777777" w:rsidR="00BD6F9C" w:rsidRDefault="00BD6F9C" w:rsidP="00BD6F9C">
      <w:pPr>
        <w:jc w:val="both"/>
      </w:pPr>
    </w:p>
    <w:p w14:paraId="296B292D" w14:textId="77777777" w:rsidR="00BD6F9C" w:rsidRDefault="00BD6F9C" w:rsidP="0012358C">
      <w:pPr>
        <w:jc w:val="both"/>
      </w:pPr>
      <w:r>
        <w:t xml:space="preserve">Una vez configurado el </w:t>
      </w:r>
      <w:proofErr w:type="spellStart"/>
      <w:r>
        <w:t>Border</w:t>
      </w:r>
      <w:proofErr w:type="spellEnd"/>
      <w:r>
        <w:t xml:space="preserve"> </w:t>
      </w:r>
      <w:proofErr w:type="spellStart"/>
      <w:r>
        <w:t>Router</w:t>
      </w:r>
      <w:proofErr w:type="spellEnd"/>
      <w:r>
        <w:t xml:space="preserve"> con los parámetros deseados, </w:t>
      </w:r>
      <w:r w:rsidRPr="004F3328">
        <w:rPr>
          <w:b/>
          <w:bCs/>
        </w:rPr>
        <w:t>“</w:t>
      </w:r>
      <w:r>
        <w:rPr>
          <w:b/>
          <w:bCs/>
        </w:rPr>
        <w:t>Guardar”</w:t>
      </w:r>
      <w:r>
        <w:t xml:space="preserve"> los cambios.</w:t>
      </w:r>
    </w:p>
    <w:p w14:paraId="0F175C72" w14:textId="77777777" w:rsidR="00BD6F9C" w:rsidRDefault="00BD6F9C" w:rsidP="00BD6F9C">
      <w:r>
        <w:br w:type="page"/>
      </w:r>
    </w:p>
    <w:p w14:paraId="0E4244A1" w14:textId="2E4BC26D" w:rsidR="00BD6F9C" w:rsidRDefault="00BD6F9C" w:rsidP="00321DC3">
      <w:pPr>
        <w:pStyle w:val="Ttulo5"/>
        <w:numPr>
          <w:ilvl w:val="4"/>
          <w:numId w:val="1"/>
        </w:numPr>
        <w:rPr>
          <w:lang w:val="en-US"/>
        </w:rPr>
      </w:pPr>
      <w:bookmarkStart w:id="308" w:name="_Toc78302447"/>
      <w:proofErr w:type="spellStart"/>
      <w:r w:rsidRPr="004F3328">
        <w:rPr>
          <w:lang w:val="en-US"/>
        </w:rPr>
        <w:lastRenderedPageBreak/>
        <w:t>Inicio</w:t>
      </w:r>
      <w:proofErr w:type="spellEnd"/>
      <w:r w:rsidRPr="004F3328">
        <w:rPr>
          <w:lang w:val="en-US"/>
        </w:rPr>
        <w:t xml:space="preserve"> del Border Router (Start-up</w:t>
      </w:r>
      <w:r>
        <w:rPr>
          <w:lang w:val="en-US"/>
        </w:rPr>
        <w:t>).</w:t>
      </w:r>
      <w:bookmarkEnd w:id="308"/>
    </w:p>
    <w:p w14:paraId="1F4F8558" w14:textId="77777777" w:rsidR="00BD6F9C" w:rsidRDefault="00BD6F9C" w:rsidP="00BD6F9C">
      <w:pPr>
        <w:rPr>
          <w:lang w:val="en-US"/>
        </w:rPr>
      </w:pPr>
    </w:p>
    <w:p w14:paraId="1AAB9886" w14:textId="2A578FED" w:rsidR="0012358C" w:rsidRDefault="00BD6F9C" w:rsidP="0012358C">
      <w:pPr>
        <w:jc w:val="both"/>
      </w:pPr>
      <w:r w:rsidRPr="004F3328">
        <w:t>Iremos a la pesta</w:t>
      </w:r>
      <w:r>
        <w:t>ña</w:t>
      </w:r>
      <w:r w:rsidRPr="004F3328">
        <w:t xml:space="preserve"> “</w:t>
      </w:r>
      <w:proofErr w:type="spellStart"/>
      <w:r w:rsidRPr="004F3328">
        <w:t>KiBRA</w:t>
      </w:r>
      <w:proofErr w:type="spellEnd"/>
      <w:r w:rsidRPr="004F3328">
        <w:t>”</w:t>
      </w:r>
      <w:r>
        <w:t xml:space="preserve"> en el menú para encender el “</w:t>
      </w:r>
      <w:proofErr w:type="spellStart"/>
      <w:r>
        <w:t>Border</w:t>
      </w:r>
      <w:proofErr w:type="spellEnd"/>
      <w:r>
        <w:t xml:space="preserve"> </w:t>
      </w:r>
      <w:proofErr w:type="spellStart"/>
      <w:r>
        <w:t>Router</w:t>
      </w:r>
      <w:proofErr w:type="spellEnd"/>
      <w:r>
        <w:t xml:space="preserve"> </w:t>
      </w:r>
      <w:proofErr w:type="spellStart"/>
      <w:r>
        <w:t>Engine</w:t>
      </w:r>
      <w:proofErr w:type="spellEnd"/>
      <w:r>
        <w:t>”.</w:t>
      </w:r>
    </w:p>
    <w:p w14:paraId="7C3950A2" w14:textId="77777777" w:rsidR="00F411E4" w:rsidRDefault="00F411E4" w:rsidP="0012358C">
      <w:pPr>
        <w:jc w:val="both"/>
      </w:pPr>
    </w:p>
    <w:p w14:paraId="4CD07DC0" w14:textId="77777777" w:rsidR="00F411E4" w:rsidRDefault="00BD6F9C" w:rsidP="00F411E4">
      <w:pPr>
        <w:keepNext/>
      </w:pPr>
      <w:r>
        <w:rPr>
          <w:noProof/>
        </w:rPr>
        <w:drawing>
          <wp:inline distT="0" distB="0" distL="0" distR="0" wp14:anchorId="77E14E04" wp14:editId="197AEDB6">
            <wp:extent cx="5400040" cy="4389120"/>
            <wp:effectExtent l="0" t="0" r="0"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55"/>
                    <a:stretch>
                      <a:fillRect/>
                    </a:stretch>
                  </pic:blipFill>
                  <pic:spPr>
                    <a:xfrm>
                      <a:off x="0" y="0"/>
                      <a:ext cx="5400040" cy="4389120"/>
                    </a:xfrm>
                    <a:prstGeom prst="rect">
                      <a:avLst/>
                    </a:prstGeom>
                  </pic:spPr>
                </pic:pic>
              </a:graphicData>
            </a:graphic>
          </wp:inline>
        </w:drawing>
      </w:r>
    </w:p>
    <w:p w14:paraId="53502EA2" w14:textId="192C48FB" w:rsidR="00BD6F9C" w:rsidRPr="001E2FD6" w:rsidRDefault="00F411E4" w:rsidP="00F411E4">
      <w:pPr>
        <w:pStyle w:val="TDC3"/>
        <w:jc w:val="center"/>
        <w:rPr>
          <w:rFonts w:eastAsiaTheme="minorHAnsi" w:cstheme="minorBidi"/>
          <w:i/>
          <w:iCs/>
          <w:color w:val="44546A" w:themeColor="text2"/>
          <w:sz w:val="18"/>
          <w:szCs w:val="18"/>
          <w:lang w:eastAsia="en-US"/>
        </w:rPr>
      </w:pPr>
      <w:bookmarkStart w:id="309" w:name="_Toc78302523"/>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17</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Menú </w:t>
      </w:r>
      <w:proofErr w:type="spellStart"/>
      <w:r w:rsidRPr="001E2FD6">
        <w:rPr>
          <w:rFonts w:eastAsiaTheme="minorHAnsi" w:cstheme="minorBidi"/>
          <w:i/>
          <w:iCs/>
          <w:color w:val="44546A" w:themeColor="text2"/>
          <w:sz w:val="18"/>
          <w:szCs w:val="18"/>
          <w:lang w:eastAsia="en-US"/>
        </w:rPr>
        <w:t>KiBRA</w:t>
      </w:r>
      <w:proofErr w:type="spellEnd"/>
      <w:r w:rsidRPr="001E2FD6">
        <w:rPr>
          <w:rFonts w:eastAsiaTheme="minorHAnsi" w:cstheme="minorBidi"/>
          <w:i/>
          <w:iCs/>
          <w:color w:val="44546A" w:themeColor="text2"/>
          <w:sz w:val="18"/>
          <w:szCs w:val="18"/>
          <w:lang w:eastAsia="en-US"/>
        </w:rPr>
        <w:t xml:space="preserve"> - Inicio de </w:t>
      </w:r>
      <w:proofErr w:type="spellStart"/>
      <w:r w:rsidRPr="001E2FD6">
        <w:rPr>
          <w:rFonts w:eastAsiaTheme="minorHAnsi" w:cstheme="minorBidi"/>
          <w:i/>
          <w:iCs/>
          <w:color w:val="44546A" w:themeColor="text2"/>
          <w:sz w:val="18"/>
          <w:szCs w:val="18"/>
          <w:lang w:eastAsia="en-US"/>
        </w:rPr>
        <w:t>Border</w:t>
      </w:r>
      <w:proofErr w:type="spellEnd"/>
      <w:r w:rsidRPr="001E2FD6">
        <w:rPr>
          <w:rFonts w:eastAsiaTheme="minorHAnsi" w:cstheme="minorBidi"/>
          <w:i/>
          <w:iCs/>
          <w:color w:val="44546A" w:themeColor="text2"/>
          <w:sz w:val="18"/>
          <w:szCs w:val="18"/>
          <w:lang w:eastAsia="en-US"/>
        </w:rPr>
        <w:t xml:space="preserve"> </w:t>
      </w:r>
      <w:proofErr w:type="spellStart"/>
      <w:r w:rsidRPr="001E2FD6">
        <w:rPr>
          <w:rFonts w:eastAsiaTheme="minorHAnsi" w:cstheme="minorBidi"/>
          <w:i/>
          <w:iCs/>
          <w:color w:val="44546A" w:themeColor="text2"/>
          <w:sz w:val="18"/>
          <w:szCs w:val="18"/>
          <w:lang w:eastAsia="en-US"/>
        </w:rPr>
        <w:t>Router</w:t>
      </w:r>
      <w:bookmarkEnd w:id="309"/>
      <w:proofErr w:type="spellEnd"/>
    </w:p>
    <w:p w14:paraId="098CA1E7" w14:textId="77777777" w:rsidR="00F411E4" w:rsidRDefault="00F411E4" w:rsidP="00BD6F9C"/>
    <w:p w14:paraId="4619E454" w14:textId="77777777" w:rsidR="00BD6F9C" w:rsidRDefault="00BD6F9C" w:rsidP="0012358C">
      <w:pPr>
        <w:jc w:val="both"/>
      </w:pPr>
      <w:r>
        <w:t xml:space="preserve">Después de </w:t>
      </w:r>
      <w:proofErr w:type="spellStart"/>
      <w:r>
        <w:t>clickear</w:t>
      </w:r>
      <w:proofErr w:type="spellEnd"/>
      <w:r>
        <w:t xml:space="preserve"> en el botón de </w:t>
      </w:r>
      <w:proofErr w:type="spellStart"/>
      <w:r>
        <w:t>Start</w:t>
      </w:r>
      <w:proofErr w:type="spellEnd"/>
      <w:r>
        <w:t xml:space="preserve">, el </w:t>
      </w:r>
      <w:proofErr w:type="spellStart"/>
      <w:r>
        <w:t>Border</w:t>
      </w:r>
      <w:proofErr w:type="spellEnd"/>
      <w:r>
        <w:t xml:space="preserve"> </w:t>
      </w:r>
      <w:proofErr w:type="spellStart"/>
      <w:r>
        <w:t>Router</w:t>
      </w:r>
      <w:proofErr w:type="spellEnd"/>
      <w:r>
        <w:t xml:space="preserve"> se unirá a la red seleccionada o formará una nueva, según los ajustes configurados por el administrador.</w:t>
      </w:r>
    </w:p>
    <w:p w14:paraId="7D314EB7" w14:textId="77777777" w:rsidR="00F411E4" w:rsidRDefault="00BD6F9C" w:rsidP="00F411E4">
      <w:pPr>
        <w:keepNext/>
        <w:jc w:val="both"/>
      </w:pPr>
      <w:r>
        <w:rPr>
          <w:noProof/>
        </w:rPr>
        <w:lastRenderedPageBreak/>
        <w:drawing>
          <wp:inline distT="0" distB="0" distL="0" distR="0" wp14:anchorId="1BFE1525" wp14:editId="7D7DDE7D">
            <wp:extent cx="5400040" cy="4645660"/>
            <wp:effectExtent l="0" t="0" r="0" b="2540"/>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pic:nvPicPr>
                  <pic:blipFill>
                    <a:blip r:embed="rId56"/>
                    <a:stretch>
                      <a:fillRect/>
                    </a:stretch>
                  </pic:blipFill>
                  <pic:spPr>
                    <a:xfrm>
                      <a:off x="0" y="0"/>
                      <a:ext cx="5400040" cy="4645660"/>
                    </a:xfrm>
                    <a:prstGeom prst="rect">
                      <a:avLst/>
                    </a:prstGeom>
                  </pic:spPr>
                </pic:pic>
              </a:graphicData>
            </a:graphic>
          </wp:inline>
        </w:drawing>
      </w:r>
    </w:p>
    <w:p w14:paraId="6A593E6F" w14:textId="12F18906" w:rsidR="00BD6F9C" w:rsidRPr="001E2FD6" w:rsidRDefault="00F411E4" w:rsidP="00F411E4">
      <w:pPr>
        <w:pStyle w:val="TDC3"/>
        <w:jc w:val="center"/>
        <w:rPr>
          <w:rFonts w:eastAsiaTheme="minorHAnsi" w:cstheme="minorBidi"/>
          <w:i/>
          <w:iCs/>
          <w:color w:val="44546A" w:themeColor="text2"/>
          <w:sz w:val="18"/>
          <w:szCs w:val="18"/>
          <w:lang w:eastAsia="en-US"/>
        </w:rPr>
      </w:pPr>
      <w:bookmarkStart w:id="310" w:name="_Toc78302524"/>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val="en-US"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val="en-US" w:eastAsia="en-US"/>
        </w:rPr>
        <w:fldChar w:fldCharType="separate"/>
      </w:r>
      <w:r w:rsidR="006E5AFC">
        <w:rPr>
          <w:rFonts w:eastAsiaTheme="minorHAnsi" w:cstheme="minorBidi"/>
          <w:i/>
          <w:iCs/>
          <w:noProof/>
          <w:color w:val="44546A" w:themeColor="text2"/>
          <w:sz w:val="18"/>
          <w:szCs w:val="18"/>
          <w:lang w:eastAsia="en-US"/>
        </w:rPr>
        <w:t>18</w:t>
      </w:r>
      <w:r w:rsidR="007537F4" w:rsidRPr="001E2FD6">
        <w:rPr>
          <w:rFonts w:eastAsiaTheme="minorHAnsi" w:cstheme="minorBidi"/>
          <w:i/>
          <w:iCs/>
          <w:color w:val="44546A" w:themeColor="text2"/>
          <w:sz w:val="18"/>
          <w:szCs w:val="18"/>
          <w:lang w:val="en-US" w:eastAsia="en-US"/>
        </w:rPr>
        <w:fldChar w:fldCharType="end"/>
      </w:r>
      <w:r w:rsidRPr="001E2FD6">
        <w:rPr>
          <w:rFonts w:eastAsiaTheme="minorHAnsi" w:cstheme="minorBidi"/>
          <w:i/>
          <w:iCs/>
          <w:color w:val="44546A" w:themeColor="text2"/>
          <w:sz w:val="18"/>
          <w:szCs w:val="18"/>
          <w:lang w:eastAsia="en-US"/>
        </w:rPr>
        <w:t xml:space="preserve"> Menú de </w:t>
      </w:r>
      <w:proofErr w:type="spellStart"/>
      <w:r w:rsidRPr="001E2FD6">
        <w:rPr>
          <w:rFonts w:eastAsiaTheme="minorHAnsi" w:cstheme="minorBidi"/>
          <w:i/>
          <w:iCs/>
          <w:color w:val="44546A" w:themeColor="text2"/>
          <w:sz w:val="18"/>
          <w:szCs w:val="18"/>
          <w:lang w:eastAsia="en-US"/>
        </w:rPr>
        <w:t>KiBRA</w:t>
      </w:r>
      <w:proofErr w:type="spellEnd"/>
      <w:r w:rsidRPr="001E2FD6">
        <w:rPr>
          <w:rFonts w:eastAsiaTheme="minorHAnsi" w:cstheme="minorBidi"/>
          <w:i/>
          <w:iCs/>
          <w:color w:val="44546A" w:themeColor="text2"/>
          <w:sz w:val="18"/>
          <w:szCs w:val="18"/>
          <w:lang w:eastAsia="en-US"/>
        </w:rPr>
        <w:t xml:space="preserve"> - </w:t>
      </w:r>
      <w:proofErr w:type="spellStart"/>
      <w:r w:rsidRPr="001E2FD6">
        <w:rPr>
          <w:rFonts w:eastAsiaTheme="minorHAnsi" w:cstheme="minorBidi"/>
          <w:i/>
          <w:iCs/>
          <w:color w:val="44546A" w:themeColor="text2"/>
          <w:sz w:val="18"/>
          <w:szCs w:val="18"/>
          <w:lang w:eastAsia="en-US"/>
        </w:rPr>
        <w:t>Border</w:t>
      </w:r>
      <w:proofErr w:type="spellEnd"/>
      <w:r w:rsidRPr="001E2FD6">
        <w:rPr>
          <w:rFonts w:eastAsiaTheme="minorHAnsi" w:cstheme="minorBidi"/>
          <w:i/>
          <w:iCs/>
          <w:color w:val="44546A" w:themeColor="text2"/>
          <w:sz w:val="18"/>
          <w:szCs w:val="18"/>
          <w:lang w:eastAsia="en-US"/>
        </w:rPr>
        <w:t xml:space="preserve"> </w:t>
      </w:r>
      <w:proofErr w:type="spellStart"/>
      <w:r w:rsidRPr="001E2FD6">
        <w:rPr>
          <w:rFonts w:eastAsiaTheme="minorHAnsi" w:cstheme="minorBidi"/>
          <w:i/>
          <w:iCs/>
          <w:color w:val="44546A" w:themeColor="text2"/>
          <w:sz w:val="18"/>
          <w:szCs w:val="18"/>
          <w:lang w:eastAsia="en-US"/>
        </w:rPr>
        <w:t>Router</w:t>
      </w:r>
      <w:proofErr w:type="spellEnd"/>
      <w:r w:rsidRPr="001E2FD6">
        <w:rPr>
          <w:rFonts w:eastAsiaTheme="minorHAnsi" w:cstheme="minorBidi"/>
          <w:i/>
          <w:iCs/>
          <w:color w:val="44546A" w:themeColor="text2"/>
          <w:sz w:val="18"/>
          <w:szCs w:val="18"/>
          <w:lang w:eastAsia="en-US"/>
        </w:rPr>
        <w:t xml:space="preserve"> Iniciado</w:t>
      </w:r>
      <w:bookmarkEnd w:id="310"/>
    </w:p>
    <w:p w14:paraId="7CBD12F2" w14:textId="77777777" w:rsidR="00BD6F9C" w:rsidRDefault="00BD6F9C" w:rsidP="00BD6F9C">
      <w:pPr>
        <w:jc w:val="both"/>
      </w:pPr>
    </w:p>
    <w:p w14:paraId="7C8CB9F5" w14:textId="77777777" w:rsidR="00BD6F9C" w:rsidRDefault="00BD6F9C" w:rsidP="0012358C">
      <w:pPr>
        <w:jc w:val="both"/>
      </w:pPr>
      <w:r>
        <w:t>Si volvemos al submenú de “</w:t>
      </w:r>
      <w:proofErr w:type="spellStart"/>
      <w:r>
        <w:t>Settings</w:t>
      </w:r>
      <w:proofErr w:type="spellEnd"/>
      <w:r>
        <w:t>” (Ajustes), es posible ver el resto de parámetros de la configuración de la red Thread que han sido configurados, ya sea por el administrador o automáticamente en el arranque.</w:t>
      </w:r>
    </w:p>
    <w:p w14:paraId="26051DB4" w14:textId="77777777" w:rsidR="00F411E4" w:rsidRDefault="00BD6F9C" w:rsidP="00F411E4">
      <w:pPr>
        <w:keepNext/>
        <w:jc w:val="both"/>
      </w:pPr>
      <w:r>
        <w:rPr>
          <w:noProof/>
        </w:rPr>
        <w:lastRenderedPageBreak/>
        <w:drawing>
          <wp:inline distT="0" distB="0" distL="0" distR="0" wp14:anchorId="60CD6E80" wp14:editId="4414FF8A">
            <wp:extent cx="5400040" cy="4658995"/>
            <wp:effectExtent l="0" t="0" r="0" b="8255"/>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a:blip r:embed="rId57"/>
                    <a:stretch>
                      <a:fillRect/>
                    </a:stretch>
                  </pic:blipFill>
                  <pic:spPr>
                    <a:xfrm>
                      <a:off x="0" y="0"/>
                      <a:ext cx="5400040" cy="4658995"/>
                    </a:xfrm>
                    <a:prstGeom prst="rect">
                      <a:avLst/>
                    </a:prstGeom>
                  </pic:spPr>
                </pic:pic>
              </a:graphicData>
            </a:graphic>
          </wp:inline>
        </w:drawing>
      </w:r>
    </w:p>
    <w:p w14:paraId="3DC6E982" w14:textId="3A47A380" w:rsidR="00BD6F9C" w:rsidRPr="007D4513" w:rsidRDefault="00F411E4" w:rsidP="00F411E4">
      <w:pPr>
        <w:pStyle w:val="TDC3"/>
        <w:jc w:val="center"/>
        <w:rPr>
          <w:rFonts w:eastAsiaTheme="minorHAnsi" w:cstheme="minorBidi"/>
          <w:i/>
          <w:iCs/>
          <w:color w:val="44546A" w:themeColor="text2"/>
          <w:sz w:val="18"/>
          <w:szCs w:val="18"/>
          <w:lang w:eastAsia="en-US"/>
        </w:rPr>
      </w:pPr>
      <w:bookmarkStart w:id="311" w:name="_Toc78302525"/>
      <w:r w:rsidRPr="007D4513">
        <w:rPr>
          <w:rFonts w:eastAsiaTheme="minorHAnsi" w:cstheme="minorBidi"/>
          <w:i/>
          <w:iCs/>
          <w:color w:val="44546A" w:themeColor="text2"/>
          <w:sz w:val="18"/>
          <w:szCs w:val="18"/>
          <w:lang w:eastAsia="en-US"/>
        </w:rPr>
        <w:t xml:space="preserve">Ilustración </w:t>
      </w:r>
      <w:r w:rsidRPr="001E2FD6">
        <w:rPr>
          <w:rFonts w:eastAsiaTheme="minorHAnsi" w:cstheme="minorBidi"/>
          <w:i/>
          <w:iCs/>
          <w:color w:val="44546A" w:themeColor="text2"/>
          <w:sz w:val="18"/>
          <w:szCs w:val="18"/>
          <w:lang w:eastAsia="en-US"/>
        </w:rPr>
        <w:fldChar w:fldCharType="begin"/>
      </w:r>
      <w:r w:rsidRPr="007D4513">
        <w:rPr>
          <w:rFonts w:eastAsiaTheme="minorHAnsi" w:cstheme="minorBidi"/>
          <w:i/>
          <w:iCs/>
          <w:color w:val="44546A" w:themeColor="text2"/>
          <w:sz w:val="18"/>
          <w:szCs w:val="18"/>
          <w:lang w:eastAsia="en-US"/>
        </w:rPr>
        <w:instrText xml:space="preserve"> SEQ Ilustración \* ARABIC </w:instrText>
      </w:r>
      <w:r w:rsidRPr="001E2FD6">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19</w:t>
      </w:r>
      <w:r w:rsidRPr="001E2FD6">
        <w:rPr>
          <w:rFonts w:eastAsiaTheme="minorHAnsi" w:cstheme="minorBidi"/>
          <w:i/>
          <w:iCs/>
          <w:color w:val="44546A" w:themeColor="text2"/>
          <w:sz w:val="18"/>
          <w:szCs w:val="18"/>
          <w:lang w:eastAsia="en-US"/>
        </w:rPr>
        <w:fldChar w:fldCharType="end"/>
      </w:r>
      <w:r w:rsidRPr="007D4513">
        <w:rPr>
          <w:rFonts w:eastAsiaTheme="minorHAnsi" w:cstheme="minorBidi"/>
          <w:i/>
          <w:iCs/>
          <w:color w:val="44546A" w:themeColor="text2"/>
          <w:sz w:val="18"/>
          <w:szCs w:val="18"/>
          <w:lang w:eastAsia="en-US"/>
        </w:rPr>
        <w:t xml:space="preserve"> Pestaña </w:t>
      </w:r>
      <w:proofErr w:type="spellStart"/>
      <w:r w:rsidRPr="007D4513">
        <w:rPr>
          <w:rFonts w:eastAsiaTheme="minorHAnsi" w:cstheme="minorBidi"/>
          <w:i/>
          <w:iCs/>
          <w:color w:val="44546A" w:themeColor="text2"/>
          <w:sz w:val="18"/>
          <w:szCs w:val="18"/>
          <w:lang w:eastAsia="en-US"/>
        </w:rPr>
        <w:t>Settings</w:t>
      </w:r>
      <w:proofErr w:type="spellEnd"/>
      <w:r w:rsidRPr="007D4513">
        <w:rPr>
          <w:rFonts w:eastAsiaTheme="minorHAnsi" w:cstheme="minorBidi"/>
          <w:i/>
          <w:iCs/>
          <w:color w:val="44546A" w:themeColor="text2"/>
          <w:sz w:val="18"/>
          <w:szCs w:val="18"/>
          <w:lang w:eastAsia="en-US"/>
        </w:rPr>
        <w:t xml:space="preserve"> - </w:t>
      </w:r>
      <w:proofErr w:type="spellStart"/>
      <w:r w:rsidRPr="007D4513">
        <w:rPr>
          <w:rFonts w:eastAsiaTheme="minorHAnsi" w:cstheme="minorBidi"/>
          <w:i/>
          <w:iCs/>
          <w:color w:val="44546A" w:themeColor="text2"/>
          <w:sz w:val="18"/>
          <w:szCs w:val="18"/>
          <w:lang w:eastAsia="en-US"/>
        </w:rPr>
        <w:t>Export</w:t>
      </w:r>
      <w:proofErr w:type="spellEnd"/>
      <w:r w:rsidRPr="007D4513">
        <w:rPr>
          <w:rFonts w:eastAsiaTheme="minorHAnsi" w:cstheme="minorBidi"/>
          <w:i/>
          <w:iCs/>
          <w:color w:val="44546A" w:themeColor="text2"/>
          <w:sz w:val="18"/>
          <w:szCs w:val="18"/>
          <w:lang w:eastAsia="en-US"/>
        </w:rPr>
        <w:t xml:space="preserve"> </w:t>
      </w:r>
      <w:proofErr w:type="spellStart"/>
      <w:r w:rsidRPr="007D4513">
        <w:rPr>
          <w:rFonts w:eastAsiaTheme="minorHAnsi" w:cstheme="minorBidi"/>
          <w:i/>
          <w:iCs/>
          <w:color w:val="44546A" w:themeColor="text2"/>
          <w:sz w:val="18"/>
          <w:szCs w:val="18"/>
          <w:lang w:eastAsia="en-US"/>
        </w:rPr>
        <w:t>Settings</w:t>
      </w:r>
      <w:bookmarkEnd w:id="311"/>
      <w:proofErr w:type="spellEnd"/>
    </w:p>
    <w:p w14:paraId="12F903A9" w14:textId="77777777" w:rsidR="00BD6F9C" w:rsidRPr="007D4513" w:rsidRDefault="00BD6F9C" w:rsidP="00BD6F9C">
      <w:pPr>
        <w:jc w:val="both"/>
      </w:pPr>
    </w:p>
    <w:p w14:paraId="760E1F4A" w14:textId="139A8AC3" w:rsidR="00BD6F9C" w:rsidRDefault="00BD6F9C" w:rsidP="0012358C">
      <w:pPr>
        <w:jc w:val="both"/>
      </w:pPr>
      <w:r>
        <w:t>En esta pestaña, podemos coger la información necesaria para que otros dispositivos puedan unirse a la misma red. Esto se podrá gracias al botón situado en la esquina inferior derecha llamado “</w:t>
      </w:r>
      <w:proofErr w:type="spellStart"/>
      <w:r>
        <w:t>Export</w:t>
      </w:r>
      <w:proofErr w:type="spellEnd"/>
      <w:r>
        <w:t xml:space="preserve"> </w:t>
      </w:r>
      <w:proofErr w:type="spellStart"/>
      <w:r>
        <w:t>Settings</w:t>
      </w:r>
      <w:proofErr w:type="spellEnd"/>
      <w:r>
        <w:t>”, el cu</w:t>
      </w:r>
      <w:r w:rsidR="00514EED">
        <w:t>a</w:t>
      </w:r>
      <w:r>
        <w:t>l permite copiar la información de “</w:t>
      </w:r>
      <w:proofErr w:type="spellStart"/>
      <w:r>
        <w:t>commissioning</w:t>
      </w:r>
      <w:proofErr w:type="spellEnd"/>
      <w:r>
        <w:t xml:space="preserve">”, requerida para la configuración del nuevo dispositivo e introducirlo en la red, utilizando comandos </w:t>
      </w:r>
      <w:proofErr w:type="spellStart"/>
      <w:r>
        <w:t>KiNOS</w:t>
      </w:r>
      <w:proofErr w:type="spellEnd"/>
      <w:r>
        <w:t>.</w:t>
      </w:r>
    </w:p>
    <w:p w14:paraId="16D3633B" w14:textId="77777777" w:rsidR="00BD6F9C" w:rsidRDefault="00BD6F9C" w:rsidP="00BD6F9C">
      <w:pPr>
        <w:jc w:val="both"/>
      </w:pPr>
    </w:p>
    <w:p w14:paraId="53BC26CD" w14:textId="77777777" w:rsidR="00F411E4" w:rsidRDefault="00BD6F9C" w:rsidP="00F411E4">
      <w:pPr>
        <w:keepNext/>
        <w:jc w:val="both"/>
      </w:pPr>
      <w:r>
        <w:rPr>
          <w:noProof/>
        </w:rPr>
        <w:lastRenderedPageBreak/>
        <w:drawing>
          <wp:inline distT="0" distB="0" distL="0" distR="0" wp14:anchorId="749C1F35" wp14:editId="2466186F">
            <wp:extent cx="5400040" cy="4638675"/>
            <wp:effectExtent l="0" t="0" r="0" b="9525"/>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a:blip r:embed="rId58"/>
                    <a:stretch>
                      <a:fillRect/>
                    </a:stretch>
                  </pic:blipFill>
                  <pic:spPr>
                    <a:xfrm>
                      <a:off x="0" y="0"/>
                      <a:ext cx="5400040" cy="4638675"/>
                    </a:xfrm>
                    <a:prstGeom prst="rect">
                      <a:avLst/>
                    </a:prstGeom>
                  </pic:spPr>
                </pic:pic>
              </a:graphicData>
            </a:graphic>
          </wp:inline>
        </w:drawing>
      </w:r>
    </w:p>
    <w:p w14:paraId="46927FF6" w14:textId="1D36C894" w:rsidR="00BD6F9C" w:rsidRPr="00B77F4E" w:rsidRDefault="00F411E4" w:rsidP="00F411E4">
      <w:pPr>
        <w:pStyle w:val="TDC3"/>
        <w:jc w:val="center"/>
        <w:rPr>
          <w:rFonts w:eastAsiaTheme="minorHAnsi" w:cstheme="minorBidi"/>
          <w:i/>
          <w:iCs/>
          <w:color w:val="44546A" w:themeColor="text2"/>
          <w:sz w:val="18"/>
          <w:szCs w:val="18"/>
          <w:lang w:val="en-US" w:eastAsia="en-US"/>
          <w:rPrChange w:id="312" w:author="GABRIEL NOE MUJICA ROJAS" w:date="2021-09-02T12:06:00Z">
            <w:rPr>
              <w:rFonts w:eastAsiaTheme="minorHAnsi" w:cstheme="minorBidi"/>
              <w:i/>
              <w:iCs/>
              <w:color w:val="44546A" w:themeColor="text2"/>
              <w:sz w:val="18"/>
              <w:szCs w:val="18"/>
              <w:lang w:eastAsia="en-US"/>
            </w:rPr>
          </w:rPrChange>
        </w:rPr>
      </w:pPr>
      <w:bookmarkStart w:id="313" w:name="_Toc78302526"/>
      <w:r w:rsidRPr="00B77F4E">
        <w:rPr>
          <w:rFonts w:eastAsiaTheme="minorHAnsi" w:cstheme="minorBidi"/>
          <w:i/>
          <w:iCs/>
          <w:color w:val="44546A" w:themeColor="text2"/>
          <w:sz w:val="18"/>
          <w:szCs w:val="18"/>
          <w:lang w:val="en-US" w:eastAsia="en-US"/>
          <w:rPrChange w:id="314" w:author="GABRIEL NOE MUJICA ROJAS" w:date="2021-09-02T12:06:00Z">
            <w:rPr>
              <w:rFonts w:eastAsiaTheme="minorHAnsi" w:cstheme="minorBidi"/>
              <w:i/>
              <w:iCs/>
              <w:color w:val="44546A" w:themeColor="text2"/>
              <w:sz w:val="18"/>
              <w:szCs w:val="18"/>
              <w:lang w:eastAsia="en-US"/>
            </w:rPr>
          </w:rPrChange>
        </w:rPr>
        <w:t xml:space="preserve">Ilustración </w:t>
      </w:r>
      <w:r w:rsidRPr="001E2FD6">
        <w:rPr>
          <w:rFonts w:eastAsiaTheme="minorHAnsi" w:cstheme="minorBidi"/>
          <w:i/>
          <w:iCs/>
          <w:color w:val="44546A" w:themeColor="text2"/>
          <w:sz w:val="18"/>
          <w:szCs w:val="18"/>
          <w:lang w:eastAsia="en-US"/>
        </w:rPr>
        <w:fldChar w:fldCharType="begin"/>
      </w:r>
      <w:r w:rsidRPr="00B77F4E">
        <w:rPr>
          <w:rFonts w:eastAsiaTheme="minorHAnsi" w:cstheme="minorBidi"/>
          <w:i/>
          <w:iCs/>
          <w:color w:val="44546A" w:themeColor="text2"/>
          <w:sz w:val="18"/>
          <w:szCs w:val="18"/>
          <w:lang w:val="en-US" w:eastAsia="en-US"/>
          <w:rPrChange w:id="315" w:author="GABRIEL NOE MUJICA ROJAS" w:date="2021-09-02T12:06:00Z">
            <w:rPr>
              <w:rFonts w:eastAsiaTheme="minorHAnsi" w:cstheme="minorBidi"/>
              <w:i/>
              <w:iCs/>
              <w:color w:val="44546A" w:themeColor="text2"/>
              <w:sz w:val="18"/>
              <w:szCs w:val="18"/>
              <w:lang w:eastAsia="en-US"/>
            </w:rPr>
          </w:rPrChange>
        </w:rPr>
        <w:instrText xml:space="preserve"> SEQ Ilustración \* ARABIC </w:instrText>
      </w:r>
      <w:r w:rsidRPr="001E2FD6">
        <w:rPr>
          <w:rFonts w:eastAsiaTheme="minorHAnsi" w:cstheme="minorBidi"/>
          <w:i/>
          <w:iCs/>
          <w:color w:val="44546A" w:themeColor="text2"/>
          <w:sz w:val="18"/>
          <w:szCs w:val="18"/>
          <w:lang w:eastAsia="en-US"/>
        </w:rPr>
        <w:fldChar w:fldCharType="separate"/>
      </w:r>
      <w:r w:rsidR="006E5AFC" w:rsidRPr="00B77F4E">
        <w:rPr>
          <w:rFonts w:eastAsiaTheme="minorHAnsi" w:cstheme="minorBidi"/>
          <w:i/>
          <w:iCs/>
          <w:noProof/>
          <w:color w:val="44546A" w:themeColor="text2"/>
          <w:sz w:val="18"/>
          <w:szCs w:val="18"/>
          <w:lang w:val="en-US" w:eastAsia="en-US"/>
          <w:rPrChange w:id="316" w:author="GABRIEL NOE MUJICA ROJAS" w:date="2021-09-02T12:06:00Z">
            <w:rPr>
              <w:rFonts w:eastAsiaTheme="minorHAnsi" w:cstheme="minorBidi"/>
              <w:i/>
              <w:iCs/>
              <w:noProof/>
              <w:color w:val="44546A" w:themeColor="text2"/>
              <w:sz w:val="18"/>
              <w:szCs w:val="18"/>
              <w:lang w:eastAsia="en-US"/>
            </w:rPr>
          </w:rPrChange>
        </w:rPr>
        <w:t>20</w:t>
      </w:r>
      <w:r w:rsidRPr="001E2FD6">
        <w:rPr>
          <w:rFonts w:eastAsiaTheme="minorHAnsi" w:cstheme="minorBidi"/>
          <w:i/>
          <w:iCs/>
          <w:color w:val="44546A" w:themeColor="text2"/>
          <w:sz w:val="18"/>
          <w:szCs w:val="18"/>
          <w:lang w:eastAsia="en-US"/>
        </w:rPr>
        <w:fldChar w:fldCharType="end"/>
      </w:r>
      <w:r w:rsidRPr="00B77F4E">
        <w:rPr>
          <w:rFonts w:eastAsiaTheme="minorHAnsi" w:cstheme="minorBidi"/>
          <w:i/>
          <w:iCs/>
          <w:color w:val="44546A" w:themeColor="text2"/>
          <w:sz w:val="18"/>
          <w:szCs w:val="18"/>
          <w:lang w:val="en-US" w:eastAsia="en-US"/>
          <w:rPrChange w:id="317" w:author="GABRIEL NOE MUJICA ROJAS" w:date="2021-09-02T12:06:00Z">
            <w:rPr>
              <w:rFonts w:eastAsiaTheme="minorHAnsi" w:cstheme="minorBidi"/>
              <w:i/>
              <w:iCs/>
              <w:color w:val="44546A" w:themeColor="text2"/>
              <w:sz w:val="18"/>
              <w:szCs w:val="18"/>
              <w:lang w:eastAsia="en-US"/>
            </w:rPr>
          </w:rPrChange>
        </w:rPr>
        <w:t xml:space="preserve"> Ventana Export Commissioning Information</w:t>
      </w:r>
      <w:bookmarkEnd w:id="313"/>
    </w:p>
    <w:p w14:paraId="7D43DCAD" w14:textId="77777777" w:rsidR="00BD6F9C" w:rsidRPr="00F411E4" w:rsidRDefault="00BD6F9C" w:rsidP="00BD6F9C">
      <w:pPr>
        <w:jc w:val="both"/>
        <w:rPr>
          <w:lang w:val="en-US"/>
        </w:rPr>
      </w:pPr>
    </w:p>
    <w:p w14:paraId="2F75D0A9" w14:textId="77777777" w:rsidR="00BD6F9C" w:rsidRPr="00F411E4" w:rsidRDefault="00BD6F9C" w:rsidP="00BD6F9C">
      <w:pPr>
        <w:rPr>
          <w:lang w:val="en-US"/>
        </w:rPr>
      </w:pPr>
      <w:r w:rsidRPr="00F411E4">
        <w:rPr>
          <w:lang w:val="en-US"/>
        </w:rPr>
        <w:br w:type="page"/>
      </w:r>
    </w:p>
    <w:p w14:paraId="55D2A7F4" w14:textId="61A82737" w:rsidR="00BD6F9C" w:rsidRDefault="00BD6F9C" w:rsidP="00321DC3">
      <w:pPr>
        <w:pStyle w:val="Ttulo5"/>
        <w:numPr>
          <w:ilvl w:val="4"/>
          <w:numId w:val="1"/>
        </w:numPr>
      </w:pPr>
      <w:bookmarkStart w:id="318" w:name="_Toc78302448"/>
      <w:r>
        <w:lastRenderedPageBreak/>
        <w:t>Servicios</w:t>
      </w:r>
      <w:bookmarkEnd w:id="318"/>
    </w:p>
    <w:p w14:paraId="0D821D33" w14:textId="77777777" w:rsidR="00BD6F9C" w:rsidRDefault="00BD6F9C" w:rsidP="00BD6F9C"/>
    <w:p w14:paraId="53A6F409" w14:textId="71AD6785" w:rsidR="00BD6F9C" w:rsidRDefault="00BD6F9C" w:rsidP="0012358C">
      <w:pPr>
        <w:jc w:val="both"/>
      </w:pPr>
      <w:r>
        <w:t xml:space="preserve">El administrador de la red podrá ver </w:t>
      </w:r>
      <w:proofErr w:type="spellStart"/>
      <w:r>
        <w:t>que</w:t>
      </w:r>
      <w:proofErr w:type="spellEnd"/>
      <w:r>
        <w:t xml:space="preserve"> servicios están siendo provistos por el </w:t>
      </w:r>
      <w:proofErr w:type="spellStart"/>
      <w:r>
        <w:t>Border</w:t>
      </w:r>
      <w:proofErr w:type="spellEnd"/>
      <w:r>
        <w:t xml:space="preserve"> </w:t>
      </w:r>
      <w:proofErr w:type="spellStart"/>
      <w:r>
        <w:t>Router</w:t>
      </w:r>
      <w:proofErr w:type="spellEnd"/>
      <w:r>
        <w:t xml:space="preserve"> en cada momento y su estado en el submenú “</w:t>
      </w:r>
      <w:proofErr w:type="spellStart"/>
      <w:r>
        <w:t>Services</w:t>
      </w:r>
      <w:proofErr w:type="spellEnd"/>
      <w:r>
        <w:t>” por debajo del menú “</w:t>
      </w:r>
      <w:proofErr w:type="spellStart"/>
      <w:r>
        <w:t>KiBRA</w:t>
      </w:r>
      <w:proofErr w:type="spellEnd"/>
      <w:r>
        <w:t xml:space="preserve">”. Hay cuatro posibles servicios que el </w:t>
      </w:r>
      <w:proofErr w:type="spellStart"/>
      <w:r>
        <w:t>Border</w:t>
      </w:r>
      <w:proofErr w:type="spellEnd"/>
      <w:r>
        <w:t xml:space="preserve"> </w:t>
      </w:r>
      <w:proofErr w:type="spellStart"/>
      <w:r>
        <w:t>Router</w:t>
      </w:r>
      <w:proofErr w:type="spellEnd"/>
      <w:r>
        <w:t xml:space="preserve"> es capaz de proveer.</w:t>
      </w:r>
    </w:p>
    <w:p w14:paraId="24693D6C" w14:textId="77777777" w:rsidR="0012358C" w:rsidRDefault="0012358C" w:rsidP="0012358C">
      <w:pPr>
        <w:jc w:val="both"/>
      </w:pPr>
    </w:p>
    <w:p w14:paraId="46ECD430" w14:textId="7F20C529" w:rsidR="00BD6F9C" w:rsidRDefault="00BD6F9C" w:rsidP="00321DC3">
      <w:pPr>
        <w:pStyle w:val="Ttulo6"/>
        <w:numPr>
          <w:ilvl w:val="5"/>
          <w:numId w:val="1"/>
        </w:numPr>
      </w:pPr>
      <w:r>
        <w:t xml:space="preserve">Servidor </w:t>
      </w:r>
      <w:proofErr w:type="spellStart"/>
      <w:r>
        <w:t>Backbone</w:t>
      </w:r>
      <w:proofErr w:type="spellEnd"/>
      <w:r>
        <w:t xml:space="preserve"> </w:t>
      </w:r>
      <w:proofErr w:type="spellStart"/>
      <w:r>
        <w:t>Router</w:t>
      </w:r>
      <w:proofErr w:type="spellEnd"/>
    </w:p>
    <w:p w14:paraId="069503E4" w14:textId="77777777" w:rsidR="00BD6F9C" w:rsidRDefault="00BD6F9C" w:rsidP="00BD6F9C"/>
    <w:p w14:paraId="1DC2FC20" w14:textId="77777777" w:rsidR="00BD6F9C" w:rsidRDefault="00BD6F9C" w:rsidP="0012358C">
      <w:pPr>
        <w:jc w:val="both"/>
      </w:pPr>
      <w:r>
        <w:t>Cuando la opción “</w:t>
      </w:r>
      <w:proofErr w:type="spellStart"/>
      <w:r>
        <w:t>Backbone</w:t>
      </w:r>
      <w:proofErr w:type="spellEnd"/>
      <w:r>
        <w:t xml:space="preserve"> </w:t>
      </w:r>
      <w:proofErr w:type="spellStart"/>
      <w:r>
        <w:t>Router</w:t>
      </w:r>
      <w:proofErr w:type="spellEnd"/>
      <w:r>
        <w:t xml:space="preserve"> Server”  esté habilitada  en el menú de “</w:t>
      </w:r>
      <w:proofErr w:type="spellStart"/>
      <w:r>
        <w:t>Settings</w:t>
      </w:r>
      <w:proofErr w:type="spellEnd"/>
      <w:r>
        <w:t>”, los datos relacionados aparecerán en esta página.</w:t>
      </w:r>
    </w:p>
    <w:p w14:paraId="5C4F173D" w14:textId="77777777" w:rsidR="00BD6F9C" w:rsidRDefault="00BD6F9C" w:rsidP="00BD6F9C"/>
    <w:p w14:paraId="1FC7F929" w14:textId="77777777" w:rsidR="00F411E4" w:rsidRDefault="00BD6F9C" w:rsidP="00F411E4">
      <w:pPr>
        <w:keepNext/>
      </w:pPr>
      <w:r>
        <w:rPr>
          <w:noProof/>
        </w:rPr>
        <w:drawing>
          <wp:inline distT="0" distB="0" distL="0" distR="0" wp14:anchorId="7BC42E9D" wp14:editId="303D4A80">
            <wp:extent cx="5400040" cy="4636135"/>
            <wp:effectExtent l="0" t="0" r="0" b="0"/>
            <wp:docPr id="18" name="Imagen 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10;&#10;Descripción generada automáticamente"/>
                    <pic:cNvPicPr/>
                  </pic:nvPicPr>
                  <pic:blipFill>
                    <a:blip r:embed="rId59"/>
                    <a:stretch>
                      <a:fillRect/>
                    </a:stretch>
                  </pic:blipFill>
                  <pic:spPr>
                    <a:xfrm>
                      <a:off x="0" y="0"/>
                      <a:ext cx="5400040" cy="4636135"/>
                    </a:xfrm>
                    <a:prstGeom prst="rect">
                      <a:avLst/>
                    </a:prstGeom>
                  </pic:spPr>
                </pic:pic>
              </a:graphicData>
            </a:graphic>
          </wp:inline>
        </w:drawing>
      </w:r>
    </w:p>
    <w:p w14:paraId="613B612A" w14:textId="060F308B" w:rsidR="00BD6F9C" w:rsidRPr="001E2FD6" w:rsidRDefault="00F411E4" w:rsidP="00F411E4">
      <w:pPr>
        <w:pStyle w:val="TDC3"/>
        <w:jc w:val="center"/>
        <w:rPr>
          <w:rFonts w:eastAsiaTheme="minorHAnsi" w:cstheme="minorBidi"/>
          <w:i/>
          <w:iCs/>
          <w:color w:val="44546A" w:themeColor="text2"/>
          <w:sz w:val="18"/>
          <w:szCs w:val="18"/>
          <w:lang w:eastAsia="en-US"/>
        </w:rPr>
      </w:pPr>
      <w:bookmarkStart w:id="319" w:name="_Toc78302527"/>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21</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Servidor </w:t>
      </w:r>
      <w:proofErr w:type="spellStart"/>
      <w:r w:rsidRPr="001E2FD6">
        <w:rPr>
          <w:rFonts w:eastAsiaTheme="minorHAnsi" w:cstheme="minorBidi"/>
          <w:i/>
          <w:iCs/>
          <w:color w:val="44546A" w:themeColor="text2"/>
          <w:sz w:val="18"/>
          <w:szCs w:val="18"/>
          <w:lang w:eastAsia="en-US"/>
        </w:rPr>
        <w:t>Backbone</w:t>
      </w:r>
      <w:proofErr w:type="spellEnd"/>
      <w:r w:rsidRPr="001E2FD6">
        <w:rPr>
          <w:rFonts w:eastAsiaTheme="minorHAnsi" w:cstheme="minorBidi"/>
          <w:i/>
          <w:iCs/>
          <w:color w:val="44546A" w:themeColor="text2"/>
          <w:sz w:val="18"/>
          <w:szCs w:val="18"/>
          <w:lang w:eastAsia="en-US"/>
        </w:rPr>
        <w:t xml:space="preserve"> </w:t>
      </w:r>
      <w:proofErr w:type="spellStart"/>
      <w:r w:rsidRPr="001E2FD6">
        <w:rPr>
          <w:rFonts w:eastAsiaTheme="minorHAnsi" w:cstheme="minorBidi"/>
          <w:i/>
          <w:iCs/>
          <w:color w:val="44546A" w:themeColor="text2"/>
          <w:sz w:val="18"/>
          <w:szCs w:val="18"/>
          <w:lang w:eastAsia="en-US"/>
        </w:rPr>
        <w:t>Router</w:t>
      </w:r>
      <w:bookmarkEnd w:id="319"/>
      <w:proofErr w:type="spellEnd"/>
    </w:p>
    <w:p w14:paraId="4833D6CE" w14:textId="0381206F" w:rsidR="001E2FD6" w:rsidRDefault="001E2FD6">
      <w:r>
        <w:br w:type="page"/>
      </w:r>
    </w:p>
    <w:p w14:paraId="19F21B07" w14:textId="1A0BB723" w:rsidR="00BD6F9C" w:rsidRDefault="00BD6F9C" w:rsidP="00321DC3">
      <w:pPr>
        <w:pStyle w:val="Ttulo6"/>
        <w:numPr>
          <w:ilvl w:val="5"/>
          <w:numId w:val="1"/>
        </w:numPr>
      </w:pPr>
      <w:r>
        <w:lastRenderedPageBreak/>
        <w:t>DHCP</w:t>
      </w:r>
    </w:p>
    <w:p w14:paraId="78039562" w14:textId="77777777" w:rsidR="00BD6F9C" w:rsidRDefault="00BD6F9C" w:rsidP="0012358C">
      <w:pPr>
        <w:jc w:val="both"/>
      </w:pPr>
    </w:p>
    <w:p w14:paraId="3C86D97F" w14:textId="77777777" w:rsidR="00BD6F9C" w:rsidRDefault="00BD6F9C" w:rsidP="0012358C">
      <w:pPr>
        <w:jc w:val="both"/>
      </w:pPr>
      <w:r>
        <w:t>Si la opción DHCP se activa al configurar el prefijo de red, la siguiente página mostrará una lista de los nodos que han adquirido una dirección IPv6 vía DHCP y cuál es.</w:t>
      </w:r>
    </w:p>
    <w:p w14:paraId="1C52B195" w14:textId="77777777" w:rsidR="00BD6F9C" w:rsidRDefault="00BD6F9C" w:rsidP="00BD6F9C">
      <w:pPr>
        <w:jc w:val="both"/>
      </w:pPr>
    </w:p>
    <w:p w14:paraId="793D6419" w14:textId="77777777" w:rsidR="00F411E4" w:rsidRDefault="00BD6F9C" w:rsidP="00F411E4">
      <w:pPr>
        <w:keepNext/>
        <w:jc w:val="both"/>
      </w:pPr>
      <w:r>
        <w:rPr>
          <w:noProof/>
        </w:rPr>
        <w:drawing>
          <wp:inline distT="0" distB="0" distL="0" distR="0" wp14:anchorId="3A5FE7F1" wp14:editId="0C51E16B">
            <wp:extent cx="5400040" cy="4668520"/>
            <wp:effectExtent l="0" t="0" r="0" b="0"/>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60"/>
                    <a:stretch>
                      <a:fillRect/>
                    </a:stretch>
                  </pic:blipFill>
                  <pic:spPr>
                    <a:xfrm>
                      <a:off x="0" y="0"/>
                      <a:ext cx="5400040" cy="4668520"/>
                    </a:xfrm>
                    <a:prstGeom prst="rect">
                      <a:avLst/>
                    </a:prstGeom>
                  </pic:spPr>
                </pic:pic>
              </a:graphicData>
            </a:graphic>
          </wp:inline>
        </w:drawing>
      </w:r>
    </w:p>
    <w:p w14:paraId="2B736FCE" w14:textId="053495CF" w:rsidR="00BD6F9C" w:rsidRPr="001E2FD6" w:rsidRDefault="00F411E4" w:rsidP="00F411E4">
      <w:pPr>
        <w:pStyle w:val="TDC3"/>
        <w:jc w:val="center"/>
        <w:rPr>
          <w:rFonts w:eastAsiaTheme="minorHAnsi" w:cstheme="minorBidi"/>
          <w:i/>
          <w:iCs/>
          <w:color w:val="44546A" w:themeColor="text2"/>
          <w:sz w:val="18"/>
          <w:szCs w:val="18"/>
          <w:lang w:eastAsia="en-US"/>
        </w:rPr>
      </w:pPr>
      <w:bookmarkStart w:id="320" w:name="_Toc78302528"/>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22</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Servicio DHCP</w:t>
      </w:r>
      <w:bookmarkEnd w:id="320"/>
    </w:p>
    <w:p w14:paraId="0695010A" w14:textId="77777777" w:rsidR="00BD6F9C" w:rsidRDefault="00BD6F9C" w:rsidP="00BD6F9C">
      <w:r>
        <w:br w:type="page"/>
      </w:r>
    </w:p>
    <w:p w14:paraId="1D558FE3" w14:textId="34BE711A" w:rsidR="00BD6F9C" w:rsidRDefault="00BD6F9C" w:rsidP="00321DC3">
      <w:pPr>
        <w:pStyle w:val="Ttulo6"/>
        <w:numPr>
          <w:ilvl w:val="5"/>
          <w:numId w:val="1"/>
        </w:numPr>
      </w:pPr>
      <w:r>
        <w:lastRenderedPageBreak/>
        <w:t>NAT64</w:t>
      </w:r>
    </w:p>
    <w:p w14:paraId="767DB43B" w14:textId="77777777" w:rsidR="00BD6F9C" w:rsidRDefault="00BD6F9C" w:rsidP="00BD6F9C"/>
    <w:p w14:paraId="4F782130" w14:textId="77777777" w:rsidR="00BD6F9C" w:rsidRDefault="00BD6F9C" w:rsidP="00E02D1B">
      <w:r>
        <w:t xml:space="preserve">Siempre que haya una dirección IPv4 configurada en la interfaz externa, esta será usada para realizar una función de NAT64 en el </w:t>
      </w:r>
      <w:proofErr w:type="spellStart"/>
      <w:r>
        <w:t>Border</w:t>
      </w:r>
      <w:proofErr w:type="spellEnd"/>
      <w:r>
        <w:t xml:space="preserve"> </w:t>
      </w:r>
      <w:proofErr w:type="spellStart"/>
      <w:r>
        <w:t>Router</w:t>
      </w:r>
      <w:proofErr w:type="spellEnd"/>
      <w:r>
        <w:t>. La tabla de la sesión NAT se mostrará en esta pestaña.</w:t>
      </w:r>
    </w:p>
    <w:p w14:paraId="4E9DFBB0" w14:textId="77777777" w:rsidR="00BD6F9C" w:rsidRDefault="00BD6F9C" w:rsidP="00BD6F9C">
      <w:pPr>
        <w:jc w:val="both"/>
      </w:pPr>
    </w:p>
    <w:p w14:paraId="703CA93E" w14:textId="77777777" w:rsidR="00F411E4" w:rsidRDefault="00BD6F9C" w:rsidP="00F411E4">
      <w:pPr>
        <w:keepNext/>
        <w:jc w:val="both"/>
      </w:pPr>
      <w:r>
        <w:rPr>
          <w:noProof/>
        </w:rPr>
        <w:drawing>
          <wp:inline distT="0" distB="0" distL="0" distR="0" wp14:anchorId="3C4189AF" wp14:editId="394BC0D0">
            <wp:extent cx="5400040" cy="4663440"/>
            <wp:effectExtent l="0" t="0" r="0" b="3810"/>
            <wp:docPr id="20"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10;&#10;Descripción generada automáticamente"/>
                    <pic:cNvPicPr/>
                  </pic:nvPicPr>
                  <pic:blipFill>
                    <a:blip r:embed="rId61"/>
                    <a:stretch>
                      <a:fillRect/>
                    </a:stretch>
                  </pic:blipFill>
                  <pic:spPr>
                    <a:xfrm>
                      <a:off x="0" y="0"/>
                      <a:ext cx="5400040" cy="4663440"/>
                    </a:xfrm>
                    <a:prstGeom prst="rect">
                      <a:avLst/>
                    </a:prstGeom>
                  </pic:spPr>
                </pic:pic>
              </a:graphicData>
            </a:graphic>
          </wp:inline>
        </w:drawing>
      </w:r>
    </w:p>
    <w:p w14:paraId="1DCD7332" w14:textId="0E52CEEA" w:rsidR="00BD6F9C" w:rsidRPr="001E2FD6" w:rsidRDefault="00F411E4" w:rsidP="00F411E4">
      <w:pPr>
        <w:pStyle w:val="TDC3"/>
        <w:jc w:val="center"/>
        <w:rPr>
          <w:rFonts w:eastAsiaTheme="minorHAnsi" w:cstheme="minorBidi"/>
          <w:i/>
          <w:iCs/>
          <w:color w:val="44546A" w:themeColor="text2"/>
          <w:sz w:val="18"/>
          <w:szCs w:val="18"/>
          <w:lang w:eastAsia="en-US"/>
        </w:rPr>
      </w:pPr>
      <w:bookmarkStart w:id="321" w:name="_Toc78302529"/>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23</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Servicio NAT64</w:t>
      </w:r>
      <w:bookmarkEnd w:id="321"/>
    </w:p>
    <w:p w14:paraId="6DC8F9FC" w14:textId="77777777" w:rsidR="00BD6F9C" w:rsidRDefault="00BD6F9C" w:rsidP="00BD6F9C">
      <w:pPr>
        <w:jc w:val="both"/>
      </w:pPr>
    </w:p>
    <w:p w14:paraId="522B3AEC" w14:textId="77777777" w:rsidR="00BD6F9C" w:rsidRDefault="00BD6F9C" w:rsidP="00BD6F9C">
      <w:r>
        <w:br w:type="page"/>
      </w:r>
    </w:p>
    <w:p w14:paraId="5F804BAB" w14:textId="76D3308D" w:rsidR="00BD6F9C" w:rsidRDefault="00BD6F9C" w:rsidP="00321DC3">
      <w:pPr>
        <w:pStyle w:val="Ttulo6"/>
        <w:numPr>
          <w:ilvl w:val="5"/>
          <w:numId w:val="1"/>
        </w:numPr>
      </w:pPr>
      <w:proofErr w:type="spellStart"/>
      <w:r>
        <w:lastRenderedPageBreak/>
        <w:t>Commissioner</w:t>
      </w:r>
      <w:proofErr w:type="spellEnd"/>
    </w:p>
    <w:p w14:paraId="57E3DA74" w14:textId="77777777" w:rsidR="00BD6F9C" w:rsidRDefault="00BD6F9C" w:rsidP="00BD6F9C"/>
    <w:p w14:paraId="5B406D3B" w14:textId="77777777" w:rsidR="00BD6F9C" w:rsidRDefault="00BD6F9C" w:rsidP="00E02D1B">
      <w:pPr>
        <w:jc w:val="both"/>
      </w:pPr>
      <w:r>
        <w:t xml:space="preserve">El </w:t>
      </w:r>
      <w:proofErr w:type="spellStart"/>
      <w:r>
        <w:t>Border</w:t>
      </w:r>
      <w:proofErr w:type="spellEnd"/>
      <w:r>
        <w:t xml:space="preserve"> </w:t>
      </w:r>
      <w:proofErr w:type="spellStart"/>
      <w:r>
        <w:t>Router</w:t>
      </w:r>
      <w:proofErr w:type="spellEnd"/>
      <w:r>
        <w:t xml:space="preserve"> puede hacer también de comisario dentro de la red Thread. Una vez esta función está activada, el administrador de la red, puede activar la dirección de datos para permitir que se puedan unir nuevos dispositivos a la red.</w:t>
      </w:r>
    </w:p>
    <w:p w14:paraId="51AB4926" w14:textId="77777777" w:rsidR="00BD6F9C" w:rsidRDefault="00BD6F9C" w:rsidP="00BD6F9C">
      <w:pPr>
        <w:jc w:val="both"/>
      </w:pPr>
    </w:p>
    <w:p w14:paraId="6D166B89" w14:textId="77777777" w:rsidR="00F411E4" w:rsidRDefault="00BD6F9C" w:rsidP="00F411E4">
      <w:pPr>
        <w:keepNext/>
        <w:jc w:val="both"/>
      </w:pPr>
      <w:r>
        <w:rPr>
          <w:noProof/>
        </w:rPr>
        <w:drawing>
          <wp:inline distT="0" distB="0" distL="0" distR="0" wp14:anchorId="2A30B4EB" wp14:editId="29996E8B">
            <wp:extent cx="5400040" cy="4668520"/>
            <wp:effectExtent l="0" t="0" r="0" b="0"/>
            <wp:docPr id="21"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pic:nvPicPr>
                  <pic:blipFill>
                    <a:blip r:embed="rId62"/>
                    <a:stretch>
                      <a:fillRect/>
                    </a:stretch>
                  </pic:blipFill>
                  <pic:spPr>
                    <a:xfrm>
                      <a:off x="0" y="0"/>
                      <a:ext cx="5400040" cy="4668520"/>
                    </a:xfrm>
                    <a:prstGeom prst="rect">
                      <a:avLst/>
                    </a:prstGeom>
                  </pic:spPr>
                </pic:pic>
              </a:graphicData>
            </a:graphic>
          </wp:inline>
        </w:drawing>
      </w:r>
    </w:p>
    <w:p w14:paraId="3322130B" w14:textId="3A458885" w:rsidR="00BD6F9C" w:rsidRPr="001E2FD6" w:rsidRDefault="00F411E4" w:rsidP="00F411E4">
      <w:pPr>
        <w:pStyle w:val="TDC3"/>
        <w:jc w:val="center"/>
        <w:rPr>
          <w:rFonts w:eastAsiaTheme="minorHAnsi" w:cstheme="minorBidi"/>
          <w:i/>
          <w:iCs/>
          <w:color w:val="44546A" w:themeColor="text2"/>
          <w:sz w:val="18"/>
          <w:szCs w:val="18"/>
          <w:lang w:eastAsia="en-US"/>
        </w:rPr>
      </w:pPr>
      <w:bookmarkStart w:id="322" w:name="_Toc78302530"/>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24</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Servicio </w:t>
      </w:r>
      <w:proofErr w:type="spellStart"/>
      <w:r w:rsidRPr="001E2FD6">
        <w:rPr>
          <w:rFonts w:eastAsiaTheme="minorHAnsi" w:cstheme="minorBidi"/>
          <w:i/>
          <w:iCs/>
          <w:color w:val="44546A" w:themeColor="text2"/>
          <w:sz w:val="18"/>
          <w:szCs w:val="18"/>
          <w:lang w:eastAsia="en-US"/>
        </w:rPr>
        <w:t>Commissioner</w:t>
      </w:r>
      <w:bookmarkEnd w:id="322"/>
      <w:proofErr w:type="spellEnd"/>
    </w:p>
    <w:p w14:paraId="39396659" w14:textId="43D57242" w:rsidR="001E2FD6" w:rsidRDefault="001E2FD6">
      <w:r>
        <w:br w:type="page"/>
      </w:r>
    </w:p>
    <w:p w14:paraId="6A182DE9" w14:textId="15C52572" w:rsidR="00BD6F9C" w:rsidRDefault="00BD6F9C" w:rsidP="00321DC3">
      <w:pPr>
        <w:pStyle w:val="Ttulo5"/>
        <w:numPr>
          <w:ilvl w:val="4"/>
          <w:numId w:val="1"/>
        </w:numPr>
      </w:pPr>
      <w:bookmarkStart w:id="323" w:name="_Toc78302449"/>
      <w:r>
        <w:lastRenderedPageBreak/>
        <w:t>Visual Network</w:t>
      </w:r>
      <w:bookmarkEnd w:id="323"/>
    </w:p>
    <w:p w14:paraId="3CA62BB8" w14:textId="77777777" w:rsidR="00BD6F9C" w:rsidRDefault="00BD6F9C" w:rsidP="00BD6F9C"/>
    <w:p w14:paraId="4DE81725" w14:textId="77777777" w:rsidR="00BD6F9C" w:rsidRDefault="00BD6F9C" w:rsidP="00E02D1B">
      <w:pPr>
        <w:jc w:val="both"/>
      </w:pPr>
      <w:r>
        <w:t>El mapa de topología de red es un mapa que permite al administrador de la red ver el Layout físico de los dispositivos conectados. Este mapa con la topología de la red es muy útil para entender cómo se han conectado los dispositivos unos a otros y así entender las mejores técnicas para los problemas.</w:t>
      </w:r>
    </w:p>
    <w:p w14:paraId="4461A37A" w14:textId="77777777" w:rsidR="00F411E4" w:rsidRDefault="00BD6F9C" w:rsidP="00F411E4">
      <w:pPr>
        <w:keepNext/>
        <w:jc w:val="both"/>
      </w:pPr>
      <w:r>
        <w:rPr>
          <w:noProof/>
        </w:rPr>
        <w:drawing>
          <wp:inline distT="0" distB="0" distL="0" distR="0" wp14:anchorId="7E3295CC" wp14:editId="75A9A200">
            <wp:extent cx="5400040" cy="4653280"/>
            <wp:effectExtent l="0" t="0" r="0" b="0"/>
            <wp:docPr id="12" name="Imagen 12"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10;&#10;Descripción generada automáticamente con confianza baja"/>
                    <pic:cNvPicPr/>
                  </pic:nvPicPr>
                  <pic:blipFill>
                    <a:blip r:embed="rId63"/>
                    <a:stretch>
                      <a:fillRect/>
                    </a:stretch>
                  </pic:blipFill>
                  <pic:spPr>
                    <a:xfrm>
                      <a:off x="0" y="0"/>
                      <a:ext cx="5400040" cy="4653280"/>
                    </a:xfrm>
                    <a:prstGeom prst="rect">
                      <a:avLst/>
                    </a:prstGeom>
                  </pic:spPr>
                </pic:pic>
              </a:graphicData>
            </a:graphic>
          </wp:inline>
        </w:drawing>
      </w:r>
    </w:p>
    <w:p w14:paraId="5BCCD675" w14:textId="111D1F6D" w:rsidR="00BD6F9C" w:rsidRPr="001E2FD6" w:rsidRDefault="00F411E4" w:rsidP="00F411E4">
      <w:pPr>
        <w:pStyle w:val="TDC3"/>
        <w:jc w:val="center"/>
        <w:rPr>
          <w:rFonts w:eastAsiaTheme="minorHAnsi" w:cstheme="minorBidi"/>
          <w:i/>
          <w:iCs/>
          <w:color w:val="44546A" w:themeColor="text2"/>
          <w:sz w:val="18"/>
          <w:szCs w:val="18"/>
          <w:lang w:eastAsia="en-US"/>
        </w:rPr>
      </w:pPr>
      <w:bookmarkStart w:id="324" w:name="_Toc78302531"/>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25</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Pestaña Visual Network</w:t>
      </w:r>
      <w:bookmarkEnd w:id="324"/>
    </w:p>
    <w:p w14:paraId="0A7F648F" w14:textId="37A4F574" w:rsidR="001E2FD6" w:rsidRDefault="001E2FD6">
      <w:r>
        <w:br w:type="page"/>
      </w:r>
    </w:p>
    <w:p w14:paraId="6C937BAA" w14:textId="03D81968" w:rsidR="00BD6F9C" w:rsidRDefault="00BD6F9C" w:rsidP="00321DC3">
      <w:pPr>
        <w:pStyle w:val="Ttulo5"/>
        <w:numPr>
          <w:ilvl w:val="4"/>
          <w:numId w:val="1"/>
        </w:numPr>
      </w:pPr>
      <w:bookmarkStart w:id="325" w:name="_Toc78302450"/>
      <w:r>
        <w:lastRenderedPageBreak/>
        <w:t>Logs</w:t>
      </w:r>
      <w:bookmarkEnd w:id="325"/>
    </w:p>
    <w:p w14:paraId="70FC2CDB" w14:textId="77777777" w:rsidR="00BD6F9C" w:rsidRDefault="00BD6F9C" w:rsidP="00BD6F9C"/>
    <w:p w14:paraId="1551B064" w14:textId="0AC8F690" w:rsidR="00BD6F9C" w:rsidRDefault="00BD6F9C" w:rsidP="00E02D1B">
      <w:pPr>
        <w:jc w:val="both"/>
      </w:pPr>
      <w:r>
        <w:t>El administrador puede ver dentro de los logs del sistema en el submenú “Logs” por debajo del menú “</w:t>
      </w:r>
      <w:proofErr w:type="spellStart"/>
      <w:r>
        <w:t>KiBRA</w:t>
      </w:r>
      <w:proofErr w:type="spellEnd"/>
      <w:r>
        <w:t>”. Se permite filtrar logs por nivel de gravedad/severidad y categoría.</w:t>
      </w:r>
    </w:p>
    <w:p w14:paraId="5AA7B872" w14:textId="77777777" w:rsidR="00E02D1B" w:rsidRDefault="00E02D1B" w:rsidP="00E02D1B">
      <w:pPr>
        <w:jc w:val="both"/>
      </w:pPr>
    </w:p>
    <w:p w14:paraId="2F983EE8" w14:textId="77777777" w:rsidR="00F411E4" w:rsidRDefault="00BD6F9C" w:rsidP="00F411E4">
      <w:pPr>
        <w:keepNext/>
      </w:pPr>
      <w:r>
        <w:rPr>
          <w:noProof/>
        </w:rPr>
        <w:drawing>
          <wp:inline distT="0" distB="0" distL="0" distR="0" wp14:anchorId="07B8D39D" wp14:editId="589ADA04">
            <wp:extent cx="5400040" cy="4660265"/>
            <wp:effectExtent l="0" t="0" r="0" b="6985"/>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64"/>
                    <a:stretch>
                      <a:fillRect/>
                    </a:stretch>
                  </pic:blipFill>
                  <pic:spPr>
                    <a:xfrm>
                      <a:off x="0" y="0"/>
                      <a:ext cx="5400040" cy="4660265"/>
                    </a:xfrm>
                    <a:prstGeom prst="rect">
                      <a:avLst/>
                    </a:prstGeom>
                  </pic:spPr>
                </pic:pic>
              </a:graphicData>
            </a:graphic>
          </wp:inline>
        </w:drawing>
      </w:r>
    </w:p>
    <w:p w14:paraId="79E8B647" w14:textId="2F16EABD" w:rsidR="00BD6F9C" w:rsidRPr="001E2FD6" w:rsidRDefault="00F411E4" w:rsidP="00F411E4">
      <w:pPr>
        <w:pStyle w:val="TDC3"/>
        <w:jc w:val="center"/>
        <w:rPr>
          <w:rFonts w:eastAsiaTheme="minorHAnsi" w:cstheme="minorBidi"/>
          <w:i/>
          <w:iCs/>
          <w:color w:val="44546A" w:themeColor="text2"/>
          <w:sz w:val="18"/>
          <w:szCs w:val="18"/>
          <w:lang w:eastAsia="en-US"/>
        </w:rPr>
      </w:pPr>
      <w:bookmarkStart w:id="326" w:name="_Toc78302532"/>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26</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Pestaña Logs</w:t>
      </w:r>
      <w:bookmarkEnd w:id="326"/>
    </w:p>
    <w:p w14:paraId="3D0326B1" w14:textId="34838FCF" w:rsidR="001E2FD6" w:rsidRDefault="001E2FD6">
      <w:r>
        <w:br w:type="page"/>
      </w:r>
    </w:p>
    <w:p w14:paraId="630A9087" w14:textId="76CBEF0D" w:rsidR="00BD6F9C" w:rsidRPr="00321DC3" w:rsidRDefault="00BD6F9C" w:rsidP="00321DC3">
      <w:pPr>
        <w:pStyle w:val="Ttulo4"/>
        <w:numPr>
          <w:ilvl w:val="3"/>
          <w:numId w:val="1"/>
        </w:numPr>
      </w:pPr>
      <w:bookmarkStart w:id="327" w:name="_Toc78302451"/>
      <w:r>
        <w:lastRenderedPageBreak/>
        <w:t>Breve resumen</w:t>
      </w:r>
      <w:bookmarkEnd w:id="327"/>
    </w:p>
    <w:p w14:paraId="275763E9" w14:textId="77777777" w:rsidR="00BD6F9C" w:rsidRDefault="00BD6F9C" w:rsidP="00BD6F9C"/>
    <w:p w14:paraId="5EA0A574" w14:textId="191FB5BF" w:rsidR="00BD6F9C" w:rsidRDefault="00BD6F9C" w:rsidP="00E02D1B">
      <w:pPr>
        <w:jc w:val="both"/>
      </w:pPr>
      <w:r>
        <w:t xml:space="preserve">De cara a tener un mayor conocimiento sobre cómo funciona KTBRN1, a continuación se dará una detallada descripción del sistema, que herramientas hay disponibles y algunos consejos para solucionar problemas. </w:t>
      </w:r>
    </w:p>
    <w:p w14:paraId="708C1762" w14:textId="77777777" w:rsidR="00E02D1B" w:rsidRDefault="00E02D1B" w:rsidP="00E02D1B">
      <w:pPr>
        <w:jc w:val="both"/>
      </w:pPr>
    </w:p>
    <w:p w14:paraId="53F83BBD" w14:textId="5098135E" w:rsidR="00BD6F9C" w:rsidRDefault="00BD6F9C" w:rsidP="00321DC3">
      <w:pPr>
        <w:pStyle w:val="Ttulo5"/>
        <w:numPr>
          <w:ilvl w:val="4"/>
          <w:numId w:val="1"/>
        </w:numPr>
      </w:pPr>
      <w:bookmarkStart w:id="328" w:name="_Toc78302452"/>
      <w:r>
        <w:t>Sistema de ficheros avanzado</w:t>
      </w:r>
      <w:bookmarkEnd w:id="328"/>
    </w:p>
    <w:p w14:paraId="7518B160" w14:textId="77777777" w:rsidR="00BD6F9C" w:rsidRDefault="00BD6F9C" w:rsidP="00BD6F9C"/>
    <w:p w14:paraId="4F59A968" w14:textId="77777777" w:rsidR="00BD6F9C" w:rsidRDefault="00BD6F9C" w:rsidP="00E02D1B">
      <w:pPr>
        <w:jc w:val="both"/>
      </w:pPr>
      <w:r>
        <w:t xml:space="preserve">El dispositivo KTBRN1 es un sistema basado en Linux, el </w:t>
      </w:r>
      <w:proofErr w:type="spellStart"/>
      <w:r>
        <w:t>cuál</w:t>
      </w:r>
      <w:proofErr w:type="spellEnd"/>
      <w:r>
        <w:t xml:space="preserve"> tiene la peculiaridad que su sistema de ficheros está corriendo desde una tarjeta SD. Esto supone un gran desafío a la hora de garantizar la fiabilidad y el rendimiento del sistema.</w:t>
      </w:r>
    </w:p>
    <w:p w14:paraId="3DC4EC99" w14:textId="77777777" w:rsidR="00BD6F9C" w:rsidRDefault="00BD6F9C" w:rsidP="00E02D1B">
      <w:pPr>
        <w:jc w:val="both"/>
      </w:pPr>
      <w:r>
        <w:t>Las tarjetas SD son propensas a dañarse o corromperse, implicando a la perdida de ficheros almacenados y otros datos. Además, tienen una vida útil, tiempo a partir del cual pueden dañarse.</w:t>
      </w:r>
    </w:p>
    <w:p w14:paraId="46B5800D" w14:textId="37010530" w:rsidR="00BD6F9C" w:rsidRDefault="00BD6F9C" w:rsidP="00E02D1B">
      <w:pPr>
        <w:jc w:val="both"/>
      </w:pPr>
      <w:proofErr w:type="spellStart"/>
      <w:r>
        <w:t>Kirale</w:t>
      </w:r>
      <w:proofErr w:type="spellEnd"/>
      <w:r>
        <w:t xml:space="preserve"> Technologies ha diseñado un avanzado sistema de ficheros para superar estos inconvenientes de manera eficaz. Este diseño monta la partición de “solo lectura” y todos los ficheros que son escritos no son realmente escritos en el disco pero permanecen en la RAM. De esta manera el sistema de ficheros no se corromperá porque al reiniciarse vuelve a tener la imagen antigua. Por otro lado, una sincronización software escribirá estos ficheros que deben de permanecer actualizados y reflejar así los cambios después del reinicio.</w:t>
      </w:r>
    </w:p>
    <w:p w14:paraId="3D30D981" w14:textId="77777777" w:rsidR="00E02D1B" w:rsidRDefault="00E02D1B" w:rsidP="00E02D1B">
      <w:pPr>
        <w:jc w:val="both"/>
      </w:pPr>
    </w:p>
    <w:p w14:paraId="3BFE3DBA" w14:textId="128265CA" w:rsidR="00BD6F9C" w:rsidRDefault="00BD6F9C" w:rsidP="00321DC3">
      <w:pPr>
        <w:pStyle w:val="Ttulo5"/>
        <w:numPr>
          <w:ilvl w:val="4"/>
          <w:numId w:val="1"/>
        </w:numPr>
      </w:pPr>
      <w:bookmarkStart w:id="329" w:name="_Toc78302453"/>
      <w:r>
        <w:t>Servicios críticos</w:t>
      </w:r>
      <w:bookmarkEnd w:id="329"/>
    </w:p>
    <w:p w14:paraId="2392DB98" w14:textId="77777777" w:rsidR="00BD6F9C" w:rsidRDefault="00BD6F9C" w:rsidP="00BD6F9C"/>
    <w:p w14:paraId="53FF1396" w14:textId="2FA733DA" w:rsidR="00BD6F9C" w:rsidRDefault="00BD6F9C" w:rsidP="00E02D1B">
      <w:pPr>
        <w:jc w:val="both"/>
      </w:pPr>
      <w:r>
        <w:t>Hay dos servicios críticos corriendo en el dispositivo KTBRN1. Por un lado el servicio “</w:t>
      </w:r>
      <w:proofErr w:type="spellStart"/>
      <w:r>
        <w:t>kibra</w:t>
      </w:r>
      <w:proofErr w:type="spellEnd"/>
      <w:r>
        <w:t xml:space="preserve">”, el cual se encarga de todas las funcionalidades de </w:t>
      </w:r>
      <w:proofErr w:type="spellStart"/>
      <w:r>
        <w:t>Border</w:t>
      </w:r>
      <w:proofErr w:type="spellEnd"/>
      <w:r>
        <w:t xml:space="preserve"> </w:t>
      </w:r>
      <w:proofErr w:type="spellStart"/>
      <w:r>
        <w:t>Router</w:t>
      </w:r>
      <w:proofErr w:type="spellEnd"/>
      <w:r>
        <w:t>, mientras que por otro lado está el servicio de “</w:t>
      </w:r>
      <w:proofErr w:type="spellStart"/>
      <w:r>
        <w:t>ajenti</w:t>
      </w:r>
      <w:proofErr w:type="spellEnd"/>
      <w:r>
        <w:t>”, el cual gestiona el Panel de Administración Web. Ambas son aplicaciones Python instaladas en entorno virtual.</w:t>
      </w:r>
    </w:p>
    <w:p w14:paraId="3C7CF794" w14:textId="77777777" w:rsidR="00E02D1B" w:rsidRDefault="00E02D1B" w:rsidP="00E02D1B">
      <w:pPr>
        <w:jc w:val="both"/>
      </w:pPr>
    </w:p>
    <w:p w14:paraId="7B9F3243" w14:textId="77777777" w:rsidR="00BD6F9C" w:rsidRDefault="00BD6F9C" w:rsidP="00E02D1B">
      <w:pPr>
        <w:jc w:val="both"/>
      </w:pPr>
      <w:r>
        <w:t>Usando comandos comunes de Linux, el administrador podrá saber el estado de ambos servicios y reiniciarlos si es necesario.</w:t>
      </w: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BD6F9C" w:rsidRPr="001065B5" w14:paraId="7314FF4B" w14:textId="77777777" w:rsidTr="00C932DF">
        <w:tc>
          <w:tcPr>
            <w:tcW w:w="8494" w:type="dxa"/>
          </w:tcPr>
          <w:p w14:paraId="25582D33" w14:textId="77777777" w:rsidR="00BD6F9C" w:rsidRPr="00441AED" w:rsidRDefault="00BD6F9C" w:rsidP="00C932DF">
            <w:pPr>
              <w:autoSpaceDE w:val="0"/>
              <w:autoSpaceDN w:val="0"/>
              <w:adjustRightInd w:val="0"/>
              <w:rPr>
                <w:rFonts w:ascii="Courier New" w:hAnsi="Courier New" w:cs="Courier New"/>
                <w:color w:val="000000"/>
              </w:rPr>
            </w:pPr>
          </w:p>
          <w:p w14:paraId="42CAD6EB" w14:textId="77777777" w:rsidR="00BD6F9C" w:rsidRPr="006524F5" w:rsidRDefault="00BD6F9C" w:rsidP="00C932DF">
            <w:pPr>
              <w:pStyle w:val="Default"/>
              <w:rPr>
                <w:sz w:val="18"/>
                <w:szCs w:val="18"/>
                <w:lang w:val="en-US"/>
              </w:rPr>
            </w:pPr>
            <w:r w:rsidRPr="006524F5">
              <w:rPr>
                <w:sz w:val="18"/>
                <w:szCs w:val="18"/>
                <w:lang w:val="en-US"/>
              </w:rPr>
              <w:t xml:space="preserve">root@KTBRN1:~# service </w:t>
            </w:r>
            <w:proofErr w:type="spellStart"/>
            <w:r w:rsidRPr="006524F5">
              <w:rPr>
                <w:sz w:val="18"/>
                <w:szCs w:val="18"/>
                <w:lang w:val="en-US"/>
              </w:rPr>
              <w:t>kibra</w:t>
            </w:r>
            <w:proofErr w:type="spellEnd"/>
            <w:r w:rsidRPr="006524F5">
              <w:rPr>
                <w:sz w:val="18"/>
                <w:szCs w:val="18"/>
                <w:lang w:val="en-US"/>
              </w:rPr>
              <w:t xml:space="preserve"> (status | start | stop | restart) </w:t>
            </w:r>
          </w:p>
          <w:p w14:paraId="7AA3C398" w14:textId="77777777" w:rsidR="00BD6F9C" w:rsidRPr="006524F5" w:rsidRDefault="00BD6F9C" w:rsidP="00C932DF">
            <w:pPr>
              <w:jc w:val="both"/>
              <w:rPr>
                <w:rFonts w:ascii="Courier New" w:hAnsi="Courier New" w:cs="Courier New"/>
                <w:color w:val="000000"/>
                <w:lang w:val="en-US"/>
              </w:rPr>
            </w:pPr>
            <w:r w:rsidRPr="006524F5">
              <w:rPr>
                <w:rFonts w:ascii="Courier New" w:hAnsi="Courier New" w:cs="Courier New"/>
                <w:color w:val="000000"/>
                <w:lang w:val="en-US"/>
              </w:rPr>
              <w:t xml:space="preserve">root@KTBRN1:~# service </w:t>
            </w:r>
            <w:proofErr w:type="spellStart"/>
            <w:r w:rsidRPr="006524F5">
              <w:rPr>
                <w:rFonts w:ascii="Courier New" w:hAnsi="Courier New" w:cs="Courier New"/>
                <w:color w:val="000000"/>
                <w:lang w:val="en-US"/>
              </w:rPr>
              <w:t>ajenti</w:t>
            </w:r>
            <w:proofErr w:type="spellEnd"/>
            <w:r w:rsidRPr="006524F5">
              <w:rPr>
                <w:rFonts w:ascii="Courier New" w:hAnsi="Courier New" w:cs="Courier New"/>
                <w:color w:val="000000"/>
                <w:lang w:val="en-US"/>
              </w:rPr>
              <w:t xml:space="preserve"> (status | start | stop | restart)</w:t>
            </w:r>
          </w:p>
          <w:p w14:paraId="77939055" w14:textId="77777777" w:rsidR="00BD6F9C" w:rsidRDefault="00BD6F9C" w:rsidP="00F411E4">
            <w:pPr>
              <w:keepNext/>
              <w:autoSpaceDE w:val="0"/>
              <w:autoSpaceDN w:val="0"/>
              <w:adjustRightInd w:val="0"/>
              <w:rPr>
                <w:rFonts w:ascii="Courier New" w:hAnsi="Courier New" w:cs="Courier New"/>
                <w:color w:val="000000"/>
                <w:lang w:val="en-US"/>
              </w:rPr>
            </w:pPr>
          </w:p>
        </w:tc>
      </w:tr>
    </w:tbl>
    <w:p w14:paraId="7A49E89A" w14:textId="77777777" w:rsidR="00514EED" w:rsidRPr="001925E3" w:rsidRDefault="00514EED" w:rsidP="00F411E4">
      <w:pPr>
        <w:pStyle w:val="TDC3"/>
        <w:jc w:val="center"/>
        <w:rPr>
          <w:rFonts w:eastAsiaTheme="minorHAnsi" w:cstheme="minorBidi"/>
          <w:i/>
          <w:iCs/>
          <w:color w:val="44546A" w:themeColor="text2"/>
          <w:sz w:val="18"/>
          <w:szCs w:val="18"/>
          <w:lang w:val="en-US" w:eastAsia="en-US"/>
        </w:rPr>
      </w:pPr>
    </w:p>
    <w:p w14:paraId="0792C82D" w14:textId="03166911" w:rsidR="00BD6F9C" w:rsidRPr="001E2FD6" w:rsidRDefault="00F411E4" w:rsidP="00F411E4">
      <w:pPr>
        <w:pStyle w:val="TDC3"/>
        <w:jc w:val="center"/>
        <w:rPr>
          <w:rFonts w:eastAsiaTheme="minorHAnsi" w:cstheme="minorBidi"/>
          <w:i/>
          <w:iCs/>
          <w:color w:val="44546A" w:themeColor="text2"/>
          <w:sz w:val="18"/>
          <w:szCs w:val="18"/>
          <w:lang w:eastAsia="en-US"/>
        </w:rPr>
      </w:pPr>
      <w:bookmarkStart w:id="330" w:name="_Toc78302573"/>
      <w:r w:rsidRPr="001E2FD6">
        <w:rPr>
          <w:rFonts w:eastAsiaTheme="minorHAnsi" w:cstheme="minorBidi"/>
          <w:i/>
          <w:iCs/>
          <w:color w:val="44546A" w:themeColor="text2"/>
          <w:sz w:val="18"/>
          <w:szCs w:val="18"/>
          <w:lang w:eastAsia="en-US"/>
        </w:rPr>
        <w:t xml:space="preserve">Tabla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Tabla \* ARABIC </w:instrText>
      </w:r>
      <w:r w:rsidR="007537F4" w:rsidRPr="001E2FD6">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4</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Servicios KBRNT1</w:t>
      </w:r>
      <w:bookmarkEnd w:id="330"/>
    </w:p>
    <w:p w14:paraId="6EDFCAD6" w14:textId="77777777" w:rsidR="001E2FD6" w:rsidRDefault="001E2FD6" w:rsidP="00E02D1B">
      <w:pPr>
        <w:jc w:val="both"/>
      </w:pPr>
    </w:p>
    <w:p w14:paraId="24EB53BD" w14:textId="77777777" w:rsidR="001E2FD6" w:rsidRDefault="001E2FD6" w:rsidP="00E02D1B">
      <w:pPr>
        <w:jc w:val="both"/>
      </w:pPr>
    </w:p>
    <w:p w14:paraId="37277B08" w14:textId="77777777" w:rsidR="001E2FD6" w:rsidRDefault="001E2FD6" w:rsidP="00E02D1B">
      <w:pPr>
        <w:jc w:val="both"/>
      </w:pPr>
    </w:p>
    <w:p w14:paraId="3E3C1BA9" w14:textId="77777777" w:rsidR="001E2FD6" w:rsidRDefault="001E2FD6" w:rsidP="00E02D1B">
      <w:pPr>
        <w:jc w:val="both"/>
      </w:pPr>
    </w:p>
    <w:p w14:paraId="063162C8" w14:textId="61289EE2" w:rsidR="00E02D1B" w:rsidRDefault="00BD6F9C" w:rsidP="00E02D1B">
      <w:pPr>
        <w:jc w:val="both"/>
      </w:pPr>
      <w:r>
        <w:lastRenderedPageBreak/>
        <w:t>El administrador puede iniciar manualmente la aplicación “</w:t>
      </w:r>
      <w:proofErr w:type="spellStart"/>
      <w:r>
        <w:t>kibra</w:t>
      </w:r>
      <w:proofErr w:type="spellEnd"/>
      <w:r>
        <w:t xml:space="preserve">” usando los siguientes comandos: </w:t>
      </w:r>
    </w:p>
    <w:p w14:paraId="6E6423B5" w14:textId="77777777" w:rsidR="004E0FD4" w:rsidRDefault="004E0FD4" w:rsidP="00E02D1B">
      <w:pPr>
        <w:jc w:val="both"/>
      </w:pP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BD6F9C" w:rsidRPr="00F21EA0" w14:paraId="6BFDF8E8" w14:textId="77777777" w:rsidTr="00C932DF">
        <w:tc>
          <w:tcPr>
            <w:tcW w:w="8494" w:type="dxa"/>
          </w:tcPr>
          <w:p w14:paraId="5B8D8976" w14:textId="77777777" w:rsidR="00BD6F9C" w:rsidRPr="00441AED" w:rsidRDefault="00BD6F9C" w:rsidP="00C932DF">
            <w:pPr>
              <w:autoSpaceDE w:val="0"/>
              <w:autoSpaceDN w:val="0"/>
              <w:adjustRightInd w:val="0"/>
              <w:rPr>
                <w:rFonts w:ascii="Courier New" w:hAnsi="Courier New" w:cs="Courier New"/>
                <w:color w:val="000000"/>
              </w:rPr>
            </w:pPr>
          </w:p>
          <w:p w14:paraId="5FDF5E0A" w14:textId="77777777" w:rsidR="00BD6F9C" w:rsidRPr="006524F5" w:rsidRDefault="00BD6F9C" w:rsidP="00C932DF">
            <w:pPr>
              <w:pStyle w:val="Default"/>
              <w:rPr>
                <w:sz w:val="18"/>
                <w:szCs w:val="18"/>
                <w:lang w:val="en-US"/>
              </w:rPr>
            </w:pPr>
            <w:r w:rsidRPr="006524F5">
              <w:rPr>
                <w:sz w:val="18"/>
                <w:szCs w:val="18"/>
                <w:lang w:val="en-US"/>
              </w:rPr>
              <w:t xml:space="preserve">root@KTBRN1:~# service </w:t>
            </w:r>
            <w:proofErr w:type="spellStart"/>
            <w:r w:rsidRPr="006524F5">
              <w:rPr>
                <w:sz w:val="18"/>
                <w:szCs w:val="18"/>
                <w:lang w:val="en-US"/>
              </w:rPr>
              <w:t>kibra</w:t>
            </w:r>
            <w:proofErr w:type="spellEnd"/>
            <w:r w:rsidRPr="006524F5">
              <w:rPr>
                <w:sz w:val="18"/>
                <w:szCs w:val="18"/>
                <w:lang w:val="en-US"/>
              </w:rPr>
              <w:t xml:space="preserve"> stop </w:t>
            </w:r>
          </w:p>
          <w:p w14:paraId="17278E3C" w14:textId="77777777" w:rsidR="00BD6F9C" w:rsidRPr="006524F5" w:rsidRDefault="00BD6F9C" w:rsidP="00C932DF">
            <w:pPr>
              <w:pStyle w:val="Default"/>
              <w:rPr>
                <w:sz w:val="18"/>
                <w:szCs w:val="18"/>
                <w:lang w:val="en-US"/>
              </w:rPr>
            </w:pPr>
            <w:r w:rsidRPr="006524F5">
              <w:rPr>
                <w:sz w:val="18"/>
                <w:szCs w:val="18"/>
                <w:lang w:val="en-US"/>
              </w:rPr>
              <w:t>root@KTBRN1:~# source /opt/</w:t>
            </w:r>
            <w:proofErr w:type="spellStart"/>
            <w:r w:rsidRPr="006524F5">
              <w:rPr>
                <w:sz w:val="18"/>
                <w:szCs w:val="18"/>
                <w:lang w:val="en-US"/>
              </w:rPr>
              <w:t>kirale</w:t>
            </w:r>
            <w:proofErr w:type="spellEnd"/>
            <w:r w:rsidRPr="006524F5">
              <w:rPr>
                <w:sz w:val="18"/>
                <w:szCs w:val="18"/>
                <w:lang w:val="en-US"/>
              </w:rPr>
              <w:t xml:space="preserve">/py3env/bin/activate </w:t>
            </w:r>
          </w:p>
          <w:p w14:paraId="63885D26" w14:textId="77777777" w:rsidR="00BD6F9C" w:rsidRPr="00B629B1" w:rsidRDefault="00BD6F9C" w:rsidP="00C932DF">
            <w:pPr>
              <w:jc w:val="both"/>
              <w:rPr>
                <w:rFonts w:ascii="Courier New" w:hAnsi="Courier New" w:cs="Courier New"/>
                <w:color w:val="000000"/>
              </w:rPr>
            </w:pPr>
            <w:r w:rsidRPr="00B629B1">
              <w:rPr>
                <w:rFonts w:ascii="Courier New" w:hAnsi="Courier New" w:cs="Courier New"/>
                <w:color w:val="000000"/>
              </w:rPr>
              <w:t xml:space="preserve">(py3env) root@KTBRN1:~# </w:t>
            </w:r>
            <w:proofErr w:type="spellStart"/>
            <w:r w:rsidRPr="00B629B1">
              <w:rPr>
                <w:rFonts w:ascii="Courier New" w:hAnsi="Courier New" w:cs="Courier New"/>
                <w:color w:val="000000"/>
              </w:rPr>
              <w:t>python</w:t>
            </w:r>
            <w:proofErr w:type="spellEnd"/>
            <w:r w:rsidRPr="00B629B1">
              <w:rPr>
                <w:rFonts w:ascii="Courier New" w:hAnsi="Courier New" w:cs="Courier New"/>
                <w:color w:val="000000"/>
              </w:rPr>
              <w:t xml:space="preserve"> -m </w:t>
            </w:r>
            <w:proofErr w:type="spellStart"/>
            <w:r w:rsidRPr="00B629B1">
              <w:rPr>
                <w:rFonts w:ascii="Courier New" w:hAnsi="Courier New" w:cs="Courier New"/>
                <w:color w:val="000000"/>
              </w:rPr>
              <w:t>kibra</w:t>
            </w:r>
            <w:proofErr w:type="spellEnd"/>
            <w:r>
              <w:rPr>
                <w:rFonts w:ascii="Courier New" w:hAnsi="Courier New" w:cs="Courier New"/>
                <w:color w:val="000000"/>
              </w:rPr>
              <w:t>—</w:t>
            </w:r>
            <w:r w:rsidRPr="00B629B1">
              <w:rPr>
                <w:rFonts w:ascii="Courier New" w:hAnsi="Courier New" w:cs="Courier New"/>
                <w:color w:val="000000"/>
              </w:rPr>
              <w:t xml:space="preserve">log </w:t>
            </w:r>
            <w:proofErr w:type="spellStart"/>
            <w:r w:rsidRPr="00B629B1">
              <w:rPr>
                <w:rFonts w:ascii="Courier New" w:hAnsi="Courier New" w:cs="Courier New"/>
                <w:color w:val="000000"/>
              </w:rPr>
              <w:t>debug</w:t>
            </w:r>
            <w:proofErr w:type="spellEnd"/>
          </w:p>
          <w:p w14:paraId="016A7458" w14:textId="77777777" w:rsidR="00BD6F9C" w:rsidRDefault="00BD6F9C" w:rsidP="00F411E4">
            <w:pPr>
              <w:keepNext/>
              <w:autoSpaceDE w:val="0"/>
              <w:autoSpaceDN w:val="0"/>
              <w:adjustRightInd w:val="0"/>
              <w:rPr>
                <w:rFonts w:ascii="Courier New" w:hAnsi="Courier New" w:cs="Courier New"/>
                <w:color w:val="000000"/>
                <w:lang w:val="en-US"/>
              </w:rPr>
            </w:pPr>
          </w:p>
        </w:tc>
      </w:tr>
    </w:tbl>
    <w:p w14:paraId="7BB78F1B" w14:textId="77777777" w:rsidR="00514EED" w:rsidRDefault="00514EED" w:rsidP="00F411E4">
      <w:pPr>
        <w:pStyle w:val="TDC3"/>
        <w:jc w:val="center"/>
        <w:rPr>
          <w:rFonts w:eastAsiaTheme="minorHAnsi" w:cstheme="minorBidi"/>
          <w:i/>
          <w:iCs/>
          <w:color w:val="44546A" w:themeColor="text2"/>
          <w:sz w:val="18"/>
          <w:szCs w:val="18"/>
          <w:lang w:eastAsia="en-US"/>
        </w:rPr>
      </w:pPr>
    </w:p>
    <w:p w14:paraId="4AEA863C" w14:textId="0F3E17D9" w:rsidR="00E02D1B" w:rsidRPr="001E2FD6" w:rsidRDefault="00F411E4" w:rsidP="00F411E4">
      <w:pPr>
        <w:pStyle w:val="TDC3"/>
        <w:jc w:val="center"/>
        <w:rPr>
          <w:rFonts w:eastAsiaTheme="minorHAnsi" w:cstheme="minorBidi"/>
          <w:i/>
          <w:iCs/>
          <w:color w:val="44546A" w:themeColor="text2"/>
          <w:sz w:val="18"/>
          <w:szCs w:val="18"/>
          <w:lang w:eastAsia="en-US"/>
        </w:rPr>
      </w:pPr>
      <w:bookmarkStart w:id="331" w:name="_Toc78302574"/>
      <w:r w:rsidRPr="001E2FD6">
        <w:rPr>
          <w:rFonts w:eastAsiaTheme="minorHAnsi" w:cstheme="minorBidi"/>
          <w:i/>
          <w:iCs/>
          <w:color w:val="44546A" w:themeColor="text2"/>
          <w:sz w:val="18"/>
          <w:szCs w:val="18"/>
          <w:lang w:eastAsia="en-US"/>
        </w:rPr>
        <w:t xml:space="preserve">Tabla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Tabla \* ARABIC </w:instrText>
      </w:r>
      <w:r w:rsidR="007537F4" w:rsidRPr="001E2FD6">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5</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Comandos Servicio </w:t>
      </w:r>
      <w:proofErr w:type="spellStart"/>
      <w:r w:rsidRPr="001E2FD6">
        <w:rPr>
          <w:rFonts w:eastAsiaTheme="minorHAnsi" w:cstheme="minorBidi"/>
          <w:i/>
          <w:iCs/>
          <w:color w:val="44546A" w:themeColor="text2"/>
          <w:sz w:val="18"/>
          <w:szCs w:val="18"/>
          <w:lang w:eastAsia="en-US"/>
        </w:rPr>
        <w:t>KiBRA</w:t>
      </w:r>
      <w:bookmarkEnd w:id="331"/>
      <w:proofErr w:type="spellEnd"/>
    </w:p>
    <w:p w14:paraId="5DD22029" w14:textId="77777777" w:rsidR="004E0FD4" w:rsidRDefault="004E0FD4" w:rsidP="00E02D1B">
      <w:pPr>
        <w:jc w:val="both"/>
      </w:pPr>
    </w:p>
    <w:p w14:paraId="62795C21" w14:textId="57C28E18" w:rsidR="00BD6F9C" w:rsidRDefault="00BD6F9C" w:rsidP="00E02D1B">
      <w:pPr>
        <w:jc w:val="both"/>
      </w:pPr>
      <w:r w:rsidRPr="00A40F35">
        <w:t>En el caso de la aplicación “</w:t>
      </w:r>
      <w:proofErr w:type="spellStart"/>
      <w:r w:rsidRPr="00A40F35">
        <w:t>ajenti</w:t>
      </w:r>
      <w:proofErr w:type="spellEnd"/>
      <w:r w:rsidRPr="00A40F35">
        <w:t>”, los comandos a utilizar son:</w:t>
      </w:r>
    </w:p>
    <w:p w14:paraId="3419AB04" w14:textId="77777777" w:rsidR="004E0FD4" w:rsidRDefault="004E0FD4" w:rsidP="00E02D1B">
      <w:pPr>
        <w:jc w:val="both"/>
      </w:pP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BD6F9C" w:rsidRPr="00F21EA0" w14:paraId="27CD1621" w14:textId="77777777" w:rsidTr="00C932DF">
        <w:tc>
          <w:tcPr>
            <w:tcW w:w="8494" w:type="dxa"/>
          </w:tcPr>
          <w:p w14:paraId="64D05592" w14:textId="77777777" w:rsidR="00BD6F9C" w:rsidRPr="00441AED" w:rsidRDefault="00BD6F9C" w:rsidP="00C932DF">
            <w:pPr>
              <w:autoSpaceDE w:val="0"/>
              <w:autoSpaceDN w:val="0"/>
              <w:adjustRightInd w:val="0"/>
              <w:rPr>
                <w:rFonts w:ascii="Courier New" w:hAnsi="Courier New" w:cs="Courier New"/>
                <w:color w:val="000000"/>
              </w:rPr>
            </w:pPr>
          </w:p>
          <w:p w14:paraId="276FBE59" w14:textId="77777777" w:rsidR="00BD6F9C" w:rsidRDefault="00BD6F9C" w:rsidP="00C932DF">
            <w:pPr>
              <w:pStyle w:val="Default"/>
              <w:rPr>
                <w:sz w:val="18"/>
                <w:szCs w:val="18"/>
                <w:lang w:val="en-US"/>
              </w:rPr>
            </w:pPr>
            <w:r w:rsidRPr="00A40F35">
              <w:rPr>
                <w:sz w:val="18"/>
                <w:szCs w:val="18"/>
                <w:lang w:val="en-US"/>
              </w:rPr>
              <w:t xml:space="preserve">root@KTBRN1:~# service </w:t>
            </w:r>
            <w:proofErr w:type="spellStart"/>
            <w:r w:rsidRPr="00A40F35">
              <w:rPr>
                <w:sz w:val="18"/>
                <w:szCs w:val="18"/>
                <w:lang w:val="en-US"/>
              </w:rPr>
              <w:t>ajenti</w:t>
            </w:r>
            <w:proofErr w:type="spellEnd"/>
            <w:r w:rsidRPr="00A40F35">
              <w:rPr>
                <w:sz w:val="18"/>
                <w:szCs w:val="18"/>
                <w:lang w:val="en-US"/>
              </w:rPr>
              <w:t xml:space="preserve"> stop </w:t>
            </w:r>
          </w:p>
          <w:p w14:paraId="04E61CED" w14:textId="77777777" w:rsidR="00BD6F9C" w:rsidRPr="00A40F35" w:rsidRDefault="00BD6F9C" w:rsidP="00C932DF">
            <w:pPr>
              <w:pStyle w:val="Default"/>
              <w:rPr>
                <w:sz w:val="18"/>
                <w:szCs w:val="18"/>
                <w:lang w:val="en-US"/>
              </w:rPr>
            </w:pPr>
            <w:r w:rsidRPr="00A40F35">
              <w:rPr>
                <w:sz w:val="18"/>
                <w:szCs w:val="18"/>
                <w:lang w:val="en-US"/>
              </w:rPr>
              <w:t>root@KTBRN1:~# source /opt/</w:t>
            </w:r>
            <w:proofErr w:type="spellStart"/>
            <w:r w:rsidRPr="00A40F35">
              <w:rPr>
                <w:sz w:val="18"/>
                <w:szCs w:val="18"/>
                <w:lang w:val="en-US"/>
              </w:rPr>
              <w:t>kirale</w:t>
            </w:r>
            <w:proofErr w:type="spellEnd"/>
            <w:r w:rsidRPr="00A40F35">
              <w:rPr>
                <w:sz w:val="18"/>
                <w:szCs w:val="18"/>
                <w:lang w:val="en-US"/>
              </w:rPr>
              <w:t xml:space="preserve">/py2env/bin/activate </w:t>
            </w:r>
          </w:p>
          <w:p w14:paraId="0AF0533E" w14:textId="77777777" w:rsidR="00BD6F9C" w:rsidRDefault="00BD6F9C" w:rsidP="00C932DF">
            <w:pPr>
              <w:pStyle w:val="Default"/>
              <w:rPr>
                <w:sz w:val="18"/>
                <w:szCs w:val="18"/>
                <w:lang w:val="en-US"/>
              </w:rPr>
            </w:pPr>
            <w:r w:rsidRPr="00A40F35">
              <w:rPr>
                <w:sz w:val="18"/>
                <w:szCs w:val="18"/>
                <w:lang w:val="en-US"/>
              </w:rPr>
              <w:t xml:space="preserve">(py2env) root@KTBRN1:~# </w:t>
            </w:r>
            <w:proofErr w:type="spellStart"/>
            <w:r w:rsidRPr="00A40F35">
              <w:rPr>
                <w:sz w:val="18"/>
                <w:szCs w:val="18"/>
                <w:lang w:val="en-US"/>
              </w:rPr>
              <w:t>ajenti</w:t>
            </w:r>
            <w:proofErr w:type="spellEnd"/>
            <w:r w:rsidRPr="00A40F35">
              <w:rPr>
                <w:sz w:val="18"/>
                <w:szCs w:val="18"/>
                <w:lang w:val="en-US"/>
              </w:rPr>
              <w:t xml:space="preserve">-panel </w:t>
            </w:r>
            <w:r>
              <w:rPr>
                <w:sz w:val="18"/>
                <w:szCs w:val="18"/>
                <w:lang w:val="en-US"/>
              </w:rPr>
              <w:t>–</w:t>
            </w:r>
            <w:r w:rsidRPr="00A40F35">
              <w:rPr>
                <w:sz w:val="18"/>
                <w:szCs w:val="18"/>
                <w:lang w:val="en-US"/>
              </w:rPr>
              <w:t>dev</w:t>
            </w:r>
          </w:p>
          <w:p w14:paraId="40B62C44" w14:textId="77777777" w:rsidR="00BD6F9C" w:rsidRDefault="00BD6F9C" w:rsidP="00F411E4">
            <w:pPr>
              <w:keepNext/>
              <w:autoSpaceDE w:val="0"/>
              <w:autoSpaceDN w:val="0"/>
              <w:adjustRightInd w:val="0"/>
              <w:rPr>
                <w:rFonts w:ascii="Courier New" w:hAnsi="Courier New" w:cs="Courier New"/>
                <w:color w:val="000000"/>
                <w:lang w:val="en-US"/>
              </w:rPr>
            </w:pPr>
          </w:p>
        </w:tc>
      </w:tr>
    </w:tbl>
    <w:p w14:paraId="4D29BC4C" w14:textId="77777777" w:rsidR="00514EED" w:rsidRDefault="00514EED" w:rsidP="00F411E4">
      <w:pPr>
        <w:pStyle w:val="TDC3"/>
        <w:jc w:val="center"/>
        <w:rPr>
          <w:rFonts w:eastAsiaTheme="minorHAnsi" w:cstheme="minorBidi"/>
          <w:i/>
          <w:iCs/>
          <w:color w:val="44546A" w:themeColor="text2"/>
          <w:sz w:val="18"/>
          <w:szCs w:val="18"/>
          <w:lang w:eastAsia="en-US"/>
        </w:rPr>
      </w:pPr>
    </w:p>
    <w:p w14:paraId="01D6B946" w14:textId="636A48C9" w:rsidR="00BD6F9C" w:rsidRPr="001E2FD6" w:rsidRDefault="00F411E4" w:rsidP="00F411E4">
      <w:pPr>
        <w:pStyle w:val="TDC3"/>
        <w:jc w:val="center"/>
        <w:rPr>
          <w:rFonts w:eastAsiaTheme="minorHAnsi" w:cstheme="minorBidi"/>
          <w:i/>
          <w:iCs/>
          <w:color w:val="44546A" w:themeColor="text2"/>
          <w:sz w:val="18"/>
          <w:szCs w:val="18"/>
          <w:lang w:eastAsia="en-US"/>
        </w:rPr>
      </w:pPr>
      <w:bookmarkStart w:id="332" w:name="_Toc78302575"/>
      <w:r w:rsidRPr="001E2FD6">
        <w:rPr>
          <w:rFonts w:eastAsiaTheme="minorHAnsi" w:cstheme="minorBidi"/>
          <w:i/>
          <w:iCs/>
          <w:color w:val="44546A" w:themeColor="text2"/>
          <w:sz w:val="18"/>
          <w:szCs w:val="18"/>
          <w:lang w:eastAsia="en-US"/>
        </w:rPr>
        <w:t xml:space="preserve">Tabla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Tabla \* ARABIC </w:instrText>
      </w:r>
      <w:r w:rsidR="007537F4" w:rsidRPr="001E2FD6">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6</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Servicio </w:t>
      </w:r>
      <w:proofErr w:type="spellStart"/>
      <w:r w:rsidRPr="001E2FD6">
        <w:rPr>
          <w:rFonts w:eastAsiaTheme="minorHAnsi" w:cstheme="minorBidi"/>
          <w:i/>
          <w:iCs/>
          <w:color w:val="44546A" w:themeColor="text2"/>
          <w:sz w:val="18"/>
          <w:szCs w:val="18"/>
          <w:lang w:eastAsia="en-US"/>
        </w:rPr>
        <w:t>Ajenti</w:t>
      </w:r>
      <w:bookmarkEnd w:id="332"/>
      <w:proofErr w:type="spellEnd"/>
    </w:p>
    <w:p w14:paraId="24EFDADA" w14:textId="12BACE45" w:rsidR="00E02D1B" w:rsidRDefault="00E02D1B" w:rsidP="00BD6F9C">
      <w:pPr>
        <w:pStyle w:val="Default"/>
        <w:rPr>
          <w:i/>
          <w:iCs/>
          <w:sz w:val="18"/>
          <w:szCs w:val="18"/>
          <w:lang w:val="en-US"/>
        </w:rPr>
      </w:pPr>
    </w:p>
    <w:p w14:paraId="2387D5C1" w14:textId="77777777" w:rsidR="004E0FD4" w:rsidRDefault="004E0FD4" w:rsidP="00BD6F9C">
      <w:pPr>
        <w:pStyle w:val="Default"/>
        <w:rPr>
          <w:i/>
          <w:iCs/>
          <w:sz w:val="18"/>
          <w:szCs w:val="18"/>
          <w:lang w:val="en-US"/>
        </w:rPr>
      </w:pPr>
    </w:p>
    <w:p w14:paraId="090EF86D" w14:textId="0BD815F8" w:rsidR="00E02D1B" w:rsidRPr="00152967" w:rsidRDefault="00BD6F9C" w:rsidP="00321DC3">
      <w:pPr>
        <w:pStyle w:val="Ttulo5"/>
        <w:numPr>
          <w:ilvl w:val="4"/>
          <w:numId w:val="1"/>
        </w:numPr>
      </w:pPr>
      <w:bookmarkStart w:id="333" w:name="_Toc78302454"/>
      <w:r w:rsidRPr="00152967">
        <w:t>Comunicación entre Procesos</w:t>
      </w:r>
      <w:bookmarkEnd w:id="333"/>
    </w:p>
    <w:p w14:paraId="1DE7A6EF" w14:textId="77777777" w:rsidR="00BD6F9C" w:rsidRDefault="00BD6F9C" w:rsidP="00BD6F9C">
      <w:pPr>
        <w:rPr>
          <w:lang w:val="en-US"/>
        </w:rPr>
      </w:pPr>
    </w:p>
    <w:p w14:paraId="5AFBEC86" w14:textId="4D79E1F9" w:rsidR="00BD6F9C" w:rsidRDefault="00BD6F9C" w:rsidP="00E02D1B">
      <w:pPr>
        <w:pStyle w:val="Textoindependiente"/>
        <w:jc w:val="both"/>
      </w:pPr>
      <w:r w:rsidRPr="00A40F35">
        <w:t>El Panel de Administración Web  y</w:t>
      </w:r>
      <w:r>
        <w:t xml:space="preserve"> </w:t>
      </w:r>
      <w:proofErr w:type="spellStart"/>
      <w:r>
        <w:t>KiBRA</w:t>
      </w:r>
      <w:proofErr w:type="spellEnd"/>
      <w:r>
        <w:t xml:space="preserve"> se comunican constantemente entre ellos a través de un puerto local TCP.</w:t>
      </w:r>
    </w:p>
    <w:p w14:paraId="30C46B1A" w14:textId="7A7471DE" w:rsidR="00152967" w:rsidRDefault="00152967">
      <w:r>
        <w:br w:type="page"/>
      </w:r>
    </w:p>
    <w:p w14:paraId="60415DC3" w14:textId="256BDCF8" w:rsidR="00BD6F9C" w:rsidRDefault="00152967" w:rsidP="00321DC3">
      <w:pPr>
        <w:pStyle w:val="Ttulo3"/>
        <w:numPr>
          <w:ilvl w:val="2"/>
          <w:numId w:val="1"/>
        </w:numPr>
        <w:rPr>
          <w:rFonts w:eastAsiaTheme="minorHAnsi"/>
        </w:rPr>
      </w:pPr>
      <w:bookmarkStart w:id="334" w:name="_Toc78302455"/>
      <w:r>
        <w:rPr>
          <w:rFonts w:eastAsiaTheme="minorHAnsi"/>
        </w:rPr>
        <w:lastRenderedPageBreak/>
        <w:t>Configuración Inicial Módulo KTWM102</w:t>
      </w:r>
      <w:bookmarkEnd w:id="334"/>
    </w:p>
    <w:p w14:paraId="7FB00B14" w14:textId="1FA6019E" w:rsidR="00152967" w:rsidRDefault="00152967" w:rsidP="00152967"/>
    <w:p w14:paraId="6FF5EB19" w14:textId="2A83BAE2" w:rsidR="00152967" w:rsidRDefault="00152967" w:rsidP="00152967">
      <w:pPr>
        <w:jc w:val="both"/>
      </w:pPr>
      <w:r>
        <w:t xml:space="preserve">En </w:t>
      </w:r>
      <w:del w:id="335" w:author="GABRIEL NOE MUJICA ROJAS" w:date="2021-09-02T12:24:00Z">
        <w:r w:rsidDel="006E2CCE">
          <w:delText xml:space="preserve">este capítulo hablaremos </w:delText>
        </w:r>
      </w:del>
      <w:ins w:id="336" w:author="GABRIEL NOE MUJICA ROJAS" w:date="2021-09-02T12:24:00Z">
        <w:r w:rsidR="006E2CCE">
          <w:t xml:space="preserve">esta sección se abordará </w:t>
        </w:r>
      </w:ins>
      <w:del w:id="337" w:author="GABRIEL NOE MUJICA ROJAS" w:date="2021-09-02T12:24:00Z">
        <w:r w:rsidDel="006E2CCE">
          <w:delText>sobre como configurar</w:delText>
        </w:r>
      </w:del>
      <w:ins w:id="338" w:author="GABRIEL NOE MUJICA ROJAS" w:date="2021-09-02T12:24:00Z">
        <w:r w:rsidR="006E2CCE">
          <w:t>la configuración</w:t>
        </w:r>
      </w:ins>
      <w:r>
        <w:t xml:space="preserve"> los módulos KTWM102, tanto la configuración para poder acceder a él desde el ordenador como los parámetros a configurar para poder conectar el dispositivo a una red. Esto último se explicará tanto para configurarlo a través del PC por conexión USB, como a través de un microcontrolador vía UART.</w:t>
      </w:r>
    </w:p>
    <w:p w14:paraId="484907F5" w14:textId="2F3C0E25" w:rsidR="00152967" w:rsidRDefault="00152967" w:rsidP="00152967">
      <w:pPr>
        <w:jc w:val="both"/>
        <w:rPr>
          <w:i/>
        </w:rPr>
      </w:pPr>
      <w:r w:rsidRPr="004F5252">
        <w:rPr>
          <w:b/>
          <w:bCs/>
          <w:i/>
        </w:rPr>
        <w:t>Nota:</w:t>
      </w:r>
      <w:r w:rsidRPr="004F5252">
        <w:rPr>
          <w:i/>
        </w:rPr>
        <w:t xml:space="preserve"> Este procedimiento es para los dispositivos KTDG102 </w:t>
      </w:r>
      <w:proofErr w:type="spellStart"/>
      <w:r w:rsidRPr="004F5252">
        <w:rPr>
          <w:i/>
        </w:rPr>
        <w:t>Evaluation</w:t>
      </w:r>
      <w:proofErr w:type="spellEnd"/>
      <w:r w:rsidRPr="004F5252">
        <w:rPr>
          <w:i/>
        </w:rPr>
        <w:t xml:space="preserve"> Dongles, los cuales añaden al KTWM102 el circuito necesario para poder conectarlos a un ordenador vía USB. En caso de usar un módulo KTWM102, se deberá diseñar un circuito con conector USB para poder conectarlo. Una vez realizado el circuito, seguir el mismo procedimiento explicado a continuación.</w:t>
      </w:r>
    </w:p>
    <w:p w14:paraId="2DF762A1" w14:textId="77777777" w:rsidR="003932B6" w:rsidRDefault="003932B6" w:rsidP="00152967">
      <w:pPr>
        <w:jc w:val="both"/>
        <w:rPr>
          <w:i/>
        </w:rPr>
      </w:pPr>
    </w:p>
    <w:p w14:paraId="7A4E8607" w14:textId="5CA28A66" w:rsidR="003932B6" w:rsidRDefault="003932B6" w:rsidP="00C52475">
      <w:pPr>
        <w:pStyle w:val="Ttulo4"/>
        <w:numPr>
          <w:ilvl w:val="3"/>
          <w:numId w:val="1"/>
        </w:numPr>
      </w:pPr>
      <w:bookmarkStart w:id="339" w:name="_Toc78302456"/>
      <w:r>
        <w:t xml:space="preserve">Instalación de Drivers USB y del </w:t>
      </w:r>
      <w:proofErr w:type="spellStart"/>
      <w:r>
        <w:t>Bootloader</w:t>
      </w:r>
      <w:bookmarkEnd w:id="339"/>
      <w:proofErr w:type="spellEnd"/>
    </w:p>
    <w:p w14:paraId="649F239E" w14:textId="48264308" w:rsidR="003932B6" w:rsidRDefault="003932B6" w:rsidP="003932B6"/>
    <w:p w14:paraId="044E064B" w14:textId="5F6C43DB" w:rsidR="003932B6" w:rsidRDefault="003932B6" w:rsidP="003932B6">
      <w:pPr>
        <w:jc w:val="both"/>
      </w:pPr>
      <w:r>
        <w:t>Conectar el dispositivo a un puerto USB disponible del ordenador. Si aún no hay una imagen firmware valida grabada en el dispositivo, el Led del Dongle, empezará a parpadear rápidamente. Esto indica que el dispositivo ha entrado en modo DFU y está esperando una actualización de firmware. El administrador de dispositivos mostrará el dispositivo como “</w:t>
      </w:r>
      <w:proofErr w:type="spellStart"/>
      <w:r w:rsidRPr="00D84F68">
        <w:rPr>
          <w:i/>
          <w:iCs/>
        </w:rPr>
        <w:t>KiNOS</w:t>
      </w:r>
      <w:proofErr w:type="spellEnd"/>
      <w:r w:rsidRPr="00D84F68">
        <w:rPr>
          <w:i/>
          <w:iCs/>
        </w:rPr>
        <w:t xml:space="preserve"> </w:t>
      </w:r>
      <w:proofErr w:type="spellStart"/>
      <w:r w:rsidRPr="00D84F68">
        <w:rPr>
          <w:i/>
          <w:iCs/>
        </w:rPr>
        <w:t>Boot</w:t>
      </w:r>
      <w:proofErr w:type="spellEnd"/>
      <w:r w:rsidRPr="00D84F68">
        <w:rPr>
          <w:i/>
          <w:iCs/>
        </w:rPr>
        <w:t xml:space="preserve"> DFU”</w:t>
      </w:r>
      <w:r>
        <w:t xml:space="preserve"> en la pestaña de “</w:t>
      </w:r>
      <w:r w:rsidRPr="00D84F68">
        <w:rPr>
          <w:i/>
          <w:iCs/>
        </w:rPr>
        <w:t>Otros dispositivos</w:t>
      </w:r>
      <w:r>
        <w:t>”.</w:t>
      </w:r>
    </w:p>
    <w:p w14:paraId="577421A4" w14:textId="77777777" w:rsidR="003932B6" w:rsidRDefault="003932B6" w:rsidP="003932B6">
      <w:pPr>
        <w:jc w:val="both"/>
      </w:pPr>
    </w:p>
    <w:p w14:paraId="64C81470" w14:textId="77777777" w:rsidR="003932B6" w:rsidRDefault="003932B6" w:rsidP="003932B6">
      <w:pPr>
        <w:keepNext/>
        <w:jc w:val="center"/>
      </w:pPr>
      <w:r>
        <w:rPr>
          <w:noProof/>
        </w:rPr>
        <w:drawing>
          <wp:inline distT="0" distB="0" distL="0" distR="0" wp14:anchorId="787016C0" wp14:editId="66C4F946">
            <wp:extent cx="4542927" cy="4327452"/>
            <wp:effectExtent l="0" t="0" r="0" b="0"/>
            <wp:docPr id="27" name="Imagen 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a:blip r:embed="rId65"/>
                    <a:stretch>
                      <a:fillRect/>
                    </a:stretch>
                  </pic:blipFill>
                  <pic:spPr>
                    <a:xfrm>
                      <a:off x="0" y="0"/>
                      <a:ext cx="4556556" cy="4340435"/>
                    </a:xfrm>
                    <a:prstGeom prst="rect">
                      <a:avLst/>
                    </a:prstGeom>
                  </pic:spPr>
                </pic:pic>
              </a:graphicData>
            </a:graphic>
          </wp:inline>
        </w:drawing>
      </w:r>
    </w:p>
    <w:p w14:paraId="40542DDC" w14:textId="6E2C71D0" w:rsidR="003932B6" w:rsidRPr="001E2FD6" w:rsidRDefault="003932B6" w:rsidP="003932B6">
      <w:pPr>
        <w:pStyle w:val="TDC3"/>
        <w:jc w:val="center"/>
        <w:rPr>
          <w:rFonts w:eastAsiaTheme="minorHAnsi" w:cstheme="minorBidi"/>
          <w:i/>
          <w:iCs/>
          <w:color w:val="44546A" w:themeColor="text2"/>
          <w:sz w:val="18"/>
          <w:szCs w:val="18"/>
          <w:lang w:eastAsia="en-US"/>
        </w:rPr>
      </w:pPr>
      <w:bookmarkStart w:id="340" w:name="_Toc78302533"/>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27</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Administrador de dispositivo antes de instalar los Drivers de KTWM102</w:t>
      </w:r>
      <w:bookmarkEnd w:id="340"/>
    </w:p>
    <w:p w14:paraId="7EE6738D" w14:textId="04788EA3" w:rsidR="003932B6" w:rsidRDefault="003932B6" w:rsidP="00C52475">
      <w:pPr>
        <w:pStyle w:val="Ttulo5"/>
        <w:numPr>
          <w:ilvl w:val="4"/>
          <w:numId w:val="1"/>
        </w:numPr>
      </w:pPr>
      <w:bookmarkStart w:id="341" w:name="_Toc78302457"/>
      <w:r>
        <w:lastRenderedPageBreak/>
        <w:t>Windows</w:t>
      </w:r>
      <w:bookmarkEnd w:id="341"/>
    </w:p>
    <w:p w14:paraId="6EDDD7CB" w14:textId="6AAFA2E5" w:rsidR="003932B6" w:rsidRDefault="003932B6" w:rsidP="003932B6"/>
    <w:p w14:paraId="0E6D14BF" w14:textId="77777777" w:rsidR="003932B6" w:rsidRDefault="003932B6" w:rsidP="003932B6">
      <w:pPr>
        <w:jc w:val="both"/>
      </w:pPr>
      <w:r>
        <w:t xml:space="preserve">Los sistemas Windows requieren instalar manualmente los drivers USB para los KTDG102 (solo será necesario la primera vez). En algunos casos, el dispositivo </w:t>
      </w:r>
      <w:proofErr w:type="spellStart"/>
      <w:r>
        <w:t>KiNOS</w:t>
      </w:r>
      <w:proofErr w:type="spellEnd"/>
      <w:r>
        <w:t xml:space="preserve"> </w:t>
      </w:r>
      <w:proofErr w:type="spellStart"/>
      <w:r>
        <w:t>Boot</w:t>
      </w:r>
      <w:proofErr w:type="spellEnd"/>
      <w:r>
        <w:t xml:space="preserve"> DFU puede instalarse automáticamente con los drivers genéricos de Windows, pero se necesitará reemplazarlos. </w:t>
      </w:r>
    </w:p>
    <w:p w14:paraId="3C5CE813" w14:textId="65A8A035" w:rsidR="003932B6" w:rsidRDefault="003932B6" w:rsidP="003932B6">
      <w:pPr>
        <w:jc w:val="both"/>
      </w:pPr>
      <w:r>
        <w:t xml:space="preserve">Para instalar o reemplazar los drivers, necesitaremos una herramienta gratuita llamada </w:t>
      </w:r>
      <w:proofErr w:type="spellStart"/>
      <w:r>
        <w:rPr>
          <w:b/>
          <w:bCs/>
        </w:rPr>
        <w:t>Zadig</w:t>
      </w:r>
      <w:proofErr w:type="spellEnd"/>
      <w:r>
        <w:t xml:space="preserve">. Esta herramienta puede descargarse de la página de </w:t>
      </w:r>
      <w:proofErr w:type="spellStart"/>
      <w:r>
        <w:t>Zadig</w:t>
      </w:r>
      <w:proofErr w:type="spellEnd"/>
      <w:r>
        <w:t xml:space="preserve"> </w:t>
      </w:r>
      <w:hyperlink r:id="rId66" w:history="1">
        <w:r w:rsidRPr="00C8449A">
          <w:rPr>
            <w:rStyle w:val="SinespaciadoCar"/>
          </w:rPr>
          <w:t>https://zadig.akeo.ie/</w:t>
        </w:r>
      </w:hyperlink>
      <w:r>
        <w:t>. Esta aplicación es para instalar una “</w:t>
      </w:r>
      <w:proofErr w:type="spellStart"/>
      <w:r>
        <w:t>libusb</w:t>
      </w:r>
      <w:proofErr w:type="spellEnd"/>
      <w:r>
        <w:t>” compatible con el dispositivo.</w:t>
      </w:r>
    </w:p>
    <w:p w14:paraId="533FF7AB" w14:textId="0B789C23" w:rsidR="003932B6" w:rsidRDefault="003932B6" w:rsidP="003932B6">
      <w:pPr>
        <w:jc w:val="both"/>
      </w:pPr>
      <w:r>
        <w:t xml:space="preserve">Abrir </w:t>
      </w:r>
      <w:proofErr w:type="spellStart"/>
      <w:r>
        <w:t>Zadig</w:t>
      </w:r>
      <w:proofErr w:type="spellEnd"/>
      <w:r>
        <w:t xml:space="preserve"> (no necesita de instalación). En caso de que salte el aviso de una ventana UAC (User </w:t>
      </w:r>
      <w:proofErr w:type="spellStart"/>
      <w:r>
        <w:t>Account</w:t>
      </w:r>
      <w:proofErr w:type="spellEnd"/>
      <w:r>
        <w:t xml:space="preserve"> Control), seleccionar “Yes” o “Sí”.</w:t>
      </w:r>
    </w:p>
    <w:p w14:paraId="2D0A9966" w14:textId="77777777" w:rsidR="003932B6" w:rsidRDefault="003932B6" w:rsidP="003932B6">
      <w:pPr>
        <w:jc w:val="both"/>
      </w:pPr>
    </w:p>
    <w:p w14:paraId="5B2526F8" w14:textId="77777777" w:rsidR="003932B6" w:rsidRDefault="003932B6" w:rsidP="003932B6">
      <w:pPr>
        <w:keepNext/>
        <w:jc w:val="center"/>
      </w:pPr>
      <w:r>
        <w:rPr>
          <w:noProof/>
        </w:rPr>
        <w:drawing>
          <wp:inline distT="0" distB="0" distL="0" distR="0" wp14:anchorId="3FDF61BC" wp14:editId="4689EF34">
            <wp:extent cx="4287291" cy="2402958"/>
            <wp:effectExtent l="0" t="0" r="0" b="0"/>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10;&#10;Descripción generada automáticamente"/>
                    <pic:cNvPicPr/>
                  </pic:nvPicPr>
                  <pic:blipFill>
                    <a:blip r:embed="rId67"/>
                    <a:stretch>
                      <a:fillRect/>
                    </a:stretch>
                  </pic:blipFill>
                  <pic:spPr>
                    <a:xfrm>
                      <a:off x="0" y="0"/>
                      <a:ext cx="4311158" cy="2416335"/>
                    </a:xfrm>
                    <a:prstGeom prst="rect">
                      <a:avLst/>
                    </a:prstGeom>
                  </pic:spPr>
                </pic:pic>
              </a:graphicData>
            </a:graphic>
          </wp:inline>
        </w:drawing>
      </w:r>
    </w:p>
    <w:p w14:paraId="7A0F5415" w14:textId="0CFC62DF" w:rsidR="003932B6" w:rsidRDefault="003932B6" w:rsidP="003932B6">
      <w:pPr>
        <w:pStyle w:val="TDC3"/>
        <w:jc w:val="center"/>
      </w:pPr>
      <w:bookmarkStart w:id="342" w:name="_Toc78302534"/>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28</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Instalación Drivers con </w:t>
      </w:r>
      <w:proofErr w:type="spellStart"/>
      <w:r w:rsidRPr="001E2FD6">
        <w:rPr>
          <w:rFonts w:eastAsiaTheme="minorHAnsi" w:cstheme="minorBidi"/>
          <w:i/>
          <w:iCs/>
          <w:color w:val="44546A" w:themeColor="text2"/>
          <w:sz w:val="18"/>
          <w:szCs w:val="18"/>
          <w:lang w:eastAsia="en-US"/>
        </w:rPr>
        <w:t>Zadig</w:t>
      </w:r>
      <w:proofErr w:type="spellEnd"/>
      <w:r w:rsidRPr="001E2FD6">
        <w:rPr>
          <w:rFonts w:eastAsiaTheme="minorHAnsi" w:cstheme="minorBidi"/>
          <w:i/>
          <w:iCs/>
          <w:color w:val="44546A" w:themeColor="text2"/>
          <w:sz w:val="18"/>
          <w:szCs w:val="18"/>
          <w:lang w:eastAsia="en-US"/>
        </w:rPr>
        <w:t xml:space="preserve"> Paso</w:t>
      </w:r>
      <w:r>
        <w:t xml:space="preserve"> </w:t>
      </w:r>
      <w:r w:rsidRPr="001E2FD6">
        <w:rPr>
          <w:rFonts w:eastAsiaTheme="minorHAnsi" w:cstheme="minorBidi"/>
          <w:i/>
          <w:iCs/>
          <w:color w:val="44546A" w:themeColor="text2"/>
          <w:sz w:val="18"/>
          <w:szCs w:val="18"/>
          <w:lang w:eastAsia="en-US"/>
        </w:rPr>
        <w:t>1</w:t>
      </w:r>
      <w:bookmarkEnd w:id="342"/>
    </w:p>
    <w:p w14:paraId="270B611E" w14:textId="77777777" w:rsidR="003932B6" w:rsidRPr="003932B6" w:rsidRDefault="003932B6" w:rsidP="003932B6"/>
    <w:p w14:paraId="73E97557" w14:textId="6CAB7806" w:rsidR="003932B6" w:rsidRDefault="003932B6" w:rsidP="003932B6">
      <w:pPr>
        <w:jc w:val="both"/>
      </w:pPr>
      <w:r>
        <w:t xml:space="preserve">Una vez esté </w:t>
      </w:r>
      <w:proofErr w:type="spellStart"/>
      <w:r>
        <w:t>Zadig</w:t>
      </w:r>
      <w:proofErr w:type="spellEnd"/>
      <w:r>
        <w:t xml:space="preserve"> corriendo, deberán aparecer las interfaces </w:t>
      </w:r>
      <w:proofErr w:type="spellStart"/>
      <w:r>
        <w:t>KiNOS</w:t>
      </w:r>
      <w:proofErr w:type="spellEnd"/>
      <w:r>
        <w:t xml:space="preserve"> en la lista desplegable. Es posible conectar el dispositivo incluso después de haber abierto </w:t>
      </w:r>
      <w:proofErr w:type="spellStart"/>
      <w:r>
        <w:t>Zadig</w:t>
      </w:r>
      <w:proofErr w:type="spellEnd"/>
      <w:r>
        <w:t>, la lista se actualizará automáticamente. En caso de que no aparezca, probablemente sea que ya haya algún driver instalado. Para verlo, ir al menú de “</w:t>
      </w:r>
      <w:r>
        <w:rPr>
          <w:b/>
          <w:bCs/>
          <w:i/>
          <w:iCs/>
        </w:rPr>
        <w:t>Options</w:t>
      </w:r>
      <w:r>
        <w:t>” y seleccionar “</w:t>
      </w:r>
      <w:proofErr w:type="spellStart"/>
      <w:r>
        <w:rPr>
          <w:b/>
          <w:bCs/>
          <w:i/>
          <w:iCs/>
        </w:rPr>
        <w:t>List</w:t>
      </w:r>
      <w:proofErr w:type="spellEnd"/>
      <w:r>
        <w:rPr>
          <w:b/>
          <w:bCs/>
          <w:i/>
          <w:iCs/>
        </w:rPr>
        <w:t xml:space="preserve"> </w:t>
      </w:r>
      <w:proofErr w:type="spellStart"/>
      <w:r>
        <w:rPr>
          <w:b/>
          <w:bCs/>
          <w:i/>
          <w:iCs/>
        </w:rPr>
        <w:t>All</w:t>
      </w:r>
      <w:proofErr w:type="spellEnd"/>
      <w:r>
        <w:rPr>
          <w:b/>
          <w:bCs/>
          <w:i/>
          <w:iCs/>
        </w:rPr>
        <w:t xml:space="preserve"> </w:t>
      </w:r>
      <w:proofErr w:type="spellStart"/>
      <w:r>
        <w:rPr>
          <w:b/>
          <w:bCs/>
          <w:i/>
          <w:iCs/>
        </w:rPr>
        <w:t>Devices</w:t>
      </w:r>
      <w:proofErr w:type="spellEnd"/>
      <w:r>
        <w:t xml:space="preserve">”. </w:t>
      </w:r>
    </w:p>
    <w:p w14:paraId="09288248" w14:textId="77777777" w:rsidR="003932B6" w:rsidRDefault="003932B6" w:rsidP="003932B6">
      <w:pPr>
        <w:jc w:val="both"/>
      </w:pPr>
    </w:p>
    <w:p w14:paraId="4C6FF7B0" w14:textId="4EA6BC2C" w:rsidR="003932B6" w:rsidRDefault="003932B6" w:rsidP="003932B6">
      <w:pPr>
        <w:jc w:val="both"/>
      </w:pPr>
      <w:r>
        <w:t xml:space="preserve">Seleccionar </w:t>
      </w:r>
      <w:proofErr w:type="spellStart"/>
      <w:r>
        <w:t>KiNOS</w:t>
      </w:r>
      <w:proofErr w:type="spellEnd"/>
      <w:r>
        <w:t xml:space="preserve"> </w:t>
      </w:r>
      <w:proofErr w:type="spellStart"/>
      <w:r>
        <w:t>Boot</w:t>
      </w:r>
      <w:proofErr w:type="spellEnd"/>
      <w:r>
        <w:t xml:space="preserve"> DFU en la lista despegable, y seleccionar el driver “</w:t>
      </w:r>
      <w:proofErr w:type="spellStart"/>
      <w:r>
        <w:t>liusbK</w:t>
      </w:r>
      <w:proofErr w:type="spellEnd"/>
      <w:r>
        <w:t>” y pinchar en “</w:t>
      </w:r>
      <w:proofErr w:type="spellStart"/>
      <w:r>
        <w:rPr>
          <w:b/>
          <w:bCs/>
          <w:i/>
          <w:iCs/>
        </w:rPr>
        <w:t>Install</w:t>
      </w:r>
      <w:proofErr w:type="spellEnd"/>
      <w:r>
        <w:rPr>
          <w:b/>
          <w:bCs/>
          <w:i/>
          <w:iCs/>
        </w:rPr>
        <w:t xml:space="preserve"> / </w:t>
      </w:r>
      <w:proofErr w:type="spellStart"/>
      <w:r>
        <w:rPr>
          <w:b/>
          <w:bCs/>
          <w:i/>
          <w:iCs/>
        </w:rPr>
        <w:t>Replace</w:t>
      </w:r>
      <w:proofErr w:type="spellEnd"/>
      <w:r>
        <w:rPr>
          <w:b/>
          <w:bCs/>
          <w:i/>
          <w:iCs/>
        </w:rPr>
        <w:t xml:space="preserve"> Driver</w:t>
      </w:r>
      <w:r w:rsidRPr="008E1724">
        <w:t>”.</w:t>
      </w:r>
    </w:p>
    <w:p w14:paraId="7A440407" w14:textId="77777777" w:rsidR="003932B6" w:rsidRDefault="003932B6" w:rsidP="003932B6">
      <w:pPr>
        <w:keepNext/>
        <w:jc w:val="center"/>
      </w:pPr>
      <w:r>
        <w:rPr>
          <w:noProof/>
        </w:rPr>
        <w:lastRenderedPageBreak/>
        <w:drawing>
          <wp:inline distT="0" distB="0" distL="0" distR="0" wp14:anchorId="7D9301C4" wp14:editId="0BB7B8D0">
            <wp:extent cx="4647158" cy="2087505"/>
            <wp:effectExtent l="0" t="0" r="1270" b="8255"/>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 Correo electrónico&#10;&#10;Descripción generada automáticamente"/>
                    <pic:cNvPicPr/>
                  </pic:nvPicPr>
                  <pic:blipFill>
                    <a:blip r:embed="rId68"/>
                    <a:stretch>
                      <a:fillRect/>
                    </a:stretch>
                  </pic:blipFill>
                  <pic:spPr>
                    <a:xfrm>
                      <a:off x="0" y="0"/>
                      <a:ext cx="4663925" cy="2095037"/>
                    </a:xfrm>
                    <a:prstGeom prst="rect">
                      <a:avLst/>
                    </a:prstGeom>
                  </pic:spPr>
                </pic:pic>
              </a:graphicData>
            </a:graphic>
          </wp:inline>
        </w:drawing>
      </w:r>
    </w:p>
    <w:p w14:paraId="7E7DE7E3" w14:textId="3A950579" w:rsidR="003932B6" w:rsidRPr="001E2FD6" w:rsidRDefault="003932B6" w:rsidP="003932B6">
      <w:pPr>
        <w:pStyle w:val="TDC3"/>
        <w:jc w:val="center"/>
        <w:rPr>
          <w:rFonts w:eastAsiaTheme="minorHAnsi" w:cstheme="minorBidi"/>
          <w:i/>
          <w:iCs/>
          <w:color w:val="44546A" w:themeColor="text2"/>
          <w:sz w:val="18"/>
          <w:szCs w:val="18"/>
          <w:lang w:eastAsia="en-US"/>
        </w:rPr>
      </w:pPr>
      <w:bookmarkStart w:id="343" w:name="_Toc78302535"/>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29</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Instalación Drivers con </w:t>
      </w:r>
      <w:proofErr w:type="spellStart"/>
      <w:r w:rsidRPr="001E2FD6">
        <w:rPr>
          <w:rFonts w:eastAsiaTheme="minorHAnsi" w:cstheme="minorBidi"/>
          <w:i/>
          <w:iCs/>
          <w:color w:val="44546A" w:themeColor="text2"/>
          <w:sz w:val="18"/>
          <w:szCs w:val="18"/>
          <w:lang w:eastAsia="en-US"/>
        </w:rPr>
        <w:t>Zadig</w:t>
      </w:r>
      <w:proofErr w:type="spellEnd"/>
      <w:r w:rsidRPr="001E2FD6">
        <w:rPr>
          <w:rFonts w:eastAsiaTheme="minorHAnsi" w:cstheme="minorBidi"/>
          <w:i/>
          <w:iCs/>
          <w:color w:val="44546A" w:themeColor="text2"/>
          <w:sz w:val="18"/>
          <w:szCs w:val="18"/>
          <w:lang w:eastAsia="en-US"/>
        </w:rPr>
        <w:t xml:space="preserve"> Paso 2</w:t>
      </w:r>
      <w:bookmarkEnd w:id="343"/>
    </w:p>
    <w:p w14:paraId="28A9414C" w14:textId="77777777" w:rsidR="003932B6" w:rsidRDefault="003932B6" w:rsidP="003932B6">
      <w:pPr>
        <w:jc w:val="center"/>
      </w:pPr>
    </w:p>
    <w:p w14:paraId="3F35DE36" w14:textId="78D5D871" w:rsidR="003932B6" w:rsidRDefault="003932B6" w:rsidP="003932B6">
      <w:pPr>
        <w:jc w:val="both"/>
      </w:pPr>
      <w:r>
        <w:t>El proceso tomará alrededor de un segundo y el resultado será un mensaje de éxito:</w:t>
      </w:r>
    </w:p>
    <w:p w14:paraId="3EDD6634" w14:textId="77777777" w:rsidR="003932B6" w:rsidRDefault="003932B6" w:rsidP="003932B6">
      <w:pPr>
        <w:jc w:val="both"/>
      </w:pPr>
    </w:p>
    <w:p w14:paraId="3C9C45B9" w14:textId="77777777" w:rsidR="003932B6" w:rsidRDefault="003932B6" w:rsidP="003932B6">
      <w:pPr>
        <w:keepNext/>
        <w:jc w:val="center"/>
      </w:pPr>
      <w:r>
        <w:rPr>
          <w:noProof/>
        </w:rPr>
        <w:drawing>
          <wp:inline distT="0" distB="0" distL="0" distR="0" wp14:anchorId="2239B9BD" wp14:editId="01848416">
            <wp:extent cx="4746220" cy="1658679"/>
            <wp:effectExtent l="0" t="0" r="0" b="0"/>
            <wp:docPr id="30" name="Imagen 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69"/>
                    <a:stretch>
                      <a:fillRect/>
                    </a:stretch>
                  </pic:blipFill>
                  <pic:spPr>
                    <a:xfrm>
                      <a:off x="0" y="0"/>
                      <a:ext cx="4751683" cy="1660588"/>
                    </a:xfrm>
                    <a:prstGeom prst="rect">
                      <a:avLst/>
                    </a:prstGeom>
                  </pic:spPr>
                </pic:pic>
              </a:graphicData>
            </a:graphic>
          </wp:inline>
        </w:drawing>
      </w:r>
    </w:p>
    <w:p w14:paraId="109A8314" w14:textId="34AA9CB5" w:rsidR="003932B6" w:rsidRPr="001E2FD6" w:rsidRDefault="003932B6" w:rsidP="003932B6">
      <w:pPr>
        <w:pStyle w:val="TDC3"/>
        <w:jc w:val="center"/>
        <w:rPr>
          <w:rFonts w:eastAsiaTheme="minorHAnsi" w:cstheme="minorBidi"/>
          <w:i/>
          <w:iCs/>
          <w:color w:val="44546A" w:themeColor="text2"/>
          <w:sz w:val="18"/>
          <w:szCs w:val="18"/>
          <w:lang w:eastAsia="en-US"/>
        </w:rPr>
      </w:pPr>
      <w:bookmarkStart w:id="344" w:name="_Toc78302536"/>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30</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Instalación Drivers con </w:t>
      </w:r>
      <w:proofErr w:type="spellStart"/>
      <w:r w:rsidRPr="001E2FD6">
        <w:rPr>
          <w:rFonts w:eastAsiaTheme="minorHAnsi" w:cstheme="minorBidi"/>
          <w:i/>
          <w:iCs/>
          <w:color w:val="44546A" w:themeColor="text2"/>
          <w:sz w:val="18"/>
          <w:szCs w:val="18"/>
          <w:lang w:eastAsia="en-US"/>
        </w:rPr>
        <w:t>Zadig</w:t>
      </w:r>
      <w:proofErr w:type="spellEnd"/>
      <w:r w:rsidRPr="001E2FD6">
        <w:rPr>
          <w:rFonts w:eastAsiaTheme="minorHAnsi" w:cstheme="minorBidi"/>
          <w:i/>
          <w:iCs/>
          <w:color w:val="44546A" w:themeColor="text2"/>
          <w:sz w:val="18"/>
          <w:szCs w:val="18"/>
          <w:lang w:eastAsia="en-US"/>
        </w:rPr>
        <w:t xml:space="preserve"> </w:t>
      </w:r>
      <w:r w:rsidR="00446A4F" w:rsidRPr="001E2FD6">
        <w:rPr>
          <w:rFonts w:eastAsiaTheme="minorHAnsi" w:cstheme="minorBidi"/>
          <w:i/>
          <w:iCs/>
          <w:color w:val="44546A" w:themeColor="text2"/>
          <w:sz w:val="18"/>
          <w:szCs w:val="18"/>
          <w:lang w:eastAsia="en-US"/>
        </w:rPr>
        <w:t>Finalizada</w:t>
      </w:r>
      <w:bookmarkEnd w:id="344"/>
    </w:p>
    <w:p w14:paraId="106329E6" w14:textId="77777777" w:rsidR="003932B6" w:rsidRDefault="003932B6" w:rsidP="003932B6">
      <w:pPr>
        <w:jc w:val="both"/>
      </w:pPr>
    </w:p>
    <w:p w14:paraId="12A3585B" w14:textId="12D165AD" w:rsidR="003932B6" w:rsidRDefault="003932B6" w:rsidP="003932B6">
      <w:pPr>
        <w:jc w:val="both"/>
      </w:pPr>
      <w:r>
        <w:t xml:space="preserve">Ahora, en el </w:t>
      </w:r>
      <w:r>
        <w:rPr>
          <w:i/>
          <w:iCs/>
        </w:rPr>
        <w:t>Administrador de Dispositivos</w:t>
      </w:r>
      <w:r>
        <w:t xml:space="preserve">, el </w:t>
      </w:r>
      <w:proofErr w:type="spellStart"/>
      <w:r>
        <w:t>KiNOS</w:t>
      </w:r>
      <w:proofErr w:type="spellEnd"/>
      <w:r>
        <w:t xml:space="preserve"> </w:t>
      </w:r>
      <w:proofErr w:type="spellStart"/>
      <w:r>
        <w:t>Boot</w:t>
      </w:r>
      <w:proofErr w:type="spellEnd"/>
      <w:r>
        <w:t xml:space="preserve"> DFU deberá salir de la siguiente manera:</w:t>
      </w:r>
    </w:p>
    <w:p w14:paraId="06366050" w14:textId="77777777" w:rsidR="003932B6" w:rsidRDefault="003932B6" w:rsidP="003932B6">
      <w:pPr>
        <w:jc w:val="both"/>
      </w:pPr>
    </w:p>
    <w:p w14:paraId="22E73877" w14:textId="77777777" w:rsidR="003932B6" w:rsidRDefault="003932B6" w:rsidP="003932B6">
      <w:pPr>
        <w:keepNext/>
        <w:jc w:val="center"/>
      </w:pPr>
      <w:r>
        <w:rPr>
          <w:noProof/>
        </w:rPr>
        <w:lastRenderedPageBreak/>
        <w:drawing>
          <wp:inline distT="0" distB="0" distL="0" distR="0" wp14:anchorId="15A489CB" wp14:editId="6446E618">
            <wp:extent cx="4819650" cy="4629150"/>
            <wp:effectExtent l="0" t="0" r="0" b="0"/>
            <wp:docPr id="3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10;&#10;Descripción generada automáticamente"/>
                    <pic:cNvPicPr/>
                  </pic:nvPicPr>
                  <pic:blipFill>
                    <a:blip r:embed="rId70"/>
                    <a:stretch>
                      <a:fillRect/>
                    </a:stretch>
                  </pic:blipFill>
                  <pic:spPr>
                    <a:xfrm>
                      <a:off x="0" y="0"/>
                      <a:ext cx="4819650" cy="4629150"/>
                    </a:xfrm>
                    <a:prstGeom prst="rect">
                      <a:avLst/>
                    </a:prstGeom>
                  </pic:spPr>
                </pic:pic>
              </a:graphicData>
            </a:graphic>
          </wp:inline>
        </w:drawing>
      </w:r>
    </w:p>
    <w:p w14:paraId="1F81567B" w14:textId="783A9DA6" w:rsidR="003932B6" w:rsidRPr="001E2FD6" w:rsidRDefault="003932B6" w:rsidP="003932B6">
      <w:pPr>
        <w:pStyle w:val="TDC3"/>
        <w:jc w:val="center"/>
        <w:rPr>
          <w:rFonts w:eastAsiaTheme="minorHAnsi" w:cstheme="minorBidi"/>
          <w:i/>
          <w:iCs/>
          <w:color w:val="44546A" w:themeColor="text2"/>
          <w:sz w:val="18"/>
          <w:szCs w:val="18"/>
          <w:lang w:eastAsia="en-US"/>
        </w:rPr>
      </w:pPr>
      <w:bookmarkStart w:id="345" w:name="_Toc78302537"/>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31</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Administrador de Dispositivos Después de Instalar Drivers</w:t>
      </w:r>
      <w:bookmarkEnd w:id="345"/>
    </w:p>
    <w:p w14:paraId="6F091DC1" w14:textId="77777777" w:rsidR="003932B6" w:rsidRPr="003932B6" w:rsidRDefault="003932B6" w:rsidP="003932B6">
      <w:pPr>
        <w:jc w:val="both"/>
      </w:pPr>
    </w:p>
    <w:p w14:paraId="3E98CDE9" w14:textId="53CBEB13" w:rsidR="00152967" w:rsidRDefault="00152967" w:rsidP="00152967"/>
    <w:p w14:paraId="510622C0" w14:textId="414FA42D" w:rsidR="003932B6" w:rsidRDefault="00D11CD8" w:rsidP="00C52475">
      <w:pPr>
        <w:pStyle w:val="Ttulo5"/>
        <w:numPr>
          <w:ilvl w:val="4"/>
          <w:numId w:val="1"/>
        </w:numPr>
      </w:pPr>
      <w:bookmarkStart w:id="346" w:name="_Toc78302458"/>
      <w:r>
        <w:t>Linux / MAC OS</w:t>
      </w:r>
      <w:bookmarkEnd w:id="346"/>
    </w:p>
    <w:p w14:paraId="3561FB1A" w14:textId="0AEAF1CF" w:rsidR="00D11CD8" w:rsidRDefault="00D11CD8" w:rsidP="00D11CD8"/>
    <w:p w14:paraId="724B521C" w14:textId="041AA48F" w:rsidR="00D11CD8" w:rsidRDefault="00D11CD8" w:rsidP="00D11CD8">
      <w:pPr>
        <w:jc w:val="both"/>
      </w:pPr>
      <w:r>
        <w:t xml:space="preserve">No se necesita instalación de ningún driver específico para sistemas basados en Linux con versión de </w:t>
      </w:r>
      <w:proofErr w:type="spellStart"/>
      <w:r>
        <w:t>Kernel</w:t>
      </w:r>
      <w:proofErr w:type="spellEnd"/>
      <w:r>
        <w:t xml:space="preserve"> superior a 2.6.22  ni para sistemas MAC OS X desde la versión 10.4 (Tiger).</w:t>
      </w:r>
    </w:p>
    <w:p w14:paraId="0D27C1A4" w14:textId="493C7330" w:rsidR="00D11CD8" w:rsidRDefault="00D11CD8">
      <w:r>
        <w:br w:type="page"/>
      </w:r>
    </w:p>
    <w:p w14:paraId="2F1BE4A3" w14:textId="568E24F6" w:rsidR="00D11CD8" w:rsidRDefault="00D11CD8" w:rsidP="00C52475">
      <w:pPr>
        <w:pStyle w:val="Ttulo4"/>
        <w:numPr>
          <w:ilvl w:val="3"/>
          <w:numId w:val="1"/>
        </w:numPr>
      </w:pPr>
      <w:bookmarkStart w:id="347" w:name="_Toc78302459"/>
      <w:proofErr w:type="spellStart"/>
      <w:r>
        <w:lastRenderedPageBreak/>
        <w:t>Install</w:t>
      </w:r>
      <w:proofErr w:type="spellEnd"/>
      <w:r>
        <w:t xml:space="preserve"> “</w:t>
      </w:r>
      <w:proofErr w:type="spellStart"/>
      <w:r>
        <w:t>dfu-util</w:t>
      </w:r>
      <w:proofErr w:type="spellEnd"/>
      <w:r>
        <w:t>”</w:t>
      </w:r>
      <w:bookmarkEnd w:id="347"/>
    </w:p>
    <w:p w14:paraId="55A60C7C" w14:textId="6120FF63" w:rsidR="00D11CD8" w:rsidRDefault="00D11CD8" w:rsidP="00D11CD8"/>
    <w:p w14:paraId="728761AD" w14:textId="77777777" w:rsidR="00D11CD8" w:rsidRDefault="00D11CD8" w:rsidP="00D11CD8">
      <w:r>
        <w:t xml:space="preserve">El protocolo usado para cargar el Firmware a los dispositivos </w:t>
      </w:r>
      <w:proofErr w:type="spellStart"/>
      <w:r>
        <w:t>Kirale</w:t>
      </w:r>
      <w:proofErr w:type="spellEnd"/>
      <w:r>
        <w:t xml:space="preserve"> KTDG USB Dongle a través de interfaz USB es el estándar </w:t>
      </w:r>
      <w:r w:rsidRPr="00B839BF">
        <w:rPr>
          <w:b/>
          <w:bCs/>
        </w:rPr>
        <w:t>DFU 1.1</w:t>
      </w:r>
      <w:r>
        <w:rPr>
          <w:b/>
          <w:bCs/>
        </w:rPr>
        <w:t xml:space="preserve">. </w:t>
      </w:r>
      <w:r>
        <w:t>Descargar “</w:t>
      </w:r>
      <w:proofErr w:type="spellStart"/>
      <w:r>
        <w:t>dfu-util</w:t>
      </w:r>
      <w:proofErr w:type="spellEnd"/>
      <w:r>
        <w:t>” e instalarlo.</w:t>
      </w:r>
    </w:p>
    <w:p w14:paraId="4EBB119F" w14:textId="0660D841" w:rsidR="00D11CD8" w:rsidRDefault="00D11CD8" w:rsidP="00481B0A">
      <w:pPr>
        <w:numPr>
          <w:ilvl w:val="0"/>
          <w:numId w:val="15"/>
        </w:numPr>
      </w:pPr>
      <w:r>
        <w:t xml:space="preserve"> En </w:t>
      </w:r>
      <w:proofErr w:type="spellStart"/>
      <w:r>
        <w:t>Windos</w:t>
      </w:r>
      <w:proofErr w:type="spellEnd"/>
      <w:r>
        <w:t xml:space="preserve">: descargar de </w:t>
      </w:r>
      <w:hyperlink r:id="rId71" w:history="1">
        <w:r w:rsidRPr="00B839BF">
          <w:rPr>
            <w:rStyle w:val="SinespaciadoCar"/>
          </w:rPr>
          <w:t>http://dfu-util.sourceforge.net/</w:t>
        </w:r>
      </w:hyperlink>
      <w:r>
        <w:t xml:space="preserve"> y extraerlo en la carpeta deseada.</w:t>
      </w:r>
    </w:p>
    <w:p w14:paraId="799FF0A0" w14:textId="2A4F21A5" w:rsidR="00D11CD8" w:rsidRDefault="00D11CD8" w:rsidP="00481B0A">
      <w:pPr>
        <w:numPr>
          <w:ilvl w:val="0"/>
          <w:numId w:val="15"/>
        </w:numPr>
      </w:pPr>
      <w:r>
        <w:t>En MAC OS:</w:t>
      </w:r>
    </w:p>
    <w:p w14:paraId="07DF3199" w14:textId="77777777" w:rsidR="00D11CD8" w:rsidRDefault="00D11CD8" w:rsidP="00D11CD8">
      <w:pPr>
        <w:ind w:left="708" w:firstLine="708"/>
      </w:pPr>
      <w:r>
        <w:t xml:space="preserve">$ </w:t>
      </w:r>
      <w:proofErr w:type="spellStart"/>
      <w:r>
        <w:t>brew</w:t>
      </w:r>
      <w:proofErr w:type="spellEnd"/>
      <w:r>
        <w:t xml:space="preserve"> </w:t>
      </w:r>
      <w:proofErr w:type="spellStart"/>
      <w:r>
        <w:t>install</w:t>
      </w:r>
      <w:proofErr w:type="spellEnd"/>
      <w:r>
        <w:t xml:space="preserve"> </w:t>
      </w:r>
      <w:proofErr w:type="spellStart"/>
      <w:r>
        <w:t>dfu-util</w:t>
      </w:r>
      <w:proofErr w:type="spellEnd"/>
    </w:p>
    <w:p w14:paraId="187E7DA5" w14:textId="4C54F17B" w:rsidR="00D11CD8" w:rsidRDefault="00D11CD8" w:rsidP="00D11CD8">
      <w:pPr>
        <w:ind w:left="708" w:firstLine="708"/>
        <w:rPr>
          <w:sz w:val="19"/>
          <w:szCs w:val="19"/>
        </w:rPr>
      </w:pPr>
      <w:r>
        <w:rPr>
          <w:sz w:val="19"/>
          <w:szCs w:val="19"/>
        </w:rPr>
        <w:t>(</w:t>
      </w:r>
      <w:proofErr w:type="spellStart"/>
      <w:r w:rsidR="00EE1F8A">
        <w:fldChar w:fldCharType="begin"/>
      </w:r>
      <w:r w:rsidR="00EE1F8A">
        <w:instrText xml:space="preserve"> HYPERLINK "https://brew.sh/" </w:instrText>
      </w:r>
      <w:r w:rsidR="00EE1F8A">
        <w:fldChar w:fldCharType="separate"/>
      </w:r>
      <w:r w:rsidRPr="00B839BF">
        <w:rPr>
          <w:rStyle w:val="SinespaciadoCar"/>
          <w:sz w:val="19"/>
          <w:szCs w:val="19"/>
        </w:rPr>
        <w:t>Get</w:t>
      </w:r>
      <w:proofErr w:type="spellEnd"/>
      <w:r w:rsidRPr="00B839BF">
        <w:rPr>
          <w:rStyle w:val="SinespaciadoCar"/>
          <w:sz w:val="19"/>
          <w:szCs w:val="19"/>
        </w:rPr>
        <w:t xml:space="preserve"> </w:t>
      </w:r>
      <w:proofErr w:type="spellStart"/>
      <w:r w:rsidRPr="00B839BF">
        <w:rPr>
          <w:rStyle w:val="SinespaciadoCar"/>
          <w:sz w:val="19"/>
          <w:szCs w:val="19"/>
        </w:rPr>
        <w:t>Brew</w:t>
      </w:r>
      <w:proofErr w:type="spellEnd"/>
      <w:r w:rsidR="00EE1F8A">
        <w:rPr>
          <w:rStyle w:val="SinespaciadoCar"/>
          <w:sz w:val="19"/>
          <w:szCs w:val="19"/>
        </w:rPr>
        <w:fldChar w:fldCharType="end"/>
      </w:r>
      <w:r>
        <w:rPr>
          <w:sz w:val="19"/>
          <w:szCs w:val="19"/>
        </w:rPr>
        <w:t>)</w:t>
      </w:r>
    </w:p>
    <w:p w14:paraId="47A6EC39" w14:textId="6B38DB39" w:rsidR="00D11CD8" w:rsidRDefault="00D11CD8" w:rsidP="00481B0A">
      <w:pPr>
        <w:numPr>
          <w:ilvl w:val="0"/>
          <w:numId w:val="15"/>
        </w:numPr>
      </w:pPr>
      <w:r>
        <w:t>En Linux:</w:t>
      </w:r>
    </w:p>
    <w:p w14:paraId="69C112E8" w14:textId="77777777" w:rsidR="00D11CD8" w:rsidRDefault="00D11CD8" w:rsidP="00D11CD8">
      <w:pPr>
        <w:ind w:left="708" w:firstLine="708"/>
      </w:pPr>
      <w:r>
        <w:t xml:space="preserve">$ sudo </w:t>
      </w:r>
      <w:proofErr w:type="spellStart"/>
      <w:r>
        <w:t>apt</w:t>
      </w:r>
      <w:proofErr w:type="spellEnd"/>
      <w:r>
        <w:t xml:space="preserve"> </w:t>
      </w:r>
      <w:proofErr w:type="spellStart"/>
      <w:r>
        <w:t>install</w:t>
      </w:r>
      <w:proofErr w:type="spellEnd"/>
      <w:r>
        <w:t xml:space="preserve"> </w:t>
      </w:r>
      <w:proofErr w:type="spellStart"/>
      <w:r>
        <w:t>dfu-util</w:t>
      </w:r>
      <w:proofErr w:type="spellEnd"/>
    </w:p>
    <w:p w14:paraId="49F26131" w14:textId="43108A81" w:rsidR="00D11CD8" w:rsidRDefault="00D11CD8" w:rsidP="00D11CD8"/>
    <w:p w14:paraId="6C9E3FEA" w14:textId="4C008CC0" w:rsidR="00D11CD8" w:rsidRDefault="00D11CD8" w:rsidP="00C52475">
      <w:pPr>
        <w:pStyle w:val="Ttulo4"/>
        <w:numPr>
          <w:ilvl w:val="3"/>
          <w:numId w:val="1"/>
        </w:numPr>
      </w:pPr>
      <w:bookmarkStart w:id="348" w:name="_Toc78302460"/>
      <w:r>
        <w:t>Actualización de Firmware</w:t>
      </w:r>
      <w:bookmarkEnd w:id="348"/>
    </w:p>
    <w:p w14:paraId="75EC36CE" w14:textId="3AF31AB1" w:rsidR="00D11CD8" w:rsidRDefault="00D11CD8" w:rsidP="00D11CD8"/>
    <w:p w14:paraId="75FCEB6D" w14:textId="77777777" w:rsidR="00D11CD8" w:rsidRDefault="00D11CD8" w:rsidP="00D11CD8">
      <w:pPr>
        <w:jc w:val="both"/>
      </w:pPr>
      <w:r>
        <w:t xml:space="preserve">Abrir </w:t>
      </w:r>
      <w:proofErr w:type="spellStart"/>
      <w:r>
        <w:t>dfu-util</w:t>
      </w:r>
      <w:proofErr w:type="spellEnd"/>
      <w:r>
        <w:t xml:space="preserve"> desde la ventana de comandos y listar los dispositivos conectados para encontrar el dispositivo deseado. El USB </w:t>
      </w:r>
      <w:proofErr w:type="spellStart"/>
      <w:r>
        <w:t>Product</w:t>
      </w:r>
      <w:proofErr w:type="spellEnd"/>
      <w:r>
        <w:t xml:space="preserve"> ID par un dispositivo </w:t>
      </w:r>
      <w:proofErr w:type="spellStart"/>
      <w:r>
        <w:t>KiNOS</w:t>
      </w:r>
      <w:proofErr w:type="spellEnd"/>
      <w:r>
        <w:t xml:space="preserve"> DFU en modo </w:t>
      </w:r>
      <w:proofErr w:type="spellStart"/>
      <w:r>
        <w:t>bootloader</w:t>
      </w:r>
      <w:proofErr w:type="spellEnd"/>
      <w:r>
        <w:t xml:space="preserve"> es </w:t>
      </w:r>
      <w:r>
        <w:rPr>
          <w:b/>
          <w:bCs/>
        </w:rPr>
        <w:t>0000</w:t>
      </w:r>
      <w:r>
        <w:t>.</w:t>
      </w: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D11CD8" w:rsidRPr="001065B5" w14:paraId="2C9F992D" w14:textId="77777777" w:rsidTr="002078EB">
        <w:tc>
          <w:tcPr>
            <w:tcW w:w="8494" w:type="dxa"/>
          </w:tcPr>
          <w:p w14:paraId="02E09F3A" w14:textId="77777777" w:rsidR="00D11CD8" w:rsidRPr="00441AED" w:rsidRDefault="00D11CD8" w:rsidP="002078EB">
            <w:pPr>
              <w:autoSpaceDE w:val="0"/>
              <w:autoSpaceDN w:val="0"/>
              <w:adjustRightInd w:val="0"/>
              <w:rPr>
                <w:rFonts w:ascii="Courier New" w:hAnsi="Courier New" w:cs="Courier New"/>
                <w:color w:val="000000"/>
              </w:rPr>
            </w:pPr>
          </w:p>
          <w:p w14:paraId="7E491376" w14:textId="77777777" w:rsidR="00D11CD8" w:rsidRPr="00441AED" w:rsidRDefault="00D11CD8" w:rsidP="002078EB">
            <w:pPr>
              <w:autoSpaceDE w:val="0"/>
              <w:autoSpaceDN w:val="0"/>
              <w:adjustRightInd w:val="0"/>
              <w:rPr>
                <w:rFonts w:ascii="Courier New" w:hAnsi="Courier New" w:cs="Courier New"/>
                <w:color w:val="4472C4" w:themeColor="accent1"/>
                <w:lang w:val="en-US"/>
              </w:rPr>
            </w:pPr>
            <w:r w:rsidRPr="00441AED">
              <w:rPr>
                <w:rFonts w:ascii="Courier New" w:hAnsi="Courier New" w:cs="Courier New"/>
                <w:color w:val="4472C4" w:themeColor="accent1"/>
                <w:lang w:val="en-US"/>
              </w:rPr>
              <w:t xml:space="preserve">$ </w:t>
            </w:r>
            <w:proofErr w:type="spellStart"/>
            <w:r w:rsidRPr="00441AED">
              <w:rPr>
                <w:rFonts w:ascii="Courier New" w:hAnsi="Courier New" w:cs="Courier New"/>
                <w:color w:val="4472C4" w:themeColor="accent1"/>
                <w:lang w:val="en-US"/>
              </w:rPr>
              <w:t>dfu</w:t>
            </w:r>
            <w:proofErr w:type="spellEnd"/>
            <w:r w:rsidRPr="00441AED">
              <w:rPr>
                <w:rFonts w:ascii="Courier New" w:hAnsi="Courier New" w:cs="Courier New"/>
                <w:color w:val="4472C4" w:themeColor="accent1"/>
                <w:lang w:val="en-US"/>
              </w:rPr>
              <w:t>-util</w:t>
            </w:r>
            <w:r>
              <w:rPr>
                <w:rFonts w:ascii="Courier New" w:hAnsi="Courier New" w:cs="Courier New"/>
                <w:color w:val="4472C4" w:themeColor="accent1"/>
                <w:lang w:val="en-US"/>
              </w:rPr>
              <w:t>—</w:t>
            </w:r>
            <w:r w:rsidRPr="00441AED">
              <w:rPr>
                <w:rFonts w:ascii="Courier New" w:hAnsi="Courier New" w:cs="Courier New"/>
                <w:color w:val="4472C4" w:themeColor="accent1"/>
                <w:lang w:val="en-US"/>
              </w:rPr>
              <w:t xml:space="preserve">list </w:t>
            </w:r>
          </w:p>
          <w:p w14:paraId="547C9A31" w14:textId="77777777" w:rsidR="00D11CD8" w:rsidRPr="00441AED" w:rsidRDefault="00D11CD8" w:rsidP="002078EB">
            <w:pPr>
              <w:autoSpaceDE w:val="0"/>
              <w:autoSpaceDN w:val="0"/>
              <w:adjustRightInd w:val="0"/>
              <w:rPr>
                <w:rFonts w:ascii="Courier New" w:hAnsi="Courier New" w:cs="Courier New"/>
                <w:color w:val="000000"/>
                <w:lang w:val="en-US"/>
              </w:rPr>
            </w:pPr>
          </w:p>
          <w:p w14:paraId="4B34322D" w14:textId="77777777" w:rsidR="00D11CD8"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Found DFU: [2def:0000] </w:t>
            </w:r>
            <w:proofErr w:type="spellStart"/>
            <w:r w:rsidRPr="00441AED">
              <w:rPr>
                <w:rFonts w:ascii="Courier New" w:hAnsi="Courier New" w:cs="Courier New"/>
                <w:color w:val="000000"/>
                <w:lang w:val="en-US"/>
              </w:rPr>
              <w:t>ver</w:t>
            </w:r>
            <w:proofErr w:type="spellEnd"/>
            <w:r w:rsidRPr="00441AED">
              <w:rPr>
                <w:rFonts w:ascii="Courier New" w:hAnsi="Courier New" w:cs="Courier New"/>
                <w:color w:val="000000"/>
                <w:lang w:val="en-US"/>
              </w:rPr>
              <w:t xml:space="preserve">=0100, </w:t>
            </w:r>
            <w:proofErr w:type="spellStart"/>
            <w:r w:rsidRPr="00441AED">
              <w:rPr>
                <w:rFonts w:ascii="Courier New" w:hAnsi="Courier New" w:cs="Courier New"/>
                <w:color w:val="000000"/>
                <w:lang w:val="en-US"/>
              </w:rPr>
              <w:t>devnum</w:t>
            </w:r>
            <w:proofErr w:type="spellEnd"/>
            <w:r w:rsidRPr="00441AED">
              <w:rPr>
                <w:rFonts w:ascii="Courier New" w:hAnsi="Courier New" w:cs="Courier New"/>
                <w:color w:val="000000"/>
                <w:lang w:val="en-US"/>
              </w:rPr>
              <w:t xml:space="preserve">=8, </w:t>
            </w:r>
            <w:proofErr w:type="spellStart"/>
            <w:r w:rsidRPr="00441AED">
              <w:rPr>
                <w:rFonts w:ascii="Courier New" w:hAnsi="Courier New" w:cs="Courier New"/>
                <w:color w:val="000000"/>
                <w:lang w:val="en-US"/>
              </w:rPr>
              <w:t>cfg</w:t>
            </w:r>
            <w:proofErr w:type="spellEnd"/>
            <w:r w:rsidRPr="00441AED">
              <w:rPr>
                <w:rFonts w:ascii="Courier New" w:hAnsi="Courier New" w:cs="Courier New"/>
                <w:color w:val="000000"/>
                <w:lang w:val="en-US"/>
              </w:rPr>
              <w:t xml:space="preserve">=1, </w:t>
            </w:r>
            <w:proofErr w:type="spellStart"/>
            <w:r w:rsidRPr="00441AED">
              <w:rPr>
                <w:rFonts w:ascii="Courier New" w:hAnsi="Courier New" w:cs="Courier New"/>
                <w:color w:val="000000"/>
                <w:lang w:val="en-US"/>
              </w:rPr>
              <w:t>intf</w:t>
            </w:r>
            <w:proofErr w:type="spellEnd"/>
            <w:r w:rsidRPr="00441AED">
              <w:rPr>
                <w:rFonts w:ascii="Courier New" w:hAnsi="Courier New" w:cs="Courier New"/>
                <w:color w:val="000000"/>
                <w:lang w:val="en-US"/>
              </w:rPr>
              <w:t>=0, path=”1-1.4.3″, alt=0, name=”</w:t>
            </w:r>
            <w:proofErr w:type="spellStart"/>
            <w:r w:rsidRPr="00441AED">
              <w:rPr>
                <w:rFonts w:ascii="Courier New" w:hAnsi="Courier New" w:cs="Courier New"/>
                <w:color w:val="000000"/>
                <w:lang w:val="en-US"/>
              </w:rPr>
              <w:t>KiNOS</w:t>
            </w:r>
            <w:proofErr w:type="spellEnd"/>
            <w:r w:rsidRPr="00441AED">
              <w:rPr>
                <w:rFonts w:ascii="Courier New" w:hAnsi="Courier New" w:cs="Courier New"/>
                <w:color w:val="000000"/>
                <w:lang w:val="en-US"/>
              </w:rPr>
              <w:t xml:space="preserve"> DFU”, serial=”8404D2000000045B” </w:t>
            </w:r>
          </w:p>
          <w:p w14:paraId="2C75C32A" w14:textId="77777777" w:rsidR="00D11CD8" w:rsidRPr="00441AED" w:rsidRDefault="00D11CD8" w:rsidP="002078EB">
            <w:pPr>
              <w:autoSpaceDE w:val="0"/>
              <w:autoSpaceDN w:val="0"/>
              <w:adjustRightInd w:val="0"/>
              <w:rPr>
                <w:rFonts w:ascii="Courier New" w:hAnsi="Courier New" w:cs="Courier New"/>
                <w:color w:val="000000"/>
                <w:lang w:val="en-US"/>
              </w:rPr>
            </w:pPr>
          </w:p>
          <w:p w14:paraId="3CCCDB6E" w14:textId="77777777" w:rsidR="00D11CD8" w:rsidRDefault="00D11CD8" w:rsidP="002078EB">
            <w:pPr>
              <w:rPr>
                <w:rFonts w:ascii="Courier New" w:hAnsi="Courier New" w:cs="Courier New"/>
                <w:color w:val="000000"/>
                <w:lang w:val="en-US"/>
              </w:rPr>
            </w:pPr>
            <w:r w:rsidRPr="00441AED">
              <w:rPr>
                <w:rFonts w:ascii="Courier New" w:hAnsi="Courier New" w:cs="Courier New"/>
                <w:color w:val="000000"/>
                <w:lang w:val="en-US"/>
              </w:rPr>
              <w:t xml:space="preserve">Found Runtime: [2def:0102] </w:t>
            </w:r>
            <w:proofErr w:type="spellStart"/>
            <w:r w:rsidRPr="00441AED">
              <w:rPr>
                <w:rFonts w:ascii="Courier New" w:hAnsi="Courier New" w:cs="Courier New"/>
                <w:color w:val="000000"/>
                <w:lang w:val="en-US"/>
              </w:rPr>
              <w:t>ver</w:t>
            </w:r>
            <w:proofErr w:type="spellEnd"/>
            <w:r w:rsidRPr="00441AED">
              <w:rPr>
                <w:rFonts w:ascii="Courier New" w:hAnsi="Courier New" w:cs="Courier New"/>
                <w:color w:val="000000"/>
                <w:lang w:val="en-US"/>
              </w:rPr>
              <w:t xml:space="preserve">=0100, </w:t>
            </w:r>
            <w:proofErr w:type="spellStart"/>
            <w:r w:rsidRPr="00441AED">
              <w:rPr>
                <w:rFonts w:ascii="Courier New" w:hAnsi="Courier New" w:cs="Courier New"/>
                <w:color w:val="000000"/>
                <w:lang w:val="en-US"/>
              </w:rPr>
              <w:t>devnum</w:t>
            </w:r>
            <w:proofErr w:type="spellEnd"/>
            <w:r w:rsidRPr="00441AED">
              <w:rPr>
                <w:rFonts w:ascii="Courier New" w:hAnsi="Courier New" w:cs="Courier New"/>
                <w:color w:val="000000"/>
                <w:lang w:val="en-US"/>
              </w:rPr>
              <w:t xml:space="preserve">=9, </w:t>
            </w:r>
            <w:proofErr w:type="spellStart"/>
            <w:r w:rsidRPr="00441AED">
              <w:rPr>
                <w:rFonts w:ascii="Courier New" w:hAnsi="Courier New" w:cs="Courier New"/>
                <w:color w:val="000000"/>
                <w:lang w:val="en-US"/>
              </w:rPr>
              <w:t>cfg</w:t>
            </w:r>
            <w:proofErr w:type="spellEnd"/>
            <w:r w:rsidRPr="00441AED">
              <w:rPr>
                <w:rFonts w:ascii="Courier New" w:hAnsi="Courier New" w:cs="Courier New"/>
                <w:color w:val="000000"/>
                <w:lang w:val="en-US"/>
              </w:rPr>
              <w:t xml:space="preserve">=1, </w:t>
            </w:r>
            <w:proofErr w:type="spellStart"/>
            <w:r w:rsidRPr="00441AED">
              <w:rPr>
                <w:rFonts w:ascii="Courier New" w:hAnsi="Courier New" w:cs="Courier New"/>
                <w:color w:val="000000"/>
                <w:lang w:val="en-US"/>
              </w:rPr>
              <w:t>intf</w:t>
            </w:r>
            <w:proofErr w:type="spellEnd"/>
            <w:r w:rsidRPr="00441AED">
              <w:rPr>
                <w:rFonts w:ascii="Courier New" w:hAnsi="Courier New" w:cs="Courier New"/>
                <w:color w:val="000000"/>
                <w:lang w:val="en-US"/>
              </w:rPr>
              <w:t>=0, path=”1-1.4.4″, alt=0, name=”</w:t>
            </w:r>
            <w:proofErr w:type="spellStart"/>
            <w:r w:rsidRPr="00441AED">
              <w:rPr>
                <w:rFonts w:ascii="Courier New" w:hAnsi="Courier New" w:cs="Courier New"/>
                <w:color w:val="000000"/>
                <w:lang w:val="en-US"/>
              </w:rPr>
              <w:t>KiNOS</w:t>
            </w:r>
            <w:proofErr w:type="spellEnd"/>
            <w:r w:rsidRPr="00441AED">
              <w:rPr>
                <w:rFonts w:ascii="Courier New" w:hAnsi="Courier New" w:cs="Courier New"/>
                <w:color w:val="000000"/>
                <w:lang w:val="en-US"/>
              </w:rPr>
              <w:t xml:space="preserve"> DFU”, serial=”8404D2000000045C”</w:t>
            </w:r>
          </w:p>
          <w:p w14:paraId="1A0AD525" w14:textId="77777777" w:rsidR="00D11CD8" w:rsidRDefault="00D11CD8" w:rsidP="00FF5457">
            <w:pPr>
              <w:keepNext/>
              <w:rPr>
                <w:rFonts w:ascii="Courier New" w:hAnsi="Courier New" w:cs="Courier New"/>
                <w:color w:val="000000"/>
                <w:lang w:val="en-US"/>
              </w:rPr>
            </w:pPr>
          </w:p>
        </w:tc>
      </w:tr>
    </w:tbl>
    <w:p w14:paraId="359EF18B" w14:textId="77777777" w:rsidR="00514EED" w:rsidRPr="001925E3" w:rsidRDefault="00514EED" w:rsidP="00FF5457">
      <w:pPr>
        <w:pStyle w:val="TDC3"/>
        <w:jc w:val="center"/>
        <w:rPr>
          <w:rFonts w:eastAsiaTheme="minorHAnsi" w:cstheme="minorBidi"/>
          <w:i/>
          <w:iCs/>
          <w:color w:val="44546A" w:themeColor="text2"/>
          <w:sz w:val="18"/>
          <w:szCs w:val="18"/>
          <w:lang w:val="en-US" w:eastAsia="en-US"/>
        </w:rPr>
      </w:pPr>
    </w:p>
    <w:p w14:paraId="7DFBDD3C" w14:textId="582FF4AC" w:rsidR="00FF5457" w:rsidRPr="001E2FD6" w:rsidRDefault="00FF5457" w:rsidP="00FF5457">
      <w:pPr>
        <w:pStyle w:val="TDC3"/>
        <w:jc w:val="center"/>
        <w:rPr>
          <w:rFonts w:eastAsiaTheme="minorHAnsi" w:cstheme="minorBidi"/>
          <w:i/>
          <w:iCs/>
          <w:color w:val="44546A" w:themeColor="text2"/>
          <w:sz w:val="18"/>
          <w:szCs w:val="18"/>
          <w:lang w:eastAsia="en-US"/>
        </w:rPr>
      </w:pPr>
      <w:bookmarkStart w:id="349" w:name="_Toc78302576"/>
      <w:r w:rsidRPr="001E2FD6">
        <w:rPr>
          <w:rFonts w:eastAsiaTheme="minorHAnsi" w:cstheme="minorBidi"/>
          <w:i/>
          <w:iCs/>
          <w:color w:val="44546A" w:themeColor="text2"/>
          <w:sz w:val="18"/>
          <w:szCs w:val="18"/>
          <w:lang w:eastAsia="en-US"/>
        </w:rPr>
        <w:t xml:space="preserve">Tabla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Tabla \* ARABIC </w:instrText>
      </w:r>
      <w:r w:rsidR="007537F4" w:rsidRPr="001E2FD6">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7</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Listar dispositivos con </w:t>
      </w:r>
      <w:proofErr w:type="spellStart"/>
      <w:r w:rsidRPr="001E2FD6">
        <w:rPr>
          <w:rFonts w:eastAsiaTheme="minorHAnsi" w:cstheme="minorBidi"/>
          <w:i/>
          <w:iCs/>
          <w:color w:val="44546A" w:themeColor="text2"/>
          <w:sz w:val="18"/>
          <w:szCs w:val="18"/>
          <w:lang w:eastAsia="en-US"/>
        </w:rPr>
        <w:t>dfu-util</w:t>
      </w:r>
      <w:bookmarkEnd w:id="349"/>
      <w:proofErr w:type="spellEnd"/>
    </w:p>
    <w:p w14:paraId="246DB068" w14:textId="77777777" w:rsidR="001E2FD6" w:rsidRDefault="001E2FD6">
      <w:r>
        <w:br w:type="page"/>
      </w:r>
    </w:p>
    <w:p w14:paraId="5ACD6139" w14:textId="2D2018CB" w:rsidR="00D11CD8" w:rsidRDefault="00D11CD8" w:rsidP="00D11CD8">
      <w:pPr>
        <w:jc w:val="both"/>
      </w:pPr>
      <w:r w:rsidRPr="00441AED">
        <w:lastRenderedPageBreak/>
        <w:t>Flashear el fichero del firmware a</w:t>
      </w:r>
      <w:r>
        <w:t>l dispositivo deseado (especificando el número de serie). Esta transferencia del archivo puede tardar varios segundos.</w:t>
      </w:r>
    </w:p>
    <w:p w14:paraId="4363E8C1" w14:textId="77777777" w:rsidR="004E0FD4" w:rsidRDefault="004E0FD4" w:rsidP="00D11CD8">
      <w:pPr>
        <w:jc w:val="both"/>
      </w:pPr>
    </w:p>
    <w:tbl>
      <w:tblPr>
        <w:tblW w:w="8505" w:type="dxa"/>
        <w:tblInd w:w="-23" w:type="dxa"/>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505"/>
      </w:tblGrid>
      <w:tr w:rsidR="00D11CD8" w:rsidRPr="001065B5" w14:paraId="01218829" w14:textId="77777777" w:rsidTr="002078EB">
        <w:tc>
          <w:tcPr>
            <w:tcW w:w="8505" w:type="dxa"/>
          </w:tcPr>
          <w:p w14:paraId="1417C0F2" w14:textId="77777777" w:rsidR="00D11CD8" w:rsidRPr="001E2FD6" w:rsidRDefault="00D11CD8" w:rsidP="002078EB">
            <w:pPr>
              <w:autoSpaceDE w:val="0"/>
              <w:autoSpaceDN w:val="0"/>
              <w:adjustRightInd w:val="0"/>
              <w:rPr>
                <w:rFonts w:ascii="Courier New" w:hAnsi="Courier New" w:cs="Courier New"/>
                <w:color w:val="000000"/>
                <w:lang w:val="en-US"/>
              </w:rPr>
            </w:pPr>
          </w:p>
          <w:p w14:paraId="6E51CA58" w14:textId="77777777" w:rsidR="00D11CD8" w:rsidRPr="00441AED" w:rsidRDefault="00D11CD8" w:rsidP="002078EB">
            <w:pPr>
              <w:autoSpaceDE w:val="0"/>
              <w:autoSpaceDN w:val="0"/>
              <w:adjustRightInd w:val="0"/>
              <w:rPr>
                <w:rFonts w:ascii="Courier New" w:hAnsi="Courier New" w:cs="Courier New"/>
                <w:color w:val="4472C4" w:themeColor="accent1"/>
                <w:lang w:val="en-US"/>
              </w:rPr>
            </w:pPr>
            <w:r w:rsidRPr="00441AED">
              <w:rPr>
                <w:rFonts w:ascii="Courier New" w:hAnsi="Courier New" w:cs="Courier New"/>
                <w:color w:val="4472C4" w:themeColor="accent1"/>
                <w:lang w:val="en-US"/>
              </w:rPr>
              <w:t xml:space="preserve">$ </w:t>
            </w:r>
            <w:proofErr w:type="spellStart"/>
            <w:r w:rsidRPr="00441AED">
              <w:rPr>
                <w:rFonts w:ascii="Courier New" w:hAnsi="Courier New" w:cs="Courier New"/>
                <w:color w:val="4472C4" w:themeColor="accent1"/>
                <w:lang w:val="en-US"/>
              </w:rPr>
              <w:t>dfu</w:t>
            </w:r>
            <w:proofErr w:type="spellEnd"/>
            <w:r w:rsidRPr="00441AED">
              <w:rPr>
                <w:rFonts w:ascii="Courier New" w:hAnsi="Courier New" w:cs="Courier New"/>
                <w:color w:val="4472C4" w:themeColor="accent1"/>
                <w:lang w:val="en-US"/>
              </w:rPr>
              <w:t>-util</w:t>
            </w:r>
            <w:r>
              <w:rPr>
                <w:rFonts w:ascii="Courier New" w:hAnsi="Courier New" w:cs="Courier New"/>
                <w:color w:val="4472C4" w:themeColor="accent1"/>
                <w:lang w:val="en-US"/>
              </w:rPr>
              <w:t>—</w:t>
            </w:r>
            <w:r w:rsidRPr="00441AED">
              <w:rPr>
                <w:rFonts w:ascii="Courier New" w:hAnsi="Courier New" w:cs="Courier New"/>
                <w:color w:val="4472C4" w:themeColor="accent1"/>
                <w:lang w:val="en-US"/>
              </w:rPr>
              <w:t>download KiNOS-GEN-KTWM102-1.1.6533.62822.dfu</w:t>
            </w:r>
            <w:r>
              <w:rPr>
                <w:rFonts w:ascii="Courier New" w:hAnsi="Courier New" w:cs="Courier New"/>
                <w:color w:val="4472C4" w:themeColor="accent1"/>
                <w:lang w:val="en-US"/>
              </w:rPr>
              <w:t>—</w:t>
            </w:r>
            <w:r w:rsidRPr="00441AED">
              <w:rPr>
                <w:rFonts w:ascii="Courier New" w:hAnsi="Courier New" w:cs="Courier New"/>
                <w:color w:val="4472C4" w:themeColor="accent1"/>
                <w:lang w:val="en-US"/>
              </w:rPr>
              <w:t xml:space="preserve">serial 8404D2000000045B </w:t>
            </w:r>
          </w:p>
          <w:p w14:paraId="52CC8848"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Match vendor ID from file: 2def </w:t>
            </w:r>
          </w:p>
          <w:p w14:paraId="0B9504CE"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Match product ID from file: 0000 </w:t>
            </w:r>
          </w:p>
          <w:p w14:paraId="6EE613B9"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Opening DFU capable USB device... </w:t>
            </w:r>
          </w:p>
          <w:p w14:paraId="0B8F8597"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ID 2def:0000 </w:t>
            </w:r>
          </w:p>
          <w:p w14:paraId="1C049C31"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Run-time device DFU version 0110 </w:t>
            </w:r>
          </w:p>
          <w:p w14:paraId="77E8CF53"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Claiming USB DFU Interface... </w:t>
            </w:r>
          </w:p>
          <w:p w14:paraId="3966A6F4"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Setting Alternate Setting #0 ... </w:t>
            </w:r>
          </w:p>
          <w:p w14:paraId="321FA599"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Determining device status: state = </w:t>
            </w:r>
            <w:proofErr w:type="spellStart"/>
            <w:r w:rsidRPr="00441AED">
              <w:rPr>
                <w:rFonts w:ascii="Courier New" w:hAnsi="Courier New" w:cs="Courier New"/>
                <w:color w:val="000000"/>
                <w:lang w:val="en-US"/>
              </w:rPr>
              <w:t>dfuIDLE</w:t>
            </w:r>
            <w:proofErr w:type="spellEnd"/>
            <w:r w:rsidRPr="00441AED">
              <w:rPr>
                <w:rFonts w:ascii="Courier New" w:hAnsi="Courier New" w:cs="Courier New"/>
                <w:color w:val="000000"/>
                <w:lang w:val="en-US"/>
              </w:rPr>
              <w:t xml:space="preserve">, status = 0 </w:t>
            </w:r>
          </w:p>
          <w:p w14:paraId="0320B8F3" w14:textId="77777777" w:rsidR="00D11CD8" w:rsidRPr="00441AED" w:rsidRDefault="00D11CD8" w:rsidP="002078EB">
            <w:pPr>
              <w:autoSpaceDE w:val="0"/>
              <w:autoSpaceDN w:val="0"/>
              <w:adjustRightInd w:val="0"/>
              <w:rPr>
                <w:rFonts w:ascii="Courier New" w:hAnsi="Courier New" w:cs="Courier New"/>
                <w:color w:val="000000"/>
                <w:lang w:val="en-US"/>
              </w:rPr>
            </w:pPr>
            <w:proofErr w:type="spellStart"/>
            <w:r w:rsidRPr="00441AED">
              <w:rPr>
                <w:rFonts w:ascii="Courier New" w:hAnsi="Courier New" w:cs="Courier New"/>
                <w:color w:val="000000"/>
                <w:lang w:val="en-US"/>
              </w:rPr>
              <w:t>dfuIDLE</w:t>
            </w:r>
            <w:proofErr w:type="spellEnd"/>
            <w:r w:rsidRPr="00441AED">
              <w:rPr>
                <w:rFonts w:ascii="Courier New" w:hAnsi="Courier New" w:cs="Courier New"/>
                <w:color w:val="000000"/>
                <w:lang w:val="en-US"/>
              </w:rPr>
              <w:t xml:space="preserve">, continuing </w:t>
            </w:r>
          </w:p>
          <w:p w14:paraId="1963F801"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DFU mode device DFU version 0110 </w:t>
            </w:r>
          </w:p>
          <w:p w14:paraId="2B2DFAE9"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Device returned transfer size 64 </w:t>
            </w:r>
          </w:p>
          <w:p w14:paraId="1DFF7E22"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Copying data from PC to DFU device </w:t>
            </w:r>
          </w:p>
          <w:p w14:paraId="6D96AEBF"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Download [=========================] 100% 245628 bytes </w:t>
            </w:r>
          </w:p>
          <w:p w14:paraId="48BAD1C4"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Download done. </w:t>
            </w:r>
          </w:p>
          <w:p w14:paraId="420E3A20"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state(6) = </w:t>
            </w:r>
            <w:proofErr w:type="spellStart"/>
            <w:r w:rsidRPr="00441AED">
              <w:rPr>
                <w:rFonts w:ascii="Courier New" w:hAnsi="Courier New" w:cs="Courier New"/>
                <w:color w:val="000000"/>
                <w:lang w:val="en-US"/>
              </w:rPr>
              <w:t>dfuMANIFEST</w:t>
            </w:r>
            <w:proofErr w:type="spellEnd"/>
            <w:r w:rsidRPr="00441AED">
              <w:rPr>
                <w:rFonts w:ascii="Courier New" w:hAnsi="Courier New" w:cs="Courier New"/>
                <w:color w:val="000000"/>
                <w:lang w:val="en-US"/>
              </w:rPr>
              <w:t xml:space="preserve">-SYNC, status(0) = No error condition is present </w:t>
            </w:r>
          </w:p>
          <w:p w14:paraId="36D8A302" w14:textId="77777777" w:rsidR="00D11CD8" w:rsidRDefault="00D11CD8" w:rsidP="002078EB">
            <w:pPr>
              <w:rPr>
                <w:rFonts w:ascii="Courier New" w:hAnsi="Courier New" w:cs="Courier New"/>
                <w:color w:val="000000"/>
                <w:lang w:val="en-US"/>
              </w:rPr>
            </w:pPr>
            <w:r w:rsidRPr="00441AED">
              <w:rPr>
                <w:rFonts w:ascii="Courier New" w:hAnsi="Courier New" w:cs="Courier New"/>
                <w:color w:val="000000"/>
                <w:lang w:val="en-US"/>
              </w:rPr>
              <w:t xml:space="preserve">unable to read DFU status after completion </w:t>
            </w:r>
          </w:p>
          <w:p w14:paraId="2FF26536" w14:textId="77777777" w:rsidR="00D11CD8" w:rsidRPr="00441AED" w:rsidRDefault="00D11CD8" w:rsidP="00FF5457">
            <w:pPr>
              <w:keepNext/>
              <w:rPr>
                <w:rFonts w:ascii="Courier New" w:hAnsi="Courier New" w:cs="Courier New"/>
                <w:color w:val="000000"/>
                <w:lang w:val="en-US"/>
              </w:rPr>
            </w:pPr>
          </w:p>
        </w:tc>
      </w:tr>
    </w:tbl>
    <w:p w14:paraId="383DF444" w14:textId="77777777" w:rsidR="00514EED" w:rsidRPr="001925E3" w:rsidRDefault="00514EED" w:rsidP="00FF5457">
      <w:pPr>
        <w:pStyle w:val="TDC3"/>
        <w:jc w:val="center"/>
        <w:rPr>
          <w:rFonts w:eastAsiaTheme="minorHAnsi" w:cstheme="minorBidi"/>
          <w:i/>
          <w:iCs/>
          <w:color w:val="44546A" w:themeColor="text2"/>
          <w:sz w:val="18"/>
          <w:szCs w:val="18"/>
          <w:lang w:val="en-US" w:eastAsia="en-US"/>
        </w:rPr>
      </w:pPr>
    </w:p>
    <w:p w14:paraId="5F6D9193" w14:textId="57269027" w:rsidR="00FF5457" w:rsidRPr="001E2FD6" w:rsidRDefault="00FF5457" w:rsidP="00FF5457">
      <w:pPr>
        <w:pStyle w:val="TDC3"/>
        <w:jc w:val="center"/>
        <w:rPr>
          <w:rFonts w:eastAsiaTheme="minorHAnsi" w:cstheme="minorBidi"/>
          <w:i/>
          <w:iCs/>
          <w:color w:val="44546A" w:themeColor="text2"/>
          <w:sz w:val="18"/>
          <w:szCs w:val="18"/>
          <w:lang w:eastAsia="en-US"/>
        </w:rPr>
      </w:pPr>
      <w:bookmarkStart w:id="350" w:name="_Toc78302577"/>
      <w:r w:rsidRPr="001E2FD6">
        <w:rPr>
          <w:rFonts w:eastAsiaTheme="minorHAnsi" w:cstheme="minorBidi"/>
          <w:i/>
          <w:iCs/>
          <w:color w:val="44546A" w:themeColor="text2"/>
          <w:sz w:val="18"/>
          <w:szCs w:val="18"/>
          <w:lang w:eastAsia="en-US"/>
        </w:rPr>
        <w:t xml:space="preserve">Tabla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Tabla \* ARABIC </w:instrText>
      </w:r>
      <w:r w:rsidR="007537F4" w:rsidRPr="001E2FD6">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8</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Actualizar Firmware en dispositivos KTWM102</w:t>
      </w:r>
      <w:bookmarkEnd w:id="350"/>
    </w:p>
    <w:p w14:paraId="3B16AF86" w14:textId="77777777" w:rsidR="004E0FD4" w:rsidRDefault="004E0FD4" w:rsidP="00D11CD8">
      <w:pPr>
        <w:jc w:val="both"/>
      </w:pPr>
    </w:p>
    <w:p w14:paraId="59ED4C1D" w14:textId="3B01473C" w:rsidR="00D11CD8" w:rsidRDefault="00D11CD8" w:rsidP="00D11CD8">
      <w:pPr>
        <w:jc w:val="both"/>
      </w:pPr>
      <w:r w:rsidRPr="00441AED">
        <w:t xml:space="preserve">Una vez </w:t>
      </w:r>
      <w:proofErr w:type="spellStart"/>
      <w:r w:rsidRPr="00441AED">
        <w:t>dfu-util</w:t>
      </w:r>
      <w:proofErr w:type="spellEnd"/>
      <w:r w:rsidRPr="00441AED">
        <w:t xml:space="preserve"> ha t</w:t>
      </w:r>
      <w:r>
        <w:t xml:space="preserve">erminado la transferencia del firmware, el KTDG USB Dongle se reiniciará y empezará a aplicar el nuevo firmware en la memoria flash interna (parpadeo rápido del led). Esto puede tardar varios segundos. Cuando el led empiece a parpadear lentamente, de manera estable, el flasheo del firmware ha terminado y el firmware </w:t>
      </w:r>
      <w:proofErr w:type="spellStart"/>
      <w:r>
        <w:t>KiNOS</w:t>
      </w:r>
      <w:proofErr w:type="spellEnd"/>
      <w:r>
        <w:t xml:space="preserve"> empieza a operar en el modo de </w:t>
      </w:r>
      <w:proofErr w:type="spellStart"/>
      <w:r>
        <w:t>runtime</w:t>
      </w:r>
      <w:proofErr w:type="spellEnd"/>
      <w:r>
        <w:t>.</w:t>
      </w:r>
    </w:p>
    <w:p w14:paraId="7F8DE440" w14:textId="77777777" w:rsidR="00D11CD8" w:rsidRDefault="00D11CD8" w:rsidP="00D11CD8">
      <w:pPr>
        <w:jc w:val="both"/>
      </w:pPr>
      <w:r>
        <w:t>El fichero DFU puede conseguirse desde el siguiente link:</w:t>
      </w:r>
    </w:p>
    <w:p w14:paraId="017A64CA" w14:textId="7D75024E" w:rsidR="00D11CD8" w:rsidRDefault="00E20257" w:rsidP="00D11CD8">
      <w:pPr>
        <w:jc w:val="both"/>
      </w:pPr>
      <w:hyperlink r:id="rId72" w:anchor="downloads" w:history="1">
        <w:r w:rsidR="00D11CD8" w:rsidRPr="00322F1E">
          <w:rPr>
            <w:rStyle w:val="SinespaciadoCar"/>
          </w:rPr>
          <w:t>https://www.kirale.com/support/#downloads</w:t>
        </w:r>
      </w:hyperlink>
    </w:p>
    <w:p w14:paraId="1B53B96B" w14:textId="1F15404D" w:rsidR="00D11CD8" w:rsidRDefault="00D11CD8" w:rsidP="00D11CD8"/>
    <w:p w14:paraId="6CF77413" w14:textId="193C6444" w:rsidR="00FB1A0B" w:rsidRDefault="00D11CD8" w:rsidP="00C52475">
      <w:pPr>
        <w:pStyle w:val="Ttulo4"/>
        <w:numPr>
          <w:ilvl w:val="3"/>
          <w:numId w:val="1"/>
        </w:numPr>
      </w:pPr>
      <w:bookmarkStart w:id="351" w:name="_Toc78302461"/>
      <w:proofErr w:type="spellStart"/>
      <w:r>
        <w:lastRenderedPageBreak/>
        <w:t>Runtime</w:t>
      </w:r>
      <w:proofErr w:type="spellEnd"/>
      <w:r>
        <w:t xml:space="preserve"> – Instalación de Drivers USB</w:t>
      </w:r>
      <w:bookmarkEnd w:id="351"/>
    </w:p>
    <w:p w14:paraId="76287253" w14:textId="3CCED814" w:rsidR="00D11CD8" w:rsidRDefault="00D11CD8">
      <w:pPr>
        <w:rPr>
          <w:rFonts w:eastAsiaTheme="majorEastAsia" w:cs="Arial"/>
          <w:color w:val="2F5496" w:themeColor="accent1" w:themeShade="BF"/>
          <w:sz w:val="32"/>
          <w:szCs w:val="32"/>
        </w:rPr>
      </w:pPr>
    </w:p>
    <w:p w14:paraId="59F9F959" w14:textId="77777777" w:rsidR="00D11CD8" w:rsidRDefault="00D11CD8" w:rsidP="00D11CD8">
      <w:r>
        <w:t>En modo run-time el KTDG102 Dongle es un dispositivo USB Compuesto que combina tres tipos de interfaces USB:</w:t>
      </w:r>
    </w:p>
    <w:p w14:paraId="65DFB042" w14:textId="3E7A9C32" w:rsidR="00D11CD8" w:rsidRDefault="00D11CD8" w:rsidP="00481B0A">
      <w:pPr>
        <w:numPr>
          <w:ilvl w:val="0"/>
          <w:numId w:val="13"/>
        </w:numPr>
      </w:pPr>
      <w:proofErr w:type="spellStart"/>
      <w:r>
        <w:t>Device</w:t>
      </w:r>
      <w:proofErr w:type="spellEnd"/>
      <w:r>
        <w:t xml:space="preserve"> Firmware </w:t>
      </w:r>
      <w:proofErr w:type="spellStart"/>
      <w:r>
        <w:t>Upgrade</w:t>
      </w:r>
      <w:proofErr w:type="spellEnd"/>
      <w:r>
        <w:t xml:space="preserve"> (DFU).</w:t>
      </w:r>
    </w:p>
    <w:p w14:paraId="5179C784" w14:textId="6525A2CA" w:rsidR="00D11CD8" w:rsidRDefault="00D11CD8" w:rsidP="00481B0A">
      <w:pPr>
        <w:numPr>
          <w:ilvl w:val="0"/>
          <w:numId w:val="13"/>
        </w:numPr>
      </w:pPr>
      <w:r>
        <w:t>Virtual Serial (CDC – ACM).</w:t>
      </w:r>
    </w:p>
    <w:p w14:paraId="47E7F03D" w14:textId="64530877" w:rsidR="00D11CD8" w:rsidRPr="00D11CD8" w:rsidRDefault="00D11CD8" w:rsidP="00481B0A">
      <w:pPr>
        <w:numPr>
          <w:ilvl w:val="0"/>
          <w:numId w:val="13"/>
        </w:numPr>
        <w:rPr>
          <w:lang w:val="en-US"/>
        </w:rPr>
      </w:pPr>
      <w:r w:rsidRPr="00D11CD8">
        <w:rPr>
          <w:lang w:val="en-US"/>
        </w:rPr>
        <w:t>Ethernet over USB (CDC-ECM).</w:t>
      </w:r>
    </w:p>
    <w:p w14:paraId="27F83379" w14:textId="77777777" w:rsidR="00D11CD8" w:rsidRDefault="00D11CD8" w:rsidP="00D11CD8">
      <w:r w:rsidRPr="003B3FC3">
        <w:t>Windows no soport</w:t>
      </w:r>
      <w:r>
        <w:t>a</w:t>
      </w:r>
      <w:r w:rsidRPr="003B3FC3">
        <w:t xml:space="preserve"> el modelo</w:t>
      </w:r>
      <w:r>
        <w:t xml:space="preserve"> </w:t>
      </w:r>
      <w:r w:rsidRPr="003B3FC3">
        <w:t xml:space="preserve"> U</w:t>
      </w:r>
      <w:r>
        <w:t xml:space="preserve">SB-ECM de manera nativa, por lo que se requiere un driver de terceros que está fuera del alcance de </w:t>
      </w:r>
      <w:proofErr w:type="spellStart"/>
      <w:r>
        <w:t>Kirale</w:t>
      </w:r>
      <w:proofErr w:type="spellEnd"/>
      <w:r>
        <w:t xml:space="preserve"> Technologies.</w:t>
      </w:r>
    </w:p>
    <w:p w14:paraId="77DB5E3A" w14:textId="287FEAA0" w:rsidR="00D11CD8" w:rsidRDefault="00D11CD8" w:rsidP="00D11CD8">
      <w:r>
        <w:t>Para los otros dos interfaces USB, se necesitará la instalación de los drivers para sistemas Windows siguiendo las siguientes instrucciones:</w:t>
      </w:r>
    </w:p>
    <w:p w14:paraId="4E58BD50" w14:textId="77777777" w:rsidR="00446A4F" w:rsidRDefault="00446A4F" w:rsidP="00D11CD8"/>
    <w:p w14:paraId="7D2D88DF" w14:textId="4DE18A85" w:rsidR="00446A4F" w:rsidRDefault="00446A4F" w:rsidP="00C52475">
      <w:pPr>
        <w:pStyle w:val="Ttulo5"/>
        <w:numPr>
          <w:ilvl w:val="4"/>
          <w:numId w:val="1"/>
        </w:numPr>
      </w:pPr>
      <w:bookmarkStart w:id="352" w:name="_Toc78302462"/>
      <w:r>
        <w:t>Windows</w:t>
      </w:r>
      <w:bookmarkEnd w:id="352"/>
    </w:p>
    <w:p w14:paraId="66445719" w14:textId="1EE83E3D" w:rsidR="00D11CD8" w:rsidRDefault="00D11CD8">
      <w:pPr>
        <w:rPr>
          <w:rFonts w:eastAsiaTheme="majorEastAsia" w:cs="Arial"/>
          <w:color w:val="2F5496" w:themeColor="accent1" w:themeShade="BF"/>
          <w:sz w:val="32"/>
          <w:szCs w:val="32"/>
        </w:rPr>
      </w:pPr>
    </w:p>
    <w:p w14:paraId="2C706423" w14:textId="77777777" w:rsidR="00446A4F" w:rsidRDefault="00446A4F" w:rsidP="00446A4F">
      <w:pPr>
        <w:jc w:val="both"/>
      </w:pPr>
      <w:r>
        <w:t xml:space="preserve">En algunos casos el dispositivo </w:t>
      </w:r>
      <w:proofErr w:type="spellStart"/>
      <w:r>
        <w:t>KiNOS</w:t>
      </w:r>
      <w:proofErr w:type="spellEnd"/>
      <w:r>
        <w:t xml:space="preserve"> DFU puede instalar automáticamente un driver genérico de Windows y aparecerá por debajo de “Virtual COM </w:t>
      </w:r>
      <w:proofErr w:type="spellStart"/>
      <w:r>
        <w:t>Ports</w:t>
      </w:r>
      <w:proofErr w:type="spellEnd"/>
      <w:r>
        <w:t xml:space="preserve">”. En caso de haberse instalado el driver genérico, se necesitará reemplazar. Se usará </w:t>
      </w:r>
      <w:proofErr w:type="spellStart"/>
      <w:r>
        <w:t>Zadig</w:t>
      </w:r>
      <w:proofErr w:type="spellEnd"/>
      <w:r>
        <w:t xml:space="preserve"> para instalar o reemplazar los drivers USB.</w:t>
      </w:r>
    </w:p>
    <w:p w14:paraId="6EBE67AE" w14:textId="3BD0AE2B" w:rsidR="00446A4F" w:rsidRDefault="00446A4F" w:rsidP="00446A4F">
      <w:pPr>
        <w:jc w:val="both"/>
      </w:pPr>
      <w:r>
        <w:t xml:space="preserve">Seleccionar </w:t>
      </w:r>
      <w:proofErr w:type="spellStart"/>
      <w:r>
        <w:rPr>
          <w:i/>
          <w:iCs/>
        </w:rPr>
        <w:t>KiNOS</w:t>
      </w:r>
      <w:proofErr w:type="spellEnd"/>
      <w:r>
        <w:rPr>
          <w:i/>
          <w:iCs/>
        </w:rPr>
        <w:t xml:space="preserve"> DFU (Interface 0) </w:t>
      </w:r>
      <w:r>
        <w:t xml:space="preserve"> en la lista despegable, seleccionar el driver “</w:t>
      </w:r>
      <w:proofErr w:type="spellStart"/>
      <w:r>
        <w:rPr>
          <w:i/>
          <w:iCs/>
        </w:rPr>
        <w:t>libusbK</w:t>
      </w:r>
      <w:proofErr w:type="spellEnd"/>
      <w:r>
        <w:rPr>
          <w:i/>
          <w:iCs/>
        </w:rPr>
        <w:t>”</w:t>
      </w:r>
      <w:r>
        <w:t xml:space="preserve"> y seleccionar “</w:t>
      </w:r>
      <w:proofErr w:type="spellStart"/>
      <w:r>
        <w:rPr>
          <w:i/>
          <w:iCs/>
        </w:rPr>
        <w:t>Install</w:t>
      </w:r>
      <w:proofErr w:type="spellEnd"/>
      <w:r>
        <w:rPr>
          <w:i/>
          <w:iCs/>
        </w:rPr>
        <w:t>/</w:t>
      </w:r>
      <w:proofErr w:type="spellStart"/>
      <w:r>
        <w:rPr>
          <w:i/>
          <w:iCs/>
        </w:rPr>
        <w:t>Replace</w:t>
      </w:r>
      <w:proofErr w:type="spellEnd"/>
      <w:r>
        <w:rPr>
          <w:i/>
          <w:iCs/>
        </w:rPr>
        <w:t xml:space="preserve"> Driver”</w:t>
      </w:r>
      <w:r>
        <w:t>.</w:t>
      </w:r>
    </w:p>
    <w:p w14:paraId="4FB67CD0" w14:textId="77777777" w:rsidR="00514EED" w:rsidRDefault="00514EED" w:rsidP="00446A4F">
      <w:pPr>
        <w:jc w:val="both"/>
      </w:pPr>
    </w:p>
    <w:p w14:paraId="1BC884DD" w14:textId="77777777" w:rsidR="00446A4F" w:rsidRDefault="00446A4F" w:rsidP="00446A4F">
      <w:pPr>
        <w:keepNext/>
        <w:jc w:val="center"/>
      </w:pPr>
      <w:r>
        <w:rPr>
          <w:noProof/>
        </w:rPr>
        <w:drawing>
          <wp:inline distT="0" distB="0" distL="0" distR="0" wp14:anchorId="6FB4D446" wp14:editId="07407247">
            <wp:extent cx="4829175" cy="2162175"/>
            <wp:effectExtent l="0" t="0" r="9525" b="9525"/>
            <wp:docPr id="32" name="Imagen 3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pic:cNvPicPr/>
                  </pic:nvPicPr>
                  <pic:blipFill>
                    <a:blip r:embed="rId73"/>
                    <a:stretch>
                      <a:fillRect/>
                    </a:stretch>
                  </pic:blipFill>
                  <pic:spPr>
                    <a:xfrm>
                      <a:off x="0" y="0"/>
                      <a:ext cx="4829175" cy="2162175"/>
                    </a:xfrm>
                    <a:prstGeom prst="rect">
                      <a:avLst/>
                    </a:prstGeom>
                  </pic:spPr>
                </pic:pic>
              </a:graphicData>
            </a:graphic>
          </wp:inline>
        </w:drawing>
      </w:r>
    </w:p>
    <w:p w14:paraId="199C7DAB" w14:textId="17493855" w:rsidR="00446A4F" w:rsidRPr="001E2FD6" w:rsidRDefault="00446A4F" w:rsidP="00446A4F">
      <w:pPr>
        <w:pStyle w:val="TDC3"/>
        <w:jc w:val="center"/>
        <w:rPr>
          <w:rFonts w:eastAsiaTheme="minorHAnsi" w:cstheme="minorBidi"/>
          <w:i/>
          <w:iCs/>
          <w:color w:val="44546A" w:themeColor="text2"/>
          <w:sz w:val="18"/>
          <w:szCs w:val="18"/>
          <w:lang w:eastAsia="en-US"/>
        </w:rPr>
      </w:pPr>
      <w:bookmarkStart w:id="353" w:name="_Toc78302538"/>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32</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Instalar </w:t>
      </w:r>
      <w:proofErr w:type="spellStart"/>
      <w:r w:rsidRPr="001E2FD6">
        <w:rPr>
          <w:rFonts w:eastAsiaTheme="minorHAnsi" w:cstheme="minorBidi"/>
          <w:i/>
          <w:iCs/>
          <w:color w:val="44546A" w:themeColor="text2"/>
          <w:sz w:val="18"/>
          <w:szCs w:val="18"/>
          <w:lang w:eastAsia="en-US"/>
        </w:rPr>
        <w:t>libusbk</w:t>
      </w:r>
      <w:proofErr w:type="spellEnd"/>
      <w:r w:rsidRPr="001E2FD6">
        <w:rPr>
          <w:rFonts w:eastAsiaTheme="minorHAnsi" w:cstheme="minorBidi"/>
          <w:i/>
          <w:iCs/>
          <w:color w:val="44546A" w:themeColor="text2"/>
          <w:sz w:val="18"/>
          <w:szCs w:val="18"/>
          <w:lang w:eastAsia="en-US"/>
        </w:rPr>
        <w:t xml:space="preserve"> con </w:t>
      </w:r>
      <w:proofErr w:type="spellStart"/>
      <w:r w:rsidRPr="001E2FD6">
        <w:rPr>
          <w:rFonts w:eastAsiaTheme="minorHAnsi" w:cstheme="minorBidi"/>
          <w:i/>
          <w:iCs/>
          <w:color w:val="44546A" w:themeColor="text2"/>
          <w:sz w:val="18"/>
          <w:szCs w:val="18"/>
          <w:lang w:eastAsia="en-US"/>
        </w:rPr>
        <w:t>Zadig</w:t>
      </w:r>
      <w:bookmarkEnd w:id="353"/>
      <w:proofErr w:type="spellEnd"/>
    </w:p>
    <w:p w14:paraId="58A05BB1" w14:textId="77777777" w:rsidR="001E2FD6" w:rsidRDefault="001E2FD6">
      <w:r>
        <w:br w:type="page"/>
      </w:r>
    </w:p>
    <w:p w14:paraId="0E98BB0D" w14:textId="77777777" w:rsidR="004E0FD4" w:rsidRDefault="00446A4F" w:rsidP="00446A4F">
      <w:pPr>
        <w:jc w:val="both"/>
      </w:pPr>
      <w:r>
        <w:lastRenderedPageBreak/>
        <w:t>El proceso tardará alrededor de un segundo y saldrá un mensaje de éxito</w:t>
      </w:r>
    </w:p>
    <w:p w14:paraId="0FA7CB89" w14:textId="705882A4" w:rsidR="00446A4F" w:rsidRDefault="00446A4F" w:rsidP="00446A4F">
      <w:pPr>
        <w:jc w:val="both"/>
      </w:pPr>
      <w:r>
        <w:t>.</w:t>
      </w:r>
    </w:p>
    <w:p w14:paraId="1604773F" w14:textId="77777777" w:rsidR="00446A4F" w:rsidRDefault="00446A4F" w:rsidP="00446A4F">
      <w:pPr>
        <w:keepNext/>
        <w:jc w:val="center"/>
      </w:pPr>
      <w:r>
        <w:rPr>
          <w:noProof/>
        </w:rPr>
        <w:drawing>
          <wp:inline distT="0" distB="0" distL="0" distR="0" wp14:anchorId="4E6CB02F" wp14:editId="3AAFE33A">
            <wp:extent cx="4524375" cy="1581150"/>
            <wp:effectExtent l="0" t="0" r="9525" b="0"/>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69"/>
                    <a:stretch>
                      <a:fillRect/>
                    </a:stretch>
                  </pic:blipFill>
                  <pic:spPr>
                    <a:xfrm>
                      <a:off x="0" y="0"/>
                      <a:ext cx="4524375" cy="1581150"/>
                    </a:xfrm>
                    <a:prstGeom prst="rect">
                      <a:avLst/>
                    </a:prstGeom>
                  </pic:spPr>
                </pic:pic>
              </a:graphicData>
            </a:graphic>
          </wp:inline>
        </w:drawing>
      </w:r>
    </w:p>
    <w:p w14:paraId="33380FC0" w14:textId="135D54A5" w:rsidR="00446A4F" w:rsidRPr="001E2FD6" w:rsidRDefault="00446A4F" w:rsidP="00446A4F">
      <w:pPr>
        <w:pStyle w:val="TDC3"/>
        <w:jc w:val="center"/>
        <w:rPr>
          <w:rFonts w:eastAsiaTheme="minorHAnsi" w:cstheme="minorBidi"/>
          <w:i/>
          <w:iCs/>
          <w:color w:val="44546A" w:themeColor="text2"/>
          <w:sz w:val="18"/>
          <w:szCs w:val="18"/>
          <w:lang w:eastAsia="en-US"/>
        </w:rPr>
      </w:pPr>
      <w:bookmarkStart w:id="354" w:name="_Toc78302539"/>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33</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Instalación Driver </w:t>
      </w:r>
      <w:proofErr w:type="spellStart"/>
      <w:r w:rsidRPr="001E2FD6">
        <w:rPr>
          <w:rFonts w:eastAsiaTheme="minorHAnsi" w:cstheme="minorBidi"/>
          <w:i/>
          <w:iCs/>
          <w:color w:val="44546A" w:themeColor="text2"/>
          <w:sz w:val="18"/>
          <w:szCs w:val="18"/>
          <w:lang w:eastAsia="en-US"/>
        </w:rPr>
        <w:t>Libusbk</w:t>
      </w:r>
      <w:proofErr w:type="spellEnd"/>
      <w:r w:rsidRPr="001E2FD6">
        <w:rPr>
          <w:rFonts w:eastAsiaTheme="minorHAnsi" w:cstheme="minorBidi"/>
          <w:i/>
          <w:iCs/>
          <w:color w:val="44546A" w:themeColor="text2"/>
          <w:sz w:val="18"/>
          <w:szCs w:val="18"/>
          <w:lang w:eastAsia="en-US"/>
        </w:rPr>
        <w:t xml:space="preserve"> </w:t>
      </w:r>
      <w:proofErr w:type="spellStart"/>
      <w:r w:rsidRPr="001E2FD6">
        <w:rPr>
          <w:rFonts w:eastAsiaTheme="minorHAnsi" w:cstheme="minorBidi"/>
          <w:i/>
          <w:iCs/>
          <w:color w:val="44546A" w:themeColor="text2"/>
          <w:sz w:val="18"/>
          <w:szCs w:val="18"/>
          <w:lang w:eastAsia="en-US"/>
        </w:rPr>
        <w:t>xon</w:t>
      </w:r>
      <w:proofErr w:type="spellEnd"/>
      <w:r w:rsidRPr="001E2FD6">
        <w:rPr>
          <w:rFonts w:eastAsiaTheme="minorHAnsi" w:cstheme="minorBidi"/>
          <w:i/>
          <w:iCs/>
          <w:color w:val="44546A" w:themeColor="text2"/>
          <w:sz w:val="18"/>
          <w:szCs w:val="18"/>
          <w:lang w:eastAsia="en-US"/>
        </w:rPr>
        <w:t xml:space="preserve"> </w:t>
      </w:r>
      <w:proofErr w:type="spellStart"/>
      <w:r w:rsidRPr="001E2FD6">
        <w:rPr>
          <w:rFonts w:eastAsiaTheme="minorHAnsi" w:cstheme="minorBidi"/>
          <w:i/>
          <w:iCs/>
          <w:color w:val="44546A" w:themeColor="text2"/>
          <w:sz w:val="18"/>
          <w:szCs w:val="18"/>
          <w:lang w:eastAsia="en-US"/>
        </w:rPr>
        <w:t>Zadig</w:t>
      </w:r>
      <w:proofErr w:type="spellEnd"/>
      <w:r w:rsidRPr="001E2FD6">
        <w:rPr>
          <w:rFonts w:eastAsiaTheme="minorHAnsi" w:cstheme="minorBidi"/>
          <w:i/>
          <w:iCs/>
          <w:color w:val="44546A" w:themeColor="text2"/>
          <w:sz w:val="18"/>
          <w:szCs w:val="18"/>
          <w:lang w:eastAsia="en-US"/>
        </w:rPr>
        <w:t xml:space="preserve"> Finalizada</w:t>
      </w:r>
      <w:bookmarkEnd w:id="354"/>
    </w:p>
    <w:p w14:paraId="08C10F72" w14:textId="77777777" w:rsidR="00446A4F" w:rsidRDefault="00446A4F" w:rsidP="00446A4F"/>
    <w:p w14:paraId="717A41F5" w14:textId="77777777" w:rsidR="00446A4F" w:rsidRDefault="00446A4F" w:rsidP="00446A4F">
      <w:pPr>
        <w:jc w:val="both"/>
      </w:pPr>
      <w:r>
        <w:t xml:space="preserve">Después, se selecciona </w:t>
      </w:r>
      <w:proofErr w:type="spellStart"/>
      <w:r>
        <w:rPr>
          <w:i/>
          <w:iCs/>
        </w:rPr>
        <w:t>KiNOS</w:t>
      </w:r>
      <w:proofErr w:type="spellEnd"/>
      <w:r>
        <w:rPr>
          <w:i/>
          <w:iCs/>
        </w:rPr>
        <w:t xml:space="preserve"> Virtual COM (Interface 1) </w:t>
      </w:r>
      <w:r>
        <w:t xml:space="preserve">en la lista despegable, seleccionar el </w:t>
      </w:r>
      <w:proofErr w:type="spellStart"/>
      <w:r>
        <w:t>dirver</w:t>
      </w:r>
      <w:proofErr w:type="spellEnd"/>
      <w:r>
        <w:t xml:space="preserve"> “</w:t>
      </w:r>
      <w:r>
        <w:rPr>
          <w:b/>
          <w:bCs/>
          <w:i/>
          <w:iCs/>
        </w:rPr>
        <w:t>USB Serial (CDC)”</w:t>
      </w:r>
      <w:r>
        <w:t xml:space="preserve">  y pinchar “</w:t>
      </w:r>
      <w:proofErr w:type="spellStart"/>
      <w:r>
        <w:rPr>
          <w:i/>
          <w:iCs/>
        </w:rPr>
        <w:t>Install</w:t>
      </w:r>
      <w:proofErr w:type="spellEnd"/>
      <w:r>
        <w:rPr>
          <w:i/>
          <w:iCs/>
        </w:rPr>
        <w:t>/</w:t>
      </w:r>
      <w:proofErr w:type="spellStart"/>
      <w:r>
        <w:rPr>
          <w:i/>
          <w:iCs/>
        </w:rPr>
        <w:t>Replace</w:t>
      </w:r>
      <w:proofErr w:type="spellEnd"/>
      <w:r>
        <w:rPr>
          <w:i/>
          <w:iCs/>
        </w:rPr>
        <w:t xml:space="preserve"> Driver”</w:t>
      </w:r>
      <w:r>
        <w:t>.</w:t>
      </w:r>
    </w:p>
    <w:p w14:paraId="7A414105" w14:textId="77777777" w:rsidR="00446A4F" w:rsidRDefault="00446A4F" w:rsidP="00446A4F"/>
    <w:p w14:paraId="3A99C279" w14:textId="77777777" w:rsidR="00446A4F" w:rsidRDefault="00446A4F" w:rsidP="00446A4F">
      <w:pPr>
        <w:keepNext/>
        <w:jc w:val="center"/>
      </w:pPr>
      <w:r>
        <w:rPr>
          <w:noProof/>
        </w:rPr>
        <w:drawing>
          <wp:inline distT="0" distB="0" distL="0" distR="0" wp14:anchorId="08ACEDFB" wp14:editId="6D327BB7">
            <wp:extent cx="5400040" cy="2411730"/>
            <wp:effectExtent l="0" t="0" r="0" b="7620"/>
            <wp:docPr id="34" name="Imagen 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74"/>
                    <a:stretch>
                      <a:fillRect/>
                    </a:stretch>
                  </pic:blipFill>
                  <pic:spPr>
                    <a:xfrm>
                      <a:off x="0" y="0"/>
                      <a:ext cx="5400040" cy="2411730"/>
                    </a:xfrm>
                    <a:prstGeom prst="rect">
                      <a:avLst/>
                    </a:prstGeom>
                  </pic:spPr>
                </pic:pic>
              </a:graphicData>
            </a:graphic>
          </wp:inline>
        </w:drawing>
      </w:r>
    </w:p>
    <w:p w14:paraId="3468681C" w14:textId="256592C4" w:rsidR="00446A4F" w:rsidRPr="001E2FD6" w:rsidRDefault="00446A4F" w:rsidP="00446A4F">
      <w:pPr>
        <w:pStyle w:val="TDC3"/>
        <w:jc w:val="center"/>
        <w:rPr>
          <w:rFonts w:eastAsiaTheme="minorHAnsi" w:cstheme="minorBidi"/>
          <w:i/>
          <w:iCs/>
          <w:color w:val="44546A" w:themeColor="text2"/>
          <w:sz w:val="18"/>
          <w:szCs w:val="18"/>
          <w:lang w:eastAsia="en-US"/>
        </w:rPr>
      </w:pPr>
      <w:bookmarkStart w:id="355" w:name="_Toc78302540"/>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34</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Instalar USB SERIAL (CDC) con </w:t>
      </w:r>
      <w:proofErr w:type="spellStart"/>
      <w:r w:rsidRPr="001E2FD6">
        <w:rPr>
          <w:rFonts w:eastAsiaTheme="minorHAnsi" w:cstheme="minorBidi"/>
          <w:i/>
          <w:iCs/>
          <w:color w:val="44546A" w:themeColor="text2"/>
          <w:sz w:val="18"/>
          <w:szCs w:val="18"/>
          <w:lang w:eastAsia="en-US"/>
        </w:rPr>
        <w:t>Zadig</w:t>
      </w:r>
      <w:bookmarkEnd w:id="355"/>
      <w:proofErr w:type="spellEnd"/>
    </w:p>
    <w:p w14:paraId="348720E1" w14:textId="77777777" w:rsidR="00446A4F" w:rsidRDefault="00446A4F" w:rsidP="00446A4F"/>
    <w:p w14:paraId="48E55E7D" w14:textId="3F052032" w:rsidR="00446A4F" w:rsidRDefault="00446A4F" w:rsidP="00446A4F">
      <w:r>
        <w:t>El proceso tardará alrededor de un segundo y saldrá un mensaje de éxito.</w:t>
      </w:r>
    </w:p>
    <w:p w14:paraId="42B0EA71" w14:textId="77777777" w:rsidR="00446A4F" w:rsidRDefault="00446A4F" w:rsidP="00446A4F"/>
    <w:p w14:paraId="49670DD6" w14:textId="77777777" w:rsidR="00446A4F" w:rsidRDefault="00446A4F" w:rsidP="00446A4F">
      <w:pPr>
        <w:keepNext/>
        <w:jc w:val="center"/>
      </w:pPr>
      <w:r>
        <w:rPr>
          <w:noProof/>
        </w:rPr>
        <w:drawing>
          <wp:inline distT="0" distB="0" distL="0" distR="0" wp14:anchorId="44C10AE6" wp14:editId="3CCBF74A">
            <wp:extent cx="4524375" cy="1581150"/>
            <wp:effectExtent l="0" t="0" r="9525" b="0"/>
            <wp:docPr id="35"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69"/>
                    <a:stretch>
                      <a:fillRect/>
                    </a:stretch>
                  </pic:blipFill>
                  <pic:spPr>
                    <a:xfrm>
                      <a:off x="0" y="0"/>
                      <a:ext cx="4524375" cy="1581150"/>
                    </a:xfrm>
                    <a:prstGeom prst="rect">
                      <a:avLst/>
                    </a:prstGeom>
                  </pic:spPr>
                </pic:pic>
              </a:graphicData>
            </a:graphic>
          </wp:inline>
        </w:drawing>
      </w:r>
    </w:p>
    <w:p w14:paraId="55968780" w14:textId="009E4B43" w:rsidR="00446A4F" w:rsidRPr="004E0FD4" w:rsidRDefault="00446A4F" w:rsidP="004E0FD4">
      <w:pPr>
        <w:pStyle w:val="TDC3"/>
        <w:jc w:val="center"/>
        <w:rPr>
          <w:rFonts w:eastAsiaTheme="minorHAnsi" w:cstheme="minorBidi"/>
          <w:i/>
          <w:iCs/>
          <w:color w:val="44546A" w:themeColor="text2"/>
          <w:sz w:val="18"/>
          <w:szCs w:val="18"/>
          <w:lang w:eastAsia="en-US"/>
        </w:rPr>
      </w:pPr>
      <w:bookmarkStart w:id="356" w:name="_Toc78302541"/>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35</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Instalación Driver USB Serial (CDC) con </w:t>
      </w:r>
      <w:proofErr w:type="spellStart"/>
      <w:r w:rsidRPr="001E2FD6">
        <w:rPr>
          <w:rFonts w:eastAsiaTheme="minorHAnsi" w:cstheme="minorBidi"/>
          <w:i/>
          <w:iCs/>
          <w:color w:val="44546A" w:themeColor="text2"/>
          <w:sz w:val="18"/>
          <w:szCs w:val="18"/>
          <w:lang w:eastAsia="en-US"/>
        </w:rPr>
        <w:t>Zadig</w:t>
      </w:r>
      <w:proofErr w:type="spellEnd"/>
      <w:r w:rsidRPr="001E2FD6">
        <w:rPr>
          <w:rFonts w:eastAsiaTheme="minorHAnsi" w:cstheme="minorBidi"/>
          <w:i/>
          <w:iCs/>
          <w:color w:val="44546A" w:themeColor="text2"/>
          <w:sz w:val="18"/>
          <w:szCs w:val="18"/>
          <w:lang w:eastAsia="en-US"/>
        </w:rPr>
        <w:t xml:space="preserve"> Finalizada</w:t>
      </w:r>
      <w:bookmarkEnd w:id="356"/>
    </w:p>
    <w:p w14:paraId="0AD91298" w14:textId="69A88655" w:rsidR="00446A4F" w:rsidRDefault="00446A4F" w:rsidP="00446A4F">
      <w:pPr>
        <w:jc w:val="both"/>
      </w:pPr>
      <w:r>
        <w:lastRenderedPageBreak/>
        <w:t xml:space="preserve">Ahora, en </w:t>
      </w:r>
      <w:r>
        <w:rPr>
          <w:i/>
          <w:iCs/>
        </w:rPr>
        <w:t>Administrador de Dispositivos</w:t>
      </w:r>
      <w:r>
        <w:t xml:space="preserve">, la interfaz </w:t>
      </w:r>
      <w:proofErr w:type="spellStart"/>
      <w:r>
        <w:t>KiNOS</w:t>
      </w:r>
      <w:proofErr w:type="spellEnd"/>
      <w:r>
        <w:t xml:space="preserve"> debería aparecer de la siguiente manera:</w:t>
      </w:r>
    </w:p>
    <w:p w14:paraId="01365129" w14:textId="77777777" w:rsidR="00514EED" w:rsidRDefault="00514EED" w:rsidP="00446A4F">
      <w:pPr>
        <w:jc w:val="both"/>
      </w:pPr>
    </w:p>
    <w:p w14:paraId="6C4416BA" w14:textId="77777777" w:rsidR="00446A4F" w:rsidRDefault="00446A4F" w:rsidP="00446A4F">
      <w:pPr>
        <w:keepNext/>
        <w:jc w:val="center"/>
      </w:pPr>
      <w:r>
        <w:rPr>
          <w:noProof/>
        </w:rPr>
        <w:drawing>
          <wp:inline distT="0" distB="0" distL="0" distR="0" wp14:anchorId="77DAB4A3" wp14:editId="1C50BA7E">
            <wp:extent cx="5400040" cy="5294630"/>
            <wp:effectExtent l="0" t="0" r="0" b="1270"/>
            <wp:docPr id="36" name="Imagen 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10;&#10;Descripción generada automáticamente"/>
                    <pic:cNvPicPr/>
                  </pic:nvPicPr>
                  <pic:blipFill>
                    <a:blip r:embed="rId75"/>
                    <a:stretch>
                      <a:fillRect/>
                    </a:stretch>
                  </pic:blipFill>
                  <pic:spPr>
                    <a:xfrm>
                      <a:off x="0" y="0"/>
                      <a:ext cx="5400040" cy="5294630"/>
                    </a:xfrm>
                    <a:prstGeom prst="rect">
                      <a:avLst/>
                    </a:prstGeom>
                  </pic:spPr>
                </pic:pic>
              </a:graphicData>
            </a:graphic>
          </wp:inline>
        </w:drawing>
      </w:r>
    </w:p>
    <w:p w14:paraId="44AB0392" w14:textId="0153480C" w:rsidR="00446A4F" w:rsidRDefault="00446A4F" w:rsidP="00446A4F">
      <w:pPr>
        <w:pStyle w:val="TDC3"/>
        <w:jc w:val="center"/>
        <w:rPr>
          <w:rFonts w:eastAsiaTheme="minorHAnsi" w:cstheme="minorBidi"/>
          <w:i/>
          <w:iCs/>
          <w:color w:val="44546A" w:themeColor="text2"/>
          <w:sz w:val="18"/>
          <w:szCs w:val="18"/>
          <w:lang w:eastAsia="en-US"/>
        </w:rPr>
      </w:pPr>
      <w:bookmarkStart w:id="357" w:name="_Toc78302542"/>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36</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Admin</w:t>
      </w:r>
      <w:r w:rsidR="001E2FD6">
        <w:rPr>
          <w:rFonts w:eastAsiaTheme="minorHAnsi" w:cstheme="minorBidi"/>
          <w:i/>
          <w:iCs/>
          <w:color w:val="44546A" w:themeColor="text2"/>
          <w:sz w:val="18"/>
          <w:szCs w:val="18"/>
          <w:lang w:eastAsia="en-US"/>
        </w:rPr>
        <w:t>i</w:t>
      </w:r>
      <w:r w:rsidRPr="001E2FD6">
        <w:rPr>
          <w:rFonts w:eastAsiaTheme="minorHAnsi" w:cstheme="minorBidi"/>
          <w:i/>
          <w:iCs/>
          <w:color w:val="44546A" w:themeColor="text2"/>
          <w:sz w:val="18"/>
          <w:szCs w:val="18"/>
          <w:lang w:eastAsia="en-US"/>
        </w:rPr>
        <w:t>strador de Dispositivos después de la instalación</w:t>
      </w:r>
      <w:bookmarkEnd w:id="357"/>
    </w:p>
    <w:p w14:paraId="391D0332" w14:textId="77777777" w:rsidR="00514EED" w:rsidRPr="00514EED" w:rsidRDefault="00514EED" w:rsidP="00514EED"/>
    <w:p w14:paraId="3BC74906" w14:textId="32C3DE9C" w:rsidR="00446A4F" w:rsidRDefault="00446A4F" w:rsidP="00C52475">
      <w:pPr>
        <w:pStyle w:val="Ttulo5"/>
        <w:numPr>
          <w:ilvl w:val="4"/>
          <w:numId w:val="1"/>
        </w:numPr>
      </w:pPr>
      <w:bookmarkStart w:id="358" w:name="_Toc78302463"/>
      <w:r>
        <w:t>Linux</w:t>
      </w:r>
      <w:bookmarkEnd w:id="358"/>
    </w:p>
    <w:p w14:paraId="3092CEF2" w14:textId="0B19E1C6" w:rsidR="00446A4F" w:rsidRDefault="00446A4F" w:rsidP="00446A4F"/>
    <w:p w14:paraId="33F4196A" w14:textId="77777777" w:rsidR="00FF5457" w:rsidRDefault="00FF5457" w:rsidP="00FF5457">
      <w:pPr>
        <w:pStyle w:val="Textoindependiente"/>
      </w:pPr>
      <w:r>
        <w:t xml:space="preserve">No se necesita ninguna instalación de un driver en específico para sistemas basados en Linux con versiones de </w:t>
      </w:r>
      <w:proofErr w:type="spellStart"/>
      <w:r>
        <w:t>Kernel</w:t>
      </w:r>
      <w:proofErr w:type="spellEnd"/>
      <w:r>
        <w:t xml:space="preserve"> superiores a 2.6.</w:t>
      </w:r>
    </w:p>
    <w:p w14:paraId="367FB7F2" w14:textId="77777777" w:rsidR="00FF5457" w:rsidRPr="004F5252" w:rsidRDefault="00FF5457" w:rsidP="00FF5457">
      <w:pPr>
        <w:pStyle w:val="Textoindependiente"/>
        <w:rPr>
          <w:b/>
          <w:bCs/>
          <w:i/>
        </w:rPr>
      </w:pPr>
      <w:r w:rsidRPr="004F5252">
        <w:rPr>
          <w:b/>
          <w:bCs/>
          <w:i/>
        </w:rPr>
        <w:t xml:space="preserve">Nota: </w:t>
      </w:r>
      <w:r w:rsidRPr="004F5252">
        <w:rPr>
          <w:i/>
        </w:rPr>
        <w:t xml:space="preserve">La interfaz USB CDC-ECM está deshabilitada por defecto. Puede habilitarse por línea de comandos. Para más información detallada, mirar la </w:t>
      </w:r>
      <w:r w:rsidRPr="004F5252">
        <w:rPr>
          <w:b/>
          <w:bCs/>
          <w:i/>
        </w:rPr>
        <w:t>KSH Reference Guide.</w:t>
      </w:r>
    </w:p>
    <w:p w14:paraId="5CC0A0D8" w14:textId="1CACCC21" w:rsidR="00FF5457" w:rsidRDefault="00FF5457" w:rsidP="00FF5457">
      <w:pPr>
        <w:pStyle w:val="Textoindependiente"/>
      </w:pPr>
      <w:r>
        <w:t>Para encontrar Puertos de Serie e interfaces Ethernet, conectar el Dongle a un USB del ordenador y después abrir una terminal e introducir:</w:t>
      </w:r>
    </w:p>
    <w:p w14:paraId="2C1FD6F8" w14:textId="5C86BEC9" w:rsidR="001E2FD6" w:rsidRDefault="001E2FD6" w:rsidP="00FF5457">
      <w:pPr>
        <w:pStyle w:val="Textoindependiente"/>
      </w:pPr>
    </w:p>
    <w:p w14:paraId="385204EE" w14:textId="3D93E51E" w:rsidR="001E2FD6" w:rsidRDefault="001E2FD6" w:rsidP="00FF5457">
      <w:pPr>
        <w:pStyle w:val="Textoindependiente"/>
      </w:pP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FF5457" w:rsidRPr="00F21EA0" w14:paraId="3381871E" w14:textId="77777777" w:rsidTr="002078EB">
        <w:tc>
          <w:tcPr>
            <w:tcW w:w="8494" w:type="dxa"/>
          </w:tcPr>
          <w:p w14:paraId="64E767D1" w14:textId="77777777" w:rsidR="00FF5457" w:rsidRPr="00441AED" w:rsidRDefault="00FF5457" w:rsidP="002078EB">
            <w:pPr>
              <w:autoSpaceDE w:val="0"/>
              <w:autoSpaceDN w:val="0"/>
              <w:adjustRightInd w:val="0"/>
              <w:rPr>
                <w:rFonts w:ascii="Courier New" w:hAnsi="Courier New" w:cs="Courier New"/>
                <w:color w:val="000000"/>
              </w:rPr>
            </w:pPr>
          </w:p>
          <w:p w14:paraId="1C86A59A" w14:textId="77777777" w:rsidR="00FF5457" w:rsidRDefault="00FF5457" w:rsidP="002078EB">
            <w:pPr>
              <w:autoSpaceDE w:val="0"/>
              <w:autoSpaceDN w:val="0"/>
              <w:adjustRightInd w:val="0"/>
            </w:pPr>
            <w:r>
              <w:t xml:space="preserve">~$ </w:t>
            </w:r>
            <w:proofErr w:type="spellStart"/>
            <w:r>
              <w:t>dmesg</w:t>
            </w:r>
            <w:proofErr w:type="spellEnd"/>
            <w:r>
              <w:t xml:space="preserve"> | </w:t>
            </w:r>
            <w:proofErr w:type="spellStart"/>
            <w:r>
              <w:t>tail</w:t>
            </w:r>
            <w:proofErr w:type="spellEnd"/>
          </w:p>
          <w:p w14:paraId="748BD544" w14:textId="77777777" w:rsidR="00FF5457" w:rsidRDefault="00FF5457" w:rsidP="00FF5457">
            <w:pPr>
              <w:keepNext/>
              <w:autoSpaceDE w:val="0"/>
              <w:autoSpaceDN w:val="0"/>
              <w:adjustRightInd w:val="0"/>
              <w:rPr>
                <w:rFonts w:ascii="Courier New" w:hAnsi="Courier New" w:cs="Courier New"/>
                <w:color w:val="000000"/>
                <w:lang w:val="en-US"/>
              </w:rPr>
            </w:pPr>
          </w:p>
        </w:tc>
      </w:tr>
    </w:tbl>
    <w:p w14:paraId="744D5447" w14:textId="77777777" w:rsidR="00514EED" w:rsidRDefault="00514EED" w:rsidP="00FF5457">
      <w:pPr>
        <w:pStyle w:val="TDC3"/>
        <w:jc w:val="center"/>
        <w:rPr>
          <w:rFonts w:eastAsiaTheme="minorHAnsi" w:cstheme="minorBidi"/>
          <w:i/>
          <w:iCs/>
          <w:color w:val="44546A" w:themeColor="text2"/>
          <w:sz w:val="18"/>
          <w:szCs w:val="18"/>
          <w:lang w:eastAsia="en-US"/>
        </w:rPr>
      </w:pPr>
    </w:p>
    <w:p w14:paraId="7AF723D2" w14:textId="54ABEBD8" w:rsidR="00446A4F" w:rsidRDefault="00FF5457" w:rsidP="00FF5457">
      <w:pPr>
        <w:pStyle w:val="TDC3"/>
        <w:jc w:val="center"/>
        <w:rPr>
          <w:rFonts w:eastAsiaTheme="minorHAnsi" w:cstheme="minorBidi"/>
          <w:i/>
          <w:iCs/>
          <w:color w:val="44546A" w:themeColor="text2"/>
          <w:sz w:val="18"/>
          <w:szCs w:val="18"/>
          <w:lang w:eastAsia="en-US"/>
        </w:rPr>
      </w:pPr>
      <w:bookmarkStart w:id="359" w:name="_Toc78302578"/>
      <w:r w:rsidRPr="001E2FD6">
        <w:rPr>
          <w:rFonts w:eastAsiaTheme="minorHAnsi" w:cstheme="minorBidi"/>
          <w:i/>
          <w:iCs/>
          <w:color w:val="44546A" w:themeColor="text2"/>
          <w:sz w:val="18"/>
          <w:szCs w:val="18"/>
          <w:lang w:eastAsia="en-US"/>
        </w:rPr>
        <w:t xml:space="preserve">Tabla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Tabla \* ARABIC </w:instrText>
      </w:r>
      <w:r w:rsidR="007537F4" w:rsidRPr="001E2FD6">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9</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Comando para listar Puertos Serie en Sistemas Linux</w:t>
      </w:r>
      <w:bookmarkEnd w:id="359"/>
    </w:p>
    <w:p w14:paraId="318597B5" w14:textId="77777777" w:rsidR="004E0FD4" w:rsidRPr="004E0FD4" w:rsidRDefault="004E0FD4" w:rsidP="004E0FD4"/>
    <w:p w14:paraId="03800E79" w14:textId="0DB2875F" w:rsidR="00FF5457" w:rsidRDefault="00FF5457" w:rsidP="00C52475">
      <w:pPr>
        <w:pStyle w:val="Ttulo5"/>
        <w:numPr>
          <w:ilvl w:val="4"/>
          <w:numId w:val="1"/>
        </w:numPr>
      </w:pPr>
      <w:bookmarkStart w:id="360" w:name="_Toc78302464"/>
      <w:r>
        <w:t>MAC OS</w:t>
      </w:r>
      <w:bookmarkEnd w:id="360"/>
    </w:p>
    <w:p w14:paraId="02F1F75B" w14:textId="17AB0F11" w:rsidR="00FF5457" w:rsidRDefault="00FF5457" w:rsidP="00FF5457"/>
    <w:p w14:paraId="759681A0" w14:textId="77777777" w:rsidR="00FF5457" w:rsidRDefault="00FF5457" w:rsidP="00FF5457">
      <w:pPr>
        <w:jc w:val="both"/>
      </w:pPr>
      <w:r>
        <w:t>No se necesita ninguna instalación de un driver en específico para sistemas Mac OS X desde la versión 10.4 (Tiger).</w:t>
      </w:r>
    </w:p>
    <w:p w14:paraId="29F7DB86" w14:textId="77777777" w:rsidR="00FF5457" w:rsidRPr="004F5252" w:rsidRDefault="00FF5457" w:rsidP="00FF5457">
      <w:pPr>
        <w:jc w:val="both"/>
        <w:rPr>
          <w:b/>
          <w:bCs/>
          <w:i/>
        </w:rPr>
      </w:pPr>
      <w:r w:rsidRPr="004F5252">
        <w:rPr>
          <w:b/>
          <w:bCs/>
          <w:i/>
        </w:rPr>
        <w:t xml:space="preserve">Nota: </w:t>
      </w:r>
      <w:r w:rsidRPr="004F5252">
        <w:rPr>
          <w:i/>
        </w:rPr>
        <w:t xml:space="preserve">La interfaz USB CDC-ECM está deshabilitada por defecto. Puede habilitarse por línea de comandos. Para más información detallada, mirar la </w:t>
      </w:r>
      <w:r w:rsidRPr="004F5252">
        <w:rPr>
          <w:b/>
          <w:bCs/>
          <w:i/>
        </w:rPr>
        <w:t>KSH Reference Guide.</w:t>
      </w:r>
    </w:p>
    <w:p w14:paraId="24AD7C06" w14:textId="402889F4" w:rsidR="00FF5457" w:rsidRDefault="00FF5457" w:rsidP="00FF5457">
      <w:pPr>
        <w:jc w:val="both"/>
      </w:pPr>
      <w:r>
        <w:t>Para encontrar Puertos de Serie e interfaces Ethernet, conectar el Dongle a un USB del ordenador y después abrir una terminal e introducir:</w:t>
      </w:r>
    </w:p>
    <w:p w14:paraId="6E411C85" w14:textId="77777777" w:rsidR="00514EED" w:rsidRDefault="00514EED" w:rsidP="00FF5457">
      <w:pPr>
        <w:jc w:val="both"/>
      </w:pP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FF5457" w:rsidRPr="00F21EA0" w14:paraId="460777E6" w14:textId="77777777" w:rsidTr="002078EB">
        <w:tc>
          <w:tcPr>
            <w:tcW w:w="8494" w:type="dxa"/>
          </w:tcPr>
          <w:p w14:paraId="2E7BAB93" w14:textId="77777777" w:rsidR="00FF5457" w:rsidRPr="00441AED" w:rsidRDefault="00FF5457" w:rsidP="002078EB">
            <w:pPr>
              <w:autoSpaceDE w:val="0"/>
              <w:autoSpaceDN w:val="0"/>
              <w:adjustRightInd w:val="0"/>
              <w:rPr>
                <w:rFonts w:ascii="Courier New" w:hAnsi="Courier New" w:cs="Courier New"/>
                <w:color w:val="000000"/>
              </w:rPr>
            </w:pPr>
          </w:p>
          <w:p w14:paraId="5972057C" w14:textId="77777777" w:rsidR="00FF5457" w:rsidRDefault="00FF5457" w:rsidP="002078EB">
            <w:pPr>
              <w:autoSpaceDE w:val="0"/>
              <w:autoSpaceDN w:val="0"/>
              <w:adjustRightInd w:val="0"/>
            </w:pPr>
            <w:r>
              <w:t xml:space="preserve">~$ </w:t>
            </w:r>
            <w:proofErr w:type="spellStart"/>
            <w:r>
              <w:t>networksetup</w:t>
            </w:r>
            <w:proofErr w:type="spellEnd"/>
            <w:r>
              <w:t xml:space="preserve"> –</w:t>
            </w:r>
            <w:proofErr w:type="spellStart"/>
            <w:r>
              <w:t>listallhardwareports</w:t>
            </w:r>
            <w:proofErr w:type="spellEnd"/>
          </w:p>
          <w:p w14:paraId="06495325" w14:textId="77777777" w:rsidR="00FF5457" w:rsidRDefault="00FF5457" w:rsidP="00FF5457">
            <w:pPr>
              <w:keepNext/>
              <w:autoSpaceDE w:val="0"/>
              <w:autoSpaceDN w:val="0"/>
              <w:adjustRightInd w:val="0"/>
              <w:rPr>
                <w:rFonts w:ascii="Courier New" w:hAnsi="Courier New" w:cs="Courier New"/>
                <w:color w:val="000000"/>
                <w:lang w:val="en-US"/>
              </w:rPr>
            </w:pPr>
          </w:p>
        </w:tc>
      </w:tr>
    </w:tbl>
    <w:p w14:paraId="47A35AED" w14:textId="77777777" w:rsidR="00514EED" w:rsidRDefault="00514EED" w:rsidP="00FF5457">
      <w:pPr>
        <w:pStyle w:val="TDC3"/>
        <w:jc w:val="center"/>
        <w:rPr>
          <w:rFonts w:eastAsiaTheme="minorHAnsi" w:cstheme="minorBidi"/>
          <w:i/>
          <w:iCs/>
          <w:color w:val="44546A" w:themeColor="text2"/>
          <w:sz w:val="18"/>
          <w:szCs w:val="18"/>
          <w:lang w:eastAsia="en-US"/>
        </w:rPr>
      </w:pPr>
    </w:p>
    <w:p w14:paraId="278F9B02" w14:textId="1E18EAB6" w:rsidR="00FF5457" w:rsidRPr="001E2FD6" w:rsidRDefault="00FF5457" w:rsidP="00FF5457">
      <w:pPr>
        <w:pStyle w:val="TDC3"/>
        <w:jc w:val="center"/>
        <w:rPr>
          <w:rFonts w:eastAsiaTheme="minorHAnsi" w:cstheme="minorBidi"/>
          <w:i/>
          <w:iCs/>
          <w:color w:val="44546A" w:themeColor="text2"/>
          <w:sz w:val="18"/>
          <w:szCs w:val="18"/>
          <w:lang w:eastAsia="en-US"/>
        </w:rPr>
      </w:pPr>
      <w:bookmarkStart w:id="361" w:name="_Toc78302579"/>
      <w:r w:rsidRPr="001E2FD6">
        <w:rPr>
          <w:rFonts w:eastAsiaTheme="minorHAnsi" w:cstheme="minorBidi"/>
          <w:i/>
          <w:iCs/>
          <w:color w:val="44546A" w:themeColor="text2"/>
          <w:sz w:val="18"/>
          <w:szCs w:val="18"/>
          <w:lang w:eastAsia="en-US"/>
        </w:rPr>
        <w:t xml:space="preserve">Tabla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Tabla \* ARABIC </w:instrText>
      </w:r>
      <w:r w:rsidR="007537F4" w:rsidRPr="001E2FD6">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10</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Comando para listar Puertos Serie en Sistemas en MAC OS</w:t>
      </w:r>
      <w:bookmarkEnd w:id="361"/>
    </w:p>
    <w:p w14:paraId="186DAAB7" w14:textId="17307E2C" w:rsidR="00FF5457" w:rsidRDefault="00FF5457" w:rsidP="00FF5457"/>
    <w:p w14:paraId="3A651D60" w14:textId="3E082870" w:rsidR="009E0CB4" w:rsidRDefault="009E0CB4" w:rsidP="00C52475">
      <w:pPr>
        <w:pStyle w:val="Ttulo4"/>
        <w:numPr>
          <w:ilvl w:val="3"/>
          <w:numId w:val="1"/>
        </w:numPr>
      </w:pPr>
      <w:bookmarkStart w:id="362" w:name="_Toc78302465"/>
      <w:r>
        <w:t>Configuración de Terminal COM</w:t>
      </w:r>
      <w:bookmarkEnd w:id="362"/>
    </w:p>
    <w:p w14:paraId="22FDE533" w14:textId="014E9B84" w:rsidR="009E0CB4" w:rsidRDefault="009E0CB4" w:rsidP="009E0CB4"/>
    <w:p w14:paraId="3FB0BD18" w14:textId="743ECE7C" w:rsidR="009E0CB4" w:rsidRDefault="009E0CB4" w:rsidP="00C52475">
      <w:pPr>
        <w:pStyle w:val="Ttulo5"/>
        <w:numPr>
          <w:ilvl w:val="4"/>
          <w:numId w:val="1"/>
        </w:numPr>
      </w:pPr>
      <w:bookmarkStart w:id="363" w:name="_Toc78302466"/>
      <w:r>
        <w:t>Windows</w:t>
      </w:r>
      <w:bookmarkEnd w:id="363"/>
    </w:p>
    <w:p w14:paraId="6E67EA32" w14:textId="239072E2" w:rsidR="009E0CB4" w:rsidRDefault="009E0CB4" w:rsidP="009E0CB4"/>
    <w:p w14:paraId="6CA94F28" w14:textId="77777777" w:rsidR="009E0CB4" w:rsidRDefault="009E0CB4" w:rsidP="009E0CB4">
      <w:pPr>
        <w:jc w:val="both"/>
      </w:pPr>
      <w:r w:rsidRPr="00E25BD1">
        <w:t>Hay gran variedad de terminales s</w:t>
      </w:r>
      <w:r>
        <w:t xml:space="preserve">erie COM disponibles para sistemas Windows. En esta guía se usa una genérica llamada “Termite”, pero valdría cualquier otra terminal. </w:t>
      </w:r>
    </w:p>
    <w:p w14:paraId="364EA320" w14:textId="77777777" w:rsidR="009E0CB4" w:rsidRDefault="009E0CB4" w:rsidP="009E0CB4">
      <w:pPr>
        <w:jc w:val="both"/>
      </w:pPr>
      <w:r>
        <w:t xml:space="preserve">Abrir la terminal serie y configurar con las siguientes configuraciones para comunicaciones serie con dispositivos de </w:t>
      </w:r>
      <w:proofErr w:type="spellStart"/>
      <w:r>
        <w:t>Kirale</w:t>
      </w:r>
      <w:proofErr w:type="spellEnd"/>
      <w:r>
        <w:t>:</w:t>
      </w:r>
    </w:p>
    <w:p w14:paraId="01D4C431" w14:textId="77777777" w:rsidR="009E0CB4" w:rsidRPr="004F5252" w:rsidRDefault="009E0CB4" w:rsidP="009E0CB4">
      <w:pPr>
        <w:jc w:val="both"/>
        <w:rPr>
          <w:b/>
        </w:rPr>
      </w:pPr>
      <w:r w:rsidRPr="004F5252">
        <w:rPr>
          <w:b/>
        </w:rPr>
        <w:t xml:space="preserve">Configuración Estándar para puerto serie USB: 9600 </w:t>
      </w:r>
      <w:proofErr w:type="spellStart"/>
      <w:r w:rsidRPr="004F5252">
        <w:rPr>
          <w:b/>
        </w:rPr>
        <w:t>bauds</w:t>
      </w:r>
      <w:proofErr w:type="spellEnd"/>
      <w:r w:rsidRPr="004F5252">
        <w:rPr>
          <w:b/>
        </w:rPr>
        <w:t xml:space="preserve">, 8 bits, 1stop bit, no </w:t>
      </w:r>
      <w:proofErr w:type="spellStart"/>
      <w:r w:rsidRPr="004F5252">
        <w:rPr>
          <w:b/>
        </w:rPr>
        <w:t>parity</w:t>
      </w:r>
      <w:proofErr w:type="spellEnd"/>
      <w:r w:rsidRPr="004F5252">
        <w:rPr>
          <w:b/>
        </w:rPr>
        <w:t>.</w:t>
      </w:r>
    </w:p>
    <w:p w14:paraId="5A773CCD" w14:textId="77777777" w:rsidR="009E0CB4" w:rsidRPr="004F5252" w:rsidRDefault="009E0CB4" w:rsidP="009E0CB4">
      <w:pPr>
        <w:jc w:val="both"/>
        <w:rPr>
          <w:i/>
        </w:rPr>
      </w:pPr>
      <w:r w:rsidRPr="004F5252">
        <w:rPr>
          <w:b/>
          <w:bCs/>
          <w:i/>
        </w:rPr>
        <w:t xml:space="preserve">Nota: </w:t>
      </w:r>
      <w:r w:rsidRPr="004F5252">
        <w:rPr>
          <w:i/>
        </w:rPr>
        <w:t xml:space="preserve">La terminal USB serie, debe configurarse para añadir un carácter “CR” cuando se pulsa la tecla </w:t>
      </w:r>
      <w:proofErr w:type="spellStart"/>
      <w:r w:rsidRPr="004F5252">
        <w:rPr>
          <w:i/>
        </w:rPr>
        <w:t>Enter</w:t>
      </w:r>
      <w:proofErr w:type="spellEnd"/>
      <w:r w:rsidRPr="004F5252">
        <w:rPr>
          <w:i/>
        </w:rPr>
        <w:t>.</w:t>
      </w:r>
    </w:p>
    <w:p w14:paraId="2B647CBD" w14:textId="77777777" w:rsidR="009E0CB4" w:rsidRPr="004B6FD6" w:rsidRDefault="009E0CB4" w:rsidP="009E0CB4">
      <w:pPr>
        <w:jc w:val="both"/>
      </w:pPr>
      <w:r>
        <w:t xml:space="preserve">Una vez configurado, seleccionar el puerto serie que aparece en el </w:t>
      </w:r>
      <w:r>
        <w:rPr>
          <w:i/>
          <w:iCs/>
        </w:rPr>
        <w:t>Administrador de dispositivos</w:t>
      </w:r>
      <w:r>
        <w:t xml:space="preserve"> para el </w:t>
      </w:r>
      <w:proofErr w:type="spellStart"/>
      <w:r>
        <w:t>KiNOS</w:t>
      </w:r>
      <w:proofErr w:type="spellEnd"/>
      <w:r>
        <w:t xml:space="preserve"> Virtual COM. Después, para testear si la interfaz de USB de </w:t>
      </w:r>
      <w:proofErr w:type="spellStart"/>
      <w:r>
        <w:t>Kirale</w:t>
      </w:r>
      <w:proofErr w:type="spellEnd"/>
      <w:r>
        <w:t xml:space="preserve"> está activa y corriendo, presionar “</w:t>
      </w:r>
      <w:proofErr w:type="spellStart"/>
      <w:r>
        <w:t>Enter</w:t>
      </w:r>
      <w:proofErr w:type="spellEnd"/>
      <w:r>
        <w:t xml:space="preserve">” y deberá devolverse el indicador de </w:t>
      </w:r>
      <w:proofErr w:type="spellStart"/>
      <w:r>
        <w:t>KiNOS</w:t>
      </w:r>
      <w:proofErr w:type="spellEnd"/>
      <w:r>
        <w:t>.</w:t>
      </w:r>
    </w:p>
    <w:p w14:paraId="1AE928E6" w14:textId="77777777" w:rsidR="009E0CB4" w:rsidRDefault="009E0CB4" w:rsidP="009E0CB4">
      <w:pPr>
        <w:keepNext/>
        <w:jc w:val="center"/>
      </w:pPr>
      <w:r>
        <w:rPr>
          <w:noProof/>
        </w:rPr>
        <w:lastRenderedPageBreak/>
        <w:drawing>
          <wp:inline distT="0" distB="0" distL="0" distR="0" wp14:anchorId="0E39C1EC" wp14:editId="58D13C12">
            <wp:extent cx="5400040" cy="1261745"/>
            <wp:effectExtent l="0" t="0" r="0" b="0"/>
            <wp:docPr id="37" name="Imagen 3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Aplicación, Word&#10;&#10;Descripción generada automáticamente"/>
                    <pic:cNvPicPr/>
                  </pic:nvPicPr>
                  <pic:blipFill>
                    <a:blip r:embed="rId76"/>
                    <a:stretch>
                      <a:fillRect/>
                    </a:stretch>
                  </pic:blipFill>
                  <pic:spPr>
                    <a:xfrm>
                      <a:off x="0" y="0"/>
                      <a:ext cx="5400040" cy="1261745"/>
                    </a:xfrm>
                    <a:prstGeom prst="rect">
                      <a:avLst/>
                    </a:prstGeom>
                  </pic:spPr>
                </pic:pic>
              </a:graphicData>
            </a:graphic>
          </wp:inline>
        </w:drawing>
      </w:r>
    </w:p>
    <w:p w14:paraId="0820BA1D" w14:textId="77777777" w:rsidR="00514EED" w:rsidRDefault="00514EED" w:rsidP="009E0CB4">
      <w:pPr>
        <w:pStyle w:val="Descripcin"/>
        <w:jc w:val="center"/>
      </w:pPr>
    </w:p>
    <w:p w14:paraId="4912173B" w14:textId="53B1B0F7" w:rsidR="009E0CB4" w:rsidRDefault="009E0CB4" w:rsidP="009E0CB4">
      <w:pPr>
        <w:pStyle w:val="Descripcin"/>
        <w:jc w:val="center"/>
      </w:pPr>
      <w:bookmarkStart w:id="364" w:name="_Toc78302543"/>
      <w:r>
        <w:t xml:space="preserve">Ilustración </w:t>
      </w:r>
      <w:r w:rsidR="00E20257">
        <w:fldChar w:fldCharType="begin"/>
      </w:r>
      <w:r w:rsidR="00E20257">
        <w:instrText xml:space="preserve"> SEQ Ilustración \* ARABIC </w:instrText>
      </w:r>
      <w:r w:rsidR="00E20257">
        <w:fldChar w:fldCharType="separate"/>
      </w:r>
      <w:r w:rsidR="006E5AFC">
        <w:rPr>
          <w:noProof/>
        </w:rPr>
        <w:t>37</w:t>
      </w:r>
      <w:r w:rsidR="00E20257">
        <w:rPr>
          <w:noProof/>
        </w:rPr>
        <w:fldChar w:fldCharType="end"/>
      </w:r>
      <w:r>
        <w:t xml:space="preserve"> Terminal Termite</w:t>
      </w:r>
      <w:bookmarkEnd w:id="364"/>
    </w:p>
    <w:p w14:paraId="56121197" w14:textId="5A173033" w:rsidR="009E0CB4" w:rsidRDefault="009E0CB4" w:rsidP="009E0CB4">
      <w:pPr>
        <w:jc w:val="both"/>
        <w:rPr>
          <w:i/>
        </w:rPr>
      </w:pPr>
      <w:r w:rsidRPr="004F5252">
        <w:rPr>
          <w:b/>
          <w:bCs/>
          <w:i/>
        </w:rPr>
        <w:t>Nota:</w:t>
      </w:r>
      <w:r w:rsidRPr="004F5252">
        <w:rPr>
          <w:i/>
        </w:rPr>
        <w:t xml:space="preserve"> Recomendado la activación del Echo Local para la lectura de los comandos enviados.</w:t>
      </w:r>
    </w:p>
    <w:p w14:paraId="509E3B0E" w14:textId="77777777" w:rsidR="009E0CB4" w:rsidRDefault="009E0CB4" w:rsidP="009E0CB4">
      <w:pPr>
        <w:jc w:val="both"/>
        <w:rPr>
          <w:i/>
        </w:rPr>
      </w:pPr>
    </w:p>
    <w:p w14:paraId="1EE7080F" w14:textId="0EE7B314" w:rsidR="009E0CB4" w:rsidRDefault="009E0CB4" w:rsidP="00C52475">
      <w:pPr>
        <w:pStyle w:val="Ttulo5"/>
        <w:numPr>
          <w:ilvl w:val="4"/>
          <w:numId w:val="1"/>
        </w:numPr>
      </w:pPr>
      <w:bookmarkStart w:id="365" w:name="_Toc78302467"/>
      <w:r>
        <w:t>Linux / MAC Os</w:t>
      </w:r>
      <w:bookmarkEnd w:id="365"/>
    </w:p>
    <w:p w14:paraId="2A77F579" w14:textId="5710E0C6" w:rsidR="009E0CB4" w:rsidRDefault="009E0CB4" w:rsidP="009E0CB4"/>
    <w:p w14:paraId="3A22F1F0" w14:textId="77777777" w:rsidR="009E0CB4" w:rsidRDefault="009E0CB4" w:rsidP="009E0CB4">
      <w:pPr>
        <w:jc w:val="both"/>
        <w:rPr>
          <w:i/>
          <w:iCs/>
        </w:rPr>
      </w:pPr>
      <w:r>
        <w:t>Si no se tiene ninguna terminal serie para puerto serie COM, se deberá instalar una, como puede ser “</w:t>
      </w:r>
      <w:proofErr w:type="spellStart"/>
      <w:r>
        <w:rPr>
          <w:i/>
          <w:iCs/>
        </w:rPr>
        <w:t>Picocom</w:t>
      </w:r>
      <w:proofErr w:type="spellEnd"/>
      <w:r>
        <w:rPr>
          <w:i/>
          <w:iCs/>
        </w:rPr>
        <w:t>”.</w:t>
      </w:r>
    </w:p>
    <w:p w14:paraId="69A85FBF" w14:textId="18ECE731" w:rsidR="009E0CB4" w:rsidRDefault="009E0CB4" w:rsidP="009E0CB4">
      <w:pPr>
        <w:jc w:val="both"/>
      </w:pPr>
      <w:r>
        <w:t>La configuración es la misma necesaria para la comunicación serie con los Sistemas Windows.</w:t>
      </w:r>
    </w:p>
    <w:p w14:paraId="536E0E54" w14:textId="77777777" w:rsidR="00514EED" w:rsidRDefault="00514EED" w:rsidP="009E0CB4">
      <w:pPr>
        <w:jc w:val="both"/>
      </w:pPr>
    </w:p>
    <w:tbl>
      <w:tblPr>
        <w:tblStyle w:val="Tablaconcuadrcula"/>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9E0CB4" w:rsidRPr="001065B5" w14:paraId="25713CE7" w14:textId="77777777" w:rsidTr="002078EB">
        <w:tc>
          <w:tcPr>
            <w:tcW w:w="8494" w:type="dxa"/>
          </w:tcPr>
          <w:p w14:paraId="7B6E213D" w14:textId="77777777" w:rsidR="009E0CB4" w:rsidRPr="00441AED" w:rsidRDefault="009E0CB4" w:rsidP="009E0CB4">
            <w:pPr>
              <w:jc w:val="both"/>
              <w:rPr>
                <w:rFonts w:ascii="Courier New" w:hAnsi="Courier New" w:cs="Courier New"/>
                <w:color w:val="000000"/>
                <w:sz w:val="18"/>
                <w:szCs w:val="18"/>
              </w:rPr>
            </w:pPr>
          </w:p>
          <w:p w14:paraId="4AFE0EDB" w14:textId="77777777" w:rsidR="009E0CB4" w:rsidRDefault="009E0CB4" w:rsidP="009E0CB4">
            <w:pPr>
              <w:jc w:val="both"/>
              <w:rPr>
                <w:sz w:val="18"/>
                <w:szCs w:val="18"/>
                <w:lang w:val="en-US"/>
              </w:rPr>
            </w:pPr>
            <w:r w:rsidRPr="001A05CB">
              <w:rPr>
                <w:sz w:val="18"/>
                <w:szCs w:val="18"/>
                <w:lang w:val="en-US"/>
              </w:rPr>
              <w:t xml:space="preserve">~$ </w:t>
            </w:r>
            <w:proofErr w:type="spellStart"/>
            <w:r w:rsidRPr="001A05CB">
              <w:rPr>
                <w:sz w:val="18"/>
                <w:szCs w:val="18"/>
                <w:lang w:val="en-US"/>
              </w:rPr>
              <w:t>picocom</w:t>
            </w:r>
            <w:proofErr w:type="spellEnd"/>
            <w:r w:rsidRPr="001A05CB">
              <w:rPr>
                <w:sz w:val="18"/>
                <w:szCs w:val="18"/>
                <w:lang w:val="en-US"/>
              </w:rPr>
              <w:t xml:space="preserve"> -c</w:t>
            </w:r>
            <w:r>
              <w:rPr>
                <w:sz w:val="18"/>
                <w:szCs w:val="18"/>
                <w:lang w:val="en-US"/>
              </w:rPr>
              <w:t>—</w:t>
            </w:r>
            <w:proofErr w:type="spellStart"/>
            <w:r w:rsidRPr="001A05CB">
              <w:rPr>
                <w:sz w:val="18"/>
                <w:szCs w:val="18"/>
                <w:lang w:val="en-US"/>
              </w:rPr>
              <w:t>omap</w:t>
            </w:r>
            <w:proofErr w:type="spellEnd"/>
            <w:r w:rsidRPr="001A05CB">
              <w:rPr>
                <w:sz w:val="18"/>
                <w:szCs w:val="18"/>
                <w:lang w:val="en-US"/>
              </w:rPr>
              <w:t xml:space="preserve"> </w:t>
            </w:r>
            <w:proofErr w:type="spellStart"/>
            <w:r w:rsidRPr="001A05CB">
              <w:rPr>
                <w:sz w:val="18"/>
                <w:szCs w:val="18"/>
                <w:lang w:val="en-US"/>
              </w:rPr>
              <w:t>lfcr</w:t>
            </w:r>
            <w:proofErr w:type="spellEnd"/>
            <w:r w:rsidRPr="001A05CB">
              <w:rPr>
                <w:sz w:val="18"/>
                <w:szCs w:val="18"/>
                <w:lang w:val="en-US"/>
              </w:rPr>
              <w:t xml:space="preserve"> /dev/ttyACM0 </w:t>
            </w:r>
          </w:p>
          <w:p w14:paraId="0F8CBE67" w14:textId="77777777" w:rsidR="009E0CB4" w:rsidRPr="001A05CB" w:rsidRDefault="009E0CB4" w:rsidP="009E0CB4">
            <w:pPr>
              <w:keepNext/>
              <w:jc w:val="both"/>
              <w:rPr>
                <w:rFonts w:ascii="Courier New" w:hAnsi="Courier New" w:cs="Courier New"/>
                <w:color w:val="000000"/>
                <w:sz w:val="18"/>
                <w:szCs w:val="18"/>
                <w:lang w:val="en-US"/>
              </w:rPr>
            </w:pPr>
          </w:p>
        </w:tc>
      </w:tr>
    </w:tbl>
    <w:p w14:paraId="2AA88051" w14:textId="77777777" w:rsidR="00514EED" w:rsidRPr="001925E3" w:rsidRDefault="00514EED" w:rsidP="00514EED">
      <w:pPr>
        <w:pStyle w:val="Descripcin"/>
        <w:jc w:val="center"/>
        <w:rPr>
          <w:lang w:val="en-US"/>
        </w:rPr>
      </w:pPr>
    </w:p>
    <w:p w14:paraId="043A2856" w14:textId="58F0621B" w:rsidR="009E0CB4" w:rsidRDefault="009E0CB4" w:rsidP="00514EED">
      <w:pPr>
        <w:pStyle w:val="Descripcin"/>
        <w:jc w:val="center"/>
      </w:pPr>
      <w:bookmarkStart w:id="366" w:name="_Toc78302580"/>
      <w:r>
        <w:t xml:space="preserve">Tabla </w:t>
      </w:r>
      <w:r w:rsidR="00E20257">
        <w:fldChar w:fldCharType="begin"/>
      </w:r>
      <w:r w:rsidR="00E20257">
        <w:instrText xml:space="preserve"> SEQ Tabla \* ARABIC </w:instrText>
      </w:r>
      <w:r w:rsidR="00E20257">
        <w:fldChar w:fldCharType="separate"/>
      </w:r>
      <w:r w:rsidR="007E0A90">
        <w:rPr>
          <w:noProof/>
        </w:rPr>
        <w:t>11</w:t>
      </w:r>
      <w:r w:rsidR="00E20257">
        <w:rPr>
          <w:noProof/>
        </w:rPr>
        <w:fldChar w:fldCharType="end"/>
      </w:r>
      <w:r>
        <w:t xml:space="preserve"> Abrir terminal </w:t>
      </w:r>
      <w:proofErr w:type="spellStart"/>
      <w:r>
        <w:t>Picocom</w:t>
      </w:r>
      <w:proofErr w:type="spellEnd"/>
      <w:r>
        <w:t xml:space="preserve"> en Linux / MAC Os</w:t>
      </w:r>
      <w:bookmarkEnd w:id="366"/>
    </w:p>
    <w:p w14:paraId="0863C67B" w14:textId="77777777" w:rsidR="00514EED" w:rsidRPr="00514EED" w:rsidRDefault="00514EED" w:rsidP="00514EED"/>
    <w:p w14:paraId="462A2A7B" w14:textId="77777777" w:rsidR="009E0CB4" w:rsidRPr="00A8316B" w:rsidRDefault="009E0CB4" w:rsidP="009E0CB4">
      <w:pPr>
        <w:jc w:val="both"/>
      </w:pPr>
      <w:r w:rsidRPr="00A8316B">
        <w:t xml:space="preserve">c </w:t>
      </w:r>
      <w:r w:rsidRPr="001A05CB">
        <w:rPr>
          <w:lang w:val="en-US"/>
        </w:rPr>
        <w:sym w:font="Wingdings" w:char="F0E0"/>
      </w:r>
      <w:r w:rsidRPr="00A8316B">
        <w:t xml:space="preserve"> Activación Local Echo.</w:t>
      </w:r>
    </w:p>
    <w:p w14:paraId="5AAC9636" w14:textId="77777777" w:rsidR="009E0CB4" w:rsidRPr="00A8316B" w:rsidRDefault="009E0CB4" w:rsidP="009E0CB4">
      <w:pPr>
        <w:jc w:val="both"/>
      </w:pPr>
      <w:proofErr w:type="spellStart"/>
      <w:r w:rsidRPr="001A05CB">
        <w:t>omap</w:t>
      </w:r>
      <w:proofErr w:type="spellEnd"/>
      <w:r w:rsidRPr="001A05CB">
        <w:t xml:space="preserve"> </w:t>
      </w:r>
      <w:proofErr w:type="spellStart"/>
      <w:r w:rsidRPr="001A05CB">
        <w:t>lfcr</w:t>
      </w:r>
      <w:proofErr w:type="spellEnd"/>
      <w:r w:rsidRPr="001A05CB">
        <w:t xml:space="preserve"> </w:t>
      </w:r>
      <w:r w:rsidRPr="001A05CB">
        <w:rPr>
          <w:lang w:val="en-US"/>
        </w:rPr>
        <w:sym w:font="Wingdings" w:char="F0E0"/>
      </w:r>
      <w:r w:rsidRPr="001A05CB">
        <w:t xml:space="preserve"> </w:t>
      </w:r>
      <w:r w:rsidRPr="00A8316B">
        <w:t>Asignar el avance de línea de salida al retorno de carro</w:t>
      </w:r>
    </w:p>
    <w:p w14:paraId="2A0B742E" w14:textId="77777777" w:rsidR="009E0CB4" w:rsidRDefault="009E0CB4" w:rsidP="009E0CB4">
      <w:pPr>
        <w:jc w:val="both"/>
      </w:pPr>
      <w:r w:rsidRPr="001A05CB">
        <w:t>/</w:t>
      </w:r>
      <w:proofErr w:type="spellStart"/>
      <w:r w:rsidRPr="001A05CB">
        <w:t>dev</w:t>
      </w:r>
      <w:proofErr w:type="spellEnd"/>
      <w:r w:rsidRPr="001A05CB">
        <w:t xml:space="preserve">/ttyACM0 </w:t>
      </w:r>
      <w:r w:rsidRPr="001A05CB">
        <w:rPr>
          <w:lang w:val="en-US"/>
        </w:rPr>
        <w:sym w:font="Wingdings" w:char="F0E0"/>
      </w:r>
      <w:r w:rsidRPr="001A05CB">
        <w:t xml:space="preserve"> El dispositivo s</w:t>
      </w:r>
      <w:r>
        <w:t xml:space="preserve">erie asignado por Linux. Usar </w:t>
      </w:r>
      <w:proofErr w:type="spellStart"/>
      <w:r>
        <w:rPr>
          <w:b/>
          <w:bCs/>
          <w:i/>
          <w:iCs/>
        </w:rPr>
        <w:t>dmesg</w:t>
      </w:r>
      <w:proofErr w:type="spellEnd"/>
      <w:r>
        <w:rPr>
          <w:b/>
          <w:bCs/>
          <w:i/>
          <w:iCs/>
        </w:rPr>
        <w:t xml:space="preserve"> </w:t>
      </w:r>
      <w:r>
        <w:rPr>
          <w:b/>
          <w:bCs/>
        </w:rPr>
        <w:t xml:space="preserve">| </w:t>
      </w:r>
      <w:proofErr w:type="spellStart"/>
      <w:r>
        <w:rPr>
          <w:b/>
          <w:bCs/>
          <w:i/>
          <w:iCs/>
        </w:rPr>
        <w:t>tail</w:t>
      </w:r>
      <w:proofErr w:type="spellEnd"/>
      <w:r>
        <w:rPr>
          <w:b/>
          <w:bCs/>
          <w:i/>
          <w:iCs/>
        </w:rPr>
        <w:t xml:space="preserve"> </w:t>
      </w:r>
      <w:r>
        <w:t>cuando se haya conectado el dispositivo para comprobar el nombre del dispositivo.</w:t>
      </w:r>
    </w:p>
    <w:p w14:paraId="0E4038C8" w14:textId="25AC1135" w:rsidR="008A0E8C" w:rsidRPr="008A0E8C" w:rsidRDefault="009E0CB4" w:rsidP="008A0E8C">
      <w:pPr>
        <w:jc w:val="both"/>
        <w:rPr>
          <w:b/>
          <w:bCs/>
          <w:i/>
          <w:iCs/>
        </w:rPr>
      </w:pPr>
      <w:r>
        <w:t xml:space="preserve">Para irse del programa utilizar </w:t>
      </w:r>
      <w:proofErr w:type="spellStart"/>
      <w:r>
        <w:rPr>
          <w:b/>
          <w:bCs/>
          <w:i/>
          <w:iCs/>
        </w:rPr>
        <w:t>Ctrl+a</w:t>
      </w:r>
      <w:proofErr w:type="spellEnd"/>
      <w:r>
        <w:rPr>
          <w:b/>
          <w:bCs/>
          <w:i/>
          <w:iCs/>
        </w:rPr>
        <w:t xml:space="preserve"> </w:t>
      </w:r>
      <w:r>
        <w:rPr>
          <w:i/>
          <w:iCs/>
        </w:rPr>
        <w:t xml:space="preserve">y </w:t>
      </w:r>
      <w:proofErr w:type="spellStart"/>
      <w:r>
        <w:rPr>
          <w:b/>
          <w:bCs/>
          <w:i/>
          <w:iCs/>
        </w:rPr>
        <w:t>Ctrl+x</w:t>
      </w:r>
      <w:proofErr w:type="spellEnd"/>
    </w:p>
    <w:p w14:paraId="1776D8EB" w14:textId="6F379F61" w:rsidR="00D67F80" w:rsidRDefault="00D67F80">
      <w:r>
        <w:br w:type="page"/>
      </w:r>
    </w:p>
    <w:p w14:paraId="6B8A6F9E" w14:textId="63AA48BB" w:rsidR="00FB1A0B" w:rsidRDefault="00F9119D" w:rsidP="00C52475">
      <w:pPr>
        <w:pStyle w:val="Ttulo2"/>
        <w:numPr>
          <w:ilvl w:val="1"/>
          <w:numId w:val="1"/>
        </w:numPr>
      </w:pPr>
      <w:bookmarkStart w:id="367" w:name="_Toc78302468"/>
      <w:r>
        <w:lastRenderedPageBreak/>
        <w:t>CONFIGURACIÓN DE RED PARA KTWM102</w:t>
      </w:r>
      <w:bookmarkEnd w:id="367"/>
    </w:p>
    <w:p w14:paraId="6865A8EF" w14:textId="1F0ECE8A" w:rsidR="00D67F80" w:rsidRDefault="00D67F80" w:rsidP="00D67F80"/>
    <w:p w14:paraId="49E8B42D" w14:textId="77777777" w:rsidR="00D67F80" w:rsidRDefault="00D67F80" w:rsidP="00D67F80">
      <w:pPr>
        <w:jc w:val="both"/>
      </w:pPr>
      <w:r>
        <w:t xml:space="preserve">A la hora de enviar comandos tanto para configurar los parámetros del módulo KTWM102 como para ver los parámetros ya configurados tenemos dos posibles vías para ello. </w:t>
      </w:r>
    </w:p>
    <w:p w14:paraId="7F54FCA2" w14:textId="16E6594E" w:rsidR="00D67F80" w:rsidRDefault="00D67F80" w:rsidP="00481B0A">
      <w:pPr>
        <w:pStyle w:val="Prrafodelista"/>
        <w:numPr>
          <w:ilvl w:val="0"/>
          <w:numId w:val="17"/>
        </w:numPr>
        <w:jc w:val="both"/>
      </w:pPr>
      <w:r>
        <w:t>La primera vía es comandos KSH, los cuáles son con una sintaxis amigable para una ejecución manual y sencilla para el usuario desde un PC. Se conecta el módulo por USB.</w:t>
      </w:r>
    </w:p>
    <w:p w14:paraId="7A6CCE55" w14:textId="699A92C8" w:rsidR="00D67F80" w:rsidRDefault="00D67F80" w:rsidP="00481B0A">
      <w:pPr>
        <w:pStyle w:val="Prrafodelista"/>
        <w:numPr>
          <w:ilvl w:val="0"/>
          <w:numId w:val="17"/>
        </w:numPr>
        <w:jc w:val="both"/>
      </w:pPr>
      <w:r>
        <w:t>La segunda vía es por comandos KBI. Estos comandos se enviarán por vía UART al módulo.</w:t>
      </w:r>
    </w:p>
    <w:p w14:paraId="69FDFD89" w14:textId="77777777" w:rsidR="00D67F80" w:rsidRDefault="00D67F80" w:rsidP="00D67F80">
      <w:pPr>
        <w:jc w:val="both"/>
      </w:pPr>
    </w:p>
    <w:p w14:paraId="347E16AF" w14:textId="09801E4B" w:rsidR="00D67F80" w:rsidRDefault="00D67F80" w:rsidP="00C52475">
      <w:pPr>
        <w:pStyle w:val="Ttulo3"/>
        <w:numPr>
          <w:ilvl w:val="2"/>
          <w:numId w:val="1"/>
        </w:numPr>
        <w:rPr>
          <w:lang w:val="en-US"/>
        </w:rPr>
      </w:pPr>
      <w:bookmarkStart w:id="368" w:name="_Toc78302469"/>
      <w:proofErr w:type="spellStart"/>
      <w:r w:rsidRPr="00D67F80">
        <w:rPr>
          <w:lang w:val="en-US"/>
        </w:rPr>
        <w:t>Kirale</w:t>
      </w:r>
      <w:proofErr w:type="spellEnd"/>
      <w:r w:rsidRPr="00D67F80">
        <w:rPr>
          <w:lang w:val="en-US"/>
        </w:rPr>
        <w:t xml:space="preserve"> Command-Line Shell R</w:t>
      </w:r>
      <w:r>
        <w:rPr>
          <w:lang w:val="en-US"/>
        </w:rPr>
        <w:t xml:space="preserve">eference Guide – </w:t>
      </w:r>
      <w:proofErr w:type="spellStart"/>
      <w:r>
        <w:rPr>
          <w:lang w:val="en-US"/>
        </w:rPr>
        <w:t>Comandos</w:t>
      </w:r>
      <w:proofErr w:type="spellEnd"/>
      <w:r>
        <w:rPr>
          <w:lang w:val="en-US"/>
        </w:rPr>
        <w:t xml:space="preserve"> KSH</w:t>
      </w:r>
      <w:bookmarkEnd w:id="368"/>
    </w:p>
    <w:p w14:paraId="7043DAB3" w14:textId="4B801A21" w:rsidR="00D67F80" w:rsidRDefault="00D67F80" w:rsidP="00D67F80">
      <w:pPr>
        <w:rPr>
          <w:lang w:val="en-US"/>
        </w:rPr>
      </w:pPr>
    </w:p>
    <w:p w14:paraId="0C773EE1" w14:textId="3EC6DC88" w:rsidR="00D67F80" w:rsidRPr="00D67F80" w:rsidRDefault="00D67F80" w:rsidP="00C52475">
      <w:pPr>
        <w:pStyle w:val="Ttulo4"/>
        <w:numPr>
          <w:ilvl w:val="3"/>
          <w:numId w:val="1"/>
        </w:numPr>
      </w:pPr>
      <w:bookmarkStart w:id="369" w:name="_Toc78302470"/>
      <w:r w:rsidRPr="00D67F80">
        <w:t>Sintaxis de los comandos</w:t>
      </w:r>
      <w:bookmarkEnd w:id="369"/>
    </w:p>
    <w:p w14:paraId="5B8AE04E" w14:textId="77777777" w:rsidR="00D67F80" w:rsidRPr="00D67F80" w:rsidRDefault="00D67F80" w:rsidP="00D67F80"/>
    <w:p w14:paraId="2B74A4AD" w14:textId="79CC0752" w:rsidR="00D67F80" w:rsidRDefault="00D67F80" w:rsidP="00D67F80">
      <w:pPr>
        <w:jc w:val="both"/>
      </w:pPr>
      <w:r>
        <w:t xml:space="preserve">Los comandos KSH tienen una sintaxis amigable para las personas. Esta sintaxis está basada en palabras ASCII separadas, las cuales especifican cada una las palabras clave o parámetros del comando. Se representan de la siguiente manera: </w:t>
      </w:r>
    </w:p>
    <w:p w14:paraId="2341BFB7" w14:textId="5EFF77A8" w:rsidR="00D67F80" w:rsidRDefault="00D67F80" w:rsidP="00D67F80">
      <w:pPr>
        <w:jc w:val="both"/>
      </w:pPr>
    </w:p>
    <w:p w14:paraId="099E4C97" w14:textId="77777777" w:rsidR="00514EED" w:rsidRDefault="00514EED" w:rsidP="00D67F80">
      <w:pPr>
        <w:jc w:val="both"/>
      </w:pPr>
    </w:p>
    <w:tbl>
      <w:tblPr>
        <w:tblStyle w:val="Tablaconcuadrcula"/>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D67F80" w:rsidRPr="00A8316B" w14:paraId="1EF3A98E" w14:textId="77777777" w:rsidTr="00D67F80">
        <w:trPr>
          <w:jc w:val="center"/>
        </w:trPr>
        <w:tc>
          <w:tcPr>
            <w:tcW w:w="8494" w:type="dxa"/>
          </w:tcPr>
          <w:p w14:paraId="34DE5DD6" w14:textId="77777777" w:rsidR="00D67F80" w:rsidRPr="00D67F80" w:rsidRDefault="00D67F80" w:rsidP="00D67F80">
            <w:pPr>
              <w:jc w:val="both"/>
              <w:rPr>
                <w:rFonts w:ascii="Courier New" w:hAnsi="Courier New" w:cs="Courier New"/>
                <w:color w:val="000000"/>
                <w:sz w:val="18"/>
                <w:szCs w:val="18"/>
                <w:lang w:val="en-US"/>
              </w:rPr>
            </w:pPr>
          </w:p>
          <w:p w14:paraId="51C29E2D" w14:textId="77777777" w:rsidR="00D67F80" w:rsidRPr="00D67F80" w:rsidRDefault="00D67F80" w:rsidP="00D67F80">
            <w:pPr>
              <w:jc w:val="both"/>
              <w:rPr>
                <w:sz w:val="18"/>
                <w:szCs w:val="18"/>
              </w:rPr>
            </w:pPr>
            <w:proofErr w:type="spellStart"/>
            <w:r w:rsidRPr="00D67F80">
              <w:rPr>
                <w:sz w:val="18"/>
                <w:szCs w:val="18"/>
                <w:lang w:val="en-US"/>
              </w:rPr>
              <w:t>kinos@local</w:t>
            </w:r>
            <w:proofErr w:type="spellEnd"/>
            <w:r w:rsidRPr="00D67F80">
              <w:rPr>
                <w:sz w:val="18"/>
                <w:szCs w:val="18"/>
                <w:lang w:val="en-US"/>
              </w:rPr>
              <w:t xml:space="preserve">:~$ command &lt; </w:t>
            </w:r>
            <w:proofErr w:type="spellStart"/>
            <w:r w:rsidRPr="00D67F80">
              <w:rPr>
                <w:sz w:val="18"/>
                <w:szCs w:val="18"/>
                <w:lang w:val="en-US"/>
              </w:rPr>
              <w:t>arg</w:t>
            </w:r>
            <w:proofErr w:type="spellEnd"/>
            <w:r w:rsidRPr="00D67F80">
              <w:rPr>
                <w:sz w:val="18"/>
                <w:szCs w:val="18"/>
                <w:lang w:val="en-US"/>
              </w:rPr>
              <w:t xml:space="preserve"> &gt; &lt; key &gt; &lt; subkey &gt; [ param 1 ] … </w:t>
            </w:r>
            <w:r w:rsidRPr="00D67F80">
              <w:rPr>
                <w:sz w:val="18"/>
                <w:szCs w:val="18"/>
              </w:rPr>
              <w:t xml:space="preserve">[ </w:t>
            </w:r>
            <w:proofErr w:type="spellStart"/>
            <w:r w:rsidRPr="00D67F80">
              <w:rPr>
                <w:sz w:val="18"/>
                <w:szCs w:val="18"/>
              </w:rPr>
              <w:t>param</w:t>
            </w:r>
            <w:proofErr w:type="spellEnd"/>
            <w:r w:rsidRPr="00D67F80">
              <w:rPr>
                <w:sz w:val="18"/>
                <w:szCs w:val="18"/>
              </w:rPr>
              <w:t xml:space="preserve"> N ] </w:t>
            </w:r>
          </w:p>
          <w:p w14:paraId="323B1078" w14:textId="77777777" w:rsidR="00D67F80" w:rsidRPr="001A05CB" w:rsidRDefault="00D67F80" w:rsidP="00D67F80">
            <w:pPr>
              <w:keepNext/>
              <w:jc w:val="both"/>
              <w:rPr>
                <w:rFonts w:ascii="Courier New" w:hAnsi="Courier New" w:cs="Courier New"/>
                <w:color w:val="000000"/>
                <w:sz w:val="18"/>
                <w:szCs w:val="18"/>
                <w:lang w:val="en-US"/>
              </w:rPr>
            </w:pPr>
          </w:p>
        </w:tc>
      </w:tr>
    </w:tbl>
    <w:p w14:paraId="0E68A144" w14:textId="77777777" w:rsidR="00514EED" w:rsidRDefault="00514EED" w:rsidP="00D67F80">
      <w:pPr>
        <w:pStyle w:val="Descripcin"/>
        <w:jc w:val="center"/>
      </w:pPr>
    </w:p>
    <w:p w14:paraId="04BC7DE3" w14:textId="55DB8B1D" w:rsidR="00D67F80" w:rsidRDefault="00D67F80" w:rsidP="00D67F80">
      <w:pPr>
        <w:pStyle w:val="Descripcin"/>
        <w:jc w:val="center"/>
      </w:pPr>
      <w:bookmarkStart w:id="370" w:name="_Toc78302581"/>
      <w:r>
        <w:t xml:space="preserve">Tabla </w:t>
      </w:r>
      <w:r w:rsidR="00E20257">
        <w:fldChar w:fldCharType="begin"/>
      </w:r>
      <w:r w:rsidR="00E20257">
        <w:instrText xml:space="preserve"> SEQ Tabla \* ARABIC </w:instrText>
      </w:r>
      <w:r w:rsidR="00E20257">
        <w:fldChar w:fldCharType="separate"/>
      </w:r>
      <w:r w:rsidR="007E0A90">
        <w:rPr>
          <w:noProof/>
        </w:rPr>
        <w:t>12</w:t>
      </w:r>
      <w:r w:rsidR="00E20257">
        <w:rPr>
          <w:noProof/>
        </w:rPr>
        <w:fldChar w:fldCharType="end"/>
      </w:r>
      <w:r>
        <w:t xml:space="preserve"> Sintaxis comandos KSH</w:t>
      </w:r>
      <w:bookmarkEnd w:id="370"/>
    </w:p>
    <w:p w14:paraId="282BB53A" w14:textId="77777777" w:rsidR="00D67F80" w:rsidRPr="00D67F80" w:rsidRDefault="00D67F80" w:rsidP="00D67F80"/>
    <w:p w14:paraId="4E362403" w14:textId="77777777" w:rsidR="00D67F80" w:rsidRDefault="00D67F80" w:rsidP="00D67F80">
      <w:pPr>
        <w:jc w:val="both"/>
      </w:pPr>
      <w:r w:rsidRPr="00570376">
        <w:t xml:space="preserve">Donde </w:t>
      </w:r>
      <w:proofErr w:type="spellStart"/>
      <w:r w:rsidRPr="00570376">
        <w:rPr>
          <w:b/>
          <w:bCs/>
        </w:rPr>
        <w:t>Command</w:t>
      </w:r>
      <w:proofErr w:type="spellEnd"/>
      <w:r w:rsidRPr="00570376">
        <w:t xml:space="preserve"> es el nombre d</w:t>
      </w:r>
      <w:r>
        <w:t>el comando a ejecutarse de primer nivel. Este puede tener un argumento a ejecutar a bajo nivel e incluso claves y subclaves y otros parámetros que sean datos variables requeridos para la correcta ejecución del comando.</w:t>
      </w:r>
    </w:p>
    <w:p w14:paraId="0E1069EC" w14:textId="77777777" w:rsidR="00D67F80" w:rsidRDefault="00D67F80" w:rsidP="00D67F80">
      <w:pPr>
        <w:jc w:val="both"/>
      </w:pPr>
      <w:r>
        <w:t xml:space="preserve">Para el envío de estos comandos se necesitará descargar la herramienta </w:t>
      </w:r>
      <w:proofErr w:type="spellStart"/>
      <w:r>
        <w:t>KiTools</w:t>
      </w:r>
      <w:proofErr w:type="spellEnd"/>
      <w:r>
        <w:t xml:space="preserve"> a su última versión de la siguiente dirección:</w:t>
      </w:r>
    </w:p>
    <w:p w14:paraId="701375B2" w14:textId="6274BDE3" w:rsidR="00D67F80" w:rsidRPr="00D67F80" w:rsidRDefault="00E20257" w:rsidP="00D67F80">
      <w:pPr>
        <w:jc w:val="both"/>
        <w:rPr>
          <w:color w:val="0563C1" w:themeColor="hyperlink"/>
          <w:u w:val="single"/>
        </w:rPr>
      </w:pPr>
      <w:hyperlink r:id="rId77" w:anchor="downloads" w:history="1">
        <w:r w:rsidR="00D67F80" w:rsidRPr="00322F1E">
          <w:rPr>
            <w:rStyle w:val="Hipervnculo"/>
          </w:rPr>
          <w:t>https://www.kirale.com/support/#downloads</w:t>
        </w:r>
      </w:hyperlink>
    </w:p>
    <w:p w14:paraId="20D4009F" w14:textId="77777777" w:rsidR="00D67F80" w:rsidRDefault="00D67F80" w:rsidP="00D67F80">
      <w:pPr>
        <w:jc w:val="both"/>
      </w:pPr>
      <w:r>
        <w:t>Una vez descargado, conectar el módulo KTWM102 al PC por conexión USB abrir el ejecutable descargado y se abrirá una ventana de comandos similar a la de Windows.</w:t>
      </w:r>
    </w:p>
    <w:p w14:paraId="2B9D9C91" w14:textId="77777777" w:rsidR="00D67F80" w:rsidRDefault="00D67F80" w:rsidP="00D67F80">
      <w:pPr>
        <w:keepNext/>
        <w:jc w:val="center"/>
      </w:pPr>
      <w:r>
        <w:rPr>
          <w:noProof/>
        </w:rPr>
        <w:lastRenderedPageBreak/>
        <w:drawing>
          <wp:inline distT="0" distB="0" distL="0" distR="0" wp14:anchorId="0F8E006A" wp14:editId="738AEDDE">
            <wp:extent cx="5188689" cy="2721255"/>
            <wp:effectExtent l="0" t="0" r="0" b="3175"/>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78"/>
                    <a:stretch>
                      <a:fillRect/>
                    </a:stretch>
                  </pic:blipFill>
                  <pic:spPr>
                    <a:xfrm>
                      <a:off x="0" y="0"/>
                      <a:ext cx="5194724" cy="2724420"/>
                    </a:xfrm>
                    <a:prstGeom prst="rect">
                      <a:avLst/>
                    </a:prstGeom>
                  </pic:spPr>
                </pic:pic>
              </a:graphicData>
            </a:graphic>
          </wp:inline>
        </w:drawing>
      </w:r>
    </w:p>
    <w:p w14:paraId="0028A896" w14:textId="2CBBE90C" w:rsidR="00D67F80" w:rsidRDefault="00D67F80" w:rsidP="00D67F80">
      <w:pPr>
        <w:pStyle w:val="Descripcin"/>
        <w:jc w:val="center"/>
      </w:pPr>
      <w:bookmarkStart w:id="371" w:name="_Toc78302544"/>
      <w:r>
        <w:t xml:space="preserve">Ilustración </w:t>
      </w:r>
      <w:r w:rsidR="00E20257">
        <w:fldChar w:fldCharType="begin"/>
      </w:r>
      <w:r w:rsidR="00E20257">
        <w:instrText xml:space="preserve"> SEQ Ilustración \* ARABIC </w:instrText>
      </w:r>
      <w:r w:rsidR="00E20257">
        <w:fldChar w:fldCharType="separate"/>
      </w:r>
      <w:r w:rsidR="006E5AFC">
        <w:rPr>
          <w:noProof/>
        </w:rPr>
        <w:t>38</w:t>
      </w:r>
      <w:r w:rsidR="00E20257">
        <w:rPr>
          <w:noProof/>
        </w:rPr>
        <w:fldChar w:fldCharType="end"/>
      </w:r>
      <w:r>
        <w:t xml:space="preserve"> Herramienta </w:t>
      </w:r>
      <w:proofErr w:type="spellStart"/>
      <w:r>
        <w:t>KiTools</w:t>
      </w:r>
      <w:bookmarkEnd w:id="371"/>
      <w:proofErr w:type="spellEnd"/>
    </w:p>
    <w:p w14:paraId="2967D61E" w14:textId="5F9F3020" w:rsidR="00D67F80" w:rsidRDefault="00D67F80" w:rsidP="00D67F80">
      <w:pPr>
        <w:jc w:val="both"/>
      </w:pPr>
      <w:r>
        <w:t xml:space="preserve">Para ver más en detalle la sintaxis de cada comando, descargar y ver la </w:t>
      </w:r>
      <w:hyperlink r:id="rId79" w:anchor="083596d3193c172fa" w:history="1">
        <w:r w:rsidRPr="00322F1E">
          <w:rPr>
            <w:rStyle w:val="Hipervnculo"/>
          </w:rPr>
          <w:t>KSH Reference Guide</w:t>
        </w:r>
      </w:hyperlink>
      <w:r>
        <w:t>.</w:t>
      </w:r>
    </w:p>
    <w:p w14:paraId="417CC3C5" w14:textId="77777777" w:rsidR="00D67F80" w:rsidRPr="00D67F80" w:rsidRDefault="00D67F80" w:rsidP="00D67F80"/>
    <w:p w14:paraId="5A12D41B" w14:textId="3AE36A0F" w:rsidR="00D67F80" w:rsidRDefault="00D67F80" w:rsidP="00C52475">
      <w:pPr>
        <w:pStyle w:val="Ttulo4"/>
        <w:numPr>
          <w:ilvl w:val="3"/>
          <w:numId w:val="1"/>
        </w:numPr>
      </w:pPr>
      <w:bookmarkStart w:id="372" w:name="_Toc78302471"/>
      <w:r>
        <w:t>Sintaxis de los parámetros</w:t>
      </w:r>
      <w:bookmarkEnd w:id="372"/>
    </w:p>
    <w:p w14:paraId="69335AB8" w14:textId="722C341D" w:rsidR="00D67F80" w:rsidRDefault="00D67F80" w:rsidP="00D67F80"/>
    <w:p w14:paraId="413F7BA1" w14:textId="168DAE04" w:rsidR="00D67F80" w:rsidRDefault="00D67F80" w:rsidP="00D67F80">
      <w:pPr>
        <w:pStyle w:val="Textoindependiente"/>
      </w:pPr>
      <w:r>
        <w:t>Hay seis tipos de formatos posibles de parámetros:</w:t>
      </w:r>
    </w:p>
    <w:p w14:paraId="54599EE0" w14:textId="77777777" w:rsidR="00D67F80" w:rsidRDefault="00D67F80" w:rsidP="00D67F80">
      <w:pPr>
        <w:pStyle w:val="Textoindependiente"/>
      </w:pPr>
    </w:p>
    <w:p w14:paraId="2ADA8BDF" w14:textId="5C6063F0" w:rsidR="00D67F80" w:rsidRDefault="00D67F80" w:rsidP="00481B0A">
      <w:pPr>
        <w:pStyle w:val="Prrafodelista"/>
        <w:numPr>
          <w:ilvl w:val="0"/>
          <w:numId w:val="13"/>
        </w:numPr>
        <w:jc w:val="both"/>
      </w:pPr>
      <w:r>
        <w:rPr>
          <w:b/>
          <w:bCs/>
        </w:rPr>
        <w:t xml:space="preserve">Hexadecimal: </w:t>
      </w:r>
      <w:r>
        <w:t>Representado en la guía como [</w:t>
      </w:r>
      <w:proofErr w:type="spellStart"/>
      <w:r>
        <w:t>hex</w:t>
      </w:r>
      <w:proofErr w:type="spellEnd"/>
      <w:r>
        <w:t>]. Estos parámetros deberán ser completamente en notación hexadecimal, como “</w:t>
      </w:r>
      <w:r>
        <w:rPr>
          <w:i/>
          <w:iCs/>
        </w:rPr>
        <w:t>0xABCD”</w:t>
      </w:r>
      <w:r>
        <w:t xml:space="preserve"> o </w:t>
      </w:r>
      <w:r>
        <w:rPr>
          <w:i/>
          <w:iCs/>
        </w:rPr>
        <w:t>“0xabcd”</w:t>
      </w:r>
      <w:r>
        <w:t>, siempre con el prefijo “</w:t>
      </w:r>
      <w:r>
        <w:rPr>
          <w:i/>
          <w:iCs/>
        </w:rPr>
        <w:t>0x”</w:t>
      </w:r>
      <w:r>
        <w:t>.</w:t>
      </w:r>
    </w:p>
    <w:p w14:paraId="78E6C6E6" w14:textId="77777777" w:rsidR="00D67F80" w:rsidRDefault="00D67F80" w:rsidP="00D67F80">
      <w:pPr>
        <w:pStyle w:val="Prrafodelista"/>
        <w:jc w:val="both"/>
      </w:pPr>
    </w:p>
    <w:p w14:paraId="52D7A6DA" w14:textId="48696828" w:rsidR="00D67F80" w:rsidRDefault="00D67F80" w:rsidP="00481B0A">
      <w:pPr>
        <w:pStyle w:val="Prrafodelista"/>
        <w:numPr>
          <w:ilvl w:val="0"/>
          <w:numId w:val="13"/>
        </w:numPr>
        <w:jc w:val="both"/>
      </w:pPr>
      <w:r>
        <w:rPr>
          <w:b/>
          <w:bCs/>
        </w:rPr>
        <w:t xml:space="preserve">Decimal: </w:t>
      </w:r>
      <w:r>
        <w:t>Representado en la guía como [</w:t>
      </w:r>
      <w:proofErr w:type="spellStart"/>
      <w:r>
        <w:t>dec</w:t>
      </w:r>
      <w:proofErr w:type="spellEnd"/>
      <w:r>
        <w:t>]. Estos parámetros deberán ser con notación decimal, como “</w:t>
      </w:r>
      <w:r>
        <w:rPr>
          <w:i/>
          <w:iCs/>
        </w:rPr>
        <w:t>64”</w:t>
      </w:r>
      <w:r>
        <w:t>.</w:t>
      </w:r>
    </w:p>
    <w:p w14:paraId="7F43C890" w14:textId="77777777" w:rsidR="00D67F80" w:rsidRDefault="00D67F80" w:rsidP="00D67F80">
      <w:pPr>
        <w:pStyle w:val="Prrafodelista"/>
      </w:pPr>
    </w:p>
    <w:p w14:paraId="0ECD9117" w14:textId="77777777" w:rsidR="00D67F80" w:rsidRDefault="00D67F80" w:rsidP="00D67F80">
      <w:pPr>
        <w:pStyle w:val="Prrafodelista"/>
        <w:jc w:val="both"/>
      </w:pPr>
    </w:p>
    <w:p w14:paraId="3628C878" w14:textId="21EEB168" w:rsidR="00D67F80" w:rsidRDefault="00D67F80" w:rsidP="00481B0A">
      <w:pPr>
        <w:pStyle w:val="Prrafodelista"/>
        <w:numPr>
          <w:ilvl w:val="0"/>
          <w:numId w:val="13"/>
        </w:numPr>
        <w:jc w:val="both"/>
      </w:pPr>
      <w:r>
        <w:rPr>
          <w:b/>
          <w:bCs/>
        </w:rPr>
        <w:t>Cadena de caracteres:</w:t>
      </w:r>
      <w:r>
        <w:t xml:space="preserve"> Representado en la guía como [</w:t>
      </w:r>
      <w:proofErr w:type="spellStart"/>
      <w:r>
        <w:t>str</w:t>
      </w:r>
      <w:proofErr w:type="spellEnd"/>
      <w:r>
        <w:t>]. Estos parámetros deberán ir entre comillas dobles y pueden estar limitados en tamaño. Este límite de tamaño está especificado como número de caracteres admitidos.</w:t>
      </w:r>
    </w:p>
    <w:p w14:paraId="5D18AC0F" w14:textId="77777777" w:rsidR="00D67F80" w:rsidRDefault="00D67F80" w:rsidP="00D67F80">
      <w:pPr>
        <w:pStyle w:val="Prrafodelista"/>
        <w:jc w:val="both"/>
      </w:pPr>
    </w:p>
    <w:p w14:paraId="559F842D" w14:textId="77777777" w:rsidR="00D67F80" w:rsidRDefault="00D67F80" w:rsidP="00481B0A">
      <w:pPr>
        <w:pStyle w:val="Prrafodelista"/>
        <w:numPr>
          <w:ilvl w:val="0"/>
          <w:numId w:val="13"/>
        </w:numPr>
        <w:jc w:val="both"/>
      </w:pPr>
      <w:r>
        <w:rPr>
          <w:b/>
          <w:bCs/>
        </w:rPr>
        <w:t xml:space="preserve">Dirección IP: </w:t>
      </w:r>
      <w:r>
        <w:t xml:space="preserve">Este parámetro se usa para especificar direcciones IPv6, rutas, o prefijos y debe ir con el formato especificado en la </w:t>
      </w:r>
      <w:r>
        <w:rPr>
          <w:b/>
          <w:bCs/>
        </w:rPr>
        <w:t xml:space="preserve"> RFC 4291 </w:t>
      </w:r>
      <w:proofErr w:type="spellStart"/>
      <w:r>
        <w:rPr>
          <w:b/>
          <w:bCs/>
        </w:rPr>
        <w:t>section</w:t>
      </w:r>
      <w:proofErr w:type="spellEnd"/>
      <w:r>
        <w:rPr>
          <w:b/>
          <w:bCs/>
        </w:rPr>
        <w:t xml:space="preserve"> 2 </w:t>
      </w:r>
      <w:r>
        <w:t>(16 bytes).</w:t>
      </w:r>
    </w:p>
    <w:p w14:paraId="639E915B" w14:textId="77777777" w:rsidR="00D67F80" w:rsidRDefault="00D67F80" w:rsidP="00D67F80">
      <w:pPr>
        <w:pStyle w:val="Prrafodelista"/>
      </w:pPr>
    </w:p>
    <w:p w14:paraId="45CB6111" w14:textId="77777777" w:rsidR="00584679" w:rsidRDefault="00D67F80" w:rsidP="00584679">
      <w:pPr>
        <w:pStyle w:val="Prrafodelista"/>
        <w:keepNext/>
        <w:jc w:val="center"/>
      </w:pPr>
      <w:r>
        <w:rPr>
          <w:noProof/>
        </w:rPr>
        <w:lastRenderedPageBreak/>
        <w:drawing>
          <wp:inline distT="0" distB="0" distL="0" distR="0" wp14:anchorId="766E1909" wp14:editId="78C375A9">
            <wp:extent cx="5400040" cy="2780030"/>
            <wp:effectExtent l="0" t="0" r="0" b="127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orreo electrónico&#10;&#10;Descripción generada automáticamente"/>
                    <pic:cNvPicPr/>
                  </pic:nvPicPr>
                  <pic:blipFill>
                    <a:blip r:embed="rId80"/>
                    <a:stretch>
                      <a:fillRect/>
                    </a:stretch>
                  </pic:blipFill>
                  <pic:spPr>
                    <a:xfrm>
                      <a:off x="0" y="0"/>
                      <a:ext cx="5400040" cy="2780030"/>
                    </a:xfrm>
                    <a:prstGeom prst="rect">
                      <a:avLst/>
                    </a:prstGeom>
                  </pic:spPr>
                </pic:pic>
              </a:graphicData>
            </a:graphic>
          </wp:inline>
        </w:drawing>
      </w:r>
    </w:p>
    <w:p w14:paraId="5B9A9904" w14:textId="61AE12E0" w:rsidR="00D67F80" w:rsidRDefault="00584679" w:rsidP="00584679">
      <w:pPr>
        <w:pStyle w:val="Descripcin"/>
        <w:jc w:val="center"/>
      </w:pPr>
      <w:bookmarkStart w:id="373" w:name="_Toc78302545"/>
      <w:r>
        <w:t xml:space="preserve">Ilustración </w:t>
      </w:r>
      <w:r w:rsidR="00E20257">
        <w:fldChar w:fldCharType="begin"/>
      </w:r>
      <w:r w:rsidR="00E20257">
        <w:instrText xml:space="preserve"> SEQ Ilustración \* ARABIC </w:instrText>
      </w:r>
      <w:r w:rsidR="00E20257">
        <w:fldChar w:fldCharType="separate"/>
      </w:r>
      <w:r w:rsidR="006E5AFC">
        <w:rPr>
          <w:noProof/>
        </w:rPr>
        <w:t>39</w:t>
      </w:r>
      <w:r w:rsidR="00E20257">
        <w:rPr>
          <w:noProof/>
        </w:rPr>
        <w:fldChar w:fldCharType="end"/>
      </w:r>
      <w:r>
        <w:t xml:space="preserve"> IP como parámetros</w:t>
      </w:r>
      <w:bookmarkEnd w:id="373"/>
    </w:p>
    <w:p w14:paraId="54ED1687" w14:textId="77777777" w:rsidR="00D67F80" w:rsidRDefault="00D67F80" w:rsidP="00D67F80">
      <w:pPr>
        <w:pStyle w:val="Prrafodelista"/>
        <w:jc w:val="center"/>
      </w:pPr>
    </w:p>
    <w:p w14:paraId="26861E59" w14:textId="77777777" w:rsidR="00D67F80" w:rsidRDefault="00D67F80" w:rsidP="00D67F80">
      <w:pPr>
        <w:pStyle w:val="Prrafodelista"/>
        <w:jc w:val="center"/>
      </w:pPr>
    </w:p>
    <w:p w14:paraId="024705FE" w14:textId="77777777" w:rsidR="00D67F80" w:rsidRDefault="00D67F80" w:rsidP="00481B0A">
      <w:pPr>
        <w:pStyle w:val="Prrafodelista"/>
        <w:numPr>
          <w:ilvl w:val="0"/>
          <w:numId w:val="13"/>
        </w:numPr>
        <w:jc w:val="both"/>
      </w:pPr>
      <w:r>
        <w:rPr>
          <w:b/>
          <w:bCs/>
        </w:rPr>
        <w:t xml:space="preserve">Direcciones MAC: </w:t>
      </w:r>
      <w:r>
        <w:t>Representado en la guía como [</w:t>
      </w:r>
      <w:proofErr w:type="spellStart"/>
      <w:r>
        <w:t>mac</w:t>
      </w:r>
      <w:proofErr w:type="spellEnd"/>
      <w:r>
        <w:t>]. Este parámetro se usa para especificar direcciones de 64-bits.</w:t>
      </w:r>
    </w:p>
    <w:p w14:paraId="79BD8396" w14:textId="7288D7AE" w:rsidR="00D67F80" w:rsidRDefault="00D67F80" w:rsidP="00481B0A">
      <w:pPr>
        <w:pStyle w:val="Prrafodelista"/>
        <w:numPr>
          <w:ilvl w:val="0"/>
          <w:numId w:val="13"/>
        </w:numPr>
        <w:jc w:val="both"/>
      </w:pPr>
      <w:r>
        <w:rPr>
          <w:b/>
          <w:bCs/>
        </w:rPr>
        <w:t xml:space="preserve">Cadena / Array: </w:t>
      </w:r>
      <w:r>
        <w:t>Se representa en la guía como [</w:t>
      </w:r>
      <w:proofErr w:type="spellStart"/>
      <w:r>
        <w:t>arr</w:t>
      </w:r>
      <w:proofErr w:type="spellEnd"/>
      <w:r>
        <w:t xml:space="preserve">]. Este parámetro se usa para especificar </w:t>
      </w:r>
      <w:proofErr w:type="spellStart"/>
      <w:r>
        <w:t>payloads</w:t>
      </w:r>
      <w:proofErr w:type="spellEnd"/>
      <w:r>
        <w:t xml:space="preserve"> que deben enviarse sin ningún cambio. Están hechos de cadena de bytes en notación hexadecimal sin el prefijo “0x”.</w:t>
      </w:r>
    </w:p>
    <w:p w14:paraId="06C7341D" w14:textId="77777777" w:rsidR="0004197A" w:rsidRDefault="0004197A" w:rsidP="0004197A">
      <w:pPr>
        <w:jc w:val="both"/>
      </w:pPr>
    </w:p>
    <w:p w14:paraId="5AFD2E52" w14:textId="2B8FD7E7" w:rsidR="0004197A" w:rsidRDefault="0004197A" w:rsidP="00C52475">
      <w:pPr>
        <w:pStyle w:val="Ttulo4"/>
        <w:numPr>
          <w:ilvl w:val="3"/>
          <w:numId w:val="1"/>
        </w:numPr>
      </w:pPr>
      <w:bookmarkStart w:id="374" w:name="_Toc78302472"/>
      <w:r>
        <w:t>Mensajes de Respuesta</w:t>
      </w:r>
      <w:bookmarkEnd w:id="374"/>
    </w:p>
    <w:p w14:paraId="24D82344" w14:textId="77777777" w:rsidR="00D67F80" w:rsidRPr="00D67F80" w:rsidRDefault="00D67F80" w:rsidP="00D67F80"/>
    <w:p w14:paraId="552A1C20" w14:textId="77777777" w:rsidR="0004197A" w:rsidRDefault="0004197A" w:rsidP="00022D82">
      <w:pPr>
        <w:jc w:val="both"/>
      </w:pPr>
      <w:r>
        <w:t xml:space="preserve">Cuando se ejecuta un comando en la </w:t>
      </w:r>
      <w:proofErr w:type="spellStart"/>
      <w:r>
        <w:t>Kirale</w:t>
      </w:r>
      <w:proofErr w:type="spellEnd"/>
      <w:r>
        <w:t xml:space="preserve"> </w:t>
      </w:r>
      <w:proofErr w:type="spellStart"/>
      <w:r>
        <w:t>Command</w:t>
      </w:r>
      <w:proofErr w:type="spellEnd"/>
      <w:r>
        <w:t>-Line Shell, se pueden reportar algunos errores como respuesta a su ejecución.</w:t>
      </w:r>
    </w:p>
    <w:p w14:paraId="4B85CBB2" w14:textId="052614BF" w:rsidR="0004197A" w:rsidRDefault="0004197A" w:rsidP="00481B0A">
      <w:pPr>
        <w:pStyle w:val="Prrafodelista"/>
        <w:numPr>
          <w:ilvl w:val="0"/>
          <w:numId w:val="18"/>
        </w:numPr>
        <w:jc w:val="both"/>
      </w:pPr>
      <w:proofErr w:type="spellStart"/>
      <w:r w:rsidRPr="00022D82">
        <w:rPr>
          <w:b/>
          <w:bCs/>
          <w:i/>
          <w:iCs/>
        </w:rPr>
        <w:t>Invalid</w:t>
      </w:r>
      <w:proofErr w:type="spellEnd"/>
      <w:r w:rsidRPr="00022D82">
        <w:rPr>
          <w:b/>
          <w:bCs/>
          <w:i/>
          <w:iCs/>
        </w:rPr>
        <w:t xml:space="preserve"> </w:t>
      </w:r>
      <w:proofErr w:type="spellStart"/>
      <w:r w:rsidRPr="00022D82">
        <w:rPr>
          <w:b/>
          <w:bCs/>
          <w:i/>
          <w:iCs/>
        </w:rPr>
        <w:t>Syntax</w:t>
      </w:r>
      <w:proofErr w:type="spellEnd"/>
      <w:r>
        <w:t>: Tanto el comando como el argumento son reconocidos pero alguna de las palabras claves o subclaves son erróneas, o hay más parámetros de lo esperado para ese comando.</w:t>
      </w:r>
    </w:p>
    <w:p w14:paraId="16902B50" w14:textId="72B2BF2E" w:rsidR="0004197A" w:rsidRDefault="0004197A" w:rsidP="00481B0A">
      <w:pPr>
        <w:pStyle w:val="Prrafodelista"/>
        <w:numPr>
          <w:ilvl w:val="0"/>
          <w:numId w:val="18"/>
        </w:numPr>
        <w:jc w:val="both"/>
      </w:pPr>
      <w:proofErr w:type="spellStart"/>
      <w:r w:rsidRPr="00022D82">
        <w:rPr>
          <w:b/>
          <w:bCs/>
          <w:i/>
          <w:iCs/>
        </w:rPr>
        <w:t>Command</w:t>
      </w:r>
      <w:proofErr w:type="spellEnd"/>
      <w:r w:rsidRPr="00022D82">
        <w:rPr>
          <w:b/>
          <w:bCs/>
          <w:i/>
          <w:iCs/>
        </w:rPr>
        <w:t xml:space="preserve"> </w:t>
      </w:r>
      <w:proofErr w:type="spellStart"/>
      <w:r w:rsidRPr="00022D82">
        <w:rPr>
          <w:b/>
          <w:bCs/>
          <w:i/>
          <w:iCs/>
        </w:rPr>
        <w:t>not</w:t>
      </w:r>
      <w:proofErr w:type="spellEnd"/>
      <w:r w:rsidRPr="00022D82">
        <w:rPr>
          <w:b/>
          <w:bCs/>
          <w:i/>
          <w:iCs/>
        </w:rPr>
        <w:t xml:space="preserve"> </w:t>
      </w:r>
      <w:proofErr w:type="spellStart"/>
      <w:r w:rsidRPr="00022D82">
        <w:rPr>
          <w:b/>
          <w:bCs/>
          <w:i/>
          <w:iCs/>
        </w:rPr>
        <w:t>found</w:t>
      </w:r>
      <w:proofErr w:type="spellEnd"/>
      <w:r w:rsidRPr="00022D82">
        <w:rPr>
          <w:b/>
          <w:bCs/>
          <w:i/>
          <w:iCs/>
        </w:rPr>
        <w:t xml:space="preserve">: </w:t>
      </w:r>
      <w:r w:rsidRPr="00B951AC">
        <w:t>El comando o el argumento no e</w:t>
      </w:r>
      <w:r>
        <w:t>xiste.</w:t>
      </w:r>
    </w:p>
    <w:p w14:paraId="2E5BCD2F" w14:textId="62F72E73" w:rsidR="0004197A" w:rsidRDefault="0004197A" w:rsidP="00481B0A">
      <w:pPr>
        <w:pStyle w:val="Prrafodelista"/>
        <w:numPr>
          <w:ilvl w:val="0"/>
          <w:numId w:val="18"/>
        </w:numPr>
        <w:jc w:val="both"/>
      </w:pPr>
      <w:proofErr w:type="spellStart"/>
      <w:r w:rsidRPr="00022D82">
        <w:rPr>
          <w:b/>
          <w:bCs/>
          <w:i/>
          <w:iCs/>
        </w:rPr>
        <w:t>Bad</w:t>
      </w:r>
      <w:proofErr w:type="spellEnd"/>
      <w:r w:rsidRPr="00022D82">
        <w:rPr>
          <w:b/>
          <w:bCs/>
          <w:i/>
          <w:iCs/>
        </w:rPr>
        <w:t xml:space="preserve"> </w:t>
      </w:r>
      <w:proofErr w:type="spellStart"/>
      <w:r w:rsidRPr="00022D82">
        <w:rPr>
          <w:b/>
          <w:bCs/>
          <w:i/>
          <w:iCs/>
        </w:rPr>
        <w:t>parameter</w:t>
      </w:r>
      <w:proofErr w:type="spellEnd"/>
      <w:r w:rsidRPr="00022D82">
        <w:rPr>
          <w:b/>
          <w:bCs/>
          <w:i/>
          <w:iCs/>
        </w:rPr>
        <w:t>:</w:t>
      </w:r>
      <w:r>
        <w:t xml:space="preserve"> Alguno de los parámetros que se han introducido es erróneo o su valor está fuera de rango.</w:t>
      </w:r>
    </w:p>
    <w:p w14:paraId="0E571218" w14:textId="6729DF9C" w:rsidR="0004197A" w:rsidRDefault="0004197A" w:rsidP="00481B0A">
      <w:pPr>
        <w:pStyle w:val="Prrafodelista"/>
        <w:numPr>
          <w:ilvl w:val="0"/>
          <w:numId w:val="18"/>
        </w:numPr>
        <w:jc w:val="both"/>
      </w:pPr>
      <w:proofErr w:type="spellStart"/>
      <w:r w:rsidRPr="00022D82">
        <w:rPr>
          <w:b/>
          <w:bCs/>
          <w:i/>
          <w:iCs/>
        </w:rPr>
        <w:t>Command</w:t>
      </w:r>
      <w:proofErr w:type="spellEnd"/>
      <w:r w:rsidRPr="00022D82">
        <w:rPr>
          <w:b/>
          <w:bCs/>
          <w:i/>
          <w:iCs/>
        </w:rPr>
        <w:t xml:space="preserve"> </w:t>
      </w:r>
      <w:proofErr w:type="spellStart"/>
      <w:r w:rsidRPr="00022D82">
        <w:rPr>
          <w:b/>
          <w:bCs/>
          <w:i/>
          <w:iCs/>
        </w:rPr>
        <w:t>not</w:t>
      </w:r>
      <w:proofErr w:type="spellEnd"/>
      <w:r w:rsidRPr="00022D82">
        <w:rPr>
          <w:b/>
          <w:bCs/>
          <w:i/>
          <w:iCs/>
        </w:rPr>
        <w:t xml:space="preserve"> </w:t>
      </w:r>
      <w:proofErr w:type="spellStart"/>
      <w:r w:rsidRPr="00022D82">
        <w:rPr>
          <w:b/>
          <w:bCs/>
          <w:i/>
          <w:iCs/>
        </w:rPr>
        <w:t>allowed</w:t>
      </w:r>
      <w:proofErr w:type="spellEnd"/>
      <w:r w:rsidRPr="00022D82">
        <w:rPr>
          <w:b/>
          <w:bCs/>
          <w:i/>
          <w:iCs/>
        </w:rPr>
        <w:t>:</w:t>
      </w:r>
      <w:r w:rsidRPr="00B951AC">
        <w:t xml:space="preserve"> El comando no puede ejecutarse </w:t>
      </w:r>
      <w:r>
        <w:t>en ese momento. Quizás se requiera que el dispositivo esté en un específico estado u otra configuración no permita la ejecución del comando.</w:t>
      </w:r>
    </w:p>
    <w:p w14:paraId="3D5DC9D5" w14:textId="3EBE1B28" w:rsidR="0004197A" w:rsidRDefault="0004197A" w:rsidP="00481B0A">
      <w:pPr>
        <w:pStyle w:val="Prrafodelista"/>
        <w:numPr>
          <w:ilvl w:val="0"/>
          <w:numId w:val="18"/>
        </w:numPr>
        <w:jc w:val="both"/>
      </w:pPr>
      <w:proofErr w:type="spellStart"/>
      <w:r w:rsidRPr="00022D82">
        <w:rPr>
          <w:b/>
          <w:bCs/>
          <w:i/>
          <w:iCs/>
        </w:rPr>
        <w:t>Configuration</w:t>
      </w:r>
      <w:proofErr w:type="spellEnd"/>
      <w:r w:rsidRPr="00022D82">
        <w:rPr>
          <w:b/>
          <w:bCs/>
          <w:i/>
          <w:iCs/>
        </w:rPr>
        <w:t xml:space="preserve"> </w:t>
      </w:r>
      <w:proofErr w:type="spellStart"/>
      <w:r w:rsidRPr="00022D82">
        <w:rPr>
          <w:b/>
          <w:bCs/>
          <w:i/>
          <w:iCs/>
        </w:rPr>
        <w:t>setting</w:t>
      </w:r>
      <w:proofErr w:type="spellEnd"/>
      <w:r w:rsidRPr="00022D82">
        <w:rPr>
          <w:b/>
          <w:bCs/>
          <w:i/>
          <w:iCs/>
        </w:rPr>
        <w:t xml:space="preserve"> </w:t>
      </w:r>
      <w:proofErr w:type="spellStart"/>
      <w:r w:rsidRPr="00022D82">
        <w:rPr>
          <w:b/>
          <w:bCs/>
          <w:i/>
          <w:iCs/>
        </w:rPr>
        <w:t>missing</w:t>
      </w:r>
      <w:proofErr w:type="spellEnd"/>
      <w:r w:rsidRPr="00022D82">
        <w:rPr>
          <w:b/>
          <w:bCs/>
          <w:i/>
          <w:iCs/>
        </w:rPr>
        <w:t>:</w:t>
      </w:r>
      <w:r w:rsidRPr="00B951AC">
        <w:t xml:space="preserve"> El comando no puede ejecutarse de</w:t>
      </w:r>
      <w:r>
        <w:t>bido a que se requieren otras configuraciones antes de ejecutarse.</w:t>
      </w:r>
    </w:p>
    <w:p w14:paraId="5214C32D" w14:textId="0D550EF3" w:rsidR="0004197A" w:rsidRDefault="0004197A" w:rsidP="00481B0A">
      <w:pPr>
        <w:pStyle w:val="Prrafodelista"/>
        <w:numPr>
          <w:ilvl w:val="0"/>
          <w:numId w:val="18"/>
        </w:numPr>
        <w:jc w:val="both"/>
      </w:pPr>
      <w:r w:rsidRPr="00022D82">
        <w:rPr>
          <w:b/>
          <w:bCs/>
          <w:i/>
          <w:iCs/>
        </w:rPr>
        <w:t xml:space="preserve">Processing – </w:t>
      </w:r>
      <w:proofErr w:type="spellStart"/>
      <w:r w:rsidRPr="00022D82">
        <w:rPr>
          <w:b/>
          <w:bCs/>
          <w:i/>
          <w:iCs/>
        </w:rPr>
        <w:t>please</w:t>
      </w:r>
      <w:proofErr w:type="spellEnd"/>
      <w:r w:rsidRPr="00022D82">
        <w:rPr>
          <w:b/>
          <w:bCs/>
          <w:i/>
          <w:iCs/>
        </w:rPr>
        <w:t xml:space="preserve"> </w:t>
      </w:r>
      <w:proofErr w:type="spellStart"/>
      <w:r w:rsidRPr="00022D82">
        <w:rPr>
          <w:b/>
          <w:bCs/>
          <w:i/>
          <w:iCs/>
        </w:rPr>
        <w:t>wait</w:t>
      </w:r>
      <w:proofErr w:type="spellEnd"/>
      <w:r w:rsidRPr="00022D82">
        <w:rPr>
          <w:b/>
          <w:bCs/>
          <w:i/>
          <w:iCs/>
        </w:rPr>
        <w:t xml:space="preserve">: </w:t>
      </w:r>
      <w:r w:rsidRPr="00BF55B8">
        <w:t>El dispositivo está e</w:t>
      </w:r>
      <w:r>
        <w:t>jecutando otro proceso de mayor prioridad. Solo se podrá usar el comando “</w:t>
      </w:r>
      <w:r w:rsidRPr="00022D82">
        <w:rPr>
          <w:b/>
          <w:bCs/>
          <w:i/>
          <w:iCs/>
        </w:rPr>
        <w:t>show status</w:t>
      </w:r>
      <w:r>
        <w:t>”. Otros comandos no podrán usarse hasta que el proceso prioritario termine.</w:t>
      </w:r>
    </w:p>
    <w:p w14:paraId="0190642D" w14:textId="77777777" w:rsidR="0004197A" w:rsidRDefault="0004197A" w:rsidP="00022D82">
      <w:pPr>
        <w:jc w:val="both"/>
      </w:pPr>
    </w:p>
    <w:p w14:paraId="2F39A84E" w14:textId="77777777" w:rsidR="00C52475" w:rsidRDefault="0004197A" w:rsidP="00C52475">
      <w:pPr>
        <w:jc w:val="both"/>
      </w:pPr>
      <w:r>
        <w:t>Si no hay mensaje de respuesta, significa que el comando se ha procesado correctamente.</w:t>
      </w:r>
    </w:p>
    <w:p w14:paraId="6A4C2D27" w14:textId="049906F0" w:rsidR="0004197A" w:rsidRPr="00C52475" w:rsidRDefault="0004197A" w:rsidP="00C52475">
      <w:pPr>
        <w:pStyle w:val="Ttulo3"/>
        <w:numPr>
          <w:ilvl w:val="2"/>
          <w:numId w:val="1"/>
        </w:numPr>
        <w:rPr>
          <w:lang w:val="en-US"/>
        </w:rPr>
      </w:pPr>
      <w:bookmarkStart w:id="375" w:name="_Toc78302473"/>
      <w:proofErr w:type="spellStart"/>
      <w:r w:rsidRPr="0004197A">
        <w:rPr>
          <w:lang w:val="en-US"/>
        </w:rPr>
        <w:lastRenderedPageBreak/>
        <w:t>Kirale</w:t>
      </w:r>
      <w:proofErr w:type="spellEnd"/>
      <w:r w:rsidRPr="0004197A">
        <w:rPr>
          <w:lang w:val="en-US"/>
        </w:rPr>
        <w:t xml:space="preserve"> Binary Interface Reference G</w:t>
      </w:r>
      <w:r>
        <w:rPr>
          <w:lang w:val="en-US"/>
        </w:rPr>
        <w:t xml:space="preserve">uide – </w:t>
      </w:r>
      <w:proofErr w:type="spellStart"/>
      <w:r>
        <w:rPr>
          <w:lang w:val="en-US"/>
        </w:rPr>
        <w:t>Comandos</w:t>
      </w:r>
      <w:proofErr w:type="spellEnd"/>
      <w:r>
        <w:rPr>
          <w:lang w:val="en-US"/>
        </w:rPr>
        <w:t xml:space="preserve"> KBI</w:t>
      </w:r>
      <w:bookmarkEnd w:id="375"/>
    </w:p>
    <w:p w14:paraId="779912A7" w14:textId="466D9631" w:rsidR="0004197A" w:rsidRDefault="0004197A" w:rsidP="0004197A">
      <w:pPr>
        <w:rPr>
          <w:lang w:val="en-US"/>
        </w:rPr>
      </w:pPr>
    </w:p>
    <w:p w14:paraId="7527A3A6" w14:textId="76A0A610" w:rsidR="0004197A" w:rsidRDefault="0004197A" w:rsidP="00C52475">
      <w:pPr>
        <w:pStyle w:val="Ttulo4"/>
        <w:numPr>
          <w:ilvl w:val="3"/>
          <w:numId w:val="1"/>
        </w:numPr>
      </w:pPr>
      <w:bookmarkStart w:id="376" w:name="_Toc78302474"/>
      <w:r w:rsidRPr="00022D82">
        <w:t>Operación de Interfaz</w:t>
      </w:r>
      <w:bookmarkEnd w:id="376"/>
    </w:p>
    <w:p w14:paraId="4D21C398" w14:textId="77777777" w:rsidR="00022D82" w:rsidRPr="00022D82" w:rsidRDefault="00022D82" w:rsidP="00022D82"/>
    <w:p w14:paraId="4BF4DFFF" w14:textId="3DF4E734" w:rsidR="00022D82" w:rsidRDefault="00022D82" w:rsidP="00022D82">
      <w:pPr>
        <w:jc w:val="both"/>
      </w:pPr>
      <w:r>
        <w:rPr>
          <w:noProof/>
        </w:rPr>
        <mc:AlternateContent>
          <mc:Choice Requires="wps">
            <w:drawing>
              <wp:anchor distT="0" distB="0" distL="114300" distR="114300" simplePos="0" relativeHeight="251671552" behindDoc="1" locked="0" layoutInCell="1" allowOverlap="1" wp14:anchorId="77568875" wp14:editId="2A08B277">
                <wp:simplePos x="0" y="0"/>
                <wp:positionH relativeFrom="column">
                  <wp:posOffset>-15875</wp:posOffset>
                </wp:positionH>
                <wp:positionV relativeFrom="paragraph">
                  <wp:posOffset>3319780</wp:posOffset>
                </wp:positionV>
                <wp:extent cx="5787390" cy="635"/>
                <wp:effectExtent l="0" t="0" r="0" b="0"/>
                <wp:wrapTight wrapText="bothSides">
                  <wp:wrapPolygon edited="0">
                    <wp:start x="0" y="0"/>
                    <wp:lineTo x="0" y="21600"/>
                    <wp:lineTo x="21600" y="21600"/>
                    <wp:lineTo x="21600" y="0"/>
                  </wp:wrapPolygon>
                </wp:wrapTight>
                <wp:docPr id="41" name="Cuadro de texto 41"/>
                <wp:cNvGraphicFramePr/>
                <a:graphic xmlns:a="http://schemas.openxmlformats.org/drawingml/2006/main">
                  <a:graphicData uri="http://schemas.microsoft.com/office/word/2010/wordprocessingShape">
                    <wps:wsp>
                      <wps:cNvSpPr txBox="1"/>
                      <wps:spPr>
                        <a:xfrm>
                          <a:off x="0" y="0"/>
                          <a:ext cx="5787390" cy="635"/>
                        </a:xfrm>
                        <a:prstGeom prst="rect">
                          <a:avLst/>
                        </a:prstGeom>
                        <a:solidFill>
                          <a:prstClr val="white"/>
                        </a:solidFill>
                        <a:ln>
                          <a:noFill/>
                        </a:ln>
                      </wps:spPr>
                      <wps:txbx>
                        <w:txbxContent>
                          <w:p w14:paraId="09A62E7E" w14:textId="7013E9C4" w:rsidR="00022D82" w:rsidRPr="00065032" w:rsidRDefault="00022D82" w:rsidP="00022D82">
                            <w:pPr>
                              <w:pStyle w:val="Descripcin"/>
                              <w:jc w:val="center"/>
                              <w:rPr>
                                <w:noProof/>
                              </w:rPr>
                            </w:pPr>
                            <w:bookmarkStart w:id="377" w:name="_Toc78302546"/>
                            <w:r>
                              <w:t xml:space="preserve">Ilustración </w:t>
                            </w:r>
                            <w:r w:rsidR="00E20257">
                              <w:fldChar w:fldCharType="begin"/>
                            </w:r>
                            <w:r w:rsidR="00E20257">
                              <w:instrText xml:space="preserve"> SEQ Ilustración \* ARABIC </w:instrText>
                            </w:r>
                            <w:r w:rsidR="00E20257">
                              <w:fldChar w:fldCharType="separate"/>
                            </w:r>
                            <w:r w:rsidR="006E5AFC">
                              <w:rPr>
                                <w:noProof/>
                              </w:rPr>
                              <w:t>40</w:t>
                            </w:r>
                            <w:r w:rsidR="00E20257">
                              <w:rPr>
                                <w:noProof/>
                              </w:rPr>
                              <w:fldChar w:fldCharType="end"/>
                            </w:r>
                            <w:r>
                              <w:t xml:space="preserve"> Esquema de comunicación entre Host Externo y el dispositivo KTWM102</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568875" id="Cuadro de texto 41" o:spid="_x0000_s1030" type="#_x0000_t202" style="position:absolute;left:0;text-align:left;margin-left:-1.25pt;margin-top:261.4pt;width:455.7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" stroked="f">
                <v:textbox style="mso-fit-shape-to-text:t" inset="0,0,0,0">
                  <w:txbxContent>
                    <w:p w14:paraId="09A62E7E" w14:textId="7013E9C4" w:rsidR="00022D82" w:rsidRPr="00065032" w:rsidRDefault="00022D82" w:rsidP="00022D82">
                      <w:pPr>
                        <w:pStyle w:val="Descripcin"/>
                        <w:jc w:val="center"/>
                        <w:rPr>
                          <w:noProof/>
                        </w:rPr>
                      </w:pPr>
                      <w:bookmarkStart w:id="378" w:name="_Toc78302546"/>
                      <w:r>
                        <w:t xml:space="preserve">Ilustración </w:t>
                      </w:r>
                      <w:r w:rsidR="00E20257">
                        <w:fldChar w:fldCharType="begin"/>
                      </w:r>
                      <w:r w:rsidR="00E20257">
                        <w:instrText xml:space="preserve"> SEQ Ilustración \* ARABIC </w:instrText>
                      </w:r>
                      <w:r w:rsidR="00E20257">
                        <w:fldChar w:fldCharType="separate"/>
                      </w:r>
                      <w:r w:rsidR="006E5AFC">
                        <w:rPr>
                          <w:noProof/>
                        </w:rPr>
                        <w:t>40</w:t>
                      </w:r>
                      <w:r w:rsidR="00E20257">
                        <w:rPr>
                          <w:noProof/>
                        </w:rPr>
                        <w:fldChar w:fldCharType="end"/>
                      </w:r>
                      <w:r>
                        <w:t xml:space="preserve"> Esquema de comunicación entre Host Externo y el dispositivo KTWM102</w:t>
                      </w:r>
                      <w:bookmarkEnd w:id="378"/>
                    </w:p>
                  </w:txbxContent>
                </v:textbox>
                <w10:wrap type="tight"/>
              </v:shape>
            </w:pict>
          </mc:Fallback>
        </mc:AlternateContent>
      </w:r>
      <w:r>
        <w:rPr>
          <w:noProof/>
        </w:rPr>
        <w:drawing>
          <wp:anchor distT="0" distB="0" distL="114300" distR="114300" simplePos="0" relativeHeight="251669504" behindDoc="1" locked="0" layoutInCell="1" allowOverlap="1" wp14:anchorId="0A7E2902" wp14:editId="6184F756">
            <wp:simplePos x="0" y="0"/>
            <wp:positionH relativeFrom="margin">
              <wp:align>center</wp:align>
            </wp:positionH>
            <wp:positionV relativeFrom="paragraph">
              <wp:posOffset>678327</wp:posOffset>
            </wp:positionV>
            <wp:extent cx="5787699" cy="2584863"/>
            <wp:effectExtent l="0" t="0" r="3810" b="6350"/>
            <wp:wrapTight wrapText="bothSides">
              <wp:wrapPolygon edited="0">
                <wp:start x="0" y="0"/>
                <wp:lineTo x="0" y="21494"/>
                <wp:lineTo x="21543" y="21494"/>
                <wp:lineTo x="21543" y="0"/>
                <wp:lineTo x="0" y="0"/>
              </wp:wrapPolygon>
            </wp:wrapTight>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5787699" cy="2584863"/>
                    </a:xfrm>
                    <a:prstGeom prst="rect">
                      <a:avLst/>
                    </a:prstGeom>
                  </pic:spPr>
                </pic:pic>
              </a:graphicData>
            </a:graphic>
          </wp:anchor>
        </w:drawing>
      </w:r>
      <w:r>
        <w:t xml:space="preserve">Antes de entrar en el funcionamiento de </w:t>
      </w:r>
      <w:proofErr w:type="spellStart"/>
      <w:r>
        <w:t>como</w:t>
      </w:r>
      <w:proofErr w:type="spellEnd"/>
      <w:r>
        <w:t xml:space="preserve"> usar los comandos KBI por puerto UART, en la siguiente imagen se muestra un esquema de un Host externo usando KBI para comunicarse con el módulo KTWM102 y el sistema </w:t>
      </w:r>
      <w:proofErr w:type="spellStart"/>
      <w:r>
        <w:t>KiNOS</w:t>
      </w:r>
      <w:proofErr w:type="spellEnd"/>
      <w:r>
        <w:t xml:space="preserve"> a través del puerto UART:</w:t>
      </w:r>
    </w:p>
    <w:p w14:paraId="0C421C3F" w14:textId="051014D6" w:rsidR="00022D82" w:rsidRDefault="00022D82" w:rsidP="00022D82">
      <w:pPr>
        <w:jc w:val="both"/>
      </w:pPr>
      <w:r>
        <w:t>Una vez conectado el sistema como en el esquema, deberemos configurar el puerto serie de nuestro Host de la siguiente manera:</w:t>
      </w:r>
    </w:p>
    <w:p w14:paraId="5F4251DC" w14:textId="77777777" w:rsidR="00022D82" w:rsidRPr="004F5252" w:rsidRDefault="00022D82" w:rsidP="00022D82">
      <w:pPr>
        <w:jc w:val="both"/>
        <w:rPr>
          <w:i/>
          <w:lang w:val="en-US"/>
        </w:rPr>
      </w:pPr>
      <w:proofErr w:type="spellStart"/>
      <w:r w:rsidRPr="004F5252">
        <w:rPr>
          <w:b/>
          <w:bCs/>
          <w:i/>
          <w:lang w:val="en-US"/>
        </w:rPr>
        <w:t>Configuración</w:t>
      </w:r>
      <w:proofErr w:type="spellEnd"/>
      <w:r w:rsidRPr="004F5252">
        <w:rPr>
          <w:b/>
          <w:bCs/>
          <w:i/>
          <w:lang w:val="en-US"/>
        </w:rPr>
        <w:t xml:space="preserve"> Serie: </w:t>
      </w:r>
      <w:r w:rsidRPr="004F5252">
        <w:rPr>
          <w:i/>
          <w:lang w:val="en-US"/>
        </w:rPr>
        <w:t>115200 bps, 8 data bits, no parity, 1 stop bit, no flow control.</w:t>
      </w:r>
    </w:p>
    <w:p w14:paraId="0E4B4EE0" w14:textId="77777777" w:rsidR="00022D82" w:rsidRDefault="00022D82" w:rsidP="00022D82">
      <w:pPr>
        <w:jc w:val="both"/>
      </w:pPr>
      <w:r w:rsidRPr="00FE452E">
        <w:rPr>
          <w:b/>
          <w:bCs/>
          <w:i/>
          <w:iCs/>
        </w:rPr>
        <w:t xml:space="preserve">Nota: </w:t>
      </w:r>
      <w:r w:rsidRPr="00FE452E">
        <w:t>Comprobar que los pines d</w:t>
      </w:r>
      <w:r>
        <w:t>e comunicación serie cumplen con las características eléctricas.</w:t>
      </w:r>
    </w:p>
    <w:p w14:paraId="7A1D94B4" w14:textId="77777777" w:rsidR="00022D82" w:rsidRDefault="00022D82" w:rsidP="00022D82">
      <w:pPr>
        <w:jc w:val="both"/>
      </w:pPr>
      <w:r>
        <w:t xml:space="preserve">Como se detalla en la imagen, entre la interfaz UART y el KBI hay un nivel intermedio de codificación/decodificación. Esto es necesario para transmitir un paquete con un carácter delimitador de inicio </w:t>
      </w:r>
      <w:r>
        <w:rPr>
          <w:b/>
          <w:bCs/>
          <w:i/>
          <w:iCs/>
        </w:rPr>
        <w:t>0x00</w:t>
      </w:r>
      <w:r>
        <w:t>. Cada vez que se transmite un delimitador, se indica el comienzo de un nuevo paquete. Por esta razón, otros caracteres 0x00 del propio paquete necesitarán ser codificados para no confundirlos con un nuevo delimitador. Si se detecta un error en la recepción del paquete UART y el recibidor es  incapaz de decodificar el mensaje, este enviará una notificación de error (codificada como [0x00 0xFF]) automáticamente al remitente.</w:t>
      </w:r>
    </w:p>
    <w:p w14:paraId="6316A146" w14:textId="7B0C7905" w:rsidR="00022D82" w:rsidRDefault="00022D82" w:rsidP="00022D82">
      <w:pPr>
        <w:jc w:val="both"/>
      </w:pPr>
      <w:r>
        <w:t xml:space="preserve">Este procedimiento es llevado a cabo por el sistema de codificación </w:t>
      </w:r>
      <w:r>
        <w:rPr>
          <w:b/>
          <w:bCs/>
          <w:i/>
          <w:iCs/>
        </w:rPr>
        <w:t xml:space="preserve">Consisten </w:t>
      </w:r>
      <w:proofErr w:type="spellStart"/>
      <w:r>
        <w:rPr>
          <w:b/>
          <w:bCs/>
          <w:i/>
          <w:iCs/>
        </w:rPr>
        <w:t>Overhead</w:t>
      </w:r>
      <w:proofErr w:type="spellEnd"/>
      <w:r>
        <w:rPr>
          <w:b/>
          <w:bCs/>
          <w:i/>
          <w:iCs/>
        </w:rPr>
        <w:t xml:space="preserve"> Byte </w:t>
      </w:r>
      <w:proofErr w:type="spellStart"/>
      <w:r>
        <w:rPr>
          <w:b/>
          <w:bCs/>
          <w:i/>
          <w:iCs/>
        </w:rPr>
        <w:t>Stuffing</w:t>
      </w:r>
      <w:proofErr w:type="spellEnd"/>
      <w:r>
        <w:rPr>
          <w:b/>
          <w:bCs/>
          <w:i/>
          <w:iCs/>
        </w:rPr>
        <w:t xml:space="preserve"> (COBS) </w:t>
      </w:r>
      <w:r>
        <w:t xml:space="preserve">implementado en </w:t>
      </w:r>
      <w:proofErr w:type="spellStart"/>
      <w:r>
        <w:t>KiNOS</w:t>
      </w:r>
      <w:proofErr w:type="spellEnd"/>
      <w:r>
        <w:t xml:space="preserve">. Este sistema se explica con más detalle en la </w:t>
      </w:r>
      <w:hyperlink r:id="rId82" w:anchor="083596d3193c172fa" w:history="1">
        <w:r>
          <w:rPr>
            <w:rStyle w:val="Hipervnculo"/>
          </w:rPr>
          <w:t>KBI Reference Guide</w:t>
        </w:r>
      </w:hyperlink>
      <w:r>
        <w:t xml:space="preserve"> y en </w:t>
      </w:r>
      <w:hyperlink r:id="rId83" w:history="1">
        <w:r w:rsidRPr="007426E2">
          <w:rPr>
            <w:rStyle w:val="Hipervnculo"/>
          </w:rPr>
          <w:t>draft-ietf-pppext-cobs-00</w:t>
        </w:r>
      </w:hyperlink>
      <w:r>
        <w:t xml:space="preserve">. Por lo que el Host externo deberá implementar este sistema de codificación COBS para poder interactuar con </w:t>
      </w:r>
      <w:proofErr w:type="spellStart"/>
      <w:r>
        <w:t>KiNOS</w:t>
      </w:r>
      <w:proofErr w:type="spellEnd"/>
      <w:r>
        <w:t xml:space="preserve"> vía UART.</w:t>
      </w:r>
    </w:p>
    <w:p w14:paraId="0BF1B7A9" w14:textId="77777777" w:rsidR="00022D82" w:rsidRDefault="00022D82" w:rsidP="00022D82">
      <w:pPr>
        <w:jc w:val="both"/>
      </w:pPr>
    </w:p>
    <w:p w14:paraId="7D8939DE" w14:textId="77777777" w:rsidR="00022D82" w:rsidRDefault="00022D82" w:rsidP="00022D82">
      <w:pPr>
        <w:jc w:val="both"/>
      </w:pPr>
    </w:p>
    <w:p w14:paraId="3D630EE9" w14:textId="77777777" w:rsidR="00022D82" w:rsidRDefault="00022D82" w:rsidP="00022D82">
      <w:pPr>
        <w:jc w:val="both"/>
      </w:pPr>
    </w:p>
    <w:p w14:paraId="63D0608B" w14:textId="3C557458" w:rsidR="00022D82" w:rsidRDefault="00022D82" w:rsidP="00022D82">
      <w:pPr>
        <w:pStyle w:val="Ttulo4"/>
        <w:numPr>
          <w:ilvl w:val="3"/>
          <w:numId w:val="1"/>
        </w:numPr>
      </w:pPr>
      <w:bookmarkStart w:id="379" w:name="_Toc78302475"/>
      <w:r>
        <w:lastRenderedPageBreak/>
        <w:t>Formato del paquete</w:t>
      </w:r>
      <w:bookmarkEnd w:id="379"/>
    </w:p>
    <w:p w14:paraId="355D1AEE" w14:textId="77777777" w:rsidR="00C52475" w:rsidRPr="00C52475" w:rsidRDefault="00C52475" w:rsidP="00C52475"/>
    <w:p w14:paraId="48AFD198" w14:textId="3A9DACEB" w:rsidR="00022D82" w:rsidRDefault="00022D82" w:rsidP="00022D82">
      <w:pPr>
        <w:jc w:val="both"/>
      </w:pPr>
      <w:r>
        <w:t>En esta sección se explicará el formato de los paquetes a transmitir o a recibir desde un host externo sin la codificación COBS. Este formato es el siguiente:</w:t>
      </w:r>
      <w:r w:rsidRPr="00A54AB1">
        <w:t xml:space="preserve"> </w:t>
      </w:r>
    </w:p>
    <w:p w14:paraId="4DFF7B4D" w14:textId="77777777" w:rsidR="00022D82" w:rsidRDefault="00022D82" w:rsidP="00022D82">
      <w:pPr>
        <w:jc w:val="both"/>
      </w:pPr>
    </w:p>
    <w:tbl>
      <w:tblPr>
        <w:tblW w:w="5075" w:type="dxa"/>
        <w:jc w:val="center"/>
        <w:tblCellMar>
          <w:left w:w="70" w:type="dxa"/>
          <w:right w:w="70" w:type="dxa"/>
        </w:tblCellMar>
        <w:tblLook w:val="04A0" w:firstRow="1" w:lastRow="0" w:firstColumn="1" w:lastColumn="0" w:noHBand="0" w:noVBand="1"/>
      </w:tblPr>
      <w:tblGrid>
        <w:gridCol w:w="385"/>
        <w:gridCol w:w="385"/>
        <w:gridCol w:w="715"/>
        <w:gridCol w:w="642"/>
        <w:gridCol w:w="593"/>
        <w:gridCol w:w="2355"/>
      </w:tblGrid>
      <w:tr w:rsidR="00022D82" w:rsidRPr="00A54AB1" w14:paraId="618D3D64" w14:textId="77777777" w:rsidTr="00022D82">
        <w:trPr>
          <w:trHeight w:val="300"/>
          <w:jc w:val="center"/>
        </w:trPr>
        <w:tc>
          <w:tcPr>
            <w:tcW w:w="2720" w:type="dxa"/>
            <w:gridSpan w:val="5"/>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1C089A93" w14:textId="77777777" w:rsidR="00022D82" w:rsidRPr="00A54AB1" w:rsidRDefault="00022D82" w:rsidP="00022D82">
            <w:pPr>
              <w:jc w:val="center"/>
            </w:pPr>
            <w:proofErr w:type="spellStart"/>
            <w:r w:rsidRPr="00A54AB1">
              <w:t>Header</w:t>
            </w:r>
            <w:proofErr w:type="spellEnd"/>
          </w:p>
        </w:tc>
        <w:tc>
          <w:tcPr>
            <w:tcW w:w="2355" w:type="dxa"/>
            <w:tcBorders>
              <w:top w:val="single" w:sz="4" w:space="0" w:color="auto"/>
              <w:left w:val="nil"/>
              <w:bottom w:val="single" w:sz="4" w:space="0" w:color="auto"/>
              <w:right w:val="single" w:sz="4" w:space="0" w:color="auto"/>
            </w:tcBorders>
            <w:shd w:val="clear" w:color="000000" w:fill="9BC2E6"/>
            <w:noWrap/>
            <w:vAlign w:val="center"/>
            <w:hideMark/>
          </w:tcPr>
          <w:p w14:paraId="111EB187" w14:textId="77777777" w:rsidR="00022D82" w:rsidRPr="00A54AB1" w:rsidRDefault="00022D82" w:rsidP="00022D82">
            <w:pPr>
              <w:jc w:val="center"/>
            </w:pPr>
            <w:r w:rsidRPr="00A54AB1">
              <w:t>Payload</w:t>
            </w:r>
          </w:p>
        </w:tc>
      </w:tr>
      <w:tr w:rsidR="00022D82" w:rsidRPr="00A54AB1" w14:paraId="48702BA5" w14:textId="77777777" w:rsidTr="00022D82">
        <w:trPr>
          <w:trHeight w:val="300"/>
          <w:jc w:val="center"/>
        </w:trPr>
        <w:tc>
          <w:tcPr>
            <w:tcW w:w="385" w:type="dxa"/>
            <w:tcBorders>
              <w:top w:val="nil"/>
              <w:left w:val="single" w:sz="4" w:space="0" w:color="auto"/>
              <w:bottom w:val="single" w:sz="4" w:space="0" w:color="auto"/>
              <w:right w:val="single" w:sz="4" w:space="0" w:color="auto"/>
            </w:tcBorders>
            <w:shd w:val="clear" w:color="auto" w:fill="auto"/>
            <w:noWrap/>
            <w:vAlign w:val="center"/>
            <w:hideMark/>
          </w:tcPr>
          <w:p w14:paraId="02790BC2" w14:textId="77777777" w:rsidR="00022D82" w:rsidRPr="00A54AB1" w:rsidRDefault="00022D82" w:rsidP="00022D82">
            <w:pPr>
              <w:jc w:val="center"/>
            </w:pPr>
            <w:r w:rsidRPr="00A54AB1">
              <w:t>L0</w:t>
            </w:r>
          </w:p>
        </w:tc>
        <w:tc>
          <w:tcPr>
            <w:tcW w:w="385" w:type="dxa"/>
            <w:tcBorders>
              <w:top w:val="nil"/>
              <w:left w:val="nil"/>
              <w:bottom w:val="single" w:sz="4" w:space="0" w:color="auto"/>
              <w:right w:val="single" w:sz="4" w:space="0" w:color="auto"/>
            </w:tcBorders>
            <w:shd w:val="clear" w:color="auto" w:fill="auto"/>
            <w:noWrap/>
            <w:vAlign w:val="center"/>
            <w:hideMark/>
          </w:tcPr>
          <w:p w14:paraId="78C4D090" w14:textId="77777777" w:rsidR="00022D82" w:rsidRPr="00A54AB1" w:rsidRDefault="00022D82" w:rsidP="00022D82">
            <w:pPr>
              <w:jc w:val="center"/>
            </w:pPr>
            <w:r w:rsidRPr="00A54AB1">
              <w:t>L1</w:t>
            </w:r>
          </w:p>
        </w:tc>
        <w:tc>
          <w:tcPr>
            <w:tcW w:w="715" w:type="dxa"/>
            <w:tcBorders>
              <w:top w:val="nil"/>
              <w:left w:val="nil"/>
              <w:bottom w:val="single" w:sz="4" w:space="0" w:color="auto"/>
              <w:right w:val="single" w:sz="4" w:space="0" w:color="auto"/>
            </w:tcBorders>
            <w:shd w:val="clear" w:color="000000" w:fill="C9C9C9"/>
            <w:noWrap/>
            <w:vAlign w:val="center"/>
            <w:hideMark/>
          </w:tcPr>
          <w:p w14:paraId="31822245" w14:textId="77777777" w:rsidR="00022D82" w:rsidRPr="00A54AB1" w:rsidRDefault="00022D82" w:rsidP="00022D82">
            <w:pPr>
              <w:jc w:val="center"/>
            </w:pPr>
            <w:r w:rsidRPr="00A54AB1">
              <w:t>TYPE</w:t>
            </w:r>
          </w:p>
        </w:tc>
        <w:tc>
          <w:tcPr>
            <w:tcW w:w="642" w:type="dxa"/>
            <w:tcBorders>
              <w:top w:val="nil"/>
              <w:left w:val="nil"/>
              <w:bottom w:val="single" w:sz="4" w:space="0" w:color="auto"/>
              <w:right w:val="single" w:sz="4" w:space="0" w:color="auto"/>
            </w:tcBorders>
            <w:shd w:val="clear" w:color="000000" w:fill="C9C9C9"/>
            <w:noWrap/>
            <w:vAlign w:val="center"/>
            <w:hideMark/>
          </w:tcPr>
          <w:p w14:paraId="68698881" w14:textId="77777777" w:rsidR="00022D82" w:rsidRPr="00A54AB1" w:rsidRDefault="00022D82" w:rsidP="00022D82">
            <w:pPr>
              <w:jc w:val="center"/>
            </w:pPr>
            <w:r w:rsidRPr="00A54AB1">
              <w:t>CMD</w:t>
            </w:r>
          </w:p>
        </w:tc>
        <w:tc>
          <w:tcPr>
            <w:tcW w:w="593" w:type="dxa"/>
            <w:tcBorders>
              <w:top w:val="nil"/>
              <w:left w:val="nil"/>
              <w:bottom w:val="single" w:sz="4" w:space="0" w:color="auto"/>
              <w:right w:val="single" w:sz="4" w:space="0" w:color="auto"/>
            </w:tcBorders>
            <w:shd w:val="clear" w:color="auto" w:fill="auto"/>
            <w:noWrap/>
            <w:vAlign w:val="center"/>
            <w:hideMark/>
          </w:tcPr>
          <w:p w14:paraId="33A6BC18" w14:textId="77777777" w:rsidR="00022D82" w:rsidRPr="00A54AB1" w:rsidRDefault="00022D82" w:rsidP="00022D82">
            <w:pPr>
              <w:jc w:val="center"/>
            </w:pPr>
            <w:r w:rsidRPr="00A54AB1">
              <w:t>CKS</w:t>
            </w:r>
          </w:p>
        </w:tc>
        <w:tc>
          <w:tcPr>
            <w:tcW w:w="2355" w:type="dxa"/>
            <w:tcBorders>
              <w:top w:val="nil"/>
              <w:left w:val="nil"/>
              <w:bottom w:val="single" w:sz="4" w:space="0" w:color="auto"/>
              <w:right w:val="single" w:sz="4" w:space="0" w:color="auto"/>
            </w:tcBorders>
            <w:shd w:val="clear" w:color="auto" w:fill="auto"/>
            <w:noWrap/>
            <w:vAlign w:val="center"/>
            <w:hideMark/>
          </w:tcPr>
          <w:p w14:paraId="1E8AA888" w14:textId="77777777" w:rsidR="00022D82" w:rsidRPr="00A54AB1" w:rsidRDefault="00022D82" w:rsidP="00022D82">
            <w:pPr>
              <w:keepNext/>
              <w:jc w:val="center"/>
            </w:pPr>
            <w:r w:rsidRPr="00A54AB1">
              <w:t>(</w:t>
            </w:r>
            <w:proofErr w:type="spellStart"/>
            <w:r w:rsidRPr="00A54AB1">
              <w:t>Optional</w:t>
            </w:r>
            <w:proofErr w:type="spellEnd"/>
            <w:r w:rsidRPr="00A54AB1">
              <w:t xml:space="preserve"> </w:t>
            </w:r>
            <w:r w:rsidRPr="009B2A93">
              <w:t xml:space="preserve">≤ </w:t>
            </w:r>
            <w:r w:rsidRPr="00A54AB1">
              <w:t>1268 Bytes)</w:t>
            </w:r>
          </w:p>
        </w:tc>
      </w:tr>
    </w:tbl>
    <w:p w14:paraId="5F3EFD2F" w14:textId="77777777" w:rsidR="00514EED" w:rsidRDefault="00514EED" w:rsidP="00022D82">
      <w:pPr>
        <w:pStyle w:val="Descripcin"/>
        <w:jc w:val="center"/>
      </w:pPr>
    </w:p>
    <w:p w14:paraId="1814696E" w14:textId="3FF32B32" w:rsidR="00022D82" w:rsidRDefault="00022D82" w:rsidP="00022D82">
      <w:pPr>
        <w:pStyle w:val="Descripcin"/>
        <w:jc w:val="center"/>
      </w:pPr>
      <w:bookmarkStart w:id="380" w:name="_Toc78302582"/>
      <w:r>
        <w:t xml:space="preserve">Tabla </w:t>
      </w:r>
      <w:r w:rsidR="00E20257">
        <w:fldChar w:fldCharType="begin"/>
      </w:r>
      <w:r w:rsidR="00E20257">
        <w:instrText xml:space="preserve"> SEQ Tabla \* ARABIC </w:instrText>
      </w:r>
      <w:r w:rsidR="00E20257">
        <w:fldChar w:fldCharType="separate"/>
      </w:r>
      <w:r w:rsidR="007E0A90">
        <w:rPr>
          <w:noProof/>
        </w:rPr>
        <w:t>13</w:t>
      </w:r>
      <w:r w:rsidR="00E20257">
        <w:rPr>
          <w:noProof/>
        </w:rPr>
        <w:fldChar w:fldCharType="end"/>
      </w:r>
      <w:r>
        <w:t xml:space="preserve"> Formato del Paquete</w:t>
      </w:r>
      <w:bookmarkEnd w:id="380"/>
    </w:p>
    <w:p w14:paraId="34486E68" w14:textId="77777777" w:rsidR="00022D82" w:rsidRPr="00022D82" w:rsidRDefault="00022D82" w:rsidP="00022D82"/>
    <w:p w14:paraId="4DFB90C7" w14:textId="77777777" w:rsidR="00022D82" w:rsidRDefault="00022D82" w:rsidP="00022D82">
      <w:pPr>
        <w:jc w:val="both"/>
      </w:pPr>
      <w:r>
        <w:t>En primer lugar, hay una cabecera de cinco bytes de largo donde:</w:t>
      </w:r>
    </w:p>
    <w:p w14:paraId="46EE13F6" w14:textId="0F8A5A15" w:rsidR="00022D82" w:rsidRDefault="00022D82" w:rsidP="00481B0A">
      <w:pPr>
        <w:pStyle w:val="Prrafodelista"/>
        <w:numPr>
          <w:ilvl w:val="0"/>
          <w:numId w:val="13"/>
        </w:numPr>
        <w:jc w:val="both"/>
      </w:pPr>
      <w:r w:rsidRPr="00022D82">
        <w:rPr>
          <w:b/>
          <w:bCs/>
        </w:rPr>
        <w:t xml:space="preserve">L0: </w:t>
      </w:r>
      <w:r>
        <w:t>El byte más significativo del largo de la payload.</w:t>
      </w:r>
    </w:p>
    <w:p w14:paraId="36808CE6" w14:textId="4BAFDF0F" w:rsidR="00022D82" w:rsidRDefault="00022D82" w:rsidP="00481B0A">
      <w:pPr>
        <w:pStyle w:val="Prrafodelista"/>
        <w:numPr>
          <w:ilvl w:val="0"/>
          <w:numId w:val="13"/>
        </w:numPr>
        <w:jc w:val="both"/>
      </w:pPr>
      <w:r w:rsidRPr="00022D82">
        <w:rPr>
          <w:b/>
          <w:bCs/>
        </w:rPr>
        <w:t>L1:</w:t>
      </w:r>
      <w:r>
        <w:t xml:space="preserve"> El byte menos significativo del largo de la payload.</w:t>
      </w:r>
    </w:p>
    <w:p w14:paraId="7CAA26CC" w14:textId="4365DE19" w:rsidR="00022D82" w:rsidRDefault="00022D82" w:rsidP="00481B0A">
      <w:pPr>
        <w:pStyle w:val="Prrafodelista"/>
        <w:numPr>
          <w:ilvl w:val="0"/>
          <w:numId w:val="13"/>
        </w:numPr>
        <w:jc w:val="both"/>
      </w:pPr>
      <w:r w:rsidRPr="00022D82">
        <w:rPr>
          <w:b/>
          <w:bCs/>
        </w:rPr>
        <w:t>TYPE:</w:t>
      </w:r>
      <w:r>
        <w:t xml:space="preserve"> Descriptor de tipo.</w:t>
      </w:r>
    </w:p>
    <w:p w14:paraId="269F58BF" w14:textId="3D7FB84C" w:rsidR="00022D82" w:rsidRDefault="00022D82" w:rsidP="00481B0A">
      <w:pPr>
        <w:pStyle w:val="Prrafodelista"/>
        <w:numPr>
          <w:ilvl w:val="0"/>
          <w:numId w:val="13"/>
        </w:numPr>
        <w:jc w:val="both"/>
      </w:pPr>
      <w:r w:rsidRPr="00022D82">
        <w:rPr>
          <w:b/>
          <w:bCs/>
        </w:rPr>
        <w:t>CMD:</w:t>
      </w:r>
      <w:r>
        <w:t xml:space="preserve"> Descriptor de Comando</w:t>
      </w:r>
    </w:p>
    <w:p w14:paraId="4A1C5BF2" w14:textId="5098C43A" w:rsidR="00022D82" w:rsidRDefault="00022D82" w:rsidP="00481B0A">
      <w:pPr>
        <w:pStyle w:val="Prrafodelista"/>
        <w:numPr>
          <w:ilvl w:val="0"/>
          <w:numId w:val="13"/>
        </w:numPr>
        <w:jc w:val="both"/>
      </w:pPr>
      <w:r w:rsidRPr="00022D82">
        <w:rPr>
          <w:b/>
          <w:bCs/>
        </w:rPr>
        <w:t>CKS:</w:t>
      </w:r>
      <w:r w:rsidRPr="00147D6B">
        <w:t xml:space="preserve"> Byte de </w:t>
      </w:r>
      <w:proofErr w:type="spellStart"/>
      <w:r w:rsidRPr="00147D6B">
        <w:t>Checksum</w:t>
      </w:r>
      <w:proofErr w:type="spellEnd"/>
      <w:r w:rsidRPr="00147D6B">
        <w:t xml:space="preserve">. </w:t>
      </w:r>
      <w:r w:rsidRPr="00277ED3">
        <w:t>Se calcula con el XOR d</w:t>
      </w:r>
      <w:r>
        <w:t>e todo el resto de bytes del paquete.</w:t>
      </w:r>
    </w:p>
    <w:p w14:paraId="3D003479" w14:textId="77777777" w:rsidR="00022D82" w:rsidRDefault="00022D82" w:rsidP="00022D82">
      <w:pPr>
        <w:jc w:val="both"/>
      </w:pPr>
      <w:r>
        <w:t xml:space="preserve">Después de la cabecera puede haber una payload de tamaño variable, el cuál puede presentarse como información opcional para un comando o respuesta específico. El tamaño máximo de la payload es de 1268 bytes. Todos los subcampos de la payload deben ser </w:t>
      </w:r>
      <w:proofErr w:type="spellStart"/>
      <w:r>
        <w:t>big</w:t>
      </w:r>
      <w:proofErr w:type="spellEnd"/>
      <w:r>
        <w:t xml:space="preserve"> </w:t>
      </w:r>
      <w:proofErr w:type="spellStart"/>
      <w:r>
        <w:t>endian</w:t>
      </w:r>
      <w:proofErr w:type="spellEnd"/>
      <w:r>
        <w:t>.</w:t>
      </w:r>
    </w:p>
    <w:p w14:paraId="4BE9CC77" w14:textId="59C04D31" w:rsidR="00022D82" w:rsidRDefault="00022D82" w:rsidP="00022D82">
      <w:pPr>
        <w:jc w:val="both"/>
      </w:pPr>
      <w:r>
        <w:t xml:space="preserve">El byte </w:t>
      </w:r>
      <w:r>
        <w:rPr>
          <w:b/>
          <w:bCs/>
        </w:rPr>
        <w:t xml:space="preserve">TYPE </w:t>
      </w:r>
      <w:r>
        <w:t>tiene los siguientes bits:</w:t>
      </w:r>
    </w:p>
    <w:p w14:paraId="415E4098" w14:textId="77777777" w:rsidR="00022D82" w:rsidRDefault="00022D82" w:rsidP="00022D82">
      <w:pPr>
        <w:jc w:val="both"/>
      </w:pPr>
    </w:p>
    <w:tbl>
      <w:tblPr>
        <w:tblW w:w="3704" w:type="dxa"/>
        <w:jc w:val="center"/>
        <w:tblCellMar>
          <w:left w:w="70" w:type="dxa"/>
          <w:right w:w="70" w:type="dxa"/>
        </w:tblCellMar>
        <w:tblLook w:val="04A0" w:firstRow="1" w:lastRow="0" w:firstColumn="1" w:lastColumn="0" w:noHBand="0" w:noVBand="1"/>
      </w:tblPr>
      <w:tblGrid>
        <w:gridCol w:w="458"/>
        <w:gridCol w:w="458"/>
        <w:gridCol w:w="458"/>
        <w:gridCol w:w="458"/>
        <w:gridCol w:w="468"/>
        <w:gridCol w:w="468"/>
        <w:gridCol w:w="468"/>
        <w:gridCol w:w="445"/>
        <w:gridCol w:w="23"/>
      </w:tblGrid>
      <w:tr w:rsidR="00022D82" w:rsidRPr="00780394" w14:paraId="6CEC2841" w14:textId="77777777" w:rsidTr="00514EED">
        <w:trPr>
          <w:gridAfter w:val="1"/>
          <w:wAfter w:w="23" w:type="dxa"/>
          <w:trHeight w:val="300"/>
          <w:jc w:val="center"/>
        </w:trPr>
        <w:tc>
          <w:tcPr>
            <w:tcW w:w="3681" w:type="dxa"/>
            <w:gridSpan w:val="8"/>
            <w:tcBorders>
              <w:top w:val="single" w:sz="4" w:space="0" w:color="auto"/>
              <w:left w:val="single" w:sz="4" w:space="0" w:color="auto"/>
              <w:bottom w:val="single" w:sz="4" w:space="0" w:color="auto"/>
              <w:right w:val="single" w:sz="4" w:space="0" w:color="000000"/>
            </w:tcBorders>
            <w:shd w:val="clear" w:color="000000" w:fill="9BC2E6"/>
            <w:noWrap/>
            <w:vAlign w:val="center"/>
            <w:hideMark/>
          </w:tcPr>
          <w:p w14:paraId="6355C825" w14:textId="77777777" w:rsidR="00022D82" w:rsidRPr="00780394" w:rsidRDefault="00022D82" w:rsidP="00514EED">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TYPE (1 byte)</w:t>
            </w:r>
          </w:p>
        </w:tc>
      </w:tr>
      <w:tr w:rsidR="00022D82" w:rsidRPr="00780394" w14:paraId="18928CD5" w14:textId="77777777" w:rsidTr="00514EED">
        <w:trPr>
          <w:trHeight w:val="300"/>
          <w:jc w:val="center"/>
        </w:trPr>
        <w:tc>
          <w:tcPr>
            <w:tcW w:w="458" w:type="dxa"/>
            <w:tcBorders>
              <w:top w:val="nil"/>
              <w:left w:val="single" w:sz="4" w:space="0" w:color="auto"/>
              <w:bottom w:val="single" w:sz="4" w:space="0" w:color="auto"/>
              <w:right w:val="nil"/>
            </w:tcBorders>
            <w:shd w:val="clear" w:color="auto" w:fill="auto"/>
            <w:noWrap/>
            <w:vAlign w:val="center"/>
            <w:hideMark/>
          </w:tcPr>
          <w:p w14:paraId="3AD12645" w14:textId="77777777" w:rsidR="00022D82" w:rsidRPr="00780394" w:rsidRDefault="00022D82" w:rsidP="00514EED">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FT</w:t>
            </w:r>
          </w:p>
        </w:tc>
        <w:tc>
          <w:tcPr>
            <w:tcW w:w="458" w:type="dxa"/>
            <w:tcBorders>
              <w:top w:val="nil"/>
              <w:left w:val="nil"/>
              <w:bottom w:val="single" w:sz="4" w:space="0" w:color="auto"/>
              <w:right w:val="single" w:sz="4" w:space="0" w:color="auto"/>
            </w:tcBorders>
            <w:shd w:val="clear" w:color="auto" w:fill="auto"/>
            <w:noWrap/>
            <w:vAlign w:val="center"/>
            <w:hideMark/>
          </w:tcPr>
          <w:p w14:paraId="04B60B33" w14:textId="77777777" w:rsidR="00022D82" w:rsidRPr="00780394" w:rsidRDefault="00022D82" w:rsidP="00514EED">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FT</w:t>
            </w:r>
          </w:p>
        </w:tc>
        <w:tc>
          <w:tcPr>
            <w:tcW w:w="458" w:type="dxa"/>
            <w:tcBorders>
              <w:top w:val="nil"/>
              <w:left w:val="nil"/>
              <w:bottom w:val="single" w:sz="4" w:space="0" w:color="auto"/>
              <w:right w:val="nil"/>
            </w:tcBorders>
            <w:shd w:val="clear" w:color="auto" w:fill="auto"/>
            <w:noWrap/>
            <w:vAlign w:val="center"/>
            <w:hideMark/>
          </w:tcPr>
          <w:p w14:paraId="56D846BE" w14:textId="77777777" w:rsidR="00022D82" w:rsidRPr="00780394" w:rsidRDefault="00022D82" w:rsidP="00514EED">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FT</w:t>
            </w:r>
          </w:p>
        </w:tc>
        <w:tc>
          <w:tcPr>
            <w:tcW w:w="458" w:type="dxa"/>
            <w:tcBorders>
              <w:top w:val="nil"/>
              <w:left w:val="nil"/>
              <w:bottom w:val="single" w:sz="4" w:space="0" w:color="auto"/>
              <w:right w:val="single" w:sz="4" w:space="0" w:color="auto"/>
            </w:tcBorders>
            <w:shd w:val="clear" w:color="auto" w:fill="auto"/>
            <w:noWrap/>
            <w:vAlign w:val="center"/>
            <w:hideMark/>
          </w:tcPr>
          <w:p w14:paraId="421ECF19" w14:textId="77777777" w:rsidR="00022D82" w:rsidRPr="00780394" w:rsidRDefault="00022D82" w:rsidP="00514EED">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FT</w:t>
            </w:r>
          </w:p>
        </w:tc>
        <w:tc>
          <w:tcPr>
            <w:tcW w:w="468" w:type="dxa"/>
            <w:tcBorders>
              <w:top w:val="nil"/>
              <w:left w:val="nil"/>
              <w:bottom w:val="single" w:sz="4" w:space="0" w:color="auto"/>
              <w:right w:val="nil"/>
            </w:tcBorders>
            <w:shd w:val="clear" w:color="auto" w:fill="auto"/>
            <w:noWrap/>
            <w:vAlign w:val="center"/>
            <w:hideMark/>
          </w:tcPr>
          <w:p w14:paraId="32FBD763" w14:textId="77777777" w:rsidR="00022D82" w:rsidRPr="00780394" w:rsidRDefault="00022D82" w:rsidP="00514EED">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FC</w:t>
            </w:r>
          </w:p>
        </w:tc>
        <w:tc>
          <w:tcPr>
            <w:tcW w:w="468" w:type="dxa"/>
            <w:tcBorders>
              <w:top w:val="nil"/>
              <w:left w:val="nil"/>
              <w:bottom w:val="single" w:sz="4" w:space="0" w:color="auto"/>
              <w:right w:val="nil"/>
            </w:tcBorders>
            <w:shd w:val="clear" w:color="auto" w:fill="auto"/>
            <w:noWrap/>
            <w:vAlign w:val="center"/>
            <w:hideMark/>
          </w:tcPr>
          <w:p w14:paraId="0282BAA0" w14:textId="77777777" w:rsidR="00022D82" w:rsidRPr="00780394" w:rsidRDefault="00022D82" w:rsidP="00514EED">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FC</w:t>
            </w:r>
          </w:p>
        </w:tc>
        <w:tc>
          <w:tcPr>
            <w:tcW w:w="468" w:type="dxa"/>
            <w:tcBorders>
              <w:top w:val="nil"/>
              <w:left w:val="nil"/>
              <w:bottom w:val="single" w:sz="4" w:space="0" w:color="auto"/>
              <w:right w:val="nil"/>
            </w:tcBorders>
            <w:shd w:val="clear" w:color="auto" w:fill="auto"/>
            <w:noWrap/>
            <w:vAlign w:val="center"/>
            <w:hideMark/>
          </w:tcPr>
          <w:p w14:paraId="6C3E2E71" w14:textId="77777777" w:rsidR="00022D82" w:rsidRPr="00780394" w:rsidRDefault="00022D82" w:rsidP="00514EED">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FC</w:t>
            </w:r>
          </w:p>
        </w:tc>
        <w:tc>
          <w:tcPr>
            <w:tcW w:w="468" w:type="dxa"/>
            <w:gridSpan w:val="2"/>
            <w:tcBorders>
              <w:top w:val="nil"/>
              <w:left w:val="nil"/>
              <w:bottom w:val="single" w:sz="4" w:space="0" w:color="auto"/>
              <w:right w:val="single" w:sz="4" w:space="0" w:color="auto"/>
            </w:tcBorders>
            <w:shd w:val="clear" w:color="auto" w:fill="auto"/>
            <w:noWrap/>
            <w:vAlign w:val="center"/>
            <w:hideMark/>
          </w:tcPr>
          <w:p w14:paraId="2888863D" w14:textId="77777777" w:rsidR="00022D82" w:rsidRPr="00780394" w:rsidRDefault="00022D82" w:rsidP="00514EED">
            <w:pPr>
              <w:keepNext/>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FC</w:t>
            </w:r>
          </w:p>
        </w:tc>
      </w:tr>
    </w:tbl>
    <w:p w14:paraId="78CA8BB2" w14:textId="77777777" w:rsidR="00514EED" w:rsidRDefault="00514EED" w:rsidP="00022D82">
      <w:pPr>
        <w:pStyle w:val="Descripcin"/>
        <w:jc w:val="center"/>
      </w:pPr>
    </w:p>
    <w:p w14:paraId="49318379" w14:textId="65D8803D" w:rsidR="00022D82" w:rsidRDefault="00022D82" w:rsidP="00022D82">
      <w:pPr>
        <w:pStyle w:val="Descripcin"/>
        <w:jc w:val="center"/>
      </w:pPr>
      <w:bookmarkStart w:id="381" w:name="_Toc78302583"/>
      <w:r>
        <w:t xml:space="preserve">Tabla </w:t>
      </w:r>
      <w:r w:rsidR="00E20257">
        <w:fldChar w:fldCharType="begin"/>
      </w:r>
      <w:r w:rsidR="00E20257">
        <w:instrText xml:space="preserve"> SEQ Tabla \* ARABIC </w:instrText>
      </w:r>
      <w:r w:rsidR="00E20257">
        <w:fldChar w:fldCharType="separate"/>
      </w:r>
      <w:r w:rsidR="007E0A90">
        <w:rPr>
          <w:noProof/>
        </w:rPr>
        <w:t>14</w:t>
      </w:r>
      <w:r w:rsidR="00E20257">
        <w:rPr>
          <w:noProof/>
        </w:rPr>
        <w:fldChar w:fldCharType="end"/>
      </w:r>
      <w:r>
        <w:t xml:space="preserve"> Bits Byte </w:t>
      </w:r>
      <w:proofErr w:type="spellStart"/>
      <w:r>
        <w:t>Type</w:t>
      </w:r>
      <w:bookmarkEnd w:id="381"/>
      <w:proofErr w:type="spellEnd"/>
    </w:p>
    <w:p w14:paraId="6F7751F5" w14:textId="77777777" w:rsidR="00022D82" w:rsidRDefault="00022D82">
      <w:r>
        <w:br w:type="page"/>
      </w:r>
    </w:p>
    <w:tbl>
      <w:tblPr>
        <w:tblW w:w="10153" w:type="dxa"/>
        <w:jc w:val="center"/>
        <w:tblCellMar>
          <w:left w:w="70" w:type="dxa"/>
          <w:right w:w="70" w:type="dxa"/>
        </w:tblCellMar>
        <w:tblLook w:val="04A0" w:firstRow="1" w:lastRow="0" w:firstColumn="1" w:lastColumn="0" w:noHBand="0" w:noVBand="1"/>
      </w:tblPr>
      <w:tblGrid>
        <w:gridCol w:w="1660"/>
        <w:gridCol w:w="1323"/>
        <w:gridCol w:w="1680"/>
        <w:gridCol w:w="2240"/>
        <w:gridCol w:w="1480"/>
        <w:gridCol w:w="1760"/>
        <w:gridCol w:w="10"/>
      </w:tblGrid>
      <w:tr w:rsidR="00022D82" w:rsidRPr="00780394" w14:paraId="154877EE" w14:textId="77777777" w:rsidTr="00022D82">
        <w:trPr>
          <w:trHeight w:val="300"/>
          <w:jc w:val="center"/>
        </w:trPr>
        <w:tc>
          <w:tcPr>
            <w:tcW w:w="1660" w:type="dxa"/>
            <w:tcBorders>
              <w:top w:val="single" w:sz="4" w:space="0" w:color="auto"/>
              <w:left w:val="single" w:sz="4" w:space="0" w:color="auto"/>
              <w:bottom w:val="single" w:sz="4" w:space="0" w:color="auto"/>
              <w:right w:val="single" w:sz="4" w:space="0" w:color="auto"/>
            </w:tcBorders>
            <w:shd w:val="clear" w:color="000000" w:fill="9BC2E6"/>
            <w:vAlign w:val="center"/>
            <w:hideMark/>
          </w:tcPr>
          <w:p w14:paraId="4F684340" w14:textId="4FED34C2" w:rsidR="00022D82" w:rsidRPr="00780394" w:rsidRDefault="00022D82" w:rsidP="00022D82">
            <w:pPr>
              <w:jc w:val="center"/>
              <w:rPr>
                <w:rFonts w:ascii="Calibri" w:eastAsia="Times New Roman" w:hAnsi="Calibri" w:cs="Calibri"/>
                <w:b/>
                <w:bCs/>
                <w:color w:val="000000"/>
                <w:lang w:eastAsia="es-ES"/>
              </w:rPr>
            </w:pPr>
            <w:r>
              <w:lastRenderedPageBreak/>
              <w:br w:type="page"/>
            </w:r>
          </w:p>
        </w:tc>
        <w:tc>
          <w:tcPr>
            <w:tcW w:w="8493" w:type="dxa"/>
            <w:gridSpan w:val="6"/>
            <w:tcBorders>
              <w:top w:val="single" w:sz="4" w:space="0" w:color="auto"/>
              <w:left w:val="nil"/>
              <w:bottom w:val="single" w:sz="4" w:space="0" w:color="auto"/>
              <w:right w:val="single" w:sz="4" w:space="0" w:color="auto"/>
            </w:tcBorders>
            <w:shd w:val="clear" w:color="000000" w:fill="9BC2E6"/>
            <w:vAlign w:val="center"/>
            <w:hideMark/>
          </w:tcPr>
          <w:p w14:paraId="6DE8C131"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FT: FRAME TYPE</w:t>
            </w:r>
          </w:p>
        </w:tc>
      </w:tr>
      <w:tr w:rsidR="00022D82" w:rsidRPr="00780394" w14:paraId="0409EDCD" w14:textId="77777777" w:rsidTr="00022D82">
        <w:trPr>
          <w:gridAfter w:val="1"/>
          <w:wAfter w:w="10" w:type="dxa"/>
          <w:trHeight w:val="33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182D9425"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FC: FRAME CODE</w:t>
            </w:r>
          </w:p>
        </w:tc>
        <w:tc>
          <w:tcPr>
            <w:tcW w:w="1323" w:type="dxa"/>
            <w:tcBorders>
              <w:top w:val="nil"/>
              <w:left w:val="nil"/>
              <w:bottom w:val="single" w:sz="4" w:space="0" w:color="auto"/>
              <w:right w:val="single" w:sz="4" w:space="0" w:color="auto"/>
            </w:tcBorders>
            <w:shd w:val="clear" w:color="000000" w:fill="9BC2E6"/>
            <w:vAlign w:val="center"/>
            <w:hideMark/>
          </w:tcPr>
          <w:p w14:paraId="27990923"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0 -</w:t>
            </w:r>
            <w:proofErr w:type="spellStart"/>
            <w:r w:rsidRPr="00780394">
              <w:rPr>
                <w:rFonts w:ascii="Calibri" w:eastAsia="Times New Roman" w:hAnsi="Calibri" w:cs="Calibri"/>
                <w:b/>
                <w:bCs/>
                <w:color w:val="000000"/>
                <w:lang w:eastAsia="es-ES"/>
              </w:rPr>
              <w:t>Reserved</w:t>
            </w:r>
            <w:proofErr w:type="spellEnd"/>
          </w:p>
        </w:tc>
        <w:tc>
          <w:tcPr>
            <w:tcW w:w="1680" w:type="dxa"/>
            <w:tcBorders>
              <w:top w:val="nil"/>
              <w:left w:val="nil"/>
              <w:bottom w:val="single" w:sz="4" w:space="0" w:color="auto"/>
              <w:right w:val="single" w:sz="4" w:space="0" w:color="auto"/>
            </w:tcBorders>
            <w:shd w:val="clear" w:color="000000" w:fill="9BC2E6"/>
            <w:vAlign w:val="center"/>
            <w:hideMark/>
          </w:tcPr>
          <w:p w14:paraId="3500584F"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 xml:space="preserve">1 - </w:t>
            </w:r>
            <w:proofErr w:type="spellStart"/>
            <w:r w:rsidRPr="00780394">
              <w:rPr>
                <w:rFonts w:ascii="Calibri" w:eastAsia="Times New Roman" w:hAnsi="Calibri" w:cs="Calibri"/>
                <w:b/>
                <w:bCs/>
                <w:color w:val="000000"/>
                <w:lang w:eastAsia="es-ES"/>
              </w:rPr>
              <w:t>Command</w:t>
            </w:r>
            <w:proofErr w:type="spellEnd"/>
          </w:p>
        </w:tc>
        <w:tc>
          <w:tcPr>
            <w:tcW w:w="2240" w:type="dxa"/>
            <w:tcBorders>
              <w:top w:val="nil"/>
              <w:left w:val="nil"/>
              <w:bottom w:val="single" w:sz="4" w:space="0" w:color="auto"/>
              <w:right w:val="single" w:sz="4" w:space="0" w:color="auto"/>
            </w:tcBorders>
            <w:shd w:val="clear" w:color="000000" w:fill="9BC2E6"/>
            <w:vAlign w:val="center"/>
            <w:hideMark/>
          </w:tcPr>
          <w:p w14:paraId="6948AB4F"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2 - Response</w:t>
            </w:r>
          </w:p>
        </w:tc>
        <w:tc>
          <w:tcPr>
            <w:tcW w:w="1480" w:type="dxa"/>
            <w:tcBorders>
              <w:top w:val="nil"/>
              <w:left w:val="nil"/>
              <w:bottom w:val="single" w:sz="4" w:space="0" w:color="auto"/>
              <w:right w:val="single" w:sz="4" w:space="0" w:color="auto"/>
            </w:tcBorders>
            <w:shd w:val="clear" w:color="000000" w:fill="9BC2E6"/>
            <w:vAlign w:val="center"/>
            <w:hideMark/>
          </w:tcPr>
          <w:p w14:paraId="23E0E306"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 xml:space="preserve">3 - </w:t>
            </w:r>
            <w:proofErr w:type="spellStart"/>
            <w:r w:rsidRPr="00780394">
              <w:rPr>
                <w:rFonts w:ascii="Calibri" w:eastAsia="Times New Roman" w:hAnsi="Calibri" w:cs="Calibri"/>
                <w:b/>
                <w:bCs/>
                <w:color w:val="000000"/>
                <w:lang w:eastAsia="es-ES"/>
              </w:rPr>
              <w:t>Notification</w:t>
            </w:r>
            <w:proofErr w:type="spellEnd"/>
          </w:p>
        </w:tc>
        <w:tc>
          <w:tcPr>
            <w:tcW w:w="1760" w:type="dxa"/>
            <w:tcBorders>
              <w:top w:val="nil"/>
              <w:left w:val="nil"/>
              <w:bottom w:val="single" w:sz="4" w:space="0" w:color="auto"/>
              <w:right w:val="single" w:sz="4" w:space="0" w:color="auto"/>
            </w:tcBorders>
            <w:shd w:val="clear" w:color="000000" w:fill="9BC2E6"/>
            <w:vAlign w:val="center"/>
            <w:hideMark/>
          </w:tcPr>
          <w:p w14:paraId="0572112F"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 xml:space="preserve">4 to 15 - </w:t>
            </w:r>
            <w:proofErr w:type="spellStart"/>
            <w:r w:rsidRPr="00780394">
              <w:rPr>
                <w:rFonts w:ascii="Calibri" w:eastAsia="Times New Roman" w:hAnsi="Calibri" w:cs="Calibri"/>
                <w:b/>
                <w:bCs/>
                <w:color w:val="000000"/>
                <w:lang w:eastAsia="es-ES"/>
              </w:rPr>
              <w:t>Reserved</w:t>
            </w:r>
            <w:proofErr w:type="spellEnd"/>
          </w:p>
        </w:tc>
      </w:tr>
      <w:tr w:rsidR="00022D82" w:rsidRPr="00780394" w14:paraId="65C746AA" w14:textId="77777777" w:rsidTr="00022D82">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BF48E05"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0</w:t>
            </w:r>
          </w:p>
        </w:tc>
        <w:tc>
          <w:tcPr>
            <w:tcW w:w="1323" w:type="dxa"/>
            <w:tcBorders>
              <w:top w:val="nil"/>
              <w:left w:val="nil"/>
              <w:bottom w:val="single" w:sz="4" w:space="0" w:color="auto"/>
              <w:right w:val="single" w:sz="4" w:space="0" w:color="auto"/>
            </w:tcBorders>
            <w:shd w:val="clear" w:color="auto" w:fill="auto"/>
            <w:vAlign w:val="center"/>
            <w:hideMark/>
          </w:tcPr>
          <w:p w14:paraId="3FF9004D"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4E8D6370"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Write</w:t>
            </w:r>
            <w:proofErr w:type="spellEnd"/>
            <w:r w:rsidRPr="00780394">
              <w:rPr>
                <w:rFonts w:ascii="Calibri" w:eastAsia="Times New Roman" w:hAnsi="Calibri" w:cs="Calibri"/>
                <w:color w:val="000000"/>
                <w:lang w:eastAsia="es-ES"/>
              </w:rPr>
              <w:t xml:space="preserve"> / </w:t>
            </w:r>
            <w:proofErr w:type="spellStart"/>
            <w:r w:rsidRPr="00780394">
              <w:rPr>
                <w:rFonts w:ascii="Calibri" w:eastAsia="Times New Roman" w:hAnsi="Calibri" w:cs="Calibri"/>
                <w:color w:val="000000"/>
                <w:lang w:eastAsia="es-ES"/>
              </w:rPr>
              <w:t>Execute</w:t>
            </w:r>
            <w:proofErr w:type="spellEnd"/>
          </w:p>
        </w:tc>
        <w:tc>
          <w:tcPr>
            <w:tcW w:w="2240" w:type="dxa"/>
            <w:tcBorders>
              <w:top w:val="nil"/>
              <w:left w:val="nil"/>
              <w:bottom w:val="single" w:sz="4" w:space="0" w:color="auto"/>
              <w:right w:val="single" w:sz="4" w:space="0" w:color="auto"/>
            </w:tcBorders>
            <w:shd w:val="clear" w:color="auto" w:fill="auto"/>
            <w:vAlign w:val="center"/>
            <w:hideMark/>
          </w:tcPr>
          <w:p w14:paraId="212C94E2"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OK</w:t>
            </w:r>
          </w:p>
        </w:tc>
        <w:tc>
          <w:tcPr>
            <w:tcW w:w="1480" w:type="dxa"/>
            <w:tcBorders>
              <w:top w:val="nil"/>
              <w:left w:val="nil"/>
              <w:bottom w:val="single" w:sz="4" w:space="0" w:color="auto"/>
              <w:right w:val="single" w:sz="4" w:space="0" w:color="auto"/>
            </w:tcBorders>
            <w:shd w:val="clear" w:color="auto" w:fill="auto"/>
            <w:vAlign w:val="center"/>
            <w:hideMark/>
          </w:tcPr>
          <w:p w14:paraId="465869BC"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 xml:space="preserve">Ping </w:t>
            </w:r>
            <w:proofErr w:type="spellStart"/>
            <w:r w:rsidRPr="00780394">
              <w:rPr>
                <w:rFonts w:ascii="Calibri" w:eastAsia="Times New Roman" w:hAnsi="Calibri" w:cs="Calibri"/>
                <w:color w:val="000000"/>
                <w:lang w:eastAsia="es-ES"/>
              </w:rPr>
              <w:t>Reply</w:t>
            </w:r>
            <w:proofErr w:type="spellEnd"/>
          </w:p>
        </w:tc>
        <w:tc>
          <w:tcPr>
            <w:tcW w:w="1760" w:type="dxa"/>
            <w:tcBorders>
              <w:top w:val="nil"/>
              <w:left w:val="nil"/>
              <w:bottom w:val="single" w:sz="4" w:space="0" w:color="auto"/>
              <w:right w:val="single" w:sz="4" w:space="0" w:color="auto"/>
            </w:tcBorders>
            <w:shd w:val="clear" w:color="auto" w:fill="auto"/>
            <w:vAlign w:val="center"/>
            <w:hideMark/>
          </w:tcPr>
          <w:p w14:paraId="48DD1DA6"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r w:rsidR="00022D82" w:rsidRPr="00780394" w14:paraId="7BAE2A07" w14:textId="77777777" w:rsidTr="00022D82">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28EECE09"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1</w:t>
            </w:r>
          </w:p>
        </w:tc>
        <w:tc>
          <w:tcPr>
            <w:tcW w:w="1323" w:type="dxa"/>
            <w:tcBorders>
              <w:top w:val="nil"/>
              <w:left w:val="nil"/>
              <w:bottom w:val="single" w:sz="4" w:space="0" w:color="auto"/>
              <w:right w:val="single" w:sz="4" w:space="0" w:color="auto"/>
            </w:tcBorders>
            <w:shd w:val="clear" w:color="auto" w:fill="auto"/>
            <w:vAlign w:val="center"/>
            <w:hideMark/>
          </w:tcPr>
          <w:p w14:paraId="6C6306C9"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2E082CDB"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Read</w:t>
            </w:r>
            <w:proofErr w:type="spellEnd"/>
          </w:p>
        </w:tc>
        <w:tc>
          <w:tcPr>
            <w:tcW w:w="2240" w:type="dxa"/>
            <w:tcBorders>
              <w:top w:val="nil"/>
              <w:left w:val="nil"/>
              <w:bottom w:val="single" w:sz="4" w:space="0" w:color="auto"/>
              <w:right w:val="single" w:sz="4" w:space="0" w:color="auto"/>
            </w:tcBorders>
            <w:shd w:val="clear" w:color="auto" w:fill="auto"/>
            <w:vAlign w:val="center"/>
            <w:hideMark/>
          </w:tcPr>
          <w:p w14:paraId="0AAD8D53"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Value</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3F1372BB"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 xml:space="preserve">Socket </w:t>
            </w:r>
            <w:proofErr w:type="spellStart"/>
            <w:r w:rsidRPr="00780394">
              <w:rPr>
                <w:rFonts w:ascii="Calibri" w:eastAsia="Times New Roman" w:hAnsi="Calibri" w:cs="Calibri"/>
                <w:color w:val="000000"/>
                <w:lang w:eastAsia="es-ES"/>
              </w:rPr>
              <w:t>Received</w:t>
            </w:r>
            <w:proofErr w:type="spellEnd"/>
            <w:r w:rsidRPr="00780394">
              <w:rPr>
                <w:rFonts w:ascii="Calibri" w:eastAsia="Times New Roman" w:hAnsi="Calibri" w:cs="Calibri"/>
                <w:color w:val="000000"/>
                <w:lang w:eastAsia="es-ES"/>
              </w:rPr>
              <w:t xml:space="preserve"> Data</w:t>
            </w:r>
          </w:p>
        </w:tc>
        <w:tc>
          <w:tcPr>
            <w:tcW w:w="1760" w:type="dxa"/>
            <w:tcBorders>
              <w:top w:val="nil"/>
              <w:left w:val="nil"/>
              <w:bottom w:val="single" w:sz="4" w:space="0" w:color="auto"/>
              <w:right w:val="single" w:sz="4" w:space="0" w:color="auto"/>
            </w:tcBorders>
            <w:shd w:val="clear" w:color="auto" w:fill="auto"/>
            <w:vAlign w:val="center"/>
            <w:hideMark/>
          </w:tcPr>
          <w:p w14:paraId="68255802"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r w:rsidR="00022D82" w:rsidRPr="00780394" w14:paraId="60EC0A71" w14:textId="77777777" w:rsidTr="00022D82">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638F3E8F"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2</w:t>
            </w:r>
          </w:p>
        </w:tc>
        <w:tc>
          <w:tcPr>
            <w:tcW w:w="1323" w:type="dxa"/>
            <w:tcBorders>
              <w:top w:val="nil"/>
              <w:left w:val="nil"/>
              <w:bottom w:val="single" w:sz="4" w:space="0" w:color="auto"/>
              <w:right w:val="single" w:sz="4" w:space="0" w:color="auto"/>
            </w:tcBorders>
            <w:shd w:val="clear" w:color="auto" w:fill="auto"/>
            <w:vAlign w:val="center"/>
            <w:hideMark/>
          </w:tcPr>
          <w:p w14:paraId="095FE312"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3E96EB54"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Delete</w:t>
            </w:r>
            <w:proofErr w:type="spellEnd"/>
          </w:p>
        </w:tc>
        <w:tc>
          <w:tcPr>
            <w:tcW w:w="2240" w:type="dxa"/>
            <w:tcBorders>
              <w:top w:val="nil"/>
              <w:left w:val="nil"/>
              <w:bottom w:val="single" w:sz="4" w:space="0" w:color="auto"/>
              <w:right w:val="single" w:sz="4" w:space="0" w:color="auto"/>
            </w:tcBorders>
            <w:shd w:val="clear" w:color="auto" w:fill="auto"/>
            <w:vAlign w:val="center"/>
            <w:hideMark/>
          </w:tcPr>
          <w:p w14:paraId="3ECEBB6D"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Bad</w:t>
            </w:r>
            <w:proofErr w:type="spellEnd"/>
            <w:r w:rsidRPr="00780394">
              <w:rPr>
                <w:rFonts w:ascii="Calibri" w:eastAsia="Times New Roman" w:hAnsi="Calibri" w:cs="Calibri"/>
                <w:color w:val="000000"/>
                <w:lang w:eastAsia="es-ES"/>
              </w:rPr>
              <w:t xml:space="preserve"> </w:t>
            </w:r>
            <w:proofErr w:type="spellStart"/>
            <w:r w:rsidRPr="00780394">
              <w:rPr>
                <w:rFonts w:ascii="Calibri" w:eastAsia="Times New Roman" w:hAnsi="Calibri" w:cs="Calibri"/>
                <w:color w:val="000000"/>
                <w:lang w:eastAsia="es-ES"/>
              </w:rPr>
              <w:t>parameter</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1BF90A22"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Named</w:t>
            </w:r>
            <w:proofErr w:type="spellEnd"/>
            <w:r w:rsidRPr="00780394">
              <w:rPr>
                <w:rFonts w:ascii="Calibri" w:eastAsia="Times New Roman" w:hAnsi="Calibri" w:cs="Calibri"/>
                <w:color w:val="000000"/>
                <w:lang w:eastAsia="es-ES"/>
              </w:rPr>
              <w:t xml:space="preserve"> Ping </w:t>
            </w:r>
            <w:proofErr w:type="spellStart"/>
            <w:r w:rsidRPr="00780394">
              <w:rPr>
                <w:rFonts w:ascii="Calibri" w:eastAsia="Times New Roman" w:hAnsi="Calibri" w:cs="Calibri"/>
                <w:color w:val="000000"/>
                <w:lang w:eastAsia="es-ES"/>
              </w:rPr>
              <w:t>Reply</w:t>
            </w:r>
            <w:proofErr w:type="spellEnd"/>
          </w:p>
        </w:tc>
        <w:tc>
          <w:tcPr>
            <w:tcW w:w="1760" w:type="dxa"/>
            <w:tcBorders>
              <w:top w:val="nil"/>
              <w:left w:val="nil"/>
              <w:bottom w:val="single" w:sz="4" w:space="0" w:color="auto"/>
              <w:right w:val="single" w:sz="4" w:space="0" w:color="auto"/>
            </w:tcBorders>
            <w:shd w:val="clear" w:color="auto" w:fill="auto"/>
            <w:vAlign w:val="center"/>
            <w:hideMark/>
          </w:tcPr>
          <w:p w14:paraId="3C068368"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r w:rsidR="00022D82" w:rsidRPr="00780394" w14:paraId="5DF73C87" w14:textId="77777777" w:rsidTr="00022D82">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5A596CD6"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3</w:t>
            </w:r>
          </w:p>
        </w:tc>
        <w:tc>
          <w:tcPr>
            <w:tcW w:w="1323" w:type="dxa"/>
            <w:tcBorders>
              <w:top w:val="nil"/>
              <w:left w:val="nil"/>
              <w:bottom w:val="single" w:sz="4" w:space="0" w:color="auto"/>
              <w:right w:val="single" w:sz="4" w:space="0" w:color="auto"/>
            </w:tcBorders>
            <w:shd w:val="clear" w:color="auto" w:fill="auto"/>
            <w:vAlign w:val="center"/>
            <w:hideMark/>
          </w:tcPr>
          <w:p w14:paraId="33B13B23"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31368F0C"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151A9754"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Bad</w:t>
            </w:r>
            <w:proofErr w:type="spellEnd"/>
            <w:r w:rsidRPr="00780394">
              <w:rPr>
                <w:rFonts w:ascii="Calibri" w:eastAsia="Times New Roman" w:hAnsi="Calibri" w:cs="Calibri"/>
                <w:color w:val="000000"/>
                <w:lang w:eastAsia="es-ES"/>
              </w:rPr>
              <w:t xml:space="preserve"> </w:t>
            </w:r>
            <w:proofErr w:type="spellStart"/>
            <w:r w:rsidRPr="00780394">
              <w:rPr>
                <w:rFonts w:ascii="Calibri" w:eastAsia="Times New Roman" w:hAnsi="Calibri" w:cs="Calibri"/>
                <w:color w:val="000000"/>
                <w:lang w:eastAsia="es-ES"/>
              </w:rPr>
              <w:t>Command</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382C2E6F"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Named</w:t>
            </w:r>
            <w:proofErr w:type="spellEnd"/>
            <w:r w:rsidRPr="00780394">
              <w:rPr>
                <w:rFonts w:ascii="Calibri" w:eastAsia="Times New Roman" w:hAnsi="Calibri" w:cs="Calibri"/>
                <w:color w:val="000000"/>
                <w:lang w:eastAsia="es-ES"/>
              </w:rPr>
              <w:t xml:space="preserve"> Socket </w:t>
            </w:r>
            <w:proofErr w:type="spellStart"/>
            <w:r w:rsidRPr="00780394">
              <w:rPr>
                <w:rFonts w:ascii="Calibri" w:eastAsia="Times New Roman" w:hAnsi="Calibri" w:cs="Calibri"/>
                <w:color w:val="000000"/>
                <w:lang w:eastAsia="es-ES"/>
              </w:rPr>
              <w:t>Received</w:t>
            </w:r>
            <w:proofErr w:type="spellEnd"/>
            <w:r w:rsidRPr="00780394">
              <w:rPr>
                <w:rFonts w:ascii="Calibri" w:eastAsia="Times New Roman" w:hAnsi="Calibri" w:cs="Calibri"/>
                <w:color w:val="000000"/>
                <w:lang w:eastAsia="es-ES"/>
              </w:rPr>
              <w:t xml:space="preserve"> Data</w:t>
            </w:r>
          </w:p>
        </w:tc>
        <w:tc>
          <w:tcPr>
            <w:tcW w:w="1760" w:type="dxa"/>
            <w:tcBorders>
              <w:top w:val="nil"/>
              <w:left w:val="nil"/>
              <w:bottom w:val="single" w:sz="4" w:space="0" w:color="auto"/>
              <w:right w:val="single" w:sz="4" w:space="0" w:color="auto"/>
            </w:tcBorders>
            <w:shd w:val="clear" w:color="auto" w:fill="auto"/>
            <w:vAlign w:val="center"/>
            <w:hideMark/>
          </w:tcPr>
          <w:p w14:paraId="11FE25A7"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r w:rsidR="00022D82" w:rsidRPr="00780394" w14:paraId="6529002C" w14:textId="77777777" w:rsidTr="00022D82">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70D9DE1B"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4</w:t>
            </w:r>
          </w:p>
        </w:tc>
        <w:tc>
          <w:tcPr>
            <w:tcW w:w="1323" w:type="dxa"/>
            <w:tcBorders>
              <w:top w:val="nil"/>
              <w:left w:val="nil"/>
              <w:bottom w:val="single" w:sz="4" w:space="0" w:color="auto"/>
              <w:right w:val="single" w:sz="4" w:space="0" w:color="auto"/>
            </w:tcBorders>
            <w:shd w:val="clear" w:color="auto" w:fill="auto"/>
            <w:vAlign w:val="center"/>
            <w:hideMark/>
          </w:tcPr>
          <w:p w14:paraId="712AB48E"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0E5DAA71"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3A607875"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Operation</w:t>
            </w:r>
            <w:proofErr w:type="spellEnd"/>
            <w:r w:rsidRPr="00780394">
              <w:rPr>
                <w:rFonts w:ascii="Calibri" w:eastAsia="Times New Roman" w:hAnsi="Calibri" w:cs="Calibri"/>
                <w:color w:val="000000"/>
                <w:lang w:eastAsia="es-ES"/>
              </w:rPr>
              <w:t xml:space="preserve"> </w:t>
            </w:r>
            <w:proofErr w:type="spellStart"/>
            <w:r w:rsidRPr="00780394">
              <w:rPr>
                <w:rFonts w:ascii="Calibri" w:eastAsia="Times New Roman" w:hAnsi="Calibri" w:cs="Calibri"/>
                <w:color w:val="000000"/>
                <w:lang w:eastAsia="es-ES"/>
              </w:rPr>
              <w:t>not</w:t>
            </w:r>
            <w:proofErr w:type="spellEnd"/>
            <w:r w:rsidRPr="00780394">
              <w:rPr>
                <w:rFonts w:ascii="Calibri" w:eastAsia="Times New Roman" w:hAnsi="Calibri" w:cs="Calibri"/>
                <w:color w:val="000000"/>
                <w:lang w:eastAsia="es-ES"/>
              </w:rPr>
              <w:t xml:space="preserve"> </w:t>
            </w:r>
            <w:proofErr w:type="spellStart"/>
            <w:r w:rsidRPr="00780394">
              <w:rPr>
                <w:rFonts w:ascii="Calibri" w:eastAsia="Times New Roman" w:hAnsi="Calibri" w:cs="Calibri"/>
                <w:color w:val="000000"/>
                <w:lang w:eastAsia="es-ES"/>
              </w:rPr>
              <w:t>allowed</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21F9FE51"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Destination</w:t>
            </w:r>
            <w:proofErr w:type="spellEnd"/>
            <w:r w:rsidRPr="00780394">
              <w:rPr>
                <w:rFonts w:ascii="Calibri" w:eastAsia="Times New Roman" w:hAnsi="Calibri" w:cs="Calibri"/>
                <w:color w:val="000000"/>
                <w:lang w:eastAsia="es-ES"/>
              </w:rPr>
              <w:t xml:space="preserve"> </w:t>
            </w:r>
            <w:proofErr w:type="spellStart"/>
            <w:r w:rsidRPr="00780394">
              <w:rPr>
                <w:rFonts w:ascii="Calibri" w:eastAsia="Times New Roman" w:hAnsi="Calibri" w:cs="Calibri"/>
                <w:color w:val="000000"/>
                <w:lang w:eastAsia="es-ES"/>
              </w:rPr>
              <w:t>Unreachable</w:t>
            </w:r>
            <w:proofErr w:type="spellEnd"/>
          </w:p>
        </w:tc>
        <w:tc>
          <w:tcPr>
            <w:tcW w:w="1760" w:type="dxa"/>
            <w:tcBorders>
              <w:top w:val="nil"/>
              <w:left w:val="nil"/>
              <w:bottom w:val="single" w:sz="4" w:space="0" w:color="auto"/>
              <w:right w:val="single" w:sz="4" w:space="0" w:color="auto"/>
            </w:tcBorders>
            <w:shd w:val="clear" w:color="auto" w:fill="auto"/>
            <w:vAlign w:val="center"/>
            <w:hideMark/>
          </w:tcPr>
          <w:p w14:paraId="0E9E2CCA"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r w:rsidR="00022D82" w:rsidRPr="00780394" w14:paraId="3A1B26D8" w14:textId="77777777" w:rsidTr="00022D82">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70F87A10"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5</w:t>
            </w:r>
          </w:p>
        </w:tc>
        <w:tc>
          <w:tcPr>
            <w:tcW w:w="1323" w:type="dxa"/>
            <w:tcBorders>
              <w:top w:val="nil"/>
              <w:left w:val="nil"/>
              <w:bottom w:val="single" w:sz="4" w:space="0" w:color="auto"/>
              <w:right w:val="single" w:sz="4" w:space="0" w:color="auto"/>
            </w:tcBorders>
            <w:shd w:val="clear" w:color="auto" w:fill="auto"/>
            <w:vAlign w:val="center"/>
            <w:hideMark/>
          </w:tcPr>
          <w:p w14:paraId="076FAF1A"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629D3283"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43A7C307"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Memory</w:t>
            </w:r>
            <w:proofErr w:type="spellEnd"/>
            <w:r w:rsidRPr="00780394">
              <w:rPr>
                <w:rFonts w:ascii="Calibri" w:eastAsia="Times New Roman" w:hAnsi="Calibri" w:cs="Calibri"/>
                <w:color w:val="000000"/>
                <w:lang w:eastAsia="es-ES"/>
              </w:rPr>
              <w:t xml:space="preserve"> </w:t>
            </w:r>
            <w:proofErr w:type="spellStart"/>
            <w:r w:rsidRPr="00780394">
              <w:rPr>
                <w:rFonts w:ascii="Calibri" w:eastAsia="Times New Roman" w:hAnsi="Calibri" w:cs="Calibri"/>
                <w:color w:val="000000"/>
                <w:lang w:eastAsia="es-ES"/>
              </w:rPr>
              <w:t>Allocation</w:t>
            </w:r>
            <w:proofErr w:type="spellEnd"/>
            <w:r w:rsidRPr="00780394">
              <w:rPr>
                <w:rFonts w:ascii="Calibri" w:eastAsia="Times New Roman" w:hAnsi="Calibri" w:cs="Calibri"/>
                <w:color w:val="000000"/>
                <w:lang w:eastAsia="es-ES"/>
              </w:rPr>
              <w:t xml:space="preserve"> Error</w:t>
            </w:r>
          </w:p>
        </w:tc>
        <w:tc>
          <w:tcPr>
            <w:tcW w:w="1480" w:type="dxa"/>
            <w:tcBorders>
              <w:top w:val="nil"/>
              <w:left w:val="nil"/>
              <w:bottom w:val="single" w:sz="4" w:space="0" w:color="auto"/>
              <w:right w:val="single" w:sz="4" w:space="0" w:color="auto"/>
            </w:tcBorders>
            <w:shd w:val="clear" w:color="auto" w:fill="auto"/>
            <w:vAlign w:val="center"/>
            <w:hideMark/>
          </w:tcPr>
          <w:p w14:paraId="15F1AB8D"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734F090D"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r w:rsidR="00022D82" w:rsidRPr="00780394" w14:paraId="110CA48A" w14:textId="77777777" w:rsidTr="00022D82">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3EADEE55"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6</w:t>
            </w:r>
          </w:p>
        </w:tc>
        <w:tc>
          <w:tcPr>
            <w:tcW w:w="1323" w:type="dxa"/>
            <w:tcBorders>
              <w:top w:val="nil"/>
              <w:left w:val="nil"/>
              <w:bottom w:val="single" w:sz="4" w:space="0" w:color="auto"/>
              <w:right w:val="single" w:sz="4" w:space="0" w:color="auto"/>
            </w:tcBorders>
            <w:shd w:val="clear" w:color="auto" w:fill="auto"/>
            <w:vAlign w:val="center"/>
            <w:hideMark/>
          </w:tcPr>
          <w:p w14:paraId="319CFFC2"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6F0C76E3"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4C39D242"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Config</w:t>
            </w:r>
            <w:proofErr w:type="spellEnd"/>
            <w:r w:rsidRPr="00780394">
              <w:rPr>
                <w:rFonts w:ascii="Calibri" w:eastAsia="Times New Roman" w:hAnsi="Calibri" w:cs="Calibri"/>
                <w:color w:val="000000"/>
                <w:lang w:eastAsia="es-ES"/>
              </w:rPr>
              <w:t xml:space="preserve">. </w:t>
            </w:r>
            <w:proofErr w:type="spellStart"/>
            <w:r w:rsidRPr="00780394">
              <w:rPr>
                <w:rFonts w:ascii="Calibri" w:eastAsia="Times New Roman" w:hAnsi="Calibri" w:cs="Calibri"/>
                <w:color w:val="000000"/>
                <w:lang w:eastAsia="es-ES"/>
              </w:rPr>
              <w:t>Settings</w:t>
            </w:r>
            <w:proofErr w:type="spellEnd"/>
            <w:r w:rsidRPr="00780394">
              <w:rPr>
                <w:rFonts w:ascii="Calibri" w:eastAsia="Times New Roman" w:hAnsi="Calibri" w:cs="Calibri"/>
                <w:color w:val="000000"/>
                <w:lang w:eastAsia="es-ES"/>
              </w:rPr>
              <w:t xml:space="preserve"> </w:t>
            </w:r>
            <w:proofErr w:type="spellStart"/>
            <w:r w:rsidRPr="00780394">
              <w:rPr>
                <w:rFonts w:ascii="Calibri" w:eastAsia="Times New Roman" w:hAnsi="Calibri" w:cs="Calibri"/>
                <w:color w:val="000000"/>
                <w:lang w:eastAsia="es-ES"/>
              </w:rPr>
              <w:t>Misssing</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6144081D"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09F82E15"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r w:rsidR="00022D82" w:rsidRPr="00780394" w14:paraId="62C2CFC6" w14:textId="77777777" w:rsidTr="00022D82">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2D10EB7F"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7</w:t>
            </w:r>
          </w:p>
        </w:tc>
        <w:tc>
          <w:tcPr>
            <w:tcW w:w="1323" w:type="dxa"/>
            <w:tcBorders>
              <w:top w:val="nil"/>
              <w:left w:val="nil"/>
              <w:bottom w:val="single" w:sz="4" w:space="0" w:color="auto"/>
              <w:right w:val="single" w:sz="4" w:space="0" w:color="auto"/>
            </w:tcBorders>
            <w:shd w:val="clear" w:color="auto" w:fill="auto"/>
            <w:vAlign w:val="center"/>
            <w:hideMark/>
          </w:tcPr>
          <w:p w14:paraId="7D2724CD"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61BBB91E"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79B99C6C"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 xml:space="preserve">Firmware </w:t>
            </w:r>
            <w:proofErr w:type="spellStart"/>
            <w:r w:rsidRPr="00780394">
              <w:rPr>
                <w:rFonts w:ascii="Calibri" w:eastAsia="Times New Roman" w:hAnsi="Calibri" w:cs="Calibri"/>
                <w:color w:val="000000"/>
                <w:lang w:eastAsia="es-ES"/>
              </w:rPr>
              <w:t>Update</w:t>
            </w:r>
            <w:proofErr w:type="spellEnd"/>
            <w:r w:rsidRPr="00780394">
              <w:rPr>
                <w:rFonts w:ascii="Calibri" w:eastAsia="Times New Roman" w:hAnsi="Calibri" w:cs="Calibri"/>
                <w:color w:val="000000"/>
                <w:lang w:eastAsia="es-ES"/>
              </w:rPr>
              <w:t xml:space="preserve"> Error</w:t>
            </w:r>
          </w:p>
        </w:tc>
        <w:tc>
          <w:tcPr>
            <w:tcW w:w="1480" w:type="dxa"/>
            <w:tcBorders>
              <w:top w:val="nil"/>
              <w:left w:val="nil"/>
              <w:bottom w:val="single" w:sz="4" w:space="0" w:color="auto"/>
              <w:right w:val="single" w:sz="4" w:space="0" w:color="auto"/>
            </w:tcBorders>
            <w:shd w:val="clear" w:color="auto" w:fill="auto"/>
            <w:vAlign w:val="center"/>
            <w:hideMark/>
          </w:tcPr>
          <w:p w14:paraId="60B2C3FC"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451571FD"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r w:rsidR="00022D82" w:rsidRPr="00780394" w14:paraId="628AC527" w14:textId="77777777" w:rsidTr="00022D82">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66A9C91A"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8</w:t>
            </w:r>
          </w:p>
        </w:tc>
        <w:tc>
          <w:tcPr>
            <w:tcW w:w="1323" w:type="dxa"/>
            <w:tcBorders>
              <w:top w:val="nil"/>
              <w:left w:val="nil"/>
              <w:bottom w:val="single" w:sz="4" w:space="0" w:color="auto"/>
              <w:right w:val="single" w:sz="4" w:space="0" w:color="auto"/>
            </w:tcBorders>
            <w:shd w:val="clear" w:color="auto" w:fill="auto"/>
            <w:vAlign w:val="center"/>
            <w:hideMark/>
          </w:tcPr>
          <w:p w14:paraId="1A94D30C"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5A713CB6"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45330BA7"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Busy</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5252D0F8"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4E27A8FD"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r w:rsidR="00022D82" w:rsidRPr="00780394" w14:paraId="767E48C0" w14:textId="77777777" w:rsidTr="00022D82">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0BA61CF"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9 to 15</w:t>
            </w:r>
          </w:p>
        </w:tc>
        <w:tc>
          <w:tcPr>
            <w:tcW w:w="1323" w:type="dxa"/>
            <w:tcBorders>
              <w:top w:val="nil"/>
              <w:left w:val="nil"/>
              <w:bottom w:val="single" w:sz="4" w:space="0" w:color="auto"/>
              <w:right w:val="single" w:sz="4" w:space="0" w:color="auto"/>
            </w:tcBorders>
            <w:shd w:val="clear" w:color="auto" w:fill="auto"/>
            <w:vAlign w:val="center"/>
            <w:hideMark/>
          </w:tcPr>
          <w:p w14:paraId="0946E040"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7F15A481"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7C54E979"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480" w:type="dxa"/>
            <w:tcBorders>
              <w:top w:val="nil"/>
              <w:left w:val="nil"/>
              <w:bottom w:val="single" w:sz="4" w:space="0" w:color="auto"/>
              <w:right w:val="single" w:sz="4" w:space="0" w:color="auto"/>
            </w:tcBorders>
            <w:shd w:val="clear" w:color="auto" w:fill="auto"/>
            <w:vAlign w:val="center"/>
            <w:hideMark/>
          </w:tcPr>
          <w:p w14:paraId="608DD23F"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3BC7AE80" w14:textId="77777777" w:rsidR="00022D82" w:rsidRPr="00780394" w:rsidRDefault="00022D82" w:rsidP="00022D82">
            <w:pPr>
              <w:keepNext/>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bl>
    <w:p w14:paraId="6FAEE203" w14:textId="77777777" w:rsidR="00514EED" w:rsidRDefault="00514EED" w:rsidP="00022D82">
      <w:pPr>
        <w:pStyle w:val="Descripcin"/>
        <w:jc w:val="center"/>
      </w:pPr>
    </w:p>
    <w:p w14:paraId="65B9EF4D" w14:textId="5FA6CBA0" w:rsidR="00022D82" w:rsidRDefault="00022D82" w:rsidP="00022D82">
      <w:pPr>
        <w:pStyle w:val="Descripcin"/>
        <w:jc w:val="center"/>
      </w:pPr>
      <w:bookmarkStart w:id="382" w:name="_Toc78302584"/>
      <w:r>
        <w:t xml:space="preserve">Tabla </w:t>
      </w:r>
      <w:r w:rsidR="00E20257">
        <w:fldChar w:fldCharType="begin"/>
      </w:r>
      <w:r w:rsidR="00E20257">
        <w:instrText xml:space="preserve"> SEQ Tabla \* ARABIC </w:instrText>
      </w:r>
      <w:r w:rsidR="00E20257">
        <w:fldChar w:fldCharType="separate"/>
      </w:r>
      <w:r w:rsidR="007E0A90">
        <w:rPr>
          <w:noProof/>
        </w:rPr>
        <w:t>15</w:t>
      </w:r>
      <w:r w:rsidR="00E20257">
        <w:rPr>
          <w:noProof/>
        </w:rPr>
        <w:fldChar w:fldCharType="end"/>
      </w:r>
      <w:r>
        <w:t xml:space="preserve"> Significado Bits Byte </w:t>
      </w:r>
      <w:proofErr w:type="spellStart"/>
      <w:r>
        <w:t>Type</w:t>
      </w:r>
      <w:bookmarkEnd w:id="382"/>
      <w:proofErr w:type="spellEnd"/>
    </w:p>
    <w:p w14:paraId="6B34EE82" w14:textId="77777777" w:rsidR="00022D82" w:rsidRPr="00022D82" w:rsidRDefault="00022D82" w:rsidP="00022D82"/>
    <w:p w14:paraId="291E3910" w14:textId="77777777" w:rsidR="00022D82" w:rsidRDefault="00022D82" w:rsidP="00022D82">
      <w:pPr>
        <w:jc w:val="both"/>
      </w:pPr>
    </w:p>
    <w:p w14:paraId="6453AEC7" w14:textId="748DED31" w:rsidR="00B43128" w:rsidRDefault="00022D82" w:rsidP="00022D82">
      <w:pPr>
        <w:pStyle w:val="Ttulo4"/>
        <w:numPr>
          <w:ilvl w:val="3"/>
          <w:numId w:val="1"/>
        </w:numPr>
      </w:pPr>
      <w:bookmarkStart w:id="383" w:name="_Toc78302476"/>
      <w:r>
        <w:t>Representación de datos</w:t>
      </w:r>
      <w:bookmarkEnd w:id="383"/>
    </w:p>
    <w:p w14:paraId="03D16505" w14:textId="77777777" w:rsidR="00C52475" w:rsidRPr="00C52475" w:rsidRDefault="00C52475" w:rsidP="00C52475"/>
    <w:p w14:paraId="2B7F3C72" w14:textId="77777777" w:rsidR="00B43128" w:rsidRDefault="00B43128" w:rsidP="00B43128">
      <w:pPr>
        <w:jc w:val="both"/>
      </w:pPr>
      <w:r>
        <w:t>La payload de un comando, la respuesta o una notificación, puede consistir en uno o más parámetros separados, cada uno con diferente representación. Los principales tipos son:</w:t>
      </w:r>
    </w:p>
    <w:p w14:paraId="4B3EBE7A" w14:textId="56FCA25F" w:rsidR="00B43128" w:rsidRDefault="00B43128" w:rsidP="00481B0A">
      <w:pPr>
        <w:pStyle w:val="Prrafodelista"/>
        <w:numPr>
          <w:ilvl w:val="0"/>
          <w:numId w:val="13"/>
        </w:numPr>
        <w:jc w:val="both"/>
      </w:pPr>
      <w:r w:rsidRPr="00B43128">
        <w:rPr>
          <w:b/>
          <w:bCs/>
        </w:rPr>
        <w:t xml:space="preserve">HEX (n): </w:t>
      </w:r>
      <w:r>
        <w:t>Valor hexadecimal genérico de un tamaño variable de hasta n bytes.</w:t>
      </w:r>
    </w:p>
    <w:p w14:paraId="411E18B9" w14:textId="4C7208F2" w:rsidR="00B43128" w:rsidRDefault="00B43128" w:rsidP="00481B0A">
      <w:pPr>
        <w:pStyle w:val="Prrafodelista"/>
        <w:numPr>
          <w:ilvl w:val="0"/>
          <w:numId w:val="13"/>
        </w:numPr>
        <w:jc w:val="both"/>
      </w:pPr>
      <w:r w:rsidRPr="00B43128">
        <w:rPr>
          <w:b/>
          <w:bCs/>
        </w:rPr>
        <w:t>HEXN (n):</w:t>
      </w:r>
      <w:r>
        <w:t xml:space="preserve"> Valor hexadecimal genérico de un tamaño fijo de n bytes.</w:t>
      </w:r>
    </w:p>
    <w:p w14:paraId="3AA75935" w14:textId="181E35DE" w:rsidR="00B43128" w:rsidRDefault="00B43128" w:rsidP="00481B0A">
      <w:pPr>
        <w:pStyle w:val="Prrafodelista"/>
        <w:numPr>
          <w:ilvl w:val="0"/>
          <w:numId w:val="13"/>
        </w:numPr>
        <w:jc w:val="both"/>
      </w:pPr>
      <w:r w:rsidRPr="00B43128">
        <w:rPr>
          <w:b/>
          <w:bCs/>
        </w:rPr>
        <w:t>DEC (n):</w:t>
      </w:r>
      <w:r>
        <w:t xml:space="preserve"> Valor decimal (entero sin signo) representado en n bytes (tamaño fijo).</w:t>
      </w:r>
    </w:p>
    <w:p w14:paraId="41162497" w14:textId="7B7F4FFB" w:rsidR="00B43128" w:rsidRDefault="00B43128" w:rsidP="00481B0A">
      <w:pPr>
        <w:pStyle w:val="Prrafodelista"/>
        <w:numPr>
          <w:ilvl w:val="0"/>
          <w:numId w:val="13"/>
        </w:numPr>
        <w:jc w:val="both"/>
      </w:pPr>
      <w:r w:rsidRPr="00B43128">
        <w:rPr>
          <w:b/>
          <w:bCs/>
        </w:rPr>
        <w:t>ENU:</w:t>
      </w:r>
      <w:r>
        <w:t xml:space="preserve"> Caso específico de DEC(1) en el cual solo estarán permitidos una enumeración de valores definidos (diferentes para cada comando).</w:t>
      </w:r>
    </w:p>
    <w:p w14:paraId="098682A2" w14:textId="3D054172" w:rsidR="00B43128" w:rsidRDefault="00B43128" w:rsidP="00481B0A">
      <w:pPr>
        <w:pStyle w:val="Prrafodelista"/>
        <w:numPr>
          <w:ilvl w:val="0"/>
          <w:numId w:val="13"/>
        </w:numPr>
        <w:jc w:val="both"/>
      </w:pPr>
      <w:r w:rsidRPr="00B43128">
        <w:rPr>
          <w:b/>
          <w:bCs/>
        </w:rPr>
        <w:t>STR (a, b):</w:t>
      </w:r>
      <w:r>
        <w:t xml:space="preserve"> Cadena ASCII de un tamaño fijado entre a y b caracteres. Se omite el EOS para comandos y se incluye para respuestas o notificaciones.</w:t>
      </w:r>
    </w:p>
    <w:p w14:paraId="084E4929" w14:textId="46B06B46" w:rsidR="00B43128" w:rsidRDefault="00B43128" w:rsidP="00481B0A">
      <w:pPr>
        <w:pStyle w:val="Prrafodelista"/>
        <w:numPr>
          <w:ilvl w:val="0"/>
          <w:numId w:val="13"/>
        </w:numPr>
        <w:jc w:val="both"/>
      </w:pPr>
      <w:r w:rsidRPr="00B43128">
        <w:rPr>
          <w:b/>
          <w:bCs/>
        </w:rPr>
        <w:t>STRN (n):</w:t>
      </w:r>
      <w:r>
        <w:t xml:space="preserve"> Cadena ASCII con un tamaño fijado de n caracteres, incluido EOS. En caso de que la cadena sea más corta de lo requerido, está permitido añadir más bytes EOS como </w:t>
      </w:r>
      <w:proofErr w:type="spellStart"/>
      <w:r>
        <w:t>padding</w:t>
      </w:r>
      <w:proofErr w:type="spellEnd"/>
      <w:r>
        <w:t>.</w:t>
      </w:r>
    </w:p>
    <w:p w14:paraId="3E59683C" w14:textId="5E2C1480" w:rsidR="00B43128" w:rsidRDefault="00B43128" w:rsidP="00481B0A">
      <w:pPr>
        <w:pStyle w:val="Prrafodelista"/>
        <w:numPr>
          <w:ilvl w:val="0"/>
          <w:numId w:val="13"/>
        </w:numPr>
        <w:jc w:val="both"/>
      </w:pPr>
      <w:r w:rsidRPr="00B43128">
        <w:rPr>
          <w:b/>
          <w:bCs/>
        </w:rPr>
        <w:t>MAC:</w:t>
      </w:r>
      <w:r>
        <w:t xml:space="preserve"> Caso específico de HEXN(8), representando un identificador de interfaz (dirección MAC), con un tamaño de 8 bytes.</w:t>
      </w:r>
    </w:p>
    <w:p w14:paraId="0700A46F" w14:textId="581C4057" w:rsidR="00B43128" w:rsidRDefault="00B43128" w:rsidP="00481B0A">
      <w:pPr>
        <w:pStyle w:val="Prrafodelista"/>
        <w:numPr>
          <w:ilvl w:val="0"/>
          <w:numId w:val="13"/>
        </w:numPr>
        <w:jc w:val="both"/>
      </w:pPr>
      <w:r w:rsidRPr="00B43128">
        <w:rPr>
          <w:b/>
          <w:bCs/>
        </w:rPr>
        <w:lastRenderedPageBreak/>
        <w:t>ADDR (n):</w:t>
      </w:r>
      <w:r>
        <w:t xml:space="preserve"> Caso específico de HEXN(8) o HEXN(16), representando un prefijo IPv6 de tamaño 64 bits o una dirección IPv6 con 128 bits de tamaño.</w:t>
      </w:r>
    </w:p>
    <w:p w14:paraId="5C716E21" w14:textId="77777777" w:rsidR="00B43128" w:rsidRDefault="00B43128" w:rsidP="00481B0A">
      <w:pPr>
        <w:pStyle w:val="Prrafodelista"/>
        <w:numPr>
          <w:ilvl w:val="0"/>
          <w:numId w:val="13"/>
        </w:numPr>
        <w:jc w:val="both"/>
      </w:pPr>
      <w:r w:rsidRPr="00B43128">
        <w:rPr>
          <w:b/>
          <w:bCs/>
        </w:rPr>
        <w:t>LIST (X):</w:t>
      </w:r>
      <w:r>
        <w:t xml:space="preserve"> Se usa para indicar que la payload consiste en la repetición de cierto patrón.</w:t>
      </w:r>
    </w:p>
    <w:p w14:paraId="0EE83B99" w14:textId="77777777" w:rsidR="00B43128" w:rsidRDefault="00B43128" w:rsidP="00B43128">
      <w:pPr>
        <w:jc w:val="both"/>
      </w:pPr>
    </w:p>
    <w:p w14:paraId="2D4E765A" w14:textId="3B45EABC" w:rsidR="00B43128" w:rsidRDefault="00B43128" w:rsidP="00C52475">
      <w:pPr>
        <w:pStyle w:val="Ttulo4"/>
        <w:numPr>
          <w:ilvl w:val="3"/>
          <w:numId w:val="1"/>
        </w:numPr>
      </w:pPr>
      <w:bookmarkStart w:id="384" w:name="_Toc78302477"/>
      <w:r>
        <w:t>Comandos y Respuestas</w:t>
      </w:r>
      <w:bookmarkEnd w:id="384"/>
    </w:p>
    <w:p w14:paraId="189B0576" w14:textId="0E2D4F98" w:rsidR="00B43128" w:rsidRDefault="00B43128" w:rsidP="00B43128"/>
    <w:p w14:paraId="164F1055" w14:textId="77777777" w:rsidR="00B43128" w:rsidRDefault="00B43128" w:rsidP="00B43128">
      <w:r>
        <w:t xml:space="preserve">Los dispositivos </w:t>
      </w:r>
      <w:proofErr w:type="spellStart"/>
      <w:r>
        <w:t>KiNOS</w:t>
      </w:r>
      <w:proofErr w:type="spellEnd"/>
      <w:r>
        <w:t xml:space="preserve"> pueden realizar dos tipos de comunicaciones serie vía UART:</w:t>
      </w:r>
    </w:p>
    <w:p w14:paraId="72325CC0" w14:textId="1B669A5D" w:rsidR="00B43128" w:rsidRDefault="00B43128" w:rsidP="00481B0A">
      <w:pPr>
        <w:pStyle w:val="Prrafodelista"/>
        <w:numPr>
          <w:ilvl w:val="0"/>
          <w:numId w:val="19"/>
        </w:numPr>
      </w:pPr>
      <w:r>
        <w:t>La primera es la repuesta ante la recepción de un comando desde un host externo y su posterior ejecución. Esto implica, que cada comando recibido, genera una respuesta y esta es transmitida de vuelta al host.</w:t>
      </w:r>
    </w:p>
    <w:p w14:paraId="111D23B8" w14:textId="1CDEB489" w:rsidR="00B43128" w:rsidRDefault="00B43128" w:rsidP="00481B0A">
      <w:pPr>
        <w:pStyle w:val="Prrafodelista"/>
        <w:numPr>
          <w:ilvl w:val="0"/>
          <w:numId w:val="19"/>
        </w:numPr>
      </w:pPr>
      <w:r>
        <w:t xml:space="preserve">La segunda opción de transmisión desde el dispositivo </w:t>
      </w:r>
      <w:proofErr w:type="spellStart"/>
      <w:r>
        <w:t>KiNOS</w:t>
      </w:r>
      <w:proofErr w:type="spellEnd"/>
      <w:r>
        <w:t xml:space="preserve"> son las notificaciones, o mensajes para informar de eventos asíncronos. (Ver </w:t>
      </w:r>
      <w:hyperlink w:anchor="_Notificaciones" w:history="1">
        <w:r>
          <w:rPr>
            <w:rStyle w:val="Hipervnculo"/>
          </w:rPr>
          <w:t>3.2.5. Notificaciones</w:t>
        </w:r>
      </w:hyperlink>
      <w:r>
        <w:t>)</w:t>
      </w:r>
    </w:p>
    <w:p w14:paraId="25F007F6" w14:textId="77777777" w:rsidR="00B43128" w:rsidRDefault="00B43128" w:rsidP="00B43128">
      <w:r>
        <w:t>Será necesaria una rutina “</w:t>
      </w:r>
      <w:r>
        <w:rPr>
          <w:i/>
          <w:iCs/>
        </w:rPr>
        <w:t>Comando – Esperar respuesta”</w:t>
      </w:r>
      <w:r>
        <w:t xml:space="preserve"> en el host externo cuando se transmite un comando al dispositivo </w:t>
      </w:r>
      <w:proofErr w:type="spellStart"/>
      <w:r>
        <w:t>KiNOS</w:t>
      </w:r>
      <w:proofErr w:type="spellEnd"/>
      <w:r>
        <w:t xml:space="preserve">. Esto implica que el host debe esperar a una respuesta justo después cada comando enviado al dispositivo </w:t>
      </w:r>
      <w:proofErr w:type="spellStart"/>
      <w:r>
        <w:t>KiNOS</w:t>
      </w:r>
      <w:proofErr w:type="spellEnd"/>
      <w:r>
        <w:t>. Se recomienda que en el lado del host haya una coherencia entre el comando enviado y la respuesta recibida.</w:t>
      </w:r>
    </w:p>
    <w:p w14:paraId="046E321A" w14:textId="77777777" w:rsidR="00B43128" w:rsidRDefault="00B43128" w:rsidP="00B43128">
      <w:r>
        <w:t>En algunos casos, puede pasar que el host externo reciba una notificación asíncrona mientras está esperando una respuesta a un comando, por lo que el host tendrá que decidir si guardarla y procesarla después o rechazarla y continuar esperando la respuesta del comando.</w:t>
      </w:r>
    </w:p>
    <w:p w14:paraId="1284B8BC" w14:textId="0A4EAF5F" w:rsidR="00B43128" w:rsidRDefault="00B43128" w:rsidP="00B43128">
      <w:r>
        <w:t xml:space="preserve">Un ejemplo de esta rutina de “Comando – Esperar respuesta” sería: </w:t>
      </w:r>
    </w:p>
    <w:p w14:paraId="73FC0302" w14:textId="77777777" w:rsidR="00514EED" w:rsidRDefault="00514EED" w:rsidP="00B43128"/>
    <w:p w14:paraId="0263B511" w14:textId="77777777" w:rsidR="00B43128" w:rsidRDefault="00B43128" w:rsidP="00B43128">
      <w:pPr>
        <w:keepNext/>
        <w:jc w:val="center"/>
      </w:pPr>
      <w:r>
        <w:rPr>
          <w:noProof/>
        </w:rPr>
        <w:drawing>
          <wp:inline distT="0" distB="0" distL="0" distR="0" wp14:anchorId="6306CEA2" wp14:editId="1731FB30">
            <wp:extent cx="4933950" cy="1828800"/>
            <wp:effectExtent l="0" t="0" r="0" b="0"/>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10;&#10;Descripción generada automáticamente"/>
                    <pic:cNvPicPr/>
                  </pic:nvPicPr>
                  <pic:blipFill>
                    <a:blip r:embed="rId84"/>
                    <a:stretch>
                      <a:fillRect/>
                    </a:stretch>
                  </pic:blipFill>
                  <pic:spPr>
                    <a:xfrm>
                      <a:off x="0" y="0"/>
                      <a:ext cx="4933950" cy="1828800"/>
                    </a:xfrm>
                    <a:prstGeom prst="rect">
                      <a:avLst/>
                    </a:prstGeom>
                  </pic:spPr>
                </pic:pic>
              </a:graphicData>
            </a:graphic>
          </wp:inline>
        </w:drawing>
      </w:r>
    </w:p>
    <w:p w14:paraId="08AFBB00" w14:textId="2DDA8EE1" w:rsidR="00B43128" w:rsidRDefault="00B43128" w:rsidP="00B43128">
      <w:pPr>
        <w:pStyle w:val="Descripcin"/>
        <w:jc w:val="center"/>
        <w:rPr>
          <w:noProof/>
        </w:rPr>
      </w:pPr>
      <w:bookmarkStart w:id="385" w:name="_Toc78302547"/>
      <w:r>
        <w:t xml:space="preserve">Ilustración </w:t>
      </w:r>
      <w:r w:rsidR="00E20257">
        <w:fldChar w:fldCharType="begin"/>
      </w:r>
      <w:r w:rsidR="00E20257">
        <w:instrText xml:space="preserve"> SEQ Ilustración \* ARABIC </w:instrText>
      </w:r>
      <w:r w:rsidR="00E20257">
        <w:fldChar w:fldCharType="separate"/>
      </w:r>
      <w:r w:rsidR="006E5AFC">
        <w:rPr>
          <w:noProof/>
        </w:rPr>
        <w:t>41</w:t>
      </w:r>
      <w:r w:rsidR="00E20257">
        <w:rPr>
          <w:noProof/>
        </w:rPr>
        <w:fldChar w:fldCharType="end"/>
      </w:r>
      <w:r>
        <w:rPr>
          <w:noProof/>
        </w:rPr>
        <w:t xml:space="preserve"> Ejemplo Rutina de Comando - Esperar Respuesta</w:t>
      </w:r>
      <w:bookmarkEnd w:id="385"/>
    </w:p>
    <w:p w14:paraId="58A5930A" w14:textId="77777777" w:rsidR="00B43128" w:rsidRPr="00E93A6C" w:rsidRDefault="00B43128" w:rsidP="00B43128"/>
    <w:p w14:paraId="7B5337E2" w14:textId="77777777" w:rsidR="00B43128" w:rsidRPr="00B43128" w:rsidRDefault="00B43128" w:rsidP="00B43128"/>
    <w:p w14:paraId="0D6E0618" w14:textId="2438A449" w:rsidR="00B43128" w:rsidRDefault="00B43128" w:rsidP="00C52475">
      <w:pPr>
        <w:pStyle w:val="Ttulo4"/>
        <w:numPr>
          <w:ilvl w:val="3"/>
          <w:numId w:val="1"/>
        </w:numPr>
      </w:pPr>
      <w:bookmarkStart w:id="386" w:name="_Toc78302478"/>
      <w:r>
        <w:t>Notificaciones</w:t>
      </w:r>
      <w:bookmarkEnd w:id="386"/>
    </w:p>
    <w:p w14:paraId="1DF2C0FD" w14:textId="77777777" w:rsidR="00B43128" w:rsidRDefault="00B43128" w:rsidP="00B43128"/>
    <w:p w14:paraId="276A896B" w14:textId="77777777" w:rsidR="00B43128" w:rsidRDefault="00B43128" w:rsidP="00B43128">
      <w:r>
        <w:t xml:space="preserve">Un dispositivo </w:t>
      </w:r>
      <w:proofErr w:type="spellStart"/>
      <w:r>
        <w:t>KiNOS</w:t>
      </w:r>
      <w:proofErr w:type="spellEnd"/>
      <w:r>
        <w:t xml:space="preserve"> manda una notificación a un host externo para informar de eventos asíncronos. Estos eventos asíncronos pueden ser eventos como la recepción de datos por </w:t>
      </w:r>
      <w:proofErr w:type="spellStart"/>
      <w:r>
        <w:t>trafico</w:t>
      </w:r>
      <w:proofErr w:type="spellEnd"/>
      <w:r>
        <w:t xml:space="preserve"> serie por UDP, la cual puede darse en cualquier momento por radio y se transmite la notificación por UART. En estas notificaciones, el byte de CMD tiene valor nulo, 0x00. </w:t>
      </w:r>
    </w:p>
    <w:p w14:paraId="58B8B91C" w14:textId="592E7DC2" w:rsidR="00B43128" w:rsidRDefault="00B43128" w:rsidP="00B43128">
      <w:pPr>
        <w:rPr>
          <w:rStyle w:val="Hipervnculo"/>
        </w:rPr>
      </w:pPr>
      <w:r>
        <w:lastRenderedPageBreak/>
        <w:t xml:space="preserve">Para más detalle de los comandos ver en la </w:t>
      </w:r>
      <w:hyperlink r:id="rId85" w:anchor="083596d3193c172fa" w:history="1">
        <w:r>
          <w:rPr>
            <w:rStyle w:val="Hipervnculo"/>
          </w:rPr>
          <w:t>KBI Reference Guide</w:t>
        </w:r>
      </w:hyperlink>
    </w:p>
    <w:p w14:paraId="2EF64ABE" w14:textId="77777777" w:rsidR="00B06826" w:rsidRDefault="00B43128" w:rsidP="00B06826">
      <w:pPr>
        <w:pStyle w:val="Ttulo3"/>
        <w:numPr>
          <w:ilvl w:val="2"/>
          <w:numId w:val="1"/>
        </w:numPr>
      </w:pPr>
      <w:bookmarkStart w:id="387" w:name="_Toc78302479"/>
      <w:r>
        <w:t>Configuración de Red</w:t>
      </w:r>
      <w:bookmarkEnd w:id="387"/>
    </w:p>
    <w:p w14:paraId="2782C767" w14:textId="77777777" w:rsidR="00B06826" w:rsidRDefault="00B06826" w:rsidP="00B06826"/>
    <w:p w14:paraId="4DDB81FE" w14:textId="10B915B7" w:rsidR="00B43128" w:rsidRDefault="00B43128" w:rsidP="00B06826">
      <w:r>
        <w:t>Una vez explicadas las diferentes maneras de enviar los comandos al módulo KTWM102, se procederá a explicar el procedimiento para poder configurar los parámetros para que el nodo se una a la red correctamente.</w:t>
      </w:r>
    </w:p>
    <w:p w14:paraId="7916D39F" w14:textId="77777777" w:rsidR="00B43128" w:rsidRDefault="00B43128" w:rsidP="00B43128">
      <w:pPr>
        <w:jc w:val="both"/>
      </w:pPr>
      <w:r>
        <w:t xml:space="preserve">Antes de introducir los parámetros de la red, deberemos tener en cuenta una cosa: si deseamos o no realizar el proceso de “In Band” o no. Si queremos unirnos a una red en específico, deberemos activar el modo de </w:t>
      </w:r>
      <w:proofErr w:type="spellStart"/>
      <w:r>
        <w:t>Commisioning</w:t>
      </w:r>
      <w:proofErr w:type="spellEnd"/>
      <w:r>
        <w:t xml:space="preserve"> “</w:t>
      </w:r>
      <w:proofErr w:type="spellStart"/>
      <w:r>
        <w:t>Out</w:t>
      </w:r>
      <w:proofErr w:type="spellEnd"/>
      <w:r>
        <w:t xml:space="preserve"> of Band”, y posteriormente introducir todos los parámetros necesarios.</w:t>
      </w:r>
    </w:p>
    <w:p w14:paraId="7BC17F9B" w14:textId="77777777" w:rsidR="00B43128" w:rsidRDefault="00B43128" w:rsidP="00B43128">
      <w:pPr>
        <w:jc w:val="both"/>
      </w:pPr>
      <w:r>
        <w:t>Para ver la sintaxis de los comandos a enviar para las diferentes configuraciones, ver las guías KBH y KBI anteriormente mencionadas.</w:t>
      </w:r>
    </w:p>
    <w:p w14:paraId="79F2BE8B" w14:textId="371CADEE" w:rsidR="00B43128" w:rsidRDefault="00B43128" w:rsidP="00B43128">
      <w:pPr>
        <w:jc w:val="both"/>
        <w:rPr>
          <w:i/>
        </w:rPr>
      </w:pPr>
      <w:r w:rsidRPr="004F5252">
        <w:rPr>
          <w:b/>
          <w:bCs/>
          <w:i/>
        </w:rPr>
        <w:t xml:space="preserve">Nota: </w:t>
      </w:r>
      <w:r w:rsidRPr="004F5252">
        <w:rPr>
          <w:i/>
        </w:rPr>
        <w:t>En ambos casos, siempre se debe ejecutar el comando</w:t>
      </w:r>
      <w:r w:rsidRPr="004F5252">
        <w:rPr>
          <w:b/>
          <w:bCs/>
          <w:i/>
        </w:rPr>
        <w:t xml:space="preserve"> Clear</w:t>
      </w:r>
      <w:r w:rsidRPr="004F5252">
        <w:rPr>
          <w:i/>
        </w:rPr>
        <w:t xml:space="preserve"> para borrar posibles configuraciones anteriores. Solo es conveniente </w:t>
      </w:r>
      <w:r w:rsidRPr="004F5252">
        <w:rPr>
          <w:b/>
          <w:bCs/>
          <w:i/>
        </w:rPr>
        <w:t xml:space="preserve">no </w:t>
      </w:r>
      <w:r w:rsidRPr="004F5252">
        <w:rPr>
          <w:i/>
        </w:rPr>
        <w:t xml:space="preserve"> ejecutarlo cuando la configuración guardada es la misma que se vaya a utilizar en ese momento.</w:t>
      </w:r>
    </w:p>
    <w:p w14:paraId="624954AE" w14:textId="32429385" w:rsidR="00B43128" w:rsidRDefault="00B43128" w:rsidP="00B43128">
      <w:pPr>
        <w:jc w:val="both"/>
        <w:rPr>
          <w:i/>
        </w:rPr>
      </w:pPr>
    </w:p>
    <w:p w14:paraId="3F2215E8" w14:textId="35A7C702" w:rsidR="00B43128" w:rsidRDefault="00B43128" w:rsidP="00B06826">
      <w:pPr>
        <w:pStyle w:val="Ttulo4"/>
        <w:numPr>
          <w:ilvl w:val="3"/>
          <w:numId w:val="1"/>
        </w:numPr>
        <w:rPr>
          <w:lang w:val="en-US"/>
        </w:rPr>
      </w:pPr>
      <w:bookmarkStart w:id="388" w:name="_Toc78302480"/>
      <w:r w:rsidRPr="00B43128">
        <w:rPr>
          <w:lang w:val="en-US"/>
        </w:rPr>
        <w:t>Modo Out-of-Band C</w:t>
      </w:r>
      <w:r>
        <w:rPr>
          <w:lang w:val="en-US"/>
        </w:rPr>
        <w:t xml:space="preserve">ommissioning </w:t>
      </w:r>
      <w:proofErr w:type="spellStart"/>
      <w:r>
        <w:rPr>
          <w:lang w:val="en-US"/>
        </w:rPr>
        <w:t>Desactivado</w:t>
      </w:r>
      <w:bookmarkEnd w:id="388"/>
      <w:proofErr w:type="spellEnd"/>
    </w:p>
    <w:p w14:paraId="0B3A89AC" w14:textId="5FC04674" w:rsidR="00B43128" w:rsidRDefault="00B43128" w:rsidP="00B43128">
      <w:pPr>
        <w:rPr>
          <w:lang w:val="en-US"/>
        </w:rPr>
      </w:pPr>
    </w:p>
    <w:p w14:paraId="41E3A544" w14:textId="77777777" w:rsidR="00B43128" w:rsidRDefault="00B43128" w:rsidP="00B43128">
      <w:pPr>
        <w:jc w:val="both"/>
      </w:pPr>
      <w:r>
        <w:t xml:space="preserve">Este modo es el modo por defecto, pero </w:t>
      </w:r>
      <w:proofErr w:type="spellStart"/>
      <w:r>
        <w:t>aún</w:t>
      </w:r>
      <w:proofErr w:type="spellEnd"/>
      <w:r>
        <w:t xml:space="preserve"> así es recomendable ejecutar el comando de desactivar el modo “</w:t>
      </w:r>
      <w:proofErr w:type="spellStart"/>
      <w:r>
        <w:t>Out</w:t>
      </w:r>
      <w:proofErr w:type="spellEnd"/>
      <w:r>
        <w:t xml:space="preserve">-of-Band </w:t>
      </w:r>
      <w:proofErr w:type="spellStart"/>
      <w:r>
        <w:t>Commisioning</w:t>
      </w:r>
      <w:proofErr w:type="spellEnd"/>
      <w:r>
        <w:t xml:space="preserve">”. </w:t>
      </w:r>
    </w:p>
    <w:p w14:paraId="5547F3D3" w14:textId="77777777" w:rsidR="00B43128" w:rsidRDefault="00B43128" w:rsidP="00B43128">
      <w:pPr>
        <w:jc w:val="both"/>
      </w:pPr>
      <w:r>
        <w:t>Una vez se aseguré que este modo esté desactivado, la configuración requerirá de pocos parámetros obligatorios.</w:t>
      </w:r>
    </w:p>
    <w:p w14:paraId="4461C27D" w14:textId="77777777" w:rsidR="00B43128" w:rsidRDefault="00B43128" w:rsidP="00B43128">
      <w:pPr>
        <w:jc w:val="both"/>
      </w:pPr>
      <w:r>
        <w:t xml:space="preserve">Antes de la ejecución del comando </w:t>
      </w:r>
      <w:proofErr w:type="spellStart"/>
      <w:r>
        <w:rPr>
          <w:b/>
          <w:bCs/>
        </w:rPr>
        <w:t>Ifup</w:t>
      </w:r>
      <w:proofErr w:type="spellEnd"/>
      <w:r>
        <w:t>, deberá configurarse el Role que tendrá el nodo. En caso contrario, se generará el error “</w:t>
      </w:r>
      <w:proofErr w:type="spellStart"/>
      <w:r>
        <w:rPr>
          <w:i/>
          <w:iCs/>
        </w:rPr>
        <w:t>Configuration</w:t>
      </w:r>
      <w:proofErr w:type="spellEnd"/>
      <w:r>
        <w:rPr>
          <w:i/>
          <w:iCs/>
        </w:rPr>
        <w:t xml:space="preserve"> </w:t>
      </w:r>
      <w:proofErr w:type="spellStart"/>
      <w:r>
        <w:rPr>
          <w:i/>
          <w:iCs/>
        </w:rPr>
        <w:t>settings</w:t>
      </w:r>
      <w:proofErr w:type="spellEnd"/>
      <w:r>
        <w:rPr>
          <w:i/>
          <w:iCs/>
        </w:rPr>
        <w:t xml:space="preserve"> </w:t>
      </w:r>
      <w:proofErr w:type="spellStart"/>
      <w:r>
        <w:rPr>
          <w:i/>
          <w:iCs/>
        </w:rPr>
        <w:t>missing</w:t>
      </w:r>
      <w:proofErr w:type="spellEnd"/>
      <w:r>
        <w:rPr>
          <w:i/>
          <w:iCs/>
        </w:rPr>
        <w:t>”</w:t>
      </w:r>
      <w:r>
        <w:rPr>
          <w:b/>
          <w:bCs/>
        </w:rPr>
        <w:t xml:space="preserve">. </w:t>
      </w:r>
      <w:r>
        <w:t xml:space="preserve">Otros parámetros como el </w:t>
      </w:r>
      <w:r>
        <w:rPr>
          <w:i/>
          <w:iCs/>
        </w:rPr>
        <w:t xml:space="preserve">Canal, PAN ID, Nombre de Red y la Credencial de </w:t>
      </w:r>
      <w:proofErr w:type="spellStart"/>
      <w:r>
        <w:rPr>
          <w:i/>
          <w:iCs/>
        </w:rPr>
        <w:t>Commisioning</w:t>
      </w:r>
      <w:proofErr w:type="spellEnd"/>
      <w:r>
        <w:rPr>
          <w:i/>
          <w:iCs/>
        </w:rPr>
        <w:t>,</w:t>
      </w:r>
      <w:r>
        <w:t xml:space="preserve"> serán opcionales, y se generarán automáticamente en caso de no especificarles.</w:t>
      </w:r>
    </w:p>
    <w:p w14:paraId="6E5BA81B" w14:textId="7823828D" w:rsidR="00B43128" w:rsidRDefault="00B43128" w:rsidP="00B43128">
      <w:pPr>
        <w:jc w:val="both"/>
      </w:pPr>
      <w:r>
        <w:t xml:space="preserve">Una vez enviado el comando </w:t>
      </w:r>
      <w:proofErr w:type="spellStart"/>
      <w:r>
        <w:t>IfUp</w:t>
      </w:r>
      <w:proofErr w:type="spellEnd"/>
      <w:r>
        <w:t>, el módulo tardará unos pocos segundos el realizar el proceso de unirse/crear la red. Una vez unido a la red, se guardará su configuración como configuración válida y ya no podrá modificarse salvo realizar el comando Clear.</w:t>
      </w:r>
    </w:p>
    <w:p w14:paraId="05545463" w14:textId="0F360281" w:rsidR="00B43128" w:rsidRDefault="00B43128" w:rsidP="00B43128">
      <w:pPr>
        <w:jc w:val="both"/>
      </w:pPr>
    </w:p>
    <w:p w14:paraId="260ACC9B" w14:textId="75DDF149" w:rsidR="00B43128" w:rsidRDefault="00B43128" w:rsidP="00B06826">
      <w:pPr>
        <w:pStyle w:val="Ttulo4"/>
        <w:numPr>
          <w:ilvl w:val="3"/>
          <w:numId w:val="1"/>
        </w:numPr>
        <w:rPr>
          <w:lang w:val="en-US"/>
        </w:rPr>
      </w:pPr>
      <w:bookmarkStart w:id="389" w:name="_Toc78302481"/>
      <w:r w:rsidRPr="00B43128">
        <w:rPr>
          <w:lang w:val="en-US"/>
        </w:rPr>
        <w:t>Modo Out-of-Band C</w:t>
      </w:r>
      <w:r>
        <w:rPr>
          <w:lang w:val="en-US"/>
        </w:rPr>
        <w:t xml:space="preserve">ommissioning </w:t>
      </w:r>
      <w:proofErr w:type="spellStart"/>
      <w:r>
        <w:rPr>
          <w:lang w:val="en-US"/>
        </w:rPr>
        <w:t>Activado</w:t>
      </w:r>
      <w:bookmarkEnd w:id="389"/>
      <w:proofErr w:type="spellEnd"/>
    </w:p>
    <w:p w14:paraId="35DE05C9" w14:textId="2190BCF9" w:rsidR="00B43128" w:rsidRDefault="00B43128" w:rsidP="00B43128">
      <w:pPr>
        <w:rPr>
          <w:lang w:val="en-US"/>
        </w:rPr>
      </w:pPr>
    </w:p>
    <w:p w14:paraId="655F516A" w14:textId="77777777" w:rsidR="00B43128" w:rsidRDefault="00B43128" w:rsidP="00B43128">
      <w:pPr>
        <w:jc w:val="both"/>
      </w:pPr>
      <w:r w:rsidRPr="00BE19E6">
        <w:t>Este modo no está activado p</w:t>
      </w:r>
      <w:r>
        <w:t>or defecto, por lo que se deberá ejecutar el respectivo comando de activación del modo “</w:t>
      </w:r>
      <w:proofErr w:type="spellStart"/>
      <w:r>
        <w:t>Out</w:t>
      </w:r>
      <w:proofErr w:type="spellEnd"/>
      <w:r>
        <w:t xml:space="preserve">-of-Band </w:t>
      </w:r>
      <w:proofErr w:type="spellStart"/>
      <w:r>
        <w:t>Commissioning</w:t>
      </w:r>
      <w:proofErr w:type="spellEnd"/>
      <w:r>
        <w:t>”. Este modo convendrá activarlo cuando se quiera unir los módulos a una red en concreto, como puede ser una red “privada”.</w:t>
      </w:r>
    </w:p>
    <w:p w14:paraId="14C32A06" w14:textId="77777777" w:rsidR="00B43128" w:rsidRDefault="00B43128" w:rsidP="00B43128">
      <w:pPr>
        <w:jc w:val="both"/>
      </w:pPr>
      <w:r>
        <w:t xml:space="preserve">En este modo se deberá configurar más parámetros para poder especificar correctamente la red a la que se quiera unir o que se quiera crear. Los parámetros a configurar son : </w:t>
      </w:r>
      <w:r w:rsidRPr="008D209C">
        <w:rPr>
          <w:i/>
          <w:iCs/>
        </w:rPr>
        <w:t xml:space="preserve">Rol, Canal, PAN ID, Nombre de Red, Prefijo Local, Master Key, PAN ID Extendida y la Credencial de </w:t>
      </w:r>
      <w:proofErr w:type="spellStart"/>
      <w:r w:rsidRPr="008D209C">
        <w:rPr>
          <w:i/>
          <w:iCs/>
        </w:rPr>
        <w:t>Commisioning</w:t>
      </w:r>
      <w:proofErr w:type="spellEnd"/>
      <w:r w:rsidRPr="008D209C">
        <w:rPr>
          <w:i/>
          <w:iCs/>
        </w:rPr>
        <w:t>.</w:t>
      </w:r>
    </w:p>
    <w:p w14:paraId="1E2FEBD8" w14:textId="77777777" w:rsidR="00B43128" w:rsidRDefault="00B43128" w:rsidP="00B43128">
      <w:pPr>
        <w:jc w:val="both"/>
        <w:rPr>
          <w:b/>
          <w:bCs/>
        </w:rPr>
      </w:pPr>
      <w:r>
        <w:t>Sin uno de esos parámetros, se generará el error “</w:t>
      </w:r>
      <w:proofErr w:type="spellStart"/>
      <w:r>
        <w:rPr>
          <w:i/>
          <w:iCs/>
        </w:rPr>
        <w:t>Configuration</w:t>
      </w:r>
      <w:proofErr w:type="spellEnd"/>
      <w:r>
        <w:rPr>
          <w:i/>
          <w:iCs/>
        </w:rPr>
        <w:t xml:space="preserve"> </w:t>
      </w:r>
      <w:proofErr w:type="spellStart"/>
      <w:r>
        <w:rPr>
          <w:i/>
          <w:iCs/>
        </w:rPr>
        <w:t>settings</w:t>
      </w:r>
      <w:proofErr w:type="spellEnd"/>
      <w:r>
        <w:rPr>
          <w:i/>
          <w:iCs/>
        </w:rPr>
        <w:t xml:space="preserve"> </w:t>
      </w:r>
      <w:proofErr w:type="spellStart"/>
      <w:r>
        <w:rPr>
          <w:i/>
          <w:iCs/>
        </w:rPr>
        <w:t>missing</w:t>
      </w:r>
      <w:proofErr w:type="spellEnd"/>
      <w:r>
        <w:rPr>
          <w:i/>
          <w:iCs/>
        </w:rPr>
        <w:t>”</w:t>
      </w:r>
      <w:r>
        <w:rPr>
          <w:b/>
          <w:bCs/>
        </w:rPr>
        <w:t>.</w:t>
      </w:r>
    </w:p>
    <w:p w14:paraId="79C55E6A" w14:textId="04E2785D" w:rsidR="00FB1A0B" w:rsidRPr="00B43128" w:rsidRDefault="00FB1A0B" w:rsidP="00B43128">
      <w:r w:rsidRPr="00B43128">
        <w:br w:type="page"/>
      </w:r>
    </w:p>
    <w:p w14:paraId="1AEABC77" w14:textId="615C2AEA" w:rsidR="00FB1A0B" w:rsidRDefault="007B7220" w:rsidP="00770FBD">
      <w:pPr>
        <w:pStyle w:val="Ttulo2"/>
        <w:numPr>
          <w:ilvl w:val="1"/>
          <w:numId w:val="1"/>
        </w:numPr>
      </w:pPr>
      <w:bookmarkStart w:id="390" w:name="_Toc78302482"/>
      <w:commentRangeStart w:id="391"/>
      <w:r>
        <w:lastRenderedPageBreak/>
        <w:t>PRUEBAS DE RED</w:t>
      </w:r>
      <w:bookmarkEnd w:id="390"/>
      <w:commentRangeEnd w:id="391"/>
      <w:r w:rsidR="006E2CCE">
        <w:rPr>
          <w:rStyle w:val="Refdecomentario"/>
          <w:rFonts w:eastAsiaTheme="minorHAnsi" w:cstheme="minorBidi"/>
          <w:color w:val="auto"/>
        </w:rPr>
        <w:commentReference w:id="391"/>
      </w:r>
    </w:p>
    <w:p w14:paraId="0B5208A4" w14:textId="65221FB1" w:rsidR="00B43128" w:rsidRDefault="00B43128" w:rsidP="00B43128"/>
    <w:p w14:paraId="0D780949" w14:textId="77777777" w:rsidR="00B43128" w:rsidRDefault="00B43128" w:rsidP="00B43128">
      <w:pPr>
        <w:jc w:val="both"/>
      </w:pPr>
      <w:r>
        <w:t xml:space="preserve">En este capítulo describiremos las diferentes pruebas realizadas. En estas pruebas se han utilizado los </w:t>
      </w:r>
      <w:commentRangeStart w:id="392"/>
      <w:r>
        <w:t>siguientes elementos Hardware</w:t>
      </w:r>
      <w:commentRangeEnd w:id="392"/>
      <w:r w:rsidR="004D0F5C">
        <w:rPr>
          <w:rStyle w:val="Refdecomentario"/>
        </w:rPr>
        <w:commentReference w:id="392"/>
      </w:r>
      <w:r>
        <w:t xml:space="preserve">: </w:t>
      </w:r>
    </w:p>
    <w:tbl>
      <w:tblPr>
        <w:tblStyle w:val="Tablaconcuadrcula"/>
        <w:tblpPr w:leftFromText="141" w:rightFromText="141" w:vertAnchor="text" w:tblpXSpec="center"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0"/>
        <w:gridCol w:w="4354"/>
      </w:tblGrid>
      <w:tr w:rsidR="00B43128" w14:paraId="28303926" w14:textId="77777777" w:rsidTr="00B43128">
        <w:tc>
          <w:tcPr>
            <w:tcW w:w="4150" w:type="dxa"/>
            <w:vAlign w:val="center"/>
          </w:tcPr>
          <w:p w14:paraId="5108DD4E" w14:textId="77777777" w:rsidR="00B43128" w:rsidRDefault="00B43128" w:rsidP="00B43128">
            <w:pPr>
              <w:jc w:val="center"/>
            </w:pPr>
            <w:r>
              <w:rPr>
                <w:noProof/>
              </w:rPr>
              <w:drawing>
                <wp:inline distT="0" distB="0" distL="0" distR="0" wp14:anchorId="2F39DF7D" wp14:editId="56CB3871">
                  <wp:extent cx="1670043" cy="2636727"/>
                  <wp:effectExtent l="0" t="0" r="6985" b="0"/>
                  <wp:docPr id="53" name="Imagen 53" descr="Un circuit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Un circuito electrónico&#10;&#10;Descripción generada automáticament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88833" cy="2666393"/>
                          </a:xfrm>
                          <a:prstGeom prst="rect">
                            <a:avLst/>
                          </a:prstGeom>
                          <a:noFill/>
                          <a:ln>
                            <a:noFill/>
                          </a:ln>
                        </pic:spPr>
                      </pic:pic>
                    </a:graphicData>
                  </a:graphic>
                </wp:inline>
              </w:drawing>
            </w:r>
          </w:p>
        </w:tc>
        <w:tc>
          <w:tcPr>
            <w:tcW w:w="4354" w:type="dxa"/>
            <w:vAlign w:val="center"/>
          </w:tcPr>
          <w:p w14:paraId="5C1EE47B" w14:textId="77777777" w:rsidR="00B43128" w:rsidRDefault="00B43128" w:rsidP="00B43128">
            <w:pPr>
              <w:jc w:val="center"/>
            </w:pPr>
            <w:r>
              <w:rPr>
                <w:noProof/>
              </w:rPr>
              <w:drawing>
                <wp:inline distT="0" distB="0" distL="0" distR="0" wp14:anchorId="50BB8F38" wp14:editId="46724244">
                  <wp:extent cx="2510093" cy="1876549"/>
                  <wp:effectExtent l="0" t="0" r="5080" b="0"/>
                  <wp:docPr id="57" name="Imagen 57"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Un circuito electrónico&#10;&#10;Descripción generada automáticamente con confianza media"/>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42302" cy="1900629"/>
                          </a:xfrm>
                          <a:prstGeom prst="rect">
                            <a:avLst/>
                          </a:prstGeom>
                          <a:noFill/>
                          <a:ln>
                            <a:noFill/>
                          </a:ln>
                        </pic:spPr>
                      </pic:pic>
                    </a:graphicData>
                  </a:graphic>
                </wp:inline>
              </w:drawing>
            </w:r>
          </w:p>
        </w:tc>
      </w:tr>
      <w:tr w:rsidR="00B43128" w14:paraId="12D6E10E" w14:textId="77777777" w:rsidTr="00B43128">
        <w:tc>
          <w:tcPr>
            <w:tcW w:w="4150" w:type="dxa"/>
            <w:shd w:val="clear" w:color="auto" w:fill="D0CECE" w:themeFill="background2" w:themeFillShade="E6"/>
            <w:vAlign w:val="center"/>
          </w:tcPr>
          <w:p w14:paraId="5D0D20F3" w14:textId="77777777" w:rsidR="00B43128" w:rsidRDefault="00B43128" w:rsidP="00B43128">
            <w:pPr>
              <w:jc w:val="center"/>
            </w:pPr>
            <w:r>
              <w:t>1 x Kit de Desarrollo STM</w:t>
            </w:r>
          </w:p>
          <w:p w14:paraId="5BB5E251" w14:textId="77777777" w:rsidR="00B43128" w:rsidRDefault="00B43128" w:rsidP="00B43128">
            <w:pPr>
              <w:jc w:val="center"/>
            </w:pPr>
            <w:r w:rsidRPr="00F47ABE">
              <w:t>STM32F407G-DISC1</w:t>
            </w:r>
          </w:p>
        </w:tc>
        <w:tc>
          <w:tcPr>
            <w:tcW w:w="4354" w:type="dxa"/>
            <w:shd w:val="clear" w:color="auto" w:fill="D0CECE" w:themeFill="background2" w:themeFillShade="E6"/>
            <w:vAlign w:val="center"/>
          </w:tcPr>
          <w:p w14:paraId="6BB827AC" w14:textId="77777777" w:rsidR="00B43128" w:rsidRDefault="00B43128" w:rsidP="00B43128">
            <w:pPr>
              <w:jc w:val="center"/>
            </w:pPr>
            <w:r>
              <w:t xml:space="preserve">2 x KTDG102 </w:t>
            </w:r>
            <w:proofErr w:type="spellStart"/>
            <w:r>
              <w:t>Evaluation</w:t>
            </w:r>
            <w:proofErr w:type="spellEnd"/>
            <w:r>
              <w:t xml:space="preserve"> Dongle</w:t>
            </w:r>
          </w:p>
        </w:tc>
      </w:tr>
      <w:tr w:rsidR="00B43128" w14:paraId="275A50EA" w14:textId="77777777" w:rsidTr="00B43128">
        <w:tc>
          <w:tcPr>
            <w:tcW w:w="4150" w:type="dxa"/>
            <w:vAlign w:val="center"/>
          </w:tcPr>
          <w:p w14:paraId="58849B65" w14:textId="77777777" w:rsidR="00B43128" w:rsidRDefault="00B43128" w:rsidP="00B43128">
            <w:pPr>
              <w:jc w:val="center"/>
            </w:pPr>
            <w:r>
              <w:rPr>
                <w:noProof/>
              </w:rPr>
              <w:drawing>
                <wp:inline distT="0" distB="0" distL="0" distR="0" wp14:anchorId="28650C43" wp14:editId="47942CD9">
                  <wp:extent cx="2498566" cy="1839433"/>
                  <wp:effectExtent l="0" t="0" r="0" b="8890"/>
                  <wp:docPr id="58" name="Imagen 58"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08264" cy="1846573"/>
                          </a:xfrm>
                          <a:prstGeom prst="rect">
                            <a:avLst/>
                          </a:prstGeom>
                          <a:noFill/>
                          <a:ln>
                            <a:noFill/>
                          </a:ln>
                        </pic:spPr>
                      </pic:pic>
                    </a:graphicData>
                  </a:graphic>
                </wp:inline>
              </w:drawing>
            </w:r>
          </w:p>
        </w:tc>
        <w:tc>
          <w:tcPr>
            <w:tcW w:w="4354" w:type="dxa"/>
            <w:vAlign w:val="center"/>
          </w:tcPr>
          <w:p w14:paraId="724A4C34" w14:textId="77777777" w:rsidR="00B43128" w:rsidRDefault="00B43128" w:rsidP="00B43128">
            <w:pPr>
              <w:jc w:val="center"/>
            </w:pPr>
            <w:r>
              <w:rPr>
                <w:noProof/>
              </w:rPr>
              <w:drawing>
                <wp:inline distT="0" distB="0" distL="0" distR="0" wp14:anchorId="1A8957C0" wp14:editId="0893FB37">
                  <wp:extent cx="2094485" cy="1892196"/>
                  <wp:effectExtent l="0" t="0" r="1270" b="0"/>
                  <wp:docPr id="59" name="Imagen 59"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de la pantalla de un celular con letras&#10;&#10;Descripción generada automáticamente con confianza baja"/>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20423" cy="1915629"/>
                          </a:xfrm>
                          <a:prstGeom prst="rect">
                            <a:avLst/>
                          </a:prstGeom>
                          <a:noFill/>
                          <a:ln>
                            <a:noFill/>
                          </a:ln>
                        </pic:spPr>
                      </pic:pic>
                    </a:graphicData>
                  </a:graphic>
                </wp:inline>
              </w:drawing>
            </w:r>
          </w:p>
        </w:tc>
      </w:tr>
      <w:tr w:rsidR="00B43128" w14:paraId="28F06C46" w14:textId="77777777" w:rsidTr="00B43128">
        <w:tc>
          <w:tcPr>
            <w:tcW w:w="4150" w:type="dxa"/>
            <w:shd w:val="clear" w:color="auto" w:fill="D0CECE" w:themeFill="background2" w:themeFillShade="E6"/>
            <w:vAlign w:val="center"/>
          </w:tcPr>
          <w:p w14:paraId="4EDEFBBF" w14:textId="77777777" w:rsidR="00B43128" w:rsidRDefault="00B43128" w:rsidP="00B43128">
            <w:pPr>
              <w:jc w:val="center"/>
            </w:pPr>
            <w:r>
              <w:t>1 x KTWM102 integrado en la PCB</w:t>
            </w:r>
          </w:p>
          <w:p w14:paraId="5B6CA6F3" w14:textId="77777777" w:rsidR="00B43128" w:rsidRDefault="00B43128" w:rsidP="00B43128">
            <w:pPr>
              <w:jc w:val="center"/>
            </w:pPr>
            <w:proofErr w:type="spellStart"/>
            <w:r>
              <w:t>Coockie</w:t>
            </w:r>
            <w:proofErr w:type="spellEnd"/>
            <w:r>
              <w:t xml:space="preserve"> Thread</w:t>
            </w:r>
          </w:p>
        </w:tc>
        <w:tc>
          <w:tcPr>
            <w:tcW w:w="4354" w:type="dxa"/>
            <w:shd w:val="clear" w:color="auto" w:fill="D0CECE" w:themeFill="background2" w:themeFillShade="E6"/>
            <w:vAlign w:val="center"/>
          </w:tcPr>
          <w:p w14:paraId="724DACF0" w14:textId="77777777" w:rsidR="00B43128" w:rsidRDefault="00B43128" w:rsidP="00B43128">
            <w:pPr>
              <w:jc w:val="center"/>
            </w:pPr>
            <w:r>
              <w:t xml:space="preserve">1 x </w:t>
            </w:r>
            <w:proofErr w:type="spellStart"/>
            <w:r>
              <w:t>Border</w:t>
            </w:r>
            <w:proofErr w:type="spellEnd"/>
            <w:r>
              <w:t xml:space="preserve"> </w:t>
            </w:r>
            <w:proofErr w:type="spellStart"/>
            <w:r>
              <w:t>Router</w:t>
            </w:r>
            <w:proofErr w:type="spellEnd"/>
          </w:p>
        </w:tc>
      </w:tr>
      <w:tr w:rsidR="00F44F53" w14:paraId="0F1FD94B" w14:textId="77777777" w:rsidTr="001C0DBA">
        <w:tc>
          <w:tcPr>
            <w:tcW w:w="8504" w:type="dxa"/>
            <w:gridSpan w:val="2"/>
            <w:shd w:val="clear" w:color="auto" w:fill="auto"/>
            <w:vAlign w:val="center"/>
          </w:tcPr>
          <w:p w14:paraId="1F4AAEC7" w14:textId="155EDB9A" w:rsidR="00F44F53" w:rsidRDefault="00F44F53" w:rsidP="00F44F53">
            <w:pPr>
              <w:jc w:val="center"/>
            </w:pPr>
            <w:r>
              <w:rPr>
                <w:noProof/>
              </w:rPr>
              <w:drawing>
                <wp:inline distT="0" distB="0" distL="0" distR="0" wp14:anchorId="22B0D955" wp14:editId="5297EA76">
                  <wp:extent cx="1945758" cy="2597014"/>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flipH="1">
                            <a:off x="0" y="0"/>
                            <a:ext cx="1973497" cy="2634037"/>
                          </a:xfrm>
                          <a:prstGeom prst="rect">
                            <a:avLst/>
                          </a:prstGeom>
                          <a:noFill/>
                          <a:ln>
                            <a:noFill/>
                          </a:ln>
                        </pic:spPr>
                      </pic:pic>
                    </a:graphicData>
                  </a:graphic>
                </wp:inline>
              </w:drawing>
            </w:r>
          </w:p>
        </w:tc>
      </w:tr>
      <w:tr w:rsidR="00B43128" w14:paraId="4CB96478" w14:textId="77777777" w:rsidTr="00B43128">
        <w:tc>
          <w:tcPr>
            <w:tcW w:w="8504" w:type="dxa"/>
            <w:gridSpan w:val="2"/>
            <w:shd w:val="clear" w:color="auto" w:fill="D0CECE" w:themeFill="background2" w:themeFillShade="E6"/>
            <w:vAlign w:val="center"/>
          </w:tcPr>
          <w:p w14:paraId="53DFD348" w14:textId="77777777" w:rsidR="00B43128" w:rsidRDefault="00B43128" w:rsidP="00B43128">
            <w:pPr>
              <w:jc w:val="center"/>
            </w:pPr>
            <w:commentRangeStart w:id="393"/>
            <w:r>
              <w:t>1 x micro controlador ADuC841 (</w:t>
            </w:r>
            <w:proofErr w:type="spellStart"/>
            <w:r>
              <w:t>Coockie</w:t>
            </w:r>
            <w:proofErr w:type="spellEnd"/>
            <w:r>
              <w:t>).</w:t>
            </w:r>
            <w:commentRangeEnd w:id="393"/>
            <w:r w:rsidR="006E2CCE">
              <w:rPr>
                <w:rStyle w:val="Refdecomentario"/>
              </w:rPr>
              <w:commentReference w:id="393"/>
            </w:r>
          </w:p>
        </w:tc>
      </w:tr>
    </w:tbl>
    <w:p w14:paraId="613A868C" w14:textId="77777777" w:rsidR="00B43128" w:rsidRDefault="00B43128" w:rsidP="00B43128">
      <w:pPr>
        <w:jc w:val="both"/>
      </w:pPr>
      <w:r>
        <w:lastRenderedPageBreak/>
        <w:t>En cuanto a elementos Software se han usado:</w:t>
      </w:r>
    </w:p>
    <w:p w14:paraId="1D488CF7" w14:textId="422CC87F" w:rsidR="00B43128" w:rsidRDefault="00B43128" w:rsidP="00481B0A">
      <w:pPr>
        <w:pStyle w:val="Prrafodelista"/>
        <w:numPr>
          <w:ilvl w:val="0"/>
          <w:numId w:val="13"/>
        </w:numPr>
        <w:jc w:val="both"/>
      </w:pPr>
      <w:proofErr w:type="spellStart"/>
      <w:r w:rsidRPr="00B43128">
        <w:rPr>
          <w:b/>
          <w:bCs/>
        </w:rPr>
        <w:t>Keil</w:t>
      </w:r>
      <w:proofErr w:type="spellEnd"/>
      <w:r w:rsidRPr="00B43128">
        <w:rPr>
          <w:b/>
          <w:bCs/>
        </w:rPr>
        <w:t xml:space="preserve"> </w:t>
      </w:r>
      <w:proofErr w:type="spellStart"/>
      <w:r w:rsidRPr="00B43128">
        <w:rPr>
          <w:b/>
          <w:bCs/>
        </w:rPr>
        <w:t>uVision</w:t>
      </w:r>
      <w:proofErr w:type="spellEnd"/>
      <w:r w:rsidRPr="00B43128">
        <w:rPr>
          <w:b/>
          <w:bCs/>
        </w:rPr>
        <w:t xml:space="preserve"> 5:</w:t>
      </w:r>
      <w:r>
        <w:t xml:space="preserve"> Programación y </w:t>
      </w:r>
      <w:proofErr w:type="spellStart"/>
      <w:r>
        <w:t>debug</w:t>
      </w:r>
      <w:proofErr w:type="spellEnd"/>
      <w:r>
        <w:t xml:space="preserve"> del microcontrolador ARM de STM.</w:t>
      </w:r>
    </w:p>
    <w:p w14:paraId="0354ACFC" w14:textId="3CD885BB" w:rsidR="00B43128" w:rsidRDefault="00B43128" w:rsidP="00481B0A">
      <w:pPr>
        <w:pStyle w:val="Prrafodelista"/>
        <w:numPr>
          <w:ilvl w:val="0"/>
          <w:numId w:val="13"/>
        </w:numPr>
        <w:jc w:val="both"/>
      </w:pPr>
      <w:proofErr w:type="spellStart"/>
      <w:r w:rsidRPr="00B43128">
        <w:rPr>
          <w:b/>
          <w:bCs/>
        </w:rPr>
        <w:t>Keil</w:t>
      </w:r>
      <w:proofErr w:type="spellEnd"/>
      <w:r w:rsidRPr="00B43128">
        <w:rPr>
          <w:b/>
          <w:bCs/>
        </w:rPr>
        <w:t xml:space="preserve"> </w:t>
      </w:r>
      <w:proofErr w:type="spellStart"/>
      <w:r w:rsidRPr="00B43128">
        <w:rPr>
          <w:b/>
          <w:bCs/>
        </w:rPr>
        <w:t>uVision</w:t>
      </w:r>
      <w:proofErr w:type="spellEnd"/>
      <w:r w:rsidRPr="00B43128">
        <w:rPr>
          <w:b/>
          <w:bCs/>
        </w:rPr>
        <w:t xml:space="preserve"> 3</w:t>
      </w:r>
      <w:r>
        <w:t xml:space="preserve">: Programación para el ADuC841 usado en la </w:t>
      </w:r>
      <w:proofErr w:type="spellStart"/>
      <w:r>
        <w:t>Coockie</w:t>
      </w:r>
      <w:proofErr w:type="spellEnd"/>
      <w:r>
        <w:t>.</w:t>
      </w:r>
    </w:p>
    <w:p w14:paraId="627CFD70" w14:textId="3FD0A7A4" w:rsidR="00B43128" w:rsidRDefault="00B43128" w:rsidP="00481B0A">
      <w:pPr>
        <w:pStyle w:val="Prrafodelista"/>
        <w:numPr>
          <w:ilvl w:val="0"/>
          <w:numId w:val="13"/>
        </w:numPr>
        <w:jc w:val="both"/>
      </w:pPr>
      <w:proofErr w:type="spellStart"/>
      <w:r w:rsidRPr="00B43128">
        <w:rPr>
          <w:b/>
          <w:bCs/>
        </w:rPr>
        <w:t>KiTools</w:t>
      </w:r>
      <w:proofErr w:type="spellEnd"/>
      <w:r w:rsidRPr="00B43128">
        <w:rPr>
          <w:b/>
          <w:bCs/>
        </w:rPr>
        <w:t xml:space="preserve">: </w:t>
      </w:r>
      <w:proofErr w:type="spellStart"/>
      <w:r>
        <w:t>Debug</w:t>
      </w:r>
      <w:proofErr w:type="spellEnd"/>
      <w:r>
        <w:t xml:space="preserve"> de los módulos KTDG102 y KTM102. Siempre se ejecutará al principio de cada sesión en cada módulo los comandos </w:t>
      </w:r>
      <w:proofErr w:type="spellStart"/>
      <w:r w:rsidRPr="00B43128">
        <w:rPr>
          <w:i/>
          <w:iCs/>
        </w:rPr>
        <w:t>debug</w:t>
      </w:r>
      <w:proofErr w:type="spellEnd"/>
      <w:r w:rsidRPr="00B43128">
        <w:rPr>
          <w:i/>
          <w:iCs/>
        </w:rPr>
        <w:t xml:space="preserve"> module </w:t>
      </w:r>
      <w:proofErr w:type="spellStart"/>
      <w:r w:rsidRPr="00B43128">
        <w:rPr>
          <w:i/>
          <w:iCs/>
        </w:rPr>
        <w:t>all</w:t>
      </w:r>
      <w:proofErr w:type="spellEnd"/>
      <w:r w:rsidRPr="00B43128">
        <w:rPr>
          <w:i/>
          <w:iCs/>
        </w:rPr>
        <w:t xml:space="preserve"> </w:t>
      </w:r>
      <w:r>
        <w:t xml:space="preserve">y </w:t>
      </w:r>
      <w:proofErr w:type="spellStart"/>
      <w:r w:rsidRPr="00B43128">
        <w:rPr>
          <w:i/>
          <w:iCs/>
        </w:rPr>
        <w:t>debug</w:t>
      </w:r>
      <w:proofErr w:type="spellEnd"/>
      <w:r w:rsidRPr="00B43128">
        <w:rPr>
          <w:i/>
          <w:iCs/>
        </w:rPr>
        <w:t xml:space="preserve"> </w:t>
      </w:r>
      <w:proofErr w:type="spellStart"/>
      <w:r w:rsidRPr="00B43128">
        <w:rPr>
          <w:i/>
          <w:iCs/>
        </w:rPr>
        <w:t>level</w:t>
      </w:r>
      <w:proofErr w:type="spellEnd"/>
      <w:r w:rsidRPr="00B43128">
        <w:rPr>
          <w:i/>
          <w:iCs/>
        </w:rPr>
        <w:t xml:space="preserve"> </w:t>
      </w:r>
      <w:proofErr w:type="spellStart"/>
      <w:r w:rsidRPr="00B43128">
        <w:rPr>
          <w:i/>
          <w:iCs/>
        </w:rPr>
        <w:t>all</w:t>
      </w:r>
      <w:proofErr w:type="spellEnd"/>
      <w:r>
        <w:t>, para poder ver a todos los niveles lo que va sucediendo en el módulo.</w:t>
      </w:r>
    </w:p>
    <w:p w14:paraId="70138CE0" w14:textId="279121F5" w:rsidR="00B43128" w:rsidRDefault="00B43128" w:rsidP="00481B0A">
      <w:pPr>
        <w:pStyle w:val="Prrafodelista"/>
        <w:numPr>
          <w:ilvl w:val="0"/>
          <w:numId w:val="13"/>
        </w:numPr>
        <w:jc w:val="both"/>
      </w:pPr>
      <w:r w:rsidRPr="00B43128">
        <w:rPr>
          <w:b/>
          <w:bCs/>
        </w:rPr>
        <w:t xml:space="preserve">Termite: </w:t>
      </w:r>
      <w:r>
        <w:t>Terminal serie para poder leer los datos enviados de ambos microcontroladores utilizados y poder leer por pantalla las respuestas de los módulos a los diferentes comandos.</w:t>
      </w:r>
    </w:p>
    <w:p w14:paraId="39106064" w14:textId="210A30CF" w:rsidR="00B43128" w:rsidRDefault="00B43128" w:rsidP="00481B0A">
      <w:pPr>
        <w:pStyle w:val="Prrafodelista"/>
        <w:numPr>
          <w:ilvl w:val="0"/>
          <w:numId w:val="13"/>
        </w:numPr>
        <w:jc w:val="both"/>
      </w:pPr>
      <w:r w:rsidRPr="00B43128">
        <w:rPr>
          <w:b/>
          <w:bCs/>
        </w:rPr>
        <w:t xml:space="preserve">WSD (Windows Serial </w:t>
      </w:r>
      <w:proofErr w:type="spellStart"/>
      <w:r w:rsidRPr="00B43128">
        <w:rPr>
          <w:b/>
          <w:bCs/>
        </w:rPr>
        <w:t>Downloader</w:t>
      </w:r>
      <w:proofErr w:type="spellEnd"/>
      <w:r w:rsidRPr="00B43128">
        <w:rPr>
          <w:b/>
          <w:bCs/>
        </w:rPr>
        <w:t xml:space="preserve">): </w:t>
      </w:r>
      <w:r w:rsidRPr="00970A41">
        <w:t>Carga del fichero binar</w:t>
      </w:r>
      <w:r>
        <w:t>io (*.</w:t>
      </w:r>
      <w:proofErr w:type="spellStart"/>
      <w:r>
        <w:t>hex</w:t>
      </w:r>
      <w:proofErr w:type="spellEnd"/>
      <w:r>
        <w:t>) al microcontrolador ADuC841.</w:t>
      </w:r>
    </w:p>
    <w:p w14:paraId="444EAF46" w14:textId="77777777" w:rsidR="00B43128" w:rsidRPr="00970A41" w:rsidRDefault="00B43128" w:rsidP="00B43128">
      <w:pPr>
        <w:pStyle w:val="Prrafodelista"/>
        <w:jc w:val="both"/>
      </w:pPr>
    </w:p>
    <w:p w14:paraId="19A6ED32" w14:textId="350A5F9A" w:rsidR="00B43128" w:rsidRPr="00F47ABE" w:rsidRDefault="00B43128" w:rsidP="00770FBD">
      <w:pPr>
        <w:pStyle w:val="Ttulo3"/>
        <w:numPr>
          <w:ilvl w:val="2"/>
          <w:numId w:val="1"/>
        </w:numPr>
      </w:pPr>
      <w:bookmarkStart w:id="394" w:name="_Primera_interacción_con"/>
      <w:bookmarkStart w:id="395" w:name="_Toc78302483"/>
      <w:bookmarkEnd w:id="394"/>
      <w:r>
        <w:t>Primera interacción con Dongle USB</w:t>
      </w:r>
      <w:bookmarkEnd w:id="395"/>
    </w:p>
    <w:p w14:paraId="33E645B2" w14:textId="77777777" w:rsidR="00B43128" w:rsidRDefault="00B43128" w:rsidP="00B43128"/>
    <w:p w14:paraId="240C8FCA" w14:textId="77777777" w:rsidR="00B43128" w:rsidRDefault="00B43128" w:rsidP="00FD0E4C">
      <w:pPr>
        <w:jc w:val="both"/>
      </w:pPr>
      <w:commentRangeStart w:id="396"/>
      <w:r>
        <w:rPr>
          <w:noProof/>
        </w:rPr>
        <w:drawing>
          <wp:anchor distT="0" distB="0" distL="114300" distR="114300" simplePos="0" relativeHeight="251673600" behindDoc="1" locked="0" layoutInCell="1" allowOverlap="1" wp14:anchorId="4937982F" wp14:editId="6C9AF6DE">
            <wp:simplePos x="0" y="0"/>
            <wp:positionH relativeFrom="margin">
              <wp:align>center</wp:align>
            </wp:positionH>
            <wp:positionV relativeFrom="paragraph">
              <wp:posOffset>669792</wp:posOffset>
            </wp:positionV>
            <wp:extent cx="6842125" cy="2636520"/>
            <wp:effectExtent l="0" t="0" r="0" b="0"/>
            <wp:wrapTight wrapText="bothSides">
              <wp:wrapPolygon edited="0">
                <wp:start x="0" y="0"/>
                <wp:lineTo x="0" y="21382"/>
                <wp:lineTo x="21530" y="21382"/>
                <wp:lineTo x="21530" y="0"/>
                <wp:lineTo x="0" y="0"/>
              </wp:wrapPolygon>
            </wp:wrapTight>
            <wp:docPr id="44" name="Imagen 44"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circui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842125" cy="263652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396"/>
      <w:r w:rsidR="006E2CCE">
        <w:rPr>
          <w:rStyle w:val="Refdecomentario"/>
        </w:rPr>
        <w:commentReference w:id="396"/>
      </w:r>
      <w:r>
        <w:t xml:space="preserve">Esta primera prueba consiste en una primera interacción con el módulo, tanto desde el PC usando la herramienta proporcionada por </w:t>
      </w:r>
      <w:proofErr w:type="spellStart"/>
      <w:r>
        <w:t>Kirale</w:t>
      </w:r>
      <w:proofErr w:type="spellEnd"/>
      <w:r>
        <w:t xml:space="preserve"> de </w:t>
      </w:r>
      <w:proofErr w:type="spellStart"/>
      <w:r>
        <w:t>KiTools</w:t>
      </w:r>
      <w:proofErr w:type="spellEnd"/>
      <w:r>
        <w:t xml:space="preserve"> y usando el puerto USB, como desde un microcontrolador por vía UART. El diagrama de conexión usado ha sido el siguiente:</w:t>
      </w:r>
    </w:p>
    <w:p w14:paraId="76109168" w14:textId="77777777" w:rsidR="00FD0E4C" w:rsidRDefault="00FD0E4C" w:rsidP="00FD0E4C">
      <w:pPr>
        <w:jc w:val="both"/>
      </w:pPr>
    </w:p>
    <w:p w14:paraId="10F4EEDC" w14:textId="32DD7CFC" w:rsidR="00B43128" w:rsidRDefault="00B43128" w:rsidP="00FD0E4C">
      <w:pPr>
        <w:jc w:val="both"/>
      </w:pPr>
      <w:r>
        <w:t>Esta primera prueba se divide en dos partes:</w:t>
      </w:r>
    </w:p>
    <w:p w14:paraId="7867B43B" w14:textId="13E6AE35" w:rsidR="00B43128" w:rsidRDefault="00B43128" w:rsidP="00481B0A">
      <w:pPr>
        <w:pStyle w:val="Prrafodelista"/>
        <w:numPr>
          <w:ilvl w:val="0"/>
          <w:numId w:val="20"/>
        </w:numPr>
        <w:jc w:val="both"/>
      </w:pPr>
      <w:r>
        <w:t xml:space="preserve">La primera parte se ejecutan los diferentes comandos desde el PC usando la herramienta </w:t>
      </w:r>
      <w:proofErr w:type="spellStart"/>
      <w:r>
        <w:t>KiTools</w:t>
      </w:r>
      <w:proofErr w:type="spellEnd"/>
      <w:r>
        <w:t xml:space="preserve"> con los comandos KSH, comprobando que se ejecutan correctamente según lo esperado.</w:t>
      </w:r>
    </w:p>
    <w:p w14:paraId="13B5D3C4" w14:textId="77777777" w:rsidR="00FD0E4C" w:rsidRDefault="00FD0E4C" w:rsidP="00FD0E4C">
      <w:pPr>
        <w:pStyle w:val="Prrafodelista"/>
        <w:jc w:val="both"/>
      </w:pPr>
    </w:p>
    <w:p w14:paraId="3D7A3F02" w14:textId="0E32514A" w:rsidR="00B43128" w:rsidRDefault="00B43128" w:rsidP="00481B0A">
      <w:pPr>
        <w:pStyle w:val="Prrafodelista"/>
        <w:numPr>
          <w:ilvl w:val="0"/>
          <w:numId w:val="20"/>
        </w:numPr>
        <w:jc w:val="both"/>
      </w:pPr>
      <w:r>
        <w:t>Una vez comprobado los comandos KSH, se usa el microcontrolador para el envío de comandos KBI vía puerto UART. Para la comprobación del correcto envío se usan dos maneras:</w:t>
      </w:r>
    </w:p>
    <w:p w14:paraId="15D00812" w14:textId="23EF7357" w:rsidR="00B43128" w:rsidRDefault="00B43128" w:rsidP="00481B0A">
      <w:pPr>
        <w:pStyle w:val="Prrafodelista"/>
        <w:numPr>
          <w:ilvl w:val="1"/>
          <w:numId w:val="20"/>
        </w:numPr>
        <w:jc w:val="both"/>
      </w:pPr>
      <w:r>
        <w:t xml:space="preserve">La primera es la activación de los modos de </w:t>
      </w:r>
      <w:proofErr w:type="spellStart"/>
      <w:r>
        <w:t>debug</w:t>
      </w:r>
      <w:proofErr w:type="spellEnd"/>
      <w:r>
        <w:t xml:space="preserve"> del módulo en la herramienta </w:t>
      </w:r>
      <w:proofErr w:type="spellStart"/>
      <w:r>
        <w:t>KiTools</w:t>
      </w:r>
      <w:proofErr w:type="spellEnd"/>
      <w:r>
        <w:t xml:space="preserve"> en el PC, pidiéndole al módulo que informe de la actividad en las diferentes capas. Cuando le lleguen mensajes y realice las respectivas respuestas, saltará un log de mensaje por </w:t>
      </w:r>
      <w:proofErr w:type="spellStart"/>
      <w:r>
        <w:t>rx</w:t>
      </w:r>
      <w:proofErr w:type="spellEnd"/>
      <w:r>
        <w:t xml:space="preserve"> y por </w:t>
      </w:r>
      <w:proofErr w:type="spellStart"/>
      <w:r>
        <w:t>tx</w:t>
      </w:r>
      <w:proofErr w:type="spellEnd"/>
      <w:r>
        <w:t xml:space="preserve"> con los bytes </w:t>
      </w:r>
      <w:r>
        <w:lastRenderedPageBreak/>
        <w:t xml:space="preserve">recibidos/transmitidos. A su vez, si tenemos un error de </w:t>
      </w:r>
      <w:proofErr w:type="spellStart"/>
      <w:r>
        <w:t>Checksum</w:t>
      </w:r>
      <w:proofErr w:type="spellEnd"/>
      <w:r>
        <w:t>, esta herramienta nos avisará del error.</w:t>
      </w:r>
    </w:p>
    <w:p w14:paraId="342894F1" w14:textId="77777777" w:rsidR="00FD0E4C" w:rsidRDefault="00FD0E4C" w:rsidP="00FD0E4C">
      <w:pPr>
        <w:pStyle w:val="Prrafodelista"/>
        <w:ind w:left="1440"/>
        <w:jc w:val="both"/>
      </w:pPr>
    </w:p>
    <w:p w14:paraId="68D253EF" w14:textId="1F267038" w:rsidR="00B43128" w:rsidRDefault="00B43128" w:rsidP="00481B0A">
      <w:pPr>
        <w:pStyle w:val="Prrafodelista"/>
        <w:numPr>
          <w:ilvl w:val="1"/>
          <w:numId w:val="20"/>
        </w:numPr>
        <w:jc w:val="both"/>
      </w:pPr>
      <w:r>
        <w:t>Una vez enviada el comando KBI, recogemos la respuesta enviada por el módulo KTDG102 y analizamos su respuesta.</w:t>
      </w:r>
    </w:p>
    <w:p w14:paraId="67EAD6E8" w14:textId="77777777" w:rsidR="00B43128" w:rsidRDefault="00B43128" w:rsidP="00FD0E4C">
      <w:pPr>
        <w:jc w:val="both"/>
      </w:pPr>
      <w:r>
        <w:t>Tras hacerse al envío de comandos de manera correcta, se elabora la secuencia de comandos para la configuración completa de la red para ese módulo KTDG102 con el Rol de LEADER.</w:t>
      </w:r>
    </w:p>
    <w:p w14:paraId="37436F61" w14:textId="77777777" w:rsidR="00B43128" w:rsidRDefault="00B43128" w:rsidP="00B43128">
      <w:pPr>
        <w:pStyle w:val="Textoindependiente"/>
      </w:pPr>
    </w:p>
    <w:p w14:paraId="3114A1B3" w14:textId="6D163369" w:rsidR="00B43128" w:rsidRDefault="00B43128" w:rsidP="00770FBD">
      <w:pPr>
        <w:pStyle w:val="Ttulo3"/>
        <w:numPr>
          <w:ilvl w:val="2"/>
          <w:numId w:val="1"/>
        </w:numPr>
      </w:pPr>
      <w:bookmarkStart w:id="397" w:name="_Toc78302484"/>
      <w:r>
        <w:t>Red de dos Nodos</w:t>
      </w:r>
      <w:bookmarkEnd w:id="397"/>
    </w:p>
    <w:p w14:paraId="7F8C121C" w14:textId="77777777" w:rsidR="00B43128" w:rsidRDefault="00B43128" w:rsidP="00B43128"/>
    <w:p w14:paraId="3B9FC451" w14:textId="77777777" w:rsidR="00B43128" w:rsidRDefault="00B43128" w:rsidP="00B43128">
      <w:pPr>
        <w:pStyle w:val="Textoindependiente"/>
      </w:pPr>
      <w:r>
        <w:t xml:space="preserve">El siguiente paso ha consistido en la creación de una red con un nodo LEADER y la unión de un nodo MED a dicha red. Para esto se han usado los dos KTDG </w:t>
      </w:r>
      <w:proofErr w:type="spellStart"/>
      <w:r>
        <w:t>Evaluation</w:t>
      </w:r>
      <w:proofErr w:type="spellEnd"/>
      <w:r>
        <w:t xml:space="preserve"> Dongles conectados al PC con la herramienta </w:t>
      </w:r>
      <w:proofErr w:type="spellStart"/>
      <w:r>
        <w:t>KiTools</w:t>
      </w:r>
      <w:proofErr w:type="spellEnd"/>
      <w:r>
        <w:t xml:space="preserve"> por USB y al microcontrolador ARM por vía UART.</w:t>
      </w:r>
    </w:p>
    <w:p w14:paraId="7B3B32E9" w14:textId="17D0EA1C" w:rsidR="00B43128" w:rsidRDefault="00FD0E4C" w:rsidP="00B43128">
      <w:pPr>
        <w:pStyle w:val="Textoindependiente"/>
      </w:pPr>
      <w:r>
        <w:rPr>
          <w:noProof/>
        </w:rPr>
        <mc:AlternateContent>
          <mc:Choice Requires="wps">
            <w:drawing>
              <wp:anchor distT="0" distB="0" distL="114300" distR="114300" simplePos="0" relativeHeight="251677696" behindDoc="1" locked="0" layoutInCell="1" allowOverlap="1" wp14:anchorId="44B1E0E7" wp14:editId="4CFD5FF5">
                <wp:simplePos x="0" y="0"/>
                <wp:positionH relativeFrom="column">
                  <wp:posOffset>-215900</wp:posOffset>
                </wp:positionH>
                <wp:positionV relativeFrom="paragraph">
                  <wp:posOffset>2936240</wp:posOffset>
                </wp:positionV>
                <wp:extent cx="6189345" cy="635"/>
                <wp:effectExtent l="0" t="0" r="0" b="0"/>
                <wp:wrapTight wrapText="bothSides">
                  <wp:wrapPolygon edited="0">
                    <wp:start x="0" y="0"/>
                    <wp:lineTo x="0" y="21600"/>
                    <wp:lineTo x="21600" y="21600"/>
                    <wp:lineTo x="21600" y="0"/>
                  </wp:wrapPolygon>
                </wp:wrapTight>
                <wp:docPr id="65" name="Cuadro de texto 65"/>
                <wp:cNvGraphicFramePr/>
                <a:graphic xmlns:a="http://schemas.openxmlformats.org/drawingml/2006/main">
                  <a:graphicData uri="http://schemas.microsoft.com/office/word/2010/wordprocessingShape">
                    <wps:wsp>
                      <wps:cNvSpPr txBox="1"/>
                      <wps:spPr>
                        <a:xfrm>
                          <a:off x="0" y="0"/>
                          <a:ext cx="6189345" cy="635"/>
                        </a:xfrm>
                        <a:prstGeom prst="rect">
                          <a:avLst/>
                        </a:prstGeom>
                        <a:solidFill>
                          <a:prstClr val="white"/>
                        </a:solidFill>
                        <a:ln>
                          <a:noFill/>
                        </a:ln>
                      </wps:spPr>
                      <wps:txbx>
                        <w:txbxContent>
                          <w:p w14:paraId="5C7F5FE8" w14:textId="73E80D28" w:rsidR="00FD0E4C" w:rsidRPr="00AA1DAA" w:rsidRDefault="00FD0E4C" w:rsidP="00FD0E4C">
                            <w:pPr>
                              <w:pStyle w:val="Descripcin"/>
                              <w:jc w:val="center"/>
                              <w:rPr>
                                <w:noProof/>
                              </w:rPr>
                            </w:pPr>
                            <w:bookmarkStart w:id="398" w:name="_Toc78302548"/>
                            <w:r>
                              <w:t xml:space="preserve">Ilustración </w:t>
                            </w:r>
                            <w:r w:rsidR="00E20257">
                              <w:fldChar w:fldCharType="begin"/>
                            </w:r>
                            <w:r w:rsidR="00E20257">
                              <w:instrText xml:space="preserve"> SEQ Ilustración \* ARABIC </w:instrText>
                            </w:r>
                            <w:r w:rsidR="00E20257">
                              <w:fldChar w:fldCharType="separate"/>
                            </w:r>
                            <w:r w:rsidR="006E5AFC">
                              <w:rPr>
                                <w:noProof/>
                              </w:rPr>
                              <w:t>42</w:t>
                            </w:r>
                            <w:r w:rsidR="00E20257">
                              <w:rPr>
                                <w:noProof/>
                              </w:rPr>
                              <w:fldChar w:fldCharType="end"/>
                            </w:r>
                            <w:r>
                              <w:t xml:space="preserve"> Esquema montaje Red de Dos Nodos</w:t>
                            </w:r>
                            <w:bookmarkEnd w:id="3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B1E0E7" id="Cuadro de texto 65" o:spid="_x0000_s1031" type="#_x0000_t202" style="position:absolute;margin-left:-17pt;margin-top:231.2pt;width:487.3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" stroked="f">
                <v:textbox style="mso-fit-shape-to-text:t" inset="0,0,0,0">
                  <w:txbxContent>
                    <w:p w14:paraId="5C7F5FE8" w14:textId="73E80D28" w:rsidR="00FD0E4C" w:rsidRPr="00AA1DAA" w:rsidRDefault="00FD0E4C" w:rsidP="00FD0E4C">
                      <w:pPr>
                        <w:pStyle w:val="Descripcin"/>
                        <w:jc w:val="center"/>
                        <w:rPr>
                          <w:noProof/>
                        </w:rPr>
                      </w:pPr>
                      <w:bookmarkStart w:id="399" w:name="_Toc78302548"/>
                      <w:r>
                        <w:t xml:space="preserve">Ilustración </w:t>
                      </w:r>
                      <w:r w:rsidR="00E20257">
                        <w:fldChar w:fldCharType="begin"/>
                      </w:r>
                      <w:r w:rsidR="00E20257">
                        <w:instrText xml:space="preserve"> SEQ Ilustración \* ARABIC </w:instrText>
                      </w:r>
                      <w:r w:rsidR="00E20257">
                        <w:fldChar w:fldCharType="separate"/>
                      </w:r>
                      <w:r w:rsidR="006E5AFC">
                        <w:rPr>
                          <w:noProof/>
                        </w:rPr>
                        <w:t>42</w:t>
                      </w:r>
                      <w:r w:rsidR="00E20257">
                        <w:rPr>
                          <w:noProof/>
                        </w:rPr>
                        <w:fldChar w:fldCharType="end"/>
                      </w:r>
                      <w:r>
                        <w:t xml:space="preserve"> Esquema montaje Red de Dos Nodos</w:t>
                      </w:r>
                      <w:bookmarkEnd w:id="399"/>
                    </w:p>
                  </w:txbxContent>
                </v:textbox>
                <w10:wrap type="tight"/>
              </v:shape>
            </w:pict>
          </mc:Fallback>
        </mc:AlternateContent>
      </w:r>
      <w:r w:rsidR="00B43128">
        <w:rPr>
          <w:noProof/>
        </w:rPr>
        <w:drawing>
          <wp:anchor distT="0" distB="0" distL="114300" distR="114300" simplePos="0" relativeHeight="251674624" behindDoc="1" locked="0" layoutInCell="1" allowOverlap="1" wp14:anchorId="56F1B9BA" wp14:editId="126F04E4">
            <wp:simplePos x="0" y="0"/>
            <wp:positionH relativeFrom="margin">
              <wp:align>center</wp:align>
            </wp:positionH>
            <wp:positionV relativeFrom="paragraph">
              <wp:posOffset>274586</wp:posOffset>
            </wp:positionV>
            <wp:extent cx="6189345" cy="2604770"/>
            <wp:effectExtent l="0" t="0" r="1905" b="5080"/>
            <wp:wrapTight wrapText="bothSides">
              <wp:wrapPolygon edited="0">
                <wp:start x="0" y="0"/>
                <wp:lineTo x="0" y="21484"/>
                <wp:lineTo x="21540" y="21484"/>
                <wp:lineTo x="21540" y="0"/>
                <wp:lineTo x="0" y="0"/>
              </wp:wrapPolygon>
            </wp:wrapTight>
            <wp:docPr id="60" name="Imagen 60" descr="Imagen de la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magen de la pantalla de un celular con texto e imágenes&#10;&#10;Descripción generada automáticamente con confianza media"/>
                    <pic:cNvPicPr/>
                  </pic:nvPicPr>
                  <pic:blipFill>
                    <a:blip r:embed="rId91">
                      <a:extLst>
                        <a:ext uri="{28A0092B-C50C-407E-A947-70E740481C1C}">
                          <a14:useLocalDpi xmlns:a14="http://schemas.microsoft.com/office/drawing/2010/main" val="0"/>
                        </a:ext>
                      </a:extLst>
                    </a:blip>
                    <a:stretch>
                      <a:fillRect/>
                    </a:stretch>
                  </pic:blipFill>
                  <pic:spPr>
                    <a:xfrm>
                      <a:off x="0" y="0"/>
                      <a:ext cx="6189345" cy="2604770"/>
                    </a:xfrm>
                    <a:prstGeom prst="rect">
                      <a:avLst/>
                    </a:prstGeom>
                  </pic:spPr>
                </pic:pic>
              </a:graphicData>
            </a:graphic>
            <wp14:sizeRelH relativeFrom="margin">
              <wp14:pctWidth>0</wp14:pctWidth>
            </wp14:sizeRelH>
            <wp14:sizeRelV relativeFrom="margin">
              <wp14:pctHeight>0</wp14:pctHeight>
            </wp14:sizeRelV>
          </wp:anchor>
        </w:drawing>
      </w:r>
      <w:r w:rsidR="00B43128">
        <w:t>Se han realizado varias pruebas para las cuales el esquema de montaje ha sido el siguiente:</w:t>
      </w:r>
    </w:p>
    <w:p w14:paraId="291D0C88" w14:textId="77777777" w:rsidR="00B43128" w:rsidRDefault="00B43128" w:rsidP="00B43128">
      <w:pPr>
        <w:pStyle w:val="Textoindependiente"/>
      </w:pPr>
    </w:p>
    <w:p w14:paraId="5A7688DC" w14:textId="4B8A8DCD" w:rsidR="00B43128" w:rsidRDefault="00B43128" w:rsidP="00770FBD">
      <w:pPr>
        <w:pStyle w:val="Ttulo4"/>
        <w:numPr>
          <w:ilvl w:val="3"/>
          <w:numId w:val="1"/>
        </w:numPr>
      </w:pPr>
      <w:bookmarkStart w:id="400" w:name="_Toc78302485"/>
      <w:r>
        <w:t>Creación de la Red</w:t>
      </w:r>
      <w:bookmarkEnd w:id="400"/>
    </w:p>
    <w:p w14:paraId="106D3664" w14:textId="77777777" w:rsidR="00B43128" w:rsidRDefault="00B43128" w:rsidP="00FD0E4C">
      <w:pPr>
        <w:jc w:val="both"/>
      </w:pPr>
    </w:p>
    <w:p w14:paraId="48CC6555" w14:textId="679B5790" w:rsidR="00B43128" w:rsidRDefault="00B43128" w:rsidP="00FD0E4C">
      <w:pPr>
        <w:jc w:val="both"/>
      </w:pPr>
      <w:r>
        <w:t xml:space="preserve">La primera prueba realizada ha sido la creación correcta de la red (de la manera vista en </w:t>
      </w:r>
      <w:hyperlink w:anchor="_Primera_interacción_con" w:history="1">
        <w:r w:rsidRPr="00D643AA">
          <w:rPr>
            <w:rStyle w:val="Hipervnculo"/>
          </w:rPr>
          <w:t>Primera interacción con Dongle USB</w:t>
        </w:r>
      </w:hyperlink>
      <w:r>
        <w:t xml:space="preserve"> ) y la posterior unión del segundo nodo con el rol de MED. La red, para ambos nodos se ha realizado con el modo “</w:t>
      </w:r>
      <w:proofErr w:type="spellStart"/>
      <w:r>
        <w:t>Out</w:t>
      </w:r>
      <w:proofErr w:type="spellEnd"/>
      <w:r>
        <w:t xml:space="preserve">-of-Band </w:t>
      </w:r>
      <w:proofErr w:type="spellStart"/>
      <w:r>
        <w:t>Commissioning</w:t>
      </w:r>
      <w:proofErr w:type="spellEnd"/>
      <w:r>
        <w:t xml:space="preserve">” desactivado, pero configurando en ambos casos el PAN ID, el Canal y la </w:t>
      </w:r>
      <w:proofErr w:type="spellStart"/>
      <w:r>
        <w:t>Commisioning</w:t>
      </w:r>
      <w:proofErr w:type="spellEnd"/>
      <w:r>
        <w:t xml:space="preserve"> </w:t>
      </w:r>
      <w:proofErr w:type="spellStart"/>
      <w:r>
        <w:t>Credential</w:t>
      </w:r>
      <w:proofErr w:type="spellEnd"/>
      <w:r>
        <w:t>.</w:t>
      </w:r>
    </w:p>
    <w:p w14:paraId="645840E6" w14:textId="77777777" w:rsidR="00B43128" w:rsidRDefault="00B43128" w:rsidP="00FD0E4C">
      <w:pPr>
        <w:jc w:val="both"/>
      </w:pPr>
      <w:r>
        <w:t>Para esto, se ha usado la secuencia de creación de red con Rol Leader usada anteriormente para el primer nodo, y una vez creada la red, se volvía a usar esta secuencia modificando el Rol a configurar en el nodo para el segundo nodo.</w:t>
      </w:r>
    </w:p>
    <w:p w14:paraId="28BE9B49" w14:textId="77777777" w:rsidR="00B43128" w:rsidRDefault="00B43128" w:rsidP="00FD0E4C">
      <w:pPr>
        <w:jc w:val="both"/>
      </w:pPr>
      <w:r>
        <w:t xml:space="preserve">Tras ejecutar el primer nodo su secuencia el comando </w:t>
      </w:r>
      <w:proofErr w:type="spellStart"/>
      <w:r>
        <w:t>IfUp</w:t>
      </w:r>
      <w:proofErr w:type="spellEnd"/>
      <w:r>
        <w:t xml:space="preserve">, se debe dejar un tiempo de alrededor a 7 segundos para que pueda crearse la red definida. A su vez, se comprueba que </w:t>
      </w:r>
      <w:r>
        <w:lastRenderedPageBreak/>
        <w:t xml:space="preserve">debe dejarse entre 7 y 9 segundos en el nodo MED después del comando </w:t>
      </w:r>
      <w:proofErr w:type="spellStart"/>
      <w:r>
        <w:t>IfUp</w:t>
      </w:r>
      <w:proofErr w:type="spellEnd"/>
      <w:r>
        <w:t xml:space="preserve"> para que este se una a la red, ya que al ser en modo “</w:t>
      </w:r>
      <w:proofErr w:type="spellStart"/>
      <w:r>
        <w:t>Out</w:t>
      </w:r>
      <w:proofErr w:type="spellEnd"/>
      <w:r>
        <w:t xml:space="preserve">-of-Band </w:t>
      </w:r>
      <w:proofErr w:type="spellStart"/>
      <w:r>
        <w:t>Commissioning</w:t>
      </w:r>
      <w:proofErr w:type="spellEnd"/>
      <w:r>
        <w:t xml:space="preserve">” desactivado, y no tener todos los parámetros, este nodo buscará una red de entre las cercanas que tenga los mismos parámetros a los configurados. Cuando este encuentre la red, saltará un aviso en el nodo LEADER en la herramienta de </w:t>
      </w:r>
      <w:proofErr w:type="spellStart"/>
      <w:r>
        <w:t>KiTools</w:t>
      </w:r>
      <w:proofErr w:type="spellEnd"/>
      <w:r>
        <w:t>, de que se está uniendo un nodo.</w:t>
      </w:r>
    </w:p>
    <w:p w14:paraId="3358104B" w14:textId="77777777" w:rsidR="00B43128" w:rsidRDefault="00B43128" w:rsidP="00FD0E4C">
      <w:pPr>
        <w:jc w:val="both"/>
      </w:pPr>
      <w:r>
        <w:t>Por otro lado, cuando se ejecutaban los comandos y se enviaba respuesta al microcontrolador, este las imprimía por pantalla en el PC, pudiendo así detectar posibles fallos en alguno de los comandos para poder arreglarlos.</w:t>
      </w:r>
    </w:p>
    <w:p w14:paraId="5475DFBE" w14:textId="77777777" w:rsidR="00B43128" w:rsidRDefault="00B43128" w:rsidP="00B43128">
      <w:pPr>
        <w:pStyle w:val="Textoindependiente"/>
      </w:pPr>
    </w:p>
    <w:p w14:paraId="49155556" w14:textId="4CAA3BBF" w:rsidR="00B43128" w:rsidRDefault="00B43128" w:rsidP="00770FBD">
      <w:pPr>
        <w:pStyle w:val="Ttulo4"/>
        <w:numPr>
          <w:ilvl w:val="3"/>
          <w:numId w:val="1"/>
        </w:numPr>
      </w:pPr>
      <w:bookmarkStart w:id="401" w:name="_Ping_entre_nodos"/>
      <w:bookmarkStart w:id="402" w:name="_Toc78302486"/>
      <w:bookmarkEnd w:id="401"/>
      <w:r>
        <w:t>Ping entre nodos</w:t>
      </w:r>
      <w:bookmarkEnd w:id="402"/>
    </w:p>
    <w:p w14:paraId="5277B1DD" w14:textId="77777777" w:rsidR="00B43128" w:rsidRDefault="00B43128" w:rsidP="00B43128">
      <w:pPr>
        <w:jc w:val="both"/>
      </w:pPr>
    </w:p>
    <w:p w14:paraId="54EF3B28" w14:textId="77777777" w:rsidR="00B43128" w:rsidRDefault="00B43128" w:rsidP="00FD0E4C">
      <w:pPr>
        <w:jc w:val="both"/>
      </w:pPr>
      <w:r>
        <w:t xml:space="preserve">Una vez tenemos los nodos en la misma red, una primera comprobación de la comunicación entre ambos módulos. En este caso, al ser una prueba rápida y sencilla de comprobación, se ha usado la herramienta </w:t>
      </w:r>
      <w:proofErr w:type="spellStart"/>
      <w:r>
        <w:t>KiTools</w:t>
      </w:r>
      <w:proofErr w:type="spellEnd"/>
      <w:r>
        <w:t xml:space="preserve">, abriendo dos sesiones, una por cada módulo. Una vez en red, se ejecuta el comando </w:t>
      </w:r>
      <w:r>
        <w:rPr>
          <w:i/>
          <w:iCs/>
        </w:rPr>
        <w:t xml:space="preserve">show </w:t>
      </w:r>
      <w:proofErr w:type="spellStart"/>
      <w:r>
        <w:rPr>
          <w:i/>
          <w:iCs/>
        </w:rPr>
        <w:t>netconfig</w:t>
      </w:r>
      <w:proofErr w:type="spellEnd"/>
      <w:r>
        <w:t xml:space="preserve"> desde una de las dos sesiones de </w:t>
      </w:r>
      <w:proofErr w:type="spellStart"/>
      <w:r>
        <w:t>KiTools</w:t>
      </w:r>
      <w:proofErr w:type="spellEnd"/>
      <w:r>
        <w:t>. Con esto podemos ver la dirección IP de los módulos.</w:t>
      </w:r>
    </w:p>
    <w:p w14:paraId="78BD5F7E" w14:textId="77777777" w:rsidR="00B43128" w:rsidRDefault="00B43128" w:rsidP="00FD0E4C">
      <w:pPr>
        <w:jc w:val="both"/>
      </w:pPr>
      <w:r>
        <w:t xml:space="preserve">Tras ver la dirección de uno de los módulos Dongle, se ejecutará el comando </w:t>
      </w:r>
      <w:r>
        <w:rPr>
          <w:i/>
          <w:iCs/>
        </w:rPr>
        <w:t>ping &lt;</w:t>
      </w:r>
      <w:proofErr w:type="spellStart"/>
      <w:r>
        <w:rPr>
          <w:i/>
          <w:iCs/>
        </w:rPr>
        <w:t>arg</w:t>
      </w:r>
      <w:proofErr w:type="spellEnd"/>
      <w:r>
        <w:rPr>
          <w:i/>
          <w:iCs/>
        </w:rPr>
        <w:t xml:space="preserve">&gt; </w:t>
      </w:r>
      <w:r>
        <w:t xml:space="preserve">en el módulo KTDG102 restante, siendo el argumento una de las direcciones IP que hemos visto del otro módulo KTDG102. </w:t>
      </w:r>
    </w:p>
    <w:p w14:paraId="14056F8B" w14:textId="77777777" w:rsidR="00B43128" w:rsidRDefault="00B43128" w:rsidP="00FD0E4C">
      <w:pPr>
        <w:jc w:val="both"/>
      </w:pPr>
      <w:r>
        <w:t xml:space="preserve">En el lado que se realiza el ping saldrán los siguientes Logs en </w:t>
      </w:r>
      <w:proofErr w:type="spellStart"/>
      <w:r>
        <w:t>KiTools</w:t>
      </w:r>
      <w:proofErr w:type="spellEnd"/>
      <w:r>
        <w:t>:</w:t>
      </w:r>
    </w:p>
    <w:p w14:paraId="4A55935D" w14:textId="77777777" w:rsidR="00FD0E4C" w:rsidRDefault="00B43128" w:rsidP="00FD0E4C">
      <w:pPr>
        <w:keepNext/>
        <w:jc w:val="center"/>
      </w:pPr>
      <w:r>
        <w:rPr>
          <w:noProof/>
        </w:rPr>
        <w:drawing>
          <wp:inline distT="0" distB="0" distL="0" distR="0" wp14:anchorId="481B5D05" wp14:editId="5CCC5983">
            <wp:extent cx="5400040" cy="6096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609600"/>
                    </a:xfrm>
                    <a:prstGeom prst="rect">
                      <a:avLst/>
                    </a:prstGeom>
                  </pic:spPr>
                </pic:pic>
              </a:graphicData>
            </a:graphic>
          </wp:inline>
        </w:drawing>
      </w:r>
    </w:p>
    <w:p w14:paraId="2F94EA42" w14:textId="1ADC493F" w:rsidR="00B43128" w:rsidRDefault="00FD0E4C" w:rsidP="00FD0E4C">
      <w:pPr>
        <w:pStyle w:val="Descripcin"/>
        <w:jc w:val="center"/>
      </w:pPr>
      <w:bookmarkStart w:id="403" w:name="_Toc78302549"/>
      <w:r>
        <w:t xml:space="preserve">Ilustración </w:t>
      </w:r>
      <w:r w:rsidR="00E20257">
        <w:fldChar w:fldCharType="begin"/>
      </w:r>
      <w:r w:rsidR="00E20257">
        <w:instrText xml:space="preserve"> SEQ Ilustración \* ARABIC </w:instrText>
      </w:r>
      <w:r w:rsidR="00E20257">
        <w:fldChar w:fldCharType="separate"/>
      </w:r>
      <w:r w:rsidR="006E5AFC">
        <w:rPr>
          <w:noProof/>
        </w:rPr>
        <w:t>43</w:t>
      </w:r>
      <w:r w:rsidR="00E20257">
        <w:rPr>
          <w:noProof/>
        </w:rPr>
        <w:fldChar w:fldCharType="end"/>
      </w:r>
      <w:r>
        <w:t xml:space="preserve"> Logs </w:t>
      </w:r>
      <w:proofErr w:type="spellStart"/>
      <w:r>
        <w:t>KiTools</w:t>
      </w:r>
      <w:proofErr w:type="spellEnd"/>
      <w:r>
        <w:t xml:space="preserve"> al REALIZAR un Ping</w:t>
      </w:r>
      <w:bookmarkEnd w:id="403"/>
    </w:p>
    <w:p w14:paraId="7EEBB9BE" w14:textId="77777777" w:rsidR="00B43128" w:rsidRDefault="00B43128" w:rsidP="00FD0E4C">
      <w:pPr>
        <w:jc w:val="both"/>
      </w:pPr>
      <w:r>
        <w:t xml:space="preserve">En cambio en el </w:t>
      </w:r>
      <w:proofErr w:type="spellStart"/>
      <w:r>
        <w:t>KiTools</w:t>
      </w:r>
      <w:proofErr w:type="spellEnd"/>
      <w:r>
        <w:t xml:space="preserve"> del lado que recibimos el ping, saldrán los siguientes Logs:</w:t>
      </w:r>
    </w:p>
    <w:p w14:paraId="2B090C09" w14:textId="77777777" w:rsidR="00FD0E4C" w:rsidRDefault="00B43128" w:rsidP="00FD0E4C">
      <w:pPr>
        <w:keepNext/>
        <w:jc w:val="center"/>
      </w:pPr>
      <w:r>
        <w:rPr>
          <w:noProof/>
        </w:rPr>
        <w:drawing>
          <wp:inline distT="0" distB="0" distL="0" distR="0" wp14:anchorId="2692E87C" wp14:editId="6CED941E">
            <wp:extent cx="5400040" cy="504825"/>
            <wp:effectExtent l="0" t="0" r="0" b="9525"/>
            <wp:docPr id="47" name="Imagen 47"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exto&#10;&#10;Descripción generada automáticamente con confianza media"/>
                    <pic:cNvPicPr/>
                  </pic:nvPicPr>
                  <pic:blipFill>
                    <a:blip r:embed="rId93"/>
                    <a:stretch>
                      <a:fillRect/>
                    </a:stretch>
                  </pic:blipFill>
                  <pic:spPr>
                    <a:xfrm>
                      <a:off x="0" y="0"/>
                      <a:ext cx="5400040" cy="504825"/>
                    </a:xfrm>
                    <a:prstGeom prst="rect">
                      <a:avLst/>
                    </a:prstGeom>
                  </pic:spPr>
                </pic:pic>
              </a:graphicData>
            </a:graphic>
          </wp:inline>
        </w:drawing>
      </w:r>
    </w:p>
    <w:p w14:paraId="3441B113" w14:textId="47A47C48" w:rsidR="00B43128" w:rsidRDefault="00FD0E4C" w:rsidP="00FD0E4C">
      <w:pPr>
        <w:pStyle w:val="Descripcin"/>
        <w:jc w:val="center"/>
      </w:pPr>
      <w:bookmarkStart w:id="404" w:name="_Toc78302550"/>
      <w:r>
        <w:t xml:space="preserve">Ilustración </w:t>
      </w:r>
      <w:r w:rsidR="00E20257">
        <w:fldChar w:fldCharType="begin"/>
      </w:r>
      <w:r w:rsidR="00E20257">
        <w:instrText xml:space="preserve"> </w:instrText>
      </w:r>
      <w:r w:rsidR="00E20257">
        <w:instrText xml:space="preserve">SEQ Ilustración \* ARABIC </w:instrText>
      </w:r>
      <w:r w:rsidR="00E20257">
        <w:fldChar w:fldCharType="separate"/>
      </w:r>
      <w:r w:rsidR="006E5AFC">
        <w:rPr>
          <w:noProof/>
        </w:rPr>
        <w:t>44</w:t>
      </w:r>
      <w:r w:rsidR="00E20257">
        <w:rPr>
          <w:noProof/>
        </w:rPr>
        <w:fldChar w:fldCharType="end"/>
      </w:r>
      <w:r>
        <w:t xml:space="preserve"> </w:t>
      </w:r>
      <w:r w:rsidRPr="00023A0D">
        <w:t xml:space="preserve">Logs </w:t>
      </w:r>
      <w:proofErr w:type="spellStart"/>
      <w:r w:rsidRPr="00023A0D">
        <w:t>KiTools</w:t>
      </w:r>
      <w:proofErr w:type="spellEnd"/>
      <w:r w:rsidRPr="00023A0D">
        <w:t xml:space="preserve"> al </w:t>
      </w:r>
      <w:proofErr w:type="spellStart"/>
      <w:r w:rsidRPr="00023A0D">
        <w:t>RE</w:t>
      </w:r>
      <w:r>
        <w:t>CIBIR</w:t>
      </w:r>
      <w:r w:rsidRPr="00023A0D">
        <w:t>un</w:t>
      </w:r>
      <w:proofErr w:type="spellEnd"/>
      <w:r w:rsidRPr="00023A0D">
        <w:t xml:space="preserve"> Ping</w:t>
      </w:r>
      <w:bookmarkEnd w:id="404"/>
    </w:p>
    <w:p w14:paraId="5732F3E7" w14:textId="77777777" w:rsidR="00B43128" w:rsidRDefault="00B43128" w:rsidP="00B43128">
      <w:pPr>
        <w:jc w:val="both"/>
      </w:pPr>
    </w:p>
    <w:p w14:paraId="58C3C221" w14:textId="0DB3DB03" w:rsidR="00B43128" w:rsidRDefault="00B43128" w:rsidP="00770FBD">
      <w:pPr>
        <w:pStyle w:val="Ttulo4"/>
        <w:numPr>
          <w:ilvl w:val="3"/>
          <w:numId w:val="1"/>
        </w:numPr>
      </w:pPr>
      <w:bookmarkStart w:id="405" w:name="_Envío_de_mensajes"/>
      <w:bookmarkStart w:id="406" w:name="_Toc78302487"/>
      <w:bookmarkEnd w:id="405"/>
      <w:r>
        <w:t>Envío de mensajes UDP a través de Sockets entre ambos nodos</w:t>
      </w:r>
      <w:bookmarkEnd w:id="406"/>
    </w:p>
    <w:p w14:paraId="68FB4454" w14:textId="77777777" w:rsidR="00B43128" w:rsidRDefault="00B43128" w:rsidP="00B43128"/>
    <w:p w14:paraId="0A792A47" w14:textId="77777777" w:rsidR="00B43128" w:rsidRDefault="00B43128" w:rsidP="00ED6225">
      <w:pPr>
        <w:jc w:val="both"/>
      </w:pPr>
      <w:r>
        <w:t xml:space="preserve">Una vez se ha comprobado que los dos nodos han tenido una primera comunicación básica mediante el comando ping, el siguiente paso es la prueba del envío de mensajes entre ellos vía Sockets UDP. </w:t>
      </w:r>
    </w:p>
    <w:p w14:paraId="65579E83" w14:textId="77777777" w:rsidR="00B43128" w:rsidRDefault="00B43128" w:rsidP="00ED6225">
      <w:pPr>
        <w:jc w:val="both"/>
      </w:pPr>
      <w:r>
        <w:t>Antes de poder enviar y/o recibir un socket, se deberán tener en cuenta dos cosas:</w:t>
      </w:r>
    </w:p>
    <w:p w14:paraId="6D68F4AF" w14:textId="7D65A2DC" w:rsidR="00B43128" w:rsidRDefault="00B43128" w:rsidP="00481B0A">
      <w:pPr>
        <w:pStyle w:val="Prrafodelista"/>
        <w:numPr>
          <w:ilvl w:val="0"/>
          <w:numId w:val="21"/>
        </w:numPr>
        <w:jc w:val="both"/>
      </w:pPr>
      <w:r>
        <w:t xml:space="preserve">A priori, no se puede saber la dirección IP que tendrá el nodo una vez conectado a la red. Por lo que convendrá ejecutar el comando de asignación de IP (en nuestro código llamado como </w:t>
      </w:r>
      <w:proofErr w:type="spellStart"/>
      <w:r>
        <w:t>WriteIP</w:t>
      </w:r>
      <w:proofErr w:type="spellEnd"/>
      <w:r>
        <w:t>) con una dirección IP a elegida arbitrariamente. Este comando debe realizarse una vez se haya unido el nodo a la red. Esto convendrá de cara al posterior envío de los mensajes.</w:t>
      </w:r>
    </w:p>
    <w:p w14:paraId="6E7FC965" w14:textId="639C0B7D" w:rsidR="00B43128" w:rsidRDefault="00B43128" w:rsidP="00481B0A">
      <w:pPr>
        <w:pStyle w:val="Prrafodelista"/>
        <w:numPr>
          <w:ilvl w:val="0"/>
          <w:numId w:val="21"/>
        </w:numPr>
        <w:jc w:val="both"/>
      </w:pPr>
      <w:r>
        <w:lastRenderedPageBreak/>
        <w:t xml:space="preserve">En esta prueba, al no haber un nodo </w:t>
      </w:r>
      <w:proofErr w:type="spellStart"/>
      <w:r>
        <w:t>router</w:t>
      </w:r>
      <w:proofErr w:type="spellEnd"/>
      <w:r>
        <w:t xml:space="preserve"> como tal, deberá ejecutarse desde el nodo LEADER el comando ROUTE con dirección al nodo MED. Este creará el enlace para los propios mensajes. Debe ejecutarse antes del envío de los mensajes. Como se ha visto en la prueba </w:t>
      </w:r>
      <w:hyperlink w:anchor="_Ping_entre_nodos" w:history="1">
        <w:r w:rsidRPr="00CD26EA">
          <w:rPr>
            <w:rStyle w:val="Hipervnculo"/>
          </w:rPr>
          <w:t>Ping entre nodos</w:t>
        </w:r>
      </w:hyperlink>
      <w:r>
        <w:t xml:space="preserve">, en este caso no hizo falta realizar el comando </w:t>
      </w:r>
      <w:proofErr w:type="spellStart"/>
      <w:r>
        <w:t>route</w:t>
      </w:r>
      <w:proofErr w:type="spellEnd"/>
      <w:r>
        <w:t>, pero a la hora del envío de sockets no se consiguió recibir los mensajes sin este comando previo.</w:t>
      </w:r>
    </w:p>
    <w:p w14:paraId="375E1038" w14:textId="77777777" w:rsidR="00B43128" w:rsidRDefault="00B43128" w:rsidP="00ED6225">
      <w:pPr>
        <w:jc w:val="both"/>
      </w:pPr>
      <w:r>
        <w:t>Para enviar un mensaje a través de sockets UDP, se debe:</w:t>
      </w:r>
    </w:p>
    <w:p w14:paraId="2EA0F6CE" w14:textId="70A090FC" w:rsidR="00B43128" w:rsidRDefault="00B43128" w:rsidP="00481B0A">
      <w:pPr>
        <w:pStyle w:val="Prrafodelista"/>
        <w:numPr>
          <w:ilvl w:val="0"/>
          <w:numId w:val="13"/>
        </w:numPr>
        <w:jc w:val="both"/>
      </w:pPr>
      <w:r>
        <w:t>Abrir un socket en un puerto determinado (por cada nodo). El puerto asociado al socket puede ser diferente en cada nodo.</w:t>
      </w:r>
    </w:p>
    <w:p w14:paraId="70291B18" w14:textId="3B96EB0A" w:rsidR="00B43128" w:rsidRDefault="00B43128" w:rsidP="00481B0A">
      <w:pPr>
        <w:pStyle w:val="Prrafodelista"/>
        <w:numPr>
          <w:ilvl w:val="0"/>
          <w:numId w:val="13"/>
        </w:numPr>
        <w:jc w:val="both"/>
      </w:pPr>
      <w:r>
        <w:t>Enviar mensaje a través del puerto asignado al socket del propio nodo, al puerto y dirección IPv6 del nodo receptor.</w:t>
      </w:r>
    </w:p>
    <w:p w14:paraId="740154E3" w14:textId="77777777" w:rsidR="00B43128" w:rsidRDefault="00B43128" w:rsidP="00ED6225">
      <w:pPr>
        <w:jc w:val="both"/>
      </w:pPr>
      <w:r>
        <w:t>Para recibir un mensaje a través de sockets UDP, bastará con tan solo abrir un socket en un puerto determinado, en caso de no haberlo abierto para un anterior envío.</w:t>
      </w:r>
    </w:p>
    <w:p w14:paraId="72227B54" w14:textId="02BDC03A" w:rsidR="00B43128" w:rsidRDefault="00B43128" w:rsidP="00ED6225">
      <w:pPr>
        <w:jc w:val="both"/>
      </w:pPr>
      <w:r>
        <w:t xml:space="preserve">Para la lectura de los mensajes, se recogerá la notificación enviada por puerto UART al microcontrolador, ya que dispondremos de la información del remitente y del mensaje recibido, mientras que por la herramienta </w:t>
      </w:r>
      <w:proofErr w:type="spellStart"/>
      <w:r>
        <w:t>KiTools</w:t>
      </w:r>
      <w:proofErr w:type="spellEnd"/>
      <w:r>
        <w:t xml:space="preserve"> solo dispondremos de la dirección de origen o de destino del mensaje, según veamos la sesión de un nodo u otro.</w:t>
      </w:r>
    </w:p>
    <w:p w14:paraId="44842991" w14:textId="77777777" w:rsidR="00ED6225" w:rsidRDefault="00ED6225" w:rsidP="00ED6225">
      <w:pPr>
        <w:jc w:val="both"/>
      </w:pPr>
    </w:p>
    <w:p w14:paraId="2FE230E4" w14:textId="0D8D7093" w:rsidR="00B43128" w:rsidRDefault="00B43128" w:rsidP="00770FBD">
      <w:pPr>
        <w:pStyle w:val="Ttulo3"/>
        <w:numPr>
          <w:ilvl w:val="2"/>
          <w:numId w:val="1"/>
        </w:numPr>
      </w:pPr>
      <w:bookmarkStart w:id="407" w:name="_Toc78302488"/>
      <w:r>
        <w:t xml:space="preserve">Pruebas con el </w:t>
      </w:r>
      <w:proofErr w:type="spellStart"/>
      <w:r>
        <w:t>Border</w:t>
      </w:r>
      <w:proofErr w:type="spellEnd"/>
      <w:r>
        <w:t xml:space="preserve"> </w:t>
      </w:r>
      <w:proofErr w:type="spellStart"/>
      <w:r>
        <w:t>Router</w:t>
      </w:r>
      <w:bookmarkEnd w:id="407"/>
      <w:proofErr w:type="spellEnd"/>
    </w:p>
    <w:p w14:paraId="137A598C" w14:textId="77777777" w:rsidR="00B43128" w:rsidRDefault="00B43128" w:rsidP="00B43128"/>
    <w:p w14:paraId="57CA049C" w14:textId="791EC837" w:rsidR="00B43128" w:rsidRDefault="00B43128" w:rsidP="00ED6225">
      <w:pPr>
        <w:jc w:val="both"/>
      </w:pPr>
      <w:r>
        <w:t xml:space="preserve">Una vez generada estas primeras pruebas con los KTDG102, se introduce en la red el </w:t>
      </w:r>
      <w:proofErr w:type="spellStart"/>
      <w:r>
        <w:t>Border</w:t>
      </w:r>
      <w:proofErr w:type="spellEnd"/>
      <w:r>
        <w:t xml:space="preserve"> </w:t>
      </w:r>
      <w:proofErr w:type="spellStart"/>
      <w:r>
        <w:t>Router</w:t>
      </w:r>
      <w:proofErr w:type="spellEnd"/>
      <w:r>
        <w:t xml:space="preserve"> de </w:t>
      </w:r>
      <w:proofErr w:type="spellStart"/>
      <w:r>
        <w:t>Kirale</w:t>
      </w:r>
      <w:proofErr w:type="spellEnd"/>
      <w:r>
        <w:t>.</w:t>
      </w:r>
    </w:p>
    <w:p w14:paraId="2CF3D327" w14:textId="77777777" w:rsidR="00ED6225" w:rsidRDefault="00ED6225" w:rsidP="00B43128">
      <w:pPr>
        <w:pStyle w:val="Textoindependiente"/>
      </w:pPr>
    </w:p>
    <w:p w14:paraId="7C1FA9B6" w14:textId="70BF389D" w:rsidR="00B43128" w:rsidRDefault="00B43128" w:rsidP="00770FBD">
      <w:pPr>
        <w:pStyle w:val="Ttulo4"/>
        <w:numPr>
          <w:ilvl w:val="3"/>
          <w:numId w:val="1"/>
        </w:numPr>
      </w:pPr>
      <w:bookmarkStart w:id="408" w:name="_Toc78302489"/>
      <w:r>
        <w:t xml:space="preserve">Introducción a la configuración del </w:t>
      </w:r>
      <w:proofErr w:type="spellStart"/>
      <w:r>
        <w:t>Router</w:t>
      </w:r>
      <w:proofErr w:type="spellEnd"/>
      <w:r>
        <w:t>.</w:t>
      </w:r>
      <w:bookmarkEnd w:id="408"/>
    </w:p>
    <w:p w14:paraId="65BEB189" w14:textId="77777777" w:rsidR="00B43128" w:rsidRDefault="00B43128" w:rsidP="00B43128"/>
    <w:p w14:paraId="3A8C6F35" w14:textId="18521F16" w:rsidR="00ED6225" w:rsidRDefault="00B43128" w:rsidP="00ED6225">
      <w:pPr>
        <w:jc w:val="both"/>
      </w:pPr>
      <w:r>
        <w:t xml:space="preserve">Esta primera prueba ha consistido en una primera interacción con la interfaz del panel de administración web del </w:t>
      </w:r>
      <w:proofErr w:type="spellStart"/>
      <w:r>
        <w:t>Border</w:t>
      </w:r>
      <w:proofErr w:type="spellEnd"/>
      <w:r>
        <w:t xml:space="preserve"> </w:t>
      </w:r>
      <w:proofErr w:type="spellStart"/>
      <w:r>
        <w:t>Router</w:t>
      </w:r>
      <w:proofErr w:type="spellEnd"/>
      <w:r>
        <w:t xml:space="preserve"> y a su configuración correcta.  El montaje realizado ha sido:</w:t>
      </w:r>
    </w:p>
    <w:p w14:paraId="324A33E2" w14:textId="57CD9300" w:rsidR="00ED6225" w:rsidRDefault="00ED6225" w:rsidP="00B43128">
      <w:pPr>
        <w:pStyle w:val="Textoindependiente"/>
      </w:pPr>
      <w:r>
        <w:rPr>
          <w:noProof/>
        </w:rPr>
        <mc:AlternateContent>
          <mc:Choice Requires="wps">
            <w:drawing>
              <wp:anchor distT="0" distB="0" distL="114300" distR="114300" simplePos="0" relativeHeight="251679744" behindDoc="0" locked="0" layoutInCell="1" allowOverlap="1" wp14:anchorId="048D4138" wp14:editId="7C40F424">
                <wp:simplePos x="0" y="0"/>
                <wp:positionH relativeFrom="column">
                  <wp:posOffset>488950</wp:posOffset>
                </wp:positionH>
                <wp:positionV relativeFrom="paragraph">
                  <wp:posOffset>1320800</wp:posOffset>
                </wp:positionV>
                <wp:extent cx="4772660" cy="635"/>
                <wp:effectExtent l="0" t="0" r="0" b="0"/>
                <wp:wrapSquare wrapText="bothSides"/>
                <wp:docPr id="66" name="Cuadro de texto 66"/>
                <wp:cNvGraphicFramePr/>
                <a:graphic xmlns:a="http://schemas.openxmlformats.org/drawingml/2006/main">
                  <a:graphicData uri="http://schemas.microsoft.com/office/word/2010/wordprocessingShape">
                    <wps:wsp>
                      <wps:cNvSpPr txBox="1"/>
                      <wps:spPr>
                        <a:xfrm>
                          <a:off x="0" y="0"/>
                          <a:ext cx="4772660" cy="635"/>
                        </a:xfrm>
                        <a:prstGeom prst="rect">
                          <a:avLst/>
                        </a:prstGeom>
                        <a:solidFill>
                          <a:prstClr val="white"/>
                        </a:solidFill>
                        <a:ln>
                          <a:noFill/>
                        </a:ln>
                      </wps:spPr>
                      <wps:txbx>
                        <w:txbxContent>
                          <w:p w14:paraId="3DD1CF06" w14:textId="14F78329" w:rsidR="00ED6225" w:rsidRPr="000061C9" w:rsidRDefault="00ED6225" w:rsidP="00ED6225">
                            <w:pPr>
                              <w:pStyle w:val="Descripcin"/>
                              <w:jc w:val="center"/>
                              <w:rPr>
                                <w:noProof/>
                              </w:rPr>
                            </w:pPr>
                            <w:bookmarkStart w:id="409" w:name="_Toc78302551"/>
                            <w:r>
                              <w:t xml:space="preserve">Ilustración </w:t>
                            </w:r>
                            <w:r w:rsidR="00E20257">
                              <w:fldChar w:fldCharType="begin"/>
                            </w:r>
                            <w:r w:rsidR="00E20257">
                              <w:instrText xml:space="preserve"> SEQ Ilustración \* ARABIC </w:instrText>
                            </w:r>
                            <w:r w:rsidR="00E20257">
                              <w:fldChar w:fldCharType="separate"/>
                            </w:r>
                            <w:r w:rsidR="006E5AFC">
                              <w:rPr>
                                <w:noProof/>
                              </w:rPr>
                              <w:t>45</w:t>
                            </w:r>
                            <w:r w:rsidR="00E20257">
                              <w:rPr>
                                <w:noProof/>
                              </w:rPr>
                              <w:fldChar w:fldCharType="end"/>
                            </w:r>
                            <w:r>
                              <w:t xml:space="preserve"> Montaje </w:t>
                            </w:r>
                            <w:proofErr w:type="spellStart"/>
                            <w:r>
                              <w:t>Border</w:t>
                            </w:r>
                            <w:proofErr w:type="spellEnd"/>
                            <w:r>
                              <w:t xml:space="preserve"> </w:t>
                            </w:r>
                            <w:proofErr w:type="spellStart"/>
                            <w:r>
                              <w:t>Router</w:t>
                            </w:r>
                            <w:bookmarkEnd w:id="40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D4138" id="Cuadro de texto 66" o:spid="_x0000_s1032" type="#_x0000_t202" style="position:absolute;margin-left:38.5pt;margin-top:104pt;width:375.8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" stroked="f">
                <v:textbox style="mso-fit-shape-to-text:t" inset="0,0,0,0">
                  <w:txbxContent>
                    <w:p w14:paraId="3DD1CF06" w14:textId="14F78329" w:rsidR="00ED6225" w:rsidRPr="000061C9" w:rsidRDefault="00ED6225" w:rsidP="00ED6225">
                      <w:pPr>
                        <w:pStyle w:val="Descripcin"/>
                        <w:jc w:val="center"/>
                        <w:rPr>
                          <w:noProof/>
                        </w:rPr>
                      </w:pPr>
                      <w:bookmarkStart w:id="410" w:name="_Toc78302551"/>
                      <w:r>
                        <w:t xml:space="preserve">Ilustración </w:t>
                      </w:r>
                      <w:r w:rsidR="00E20257">
                        <w:fldChar w:fldCharType="begin"/>
                      </w:r>
                      <w:r w:rsidR="00E20257">
                        <w:instrText xml:space="preserve"> SEQ Ilustración \* ARABIC </w:instrText>
                      </w:r>
                      <w:r w:rsidR="00E20257">
                        <w:fldChar w:fldCharType="separate"/>
                      </w:r>
                      <w:r w:rsidR="006E5AFC">
                        <w:rPr>
                          <w:noProof/>
                        </w:rPr>
                        <w:t>45</w:t>
                      </w:r>
                      <w:r w:rsidR="00E20257">
                        <w:rPr>
                          <w:noProof/>
                        </w:rPr>
                        <w:fldChar w:fldCharType="end"/>
                      </w:r>
                      <w:r>
                        <w:t xml:space="preserve"> Montaje </w:t>
                      </w:r>
                      <w:proofErr w:type="spellStart"/>
                      <w:r>
                        <w:t>Border</w:t>
                      </w:r>
                      <w:proofErr w:type="spellEnd"/>
                      <w:r>
                        <w:t xml:space="preserve"> </w:t>
                      </w:r>
                      <w:proofErr w:type="spellStart"/>
                      <w:r>
                        <w:t>Router</w:t>
                      </w:r>
                      <w:bookmarkEnd w:id="410"/>
                      <w:proofErr w:type="spellEnd"/>
                    </w:p>
                  </w:txbxContent>
                </v:textbox>
                <w10:wrap type="square"/>
              </v:shape>
            </w:pict>
          </mc:Fallback>
        </mc:AlternateContent>
      </w:r>
      <w:r>
        <w:rPr>
          <w:noProof/>
        </w:rPr>
        <w:drawing>
          <wp:anchor distT="0" distB="0" distL="114300" distR="114300" simplePos="0" relativeHeight="251675648" behindDoc="1" locked="0" layoutInCell="1" allowOverlap="1" wp14:anchorId="71583024" wp14:editId="4FBAF027">
            <wp:simplePos x="0" y="0"/>
            <wp:positionH relativeFrom="margin">
              <wp:align>center</wp:align>
            </wp:positionH>
            <wp:positionV relativeFrom="paragraph">
              <wp:posOffset>24499</wp:posOffset>
            </wp:positionV>
            <wp:extent cx="4772660" cy="1239520"/>
            <wp:effectExtent l="0" t="0" r="8890" b="0"/>
            <wp:wrapSquare wrapText="bothSides"/>
            <wp:docPr id="62" name="Imagen 62"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de la pantalla de un celular con letras&#10;&#10;Descripción generada automáticamente con confianza media"/>
                    <pic:cNvPicPr/>
                  </pic:nvPicPr>
                  <pic:blipFill>
                    <a:blip r:embed="rId94">
                      <a:extLst>
                        <a:ext uri="{28A0092B-C50C-407E-A947-70E740481C1C}">
                          <a14:useLocalDpi xmlns:a14="http://schemas.microsoft.com/office/drawing/2010/main" val="0"/>
                        </a:ext>
                      </a:extLst>
                    </a:blip>
                    <a:stretch>
                      <a:fillRect/>
                    </a:stretch>
                  </pic:blipFill>
                  <pic:spPr>
                    <a:xfrm>
                      <a:off x="0" y="0"/>
                      <a:ext cx="4772660" cy="1239520"/>
                    </a:xfrm>
                    <a:prstGeom prst="rect">
                      <a:avLst/>
                    </a:prstGeom>
                  </pic:spPr>
                </pic:pic>
              </a:graphicData>
            </a:graphic>
          </wp:anchor>
        </w:drawing>
      </w:r>
    </w:p>
    <w:p w14:paraId="27C68351" w14:textId="05A89398" w:rsidR="00ED6225" w:rsidRDefault="00ED6225" w:rsidP="00B43128">
      <w:pPr>
        <w:pStyle w:val="Textoindependiente"/>
      </w:pPr>
    </w:p>
    <w:p w14:paraId="2F32E78A" w14:textId="4EE9713F" w:rsidR="00ED6225" w:rsidRDefault="00ED6225" w:rsidP="00B43128">
      <w:pPr>
        <w:pStyle w:val="Textoindependiente"/>
      </w:pPr>
    </w:p>
    <w:p w14:paraId="6CAA6F1A" w14:textId="617523E4" w:rsidR="00ED6225" w:rsidRDefault="00ED6225" w:rsidP="00B43128">
      <w:pPr>
        <w:pStyle w:val="Textoindependiente"/>
      </w:pPr>
    </w:p>
    <w:p w14:paraId="65EECDF3" w14:textId="519BF15E" w:rsidR="00ED6225" w:rsidRDefault="00ED6225" w:rsidP="00B43128">
      <w:pPr>
        <w:pStyle w:val="Textoindependiente"/>
      </w:pPr>
    </w:p>
    <w:p w14:paraId="66877DE2" w14:textId="77777777" w:rsidR="00ED6225" w:rsidRDefault="00ED6225" w:rsidP="00B43128">
      <w:pPr>
        <w:pStyle w:val="Textoindependiente"/>
      </w:pPr>
    </w:p>
    <w:p w14:paraId="35F23217" w14:textId="77777777" w:rsidR="00ED6225" w:rsidRDefault="00ED6225" w:rsidP="00B43128">
      <w:pPr>
        <w:pStyle w:val="Textoindependiente"/>
      </w:pPr>
    </w:p>
    <w:p w14:paraId="2A0CAEED" w14:textId="36C4C624" w:rsidR="00B43128" w:rsidRPr="00A56C97" w:rsidRDefault="00B43128" w:rsidP="00ED6225">
      <w:pPr>
        <w:jc w:val="both"/>
      </w:pPr>
      <w:r>
        <w:t xml:space="preserve">Para una primera configuración del BR, una vez instalados los drivers USB, se abrió una terminal COM con </w:t>
      </w:r>
      <w:proofErr w:type="spellStart"/>
      <w:r>
        <w:t>MobaXterm</w:t>
      </w:r>
      <w:proofErr w:type="spellEnd"/>
      <w:r>
        <w:t xml:space="preserve">, para poder acceder al </w:t>
      </w:r>
      <w:proofErr w:type="spellStart"/>
      <w:r>
        <w:t>Border</w:t>
      </w:r>
      <w:proofErr w:type="spellEnd"/>
      <w:r>
        <w:t xml:space="preserve"> </w:t>
      </w:r>
      <w:proofErr w:type="spellStart"/>
      <w:r>
        <w:t>Router</w:t>
      </w:r>
      <w:proofErr w:type="spellEnd"/>
      <w:r>
        <w:t xml:space="preserve">. Una vez </w:t>
      </w:r>
      <w:proofErr w:type="spellStart"/>
      <w:r>
        <w:t>loggeados</w:t>
      </w:r>
      <w:proofErr w:type="spellEnd"/>
      <w:r>
        <w:t xml:space="preserve"> dentro de la terminal se ha configurado su dirección IPv4 a una dirección dentro de la red que se estaba usando. En este caso la dirección IPv4 configurada para esta prueba y para el futuro funcionamiento ha sido: </w:t>
      </w:r>
      <w:r>
        <w:rPr>
          <w:b/>
          <w:bCs/>
        </w:rPr>
        <w:t xml:space="preserve">192.168.0.102, </w:t>
      </w:r>
      <w:r>
        <w:t>con una configuración de IP estática.</w:t>
      </w:r>
    </w:p>
    <w:p w14:paraId="439F78D0" w14:textId="77777777" w:rsidR="00B43128" w:rsidRDefault="00B43128" w:rsidP="00ED6225">
      <w:pPr>
        <w:jc w:val="both"/>
      </w:pPr>
      <w:r>
        <w:lastRenderedPageBreak/>
        <w:t xml:space="preserve">Una vez configurada la dirección IP estática, se podrá acceder también por puerto SSH. Para comprobar también el correcto funcionamiento del BR, se introduce </w:t>
      </w:r>
      <w:r w:rsidRPr="00A56C97">
        <w:rPr>
          <w:i/>
          <w:iCs/>
        </w:rPr>
        <w:t>[Dirección IP asignada]:800</w:t>
      </w:r>
      <w:r>
        <w:rPr>
          <w:i/>
          <w:iCs/>
        </w:rPr>
        <w:t>0</w:t>
      </w:r>
      <w:r>
        <w:t xml:space="preserve">  en el navegador web y debe mostrarse el Panel de Administración Web del BR.</w:t>
      </w:r>
    </w:p>
    <w:p w14:paraId="57EA9EAD" w14:textId="77777777" w:rsidR="00B43128" w:rsidRDefault="00B43128" w:rsidP="00ED6225">
      <w:pPr>
        <w:jc w:val="both"/>
      </w:pPr>
      <w:r>
        <w:t xml:space="preserve">Una vez accedidos al sistema, se configura todo el sistema con las DNS y los </w:t>
      </w:r>
      <w:proofErr w:type="spellStart"/>
      <w:r>
        <w:t>Gateways</w:t>
      </w:r>
      <w:proofErr w:type="spellEnd"/>
      <w:r>
        <w:t xml:space="preserve"> a los que se conecta la red local. En este caso se ha configurado los DNS de la red de Movistar en la pestaña de  </w:t>
      </w:r>
      <w:r>
        <w:rPr>
          <w:b/>
          <w:bCs/>
        </w:rPr>
        <w:t xml:space="preserve">DNS, </w:t>
      </w:r>
      <w:r>
        <w:t xml:space="preserve">dentro de menú </w:t>
      </w:r>
      <w:r>
        <w:rPr>
          <w:b/>
          <w:bCs/>
        </w:rPr>
        <w:t>Network</w:t>
      </w:r>
      <w:r>
        <w:t xml:space="preserve"> y se configura  en la interfaz eth0 dentro de la pestaña </w:t>
      </w:r>
      <w:r>
        <w:rPr>
          <w:b/>
          <w:bCs/>
        </w:rPr>
        <w:t xml:space="preserve">Network: </w:t>
      </w:r>
      <w:r>
        <w:t xml:space="preserve">como Gateway el </w:t>
      </w:r>
      <w:proofErr w:type="spellStart"/>
      <w:r>
        <w:t>Router</w:t>
      </w:r>
      <w:proofErr w:type="spellEnd"/>
      <w:r>
        <w:t xml:space="preserve"> de la red local de la casa, la dirección 192.168.0.1 y con máscara de red 255.255.255.0. </w:t>
      </w:r>
    </w:p>
    <w:p w14:paraId="5ED627E4" w14:textId="77777777" w:rsidR="00B43128" w:rsidRDefault="00B43128" w:rsidP="00ED6225">
      <w:pPr>
        <w:jc w:val="both"/>
      </w:pPr>
      <w:r>
        <w:t xml:space="preserve">Finalmente se configura la red Thread a crear y se ejecuta su creación. Se comprueba que desde la CMD de Windows se puede hacer ping a la IPv4 y ping -6 a la dirección IPv6 del </w:t>
      </w:r>
      <w:proofErr w:type="spellStart"/>
      <w:r>
        <w:t>Border</w:t>
      </w:r>
      <w:proofErr w:type="spellEnd"/>
      <w:r>
        <w:t xml:space="preserve"> </w:t>
      </w:r>
      <w:proofErr w:type="spellStart"/>
      <w:r>
        <w:t>Router</w:t>
      </w:r>
      <w:proofErr w:type="spellEnd"/>
      <w:r>
        <w:t>, dando en ambos casos una latencia de 3 ms aproximadamente.</w:t>
      </w:r>
    </w:p>
    <w:p w14:paraId="58C535E3" w14:textId="0442522F" w:rsidR="00B43128" w:rsidRDefault="00B43128" w:rsidP="00ED6225">
      <w:pPr>
        <w:jc w:val="both"/>
      </w:pPr>
      <w:r>
        <w:t xml:space="preserve">También desde la sesión SSH o COM abierta desde </w:t>
      </w:r>
      <w:proofErr w:type="spellStart"/>
      <w:r>
        <w:t>MobaXTerm</w:t>
      </w:r>
      <w:proofErr w:type="spellEnd"/>
      <w:r>
        <w:t xml:space="preserve">, se puede probar a hacer el ping a una dirección web como la propia página de </w:t>
      </w:r>
      <w:proofErr w:type="spellStart"/>
      <w:r>
        <w:t>Kirale</w:t>
      </w:r>
      <w:proofErr w:type="spellEnd"/>
      <w:r>
        <w:t xml:space="preserve"> o de Google. En ambos casos daba una latencia mínima de 20 ms.</w:t>
      </w:r>
    </w:p>
    <w:p w14:paraId="7F579403" w14:textId="77777777" w:rsidR="00ED6225" w:rsidRDefault="00ED6225" w:rsidP="00ED6225">
      <w:pPr>
        <w:jc w:val="both"/>
      </w:pPr>
    </w:p>
    <w:p w14:paraId="20B11A10" w14:textId="70304134" w:rsidR="00B43128" w:rsidRDefault="00B43128" w:rsidP="00770FBD">
      <w:pPr>
        <w:pStyle w:val="Ttulo4"/>
        <w:numPr>
          <w:ilvl w:val="3"/>
          <w:numId w:val="1"/>
        </w:numPr>
      </w:pPr>
      <w:bookmarkStart w:id="411" w:name="_Toc78302490"/>
      <w:r>
        <w:t>Prueba de conectividad IP entre la red THREAD y la LAN</w:t>
      </w:r>
      <w:bookmarkEnd w:id="411"/>
    </w:p>
    <w:p w14:paraId="45418E10" w14:textId="77777777" w:rsidR="00B43128" w:rsidRDefault="00B43128" w:rsidP="00B43128"/>
    <w:p w14:paraId="7EF3C2C4" w14:textId="77777777" w:rsidR="00B43128" w:rsidRDefault="00B43128" w:rsidP="005D55A8">
      <w:pPr>
        <w:jc w:val="both"/>
      </w:pPr>
      <w:r>
        <w:t>Para esta prueba se ha usado el BR y uno de los Dongle KTDG102 formando la siguiente topología de red:</w:t>
      </w:r>
    </w:p>
    <w:p w14:paraId="5936DCBF" w14:textId="77777777" w:rsidR="005D55A8" w:rsidRDefault="00B43128" w:rsidP="005D55A8">
      <w:pPr>
        <w:keepNext/>
        <w:jc w:val="center"/>
      </w:pPr>
      <w:r>
        <w:rPr>
          <w:noProof/>
        </w:rPr>
        <w:drawing>
          <wp:inline distT="0" distB="0" distL="0" distR="0" wp14:anchorId="148087C5" wp14:editId="21E54B76">
            <wp:extent cx="5400040" cy="2513965"/>
            <wp:effectExtent l="0" t="0" r="0" b="635"/>
            <wp:docPr id="63" name="Imagen 6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Gráfico, Gráfico de líneas&#10;&#10;Descripción generada automáticamente"/>
                    <pic:cNvPicPr/>
                  </pic:nvPicPr>
                  <pic:blipFill>
                    <a:blip r:embed="rId95"/>
                    <a:stretch>
                      <a:fillRect/>
                    </a:stretch>
                  </pic:blipFill>
                  <pic:spPr>
                    <a:xfrm>
                      <a:off x="0" y="0"/>
                      <a:ext cx="5400040" cy="2513965"/>
                    </a:xfrm>
                    <a:prstGeom prst="rect">
                      <a:avLst/>
                    </a:prstGeom>
                  </pic:spPr>
                </pic:pic>
              </a:graphicData>
            </a:graphic>
          </wp:inline>
        </w:drawing>
      </w:r>
    </w:p>
    <w:p w14:paraId="6883D9EE" w14:textId="681B776C" w:rsidR="00B43128" w:rsidRDefault="005D55A8" w:rsidP="005D55A8">
      <w:pPr>
        <w:pStyle w:val="Descripcin"/>
        <w:jc w:val="center"/>
      </w:pPr>
      <w:bookmarkStart w:id="412" w:name="_Toc78302552"/>
      <w:r>
        <w:t xml:space="preserve">Ilustración </w:t>
      </w:r>
      <w:r w:rsidR="00E20257">
        <w:fldChar w:fldCharType="begin"/>
      </w:r>
      <w:r w:rsidR="00E20257">
        <w:instrText xml:space="preserve"> SEQ Ilustración \* ARABIC </w:instrText>
      </w:r>
      <w:r w:rsidR="00E20257">
        <w:fldChar w:fldCharType="separate"/>
      </w:r>
      <w:r w:rsidR="006E5AFC">
        <w:rPr>
          <w:noProof/>
        </w:rPr>
        <w:t>46</w:t>
      </w:r>
      <w:r w:rsidR="00E20257">
        <w:rPr>
          <w:noProof/>
        </w:rPr>
        <w:fldChar w:fldCharType="end"/>
      </w:r>
      <w:r>
        <w:t xml:space="preserve"> Topología de Red 1 nodo con BR</w:t>
      </w:r>
      <w:bookmarkEnd w:id="412"/>
    </w:p>
    <w:p w14:paraId="254C5BB3" w14:textId="77777777" w:rsidR="00B43128" w:rsidRDefault="00B43128" w:rsidP="005D55A8">
      <w:pPr>
        <w:jc w:val="both"/>
      </w:pPr>
      <w:r>
        <w:t xml:space="preserve">El Dongle se usará como REED o </w:t>
      </w:r>
      <w:proofErr w:type="spellStart"/>
      <w:r>
        <w:t>router</w:t>
      </w:r>
      <w:proofErr w:type="spellEnd"/>
      <w:r>
        <w:t xml:space="preserve">, mientras que el BR hará de Leader. En esta prueba se siguen los pasos indicados por </w:t>
      </w:r>
      <w:proofErr w:type="spellStart"/>
      <w:r>
        <w:t>Kirale</w:t>
      </w:r>
      <w:proofErr w:type="spellEnd"/>
      <w:r>
        <w:t xml:space="preserve"> para esta comprobación de conectividad. Los pasos a seguir son los indicados en:</w:t>
      </w:r>
    </w:p>
    <w:p w14:paraId="7D66AC81" w14:textId="7A843865" w:rsidR="00B43128" w:rsidRDefault="00E20257" w:rsidP="00481B0A">
      <w:pPr>
        <w:pStyle w:val="Prrafodelista"/>
        <w:numPr>
          <w:ilvl w:val="0"/>
          <w:numId w:val="22"/>
        </w:numPr>
        <w:jc w:val="both"/>
      </w:pPr>
      <w:hyperlink r:id="rId96" w:history="1">
        <w:r w:rsidR="00B43128" w:rsidRPr="00CC0480">
          <w:rPr>
            <w:rStyle w:val="Hipervnculo"/>
          </w:rPr>
          <w:t>Descripción Genérica y Condiciones Previas</w:t>
        </w:r>
      </w:hyperlink>
    </w:p>
    <w:p w14:paraId="66F4BFD4" w14:textId="3D747CEB" w:rsidR="00B43128" w:rsidRDefault="00E20257" w:rsidP="00481B0A">
      <w:pPr>
        <w:pStyle w:val="Prrafodelista"/>
        <w:numPr>
          <w:ilvl w:val="0"/>
          <w:numId w:val="22"/>
        </w:numPr>
        <w:jc w:val="both"/>
      </w:pPr>
      <w:hyperlink r:id="rId97" w:history="1">
        <w:r w:rsidR="00B43128">
          <w:rPr>
            <w:rStyle w:val="Hipervnculo"/>
          </w:rPr>
          <w:t>Conectividad IPv6</w:t>
        </w:r>
      </w:hyperlink>
    </w:p>
    <w:p w14:paraId="567028AB" w14:textId="38E91186" w:rsidR="00B43128" w:rsidRDefault="00E20257" w:rsidP="00481B0A">
      <w:pPr>
        <w:pStyle w:val="Prrafodelista"/>
        <w:numPr>
          <w:ilvl w:val="0"/>
          <w:numId w:val="22"/>
        </w:numPr>
        <w:jc w:val="both"/>
      </w:pPr>
      <w:hyperlink r:id="rId98" w:history="1">
        <w:r w:rsidR="00B43128" w:rsidRPr="00CC0480">
          <w:rPr>
            <w:rStyle w:val="Hipervnculo"/>
          </w:rPr>
          <w:t>Conectividad IPv4 a IPv6</w:t>
        </w:r>
      </w:hyperlink>
    </w:p>
    <w:p w14:paraId="27D4FD3E" w14:textId="60520676" w:rsidR="00B43128" w:rsidRDefault="00E20257" w:rsidP="00481B0A">
      <w:pPr>
        <w:pStyle w:val="Prrafodelista"/>
        <w:numPr>
          <w:ilvl w:val="0"/>
          <w:numId w:val="22"/>
        </w:numPr>
        <w:jc w:val="both"/>
      </w:pPr>
      <w:hyperlink r:id="rId99" w:history="1">
        <w:r w:rsidR="00B43128" w:rsidRPr="00CC0480">
          <w:rPr>
            <w:rStyle w:val="Hipervnculo"/>
          </w:rPr>
          <w:t>Conectividad IPv6 a IPv4</w:t>
        </w:r>
      </w:hyperlink>
    </w:p>
    <w:p w14:paraId="012FE25E" w14:textId="290A93D9" w:rsidR="00B43128" w:rsidRDefault="00B43128" w:rsidP="00B43128">
      <w:pPr>
        <w:jc w:val="both"/>
      </w:pPr>
      <w:r>
        <w:t>Una vez todos estos pasos han salido correctamente, se confirma el correcto funcionamiento del BR.</w:t>
      </w:r>
    </w:p>
    <w:p w14:paraId="45750E22" w14:textId="3C4759A8" w:rsidR="00B43128" w:rsidRDefault="00B43128" w:rsidP="00770FBD">
      <w:pPr>
        <w:pStyle w:val="Ttulo4"/>
        <w:numPr>
          <w:ilvl w:val="3"/>
          <w:numId w:val="22"/>
        </w:numPr>
      </w:pPr>
      <w:bookmarkStart w:id="413" w:name="_Toc78302491"/>
      <w:r>
        <w:lastRenderedPageBreak/>
        <w:t>Red con el BR y dos nodos KTDG102</w:t>
      </w:r>
      <w:bookmarkEnd w:id="413"/>
      <w:r>
        <w:t xml:space="preserve"> </w:t>
      </w:r>
    </w:p>
    <w:p w14:paraId="36AC165A" w14:textId="77777777" w:rsidR="00B43128" w:rsidRDefault="00B43128" w:rsidP="00B43128"/>
    <w:p w14:paraId="02E25909" w14:textId="77777777" w:rsidR="00B43128" w:rsidRDefault="00B43128" w:rsidP="005D55A8">
      <w:pPr>
        <w:jc w:val="both"/>
      </w:pPr>
      <w:r>
        <w:t>Una vez configurado correctamente el BR se pasa a la configuración de una red juntando los dos Dongles KTDG102.</w:t>
      </w:r>
    </w:p>
    <w:p w14:paraId="407E55AF" w14:textId="77777777" w:rsidR="00B43128" w:rsidRDefault="00B43128" w:rsidP="005D55A8">
      <w:pPr>
        <w:jc w:val="both"/>
      </w:pPr>
      <w:r>
        <w:t xml:space="preserve">Como primera prueba de creación de esta red, se configuró un Dongle como Leader, otro como </w:t>
      </w:r>
      <w:proofErr w:type="spellStart"/>
      <w:r>
        <w:t>Med</w:t>
      </w:r>
      <w:proofErr w:type="spellEnd"/>
      <w:r>
        <w:t xml:space="preserve"> y el BR como REED. Primero se ejecutaban las secuencias de inicio de ambos Dongles y posteriormente se lanzaba el nodo del BR unirse a la red.</w:t>
      </w:r>
    </w:p>
    <w:p w14:paraId="1571CD73" w14:textId="1A4D3C6A" w:rsidR="00B43128" w:rsidRDefault="00B43128" w:rsidP="005D55A8">
      <w:pPr>
        <w:jc w:val="both"/>
      </w:pPr>
      <w:r>
        <w:t>Al principio de unirse el BR, se observa en el menú de Visual Network la siguiente topología de red:</w:t>
      </w:r>
    </w:p>
    <w:p w14:paraId="7433EF74" w14:textId="77777777" w:rsidR="005D55A8" w:rsidRDefault="00B43128" w:rsidP="005D55A8">
      <w:pPr>
        <w:keepNext/>
        <w:jc w:val="center"/>
      </w:pPr>
      <w:r>
        <w:rPr>
          <w:noProof/>
        </w:rPr>
        <w:drawing>
          <wp:inline distT="0" distB="0" distL="0" distR="0" wp14:anchorId="748CBEDD" wp14:editId="56830BAF">
            <wp:extent cx="3730728" cy="2927463"/>
            <wp:effectExtent l="0" t="0" r="3175" b="6350"/>
            <wp:docPr id="43" name="Imagen 4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Diagrama&#10;&#10;Descripción generada automáticament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35632" cy="2931311"/>
                    </a:xfrm>
                    <a:prstGeom prst="rect">
                      <a:avLst/>
                    </a:prstGeom>
                    <a:noFill/>
                    <a:ln>
                      <a:noFill/>
                    </a:ln>
                  </pic:spPr>
                </pic:pic>
              </a:graphicData>
            </a:graphic>
          </wp:inline>
        </w:drawing>
      </w:r>
    </w:p>
    <w:p w14:paraId="49E363FB" w14:textId="667D93EA" w:rsidR="00B43128" w:rsidRDefault="005D55A8" w:rsidP="005D55A8">
      <w:pPr>
        <w:pStyle w:val="Descripcin"/>
        <w:jc w:val="center"/>
      </w:pPr>
      <w:bookmarkStart w:id="414" w:name="_Toc78302553"/>
      <w:r>
        <w:t xml:space="preserve">Ilustración </w:t>
      </w:r>
      <w:r w:rsidR="00E20257">
        <w:fldChar w:fldCharType="begin"/>
      </w:r>
      <w:r w:rsidR="00E20257">
        <w:instrText xml:space="preserve"> SEQ Ilustración \* ARABIC </w:instrText>
      </w:r>
      <w:r w:rsidR="00E20257">
        <w:fldChar w:fldCharType="separate"/>
      </w:r>
      <w:r w:rsidR="006E5AFC">
        <w:rPr>
          <w:noProof/>
        </w:rPr>
        <w:t>47</w:t>
      </w:r>
      <w:r w:rsidR="00E20257">
        <w:rPr>
          <w:noProof/>
        </w:rPr>
        <w:fldChar w:fldCharType="end"/>
      </w:r>
      <w:r>
        <w:t xml:space="preserve"> Topología 1 de BR con 2 nodos Dongle</w:t>
      </w:r>
      <w:bookmarkEnd w:id="414"/>
    </w:p>
    <w:p w14:paraId="710D8F63" w14:textId="77777777" w:rsidR="005D55A8" w:rsidRDefault="005D55A8" w:rsidP="005D55A8">
      <w:pPr>
        <w:jc w:val="both"/>
      </w:pPr>
    </w:p>
    <w:p w14:paraId="337F7EA8" w14:textId="19D73B60" w:rsidR="00B43128" w:rsidRDefault="00B43128" w:rsidP="005D55A8">
      <w:pPr>
        <w:jc w:val="both"/>
      </w:pPr>
      <w:r>
        <w:t xml:space="preserve">Siendo el Dongle Leader el de color gris, el MED el azul circular y finalmente el BR el nodo cuadrado morado. El BR tardará un rato en configurarse como </w:t>
      </w:r>
      <w:proofErr w:type="spellStart"/>
      <w:r>
        <w:t>router</w:t>
      </w:r>
      <w:proofErr w:type="spellEnd"/>
      <w:r>
        <w:t xml:space="preserve"> y en tener activos todos los servicios de interfaz con la red LAN o el internet.  Una vez pasa un rato, de aproximadamente 1 o 2 minutos, se observa que el BR cambia a color naranja y hay una reestructuración en la Topología, quedando de la siguiente manera:</w:t>
      </w:r>
    </w:p>
    <w:p w14:paraId="15431AC4" w14:textId="77777777" w:rsidR="005D55A8" w:rsidRDefault="00B43128" w:rsidP="005D55A8">
      <w:pPr>
        <w:keepNext/>
        <w:jc w:val="center"/>
      </w:pPr>
      <w:r>
        <w:rPr>
          <w:noProof/>
        </w:rPr>
        <w:lastRenderedPageBreak/>
        <w:drawing>
          <wp:inline distT="0" distB="0" distL="0" distR="0" wp14:anchorId="7C642BE3" wp14:editId="32E72E8D">
            <wp:extent cx="2956506" cy="2541182"/>
            <wp:effectExtent l="0" t="0" r="9525" b="0"/>
            <wp:docPr id="45" name="Imagen 4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56506" cy="2541182"/>
                    </a:xfrm>
                    <a:prstGeom prst="rect">
                      <a:avLst/>
                    </a:prstGeom>
                    <a:noFill/>
                    <a:ln>
                      <a:noFill/>
                    </a:ln>
                  </pic:spPr>
                </pic:pic>
              </a:graphicData>
            </a:graphic>
          </wp:inline>
        </w:drawing>
      </w:r>
    </w:p>
    <w:p w14:paraId="3D2AD124" w14:textId="3CAD0BD3" w:rsidR="00B43128" w:rsidRDefault="005D55A8" w:rsidP="005D55A8">
      <w:pPr>
        <w:pStyle w:val="Descripcin"/>
        <w:jc w:val="center"/>
      </w:pPr>
      <w:bookmarkStart w:id="415" w:name="_Toc78302554"/>
      <w:r>
        <w:t xml:space="preserve">Ilustración </w:t>
      </w:r>
      <w:r w:rsidR="00E20257">
        <w:fldChar w:fldCharType="begin"/>
      </w:r>
      <w:r w:rsidR="00E20257">
        <w:instrText xml:space="preserve"> SEQ Ilustración \* ARABIC </w:instrText>
      </w:r>
      <w:r w:rsidR="00E20257">
        <w:fldChar w:fldCharType="separate"/>
      </w:r>
      <w:r w:rsidR="006E5AFC">
        <w:rPr>
          <w:noProof/>
        </w:rPr>
        <w:t>48</w:t>
      </w:r>
      <w:r w:rsidR="00E20257">
        <w:rPr>
          <w:noProof/>
        </w:rPr>
        <w:fldChar w:fldCharType="end"/>
      </w:r>
      <w:r>
        <w:t xml:space="preserve"> Topología 2 de BR con dos nodos Dongle</w:t>
      </w:r>
      <w:bookmarkEnd w:id="415"/>
    </w:p>
    <w:p w14:paraId="3395EA6A" w14:textId="77777777" w:rsidR="005D55A8" w:rsidRDefault="005D55A8" w:rsidP="005D55A8">
      <w:pPr>
        <w:jc w:val="both"/>
      </w:pPr>
    </w:p>
    <w:p w14:paraId="2EA63150" w14:textId="6C632BD8" w:rsidR="00B43128" w:rsidRDefault="00B43128" w:rsidP="005D55A8">
      <w:pPr>
        <w:jc w:val="both"/>
      </w:pPr>
      <w:r>
        <w:t>Se observa el cambio de padre del nodo MED.</w:t>
      </w:r>
    </w:p>
    <w:p w14:paraId="38BE9EBB" w14:textId="77777777" w:rsidR="00B43128" w:rsidRDefault="00B43128" w:rsidP="005D55A8">
      <w:pPr>
        <w:jc w:val="both"/>
        <w:rPr>
          <w:iCs/>
        </w:rPr>
      </w:pPr>
      <w:r>
        <w:t xml:space="preserve">Una vez el </w:t>
      </w:r>
      <w:proofErr w:type="spellStart"/>
      <w:r>
        <w:t>Border</w:t>
      </w:r>
      <w:proofErr w:type="spellEnd"/>
      <w:r>
        <w:t xml:space="preserve"> </w:t>
      </w:r>
      <w:proofErr w:type="spellStart"/>
      <w:r>
        <w:t>Router</w:t>
      </w:r>
      <w:proofErr w:type="spellEnd"/>
      <w:r>
        <w:t xml:space="preserve"> inicia todos sus servicios y la red esta estable, se comprueba la accesibilidad a los nodos desde el PC, haciendo </w:t>
      </w:r>
      <w:r>
        <w:rPr>
          <w:i/>
        </w:rPr>
        <w:t xml:space="preserve">PING -6 </w:t>
      </w:r>
      <w:r>
        <w:rPr>
          <w:iCs/>
        </w:rPr>
        <w:t xml:space="preserve"> a las direcciones IPv6 asignadas a los dos Dongle.</w:t>
      </w:r>
    </w:p>
    <w:p w14:paraId="1584CCF7" w14:textId="77777777" w:rsidR="00CB479C" w:rsidRDefault="00B43128" w:rsidP="005D55A8">
      <w:pPr>
        <w:jc w:val="both"/>
      </w:pPr>
      <w:r>
        <w:rPr>
          <w:b/>
          <w:bCs/>
          <w:i/>
        </w:rPr>
        <w:t>Nota:</w:t>
      </w:r>
      <w:r>
        <w:t xml:space="preserve"> Para ver las direcciones IP de los Dongle KTDG102, abrir la herramienta </w:t>
      </w:r>
      <w:proofErr w:type="spellStart"/>
      <w:r>
        <w:t>KiTools</w:t>
      </w:r>
      <w:proofErr w:type="spellEnd"/>
      <w:r>
        <w:t xml:space="preserve"> en el PC y ejecutar el comando </w:t>
      </w:r>
      <w:r>
        <w:rPr>
          <w:i/>
        </w:rPr>
        <w:t xml:space="preserve">show </w:t>
      </w:r>
      <w:proofErr w:type="spellStart"/>
      <w:r>
        <w:rPr>
          <w:i/>
        </w:rPr>
        <w:t>netconfig</w:t>
      </w:r>
      <w:proofErr w:type="spellEnd"/>
      <w:r>
        <w:t xml:space="preserve">, de las diferentes direcciones IPv6, se debe coger la que empieza con el prefijo configurado en BR y termina con </w:t>
      </w:r>
      <w:r>
        <w:rPr>
          <w:b/>
          <w:bCs/>
          <w:i/>
        </w:rPr>
        <w:t>::a2e:XX</w:t>
      </w:r>
      <w:r>
        <w:t xml:space="preserve">, siendo XX la parte variable de cada módulo.  </w:t>
      </w:r>
    </w:p>
    <w:p w14:paraId="03DC4F84" w14:textId="22B7EABC" w:rsidR="00B43128" w:rsidRDefault="00B43128" w:rsidP="005D55A8">
      <w:pPr>
        <w:jc w:val="both"/>
      </w:pPr>
      <w:r>
        <w:t>Los resultados de estos PING han sido los siguientes:</w:t>
      </w:r>
    </w:p>
    <w:p w14:paraId="04B50152" w14:textId="77777777" w:rsidR="00CB479C" w:rsidRDefault="00CB479C" w:rsidP="005D55A8">
      <w:pPr>
        <w:jc w:val="both"/>
      </w:pPr>
    </w:p>
    <w:p w14:paraId="511979B1" w14:textId="77777777" w:rsidR="00CB479C" w:rsidRDefault="00B43128" w:rsidP="00CB479C">
      <w:pPr>
        <w:keepNext/>
        <w:jc w:val="center"/>
      </w:pPr>
      <w:r>
        <w:rPr>
          <w:iCs/>
          <w:noProof/>
        </w:rPr>
        <w:drawing>
          <wp:inline distT="0" distB="0" distL="0" distR="0" wp14:anchorId="2699E714" wp14:editId="7942AC59">
            <wp:extent cx="5347970" cy="1808461"/>
            <wp:effectExtent l="0" t="0" r="5080" b="1905"/>
            <wp:docPr id="64" name="Imagen 6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Texto&#10;&#10;Descripción generada automáticament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53957" cy="1810486"/>
                    </a:xfrm>
                    <a:prstGeom prst="rect">
                      <a:avLst/>
                    </a:prstGeom>
                    <a:noFill/>
                    <a:ln>
                      <a:noFill/>
                    </a:ln>
                  </pic:spPr>
                </pic:pic>
              </a:graphicData>
            </a:graphic>
          </wp:inline>
        </w:drawing>
      </w:r>
    </w:p>
    <w:p w14:paraId="35E33DCA" w14:textId="3412077A" w:rsidR="00B43128" w:rsidRDefault="00CB479C" w:rsidP="00CB479C">
      <w:pPr>
        <w:pStyle w:val="Descripcin"/>
        <w:jc w:val="center"/>
      </w:pPr>
      <w:bookmarkStart w:id="416" w:name="_Toc78302555"/>
      <w:r>
        <w:t xml:space="preserve">Ilustración </w:t>
      </w:r>
      <w:r w:rsidR="00E20257">
        <w:fldChar w:fldCharType="begin"/>
      </w:r>
      <w:r w:rsidR="00E20257">
        <w:instrText xml:space="preserve"> SEQ Ilustración \* ARABIC </w:instrText>
      </w:r>
      <w:r w:rsidR="00E20257">
        <w:fldChar w:fldCharType="separate"/>
      </w:r>
      <w:r w:rsidR="006E5AFC">
        <w:rPr>
          <w:noProof/>
        </w:rPr>
        <w:t>49</w:t>
      </w:r>
      <w:r w:rsidR="00E20257">
        <w:rPr>
          <w:noProof/>
        </w:rPr>
        <w:fldChar w:fldCharType="end"/>
      </w:r>
      <w:r>
        <w:t xml:space="preserve"> Ping desde PC a BR</w:t>
      </w:r>
      <w:bookmarkEnd w:id="416"/>
    </w:p>
    <w:p w14:paraId="72964984" w14:textId="77777777" w:rsidR="00CB479C" w:rsidRDefault="00B43128" w:rsidP="00CB479C">
      <w:pPr>
        <w:keepNext/>
        <w:jc w:val="center"/>
      </w:pPr>
      <w:r>
        <w:rPr>
          <w:iCs/>
          <w:noProof/>
        </w:rPr>
        <w:lastRenderedPageBreak/>
        <w:drawing>
          <wp:inline distT="0" distB="0" distL="0" distR="0" wp14:anchorId="0DDADA7B" wp14:editId="1FFC55CF">
            <wp:extent cx="5347970" cy="1743710"/>
            <wp:effectExtent l="0" t="0" r="5080" b="8890"/>
            <wp:docPr id="51" name="Imagen 51" descr="Lead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Leader&#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47970" cy="1743710"/>
                    </a:xfrm>
                    <a:prstGeom prst="rect">
                      <a:avLst/>
                    </a:prstGeom>
                    <a:noFill/>
                    <a:ln>
                      <a:noFill/>
                    </a:ln>
                  </pic:spPr>
                </pic:pic>
              </a:graphicData>
            </a:graphic>
          </wp:inline>
        </w:drawing>
      </w:r>
    </w:p>
    <w:p w14:paraId="69C6491E" w14:textId="727D06A7" w:rsidR="00B43128" w:rsidRDefault="00CB479C" w:rsidP="00CB479C">
      <w:pPr>
        <w:pStyle w:val="Descripcin"/>
        <w:jc w:val="center"/>
      </w:pPr>
      <w:bookmarkStart w:id="417" w:name="_Toc78302556"/>
      <w:r>
        <w:t xml:space="preserve">Ilustración </w:t>
      </w:r>
      <w:r w:rsidR="00E20257">
        <w:fldChar w:fldCharType="begin"/>
      </w:r>
      <w:r w:rsidR="00E20257">
        <w:instrText xml:space="preserve"> SEQ Ilustración \* ARABIC </w:instrText>
      </w:r>
      <w:r w:rsidR="00E20257">
        <w:fldChar w:fldCharType="separate"/>
      </w:r>
      <w:r w:rsidR="006E5AFC">
        <w:rPr>
          <w:noProof/>
        </w:rPr>
        <w:t>50</w:t>
      </w:r>
      <w:r w:rsidR="00E20257">
        <w:rPr>
          <w:noProof/>
        </w:rPr>
        <w:fldChar w:fldCharType="end"/>
      </w:r>
      <w:r>
        <w:t xml:space="preserve"> Ping desde PC a nodo LEADER</w:t>
      </w:r>
      <w:bookmarkEnd w:id="417"/>
    </w:p>
    <w:p w14:paraId="629AB7A8" w14:textId="77777777" w:rsidR="00CB479C" w:rsidRPr="00CB479C" w:rsidRDefault="00CB479C" w:rsidP="00CB479C"/>
    <w:p w14:paraId="3744B33E" w14:textId="77777777" w:rsidR="00CB479C" w:rsidRDefault="00B43128" w:rsidP="00CB479C">
      <w:pPr>
        <w:keepNext/>
        <w:jc w:val="center"/>
      </w:pPr>
      <w:r>
        <w:rPr>
          <w:noProof/>
        </w:rPr>
        <w:drawing>
          <wp:inline distT="0" distB="0" distL="0" distR="0" wp14:anchorId="2E74B7B9" wp14:editId="4EB8FFA9">
            <wp:extent cx="5369960" cy="1743710"/>
            <wp:effectExtent l="0" t="0" r="2540" b="8890"/>
            <wp:docPr id="52" name="Imagen 52" descr="ME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MED&#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85966" cy="1748907"/>
                    </a:xfrm>
                    <a:prstGeom prst="rect">
                      <a:avLst/>
                    </a:prstGeom>
                    <a:noFill/>
                    <a:ln>
                      <a:noFill/>
                    </a:ln>
                  </pic:spPr>
                </pic:pic>
              </a:graphicData>
            </a:graphic>
          </wp:inline>
        </w:drawing>
      </w:r>
    </w:p>
    <w:p w14:paraId="76F002D3" w14:textId="2E1933D4" w:rsidR="00B43128" w:rsidRDefault="00CB479C" w:rsidP="00CB479C">
      <w:pPr>
        <w:pStyle w:val="Descripcin"/>
        <w:jc w:val="center"/>
      </w:pPr>
      <w:bookmarkStart w:id="418" w:name="_Toc78302557"/>
      <w:r>
        <w:t xml:space="preserve">Ilustración </w:t>
      </w:r>
      <w:r w:rsidR="00E20257">
        <w:fldChar w:fldCharType="begin"/>
      </w:r>
      <w:r w:rsidR="00E20257">
        <w:instrText xml:space="preserve"> SE</w:instrText>
      </w:r>
      <w:r w:rsidR="00E20257">
        <w:instrText xml:space="preserve">Q Ilustración \* ARABIC </w:instrText>
      </w:r>
      <w:r w:rsidR="00E20257">
        <w:fldChar w:fldCharType="separate"/>
      </w:r>
      <w:r w:rsidR="006E5AFC">
        <w:rPr>
          <w:noProof/>
        </w:rPr>
        <w:t>51</w:t>
      </w:r>
      <w:r w:rsidR="00E20257">
        <w:rPr>
          <w:noProof/>
        </w:rPr>
        <w:fldChar w:fldCharType="end"/>
      </w:r>
      <w:r>
        <w:t xml:space="preserve"> Ping desde PC a nodo MED</w:t>
      </w:r>
      <w:bookmarkEnd w:id="418"/>
    </w:p>
    <w:p w14:paraId="70A94D50" w14:textId="77777777" w:rsidR="00B43128" w:rsidRDefault="00B43128" w:rsidP="005D55A8">
      <w:pPr>
        <w:jc w:val="both"/>
        <w:rPr>
          <w:iCs/>
        </w:rPr>
      </w:pPr>
    </w:p>
    <w:p w14:paraId="2A07EF39" w14:textId="67185482" w:rsidR="00CB479C" w:rsidRDefault="00B43128" w:rsidP="005D55A8">
      <w:pPr>
        <w:jc w:val="both"/>
      </w:pPr>
      <w:r>
        <w:t xml:space="preserve">Se observa que ambos Dongles a 1 salto de distancia del BR están alrededor de 20 ms de latencia respecto al BR, estando los 2 a una distancia similar del BR. Se comprueban los ping en dirección contraria, desde los Dongles al PC y desde los Dongles a la web de </w:t>
      </w:r>
      <w:hyperlink r:id="rId105" w:history="1">
        <w:r w:rsidRPr="00B941CC">
          <w:rPr>
            <w:rStyle w:val="Hipervnculo"/>
            <w:iCs/>
          </w:rPr>
          <w:t>www.kirale.com</w:t>
        </w:r>
      </w:hyperlink>
      <w:r>
        <w:t>, comprobando que en ambos nodos recibimos la respuesta a los ping realizados.</w:t>
      </w:r>
    </w:p>
    <w:p w14:paraId="6BA951C6" w14:textId="77777777" w:rsidR="00CB479C" w:rsidRDefault="00CB479C">
      <w:r>
        <w:br w:type="page"/>
      </w:r>
    </w:p>
    <w:p w14:paraId="49C91A6A" w14:textId="1C34D52D" w:rsidR="00B43128" w:rsidRDefault="00B43128" w:rsidP="008D139D">
      <w:pPr>
        <w:pStyle w:val="Ttulo4"/>
        <w:numPr>
          <w:ilvl w:val="3"/>
          <w:numId w:val="22"/>
        </w:numPr>
      </w:pPr>
      <w:bookmarkStart w:id="419" w:name="_Envío_de_mensajes_1"/>
      <w:bookmarkStart w:id="420" w:name="_Toc78302492"/>
      <w:bookmarkEnd w:id="419"/>
      <w:r>
        <w:lastRenderedPageBreak/>
        <w:t>Envío de mensajes UDP por Sockets entre Dongles y entre PC y Dongles</w:t>
      </w:r>
      <w:bookmarkEnd w:id="420"/>
    </w:p>
    <w:p w14:paraId="430721C2" w14:textId="77777777" w:rsidR="00B43128" w:rsidRDefault="00B43128" w:rsidP="00B43128"/>
    <w:p w14:paraId="03A6F3BC" w14:textId="77777777" w:rsidR="00B43128" w:rsidRDefault="00B43128" w:rsidP="00CB479C">
      <w:pPr>
        <w:jc w:val="both"/>
      </w:pPr>
      <w:r>
        <w:t>En esta prueba, se ha probado el envío de Sockets entre ambos Dongles y entre PC y Dongles. La topología de red utilizada ha sido la siguiente:</w:t>
      </w:r>
    </w:p>
    <w:p w14:paraId="65CEC652" w14:textId="77777777" w:rsidR="00CB479C" w:rsidRDefault="00B43128" w:rsidP="00CB479C">
      <w:pPr>
        <w:keepNext/>
        <w:jc w:val="center"/>
      </w:pPr>
      <w:r>
        <w:rPr>
          <w:noProof/>
        </w:rPr>
        <w:drawing>
          <wp:inline distT="0" distB="0" distL="0" distR="0" wp14:anchorId="2A34CCDD" wp14:editId="675ED585">
            <wp:extent cx="3551274" cy="3052398"/>
            <wp:effectExtent l="0" t="0" r="0" b="0"/>
            <wp:docPr id="46" name="Imagen 4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94434" cy="3089495"/>
                    </a:xfrm>
                    <a:prstGeom prst="rect">
                      <a:avLst/>
                    </a:prstGeom>
                    <a:noFill/>
                    <a:ln>
                      <a:noFill/>
                    </a:ln>
                  </pic:spPr>
                </pic:pic>
              </a:graphicData>
            </a:graphic>
          </wp:inline>
        </w:drawing>
      </w:r>
    </w:p>
    <w:p w14:paraId="36E1281F" w14:textId="2614F300" w:rsidR="00B43128" w:rsidRDefault="00CB479C" w:rsidP="00CB479C">
      <w:pPr>
        <w:pStyle w:val="Descripcin"/>
        <w:jc w:val="center"/>
      </w:pPr>
      <w:bookmarkStart w:id="421" w:name="_Toc78302558"/>
      <w:r>
        <w:t xml:space="preserve">Ilustración </w:t>
      </w:r>
      <w:r w:rsidR="00E20257">
        <w:fldChar w:fldCharType="begin"/>
      </w:r>
      <w:r w:rsidR="00E20257">
        <w:instrText xml:space="preserve"> SEQ Ilustración \* ARABIC </w:instrText>
      </w:r>
      <w:r w:rsidR="00E20257">
        <w:fldChar w:fldCharType="separate"/>
      </w:r>
      <w:r w:rsidR="006E5AFC">
        <w:rPr>
          <w:noProof/>
        </w:rPr>
        <w:t>52</w:t>
      </w:r>
      <w:r w:rsidR="00E20257">
        <w:rPr>
          <w:noProof/>
        </w:rPr>
        <w:fldChar w:fldCharType="end"/>
      </w:r>
      <w:r>
        <w:t xml:space="preserve"> Topología para envío de mensajes UDP vía Sockets</w:t>
      </w:r>
      <w:bookmarkEnd w:id="421"/>
    </w:p>
    <w:p w14:paraId="6BB79C6B" w14:textId="77777777" w:rsidR="00CB479C" w:rsidRPr="00CB479C" w:rsidRDefault="00CB479C" w:rsidP="00CB479C"/>
    <w:p w14:paraId="76CD0945" w14:textId="20C40095" w:rsidR="00B43128" w:rsidRDefault="00B43128" w:rsidP="00B52D8B">
      <w:pPr>
        <w:jc w:val="both"/>
      </w:pPr>
      <w:r>
        <w:t xml:space="preserve">Para esto, como se ha mencionado en </w:t>
      </w:r>
      <w:hyperlink w:anchor="_Envío_de_mensajes" w:history="1">
        <w:r w:rsidR="00CB479C">
          <w:rPr>
            <w:rStyle w:val="Hipervnculo"/>
          </w:rPr>
          <w:t>Envío de mensajes UDP a través de Sockets entre ambos nodos</w:t>
        </w:r>
      </w:hyperlink>
      <w:r>
        <w:t xml:space="preserve"> se deberá tener en cuenta el asignar una dirección IP conocida previamente, la cual debe </w:t>
      </w:r>
      <w:r>
        <w:rPr>
          <w:iCs/>
        </w:rPr>
        <w:t xml:space="preserve">empezar con el prefijo configurado en BR y terminar con </w:t>
      </w:r>
      <w:r>
        <w:rPr>
          <w:b/>
          <w:bCs/>
          <w:i/>
        </w:rPr>
        <w:t>::a2e:XX</w:t>
      </w:r>
      <w:r>
        <w:t xml:space="preserve">. En cuanto al comando </w:t>
      </w:r>
      <w:proofErr w:type="spellStart"/>
      <w:r>
        <w:t>Route</w:t>
      </w:r>
      <w:proofErr w:type="spellEnd"/>
      <w:r>
        <w:t xml:space="preserve">(), ya no hará falta hacerlo, debido a que se dispone de un </w:t>
      </w:r>
      <w:proofErr w:type="spellStart"/>
      <w:r>
        <w:t>router</w:t>
      </w:r>
      <w:proofErr w:type="spellEnd"/>
      <w:r>
        <w:t xml:space="preserve"> (el BR) que hace automáticamente este </w:t>
      </w:r>
      <w:proofErr w:type="spellStart"/>
      <w:r>
        <w:t>enroutado</w:t>
      </w:r>
      <w:proofErr w:type="spellEnd"/>
      <w:r>
        <w:t>.</w:t>
      </w:r>
    </w:p>
    <w:p w14:paraId="32E99E5E" w14:textId="77777777" w:rsidR="00B43128" w:rsidRDefault="00B43128" w:rsidP="00B52D8B">
      <w:pPr>
        <w:jc w:val="both"/>
      </w:pPr>
      <w:r>
        <w:t>Siguiendo el mismo proceso anteriormente realizado, se comprueba que los sockets llegan correctamente de un nodo a otro pasando por BR como punto intermedio, por lo que se darían dos saltos.</w:t>
      </w:r>
    </w:p>
    <w:p w14:paraId="476D5131" w14:textId="77777777" w:rsidR="00B43128" w:rsidRDefault="00B43128" w:rsidP="00B52D8B">
      <w:pPr>
        <w:jc w:val="both"/>
      </w:pPr>
      <w:r>
        <w:t xml:space="preserve">Finalmente con un script de Python se ha probado a enviar mensajes UDP vía Sockets. Gracias a la herramienta </w:t>
      </w:r>
      <w:proofErr w:type="spellStart"/>
      <w:r>
        <w:t>KiTools</w:t>
      </w:r>
      <w:proofErr w:type="spellEnd"/>
      <w:r>
        <w:t xml:space="preserve">, se comprueba el correcto funcionamiento envío a los dos Dongles y que estos los reciben correctamente. Para la lectura por vía UART debe implementarse un código de lectura por interrupciones para poder detectar estas notificaciones. Aunque por interrupciones sea el método más idóneo y correcto, para las pruebas se puede probar dicha recogida con la actual función </w:t>
      </w:r>
      <w:proofErr w:type="spellStart"/>
      <w:r w:rsidRPr="00DA3EC6">
        <w:rPr>
          <w:i/>
          <w:iCs/>
        </w:rPr>
        <w:t>receive</w:t>
      </w:r>
      <w:proofErr w:type="spellEnd"/>
      <w:r w:rsidRPr="00DA3EC6">
        <w:rPr>
          <w:i/>
          <w:iCs/>
        </w:rPr>
        <w:t>(</w:t>
      </w:r>
      <w:proofErr w:type="spellStart"/>
      <w:r w:rsidRPr="00DA3EC6">
        <w:rPr>
          <w:i/>
          <w:iCs/>
        </w:rPr>
        <w:t>huart</w:t>
      </w:r>
      <w:proofErr w:type="spellEnd"/>
      <w:r w:rsidRPr="00DA3EC6">
        <w:rPr>
          <w:i/>
          <w:iCs/>
        </w:rPr>
        <w:t xml:space="preserve"> X)</w:t>
      </w:r>
      <w:r>
        <w:t xml:space="preserve"> implementada en el microcontrolador ARM.</w:t>
      </w:r>
    </w:p>
    <w:p w14:paraId="47D0A4DC" w14:textId="77777777" w:rsidR="00B43128" w:rsidRDefault="00B43128" w:rsidP="00B52D8B">
      <w:pPr>
        <w:jc w:val="both"/>
      </w:pPr>
      <w:r>
        <w:t xml:space="preserve">Como última prueba de envío de mensajes, se añade al código del microcontrolador ARM que maneja los dos Dongles, una rutina para enviar mensajes UDP a través de Sockets desde el nodo MED al nodo Leader cada 10 segundos, mientras que desde el PC se ejecuta un script de Python el cuál envía mensajes UDP por Sockets a ambos nodos cada 2 segundos. Esta prueba se hace con una duración de 2 horas y media, observando así la estabilidad de la red ante un largo periodo de envío de mensajes. Tras realizar esta prueba con la misma duración varias veces, se observa que la red suele mantener una estabilidad alta, a pesar de la </w:t>
      </w:r>
      <w:proofErr w:type="spellStart"/>
      <w:r>
        <w:t>cuál</w:t>
      </w:r>
      <w:proofErr w:type="spellEnd"/>
      <w:r>
        <w:t xml:space="preserve"> </w:t>
      </w:r>
      <w:r>
        <w:lastRenderedPageBreak/>
        <w:t xml:space="preserve">hay ciertos problemas en algunas ocasiones, en las que la red se satura y se dejan de recibir mensajes del nodo MED en el nodo Leader  durante un tiempo. </w:t>
      </w:r>
    </w:p>
    <w:p w14:paraId="29F57462" w14:textId="1D1427C9" w:rsidR="00B52D8B" w:rsidRDefault="00B43128" w:rsidP="00B52D8B">
      <w:pPr>
        <w:jc w:val="both"/>
      </w:pPr>
      <w:r>
        <w:t xml:space="preserve">También durante esta última prueba, se va observando la temperatura de ambos Dongles con el comando </w:t>
      </w:r>
      <w:r>
        <w:rPr>
          <w:i/>
          <w:iCs/>
        </w:rPr>
        <w:t xml:space="preserve">show </w:t>
      </w:r>
      <w:proofErr w:type="spellStart"/>
      <w:r>
        <w:rPr>
          <w:i/>
          <w:iCs/>
        </w:rPr>
        <w:t>uptime</w:t>
      </w:r>
      <w:proofErr w:type="spellEnd"/>
      <w:r>
        <w:t xml:space="preserve"> con la herramienta </w:t>
      </w:r>
      <w:proofErr w:type="spellStart"/>
      <w:r>
        <w:t>KiTools</w:t>
      </w:r>
      <w:proofErr w:type="spellEnd"/>
      <w:r>
        <w:t>, se observa que la temperatura del módulo KTWM102 integrado en el Dongle se mantiene constante alrededor de los 33ºC durante toda la prueba.</w:t>
      </w:r>
      <w:bookmarkStart w:id="422" w:name="_Pruebas_con_PCB"/>
      <w:bookmarkEnd w:id="422"/>
    </w:p>
    <w:p w14:paraId="2946FDDF" w14:textId="77777777" w:rsidR="00EA4662" w:rsidRPr="00B43B62" w:rsidRDefault="00EA4662" w:rsidP="00B52D8B">
      <w:pPr>
        <w:jc w:val="both"/>
      </w:pPr>
    </w:p>
    <w:p w14:paraId="0EF08491" w14:textId="30B166BE" w:rsidR="00B43128" w:rsidRDefault="00B43128" w:rsidP="00770FBD">
      <w:pPr>
        <w:pStyle w:val="Ttulo3"/>
        <w:numPr>
          <w:ilvl w:val="2"/>
          <w:numId w:val="22"/>
        </w:numPr>
      </w:pPr>
      <w:bookmarkStart w:id="423" w:name="_Toc78302493"/>
      <w:r>
        <w:t xml:space="preserve">Pruebas con PCB </w:t>
      </w:r>
      <w:proofErr w:type="spellStart"/>
      <w:r>
        <w:t>Coockie</w:t>
      </w:r>
      <w:proofErr w:type="spellEnd"/>
      <w:r>
        <w:t xml:space="preserve"> Thread como cuarto nodo</w:t>
      </w:r>
      <w:bookmarkEnd w:id="423"/>
    </w:p>
    <w:p w14:paraId="20BF601E" w14:textId="68D71140" w:rsidR="00B52D8B" w:rsidRDefault="00B52D8B" w:rsidP="00B52D8B"/>
    <w:p w14:paraId="5E1FA237" w14:textId="7BC6FEFA" w:rsidR="00B43128" w:rsidRDefault="002741ED" w:rsidP="002741ED">
      <w:r>
        <w:t>U</w:t>
      </w:r>
      <w:r w:rsidR="00B43128">
        <w:t xml:space="preserve">na vez las primeras pruebas con solo los 2 Dongles y el BR, se integra el módulo KTWM102 integrado en la PCB </w:t>
      </w:r>
      <w:proofErr w:type="spellStart"/>
      <w:r w:rsidR="00B43128">
        <w:t>Coockie</w:t>
      </w:r>
      <w:proofErr w:type="spellEnd"/>
      <w:r w:rsidR="00B43128">
        <w:t xml:space="preserve"> Thread diseñada. Para unas primeras pruebas del correcto funcionamiento se prueba este nuevo nodo con la herramienta </w:t>
      </w:r>
      <w:proofErr w:type="spellStart"/>
      <w:r w:rsidR="00B43128">
        <w:t>KiTools</w:t>
      </w:r>
      <w:proofErr w:type="spellEnd"/>
      <w:r w:rsidR="00B43128">
        <w:t xml:space="preserve"> conectándolo por USB al PC, como los Dongles.</w:t>
      </w:r>
    </w:p>
    <w:p w14:paraId="7E9EF410" w14:textId="77777777" w:rsidR="00B43128" w:rsidRDefault="00B43128" w:rsidP="002741ED">
      <w:r>
        <w:t>Para estas pruebas se han usado dos topologías:</w:t>
      </w:r>
    </w:p>
    <w:p w14:paraId="33061315" w14:textId="2EC87E07" w:rsidR="00B43128" w:rsidRDefault="00B43128" w:rsidP="002741ED">
      <w:pPr>
        <w:pStyle w:val="Prrafodelista"/>
        <w:numPr>
          <w:ilvl w:val="0"/>
          <w:numId w:val="25"/>
        </w:numPr>
      </w:pPr>
      <w:r>
        <w:t xml:space="preserve">La primera, configurando 1 Dongle como Leader, el otro como REED o </w:t>
      </w:r>
      <w:proofErr w:type="spellStart"/>
      <w:r>
        <w:t>router</w:t>
      </w:r>
      <w:proofErr w:type="spellEnd"/>
      <w:r>
        <w:t xml:space="preserve"> y el BR como REED o </w:t>
      </w:r>
      <w:proofErr w:type="spellStart"/>
      <w:r>
        <w:t>router</w:t>
      </w:r>
      <w:proofErr w:type="spellEnd"/>
      <w:r>
        <w:t>. Finalmente el nuevo nodo se configura como MED. Quedando una topología como mostramos en la siguiente imagen:</w:t>
      </w:r>
    </w:p>
    <w:p w14:paraId="352EDCFC" w14:textId="77777777" w:rsidR="00CB479C" w:rsidRDefault="00B43128" w:rsidP="00CB479C">
      <w:pPr>
        <w:keepNext/>
        <w:jc w:val="center"/>
      </w:pPr>
      <w:r>
        <w:rPr>
          <w:noProof/>
        </w:rPr>
        <w:drawing>
          <wp:inline distT="0" distB="0" distL="0" distR="0" wp14:anchorId="1D6BBAE8" wp14:editId="48EE13A6">
            <wp:extent cx="4340305" cy="2699931"/>
            <wp:effectExtent l="0" t="0" r="3175" b="5715"/>
            <wp:docPr id="54" name="Imagen 5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10;&#10;Descripción generada automáticament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49372" cy="2705571"/>
                    </a:xfrm>
                    <a:prstGeom prst="rect">
                      <a:avLst/>
                    </a:prstGeom>
                    <a:noFill/>
                    <a:ln>
                      <a:noFill/>
                    </a:ln>
                  </pic:spPr>
                </pic:pic>
              </a:graphicData>
            </a:graphic>
          </wp:inline>
        </w:drawing>
      </w:r>
    </w:p>
    <w:p w14:paraId="0B16DD7B" w14:textId="545B3691" w:rsidR="00B43128" w:rsidRDefault="00CB479C" w:rsidP="00CB479C">
      <w:pPr>
        <w:pStyle w:val="Descripcin"/>
        <w:jc w:val="center"/>
      </w:pPr>
      <w:bookmarkStart w:id="424" w:name="_Toc78302559"/>
      <w:r>
        <w:t xml:space="preserve">Ilustración </w:t>
      </w:r>
      <w:r w:rsidR="00E20257">
        <w:fldChar w:fldCharType="begin"/>
      </w:r>
      <w:r w:rsidR="00E20257">
        <w:instrText xml:space="preserve"> SEQ Ilustración \* ARABIC </w:instrText>
      </w:r>
      <w:r w:rsidR="00E20257">
        <w:fldChar w:fldCharType="separate"/>
      </w:r>
      <w:r w:rsidR="006E5AFC">
        <w:rPr>
          <w:noProof/>
        </w:rPr>
        <w:t>53</w:t>
      </w:r>
      <w:r w:rsidR="00E20257">
        <w:rPr>
          <w:noProof/>
        </w:rPr>
        <w:fldChar w:fldCharType="end"/>
      </w:r>
      <w:r>
        <w:t xml:space="preserve"> Topología 4 nodos con un Dongle como LEADER</w:t>
      </w:r>
      <w:bookmarkEnd w:id="424"/>
    </w:p>
    <w:p w14:paraId="2F93C542" w14:textId="53034B38" w:rsidR="00CB479C" w:rsidRDefault="00CB479C">
      <w:r>
        <w:br w:type="page"/>
      </w:r>
    </w:p>
    <w:p w14:paraId="073B6ACA" w14:textId="014EF20A" w:rsidR="00B43128" w:rsidRDefault="00B43128" w:rsidP="002741ED">
      <w:pPr>
        <w:pStyle w:val="Prrafodelista"/>
        <w:numPr>
          <w:ilvl w:val="0"/>
          <w:numId w:val="25"/>
        </w:numPr>
        <w:jc w:val="both"/>
      </w:pPr>
      <w:r>
        <w:lastRenderedPageBreak/>
        <w:t xml:space="preserve">Se configura el BR como Leader de la red, un Dongle se configura como REED o </w:t>
      </w:r>
      <w:proofErr w:type="spellStart"/>
      <w:r>
        <w:t>Router</w:t>
      </w:r>
      <w:proofErr w:type="spellEnd"/>
      <w:r>
        <w:t xml:space="preserve"> y el otro Dongle como MED. Finalmente el nuevo nodo se configura como MED. La topología resultante sería: </w:t>
      </w:r>
    </w:p>
    <w:p w14:paraId="3716A810" w14:textId="77777777" w:rsidR="00CB479C" w:rsidRDefault="00B43128" w:rsidP="00CB479C">
      <w:pPr>
        <w:keepNext/>
        <w:jc w:val="center"/>
      </w:pPr>
      <w:r>
        <w:rPr>
          <w:noProof/>
        </w:rPr>
        <w:drawing>
          <wp:inline distT="0" distB="0" distL="0" distR="0" wp14:anchorId="70749813" wp14:editId="43FB09C3">
            <wp:extent cx="4100055" cy="2998382"/>
            <wp:effectExtent l="0" t="0" r="0" b="0"/>
            <wp:docPr id="55" name="Imagen 55" descr="Imagen que contiene objet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magen que contiene objeto, reloj&#10;&#10;Descripción generada automáticament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04347" cy="3001521"/>
                    </a:xfrm>
                    <a:prstGeom prst="rect">
                      <a:avLst/>
                    </a:prstGeom>
                    <a:noFill/>
                    <a:ln>
                      <a:noFill/>
                    </a:ln>
                  </pic:spPr>
                </pic:pic>
              </a:graphicData>
            </a:graphic>
          </wp:inline>
        </w:drawing>
      </w:r>
    </w:p>
    <w:p w14:paraId="22DF1B4E" w14:textId="15D6AFD6" w:rsidR="002741ED" w:rsidRDefault="00CB479C" w:rsidP="002741ED">
      <w:pPr>
        <w:pStyle w:val="Descripcin"/>
        <w:jc w:val="center"/>
      </w:pPr>
      <w:bookmarkStart w:id="425" w:name="_Toc78302560"/>
      <w:r>
        <w:t xml:space="preserve">Ilustración </w:t>
      </w:r>
      <w:r w:rsidR="00E20257">
        <w:fldChar w:fldCharType="begin"/>
      </w:r>
      <w:r w:rsidR="00E20257">
        <w:instrText xml:space="preserve"> SEQ Ilustración \* ARABIC </w:instrText>
      </w:r>
      <w:r w:rsidR="00E20257">
        <w:fldChar w:fldCharType="separate"/>
      </w:r>
      <w:r w:rsidR="006E5AFC">
        <w:rPr>
          <w:noProof/>
        </w:rPr>
        <w:t>54</w:t>
      </w:r>
      <w:r w:rsidR="00E20257">
        <w:rPr>
          <w:noProof/>
        </w:rPr>
        <w:fldChar w:fldCharType="end"/>
      </w:r>
      <w:r>
        <w:t xml:space="preserve"> Topología 4 nodos con BR como </w:t>
      </w:r>
      <w:r w:rsidR="001D4F68">
        <w:t>Leader</w:t>
      </w:r>
      <w:bookmarkEnd w:id="425"/>
    </w:p>
    <w:p w14:paraId="530B16BC" w14:textId="77777777" w:rsidR="002741ED" w:rsidRDefault="002741ED" w:rsidP="002741ED">
      <w:pPr>
        <w:pStyle w:val="Descripcin"/>
        <w:jc w:val="center"/>
      </w:pPr>
    </w:p>
    <w:p w14:paraId="7D0F1D48" w14:textId="097430BC" w:rsidR="002741ED" w:rsidRDefault="002741ED" w:rsidP="008D139D">
      <w:pPr>
        <w:pStyle w:val="Ttulo4"/>
        <w:numPr>
          <w:ilvl w:val="3"/>
          <w:numId w:val="29"/>
        </w:numPr>
      </w:pPr>
      <w:bookmarkStart w:id="426" w:name="_Toc78302494"/>
      <w:r>
        <w:t>Pruebas de conectividad con el cuarto nodo</w:t>
      </w:r>
      <w:bookmarkEnd w:id="426"/>
    </w:p>
    <w:p w14:paraId="07C1444E" w14:textId="77777777" w:rsidR="001925E3" w:rsidRPr="001925E3" w:rsidRDefault="001925E3" w:rsidP="001925E3"/>
    <w:p w14:paraId="06DD785F" w14:textId="55399BDC" w:rsidR="00B43128" w:rsidRDefault="00B43128" w:rsidP="00770FBD">
      <w:r>
        <w:t xml:space="preserve">Una vez formada la red en cualquiera de sus dos topologías con 4 nodos, queda el nodo nuevo, formado por la PCB diseñada con el KTWM102, a 2 saltos de distancia del BR. Para probar la conectividad de este </w:t>
      </w:r>
      <w:proofErr w:type="spellStart"/>
      <w:r>
        <w:t>nodo</w:t>
      </w:r>
      <w:proofErr w:type="spellEnd"/>
      <w:r>
        <w:t>, se realiza ping desde el PC a este nuevo nodo y comprobamos que el resultado medio es de aproximadamente 46 ms:</w:t>
      </w:r>
    </w:p>
    <w:p w14:paraId="7783BD9E" w14:textId="77777777" w:rsidR="002C5A37" w:rsidRDefault="00B43128" w:rsidP="002C5A37">
      <w:pPr>
        <w:keepNext/>
        <w:jc w:val="center"/>
      </w:pPr>
      <w:r>
        <w:rPr>
          <w:noProof/>
        </w:rPr>
        <w:drawing>
          <wp:inline distT="0" distB="0" distL="0" distR="0" wp14:anchorId="10B2573C" wp14:editId="24C940A9">
            <wp:extent cx="5262880" cy="2147570"/>
            <wp:effectExtent l="0" t="0" r="0" b="5080"/>
            <wp:docPr id="56" name="Imagen 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62880" cy="2147570"/>
                    </a:xfrm>
                    <a:prstGeom prst="rect">
                      <a:avLst/>
                    </a:prstGeom>
                    <a:noFill/>
                    <a:ln>
                      <a:noFill/>
                    </a:ln>
                  </pic:spPr>
                </pic:pic>
              </a:graphicData>
            </a:graphic>
          </wp:inline>
        </w:drawing>
      </w:r>
    </w:p>
    <w:p w14:paraId="795F8E5A" w14:textId="3CD27E72" w:rsidR="00B43128" w:rsidRDefault="002C5A37" w:rsidP="002C5A37">
      <w:pPr>
        <w:pStyle w:val="Descripcin"/>
        <w:jc w:val="center"/>
      </w:pPr>
      <w:bookmarkStart w:id="427" w:name="_Toc78302561"/>
      <w:r>
        <w:t xml:space="preserve">Ilustración </w:t>
      </w:r>
      <w:r w:rsidR="00E20257">
        <w:fldChar w:fldCharType="begin"/>
      </w:r>
      <w:r w:rsidR="00E20257">
        <w:instrText xml:space="preserve"> SEQ Ilustración \* ARABIC </w:instrText>
      </w:r>
      <w:r w:rsidR="00E20257">
        <w:fldChar w:fldCharType="separate"/>
      </w:r>
      <w:r w:rsidR="006E5AFC">
        <w:rPr>
          <w:noProof/>
        </w:rPr>
        <w:t>55</w:t>
      </w:r>
      <w:r w:rsidR="00E20257">
        <w:rPr>
          <w:noProof/>
        </w:rPr>
        <w:fldChar w:fldCharType="end"/>
      </w:r>
      <w:r>
        <w:t xml:space="preserve"> Ping desde PC a nuevo nodo MED.</w:t>
      </w:r>
      <w:bookmarkEnd w:id="427"/>
    </w:p>
    <w:p w14:paraId="61E51B96" w14:textId="77777777" w:rsidR="00B43128" w:rsidRDefault="00B43128" w:rsidP="00CB479C">
      <w:pPr>
        <w:pStyle w:val="Textoindependiente"/>
        <w:jc w:val="both"/>
      </w:pPr>
      <w:r>
        <w:t>Teniendo en cuenta que para nodo a un solo salto del BR hay una media de 21-22 ms de ping, podemos ver, que para este nuevo salto se incrementa alrededor de 24 ms.</w:t>
      </w:r>
    </w:p>
    <w:p w14:paraId="2D60444D" w14:textId="77777777" w:rsidR="00B43128" w:rsidRPr="004F5252" w:rsidRDefault="00B43128" w:rsidP="00CB479C">
      <w:pPr>
        <w:pStyle w:val="Textoindependiente"/>
        <w:jc w:val="both"/>
        <w:rPr>
          <w:i/>
        </w:rPr>
      </w:pPr>
      <w:r w:rsidRPr="004F5252">
        <w:rPr>
          <w:b/>
          <w:bCs/>
          <w:i/>
        </w:rPr>
        <w:t>Nota:</w:t>
      </w:r>
      <w:r w:rsidRPr="004F5252">
        <w:rPr>
          <w:i/>
        </w:rPr>
        <w:t xml:space="preserve"> Tener en cuenta que los dos saltos realizados son entre nodos separados la misma distancia de 30 – 35 cm de distancia.</w:t>
      </w:r>
    </w:p>
    <w:p w14:paraId="61290CA5" w14:textId="66CE9018" w:rsidR="00B43128" w:rsidRDefault="00B43128" w:rsidP="00CB479C">
      <w:pPr>
        <w:pStyle w:val="Textoindependiente"/>
        <w:jc w:val="both"/>
      </w:pPr>
      <w:r>
        <w:lastRenderedPageBreak/>
        <w:t xml:space="preserve">Desde el propio nodo se hace ping a </w:t>
      </w:r>
      <w:hyperlink r:id="rId109" w:history="1">
        <w:r w:rsidRPr="00402594">
          <w:rPr>
            <w:rStyle w:val="Hipervnculo"/>
          </w:rPr>
          <w:t>www.kirale.com</w:t>
        </w:r>
      </w:hyperlink>
      <w:r>
        <w:t xml:space="preserve">, a </w:t>
      </w:r>
      <w:hyperlink r:id="rId110" w:history="1">
        <w:r w:rsidRPr="00402594">
          <w:rPr>
            <w:rStyle w:val="Hipervnculo"/>
          </w:rPr>
          <w:t>www.google.com</w:t>
        </w:r>
      </w:hyperlink>
      <w:r>
        <w:t xml:space="preserve"> , al PC y a los diferentes nodos, y desde todos los puntos se recibe correctamente la respuesta al ping.</w:t>
      </w:r>
    </w:p>
    <w:p w14:paraId="7ED70B80" w14:textId="77777777" w:rsidR="00B43128" w:rsidRDefault="00B43128" w:rsidP="00B43128">
      <w:pPr>
        <w:pStyle w:val="Textoindependiente"/>
      </w:pPr>
    </w:p>
    <w:p w14:paraId="4B9A8473" w14:textId="1E7B69D3" w:rsidR="00B43128" w:rsidRDefault="00B43128" w:rsidP="008D139D">
      <w:pPr>
        <w:pStyle w:val="Ttulo4"/>
        <w:numPr>
          <w:ilvl w:val="3"/>
          <w:numId w:val="29"/>
        </w:numPr>
      </w:pPr>
      <w:bookmarkStart w:id="428" w:name="_Toc78302495"/>
      <w:r>
        <w:t>Envío / Recibo de Sockets</w:t>
      </w:r>
      <w:bookmarkEnd w:id="428"/>
    </w:p>
    <w:p w14:paraId="494501DD" w14:textId="77777777" w:rsidR="001925E3" w:rsidRPr="001925E3" w:rsidRDefault="001925E3" w:rsidP="001925E3"/>
    <w:p w14:paraId="01D81589" w14:textId="1D7AC75B" w:rsidR="00B43128" w:rsidRDefault="00B43128" w:rsidP="002C5A37">
      <w:pPr>
        <w:jc w:val="both"/>
      </w:pPr>
      <w:r>
        <w:t xml:space="preserve">Siguiendo con el uso de las dos topologías mencionadas en </w:t>
      </w:r>
      <w:hyperlink w:anchor="_Pruebas_con_PCB" w:history="1">
        <w:r w:rsidRPr="003C06F4">
          <w:rPr>
            <w:rStyle w:val="Hipervnculo"/>
          </w:rPr>
          <w:t xml:space="preserve">Pruebas con PCB </w:t>
        </w:r>
        <w:proofErr w:type="spellStart"/>
        <w:r w:rsidRPr="003C06F4">
          <w:rPr>
            <w:rStyle w:val="Hipervnculo"/>
          </w:rPr>
          <w:t>Coockie</w:t>
        </w:r>
        <w:proofErr w:type="spellEnd"/>
        <w:r w:rsidRPr="003C06F4">
          <w:rPr>
            <w:rStyle w:val="Hipervnculo"/>
          </w:rPr>
          <w:t xml:space="preserve"> Thread como cuarto nodo</w:t>
        </w:r>
      </w:hyperlink>
      <w:r>
        <w:t xml:space="preserve"> se prueba la interacción de Sockets. Para el recibo de Sockets se usan los modos de </w:t>
      </w:r>
      <w:proofErr w:type="spellStart"/>
      <w:r>
        <w:t>debug</w:t>
      </w:r>
      <w:proofErr w:type="spellEnd"/>
      <w:r>
        <w:t xml:space="preserve"> de la herramienta </w:t>
      </w:r>
      <w:proofErr w:type="spellStart"/>
      <w:r>
        <w:t>KiTools</w:t>
      </w:r>
      <w:proofErr w:type="spellEnd"/>
      <w:r>
        <w:t>, de la misma manera que se ha usado anteriormente.</w:t>
      </w:r>
    </w:p>
    <w:p w14:paraId="59BECF82" w14:textId="77777777" w:rsidR="00B43128" w:rsidRDefault="00B43128" w:rsidP="002C5A37">
      <w:pPr>
        <w:jc w:val="both"/>
      </w:pPr>
      <w:r>
        <w:t xml:space="preserve">En las primeras pruebas se ha probado al envío de Socket entre los diferentes nodos y entre PC y nodos, probando las capacidades multisalto de las redes THREAD. En esta primera parte se ha dejado el nodo de PCB solo recibiendo Sockets, sin ningún envío, comprobándose que se recibían estos Sockets desde la herramienta </w:t>
      </w:r>
      <w:proofErr w:type="spellStart"/>
      <w:r>
        <w:t>KiTools</w:t>
      </w:r>
      <w:proofErr w:type="spellEnd"/>
      <w:r>
        <w:t>.</w:t>
      </w:r>
    </w:p>
    <w:p w14:paraId="082B848D" w14:textId="77777777" w:rsidR="00B43128" w:rsidRDefault="00B43128" w:rsidP="002C5A37">
      <w:pPr>
        <w:jc w:val="both"/>
      </w:pPr>
      <w:r>
        <w:t xml:space="preserve">En estas pruebas se ve que los envíos de sockets entre distintos nodos llegan correctamente sin pérdidas, o muy ínfimas. </w:t>
      </w:r>
    </w:p>
    <w:p w14:paraId="3EF466AA" w14:textId="77777777" w:rsidR="00E71F03" w:rsidRDefault="00B43128" w:rsidP="00E71F03">
      <w:pPr>
        <w:jc w:val="both"/>
      </w:pPr>
      <w:r>
        <w:t xml:space="preserve">Como segunda prueba, con la  segunda topología de red indicada en </w:t>
      </w:r>
      <w:hyperlink w:anchor="_Pruebas_con_PCB" w:history="1">
        <w:r w:rsidRPr="003C06F4">
          <w:rPr>
            <w:rStyle w:val="Hipervnculo"/>
          </w:rPr>
          <w:t xml:space="preserve">Pruebas con PCB </w:t>
        </w:r>
        <w:proofErr w:type="spellStart"/>
        <w:r w:rsidRPr="003C06F4">
          <w:rPr>
            <w:rStyle w:val="Hipervnculo"/>
          </w:rPr>
          <w:t>Coockie</w:t>
        </w:r>
        <w:proofErr w:type="spellEnd"/>
        <w:r w:rsidRPr="003C06F4">
          <w:rPr>
            <w:rStyle w:val="Hipervnculo"/>
          </w:rPr>
          <w:t xml:space="preserve"> Thread como cuarto nodo</w:t>
        </w:r>
      </w:hyperlink>
      <w:r w:rsidRPr="001E12B6">
        <w:t xml:space="preserve">, </w:t>
      </w:r>
      <w:r>
        <w:t xml:space="preserve">se ejecuta desde el microcontrolador ARM una rutina para enviar mensajes UPD a través de Sockets desde el Dongle con Rol MED al Dongle con Rol REED cada 10 segundos mientras que desde el PC se ejecuta un script de Python para enviar mensajes UDP a través de Sockets al Dongle REED y al módulo MED de la PCB </w:t>
      </w:r>
      <w:proofErr w:type="spellStart"/>
      <w:r>
        <w:t>Coockie</w:t>
      </w:r>
      <w:proofErr w:type="spellEnd"/>
      <w:r>
        <w:t xml:space="preserve"> cada 2 segundos. Esta prueba se realiza con una duración de 2 horas y media, varias veces, observando como en </w:t>
      </w:r>
      <w:hyperlink w:anchor="_Envío_de_mensajes_1" w:history="1">
        <w:r w:rsidRPr="008620DA">
          <w:rPr>
            <w:rStyle w:val="Hipervnculo"/>
          </w:rPr>
          <w:t>Envío de mensajes UDP por Sockets entre Dongles y entre PC y Dongles</w:t>
        </w:r>
      </w:hyperlink>
      <w:r>
        <w:t xml:space="preserve"> que la red es estable salvo en ciertos momentos en los que la comunicación entre nodos se cae. En algunas ocasiones, se observa en la pestaña de Visual Network, dentro del Panel de Administración Web del sistema </w:t>
      </w:r>
      <w:proofErr w:type="spellStart"/>
      <w:r>
        <w:t>KiBRA</w:t>
      </w:r>
      <w:proofErr w:type="spellEnd"/>
      <w:r>
        <w:t xml:space="preserve"> del BR, que en algunos momentos de la prueba, algún nodo, se desconectaba de la red durante un rato, a partir de lo cual dicho nodo dejaba de enviar y/o recibir mensajes UDP. Para decantar posibles fallos, se prueba la estabilidad de red sin envío de mensajes, y se observa, que todos los nodos permanecen conectados el 100% del tiempo, por lo que puede que se esté saturando la red al enviar información cada tan poco tiempo, provocando que la red se vuelva algo inestable.</w:t>
      </w:r>
    </w:p>
    <w:p w14:paraId="65274A52" w14:textId="3E5ADD9B" w:rsidR="001925E3" w:rsidRDefault="001925E3" w:rsidP="00E71F03">
      <w:pPr>
        <w:pStyle w:val="Ttulo4"/>
      </w:pPr>
      <w:r>
        <w:br w:type="page"/>
      </w:r>
    </w:p>
    <w:p w14:paraId="44B71E9D" w14:textId="68D7EAE2" w:rsidR="00770FBD" w:rsidRDefault="001925E3" w:rsidP="008D139D">
      <w:pPr>
        <w:pStyle w:val="Ttulo3"/>
        <w:numPr>
          <w:ilvl w:val="2"/>
          <w:numId w:val="29"/>
        </w:numPr>
      </w:pPr>
      <w:bookmarkStart w:id="429" w:name="_Toc78302496"/>
      <w:r>
        <w:lastRenderedPageBreak/>
        <w:t xml:space="preserve">Pruebas de </w:t>
      </w:r>
      <w:r w:rsidR="00CC7634">
        <w:t>estabilidad</w:t>
      </w:r>
      <w:r>
        <w:t xml:space="preserve"> con 5 nodos</w:t>
      </w:r>
      <w:bookmarkEnd w:id="429"/>
    </w:p>
    <w:p w14:paraId="537049DF" w14:textId="77777777" w:rsidR="001D4F68" w:rsidRDefault="001D4F68"/>
    <w:p w14:paraId="6A2507F6" w14:textId="77777777" w:rsidR="00DB3809" w:rsidRDefault="001D4F68" w:rsidP="00DB3809">
      <w:pPr>
        <w:jc w:val="both"/>
      </w:pPr>
      <w:r>
        <w:t xml:space="preserve">Tras validar el funcionamiento de la primera PCB </w:t>
      </w:r>
      <w:proofErr w:type="spellStart"/>
      <w:r>
        <w:t>Coockie</w:t>
      </w:r>
      <w:proofErr w:type="spellEnd"/>
      <w:r>
        <w:t xml:space="preserve"> Thread, se crea el código para el manejo de los módulos KTWM102 desde </w:t>
      </w:r>
      <w:r w:rsidR="00B10EFD">
        <w:t xml:space="preserve">el kit de la </w:t>
      </w:r>
      <w:proofErr w:type="spellStart"/>
      <w:r w:rsidR="00B10EFD">
        <w:t>Coockie</w:t>
      </w:r>
      <w:proofErr w:type="spellEnd"/>
      <w:r w:rsidR="00B10EFD">
        <w:t xml:space="preserve">  y se añade como 5 nodo a la red otra PCB de </w:t>
      </w:r>
      <w:proofErr w:type="spellStart"/>
      <w:r w:rsidR="00B10EFD">
        <w:t>Coockie</w:t>
      </w:r>
      <w:proofErr w:type="spellEnd"/>
      <w:r w:rsidR="00B10EFD">
        <w:t xml:space="preserve"> Thread, controlada a través de </w:t>
      </w:r>
      <w:proofErr w:type="spellStart"/>
      <w:r w:rsidR="00B10EFD">
        <w:t>KiTools</w:t>
      </w:r>
      <w:proofErr w:type="spellEnd"/>
      <w:r w:rsidR="00B10EFD">
        <w:t>.</w:t>
      </w:r>
    </w:p>
    <w:p w14:paraId="0AB6BC67" w14:textId="18893238" w:rsidR="00DB3809" w:rsidRDefault="00DB3809" w:rsidP="00DB3809">
      <w:pPr>
        <w:jc w:val="both"/>
      </w:pPr>
      <w:r>
        <w:t xml:space="preserve">En este caso se han probado </w:t>
      </w:r>
      <w:r w:rsidR="00CC7634">
        <w:t>dos</w:t>
      </w:r>
      <w:r>
        <w:t xml:space="preserve"> topologías diferentes, </w:t>
      </w:r>
      <w:r w:rsidR="00CC7634">
        <w:t xml:space="preserve">en las cuales los nodos se han configurado de la misma manera: El nodo BR como líder, un nodo Dongle como </w:t>
      </w:r>
      <w:proofErr w:type="spellStart"/>
      <w:r w:rsidR="00CC7634">
        <w:t>Router</w:t>
      </w:r>
      <w:proofErr w:type="spellEnd"/>
      <w:r w:rsidR="00CC7634">
        <w:t xml:space="preserve">/REED, y el resto como MED. Solo ha cambiado el padre </w:t>
      </w:r>
      <w:r w:rsidR="00E71F03">
        <w:t>al que se conectaban los diferentes nodos.</w:t>
      </w:r>
    </w:p>
    <w:p w14:paraId="5AF86AD2" w14:textId="3CF7CC32" w:rsidR="007E0A90" w:rsidRDefault="00E71F03" w:rsidP="00DB3809">
      <w:pPr>
        <w:pStyle w:val="Prrafodelista"/>
        <w:numPr>
          <w:ilvl w:val="0"/>
          <w:numId w:val="28"/>
        </w:numPr>
        <w:jc w:val="both"/>
      </w:pPr>
      <w:r>
        <w:t>Todos los nodos se han conectado al BR como nodo padre.</w:t>
      </w:r>
    </w:p>
    <w:p w14:paraId="50A027E7" w14:textId="254E2B39" w:rsidR="007E0A90" w:rsidRDefault="007E0A90" w:rsidP="007E0A90">
      <w:pPr>
        <w:keepNext/>
        <w:jc w:val="center"/>
      </w:pPr>
      <w:r>
        <w:rPr>
          <w:noProof/>
        </w:rPr>
        <w:drawing>
          <wp:inline distT="0" distB="0" distL="0" distR="0" wp14:anchorId="1633F66B" wp14:editId="42DCE26E">
            <wp:extent cx="3492290" cy="2893326"/>
            <wp:effectExtent l="0" t="0" r="0" b="2540"/>
            <wp:docPr id="74" name="Imagen 7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Diagrama&#10;&#10;Descripción generada automáticament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96728" cy="2897002"/>
                    </a:xfrm>
                    <a:prstGeom prst="rect">
                      <a:avLst/>
                    </a:prstGeom>
                    <a:noFill/>
                    <a:ln>
                      <a:noFill/>
                    </a:ln>
                  </pic:spPr>
                </pic:pic>
              </a:graphicData>
            </a:graphic>
          </wp:inline>
        </w:drawing>
      </w:r>
    </w:p>
    <w:p w14:paraId="1F835CE6" w14:textId="6CEE5B1A" w:rsidR="007E0A90" w:rsidRDefault="007E0A90" w:rsidP="00E71F03">
      <w:pPr>
        <w:pStyle w:val="Descripcin"/>
        <w:jc w:val="center"/>
      </w:pPr>
      <w:bookmarkStart w:id="430" w:name="_Toc78302562"/>
      <w:r>
        <w:t xml:space="preserve">Ilustración </w:t>
      </w:r>
      <w:r w:rsidR="00E20257">
        <w:fldChar w:fldCharType="begin"/>
      </w:r>
      <w:r w:rsidR="00E20257">
        <w:instrText xml:space="preserve"> SEQ Ilustración \* ARABIC </w:instrText>
      </w:r>
      <w:r w:rsidR="00E20257">
        <w:fldChar w:fldCharType="separate"/>
      </w:r>
      <w:r w:rsidR="006E5AFC">
        <w:rPr>
          <w:noProof/>
        </w:rPr>
        <w:t>56</w:t>
      </w:r>
      <w:r w:rsidR="00E20257">
        <w:rPr>
          <w:noProof/>
        </w:rPr>
        <w:fldChar w:fldCharType="end"/>
      </w:r>
      <w:r>
        <w:t xml:space="preserve"> Topología A de 5 nodos</w:t>
      </w:r>
      <w:bookmarkEnd w:id="430"/>
      <w:r>
        <w:br w:type="page"/>
      </w:r>
    </w:p>
    <w:p w14:paraId="70118E96" w14:textId="593F198A" w:rsidR="007E0A90" w:rsidRDefault="00E71F03" w:rsidP="007E0A90">
      <w:pPr>
        <w:pStyle w:val="Prrafodelista"/>
        <w:numPr>
          <w:ilvl w:val="0"/>
          <w:numId w:val="28"/>
        </w:numPr>
        <w:jc w:val="both"/>
      </w:pPr>
      <w:r>
        <w:lastRenderedPageBreak/>
        <w:t>El nodo REED se conecta al BR como nodo hijo, y el los MED se conectan al REED.</w:t>
      </w:r>
    </w:p>
    <w:p w14:paraId="2D3A9CBB" w14:textId="77777777" w:rsidR="007E0A90" w:rsidRDefault="007E0A90" w:rsidP="007E0A90">
      <w:pPr>
        <w:keepNext/>
        <w:jc w:val="center"/>
      </w:pPr>
      <w:r>
        <w:rPr>
          <w:noProof/>
        </w:rPr>
        <w:drawing>
          <wp:inline distT="0" distB="0" distL="0" distR="0" wp14:anchorId="36AEFC35" wp14:editId="675FFFD2">
            <wp:extent cx="2265346" cy="3558152"/>
            <wp:effectExtent l="0" t="0" r="1905" b="4445"/>
            <wp:docPr id="76" name="Imagen 7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Diagrama&#10;&#10;Descripción generada automáticament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74871" cy="3573113"/>
                    </a:xfrm>
                    <a:prstGeom prst="rect">
                      <a:avLst/>
                    </a:prstGeom>
                    <a:noFill/>
                    <a:ln>
                      <a:noFill/>
                    </a:ln>
                  </pic:spPr>
                </pic:pic>
              </a:graphicData>
            </a:graphic>
          </wp:inline>
        </w:drawing>
      </w:r>
    </w:p>
    <w:p w14:paraId="218445B8" w14:textId="694BFF88" w:rsidR="00E71F03" w:rsidRDefault="007E0A90" w:rsidP="00E71F03">
      <w:pPr>
        <w:pStyle w:val="Descripcin"/>
        <w:jc w:val="center"/>
      </w:pPr>
      <w:bookmarkStart w:id="431" w:name="_Toc78302563"/>
      <w:r>
        <w:t xml:space="preserve">Ilustración </w:t>
      </w:r>
      <w:r w:rsidR="00E20257">
        <w:fldChar w:fldCharType="begin"/>
      </w:r>
      <w:r w:rsidR="00E20257">
        <w:instrText xml:space="preserve"> SEQ Ilustración \* ARABIC </w:instrText>
      </w:r>
      <w:r w:rsidR="00E20257">
        <w:fldChar w:fldCharType="separate"/>
      </w:r>
      <w:r w:rsidR="006E5AFC">
        <w:rPr>
          <w:noProof/>
        </w:rPr>
        <w:t>57</w:t>
      </w:r>
      <w:r w:rsidR="00E20257">
        <w:rPr>
          <w:noProof/>
        </w:rPr>
        <w:fldChar w:fldCharType="end"/>
      </w:r>
      <w:r>
        <w:t xml:space="preserve"> Topología B con 5 nodos</w:t>
      </w:r>
      <w:bookmarkEnd w:id="431"/>
    </w:p>
    <w:p w14:paraId="703AD322" w14:textId="77777777" w:rsidR="00E71F03" w:rsidRPr="00E71F03" w:rsidRDefault="00E71F03" w:rsidP="00E71F03"/>
    <w:p w14:paraId="66E750DE" w14:textId="285F6855" w:rsidR="00E71F03" w:rsidRDefault="00E71F03" w:rsidP="008D139D">
      <w:pPr>
        <w:pStyle w:val="Ttulo4"/>
        <w:numPr>
          <w:ilvl w:val="3"/>
          <w:numId w:val="29"/>
        </w:numPr>
      </w:pPr>
      <w:r>
        <w:t>Pruebas de conectividad</w:t>
      </w:r>
    </w:p>
    <w:p w14:paraId="18F8F56F" w14:textId="21EC596D" w:rsidR="00E71F03" w:rsidRDefault="00E71F03" w:rsidP="00E71F03"/>
    <w:p w14:paraId="19C0CBF5" w14:textId="77777777" w:rsidR="00207A12" w:rsidRDefault="00E71F03" w:rsidP="00E71F03">
      <w:pPr>
        <w:jc w:val="both"/>
      </w:pPr>
      <w:r>
        <w:t xml:space="preserve">Para verificar los datos obtenidos en las pruebas con 4 nodos, se vuelve a verificar </w:t>
      </w:r>
      <w:r w:rsidR="00207A12">
        <w:t>la latencia entre el PC y</w:t>
      </w:r>
      <w:r>
        <w:t xml:space="preserve"> los diferentes nodos.</w:t>
      </w:r>
    </w:p>
    <w:p w14:paraId="032F639F" w14:textId="62C424B3" w:rsidR="00E71F03" w:rsidRDefault="00E71F03" w:rsidP="00E71F03">
      <w:pPr>
        <w:jc w:val="both"/>
      </w:pPr>
      <w:r>
        <w:t xml:space="preserve">En el caso de la primera </w:t>
      </w:r>
      <w:r w:rsidR="00207A12">
        <w:t>topología, al estar todos a un salto de distancia del BR, se verifica que para todos los nodos, la latencia aproximada entre el PC y los nodos MED, es de alrededor de 22 o 23 ms.</w:t>
      </w:r>
    </w:p>
    <w:p w14:paraId="7A7A8DED" w14:textId="3CA5C364" w:rsidR="00207A12" w:rsidRDefault="00207A12" w:rsidP="00E71F03">
      <w:pPr>
        <w:jc w:val="both"/>
      </w:pPr>
      <w:r>
        <w:t xml:space="preserve">En el caso de la segunda topología, para el nodo </w:t>
      </w:r>
      <w:proofErr w:type="spellStart"/>
      <w:r>
        <w:t>Router</w:t>
      </w:r>
      <w:proofErr w:type="spellEnd"/>
      <w:r>
        <w:t>, se sigue observando esa latencia de 22 o 23 ms, mientras que a los nodos MED se ha visto que la latencia sigue siendo alrededor de los 45-46 ms, como en las primeras pruebas.</w:t>
      </w:r>
    </w:p>
    <w:p w14:paraId="3E45B4A9" w14:textId="13308F5D" w:rsidR="00207A12" w:rsidRDefault="00207A12" w:rsidP="00E71F03">
      <w:pPr>
        <w:jc w:val="both"/>
      </w:pPr>
    </w:p>
    <w:p w14:paraId="48F89FB4" w14:textId="516A9510" w:rsidR="00207A12" w:rsidRDefault="00207A12" w:rsidP="008D139D">
      <w:pPr>
        <w:pStyle w:val="Ttulo4"/>
        <w:numPr>
          <w:ilvl w:val="3"/>
          <w:numId w:val="29"/>
        </w:numPr>
      </w:pPr>
      <w:bookmarkStart w:id="432" w:name="_4.3.5.2._Envío_/"/>
      <w:bookmarkStart w:id="433" w:name="_Envío_/_Recibo"/>
      <w:bookmarkEnd w:id="432"/>
      <w:bookmarkEnd w:id="433"/>
      <w:r>
        <w:t>Envío / Recibo de Sockets</w:t>
      </w:r>
    </w:p>
    <w:p w14:paraId="14CFA25F" w14:textId="7C94E136" w:rsidR="00207A12" w:rsidRDefault="00207A12" w:rsidP="00EE326B">
      <w:pPr>
        <w:jc w:val="both"/>
      </w:pPr>
    </w:p>
    <w:p w14:paraId="7690D87D" w14:textId="280D94AE" w:rsidR="00207A12" w:rsidRDefault="00EE326B" w:rsidP="00EE326B">
      <w:pPr>
        <w:jc w:val="both"/>
      </w:pPr>
      <w:r>
        <w:t>En esta prueba se mandan mensajes UDP por Sockets de la siguiente manera:</w:t>
      </w:r>
    </w:p>
    <w:p w14:paraId="2C0D8DAF" w14:textId="6A25B727" w:rsidR="00EE326B" w:rsidRDefault="00EE326B" w:rsidP="00EE326B">
      <w:pPr>
        <w:pStyle w:val="Prrafodelista"/>
        <w:numPr>
          <w:ilvl w:val="0"/>
          <w:numId w:val="13"/>
        </w:numPr>
        <w:jc w:val="both"/>
      </w:pPr>
      <w:r>
        <w:t xml:space="preserve">Los 2 nodos Dongles (1 REED y 1 MED) mandan mensajes a los dos nodos MED formados por las </w:t>
      </w:r>
      <w:proofErr w:type="spellStart"/>
      <w:r>
        <w:t>PCBs</w:t>
      </w:r>
      <w:proofErr w:type="spellEnd"/>
      <w:r>
        <w:t>.</w:t>
      </w:r>
    </w:p>
    <w:p w14:paraId="1A99B461" w14:textId="557C9845" w:rsidR="00EE326B" w:rsidRDefault="00EE326B" w:rsidP="00EE326B">
      <w:pPr>
        <w:pStyle w:val="Prrafodelista"/>
        <w:numPr>
          <w:ilvl w:val="0"/>
          <w:numId w:val="13"/>
        </w:numPr>
        <w:jc w:val="both"/>
      </w:pPr>
      <w:r>
        <w:t xml:space="preserve">Nodo formado por la </w:t>
      </w:r>
      <w:proofErr w:type="spellStart"/>
      <w:r>
        <w:t>Coockie</w:t>
      </w:r>
      <w:proofErr w:type="spellEnd"/>
      <w:r>
        <w:t xml:space="preserve"> Completa (PCB Thread + </w:t>
      </w:r>
      <w:proofErr w:type="spellStart"/>
      <w:r>
        <w:t>Coockie</w:t>
      </w:r>
      <w:proofErr w:type="spellEnd"/>
      <w:r>
        <w:t>) envía mensajes al nodo REED formado por el Dongle.</w:t>
      </w:r>
    </w:p>
    <w:p w14:paraId="745C84F5" w14:textId="6641DA78" w:rsidR="00EE326B" w:rsidRDefault="00EE326B" w:rsidP="00EE326B">
      <w:pPr>
        <w:pStyle w:val="Prrafodelista"/>
        <w:numPr>
          <w:ilvl w:val="0"/>
          <w:numId w:val="13"/>
        </w:numPr>
        <w:jc w:val="both"/>
      </w:pPr>
      <w:r>
        <w:t>PC envía mensajes a todos los nodos salvo al BR.</w:t>
      </w:r>
    </w:p>
    <w:p w14:paraId="07672DF3" w14:textId="3B914EDC" w:rsidR="00EE326B" w:rsidRPr="00207A12" w:rsidRDefault="00EE326B" w:rsidP="00EE326B">
      <w:pPr>
        <w:pStyle w:val="Prrafodelista"/>
        <w:numPr>
          <w:ilvl w:val="0"/>
          <w:numId w:val="13"/>
        </w:numPr>
        <w:jc w:val="both"/>
      </w:pPr>
      <w:r>
        <w:t xml:space="preserve">El último nodo MED, formado por la PCB </w:t>
      </w:r>
      <w:proofErr w:type="spellStart"/>
      <w:r>
        <w:t>Coockie</w:t>
      </w:r>
      <w:proofErr w:type="spellEnd"/>
      <w:r>
        <w:t xml:space="preserve"> Thread, al no disponer de un microcontrolador que envíe los comandos a ejecutar, solo recibirá mensajes.</w:t>
      </w:r>
    </w:p>
    <w:p w14:paraId="0AB1D1D2" w14:textId="0B17DE42" w:rsidR="00A04A39" w:rsidRDefault="00EE326B" w:rsidP="00EE326B">
      <w:pPr>
        <w:jc w:val="both"/>
      </w:pPr>
      <w:r>
        <w:lastRenderedPageBreak/>
        <w:t>En el caso de la primera topología, todos los mensajes entre nodos darán dos saltos, el primero al BR y el segundo al nodo correspondiente, mientras que los mensajes recibidos desde el PC, solo darán un único salto dentro de la red Thread, desde el BR al nodo correspondiente.</w:t>
      </w:r>
      <w:r w:rsidR="00A04A39">
        <w:t xml:space="preserve"> Al no poderse </w:t>
      </w:r>
      <w:proofErr w:type="spellStart"/>
      <w:r w:rsidR="00A04A39">
        <w:t>debuggear</w:t>
      </w:r>
      <w:proofErr w:type="spellEnd"/>
      <w:r w:rsidR="00A04A39">
        <w:t xml:space="preserve"> el BR desde las herramientas </w:t>
      </w:r>
      <w:proofErr w:type="spellStart"/>
      <w:r w:rsidR="00A04A39">
        <w:t>KiTools</w:t>
      </w:r>
      <w:proofErr w:type="spellEnd"/>
      <w:r w:rsidR="00A04A39">
        <w:t>, no se ha podido ver forma sencilla de ver esa gestión de los mensajes que le llegan de un nodo a otro, solo podemos ver el aviso de recibo en el nodo receptor.</w:t>
      </w:r>
    </w:p>
    <w:p w14:paraId="6626CAFA" w14:textId="77777777" w:rsidR="00123A48" w:rsidRDefault="00A04A39" w:rsidP="00EE326B">
      <w:pPr>
        <w:jc w:val="both"/>
      </w:pPr>
      <w:r>
        <w:t xml:space="preserve">En cuanto a la segunda topología, todos los mensajes que se envíen a los nodos MED darán dos saltos, el primero al REED y el segundo al nodo correspondiente. Los mensajes que vayan al REED solo darán un salto dentro de la propia red Thread. En los casos de los mensaje con dos saltos dentro de la red Thread, </w:t>
      </w:r>
      <w:r w:rsidR="00123A48">
        <w:t xml:space="preserve">podemos ver que en el nodo intermedio, el nodo REED en este caso, se dan dos mensajes de </w:t>
      </w:r>
      <w:proofErr w:type="spellStart"/>
      <w:r w:rsidR="00123A48">
        <w:t>debug</w:t>
      </w:r>
      <w:proofErr w:type="spellEnd"/>
      <w:r w:rsidR="00123A48">
        <w:t xml:space="preserve"> en la herramienta </w:t>
      </w:r>
      <w:proofErr w:type="spellStart"/>
      <w:r w:rsidR="00123A48">
        <w:t>KiTools</w:t>
      </w:r>
      <w:proofErr w:type="spellEnd"/>
      <w:r w:rsidR="00123A48">
        <w:t>:</w:t>
      </w:r>
    </w:p>
    <w:p w14:paraId="7E83DF09" w14:textId="14E39E41" w:rsidR="00123A48" w:rsidRDefault="00123A48" w:rsidP="00123A48">
      <w:pPr>
        <w:pStyle w:val="Prrafodelista"/>
        <w:numPr>
          <w:ilvl w:val="0"/>
          <w:numId w:val="13"/>
        </w:numPr>
        <w:jc w:val="both"/>
      </w:pPr>
      <w:r>
        <w:t>El primero es un mensaje de RX con la dirección</w:t>
      </w:r>
      <w:r w:rsidR="004874E3">
        <w:t xml:space="preserve"> RLOC16</w:t>
      </w:r>
      <w:r>
        <w:t xml:space="preserve"> del nodo emisor. En caso de haber más saltos anteriores, la </w:t>
      </w:r>
      <w:r w:rsidR="00745A48">
        <w:t>dirección</w:t>
      </w:r>
      <w:r w:rsidR="004874E3">
        <w:t xml:space="preserve"> RLOC16</w:t>
      </w:r>
      <w:r w:rsidR="00745A48">
        <w:t xml:space="preserve"> que se muestra en este aviso es la del anterior nodo al actual.</w:t>
      </w:r>
    </w:p>
    <w:p w14:paraId="1A51FD59" w14:textId="2A901B2C" w:rsidR="00745A48" w:rsidRDefault="00123A48" w:rsidP="00123A48">
      <w:pPr>
        <w:pStyle w:val="Prrafodelista"/>
        <w:numPr>
          <w:ilvl w:val="0"/>
          <w:numId w:val="13"/>
        </w:numPr>
        <w:jc w:val="both"/>
      </w:pPr>
      <w:r>
        <w:t xml:space="preserve">El segundo es un mensaje de TX con la dirección </w:t>
      </w:r>
      <w:r w:rsidR="004874E3">
        <w:t xml:space="preserve">RLOC16 </w:t>
      </w:r>
      <w:r>
        <w:t>del siguiente nodo receptor al que manda el mensaje, ya sea para gestionar otro salto o su recepción final.</w:t>
      </w:r>
    </w:p>
    <w:p w14:paraId="46794E63" w14:textId="77777777" w:rsidR="002F3C3E" w:rsidRDefault="00745A48" w:rsidP="00745A48">
      <w:pPr>
        <w:jc w:val="both"/>
      </w:pPr>
      <w:r>
        <w:t xml:space="preserve">Con ambas topologías se dejó la prueba de envío y recibo de mensajes durante 2 horas y media cada una, viendo que siempre había una </w:t>
      </w:r>
      <w:r w:rsidR="002F3C3E">
        <w:t>buena estabilidad de red sin ningún cambio en las uniones. Los mensajes enviados eran de 6 bytes desde los Dongles o la PCB o de 13 bytes en el caso de los mensajes enviados a través del PC. Al estar los nodos relativamente cercanos, no había ninguna perdida de bytes en los diferentes altos.</w:t>
      </w:r>
    </w:p>
    <w:p w14:paraId="6BD96A0A" w14:textId="77777777" w:rsidR="00EA4662" w:rsidRDefault="00EA4662" w:rsidP="00745A48">
      <w:pPr>
        <w:jc w:val="both"/>
      </w:pPr>
    </w:p>
    <w:p w14:paraId="292796C6" w14:textId="77777777" w:rsidR="006E5AFC" w:rsidRDefault="006E5AFC">
      <w:pPr>
        <w:rPr>
          <w:rFonts w:eastAsiaTheme="majorEastAsia" w:cstheme="majorBidi"/>
          <w:color w:val="1F3763" w:themeColor="accent1" w:themeShade="7F"/>
          <w:sz w:val="26"/>
          <w:szCs w:val="24"/>
          <w:highlight w:val="lightGray"/>
        </w:rPr>
      </w:pPr>
      <w:r>
        <w:rPr>
          <w:highlight w:val="lightGray"/>
        </w:rPr>
        <w:br w:type="page"/>
      </w:r>
    </w:p>
    <w:p w14:paraId="1500CEC3" w14:textId="5C78E13D" w:rsidR="00EA4662" w:rsidRDefault="00EA4662" w:rsidP="008D139D">
      <w:pPr>
        <w:pStyle w:val="Ttulo3"/>
        <w:numPr>
          <w:ilvl w:val="2"/>
          <w:numId w:val="29"/>
        </w:numPr>
      </w:pPr>
      <w:r>
        <w:lastRenderedPageBreak/>
        <w:t xml:space="preserve">Pruebas </w:t>
      </w:r>
      <w:r w:rsidR="000F418A">
        <w:t xml:space="preserve">con </w:t>
      </w:r>
      <w:r>
        <w:t>6 nodos</w:t>
      </w:r>
      <w:r w:rsidR="000F418A">
        <w:t xml:space="preserve"> y con envío de mensajes con multisalto</w:t>
      </w:r>
    </w:p>
    <w:p w14:paraId="03F96C89" w14:textId="77777777" w:rsidR="00EA4662" w:rsidRDefault="00EA4662" w:rsidP="00EA4662"/>
    <w:p w14:paraId="7567735D" w14:textId="2A1CEF48" w:rsidR="000F418A" w:rsidRDefault="000F418A" w:rsidP="000F418A">
      <w:pPr>
        <w:jc w:val="both"/>
      </w:pPr>
      <w:r>
        <w:t xml:space="preserve">Viendo que con 5 nodos ya hay buena estabilidad en cuanto a la red, se incrementa el número de nodos a 6 añadiendo una PCB </w:t>
      </w:r>
      <w:proofErr w:type="spellStart"/>
      <w:r w:rsidRPr="00A44F5B">
        <w:rPr>
          <w:color w:val="FF0000"/>
          <w:rPrChange w:id="434" w:author="GABRIEL NOE MUJICA ROJAS" w:date="2021-09-02T12:34:00Z">
            <w:rPr/>
          </w:rPrChange>
        </w:rPr>
        <w:t>Coockie</w:t>
      </w:r>
      <w:proofErr w:type="spellEnd"/>
      <w:r w:rsidRPr="00A44F5B">
        <w:rPr>
          <w:color w:val="FF0000"/>
          <w:rPrChange w:id="435" w:author="GABRIEL NOE MUJICA ROJAS" w:date="2021-09-02T12:34:00Z">
            <w:rPr/>
          </w:rPrChange>
        </w:rPr>
        <w:t xml:space="preserve"> </w:t>
      </w:r>
      <w:r>
        <w:t xml:space="preserve">Thread controlada desde el PC Se ha configurado la red con el BR como nodo Líder, un Dongle KTDG102 y una PCB </w:t>
      </w:r>
      <w:proofErr w:type="spellStart"/>
      <w:r>
        <w:t>Coockie</w:t>
      </w:r>
      <w:proofErr w:type="spellEnd"/>
      <w:r>
        <w:t xml:space="preserve"> Thread como </w:t>
      </w:r>
      <w:proofErr w:type="spellStart"/>
      <w:r>
        <w:t>REEDs</w:t>
      </w:r>
      <w:proofErr w:type="spellEnd"/>
      <w:r>
        <w:t xml:space="preserve"> o </w:t>
      </w:r>
      <w:proofErr w:type="spellStart"/>
      <w:r>
        <w:t>Routers</w:t>
      </w:r>
      <w:proofErr w:type="spellEnd"/>
      <w:r>
        <w:t>, y las otras dos PCB</w:t>
      </w:r>
      <w:r w:rsidR="004A7932">
        <w:t xml:space="preserve"> (una de ellas con la </w:t>
      </w:r>
      <w:proofErr w:type="spellStart"/>
      <w:r w:rsidR="004A7932" w:rsidRPr="00A44F5B">
        <w:rPr>
          <w:color w:val="FF0000"/>
          <w:rPrChange w:id="436" w:author="GABRIEL NOE MUJICA ROJAS" w:date="2021-09-02T12:34:00Z">
            <w:rPr/>
          </w:rPrChange>
        </w:rPr>
        <w:t>Coockie</w:t>
      </w:r>
      <w:proofErr w:type="spellEnd"/>
      <w:r w:rsidR="004A7932" w:rsidRPr="00A44F5B">
        <w:rPr>
          <w:color w:val="FF0000"/>
          <w:rPrChange w:id="437" w:author="GABRIEL NOE MUJICA ROJAS" w:date="2021-09-02T12:34:00Z">
            <w:rPr/>
          </w:rPrChange>
        </w:rPr>
        <w:t xml:space="preserve"> </w:t>
      </w:r>
      <w:r w:rsidR="004A7932">
        <w:t>Completa)</w:t>
      </w:r>
      <w:r>
        <w:t xml:space="preserve"> y el Dongle restantes como MED.</w:t>
      </w:r>
    </w:p>
    <w:p w14:paraId="6FCEE922" w14:textId="77777777" w:rsidR="006E5AFC" w:rsidRDefault="000F418A" w:rsidP="000F418A">
      <w:pPr>
        <w:jc w:val="both"/>
      </w:pPr>
      <w:r>
        <w:t xml:space="preserve">Para buscar el mayor número de saltos entre nodos MED, se distanciaron tanto el BR, como los dos </w:t>
      </w:r>
      <w:proofErr w:type="spellStart"/>
      <w:r>
        <w:t>Routers</w:t>
      </w:r>
      <w:proofErr w:type="spellEnd"/>
      <w:r>
        <w:t xml:space="preserve"> lo máximo posible entre sí y posteriormente se configuraron los nodos MED con una potencia de transmisión de -17 dBm, para que al c</w:t>
      </w:r>
      <w:r w:rsidR="006E5AFC">
        <w:t xml:space="preserve">onectarse a la red, solo viera como potencial nodo padre a uno de todos los posibles. </w:t>
      </w:r>
    </w:p>
    <w:p w14:paraId="6F5F0E60" w14:textId="2465C8A3" w:rsidR="006E5AFC" w:rsidRDefault="006E5AFC" w:rsidP="000F418A">
      <w:pPr>
        <w:jc w:val="both"/>
      </w:pPr>
      <w:r>
        <w:t>Haciendo esto en los 3 nodos MED, se creó la siguiente topología:</w:t>
      </w:r>
    </w:p>
    <w:p w14:paraId="6C34BC80" w14:textId="77777777" w:rsidR="006E5AFC" w:rsidRDefault="006E5AFC" w:rsidP="006E5AFC">
      <w:pPr>
        <w:keepNext/>
        <w:jc w:val="center"/>
      </w:pPr>
      <w:r>
        <w:rPr>
          <w:noProof/>
        </w:rPr>
        <w:drawing>
          <wp:inline distT="0" distB="0" distL="0" distR="0" wp14:anchorId="4A09F5E6" wp14:editId="06CE2F36">
            <wp:extent cx="4619625" cy="3342224"/>
            <wp:effectExtent l="0" t="0" r="0" b="0"/>
            <wp:docPr id="77" name="Imagen 77"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Gráfico, Gráfico radial&#10;&#10;Descripción generada automáticament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65669" cy="3375536"/>
                    </a:xfrm>
                    <a:prstGeom prst="rect">
                      <a:avLst/>
                    </a:prstGeom>
                    <a:noFill/>
                    <a:ln>
                      <a:noFill/>
                    </a:ln>
                  </pic:spPr>
                </pic:pic>
              </a:graphicData>
            </a:graphic>
          </wp:inline>
        </w:drawing>
      </w:r>
    </w:p>
    <w:p w14:paraId="3E305ED4" w14:textId="0C3278BE" w:rsidR="006E5AFC" w:rsidRDefault="006E5AFC" w:rsidP="006E5AFC">
      <w:pPr>
        <w:pStyle w:val="Descripcin"/>
        <w:jc w:val="center"/>
      </w:pPr>
      <w:r>
        <w:t xml:space="preserve">Ilustración </w:t>
      </w:r>
      <w:r w:rsidR="00EE1F8A">
        <w:fldChar w:fldCharType="begin"/>
      </w:r>
      <w:r w:rsidR="00EE1F8A">
        <w:instrText xml:space="preserve"> SEQ Ilustración \* ARABIC </w:instrText>
      </w:r>
      <w:r w:rsidR="00EE1F8A">
        <w:fldChar w:fldCharType="separate"/>
      </w:r>
      <w:r>
        <w:rPr>
          <w:noProof/>
        </w:rPr>
        <w:t>58</w:t>
      </w:r>
      <w:r w:rsidR="00EE1F8A">
        <w:rPr>
          <w:noProof/>
        </w:rPr>
        <w:fldChar w:fldCharType="end"/>
      </w:r>
      <w:r>
        <w:t xml:space="preserve"> Topología con 6 nodos</w:t>
      </w:r>
    </w:p>
    <w:p w14:paraId="074ED01E" w14:textId="05122FDA" w:rsidR="001C7ED7" w:rsidRPr="00574B30" w:rsidRDefault="00574B30" w:rsidP="00574B30">
      <w:pPr>
        <w:jc w:val="both"/>
        <w:rPr>
          <w:i/>
          <w:iCs/>
        </w:rPr>
      </w:pPr>
      <w:r>
        <w:rPr>
          <w:b/>
          <w:bCs/>
          <w:i/>
          <w:iCs/>
        </w:rPr>
        <w:t>Nota:</w:t>
      </w:r>
      <w:r>
        <w:rPr>
          <w:i/>
          <w:iCs/>
        </w:rPr>
        <w:t xml:space="preserve"> Las direcciones RLOC16 indicadas en esta topología serán usadas para una mejor identificación de los nodos en el desarrollo y documentación de la prueba. Estas direcciones cambiarán cada vez que se vuelva a iniciar la red, por lo que no se deberán tomar como valores de referencia.</w:t>
      </w:r>
    </w:p>
    <w:p w14:paraId="523E63D3" w14:textId="77777777" w:rsidR="004A7932" w:rsidRDefault="006E5AFC" w:rsidP="000F418A">
      <w:pPr>
        <w:jc w:val="both"/>
      </w:pPr>
      <w:r>
        <w:t xml:space="preserve">En este </w:t>
      </w:r>
      <w:proofErr w:type="spellStart"/>
      <w:r>
        <w:t>casó</w:t>
      </w:r>
      <w:proofErr w:type="spellEnd"/>
      <w:r>
        <w:t xml:space="preserve"> los dos nodos MED formados por las PCB se unieron a la red como nodos hijo del </w:t>
      </w:r>
      <w:proofErr w:type="spellStart"/>
      <w:r>
        <w:t>Router</w:t>
      </w:r>
      <w:proofErr w:type="spellEnd"/>
      <w:r>
        <w:t xml:space="preserve"> con RLOC16 0x2400, el nodo </w:t>
      </w:r>
      <w:proofErr w:type="spellStart"/>
      <w:r>
        <w:t>Router</w:t>
      </w:r>
      <w:proofErr w:type="spellEnd"/>
      <w:r>
        <w:t xml:space="preserve"> formado por la tercera PCB, mientras que el nodo MED Dongle es el nodo hijo del otro nodo </w:t>
      </w:r>
      <w:proofErr w:type="spellStart"/>
      <w:r>
        <w:t>Router</w:t>
      </w:r>
      <w:proofErr w:type="spellEnd"/>
      <w:r>
        <w:t xml:space="preserve"> Dongle con dirección RLOC16 0x6800.</w:t>
      </w:r>
    </w:p>
    <w:p w14:paraId="6D053373" w14:textId="6AD3FF1E" w:rsidR="004A7932" w:rsidRDefault="004A7932" w:rsidP="000F418A">
      <w:pPr>
        <w:jc w:val="both"/>
      </w:pPr>
      <w:r>
        <w:t>En esta prueba, las diferentes rutas de envío de mensajes UDP a través de sockets han sido:</w:t>
      </w:r>
    </w:p>
    <w:p w14:paraId="748525D5" w14:textId="735A23B8" w:rsidR="004A7932" w:rsidRDefault="004A7932" w:rsidP="004A7932">
      <w:pPr>
        <w:pStyle w:val="Prrafodelista"/>
        <w:numPr>
          <w:ilvl w:val="0"/>
          <w:numId w:val="13"/>
        </w:numPr>
        <w:jc w:val="both"/>
      </w:pPr>
      <w:r w:rsidRPr="001C7ED7">
        <w:rPr>
          <w:b/>
          <w:bCs/>
        </w:rPr>
        <w:t>Nodo MED Dongle (0x6802)</w:t>
      </w:r>
      <w:r w:rsidR="001C7ED7" w:rsidRPr="001C7ED7">
        <w:rPr>
          <w:b/>
          <w:bCs/>
        </w:rPr>
        <w:t>:</w:t>
      </w:r>
      <w:r w:rsidR="001C7ED7">
        <w:t xml:space="preserve"> </w:t>
      </w:r>
      <w:r>
        <w:t>Envía a los 3 nodos de PCB Cookie, teniendo que dar 2 saltos en caso de enviar al nodo REED (0x2400), y 3 saltos a los otros dos nodos MED de PCB (0x2401 y 0x2402).</w:t>
      </w:r>
    </w:p>
    <w:p w14:paraId="4278B4FB" w14:textId="712A1659" w:rsidR="004A7932" w:rsidRDefault="004A7932" w:rsidP="004A7932">
      <w:pPr>
        <w:pStyle w:val="Prrafodelista"/>
        <w:numPr>
          <w:ilvl w:val="0"/>
          <w:numId w:val="13"/>
        </w:numPr>
        <w:jc w:val="both"/>
      </w:pPr>
      <w:r w:rsidRPr="001C7ED7">
        <w:rPr>
          <w:b/>
          <w:bCs/>
        </w:rPr>
        <w:t>Nodo REED Dongle (0x6800)</w:t>
      </w:r>
      <w:r w:rsidR="001C7ED7">
        <w:t>:</w:t>
      </w:r>
      <w:r w:rsidRPr="004A7932">
        <w:t xml:space="preserve"> Envía a lo</w:t>
      </w:r>
      <w:r>
        <w:t>s 3 nodos de PCB, teniendo 1 y 2 saltos respectivamente.</w:t>
      </w:r>
    </w:p>
    <w:p w14:paraId="331786F5" w14:textId="2667A4CD" w:rsidR="004A7932" w:rsidRDefault="004A7932" w:rsidP="004A7932">
      <w:pPr>
        <w:pStyle w:val="Prrafodelista"/>
        <w:numPr>
          <w:ilvl w:val="0"/>
          <w:numId w:val="13"/>
        </w:numPr>
        <w:jc w:val="both"/>
      </w:pPr>
      <w:r w:rsidRPr="001C7ED7">
        <w:rPr>
          <w:b/>
          <w:bCs/>
        </w:rPr>
        <w:lastRenderedPageBreak/>
        <w:t xml:space="preserve">Nodo MED </w:t>
      </w:r>
      <w:proofErr w:type="spellStart"/>
      <w:r w:rsidRPr="001C7ED7">
        <w:rPr>
          <w:b/>
          <w:bCs/>
        </w:rPr>
        <w:t>Coockie</w:t>
      </w:r>
      <w:proofErr w:type="spellEnd"/>
      <w:r w:rsidRPr="001C7ED7">
        <w:rPr>
          <w:b/>
          <w:bCs/>
        </w:rPr>
        <w:t xml:space="preserve"> Completa (0x2402)</w:t>
      </w:r>
      <w:r w:rsidR="001C7ED7">
        <w:t>:</w:t>
      </w:r>
      <w:r>
        <w:t xml:space="preserve"> Envía al nodo REED formado por el Dongle.</w:t>
      </w:r>
    </w:p>
    <w:p w14:paraId="0E8D3B65" w14:textId="0631868A" w:rsidR="001C7ED7" w:rsidRDefault="004A7932" w:rsidP="004A7932">
      <w:pPr>
        <w:pStyle w:val="Prrafodelista"/>
        <w:numPr>
          <w:ilvl w:val="0"/>
          <w:numId w:val="13"/>
        </w:numPr>
        <w:jc w:val="both"/>
      </w:pPr>
      <w:r w:rsidRPr="001C7ED7">
        <w:rPr>
          <w:b/>
          <w:bCs/>
        </w:rPr>
        <w:t>Nodos MED</w:t>
      </w:r>
      <w:r w:rsidR="001C7ED7" w:rsidRPr="001C7ED7">
        <w:rPr>
          <w:b/>
          <w:bCs/>
        </w:rPr>
        <w:t xml:space="preserve"> (0x2401)</w:t>
      </w:r>
      <w:r w:rsidRPr="001C7ED7">
        <w:rPr>
          <w:b/>
          <w:bCs/>
        </w:rPr>
        <w:t xml:space="preserve"> y REED</w:t>
      </w:r>
      <w:r w:rsidR="001C7ED7" w:rsidRPr="001C7ED7">
        <w:rPr>
          <w:b/>
          <w:bCs/>
        </w:rPr>
        <w:t xml:space="preserve"> (0x2400)</w:t>
      </w:r>
      <w:r>
        <w:t xml:space="preserve"> de PCB </w:t>
      </w:r>
      <w:proofErr w:type="spellStart"/>
      <w:r>
        <w:t>Coockie</w:t>
      </w:r>
      <w:proofErr w:type="spellEnd"/>
      <w:r>
        <w:t xml:space="preserve"> restantes solo reciben</w:t>
      </w:r>
      <w:r w:rsidR="001C7ED7">
        <w:t>.</w:t>
      </w:r>
    </w:p>
    <w:p w14:paraId="5204D742" w14:textId="77777777" w:rsidR="001C7ED7" w:rsidRDefault="001C7ED7" w:rsidP="001C7ED7">
      <w:pPr>
        <w:pStyle w:val="Prrafodelista"/>
        <w:numPr>
          <w:ilvl w:val="0"/>
          <w:numId w:val="13"/>
        </w:numPr>
        <w:jc w:val="both"/>
      </w:pPr>
      <w:r w:rsidRPr="001C7ED7">
        <w:rPr>
          <w:b/>
          <w:bCs/>
        </w:rPr>
        <w:t>PC</w:t>
      </w:r>
      <w:r>
        <w:t>: Envía a todos los nodos, teniendo 1 y 2 saltos dentro de la red Thread.</w:t>
      </w:r>
    </w:p>
    <w:p w14:paraId="012A868E" w14:textId="5D4593C9" w:rsidR="00FC6463" w:rsidRDefault="00FC6463" w:rsidP="001C7ED7">
      <w:pPr>
        <w:ind w:left="360"/>
        <w:jc w:val="both"/>
      </w:pPr>
      <w:r>
        <w:t>Los mensajes enviados han sido de 6 bytes, los enviados desde los nodos, y de</w:t>
      </w:r>
      <w:r w:rsidR="008D139D">
        <w:t xml:space="preserve"> entre</w:t>
      </w:r>
      <w:r>
        <w:t xml:space="preserve"> 13 </w:t>
      </w:r>
      <w:r w:rsidR="008D139D">
        <w:t>y 100</w:t>
      </w:r>
      <w:r>
        <w:t xml:space="preserve"> bytes en el caso de los enviados desde el PC. Esto se debe a la mayor facilidad del cambio en el </w:t>
      </w:r>
      <w:r w:rsidR="0064136E">
        <w:t>tamaño</w:t>
      </w:r>
      <w:r>
        <w:t xml:space="preserve"> de los mensajes en el caso de los enviados desde el PC, debido a que evita que al modificar el programa del microcontrolador, el nodo deje no solo de enviar mensajes si no que pueda desconectarse de la red </w:t>
      </w:r>
      <w:r w:rsidR="0064136E">
        <w:t>por algún envío erróneo desde el microcontrolador.</w:t>
      </w:r>
    </w:p>
    <w:p w14:paraId="163DDDC7" w14:textId="10575D81" w:rsidR="00FC6463" w:rsidRDefault="00FC6463" w:rsidP="001C7ED7">
      <w:pPr>
        <w:ind w:left="360"/>
        <w:jc w:val="both"/>
      </w:pPr>
      <w:r>
        <w:t>Esta prueba se realizó durante 5 horas varias veces. En una de las ocasiones</w:t>
      </w:r>
      <w:r w:rsidR="001C7ED7">
        <w:t xml:space="preserve"> se observa que en ocasiones alguno de los REED cambian su dirección RLOC16. Al cambiar la dirección RLOC16, el enlace con el nodo hijo se pierde y este último se pasa a ser nodo hijo del otro nodo REED, que era más cercano que el BR. </w:t>
      </w:r>
      <w:r>
        <w:t>Alrededor de los 5 minutos, los nodos que habían cambiado de nodo padre, vuelven a conectarse al nodo padre REED inicial. En los dos cambios de nodo padre, los mensajes UDP enviados, se siguen recibiendo correctamente sin ningún problema, por lo que se puede apreciar como la red Thread es capaz de reajustarse correctamente cuando un nodo se cae o se reconecta.</w:t>
      </w:r>
    </w:p>
    <w:p w14:paraId="02AAD2FE" w14:textId="1AB5199D" w:rsidR="0064136E" w:rsidRDefault="0064136E" w:rsidP="001C7ED7">
      <w:pPr>
        <w:ind w:left="360"/>
        <w:jc w:val="both"/>
      </w:pPr>
      <w:r>
        <w:t>Con el cambio del tamaño de los mensajes enviados desde el PC, se observa que</w:t>
      </w:r>
      <w:r w:rsidR="008D139D">
        <w:t>,</w:t>
      </w:r>
      <w:r>
        <w:t xml:space="preserve"> incluso para mensajes largos de 100 bytes</w:t>
      </w:r>
      <w:r w:rsidR="008D139D">
        <w:t xml:space="preserve">, la red sigue siendo estable durante largo tiempo sin problemas de </w:t>
      </w:r>
      <w:proofErr w:type="spellStart"/>
      <w:r w:rsidR="008D139D">
        <w:t>perdidas</w:t>
      </w:r>
      <w:proofErr w:type="spellEnd"/>
      <w:r w:rsidR="008D139D">
        <w:t xml:space="preserve"> de datos en los nodos receptores.</w:t>
      </w:r>
    </w:p>
    <w:p w14:paraId="30A452A9" w14:textId="304E15A4" w:rsidR="008D139D" w:rsidRDefault="008D139D" w:rsidP="001C7ED7">
      <w:pPr>
        <w:ind w:left="360"/>
        <w:jc w:val="both"/>
      </w:pPr>
      <w:r>
        <w:t xml:space="preserve">Al igual que en </w:t>
      </w:r>
      <w:hyperlink w:anchor="_4.3.5.2._Envío_/" w:history="1">
        <w:r w:rsidRPr="008D139D">
          <w:rPr>
            <w:rStyle w:val="Hipervnculo"/>
          </w:rPr>
          <w:t>Envío / Recibo de Sockets</w:t>
        </w:r>
      </w:hyperlink>
      <w:r>
        <w:t xml:space="preserve">, se observa que, cuando un mensaje UDP pasa por uno de los nodos intermedios, este nodo intermedio da </w:t>
      </w:r>
      <w:r w:rsidR="00574B30">
        <w:t xml:space="preserve">un aviso por la herramienta </w:t>
      </w:r>
      <w:proofErr w:type="spellStart"/>
      <w:r w:rsidR="00574B30">
        <w:t>KiTools</w:t>
      </w:r>
      <w:proofErr w:type="spellEnd"/>
      <w:r w:rsidR="00574B30">
        <w:t xml:space="preserve"> indicando el nodo del que proviene el mensaje y el nodo al que se envía. Por ejemplo:</w:t>
      </w:r>
    </w:p>
    <w:p w14:paraId="1AB1F477" w14:textId="4E2E7F7B" w:rsidR="00574B30" w:rsidRDefault="00574B30" w:rsidP="00574B30">
      <w:pPr>
        <w:ind w:left="360"/>
        <w:jc w:val="both"/>
      </w:pPr>
      <w:r>
        <w:t>En el caso de los mensajes enviados desde en nodo MED (0x6802) a</w:t>
      </w:r>
      <w:r w:rsidR="00A36D40">
        <w:t xml:space="preserve">l </w:t>
      </w:r>
      <w:r>
        <w:t>nodo MED</w:t>
      </w:r>
      <w:r w:rsidR="00A36D40">
        <w:t xml:space="preserve"> 0x2401</w:t>
      </w:r>
      <w:r>
        <w:t>, el mensaje daría 3 saltos para llegar desde el emisor al receptor, teniendo 2 puntos medios, los dos REED.</w:t>
      </w:r>
    </w:p>
    <w:p w14:paraId="2FE4C31C" w14:textId="303B3A26" w:rsidR="00574B30" w:rsidRDefault="00574B30" w:rsidP="00574B30">
      <w:pPr>
        <w:pStyle w:val="Prrafodelista"/>
        <w:numPr>
          <w:ilvl w:val="0"/>
          <w:numId w:val="13"/>
        </w:numPr>
        <w:jc w:val="both"/>
      </w:pPr>
      <w:r>
        <w:t>En el primer REED por donde pasa el mensaje, nodo 0x6800, indicará que se reciben datos por el RX provenientes del nodo 0x6802, y que se envían por el TX al nodo 0x2400, el siguiente REED.</w:t>
      </w:r>
    </w:p>
    <w:p w14:paraId="6862FB2E" w14:textId="2EA9EC2E" w:rsidR="00574B30" w:rsidRDefault="00574B30" w:rsidP="00574B30">
      <w:pPr>
        <w:pStyle w:val="Prrafodelista"/>
        <w:numPr>
          <w:ilvl w:val="0"/>
          <w:numId w:val="13"/>
        </w:numPr>
        <w:jc w:val="both"/>
      </w:pPr>
      <w:r>
        <w:t xml:space="preserve">En el segundo REED por </w:t>
      </w:r>
      <w:r w:rsidR="00A36D40">
        <w:t>donde</w:t>
      </w:r>
      <w:r>
        <w:t xml:space="preserve"> pasa el mensaje, nodo 0x2400, indicará que</w:t>
      </w:r>
      <w:r w:rsidR="00A36D40">
        <w:t xml:space="preserve"> se</w:t>
      </w:r>
      <w:r>
        <w:t xml:space="preserve"> recibe</w:t>
      </w:r>
      <w:r w:rsidR="00A36D40">
        <w:t>n datos por el RX provenientes del nodo 0x6800 y se envían por el TX al nodo 0x2401.</w:t>
      </w:r>
    </w:p>
    <w:p w14:paraId="47D67814" w14:textId="6D756D94" w:rsidR="00A36D40" w:rsidRDefault="00A36D40" w:rsidP="00574B30">
      <w:pPr>
        <w:pStyle w:val="Prrafodelista"/>
        <w:numPr>
          <w:ilvl w:val="0"/>
          <w:numId w:val="13"/>
        </w:numPr>
        <w:jc w:val="both"/>
      </w:pPr>
      <w:r>
        <w:t xml:space="preserve">El nodo MED 0x2401, al recibir el mensaje UDP, y al ser el receptor, dará un aviso por UART, en caso de tener un host conectado por puerto UART, con los datos de la IP del emisor (nodo 0x6802) y con el mensaje recibido. También se mostrará por la herramienta </w:t>
      </w:r>
      <w:proofErr w:type="spellStart"/>
      <w:r>
        <w:t>KiTools</w:t>
      </w:r>
      <w:proofErr w:type="spellEnd"/>
      <w:r>
        <w:t xml:space="preserve"> que se han recibido datos por el RX de la dirección IP del emisor y el tamaño en bytes del mensaje recibido. </w:t>
      </w:r>
    </w:p>
    <w:p w14:paraId="6FB0D564" w14:textId="641933F1" w:rsidR="00770FBD" w:rsidRPr="004A7932" w:rsidRDefault="00770FBD" w:rsidP="001C7ED7">
      <w:pPr>
        <w:ind w:left="360"/>
        <w:jc w:val="both"/>
      </w:pPr>
      <w:r w:rsidRPr="004A7932">
        <w:br w:type="page"/>
      </w:r>
    </w:p>
    <w:p w14:paraId="3728A5C0" w14:textId="77777777" w:rsidR="0051362D" w:rsidRDefault="0051362D" w:rsidP="0051362D">
      <w:pPr>
        <w:pStyle w:val="Ttulo1"/>
        <w:numPr>
          <w:ilvl w:val="0"/>
          <w:numId w:val="1"/>
        </w:numPr>
      </w:pPr>
      <w:bookmarkStart w:id="438" w:name="_Toc78302497"/>
      <w:r>
        <w:lastRenderedPageBreak/>
        <w:t>DISEÑO</w:t>
      </w:r>
      <w:bookmarkEnd w:id="438"/>
    </w:p>
    <w:p w14:paraId="4B40EB03" w14:textId="77777777" w:rsidR="0051362D" w:rsidRDefault="0051362D" w:rsidP="0051362D"/>
    <w:p w14:paraId="716A79FA" w14:textId="346757E3" w:rsidR="0051362D" w:rsidDel="001065B5" w:rsidRDefault="0051362D" w:rsidP="0051362D">
      <w:pPr>
        <w:jc w:val="both"/>
        <w:rPr>
          <w:moveFrom w:id="439" w:author="JORGE CONTRERAS ORTIZ" w:date="2021-09-02T17:09:00Z"/>
        </w:rPr>
      </w:pPr>
      <w:moveFromRangeStart w:id="440" w:author="JORGE CONTRERAS ORTIZ" w:date="2021-09-02T17:09:00Z" w:name="move81494991"/>
      <w:moveFrom w:id="441" w:author="JORGE CONTRERAS ORTIZ" w:date="2021-09-02T17:09:00Z">
        <w:r w:rsidDel="001065B5">
          <w:t>En este capítulo se mostrará el diseño del esquemático y el respectivo Layout de la PCB realizada para la integración del dispositivo KTWM102.</w:t>
        </w:r>
      </w:moveFrom>
    </w:p>
    <w:p w14:paraId="11339134" w14:textId="7BA35F4D" w:rsidR="00E6039F" w:rsidDel="001065B5" w:rsidRDefault="00E6039F" w:rsidP="0051362D">
      <w:pPr>
        <w:jc w:val="both"/>
        <w:rPr>
          <w:moveFrom w:id="442" w:author="JORGE CONTRERAS ORTIZ" w:date="2021-09-02T17:09:00Z"/>
        </w:rPr>
      </w:pPr>
    </w:p>
    <w:p w14:paraId="41EF629C" w14:textId="1FEF1166" w:rsidR="00E6039F" w:rsidDel="001065B5" w:rsidRDefault="00E6039F" w:rsidP="00E6039F">
      <w:pPr>
        <w:pStyle w:val="Ttulo2"/>
        <w:numPr>
          <w:ilvl w:val="1"/>
          <w:numId w:val="1"/>
        </w:numPr>
        <w:rPr>
          <w:moveFrom w:id="443" w:author="JORGE CONTRERAS ORTIZ" w:date="2021-09-02T17:09:00Z"/>
        </w:rPr>
      </w:pPr>
      <w:bookmarkStart w:id="444" w:name="_Toc78302498"/>
      <w:moveFrom w:id="445" w:author="JORGE CONTRERAS ORTIZ" w:date="2021-09-02T17:09:00Z">
        <w:r w:rsidDel="001065B5">
          <w:t>JERARQUÍA</w:t>
        </w:r>
        <w:r w:rsidR="002B00CB" w:rsidDel="001065B5">
          <w:t xml:space="preserve"> DEL CIRCUITO</w:t>
        </w:r>
        <w:bookmarkEnd w:id="444"/>
      </w:moveFrom>
    </w:p>
    <w:p w14:paraId="4C48EDF9" w14:textId="317B39DE" w:rsidR="002B00CB" w:rsidDel="001065B5" w:rsidRDefault="002B00CB" w:rsidP="002B00CB">
      <w:pPr>
        <w:rPr>
          <w:moveFrom w:id="446" w:author="JORGE CONTRERAS ORTIZ" w:date="2021-09-02T17:09:00Z"/>
        </w:rPr>
      </w:pPr>
    </w:p>
    <w:p w14:paraId="31720918" w14:textId="299FBCD2" w:rsidR="002B00CB" w:rsidDel="001065B5" w:rsidRDefault="002B00CB" w:rsidP="002B00CB">
      <w:pPr>
        <w:rPr>
          <w:moveFrom w:id="447" w:author="JORGE CONTRERAS ORTIZ" w:date="2021-09-02T17:09:00Z"/>
        </w:rPr>
      </w:pPr>
      <w:moveFrom w:id="448" w:author="JORGE CONTRERAS ORTIZ" w:date="2021-09-02T17:09:00Z">
        <w:r w:rsidDel="001065B5">
          <w:t>El circuito se ha compuesto de las siguientes partes:</w:t>
        </w:r>
      </w:moveFrom>
    </w:p>
    <w:p w14:paraId="101254F6" w14:textId="55EF1825" w:rsidR="002B00CB" w:rsidRPr="002B00CB" w:rsidDel="001065B5" w:rsidRDefault="002B00CB" w:rsidP="002B00CB">
      <w:pPr>
        <w:pStyle w:val="Prrafodelista"/>
        <w:numPr>
          <w:ilvl w:val="0"/>
          <w:numId w:val="13"/>
        </w:numPr>
        <w:jc w:val="both"/>
        <w:rPr>
          <w:moveFrom w:id="449" w:author="JORGE CONTRERAS ORTIZ" w:date="2021-09-02T17:09:00Z"/>
          <w:b/>
          <w:bCs/>
        </w:rPr>
      </w:pPr>
      <w:moveFrom w:id="450" w:author="JORGE CONTRERAS ORTIZ" w:date="2021-09-02T17:09:00Z">
        <w:r w:rsidRPr="002B00CB" w:rsidDel="001065B5">
          <w:rPr>
            <w:b/>
            <w:bCs/>
          </w:rPr>
          <w:t>Alimentación</w:t>
        </w:r>
        <w:r w:rsidDel="001065B5">
          <w:rPr>
            <w:b/>
            <w:bCs/>
          </w:rPr>
          <w:t>:</w:t>
        </w:r>
        <w:r w:rsidDel="001065B5">
          <w:t xml:space="preserve"> Se gestiona la alimentación del circuito ya sea desde 5V o 3V3.</w:t>
        </w:r>
      </w:moveFrom>
    </w:p>
    <w:p w14:paraId="6C11534C" w14:textId="2214513C" w:rsidR="002B00CB" w:rsidDel="001065B5" w:rsidRDefault="002B00CB" w:rsidP="002B00CB">
      <w:pPr>
        <w:pStyle w:val="Prrafodelista"/>
        <w:numPr>
          <w:ilvl w:val="0"/>
          <w:numId w:val="13"/>
        </w:numPr>
        <w:jc w:val="both"/>
        <w:rPr>
          <w:moveFrom w:id="451" w:author="JORGE CONTRERAS ORTIZ" w:date="2021-09-02T17:09:00Z"/>
        </w:rPr>
      </w:pPr>
      <w:moveFrom w:id="452" w:author="JORGE CONTRERAS ORTIZ" w:date="2021-09-02T17:09:00Z">
        <w:r w:rsidDel="001065B5">
          <w:rPr>
            <w:b/>
            <w:bCs/>
          </w:rPr>
          <w:t xml:space="preserve">Módulo: </w:t>
        </w:r>
        <w:r w:rsidDel="001065B5">
          <w:t>Se implementa el módulo KTWM102 junto con el circuito necesario.</w:t>
        </w:r>
      </w:moveFrom>
    </w:p>
    <w:p w14:paraId="1DC689C4" w14:textId="4C3B1A8C" w:rsidR="002B00CB" w:rsidDel="001065B5" w:rsidRDefault="002B00CB" w:rsidP="002B00CB">
      <w:pPr>
        <w:pStyle w:val="Prrafodelista"/>
        <w:numPr>
          <w:ilvl w:val="0"/>
          <w:numId w:val="13"/>
        </w:numPr>
        <w:jc w:val="both"/>
        <w:rPr>
          <w:moveFrom w:id="453" w:author="JORGE CONTRERAS ORTIZ" w:date="2021-09-02T17:09:00Z"/>
        </w:rPr>
      </w:pPr>
      <w:moveFrom w:id="454" w:author="JORGE CONTRERAS ORTIZ" w:date="2021-09-02T17:09:00Z">
        <w:r w:rsidDel="001065B5">
          <w:rPr>
            <w:b/>
            <w:bCs/>
          </w:rPr>
          <w:t>Coockie Connector:</w:t>
        </w:r>
        <w:r w:rsidDel="001065B5">
          <w:t xml:space="preserve"> Zona donde se definen los conectores a utilizar para integrar la PCB a la Coockie.</w:t>
        </w:r>
      </w:moveFrom>
    </w:p>
    <w:p w14:paraId="0EF1E908" w14:textId="322B5827" w:rsidR="002B00CB" w:rsidDel="001065B5" w:rsidRDefault="002B00CB" w:rsidP="002B00CB">
      <w:pPr>
        <w:pStyle w:val="Prrafodelista"/>
        <w:numPr>
          <w:ilvl w:val="0"/>
          <w:numId w:val="13"/>
        </w:numPr>
        <w:jc w:val="both"/>
        <w:rPr>
          <w:moveFrom w:id="455" w:author="JORGE CONTRERAS ORTIZ" w:date="2021-09-02T17:09:00Z"/>
        </w:rPr>
      </w:pPr>
      <w:moveFrom w:id="456" w:author="JORGE CONTRERAS ORTIZ" w:date="2021-09-02T17:09:00Z">
        <w:r w:rsidDel="001065B5">
          <w:rPr>
            <w:b/>
            <w:bCs/>
          </w:rPr>
          <w:t>USB:</w:t>
        </w:r>
        <w:r w:rsidDel="001065B5">
          <w:t xml:space="preserve"> Se introduce un conector micro USB tipo B.</w:t>
        </w:r>
      </w:moveFrom>
    </w:p>
    <w:p w14:paraId="58DCD33B" w14:textId="05DDD999" w:rsidR="002B00CB" w:rsidDel="001065B5" w:rsidRDefault="002B00CB" w:rsidP="002B00CB">
      <w:pPr>
        <w:jc w:val="both"/>
        <w:rPr>
          <w:moveFrom w:id="457" w:author="JORGE CONTRERAS ORTIZ" w:date="2021-09-02T17:09:00Z"/>
        </w:rPr>
      </w:pPr>
      <w:moveFrom w:id="458" w:author="JORGE CONTRERAS ORTIZ" w:date="2021-09-02T17:09:00Z">
        <w:r w:rsidDel="001065B5">
          <w:rPr>
            <w:noProof/>
          </w:rPr>
          <mc:AlternateContent>
            <mc:Choice Requires="wps">
              <w:drawing>
                <wp:anchor distT="0" distB="0" distL="114300" distR="114300" simplePos="0" relativeHeight="251682816" behindDoc="1" locked="0" layoutInCell="1" allowOverlap="1" wp14:anchorId="30574BDC" wp14:editId="1230EA2F">
                  <wp:simplePos x="0" y="0"/>
                  <wp:positionH relativeFrom="column">
                    <wp:posOffset>-273050</wp:posOffset>
                  </wp:positionH>
                  <wp:positionV relativeFrom="paragraph">
                    <wp:posOffset>2950845</wp:posOffset>
                  </wp:positionV>
                  <wp:extent cx="6299835" cy="635"/>
                  <wp:effectExtent l="0" t="0" r="0" b="0"/>
                  <wp:wrapTight wrapText="bothSides">
                    <wp:wrapPolygon edited="0">
                      <wp:start x="0" y="0"/>
                      <wp:lineTo x="0" y="21600"/>
                      <wp:lineTo x="21600" y="21600"/>
                      <wp:lineTo x="21600" y="0"/>
                    </wp:wrapPolygon>
                  </wp:wrapTight>
                  <wp:docPr id="69" name="Cuadro de texto 69"/>
                  <wp:cNvGraphicFramePr/>
                  <a:graphic xmlns:a="http://schemas.openxmlformats.org/drawingml/2006/main">
                    <a:graphicData uri="http://schemas.microsoft.com/office/word/2010/wordprocessingShape">
                      <wps:wsp>
                        <wps:cNvSpPr txBox="1"/>
                        <wps:spPr>
                          <a:xfrm>
                            <a:off x="0" y="0"/>
                            <a:ext cx="6299835" cy="635"/>
                          </a:xfrm>
                          <a:prstGeom prst="rect">
                            <a:avLst/>
                          </a:prstGeom>
                          <a:solidFill>
                            <a:prstClr val="white"/>
                          </a:solidFill>
                          <a:ln>
                            <a:noFill/>
                          </a:ln>
                        </wps:spPr>
                        <wps:txbx>
                          <w:txbxContent>
                            <w:p w14:paraId="42C485D5" w14:textId="77777777" w:rsidR="00514EED" w:rsidRDefault="00514EED" w:rsidP="002B00CB">
                              <w:pPr>
                                <w:pStyle w:val="Descripcin"/>
                                <w:jc w:val="center"/>
                              </w:pPr>
                            </w:p>
                            <w:p w14:paraId="65D133C3" w14:textId="2A1740F5" w:rsidR="002B00CB" w:rsidRPr="005E6469" w:rsidRDefault="002B00CB" w:rsidP="002B00CB">
                              <w:pPr>
                                <w:pStyle w:val="Descripcin"/>
                                <w:jc w:val="center"/>
                                <w:rPr>
                                  <w:noProof/>
                                </w:rPr>
                              </w:pPr>
                              <w:bookmarkStart w:id="459" w:name="_Toc78302564"/>
                              <w:r>
                                <w:t xml:space="preserve">Ilustración </w:t>
                              </w:r>
                              <w:r w:rsidR="00E20257">
                                <w:fldChar w:fldCharType="begin"/>
                              </w:r>
                              <w:r w:rsidR="00E20257">
                                <w:instrText xml:space="preserve"> SEQ Ilustración \* ARABIC </w:instrText>
                              </w:r>
                              <w:r w:rsidR="00E20257">
                                <w:fldChar w:fldCharType="separate"/>
                              </w:r>
                              <w:r w:rsidR="006E5AFC">
                                <w:rPr>
                                  <w:noProof/>
                                </w:rPr>
                                <w:t>59</w:t>
                              </w:r>
                              <w:r w:rsidR="00E20257">
                                <w:rPr>
                                  <w:noProof/>
                                </w:rPr>
                                <w:fldChar w:fldCharType="end"/>
                              </w:r>
                              <w:r>
                                <w:t xml:space="preserve"> Jerarquía Circuito</w:t>
                              </w:r>
                              <w:bookmarkEnd w:id="4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74BDC" id="Cuadro de texto 69" o:spid="_x0000_s1033" type="#_x0000_t202" style="position:absolute;left:0;text-align:left;margin-left:-21.5pt;margin-top:232.35pt;width:496.0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" stroked="f">
                  <v:textbox style="mso-fit-shape-to-text:t" inset="0,0,0,0">
                    <w:txbxContent>
                      <w:p w14:paraId="42C485D5" w14:textId="77777777" w:rsidR="00514EED" w:rsidRDefault="00514EED" w:rsidP="002B00CB">
                        <w:pPr>
                          <w:pStyle w:val="Descripcin"/>
                          <w:jc w:val="center"/>
                        </w:pPr>
                      </w:p>
                      <w:p w14:paraId="65D133C3" w14:textId="2A1740F5" w:rsidR="002B00CB" w:rsidRPr="005E6469" w:rsidRDefault="002B00CB" w:rsidP="002B00CB">
                        <w:pPr>
                          <w:pStyle w:val="Descripcin"/>
                          <w:jc w:val="center"/>
                          <w:rPr>
                            <w:noProof/>
                          </w:rPr>
                        </w:pPr>
                        <w:bookmarkStart w:id="460" w:name="_Toc78302564"/>
                        <w:r>
                          <w:t xml:space="preserve">Ilustración </w:t>
                        </w:r>
                        <w:r w:rsidR="00E20257">
                          <w:fldChar w:fldCharType="begin"/>
                        </w:r>
                        <w:r w:rsidR="00E20257">
                          <w:instrText xml:space="preserve"> SEQ Ilustración \* ARABIC </w:instrText>
                        </w:r>
                        <w:r w:rsidR="00E20257">
                          <w:fldChar w:fldCharType="separate"/>
                        </w:r>
                        <w:r w:rsidR="006E5AFC">
                          <w:rPr>
                            <w:noProof/>
                          </w:rPr>
                          <w:t>59</w:t>
                        </w:r>
                        <w:r w:rsidR="00E20257">
                          <w:rPr>
                            <w:noProof/>
                          </w:rPr>
                          <w:fldChar w:fldCharType="end"/>
                        </w:r>
                        <w:r>
                          <w:t xml:space="preserve"> Jerarquía Circuito</w:t>
                        </w:r>
                        <w:bookmarkEnd w:id="460"/>
                      </w:p>
                    </w:txbxContent>
                  </v:textbox>
                  <w10:wrap type="tight"/>
                </v:shape>
              </w:pict>
            </mc:Fallback>
          </mc:AlternateContent>
        </w:r>
        <w:r w:rsidDel="001065B5">
          <w:rPr>
            <w:noProof/>
          </w:rPr>
          <w:drawing>
            <wp:anchor distT="0" distB="0" distL="114300" distR="114300" simplePos="0" relativeHeight="251680768" behindDoc="1" locked="0" layoutInCell="1" allowOverlap="1" wp14:anchorId="54C13224" wp14:editId="706BC923">
              <wp:simplePos x="0" y="0"/>
              <wp:positionH relativeFrom="margin">
                <wp:align>center</wp:align>
              </wp:positionH>
              <wp:positionV relativeFrom="paragraph">
                <wp:posOffset>261620</wp:posOffset>
              </wp:positionV>
              <wp:extent cx="6300249" cy="2634018"/>
              <wp:effectExtent l="0" t="0" r="5715" b="0"/>
              <wp:wrapTight wrapText="bothSides">
                <wp:wrapPolygon edited="0">
                  <wp:start x="0" y="0"/>
                  <wp:lineTo x="0" y="21402"/>
                  <wp:lineTo x="21554" y="21402"/>
                  <wp:lineTo x="21554" y="0"/>
                  <wp:lineTo x="0" y="0"/>
                </wp:wrapPolygon>
              </wp:wrapTight>
              <wp:docPr id="68" name="Imagen 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iagrama&#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6300249" cy="2634018"/>
                      </a:xfrm>
                      <a:prstGeom prst="rect">
                        <a:avLst/>
                      </a:prstGeom>
                    </pic:spPr>
                  </pic:pic>
                </a:graphicData>
              </a:graphic>
              <wp14:sizeRelH relativeFrom="margin">
                <wp14:pctWidth>0</wp14:pctWidth>
              </wp14:sizeRelH>
              <wp14:sizeRelV relativeFrom="margin">
                <wp14:pctHeight>0</wp14:pctHeight>
              </wp14:sizeRelV>
            </wp:anchor>
          </w:drawing>
        </w:r>
        <w:r w:rsidDel="001065B5">
          <w:t>Estas cuatro partes se integran y se conectan entre sí de la siguiente manera:</w:t>
        </w:r>
      </w:moveFrom>
    </w:p>
    <w:p w14:paraId="31DC9852" w14:textId="0B08FD9C" w:rsidR="00025978" w:rsidDel="001065B5" w:rsidRDefault="00025978">
      <w:pPr>
        <w:rPr>
          <w:moveFrom w:id="461" w:author="JORGE CONTRERAS ORTIZ" w:date="2021-09-02T17:09:00Z"/>
        </w:rPr>
      </w:pPr>
      <w:moveFrom w:id="462" w:author="JORGE CONTRERAS ORTIZ" w:date="2021-09-02T17:09:00Z">
        <w:r w:rsidDel="001065B5">
          <w:br w:type="page"/>
        </w:r>
      </w:moveFrom>
    </w:p>
    <w:p w14:paraId="1F16D55B" w14:textId="5F152280" w:rsidR="002B00CB" w:rsidDel="001065B5" w:rsidRDefault="00025978" w:rsidP="00025978">
      <w:pPr>
        <w:pStyle w:val="Ttulo2"/>
        <w:numPr>
          <w:ilvl w:val="1"/>
          <w:numId w:val="1"/>
        </w:numPr>
        <w:rPr>
          <w:moveFrom w:id="463" w:author="JORGE CONTRERAS ORTIZ" w:date="2021-09-02T17:09:00Z"/>
        </w:rPr>
      </w:pPr>
      <w:bookmarkStart w:id="464" w:name="_Toc78302499"/>
      <w:moveFrom w:id="465" w:author="JORGE CONTRERAS ORTIZ" w:date="2021-09-02T17:09:00Z">
        <w:r w:rsidDel="001065B5">
          <w:t>CIRCUITO DE ALIMENTACIÓN</w:t>
        </w:r>
        <w:bookmarkEnd w:id="464"/>
      </w:moveFrom>
    </w:p>
    <w:p w14:paraId="6D772D3A" w14:textId="48D96CD4" w:rsidR="00025978" w:rsidDel="001065B5" w:rsidRDefault="00025978" w:rsidP="00025978">
      <w:pPr>
        <w:rPr>
          <w:moveFrom w:id="466" w:author="JORGE CONTRERAS ORTIZ" w:date="2021-09-02T17:09:00Z"/>
        </w:rPr>
      </w:pPr>
    </w:p>
    <w:p w14:paraId="62708628" w14:textId="6687E6E0" w:rsidR="00025978" w:rsidDel="001065B5" w:rsidRDefault="00025978" w:rsidP="00025978">
      <w:pPr>
        <w:rPr>
          <w:moveFrom w:id="467" w:author="JORGE CONTRERAS ORTIZ" w:date="2021-09-02T17:09:00Z"/>
        </w:rPr>
      </w:pPr>
      <w:moveFrom w:id="468" w:author="JORGE CONTRERAS ORTIZ" w:date="2021-09-02T17:09:00Z">
        <w:r w:rsidDel="001065B5">
          <w:t>En la parte de alimentación, el circuito realizado ha sido el siguiente:</w:t>
        </w:r>
      </w:moveFrom>
    </w:p>
    <w:p w14:paraId="6C62B6F0" w14:textId="06B0FBB1" w:rsidR="002B6FE0" w:rsidDel="001065B5" w:rsidRDefault="002B6FE0" w:rsidP="00025978">
      <w:pPr>
        <w:rPr>
          <w:moveFrom w:id="469" w:author="JORGE CONTRERAS ORTIZ" w:date="2021-09-02T17:09:00Z"/>
        </w:rPr>
      </w:pPr>
    </w:p>
    <w:p w14:paraId="19A83D3C" w14:textId="1E2E3296" w:rsidR="00025978" w:rsidDel="001065B5" w:rsidRDefault="00025978" w:rsidP="00025978">
      <w:pPr>
        <w:keepNext/>
        <w:jc w:val="center"/>
        <w:rPr>
          <w:moveFrom w:id="470" w:author="JORGE CONTRERAS ORTIZ" w:date="2021-09-02T17:09:00Z"/>
        </w:rPr>
      </w:pPr>
      <w:moveFrom w:id="471" w:author="JORGE CONTRERAS ORTIZ" w:date="2021-09-02T17:09:00Z">
        <w:r w:rsidDel="001065B5">
          <w:rPr>
            <w:noProof/>
          </w:rPr>
          <w:drawing>
            <wp:inline distT="0" distB="0" distL="0" distR="0" wp14:anchorId="192530DB" wp14:editId="6F234C4C">
              <wp:extent cx="5759450" cy="4532630"/>
              <wp:effectExtent l="0" t="0" r="0" b="1270"/>
              <wp:docPr id="71" name="Imagen 7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Diagrama, Esquemático&#10;&#10;Descripción generada automáticamente"/>
                      <pic:cNvPicPr/>
                    </pic:nvPicPr>
                    <pic:blipFill>
                      <a:blip r:embed="rId34"/>
                      <a:stretch>
                        <a:fillRect/>
                      </a:stretch>
                    </pic:blipFill>
                    <pic:spPr>
                      <a:xfrm>
                        <a:off x="0" y="0"/>
                        <a:ext cx="5759450" cy="4532630"/>
                      </a:xfrm>
                      <a:prstGeom prst="rect">
                        <a:avLst/>
                      </a:prstGeom>
                    </pic:spPr>
                  </pic:pic>
                </a:graphicData>
              </a:graphic>
            </wp:inline>
          </w:drawing>
        </w:r>
      </w:moveFrom>
    </w:p>
    <w:p w14:paraId="011DA3FA" w14:textId="4C0921B8" w:rsidR="00025978" w:rsidDel="001065B5" w:rsidRDefault="00025978" w:rsidP="00025978">
      <w:pPr>
        <w:pStyle w:val="Descripcin"/>
        <w:jc w:val="center"/>
        <w:rPr>
          <w:moveFrom w:id="472" w:author="JORGE CONTRERAS ORTIZ" w:date="2021-09-02T17:09:00Z"/>
        </w:rPr>
      </w:pPr>
      <w:bookmarkStart w:id="473" w:name="_Toc78302565"/>
      <w:moveFrom w:id="474" w:author="JORGE CONTRERAS ORTIZ" w:date="2021-09-02T17:09:00Z">
        <w:r w:rsidDel="001065B5">
          <w:t>Ilustración  Circuito de Alimentación</w:t>
        </w:r>
        <w:bookmarkEnd w:id="473"/>
      </w:moveFrom>
    </w:p>
    <w:p w14:paraId="026E7D4F" w14:textId="098E42EE" w:rsidR="00025978" w:rsidDel="001065B5" w:rsidRDefault="00025978" w:rsidP="00025978">
      <w:pPr>
        <w:jc w:val="both"/>
        <w:rPr>
          <w:moveFrom w:id="475" w:author="JORGE CONTRERAS ORTIZ" w:date="2021-09-02T17:09:00Z"/>
        </w:rPr>
      </w:pPr>
      <w:moveFrom w:id="476" w:author="JORGE CONTRERAS ORTIZ" w:date="2021-09-02T17:09:00Z">
        <w:r w:rsidDel="001065B5">
          <w:t>Para entender el circuito deberemos tener en cuenta que disponemos de dos alimentaciones posibles:</w:t>
        </w:r>
      </w:moveFrom>
    </w:p>
    <w:p w14:paraId="311C76F8" w14:textId="1D643B88" w:rsidR="00025978" w:rsidDel="001065B5" w:rsidRDefault="00025978" w:rsidP="00025978">
      <w:pPr>
        <w:pStyle w:val="Prrafodelista"/>
        <w:numPr>
          <w:ilvl w:val="0"/>
          <w:numId w:val="13"/>
        </w:numPr>
        <w:jc w:val="both"/>
        <w:rPr>
          <w:moveFrom w:id="477" w:author="JORGE CONTRERAS ORTIZ" w:date="2021-09-02T17:09:00Z"/>
        </w:rPr>
      </w:pPr>
      <w:moveFrom w:id="478" w:author="JORGE CONTRERAS ORTIZ" w:date="2021-09-02T17:09:00Z">
        <w:r w:rsidDel="001065B5">
          <w:t xml:space="preserve">Alimentación de 5V recibida por el conector USB (definida como </w:t>
        </w:r>
        <w:r w:rsidRPr="00025978" w:rsidDel="001065B5">
          <w:rPr>
            <w:b/>
            <w:bCs/>
          </w:rPr>
          <w:t>VBUS</w:t>
        </w:r>
        <w:r w:rsidDel="001065B5">
          <w:t>).</w:t>
        </w:r>
      </w:moveFrom>
    </w:p>
    <w:p w14:paraId="1CBD4D14" w14:textId="6174160F" w:rsidR="00025978" w:rsidDel="001065B5" w:rsidRDefault="00025978" w:rsidP="00025978">
      <w:pPr>
        <w:pStyle w:val="Prrafodelista"/>
        <w:numPr>
          <w:ilvl w:val="0"/>
          <w:numId w:val="13"/>
        </w:numPr>
        <w:jc w:val="both"/>
        <w:rPr>
          <w:moveFrom w:id="479" w:author="JORGE CONTRERAS ORTIZ" w:date="2021-09-02T17:09:00Z"/>
        </w:rPr>
      </w:pPr>
      <w:moveFrom w:id="480" w:author="JORGE CONTRERAS ORTIZ" w:date="2021-09-02T17:09:00Z">
        <w:r w:rsidDel="001065B5">
          <w:t>Alimentación de 3V3 recibida de la placa de alimentación de la Coockie (definida como</w:t>
        </w:r>
        <w:r w:rsidDel="001065B5">
          <w:rPr>
            <w:b/>
            <w:bCs/>
          </w:rPr>
          <w:t xml:space="preserve"> DVDD</w:t>
        </w:r>
        <w:r w:rsidDel="001065B5">
          <w:t>).</w:t>
        </w:r>
      </w:moveFrom>
    </w:p>
    <w:p w14:paraId="28E26D2B" w14:textId="22BA349E" w:rsidR="00025978" w:rsidDel="001065B5" w:rsidRDefault="00025978" w:rsidP="00025978">
      <w:pPr>
        <w:jc w:val="both"/>
        <w:rPr>
          <w:moveFrom w:id="481" w:author="JORGE CONTRERAS ORTIZ" w:date="2021-09-02T17:09:00Z"/>
        </w:rPr>
      </w:pPr>
      <w:moveFrom w:id="482" w:author="JORGE CONTRERAS ORTIZ" w:date="2021-09-02T17:09:00Z">
        <w:r w:rsidDel="001065B5">
          <w:t xml:space="preserve">En primer lugar, ambas líneas de alimentación pasan por U1, un switch de potencia, el </w:t>
        </w:r>
        <w:r w:rsidR="00925AA5" w:rsidDel="001065B5">
          <w:t>cual</w:t>
        </w:r>
        <w:r w:rsidDel="001065B5">
          <w:t xml:space="preserve"> se ha configurado para priorizar la alimentación de 5V sobre la de 3V3 como alimentación de la PCB. En caso de que la PCB solo se conecte a la Coockie y no por USB, por lo tanto no se dispondrá de 5V, la alimentación de la PCB será la alimentación de 3V3 recibida de la placa de alimentación de la Coockie. Esta alimentación seleccionada (</w:t>
        </w:r>
        <w:r w:rsidRPr="005B2EB5" w:rsidDel="001065B5">
          <w:rPr>
            <w:b/>
            <w:bCs/>
          </w:rPr>
          <w:t>PMUX</w:t>
        </w:r>
        <w:r w:rsidDel="001065B5">
          <w:t xml:space="preserve">) </w:t>
        </w:r>
        <w:r w:rsidR="005B2EB5" w:rsidDel="001065B5">
          <w:t>se hará pasar por U2, LDO a 3V3, asegurándonos así una alimentación estable de 3V3, ya se haya seleccionado previamente 5V o 3V3. Finalmente ya se pasará esta alimentación al resto del circuito.</w:t>
        </w:r>
      </w:moveFrom>
    </w:p>
    <w:p w14:paraId="1E95F39F" w14:textId="4B3DB75E" w:rsidR="00925AA5" w:rsidDel="001065B5" w:rsidRDefault="00925AA5" w:rsidP="00025978">
      <w:pPr>
        <w:jc w:val="both"/>
        <w:rPr>
          <w:moveFrom w:id="483" w:author="JORGE CONTRERAS ORTIZ" w:date="2021-09-02T17:09:00Z"/>
        </w:rPr>
      </w:pPr>
      <w:moveFrom w:id="484" w:author="JORGE CONTRERAS ORTIZ" w:date="2021-09-02T17:09:00Z">
        <w:r w:rsidDel="001065B5">
          <w:t>Se ha añadido un Led SMD, junto con una resistencia en serie, a la salida de 3V3 del LDO (U2) para confirmar el correcto funcionamiento de esta parte del circuito.</w:t>
        </w:r>
      </w:moveFrom>
    </w:p>
    <w:p w14:paraId="3A77EDB3" w14:textId="4B2C3DF5" w:rsidR="005B2EB5" w:rsidDel="001065B5" w:rsidRDefault="007838F1" w:rsidP="002B6FE0">
      <w:pPr>
        <w:pStyle w:val="Ttulo2"/>
        <w:numPr>
          <w:ilvl w:val="1"/>
          <w:numId w:val="1"/>
        </w:numPr>
        <w:rPr>
          <w:moveFrom w:id="485" w:author="JORGE CONTRERAS ORTIZ" w:date="2021-09-02T17:09:00Z"/>
        </w:rPr>
      </w:pPr>
      <w:bookmarkStart w:id="486" w:name="_Toc78302500"/>
      <w:moveFrom w:id="487" w:author="JORGE CONTRERAS ORTIZ" w:date="2021-09-02T17:09:00Z">
        <w:r w:rsidDel="001065B5">
          <w:t>INTEGRACIÓN DEL MÓDULO</w:t>
        </w:r>
        <w:bookmarkEnd w:id="486"/>
      </w:moveFrom>
    </w:p>
    <w:p w14:paraId="03B0B79D" w14:textId="7B51BFAF" w:rsidR="002B6FE0" w:rsidDel="001065B5" w:rsidRDefault="002B6FE0" w:rsidP="002B6FE0">
      <w:pPr>
        <w:rPr>
          <w:moveFrom w:id="488" w:author="JORGE CONTRERAS ORTIZ" w:date="2021-09-02T17:09:00Z"/>
        </w:rPr>
      </w:pPr>
    </w:p>
    <w:p w14:paraId="3F3E8310" w14:textId="78D032F0" w:rsidR="002B6FE0" w:rsidDel="001065B5" w:rsidRDefault="002B6FE0" w:rsidP="002B6FE0">
      <w:pPr>
        <w:rPr>
          <w:moveFrom w:id="489" w:author="JORGE CONTRERAS ORTIZ" w:date="2021-09-02T17:09:00Z"/>
        </w:rPr>
      </w:pPr>
      <w:moveFrom w:id="490" w:author="JORGE CONTRERAS ORTIZ" w:date="2021-09-02T17:09:00Z">
        <w:r w:rsidDel="001065B5">
          <w:t>El circuito realizado para integrar el módulo KTWM102 es el siguiente:</w:t>
        </w:r>
      </w:moveFrom>
    </w:p>
    <w:p w14:paraId="7D363C22" w14:textId="5F6B260A" w:rsidR="00B47D51" w:rsidDel="001065B5" w:rsidRDefault="00B47D51" w:rsidP="00B47D51">
      <w:pPr>
        <w:keepNext/>
        <w:rPr>
          <w:moveFrom w:id="491" w:author="JORGE CONTRERAS ORTIZ" w:date="2021-09-02T17:09:00Z"/>
        </w:rPr>
      </w:pPr>
      <w:moveFrom w:id="492" w:author="JORGE CONTRERAS ORTIZ" w:date="2021-09-02T17:09:00Z">
        <w:r w:rsidDel="001065B5">
          <w:rPr>
            <w:noProof/>
          </w:rPr>
          <w:drawing>
            <wp:inline distT="0" distB="0" distL="0" distR="0" wp14:anchorId="591D910E" wp14:editId="03F7D147">
              <wp:extent cx="5759450" cy="3343275"/>
              <wp:effectExtent l="0" t="0" r="0" b="9525"/>
              <wp:docPr id="70" name="Imagen 7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Diagrama, Esquemático&#10;&#10;Descripción generada automáticamente"/>
                      <pic:cNvPicPr/>
                    </pic:nvPicPr>
                    <pic:blipFill>
                      <a:blip r:embed="rId35"/>
                      <a:stretch>
                        <a:fillRect/>
                      </a:stretch>
                    </pic:blipFill>
                    <pic:spPr>
                      <a:xfrm>
                        <a:off x="0" y="0"/>
                        <a:ext cx="5759450" cy="3343275"/>
                      </a:xfrm>
                      <a:prstGeom prst="rect">
                        <a:avLst/>
                      </a:prstGeom>
                    </pic:spPr>
                  </pic:pic>
                </a:graphicData>
              </a:graphic>
            </wp:inline>
          </w:drawing>
        </w:r>
      </w:moveFrom>
    </w:p>
    <w:p w14:paraId="24ADE17C" w14:textId="1DE4BCC5" w:rsidR="00B47D51" w:rsidDel="001065B5" w:rsidRDefault="00B47D51" w:rsidP="00B47D51">
      <w:pPr>
        <w:pStyle w:val="Descripcin"/>
        <w:jc w:val="center"/>
        <w:rPr>
          <w:moveFrom w:id="493" w:author="JORGE CONTRERAS ORTIZ" w:date="2021-09-02T17:09:00Z"/>
        </w:rPr>
      </w:pPr>
      <w:bookmarkStart w:id="494" w:name="_Toc78302566"/>
      <w:moveFrom w:id="495" w:author="JORGE CONTRERAS ORTIZ" w:date="2021-09-02T17:09:00Z">
        <w:r w:rsidDel="001065B5">
          <w:t xml:space="preserve">Ilustración </w:t>
        </w:r>
        <w:r w:rsidR="00E20257" w:rsidDel="001065B5">
          <w:fldChar w:fldCharType="begin"/>
        </w:r>
        <w:r w:rsidR="00E20257" w:rsidDel="001065B5">
          <w:instrText xml:space="preserve"> SEQ Ilustración \* ARABIC </w:instrText>
        </w:r>
        <w:r w:rsidR="00E20257" w:rsidDel="001065B5">
          <w:fldChar w:fldCharType="separate"/>
        </w:r>
        <w:r w:rsidR="006E5AFC" w:rsidDel="001065B5">
          <w:rPr>
            <w:noProof/>
          </w:rPr>
          <w:t>61</w:t>
        </w:r>
        <w:r w:rsidR="00E20257" w:rsidDel="001065B5">
          <w:rPr>
            <w:noProof/>
          </w:rPr>
          <w:fldChar w:fldCharType="end"/>
        </w:r>
        <w:r w:rsidDel="001065B5">
          <w:t xml:space="preserve"> Circuito Integración del Módulo</w:t>
        </w:r>
        <w:bookmarkEnd w:id="494"/>
      </w:moveFrom>
    </w:p>
    <w:p w14:paraId="587CC876" w14:textId="6B2A9885" w:rsidR="00925AA5" w:rsidDel="001065B5" w:rsidRDefault="00925AA5">
      <w:pPr>
        <w:rPr>
          <w:moveFrom w:id="496" w:author="JORGE CONTRERAS ORTIZ" w:date="2021-09-02T17:09:00Z"/>
        </w:rPr>
      </w:pPr>
    </w:p>
    <w:p w14:paraId="78E28A9D" w14:textId="5828AD3B" w:rsidR="00925AA5" w:rsidDel="001065B5" w:rsidRDefault="00925AA5">
      <w:pPr>
        <w:rPr>
          <w:moveFrom w:id="497" w:author="JORGE CONTRERAS ORTIZ" w:date="2021-09-02T17:09:00Z"/>
        </w:rPr>
      </w:pPr>
      <w:moveFrom w:id="498" w:author="JORGE CONTRERAS ORTIZ" w:date="2021-09-02T17:09:00Z">
        <w:r w:rsidDel="001065B5">
          <w:t>El dispositivo KTWM102, tal como hemos mostrado anteriormente, es el siguiente:</w:t>
        </w:r>
      </w:moveFrom>
    </w:p>
    <w:p w14:paraId="5B08DA30" w14:textId="2B8AA147" w:rsidR="007838F1" w:rsidDel="001065B5" w:rsidRDefault="007838F1">
      <w:pPr>
        <w:rPr>
          <w:moveFrom w:id="499" w:author="JORGE CONTRERAS ORTIZ" w:date="2021-09-02T17:09:00Z"/>
        </w:rPr>
      </w:pPr>
    </w:p>
    <w:p w14:paraId="6266800C" w14:textId="7DC02BE4" w:rsidR="00925AA5" w:rsidDel="001065B5" w:rsidRDefault="00925AA5" w:rsidP="00925AA5">
      <w:pPr>
        <w:keepNext/>
        <w:jc w:val="center"/>
        <w:rPr>
          <w:moveFrom w:id="500" w:author="JORGE CONTRERAS ORTIZ" w:date="2021-09-02T17:09:00Z"/>
        </w:rPr>
      </w:pPr>
      <w:moveFrom w:id="501" w:author="JORGE CONTRERAS ORTIZ" w:date="2021-09-02T17:09:00Z">
        <w:r w:rsidDel="001065B5">
          <w:rPr>
            <w:noProof/>
          </w:rPr>
          <w:drawing>
            <wp:inline distT="0" distB="0" distL="0" distR="0" wp14:anchorId="04504D76" wp14:editId="17B85B45">
              <wp:extent cx="2498566" cy="1839433"/>
              <wp:effectExtent l="0" t="0" r="0" b="8890"/>
              <wp:docPr id="72" name="Imagen 72"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08264" cy="1846573"/>
                      </a:xfrm>
                      <a:prstGeom prst="rect">
                        <a:avLst/>
                      </a:prstGeom>
                      <a:noFill/>
                      <a:ln>
                        <a:noFill/>
                      </a:ln>
                    </pic:spPr>
                  </pic:pic>
                </a:graphicData>
              </a:graphic>
            </wp:inline>
          </w:drawing>
        </w:r>
      </w:moveFrom>
    </w:p>
    <w:p w14:paraId="114B2FB8" w14:textId="31B90424" w:rsidR="00925AA5" w:rsidDel="001065B5" w:rsidRDefault="00925AA5" w:rsidP="00925AA5">
      <w:pPr>
        <w:pStyle w:val="Descripcin"/>
        <w:jc w:val="center"/>
        <w:rPr>
          <w:moveFrom w:id="502" w:author="JORGE CONTRERAS ORTIZ" w:date="2021-09-02T17:09:00Z"/>
        </w:rPr>
      </w:pPr>
      <w:bookmarkStart w:id="503" w:name="_Toc78302567"/>
      <w:moveFrom w:id="504" w:author="JORGE CONTRERAS ORTIZ" w:date="2021-09-02T17:09:00Z">
        <w:r w:rsidDel="001065B5">
          <w:t xml:space="preserve">Ilustración </w:t>
        </w:r>
        <w:r w:rsidR="00E20257" w:rsidDel="001065B5">
          <w:fldChar w:fldCharType="begin"/>
        </w:r>
        <w:r w:rsidR="00E20257" w:rsidDel="001065B5">
          <w:instrText xml:space="preserve"> SEQ Ilustración \* ARABIC </w:instrText>
        </w:r>
        <w:r w:rsidR="00E20257" w:rsidDel="001065B5">
          <w:fldChar w:fldCharType="separate"/>
        </w:r>
        <w:r w:rsidR="006E5AFC" w:rsidDel="001065B5">
          <w:rPr>
            <w:noProof/>
          </w:rPr>
          <w:t>62</w:t>
        </w:r>
        <w:r w:rsidR="00E20257" w:rsidDel="001065B5">
          <w:rPr>
            <w:noProof/>
          </w:rPr>
          <w:fldChar w:fldCharType="end"/>
        </w:r>
        <w:r w:rsidDel="001065B5">
          <w:t xml:space="preserve"> Dispositivo KTWM102</w:t>
        </w:r>
        <w:bookmarkEnd w:id="503"/>
      </w:moveFrom>
    </w:p>
    <w:p w14:paraId="26F2D521" w14:textId="21E0A5BB" w:rsidR="007838F1" w:rsidDel="001065B5" w:rsidRDefault="007838F1" w:rsidP="00925AA5">
      <w:pPr>
        <w:jc w:val="both"/>
        <w:rPr>
          <w:moveFrom w:id="505" w:author="JORGE CONTRERAS ORTIZ" w:date="2021-09-02T17:09:00Z"/>
        </w:rPr>
      </w:pPr>
    </w:p>
    <w:p w14:paraId="4DF1482F" w14:textId="3E322D08" w:rsidR="00925AA5" w:rsidDel="001065B5" w:rsidRDefault="00925AA5" w:rsidP="00925AA5">
      <w:pPr>
        <w:jc w:val="both"/>
        <w:rPr>
          <w:moveFrom w:id="506" w:author="JORGE CONTRERAS ORTIZ" w:date="2021-09-02T17:09:00Z"/>
        </w:rPr>
      </w:pPr>
      <w:moveFrom w:id="507" w:author="JORGE CONTRERAS ORTIZ" w:date="2021-09-02T17:09:00Z">
        <w:r w:rsidDel="001065B5">
          <w:t>Es el dispositivo utilizado para las comunicaciones entre los diferentes nodos. Para el diseño de esta parte del circuito, se han seguido las recomendaciones de KIRALE.</w:t>
        </w:r>
        <w:r w:rsidR="007838F1" w:rsidDel="001065B5">
          <w:t xml:space="preserve"> Se añaden un pulsador con pull-up para el RESET_n del propio KTWM102. El Led SMD incluido es utilizado para indicar el estado del nodo (conectado a la red, sin conexión, etc…).</w:t>
        </w:r>
      </w:moveFrom>
    </w:p>
    <w:p w14:paraId="634219C8" w14:textId="76543CF5" w:rsidR="007838F1" w:rsidDel="001065B5" w:rsidRDefault="007838F1">
      <w:pPr>
        <w:rPr>
          <w:moveFrom w:id="508" w:author="JORGE CONTRERAS ORTIZ" w:date="2021-09-02T17:09:00Z"/>
        </w:rPr>
      </w:pPr>
      <w:moveFrom w:id="509" w:author="JORGE CONTRERAS ORTIZ" w:date="2021-09-02T17:09:00Z">
        <w:r w:rsidDel="001065B5">
          <w:br w:type="page"/>
        </w:r>
      </w:moveFrom>
    </w:p>
    <w:p w14:paraId="3BC1076F" w14:textId="312C7681" w:rsidR="007838F1" w:rsidDel="001065B5" w:rsidRDefault="007838F1" w:rsidP="007838F1">
      <w:pPr>
        <w:pStyle w:val="Ttulo2"/>
        <w:numPr>
          <w:ilvl w:val="1"/>
          <w:numId w:val="1"/>
        </w:numPr>
        <w:rPr>
          <w:moveFrom w:id="510" w:author="JORGE CONTRERAS ORTIZ" w:date="2021-09-02T17:09:00Z"/>
        </w:rPr>
      </w:pPr>
      <w:bookmarkStart w:id="511" w:name="_Toc78302501"/>
      <w:moveFrom w:id="512" w:author="JORGE CONTRERAS ORTIZ" w:date="2021-09-02T17:09:00Z">
        <w:r w:rsidDel="001065B5">
          <w:t>COOCKIE CONNECTOR</w:t>
        </w:r>
        <w:bookmarkEnd w:id="511"/>
      </w:moveFrom>
    </w:p>
    <w:p w14:paraId="0D3556FD" w14:textId="11CB0836" w:rsidR="007838F1" w:rsidDel="001065B5" w:rsidRDefault="007838F1" w:rsidP="007838F1">
      <w:pPr>
        <w:rPr>
          <w:moveFrom w:id="513" w:author="JORGE CONTRERAS ORTIZ" w:date="2021-09-02T17:09:00Z"/>
        </w:rPr>
      </w:pPr>
    </w:p>
    <w:p w14:paraId="6B13E0A6" w14:textId="5E26D4E9" w:rsidR="007838F1" w:rsidDel="001065B5" w:rsidRDefault="007838F1" w:rsidP="007838F1">
      <w:pPr>
        <w:jc w:val="both"/>
        <w:rPr>
          <w:moveFrom w:id="514" w:author="JORGE CONTRERAS ORTIZ" w:date="2021-09-02T17:09:00Z"/>
        </w:rPr>
      </w:pPr>
      <w:moveFrom w:id="515" w:author="JORGE CONTRERAS ORTIZ" w:date="2021-09-02T17:09:00Z">
        <w:r w:rsidDel="001065B5">
          <w:t>Esta parte del circuito, es la interfaz con el resto de PCB integrantes de la Coockie a través de conectores verticales:</w:t>
        </w:r>
      </w:moveFrom>
    </w:p>
    <w:p w14:paraId="63E9D9F9" w14:textId="2487248F" w:rsidR="007838F1" w:rsidDel="001065B5" w:rsidRDefault="007838F1" w:rsidP="007838F1">
      <w:pPr>
        <w:keepNext/>
        <w:jc w:val="center"/>
        <w:rPr>
          <w:moveFrom w:id="516" w:author="JORGE CONTRERAS ORTIZ" w:date="2021-09-02T17:09:00Z"/>
        </w:rPr>
      </w:pPr>
      <w:moveFrom w:id="517" w:author="JORGE CONTRERAS ORTIZ" w:date="2021-09-02T17:09:00Z">
        <w:r w:rsidDel="001065B5">
          <w:rPr>
            <w:noProof/>
          </w:rPr>
          <w:drawing>
            <wp:inline distT="0" distB="0" distL="0" distR="0" wp14:anchorId="1A8E12E1" wp14:editId="24EDD12F">
              <wp:extent cx="5759450" cy="6643370"/>
              <wp:effectExtent l="0" t="0" r="0" b="5080"/>
              <wp:docPr id="67" name="Imagen 67"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Tabla&#10;&#10;Descripción generada automáticamente con confianza baja"/>
                      <pic:cNvPicPr/>
                    </pic:nvPicPr>
                    <pic:blipFill>
                      <a:blip r:embed="rId37"/>
                      <a:stretch>
                        <a:fillRect/>
                      </a:stretch>
                    </pic:blipFill>
                    <pic:spPr>
                      <a:xfrm>
                        <a:off x="0" y="0"/>
                        <a:ext cx="5759450" cy="6643370"/>
                      </a:xfrm>
                      <a:prstGeom prst="rect">
                        <a:avLst/>
                      </a:prstGeom>
                    </pic:spPr>
                  </pic:pic>
                </a:graphicData>
              </a:graphic>
            </wp:inline>
          </w:drawing>
        </w:r>
      </w:moveFrom>
    </w:p>
    <w:p w14:paraId="5C54D4CC" w14:textId="6ED519D8" w:rsidR="007838F1" w:rsidDel="001065B5" w:rsidRDefault="007838F1" w:rsidP="007838F1">
      <w:pPr>
        <w:pStyle w:val="Descripcin"/>
        <w:jc w:val="center"/>
        <w:rPr>
          <w:moveFrom w:id="518" w:author="JORGE CONTRERAS ORTIZ" w:date="2021-09-02T17:09:00Z"/>
        </w:rPr>
      </w:pPr>
      <w:bookmarkStart w:id="519" w:name="_Toc78302568"/>
      <w:moveFrom w:id="520" w:author="JORGE CONTRERAS ORTIZ" w:date="2021-09-02T17:09:00Z">
        <w:r w:rsidDel="001065B5">
          <w:t xml:space="preserve">Ilustración </w:t>
        </w:r>
        <w:r w:rsidR="00E20257" w:rsidDel="001065B5">
          <w:fldChar w:fldCharType="begin"/>
        </w:r>
        <w:r w:rsidR="00E20257" w:rsidDel="001065B5">
          <w:instrText xml:space="preserve"> SEQ Ilustración \* ARABIC </w:instrText>
        </w:r>
        <w:r w:rsidR="00E20257" w:rsidDel="001065B5">
          <w:fldChar w:fldCharType="separate"/>
        </w:r>
        <w:r w:rsidR="006E5AFC" w:rsidDel="001065B5">
          <w:rPr>
            <w:noProof/>
          </w:rPr>
          <w:t>63</w:t>
        </w:r>
        <w:r w:rsidR="00E20257" w:rsidDel="001065B5">
          <w:rPr>
            <w:noProof/>
          </w:rPr>
          <w:fldChar w:fldCharType="end"/>
        </w:r>
        <w:r w:rsidDel="001065B5">
          <w:t xml:space="preserve"> Conectores Verticales</w:t>
        </w:r>
        <w:bookmarkEnd w:id="519"/>
      </w:moveFrom>
    </w:p>
    <w:p w14:paraId="06680E04" w14:textId="36FC57FD" w:rsidR="005B4B3D" w:rsidDel="001065B5" w:rsidRDefault="005B4B3D">
      <w:pPr>
        <w:rPr>
          <w:moveFrom w:id="521" w:author="JORGE CONTRERAS ORTIZ" w:date="2021-09-02T17:09:00Z"/>
        </w:rPr>
      </w:pPr>
      <w:moveFrom w:id="522" w:author="JORGE CONTRERAS ORTIZ" w:date="2021-09-02T17:09:00Z">
        <w:r w:rsidDel="001065B5">
          <w:br w:type="page"/>
        </w:r>
      </w:moveFrom>
    </w:p>
    <w:p w14:paraId="6612BED1" w14:textId="5D802D46" w:rsidR="007838F1" w:rsidDel="001065B5" w:rsidRDefault="005B4B3D" w:rsidP="005B4B3D">
      <w:pPr>
        <w:pStyle w:val="Ttulo2"/>
        <w:numPr>
          <w:ilvl w:val="1"/>
          <w:numId w:val="1"/>
        </w:numPr>
        <w:rPr>
          <w:moveFrom w:id="523" w:author="JORGE CONTRERAS ORTIZ" w:date="2021-09-02T17:09:00Z"/>
        </w:rPr>
      </w:pPr>
      <w:bookmarkStart w:id="524" w:name="_Toc78302502"/>
      <w:moveFrom w:id="525" w:author="JORGE CONTRERAS ORTIZ" w:date="2021-09-02T17:09:00Z">
        <w:r w:rsidDel="001065B5">
          <w:t>USB</w:t>
        </w:r>
        <w:bookmarkEnd w:id="524"/>
      </w:moveFrom>
    </w:p>
    <w:p w14:paraId="4CB1454D" w14:textId="1955BDAF" w:rsidR="005B4B3D" w:rsidDel="001065B5" w:rsidRDefault="005B4B3D" w:rsidP="005B4B3D">
      <w:pPr>
        <w:rPr>
          <w:moveFrom w:id="526" w:author="JORGE CONTRERAS ORTIZ" w:date="2021-09-02T17:09:00Z"/>
        </w:rPr>
      </w:pPr>
    </w:p>
    <w:p w14:paraId="25FF2889" w14:textId="74F5EE7A" w:rsidR="005B4B3D" w:rsidDel="001065B5" w:rsidRDefault="005B4B3D" w:rsidP="005B4B3D">
      <w:pPr>
        <w:jc w:val="both"/>
        <w:rPr>
          <w:moveFrom w:id="527" w:author="JORGE CONTRERAS ORTIZ" w:date="2021-09-02T17:09:00Z"/>
        </w:rPr>
      </w:pPr>
      <w:moveFrom w:id="528" w:author="JORGE CONTRERAS ORTIZ" w:date="2021-09-02T17:09:00Z">
        <w:r w:rsidDel="001065B5">
          <w:t>Esta última parte implementa un conector micro USB tipo B, pudiendo así conectar el dispositivo KTWM102 con un PC a través de la herramienta KiTools.</w:t>
        </w:r>
      </w:moveFrom>
    </w:p>
    <w:p w14:paraId="055B4476" w14:textId="6C6B9A5F" w:rsidR="005B4B3D" w:rsidDel="001065B5" w:rsidRDefault="005B4B3D" w:rsidP="005B4B3D">
      <w:pPr>
        <w:keepNext/>
        <w:jc w:val="both"/>
        <w:rPr>
          <w:moveFrom w:id="529" w:author="JORGE CONTRERAS ORTIZ" w:date="2021-09-02T17:09:00Z"/>
        </w:rPr>
      </w:pPr>
      <w:moveFrom w:id="530" w:author="JORGE CONTRERAS ORTIZ" w:date="2021-09-02T17:09:00Z">
        <w:r w:rsidDel="001065B5">
          <w:rPr>
            <w:noProof/>
          </w:rPr>
          <w:drawing>
            <wp:inline distT="0" distB="0" distL="0" distR="0" wp14:anchorId="7779FE67" wp14:editId="63AD062F">
              <wp:extent cx="5759450" cy="2359660"/>
              <wp:effectExtent l="0" t="0" r="0" b="2540"/>
              <wp:docPr id="73" name="Imagen 7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10;&#10;Descripción generada automáticamente"/>
                      <pic:cNvPicPr/>
                    </pic:nvPicPr>
                    <pic:blipFill>
                      <a:blip r:embed="rId38"/>
                      <a:stretch>
                        <a:fillRect/>
                      </a:stretch>
                    </pic:blipFill>
                    <pic:spPr>
                      <a:xfrm>
                        <a:off x="0" y="0"/>
                        <a:ext cx="5759450" cy="2359660"/>
                      </a:xfrm>
                      <a:prstGeom prst="rect">
                        <a:avLst/>
                      </a:prstGeom>
                    </pic:spPr>
                  </pic:pic>
                </a:graphicData>
              </a:graphic>
            </wp:inline>
          </w:drawing>
        </w:r>
      </w:moveFrom>
    </w:p>
    <w:p w14:paraId="01E27A4B" w14:textId="501CE2CC" w:rsidR="005B4B3D" w:rsidRPr="005B4B3D" w:rsidDel="001065B5" w:rsidRDefault="005B4B3D" w:rsidP="005B4B3D">
      <w:pPr>
        <w:pStyle w:val="Descripcin"/>
        <w:jc w:val="center"/>
        <w:rPr>
          <w:moveFrom w:id="531" w:author="JORGE CONTRERAS ORTIZ" w:date="2021-09-02T17:09:00Z"/>
        </w:rPr>
      </w:pPr>
      <w:bookmarkStart w:id="532" w:name="_Toc78302569"/>
      <w:moveFrom w:id="533" w:author="JORGE CONTRERAS ORTIZ" w:date="2021-09-02T17:09:00Z">
        <w:r w:rsidDel="001065B5">
          <w:t xml:space="preserve">Ilustración </w:t>
        </w:r>
        <w:r w:rsidR="00E20257" w:rsidDel="001065B5">
          <w:fldChar w:fldCharType="begin"/>
        </w:r>
        <w:r w:rsidR="00E20257" w:rsidDel="001065B5">
          <w:instrText xml:space="preserve"> SEQ Ilustración \* ARABIC </w:instrText>
        </w:r>
        <w:r w:rsidR="00E20257" w:rsidDel="001065B5">
          <w:fldChar w:fldCharType="separate"/>
        </w:r>
        <w:r w:rsidR="006E5AFC" w:rsidDel="001065B5">
          <w:rPr>
            <w:noProof/>
          </w:rPr>
          <w:t>64</w:t>
        </w:r>
        <w:r w:rsidR="00E20257" w:rsidDel="001065B5">
          <w:rPr>
            <w:noProof/>
          </w:rPr>
          <w:fldChar w:fldCharType="end"/>
        </w:r>
        <w:r w:rsidDel="001065B5">
          <w:t xml:space="preserve"> Conector USB</w:t>
        </w:r>
        <w:bookmarkEnd w:id="532"/>
      </w:moveFrom>
    </w:p>
    <w:p w14:paraId="5E184EE9" w14:textId="3593B8DD" w:rsidR="006A5288" w:rsidDel="001065B5" w:rsidRDefault="005B4B3D" w:rsidP="00925AA5">
      <w:pPr>
        <w:jc w:val="both"/>
        <w:rPr>
          <w:moveFrom w:id="534" w:author="JORGE CONTRERAS ORTIZ" w:date="2021-09-02T17:09:00Z"/>
        </w:rPr>
      </w:pPr>
      <w:moveFrom w:id="535" w:author="JORGE CONTRERAS ORTIZ" w:date="2021-09-02T17:09:00Z">
        <w:r w:rsidDel="001065B5">
          <w:t xml:space="preserve">Se añade un Led SMD con una resistencia en serie, como comprobación de que lleguen los </w:t>
        </w:r>
        <w:commentRangeStart w:id="536"/>
        <w:r w:rsidDel="001065B5">
          <w:t>5V</w:t>
        </w:r>
        <w:commentRangeEnd w:id="536"/>
        <w:r w:rsidR="00820D44" w:rsidDel="001065B5">
          <w:rPr>
            <w:rStyle w:val="Refdecomentario"/>
          </w:rPr>
          <w:commentReference w:id="536"/>
        </w:r>
        <w:r w:rsidDel="001065B5">
          <w:t xml:space="preserve"> correctamente al circuito, como símbolo de una buena conexión del conector.</w:t>
        </w:r>
      </w:moveFrom>
    </w:p>
    <w:moveFromRangeEnd w:id="440"/>
    <w:p w14:paraId="76F71BCD" w14:textId="77777777" w:rsidR="00B935FD" w:rsidRPr="00925AA5" w:rsidRDefault="00B935FD" w:rsidP="00925AA5">
      <w:pPr>
        <w:jc w:val="both"/>
      </w:pPr>
    </w:p>
    <w:p w14:paraId="35946422" w14:textId="5B86EE08" w:rsidR="00B47D51" w:rsidRDefault="00B47D51" w:rsidP="00925AA5">
      <w:pPr>
        <w:jc w:val="center"/>
      </w:pPr>
      <w:r>
        <w:br w:type="page"/>
      </w:r>
    </w:p>
    <w:p w14:paraId="2735D21C" w14:textId="24907E25" w:rsidR="00FB1A0B" w:rsidRPr="006D074E" w:rsidRDefault="00FB1A0B" w:rsidP="00FB1A0B">
      <w:pPr>
        <w:pStyle w:val="Ttulo1"/>
        <w:numPr>
          <w:ilvl w:val="0"/>
          <w:numId w:val="1"/>
        </w:numPr>
        <w:rPr>
          <w:rFonts w:cs="Arial"/>
        </w:rPr>
      </w:pPr>
      <w:bookmarkStart w:id="537" w:name="_Toc78302503"/>
      <w:r w:rsidRPr="006D074E">
        <w:rPr>
          <w:rFonts w:cs="Arial"/>
        </w:rPr>
        <w:lastRenderedPageBreak/>
        <w:t>CONCLUSIONES</w:t>
      </w:r>
      <w:bookmarkEnd w:id="537"/>
    </w:p>
    <w:p w14:paraId="4CA5F1EE" w14:textId="7BDEF0B1" w:rsidR="006F3EF5" w:rsidRDefault="006F3EF5"/>
    <w:p w14:paraId="32C4BA53" w14:textId="05C3B032" w:rsidR="00EF5AA7" w:rsidRDefault="00EF5AA7" w:rsidP="00EF5AA7">
      <w:pPr>
        <w:jc w:val="both"/>
      </w:pPr>
      <w:r>
        <w:t xml:space="preserve">En este proyecto se ha buscado la viabilidad de la implementación de las comunicaciones THREAD en el sistema de la </w:t>
      </w:r>
      <w:proofErr w:type="spellStart"/>
      <w:r>
        <w:t>Coockie</w:t>
      </w:r>
      <w:proofErr w:type="spellEnd"/>
      <w:r>
        <w:t>. Aparte de su viabilidad, se buscaba un diseño simple para integrar el dispositivo KTWM102, para implementar este tipo de comunicaciones y estudiar las diferentes formas de configuración de redes, buscando la configuración idónea para una red THREAD adaptada a las necesidades del proyecto.</w:t>
      </w:r>
    </w:p>
    <w:p w14:paraId="3F4B32A6" w14:textId="0F656459" w:rsidR="00243B51" w:rsidRDefault="00243B51" w:rsidP="00EF5AA7">
      <w:pPr>
        <w:jc w:val="both"/>
      </w:pPr>
      <w:r>
        <w:t>Tras las diferentes pruebas realizadas, se ha visto que</w:t>
      </w:r>
      <w:r w:rsidR="00DA387F">
        <w:t>:</w:t>
      </w:r>
    </w:p>
    <w:p w14:paraId="36B88F40" w14:textId="336C8027" w:rsidR="008B346B" w:rsidRDefault="00DA387F" w:rsidP="008B346B">
      <w:pPr>
        <w:pStyle w:val="Prrafodelista"/>
        <w:numPr>
          <w:ilvl w:val="0"/>
          <w:numId w:val="13"/>
        </w:numPr>
        <w:jc w:val="both"/>
      </w:pPr>
      <w:r>
        <w:t>Las redes THREAD son redes bastante estables y con una buena capacidad multisalto entre nodos con muy escasa pérdida de la información enviada.</w:t>
      </w:r>
    </w:p>
    <w:p w14:paraId="647D23B2" w14:textId="77777777" w:rsidR="008B346B" w:rsidRDefault="008B346B" w:rsidP="008B346B">
      <w:pPr>
        <w:pStyle w:val="Prrafodelista"/>
        <w:jc w:val="both"/>
      </w:pPr>
    </w:p>
    <w:p w14:paraId="3D014954" w14:textId="5C841CF4" w:rsidR="008B346B" w:rsidRDefault="00DA387F" w:rsidP="008B346B">
      <w:pPr>
        <w:pStyle w:val="Prrafodelista"/>
        <w:numPr>
          <w:ilvl w:val="0"/>
          <w:numId w:val="13"/>
        </w:numPr>
        <w:jc w:val="both"/>
      </w:pPr>
      <w:r>
        <w:t>Variedad de opciones en las configuraciones disponibles a la hora de configurar tanto la red como los diferentes nodos que la compondrán.</w:t>
      </w:r>
    </w:p>
    <w:p w14:paraId="66AFAAC1" w14:textId="77777777" w:rsidR="008B346B" w:rsidRDefault="008B346B" w:rsidP="008B346B">
      <w:pPr>
        <w:pStyle w:val="Prrafodelista"/>
      </w:pPr>
    </w:p>
    <w:p w14:paraId="7446307B" w14:textId="2656389F" w:rsidR="008B346B" w:rsidRDefault="008B346B" w:rsidP="008B346B">
      <w:pPr>
        <w:pStyle w:val="Prrafodelista"/>
        <w:numPr>
          <w:ilvl w:val="0"/>
          <w:numId w:val="13"/>
        </w:numPr>
        <w:jc w:val="both"/>
      </w:pPr>
      <w:r>
        <w:t>Sencillez a la hora de crear la red y de configurar los nodos para su unión</w:t>
      </w:r>
      <w:r w:rsidR="00E707AD">
        <w:t xml:space="preserve"> gracias a la herramienta </w:t>
      </w:r>
      <w:proofErr w:type="spellStart"/>
      <w:r w:rsidR="00E707AD">
        <w:t>KiTools</w:t>
      </w:r>
      <w:proofErr w:type="spellEnd"/>
      <w:r w:rsidR="00E707AD">
        <w:t xml:space="preserve"> y los comandos KSH, los cuáles son con una interfaz sencilla con lenguaje humano</w:t>
      </w:r>
      <w:r>
        <w:t>.</w:t>
      </w:r>
    </w:p>
    <w:p w14:paraId="3DD7EE62" w14:textId="77777777" w:rsidR="008B346B" w:rsidRDefault="008B346B" w:rsidP="008B346B">
      <w:pPr>
        <w:pStyle w:val="Prrafodelista"/>
      </w:pPr>
    </w:p>
    <w:p w14:paraId="098B3E0B" w14:textId="1DF4E8B5" w:rsidR="008B346B" w:rsidRDefault="008B346B" w:rsidP="008B346B">
      <w:pPr>
        <w:pStyle w:val="Prrafodelista"/>
        <w:numPr>
          <w:ilvl w:val="0"/>
          <w:numId w:val="13"/>
        </w:numPr>
        <w:jc w:val="both"/>
      </w:pPr>
      <w:r>
        <w:t xml:space="preserve">Estabilidad térmica de los Dongles USB (dispositivos KTDG102) y en la PCB diseñada con el KTWM102. Se aumenta 1 o 2 grados la temperatura del KTWM102 a lo largo de pruebas de 2 horas con un alto funcionamiento en los nodos y en ambientes con el sol impactando directamente sobre dichos nodos. Por lo que en ambientes normales sin mucha carga de trabajo sobre el nodo, no habrá problema con los nodos.  </w:t>
      </w:r>
    </w:p>
    <w:p w14:paraId="57903A2D" w14:textId="5F473122" w:rsidR="00E707AD" w:rsidRDefault="00E707AD" w:rsidP="00E707AD">
      <w:pPr>
        <w:jc w:val="both"/>
      </w:pPr>
    </w:p>
    <w:p w14:paraId="5357B460" w14:textId="77777777" w:rsidR="008B346B" w:rsidRDefault="008B346B" w:rsidP="008B346B">
      <w:pPr>
        <w:pStyle w:val="Prrafodelista"/>
        <w:jc w:val="both"/>
      </w:pPr>
    </w:p>
    <w:p w14:paraId="7536A273" w14:textId="77777777" w:rsidR="00FB1A0B" w:rsidRPr="006D074E" w:rsidRDefault="00FB1A0B">
      <w:pPr>
        <w:rPr>
          <w:rFonts w:asciiTheme="majorHAnsi" w:eastAsiaTheme="majorEastAsia" w:hAnsiTheme="majorHAnsi" w:cstheme="majorBidi"/>
          <w:color w:val="2F5496" w:themeColor="accent1" w:themeShade="BF"/>
          <w:sz w:val="32"/>
          <w:szCs w:val="32"/>
        </w:rPr>
      </w:pPr>
      <w:r w:rsidRPr="006D074E">
        <w:br w:type="page"/>
      </w:r>
    </w:p>
    <w:p w14:paraId="3536E4C3" w14:textId="0458F404" w:rsidR="00FB1A0B" w:rsidRDefault="00FB1A0B" w:rsidP="00FB1A0B">
      <w:pPr>
        <w:pStyle w:val="Ttulo1"/>
        <w:numPr>
          <w:ilvl w:val="0"/>
          <w:numId w:val="1"/>
        </w:numPr>
        <w:rPr>
          <w:rFonts w:cs="Arial"/>
        </w:rPr>
      </w:pPr>
      <w:bookmarkStart w:id="538" w:name="_Toc78302504"/>
      <w:r w:rsidRPr="006D074E">
        <w:rPr>
          <w:rFonts w:cs="Arial"/>
        </w:rPr>
        <w:lastRenderedPageBreak/>
        <w:t>LINEAS FUTURAS</w:t>
      </w:r>
      <w:bookmarkEnd w:id="538"/>
    </w:p>
    <w:p w14:paraId="6395E730" w14:textId="08D2FCF3" w:rsidR="00EF5AA7" w:rsidRDefault="00EF5AA7" w:rsidP="00EF5AA7"/>
    <w:p w14:paraId="0E5D73B8" w14:textId="322D0FCB" w:rsidR="00243B51" w:rsidRDefault="00EF5AA7" w:rsidP="00EF5AA7">
      <w:pPr>
        <w:jc w:val="both"/>
      </w:pPr>
      <w:r>
        <w:t>Un posible desarrollo futuro para este proyecto es la integración de la capa de sensores a los nodos desarrollados. A su vez se podría desarrollar una plataforma Web donde se puedan enviar por mensajes UDP mediante Sockets las medidas tomadas por los diferentes nodos y se pueda ir gestionando la red mediante esta Web, ya sea desde la configuración de los tiempos de envío de las medidas desde los nodos, el poder ver el estados de cada nodo, etc.</w:t>
      </w:r>
    </w:p>
    <w:p w14:paraId="1E6C81A2" w14:textId="501D47EF" w:rsidR="00243B51" w:rsidRDefault="00243B51" w:rsidP="00EF5AA7">
      <w:pPr>
        <w:jc w:val="both"/>
      </w:pPr>
      <w:r>
        <w:t xml:space="preserve">Esta propuesta de añadir una plataforma Web de gestión, ayudaría a una gestión mucho más fácil de los nodos, ya que el panel de Administración Web proporcionado por el </w:t>
      </w:r>
      <w:proofErr w:type="spellStart"/>
      <w:r>
        <w:t>Border</w:t>
      </w:r>
      <w:proofErr w:type="spellEnd"/>
      <w:r>
        <w:t xml:space="preserve"> </w:t>
      </w:r>
      <w:proofErr w:type="spellStart"/>
      <w:r>
        <w:t>Router</w:t>
      </w:r>
      <w:proofErr w:type="spellEnd"/>
      <w:r>
        <w:t xml:space="preserve"> solo aporta como datos el rol y la dirección IP de los nodos conectados, a la vez que la topología de red generada, mientras que con una plataforma Web creada en específico podría mostrar datos como las medidas de los sensores, el estado de la batería de cada nodo, etc.</w:t>
      </w:r>
    </w:p>
    <w:p w14:paraId="69753273" w14:textId="77777777" w:rsidR="00243B51" w:rsidRPr="00EF5AA7" w:rsidRDefault="00243B51" w:rsidP="00EF5AA7">
      <w:pPr>
        <w:jc w:val="both"/>
      </w:pPr>
    </w:p>
    <w:p w14:paraId="420EA872" w14:textId="77777777" w:rsidR="00FB1A0B" w:rsidRPr="006D074E" w:rsidRDefault="00FB1A0B">
      <w:pPr>
        <w:rPr>
          <w:rFonts w:asciiTheme="majorHAnsi" w:eastAsiaTheme="majorEastAsia" w:hAnsiTheme="majorHAnsi" w:cstheme="majorBidi"/>
          <w:color w:val="2F5496" w:themeColor="accent1" w:themeShade="BF"/>
          <w:sz w:val="32"/>
          <w:szCs w:val="32"/>
        </w:rPr>
      </w:pPr>
      <w:r w:rsidRPr="006D074E">
        <w:br w:type="page"/>
      </w:r>
    </w:p>
    <w:p w14:paraId="1C709C40" w14:textId="70085088" w:rsidR="00FB1A0B" w:rsidRPr="006D074E" w:rsidRDefault="00FB1A0B" w:rsidP="00FB1A0B">
      <w:pPr>
        <w:pStyle w:val="Ttulo1"/>
        <w:numPr>
          <w:ilvl w:val="0"/>
          <w:numId w:val="1"/>
        </w:numPr>
        <w:rPr>
          <w:rFonts w:cs="Arial"/>
        </w:rPr>
      </w:pPr>
      <w:bookmarkStart w:id="539" w:name="_Toc78302505"/>
      <w:r w:rsidRPr="006D074E">
        <w:rPr>
          <w:rFonts w:cs="Arial"/>
        </w:rPr>
        <w:lastRenderedPageBreak/>
        <w:t>PLANIFICACIÓN TEMPORAL Y PRESUPUESTO</w:t>
      </w:r>
      <w:bookmarkEnd w:id="539"/>
    </w:p>
    <w:p w14:paraId="1A921220" w14:textId="77777777" w:rsidR="00FB1A0B" w:rsidRPr="006D074E" w:rsidRDefault="00FB1A0B">
      <w:pPr>
        <w:rPr>
          <w:rFonts w:asciiTheme="majorHAnsi" w:eastAsiaTheme="majorEastAsia" w:hAnsiTheme="majorHAnsi" w:cstheme="majorBidi"/>
          <w:color w:val="2F5496" w:themeColor="accent1" w:themeShade="BF"/>
          <w:sz w:val="32"/>
          <w:szCs w:val="32"/>
        </w:rPr>
      </w:pPr>
      <w:r w:rsidRPr="006D074E">
        <w:br w:type="page"/>
      </w:r>
    </w:p>
    <w:p w14:paraId="01BD7AD5" w14:textId="3333540B" w:rsidR="00F54FA7" w:rsidRPr="006D074E" w:rsidRDefault="00F54FA7" w:rsidP="00F54FA7">
      <w:pPr>
        <w:pStyle w:val="Ttulo1"/>
        <w:numPr>
          <w:ilvl w:val="0"/>
          <w:numId w:val="1"/>
        </w:numPr>
        <w:rPr>
          <w:rFonts w:cs="Arial"/>
        </w:rPr>
      </w:pPr>
      <w:bookmarkStart w:id="540" w:name="_Toc78302506"/>
      <w:r w:rsidRPr="006D074E">
        <w:rPr>
          <w:rFonts w:cs="Arial"/>
        </w:rPr>
        <w:lastRenderedPageBreak/>
        <w:t>BIBLIOGRAFÍA</w:t>
      </w:r>
      <w:bookmarkEnd w:id="540"/>
    </w:p>
    <w:p w14:paraId="2140A38D" w14:textId="34AD76CE" w:rsidR="006F3EF5" w:rsidRPr="006D074E" w:rsidRDefault="006F3EF5" w:rsidP="006F3EF5">
      <w:pPr>
        <w:rPr>
          <w:rFonts w:cs="Arial"/>
        </w:rPr>
      </w:pPr>
    </w:p>
    <w:p w14:paraId="44B1837F" w14:textId="3C587A4C" w:rsidR="006D01CA" w:rsidRPr="00C16496" w:rsidRDefault="00220A01" w:rsidP="006D01CA">
      <w:pPr>
        <w:widowControl w:val="0"/>
        <w:autoSpaceDE w:val="0"/>
        <w:autoSpaceDN w:val="0"/>
        <w:adjustRightInd w:val="0"/>
        <w:spacing w:line="240" w:lineRule="auto"/>
        <w:ind w:left="640" w:hanging="640"/>
        <w:rPr>
          <w:rFonts w:cs="Arial"/>
          <w:noProof/>
          <w:szCs w:val="24"/>
          <w:lang w:val="en-GB"/>
        </w:rPr>
      </w:pPr>
      <w:r>
        <w:rPr>
          <w:rFonts w:cs="Arial"/>
          <w:lang w:val="en-GB"/>
        </w:rPr>
        <w:fldChar w:fldCharType="begin" w:fldLock="1"/>
      </w:r>
      <w:r w:rsidRPr="002A1400">
        <w:rPr>
          <w:rFonts w:cs="Arial"/>
          <w:lang w:val="en-GB"/>
        </w:rPr>
        <w:instrText xml:space="preserve">ADDIN Mendeley Bibliography CSL_BIBLIOGRAPHY </w:instrText>
      </w:r>
      <w:r>
        <w:rPr>
          <w:rFonts w:cs="Arial"/>
          <w:lang w:val="en-GB"/>
        </w:rPr>
        <w:fldChar w:fldCharType="separate"/>
      </w:r>
      <w:r w:rsidR="006D01CA" w:rsidRPr="00C16496">
        <w:rPr>
          <w:rFonts w:cs="Arial"/>
          <w:noProof/>
          <w:szCs w:val="24"/>
          <w:lang w:val="en-GB"/>
        </w:rPr>
        <w:t>[1]</w:t>
      </w:r>
      <w:r w:rsidR="006D01CA" w:rsidRPr="00C16496">
        <w:rPr>
          <w:rFonts w:cs="Arial"/>
          <w:noProof/>
          <w:szCs w:val="24"/>
          <w:lang w:val="en-GB"/>
        </w:rPr>
        <w:tab/>
        <w:t xml:space="preserve">S. Li, L. Da Xu, and S. Zhao, “5G Internet of Things: A survey,” </w:t>
      </w:r>
      <w:r w:rsidR="006D01CA" w:rsidRPr="00C16496">
        <w:rPr>
          <w:rFonts w:cs="Arial"/>
          <w:i/>
          <w:iCs/>
          <w:noProof/>
          <w:szCs w:val="24"/>
          <w:lang w:val="en-GB"/>
        </w:rPr>
        <w:t>J. Ind. Inf. Integr.</w:t>
      </w:r>
      <w:r w:rsidR="006D01CA" w:rsidRPr="00C16496">
        <w:rPr>
          <w:rFonts w:cs="Arial"/>
          <w:noProof/>
          <w:szCs w:val="24"/>
          <w:lang w:val="en-GB"/>
        </w:rPr>
        <w:t>, vol. 10, no. February, pp. 1–9, 2018.</w:t>
      </w:r>
    </w:p>
    <w:p w14:paraId="690E6F4F"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[2]</w:t>
      </w:r>
      <w:r w:rsidRPr="00C16496">
        <w:rPr>
          <w:rFonts w:cs="Arial"/>
          <w:noProof/>
          <w:szCs w:val="24"/>
          <w:lang w:val="en-GB"/>
        </w:rPr>
        <w:tab/>
        <w:t xml:space="preserve">R. M. Gomathi, G. H. S. Krishna, E. Brumancia, and Y. M. Dhas, “A Survey on IoT Technologies, Evolution and Architecture,” </w:t>
      </w:r>
      <w:r w:rsidRPr="00C16496">
        <w:rPr>
          <w:rFonts w:cs="Arial"/>
          <w:i/>
          <w:iCs/>
          <w:noProof/>
          <w:szCs w:val="24"/>
          <w:lang w:val="en-GB"/>
        </w:rPr>
        <w:t>2nd Int. Conf. Comput. Commun. Signal Process. Spec. Focus Technol. Innov. Smart Environ. ICCCSP 2018</w:t>
      </w:r>
      <w:r w:rsidRPr="00C16496">
        <w:rPr>
          <w:rFonts w:cs="Arial"/>
          <w:noProof/>
          <w:szCs w:val="24"/>
          <w:lang w:val="en-GB"/>
        </w:rPr>
        <w:t>, no. Icccsp, pp. 1–5, 2018.</w:t>
      </w:r>
    </w:p>
    <w:p w14:paraId="69D1112C"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[3]</w:t>
      </w:r>
      <w:r w:rsidRPr="00C16496">
        <w:rPr>
          <w:rFonts w:cs="Arial"/>
          <w:noProof/>
          <w:szCs w:val="24"/>
          <w:lang w:val="en-GB"/>
        </w:rPr>
        <w:tab/>
        <w:t xml:space="preserve">L. Da Xu, W. He, and S. Li, “Internet of things in industries: A survey,” </w:t>
      </w:r>
      <w:r w:rsidRPr="00C16496">
        <w:rPr>
          <w:rFonts w:cs="Arial"/>
          <w:i/>
          <w:iCs/>
          <w:noProof/>
          <w:szCs w:val="24"/>
          <w:lang w:val="en-GB"/>
        </w:rPr>
        <w:t>IEEE Trans. Ind. Informatics</w:t>
      </w:r>
      <w:r w:rsidRPr="00C16496">
        <w:rPr>
          <w:rFonts w:cs="Arial"/>
          <w:noProof/>
          <w:szCs w:val="24"/>
          <w:lang w:val="en-GB"/>
        </w:rPr>
        <w:t>, vol. 10, no. 4, pp. 2233–2243, 2014.</w:t>
      </w:r>
    </w:p>
    <w:p w14:paraId="148CBF45"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[4]</w:t>
      </w:r>
      <w:r w:rsidRPr="00C16496">
        <w:rPr>
          <w:rFonts w:cs="Arial"/>
          <w:noProof/>
          <w:szCs w:val="24"/>
          <w:lang w:val="en-GB"/>
        </w:rPr>
        <w:tab/>
        <w:t xml:space="preserve">A. J. Albarakati, J. Qayyum, and K. a. Fakeeh, “A Survey on 6LowPAN &amp; its Future Research Challenges,” </w:t>
      </w:r>
      <w:r w:rsidRPr="00C16496">
        <w:rPr>
          <w:rFonts w:cs="Arial"/>
          <w:i/>
          <w:iCs/>
          <w:noProof/>
          <w:szCs w:val="24"/>
          <w:lang w:val="en-GB"/>
        </w:rPr>
        <w:t>Int. J. Comput. Sci. Mob. Comput.</w:t>
      </w:r>
      <w:r w:rsidRPr="00C16496">
        <w:rPr>
          <w:rFonts w:cs="Arial"/>
          <w:noProof/>
          <w:szCs w:val="24"/>
          <w:lang w:val="en-GB"/>
        </w:rPr>
        <w:t>, vol. 3, no. 10, pp. 558–570, 2014.</w:t>
      </w:r>
    </w:p>
    <w:p w14:paraId="76927E53"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[5]</w:t>
      </w:r>
      <w:r w:rsidRPr="00C16496">
        <w:rPr>
          <w:rFonts w:cs="Arial"/>
          <w:noProof/>
          <w:szCs w:val="24"/>
          <w:lang w:val="en-GB"/>
        </w:rPr>
        <w:tab/>
        <w:t xml:space="preserve">Y. Chen </w:t>
      </w:r>
      <w:r w:rsidRPr="00C16496">
        <w:rPr>
          <w:rFonts w:cs="Arial"/>
          <w:i/>
          <w:iCs/>
          <w:noProof/>
          <w:szCs w:val="24"/>
          <w:lang w:val="en-GB"/>
        </w:rPr>
        <w:t>et al.</w:t>
      </w:r>
      <w:r w:rsidRPr="00C16496">
        <w:rPr>
          <w:rFonts w:cs="Arial"/>
          <w:noProof/>
          <w:szCs w:val="24"/>
          <w:lang w:val="en-GB"/>
        </w:rPr>
        <w:t xml:space="preserve">, “6LoWPAN stacks: A survey,” </w:t>
      </w:r>
      <w:r w:rsidRPr="00C16496">
        <w:rPr>
          <w:rFonts w:cs="Arial"/>
          <w:i/>
          <w:iCs/>
          <w:noProof/>
          <w:szCs w:val="24"/>
          <w:lang w:val="en-GB"/>
        </w:rPr>
        <w:t>7th Int. Conf. Wirel. Commun. Netw. Mob. Comput. WiCOM 2011</w:t>
      </w:r>
      <w:r w:rsidRPr="00C16496">
        <w:rPr>
          <w:rFonts w:cs="Arial"/>
          <w:noProof/>
          <w:szCs w:val="24"/>
          <w:lang w:val="en-GB"/>
        </w:rPr>
        <w:t>, pp. 6–9, 2011.</w:t>
      </w:r>
    </w:p>
    <w:p w14:paraId="6D052232"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[6]</w:t>
      </w:r>
      <w:r w:rsidRPr="00C16496">
        <w:rPr>
          <w:rFonts w:cs="Arial"/>
          <w:noProof/>
          <w:szCs w:val="24"/>
          <w:lang w:val="en-GB"/>
        </w:rPr>
        <w:tab/>
        <w:t xml:space="preserve">Z. Shelby and C. Bormann, </w:t>
      </w:r>
      <w:r w:rsidRPr="00C16496">
        <w:rPr>
          <w:rFonts w:cs="Arial"/>
          <w:i/>
          <w:iCs/>
          <w:noProof/>
          <w:szCs w:val="24"/>
          <w:lang w:val="en-GB"/>
        </w:rPr>
        <w:t>6LoWPAN: The Wireless Embedded Internet</w:t>
      </w:r>
      <w:r w:rsidRPr="00C16496">
        <w:rPr>
          <w:rFonts w:cs="Arial"/>
          <w:noProof/>
          <w:szCs w:val="24"/>
          <w:lang w:val="en-GB"/>
        </w:rPr>
        <w:t>, no. c. 2009.</w:t>
      </w:r>
    </w:p>
    <w:p w14:paraId="78FDD5AA"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[7]</w:t>
      </w:r>
      <w:r w:rsidRPr="00C16496">
        <w:rPr>
          <w:rFonts w:cs="Arial"/>
          <w:noProof/>
          <w:szCs w:val="24"/>
          <w:lang w:val="en-GB"/>
        </w:rPr>
        <w:tab/>
        <w:t xml:space="preserve">Z. Yang and C. H. Chang, “6LoWPAN overview and implementations,” </w:t>
      </w:r>
      <w:r w:rsidRPr="00C16496">
        <w:rPr>
          <w:rFonts w:cs="Arial"/>
          <w:i/>
          <w:iCs/>
          <w:noProof/>
          <w:szCs w:val="24"/>
          <w:lang w:val="en-GB"/>
        </w:rPr>
        <w:t>Proc. 2019 Int. Conf. Embed. Wirel. Syst. Networks</w:t>
      </w:r>
      <w:r w:rsidRPr="00C16496">
        <w:rPr>
          <w:rFonts w:cs="Arial"/>
          <w:noProof/>
          <w:szCs w:val="24"/>
          <w:lang w:val="en-GB"/>
        </w:rPr>
        <w:t>, pp. 357–361, 2019.</w:t>
      </w:r>
    </w:p>
    <w:p w14:paraId="3CFAE48D"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[8]</w:t>
      </w:r>
      <w:r w:rsidRPr="00C16496">
        <w:rPr>
          <w:rFonts w:cs="Arial"/>
          <w:noProof/>
          <w:szCs w:val="24"/>
          <w:lang w:val="en-GB"/>
        </w:rPr>
        <w:tab/>
        <w:t xml:space="preserve">W. Rzepecki, L. Iwanecki, and P. Ryba, “IEEE 802.15.4 thread mesh network - Data transmission in harsh environment,” </w:t>
      </w:r>
      <w:r w:rsidRPr="00C16496">
        <w:rPr>
          <w:rFonts w:cs="Arial"/>
          <w:i/>
          <w:iCs/>
          <w:noProof/>
          <w:szCs w:val="24"/>
          <w:lang w:val="en-GB"/>
        </w:rPr>
        <w:t>Proc. - 2018 IEEE 6th Int. Conf. Futur. Internet Things Cloud Work. W-FiCloud 2018</w:t>
      </w:r>
      <w:r w:rsidRPr="00C16496">
        <w:rPr>
          <w:rFonts w:cs="Arial"/>
          <w:noProof/>
          <w:szCs w:val="24"/>
          <w:lang w:val="en-GB"/>
        </w:rPr>
        <w:t>, pp. 42–47, 2018.</w:t>
      </w:r>
    </w:p>
    <w:p w14:paraId="001ED091"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[9]</w:t>
      </w:r>
      <w:r w:rsidRPr="00C16496">
        <w:rPr>
          <w:rFonts w:cs="Arial"/>
          <w:noProof/>
          <w:szCs w:val="24"/>
          <w:lang w:val="en-GB"/>
        </w:rPr>
        <w:tab/>
        <w:t>Thread Group, “Thread 1.1. 1 Specification.” Thread Group, 2017.</w:t>
      </w:r>
    </w:p>
    <w:p w14:paraId="3933E7E6"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[10]</w:t>
      </w:r>
      <w:r w:rsidRPr="00C16496">
        <w:rPr>
          <w:rFonts w:cs="Arial"/>
          <w:noProof/>
          <w:szCs w:val="24"/>
          <w:lang w:val="en-GB"/>
        </w:rPr>
        <w:tab/>
        <w:t>Kirale, “KTWM102 Thread NCP module.” pp. 1–17.</w:t>
      </w:r>
    </w:p>
    <w:p w14:paraId="17543641"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[11]</w:t>
      </w:r>
      <w:r w:rsidRPr="00C16496">
        <w:rPr>
          <w:rFonts w:cs="Arial"/>
          <w:noProof/>
          <w:szCs w:val="24"/>
          <w:lang w:val="en-GB"/>
        </w:rPr>
        <w:tab/>
        <w:t>Kirale, “Kirale Command-Line Shell,” 2019.</w:t>
      </w:r>
    </w:p>
    <w:p w14:paraId="14B2195B"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[12]</w:t>
      </w:r>
      <w:r w:rsidRPr="00C16496">
        <w:rPr>
          <w:rFonts w:cs="Arial"/>
          <w:noProof/>
          <w:szCs w:val="24"/>
          <w:lang w:val="en-GB"/>
        </w:rPr>
        <w:tab/>
        <w:t xml:space="preserve">I. Unwala, Z. Taqvi, and J. Lu, “Thread: An IoT protocol,” </w:t>
      </w:r>
      <w:r w:rsidRPr="00C16496">
        <w:rPr>
          <w:rFonts w:cs="Arial"/>
          <w:i/>
          <w:iCs/>
          <w:noProof/>
          <w:szCs w:val="24"/>
          <w:lang w:val="en-GB"/>
        </w:rPr>
        <w:t>IEEE Green Technol. Conf.</w:t>
      </w:r>
      <w:r w:rsidRPr="00C16496">
        <w:rPr>
          <w:rFonts w:cs="Arial"/>
          <w:noProof/>
          <w:szCs w:val="24"/>
          <w:lang w:val="en-GB"/>
        </w:rPr>
        <w:t>, vol. 2018-April, pp. 161–167, 2018.</w:t>
      </w:r>
    </w:p>
    <w:p w14:paraId="0F838550"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[13]</w:t>
      </w:r>
      <w:r w:rsidRPr="00C16496">
        <w:rPr>
          <w:rFonts w:cs="Arial"/>
          <w:noProof/>
          <w:szCs w:val="24"/>
          <w:lang w:val="en-GB"/>
        </w:rPr>
        <w:tab/>
        <w:t xml:space="preserve">J. Gopaluni, I. Unwala, J. Lu, and X. Yang, “Implementation of GUI for open thread,” </w:t>
      </w:r>
      <w:r w:rsidRPr="00C16496">
        <w:rPr>
          <w:rFonts w:cs="Arial"/>
          <w:i/>
          <w:iCs/>
          <w:noProof/>
          <w:szCs w:val="24"/>
          <w:lang w:val="en-GB"/>
        </w:rPr>
        <w:t>Proc. - 2018 Int. Conf. Comput. Sci. Comput. Intell. CSCI 2018</w:t>
      </w:r>
      <w:r w:rsidRPr="00C16496">
        <w:rPr>
          <w:rFonts w:cs="Arial"/>
          <w:noProof/>
          <w:szCs w:val="24"/>
          <w:lang w:val="en-GB"/>
        </w:rPr>
        <w:t>, pp. 1015–1018, 2018.</w:t>
      </w:r>
    </w:p>
    <w:p w14:paraId="439E0BF4"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[14]</w:t>
      </w:r>
      <w:r w:rsidRPr="00C16496">
        <w:rPr>
          <w:rFonts w:cs="Arial"/>
          <w:noProof/>
          <w:szCs w:val="24"/>
          <w:lang w:val="en-GB"/>
        </w:rPr>
        <w:tab/>
        <w:t xml:space="preserve">I. Unwala, Z. Taqvi, and J. Lu, “IoT security: ZWave and thread,” </w:t>
      </w:r>
      <w:r w:rsidRPr="00C16496">
        <w:rPr>
          <w:rFonts w:cs="Arial"/>
          <w:i/>
          <w:iCs/>
          <w:noProof/>
          <w:szCs w:val="24"/>
          <w:lang w:val="en-GB"/>
        </w:rPr>
        <w:t>IEEE Green Technol. Conf.</w:t>
      </w:r>
      <w:r w:rsidRPr="00C16496">
        <w:rPr>
          <w:rFonts w:cs="Arial"/>
          <w:noProof/>
          <w:szCs w:val="24"/>
          <w:lang w:val="en-GB"/>
        </w:rPr>
        <w:t>, vol. 2018-April, pp. 176–182, 2018.</w:t>
      </w:r>
    </w:p>
    <w:p w14:paraId="213D6AD5"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[15]</w:t>
      </w:r>
      <w:r w:rsidRPr="00C16496">
        <w:rPr>
          <w:rFonts w:cs="Arial"/>
          <w:noProof/>
          <w:szCs w:val="24"/>
          <w:lang w:val="en-GB"/>
        </w:rPr>
        <w:tab/>
        <w:t>“IEEE Standards, Part 15.4: Wireless Medium Access Control (MAC) and Physical Layer (PHY) Specifications for Low- Rate Wireless Personal Area Networks (WPANs), IEEE Std 802.15.4,” 2006.</w:t>
      </w:r>
    </w:p>
    <w:p w14:paraId="4C382307"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[16]</w:t>
      </w:r>
      <w:r w:rsidRPr="00C16496">
        <w:rPr>
          <w:rFonts w:cs="Arial"/>
          <w:noProof/>
          <w:szCs w:val="24"/>
          <w:lang w:val="en-GB"/>
        </w:rPr>
        <w:tab/>
        <w:t>“RFC 4944, “Transmission of IPv6 Packets over IEEE 802.15.4 Networks",” 2007. [Online]. Available: https://tools.ietf.org/html/rfc4944.</w:t>
      </w:r>
    </w:p>
    <w:p w14:paraId="20A49F7B"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[17]</w:t>
      </w:r>
      <w:r w:rsidRPr="00C16496">
        <w:rPr>
          <w:rFonts w:cs="Arial"/>
          <w:noProof/>
          <w:szCs w:val="24"/>
          <w:lang w:val="en-GB"/>
        </w:rPr>
        <w:tab/>
        <w:t>“RFC 6282 ‘Compression Format for IPv6 Datagrams over IEEE 802.15.4-Based Networks,’” 2019. [Online]. Available: https://tools.ietf.org/html/rfc6282.</w:t>
      </w:r>
    </w:p>
    <w:p w14:paraId="668706A6"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[18]</w:t>
      </w:r>
      <w:r w:rsidRPr="00C16496">
        <w:rPr>
          <w:rFonts w:cs="Arial"/>
          <w:noProof/>
          <w:szCs w:val="24"/>
          <w:lang w:val="en-GB"/>
        </w:rPr>
        <w:tab/>
        <w:t>“RFC 2460 ‘Internet Protocol, Version 6 (IPv6) Specification,’” 1998. .</w:t>
      </w:r>
    </w:p>
    <w:p w14:paraId="65170DC1"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[19]</w:t>
      </w:r>
      <w:r w:rsidRPr="00C16496">
        <w:rPr>
          <w:rFonts w:cs="Arial"/>
          <w:noProof/>
          <w:szCs w:val="24"/>
          <w:lang w:val="en-GB"/>
        </w:rPr>
        <w:tab/>
        <w:t>“RFC 4291 ‘IP Version 6 Addressing Architecture,’” 2006. [Online]. Available: https://www.ietf.org/rfc/rfc4291.</w:t>
      </w:r>
    </w:p>
    <w:p w14:paraId="4077A431"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[20]</w:t>
      </w:r>
      <w:r w:rsidRPr="00C16496">
        <w:rPr>
          <w:rFonts w:cs="Arial"/>
          <w:noProof/>
          <w:szCs w:val="24"/>
          <w:lang w:val="en-GB"/>
        </w:rPr>
        <w:tab/>
        <w:t xml:space="preserve">“RFC 4443 ‘Internet Control Message Protocol (ICMPv6) for the Internet Protocol </w:t>
      </w:r>
      <w:r w:rsidRPr="00C16496">
        <w:rPr>
          <w:rFonts w:cs="Arial"/>
          <w:noProof/>
          <w:szCs w:val="24"/>
          <w:lang w:val="en-GB"/>
        </w:rPr>
        <w:lastRenderedPageBreak/>
        <w:t>Version 6 (IPv6) Specification,’” 2006. [Online]. Available: https://tools.ietf.org/html/rfc4443.</w:t>
      </w:r>
    </w:p>
    <w:p w14:paraId="48E2C80A"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[21]</w:t>
      </w:r>
      <w:r w:rsidRPr="00C16496">
        <w:rPr>
          <w:rFonts w:cs="Arial"/>
          <w:noProof/>
          <w:szCs w:val="24"/>
          <w:lang w:val="en-GB"/>
        </w:rPr>
        <w:tab/>
        <w:t>“RFC 768 ‘ User Datagram Protocol,’” 1980. [Online]. Available: https://tools.ietf.org/html/rfc768.</w:t>
      </w:r>
    </w:p>
    <w:p w14:paraId="3F20F21D"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[22]</w:t>
      </w:r>
      <w:r w:rsidRPr="00C16496">
        <w:rPr>
          <w:rFonts w:cs="Arial"/>
          <w:noProof/>
          <w:szCs w:val="24"/>
          <w:lang w:val="en-GB"/>
        </w:rPr>
        <w:tab/>
        <w:t>“RFC 1122 ‘Requirements for Internet Hosts -- Communication Layers,’” 1989. [Online]. Available: https://tools.ietf.org/html/rfc1122.</w:t>
      </w:r>
    </w:p>
    <w:p w14:paraId="6DF50B23"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[23]</w:t>
      </w:r>
      <w:r w:rsidRPr="00C16496">
        <w:rPr>
          <w:rFonts w:cs="Arial"/>
          <w:noProof/>
          <w:szCs w:val="24"/>
          <w:lang w:val="en-GB"/>
        </w:rPr>
        <w:tab/>
        <w:t xml:space="preserve">M. B. Tamboli and D. D. Ambawade, “Secure and efficient CoAP based authentication and access control for internet of things (IoT),” </w:t>
      </w:r>
      <w:r w:rsidRPr="00C16496">
        <w:rPr>
          <w:rFonts w:cs="Arial"/>
          <w:i/>
          <w:iCs/>
          <w:noProof/>
          <w:szCs w:val="24"/>
          <w:lang w:val="en-GB"/>
        </w:rPr>
        <w:t>2016 IEEE Int. Conf. Recent Trends Electron. Inf. Commun. Technol. RTEICT 2016 - Proc.</w:t>
      </w:r>
      <w:r w:rsidRPr="00C16496">
        <w:rPr>
          <w:rFonts w:cs="Arial"/>
          <w:noProof/>
          <w:szCs w:val="24"/>
          <w:lang w:val="en-GB"/>
        </w:rPr>
        <w:t>, pp. 1245–1250, 2017.</w:t>
      </w:r>
    </w:p>
    <w:p w14:paraId="6CB93E4A"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[24]</w:t>
      </w:r>
      <w:r w:rsidRPr="00C16496">
        <w:rPr>
          <w:rFonts w:cs="Arial"/>
          <w:noProof/>
          <w:szCs w:val="24"/>
          <w:lang w:val="en-GB"/>
        </w:rPr>
        <w:tab/>
        <w:t xml:space="preserve">C. Bormann, A. P. Castellani, and Z. Shelby, “CoAP: An application protocol for billions of tiny internet nodes,” </w:t>
      </w:r>
      <w:r w:rsidRPr="00C16496">
        <w:rPr>
          <w:rFonts w:cs="Arial"/>
          <w:i/>
          <w:iCs/>
          <w:noProof/>
          <w:szCs w:val="24"/>
          <w:lang w:val="en-GB"/>
        </w:rPr>
        <w:t>IEEE Internet Comput.</w:t>
      </w:r>
      <w:r w:rsidRPr="00C16496">
        <w:rPr>
          <w:rFonts w:cs="Arial"/>
          <w:noProof/>
          <w:szCs w:val="24"/>
          <w:lang w:val="en-GB"/>
        </w:rPr>
        <w:t>, vol. 16, no. 2, pp. 62–67, 2012.</w:t>
      </w:r>
    </w:p>
    <w:p w14:paraId="19979166"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[25]</w:t>
      </w:r>
      <w:r w:rsidRPr="00C16496">
        <w:rPr>
          <w:rFonts w:cs="Arial"/>
          <w:noProof/>
          <w:szCs w:val="24"/>
          <w:lang w:val="en-GB"/>
        </w:rPr>
        <w:tab/>
        <w:t>“RFC 6347 ‘Datagram Transport Layer Security Version 1.2,’” 2012. [Online]. Available: https://tools.ietf.org/html/rfc6347.</w:t>
      </w:r>
    </w:p>
    <w:p w14:paraId="66B1BAE9"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[26]</w:t>
      </w:r>
      <w:r w:rsidRPr="00C16496">
        <w:rPr>
          <w:rFonts w:cs="Arial"/>
          <w:noProof/>
          <w:szCs w:val="24"/>
          <w:lang w:val="en-GB"/>
        </w:rPr>
        <w:tab/>
        <w:t>“RFC 7250 ‘Using Raw Public Keys in Transport Layer Security (TLS) and Datagram Transport Layer Security (DTLS),’” 2014. [Online]. Available: https://tools.ietf.org/html/rfc7250.</w:t>
      </w:r>
    </w:p>
    <w:p w14:paraId="4B5C7A13" w14:textId="77777777" w:rsidR="006D01CA" w:rsidRPr="006D01CA" w:rsidRDefault="006D01CA" w:rsidP="006D01CA">
      <w:pPr>
        <w:widowControl w:val="0"/>
        <w:autoSpaceDE w:val="0"/>
        <w:autoSpaceDN w:val="0"/>
        <w:adjustRightInd w:val="0"/>
        <w:spacing w:line="240" w:lineRule="auto"/>
        <w:ind w:left="640" w:hanging="640"/>
        <w:rPr>
          <w:rFonts w:cs="Arial"/>
          <w:noProof/>
        </w:rPr>
      </w:pPr>
      <w:r w:rsidRPr="00C16496">
        <w:rPr>
          <w:rFonts w:cs="Arial"/>
          <w:noProof/>
          <w:szCs w:val="24"/>
          <w:lang w:val="en-GB"/>
        </w:rPr>
        <w:t>[27]</w:t>
      </w:r>
      <w:r w:rsidRPr="00C16496">
        <w:rPr>
          <w:rFonts w:cs="Arial"/>
          <w:noProof/>
          <w:szCs w:val="24"/>
          <w:lang w:val="en-GB"/>
        </w:rPr>
        <w:tab/>
        <w:t xml:space="preserve">“RFC 5246 ‘The Transport Layer Security (TLS) Protocol Version 1.2,’” 2008. </w:t>
      </w:r>
      <w:r w:rsidRPr="006D01CA">
        <w:rPr>
          <w:rFonts w:cs="Arial"/>
          <w:noProof/>
          <w:szCs w:val="24"/>
        </w:rPr>
        <w:t>[Online]. Available: https://tools.ietf.org/html/rfc5246.</w:t>
      </w:r>
    </w:p>
    <w:p w14:paraId="7DB382F7" w14:textId="5A54F49D" w:rsidR="00220A01" w:rsidRPr="006F3EF5" w:rsidRDefault="00220A01" w:rsidP="006F3EF5">
      <w:pPr>
        <w:rPr>
          <w:rFonts w:cs="Arial"/>
          <w:lang w:val="en-GB"/>
        </w:rPr>
      </w:pPr>
      <w:r>
        <w:rPr>
          <w:rFonts w:cs="Arial"/>
          <w:lang w:val="en-GB"/>
        </w:rPr>
        <w:fldChar w:fldCharType="end"/>
      </w:r>
    </w:p>
    <w:sectPr w:rsidR="00220A01" w:rsidRPr="006F3EF5" w:rsidSect="007F59E7">
      <w:headerReference w:type="default" r:id="rId114"/>
      <w:footerReference w:type="default" r:id="rId115"/>
      <w:type w:val="continuous"/>
      <w:pgSz w:w="11906" w:h="16838"/>
      <w:pgMar w:top="1418" w:right="1418" w:bottom="1418" w:left="1418"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 w:author="GABRIEL NOE MUJICA ROJAS" w:date="2021-09-02T12:11:00Z" w:initials="GNMR">
    <w:p w14:paraId="2B0A9802" w14:textId="1FE9AF82" w:rsidR="00382767" w:rsidRDefault="00382767">
      <w:pPr>
        <w:pStyle w:val="Textocomentario"/>
      </w:pPr>
      <w:r>
        <w:rPr>
          <w:rStyle w:val="Refdecomentario"/>
        </w:rPr>
        <w:annotationRef/>
      </w:r>
      <w:r>
        <w:t>Aquí hay que incluir los objetivos y alcance del trabajo</w:t>
      </w:r>
    </w:p>
  </w:comment>
  <w:comment w:id="46" w:author="GABRIEL NOE MUJICA ROJAS" w:date="2021-09-02T12:18:00Z" w:initials="GNMR">
    <w:p w14:paraId="3D4A2B95" w14:textId="77777777" w:rsidR="001065B5" w:rsidRDefault="001065B5" w:rsidP="001065B5">
      <w:pPr>
        <w:pStyle w:val="Textocomentario"/>
      </w:pPr>
      <w:r>
        <w:rPr>
          <w:rStyle w:val="Refdecomentario"/>
        </w:rPr>
        <w:annotationRef/>
      </w:r>
      <w:r>
        <w:t xml:space="preserve">Estos son los objetivos específicos, pero hay que incluir un par de párrafo con los objetivos generales del trabajo, que tienen que ver con la exploración, análisis/estudio del protocolo Thread para </w:t>
      </w:r>
      <w:proofErr w:type="spellStart"/>
      <w:r>
        <w:t>se</w:t>
      </w:r>
      <w:proofErr w:type="spellEnd"/>
      <w:r>
        <w:t xml:space="preserve"> integrado en la plataforma Cookies, mediante la implementación de una nueva capa hardware de comunicaciones</w:t>
      </w:r>
    </w:p>
  </w:comment>
  <w:comment w:id="67" w:author="GABRIEL NOE MUJICA ROJAS" w:date="2021-09-02T11:52:00Z" w:initials="GNMR">
    <w:p w14:paraId="17B715CB" w14:textId="659DB2FB" w:rsidR="00276093" w:rsidRDefault="00276093">
      <w:pPr>
        <w:pStyle w:val="Textocomentario"/>
      </w:pPr>
      <w:r>
        <w:rPr>
          <w:rStyle w:val="Refdecomentario"/>
        </w:rPr>
        <w:annotationRef/>
      </w:r>
      <w:r>
        <w:t>Escribir en tercera persona todo el documento</w:t>
      </w:r>
    </w:p>
  </w:comment>
  <w:comment w:id="76" w:author="GABRIEL NOE MUJICA ROJAS" w:date="2021-09-02T11:57:00Z" w:initials="GNMR">
    <w:p w14:paraId="41CCBE13" w14:textId="4AD2FCCD" w:rsidR="00276093" w:rsidRDefault="00276093">
      <w:pPr>
        <w:pStyle w:val="Textocomentario"/>
      </w:pPr>
      <w:r>
        <w:rPr>
          <w:rStyle w:val="Refdecomentario"/>
        </w:rPr>
        <w:annotationRef/>
      </w:r>
      <w:r>
        <w:t xml:space="preserve">No tiene relación con la frase relacionada con WSN. En general, los conceptos están muy desconectados entre sí. </w:t>
      </w:r>
    </w:p>
  </w:comment>
  <w:comment w:id="72" w:author="GABRIEL NOE MUJICA ROJAS" w:date="2021-09-02T12:00:00Z" w:initials="GNMR">
    <w:p w14:paraId="102928BE" w14:textId="5CE2CDA8" w:rsidR="000205E9" w:rsidRDefault="000205E9">
      <w:pPr>
        <w:pStyle w:val="Textocomentario"/>
      </w:pPr>
      <w:r>
        <w:rPr>
          <w:rStyle w:val="Refdecomentario"/>
        </w:rPr>
        <w:annotationRef/>
      </w:r>
      <w:r>
        <w:t xml:space="preserve">Estas traduciendo de forma literal el </w:t>
      </w:r>
      <w:proofErr w:type="spellStart"/>
      <w:r>
        <w:t>paper</w:t>
      </w:r>
      <w:proofErr w:type="spellEnd"/>
      <w:r>
        <w:t xml:space="preserve"> que referencias y eso no es correcto. Puedes referenciar conceptos importantes de artículos </w:t>
      </w:r>
      <w:r w:rsidR="00A905C3">
        <w:t>que sean de interés para el documento, pero no copiar o traducir</w:t>
      </w:r>
      <w:r w:rsidR="006F299A">
        <w:t xml:space="preserve"> literalmente. Además, el artículo que referencias es de una calidad baja, muy general</w:t>
      </w:r>
      <w:r w:rsidR="00A905C3">
        <w:t xml:space="preserve">. </w:t>
      </w:r>
    </w:p>
  </w:comment>
  <w:comment w:id="89" w:author="GABRIEL NOE MUJICA ROJAS" w:date="2021-09-02T12:05:00Z" w:initials="GNMR">
    <w:p w14:paraId="6F9B586B" w14:textId="571DFC24" w:rsidR="00E03EC9" w:rsidRDefault="00E03EC9">
      <w:pPr>
        <w:pStyle w:val="Textocomentario"/>
      </w:pPr>
      <w:r>
        <w:rPr>
          <w:rStyle w:val="Refdecomentario"/>
        </w:rPr>
        <w:annotationRef/>
      </w:r>
      <w:r>
        <w:t xml:space="preserve">Copia del </w:t>
      </w:r>
      <w:proofErr w:type="spellStart"/>
      <w:r>
        <w:t>paper</w:t>
      </w:r>
      <w:proofErr w:type="spellEnd"/>
      <w:r>
        <w:t xml:space="preserve"> traducido al español</w:t>
      </w:r>
    </w:p>
  </w:comment>
  <w:comment w:id="107" w:author="GABRIEL NOE MUJICA ROJAS" w:date="2021-09-02T12:12:00Z" w:initials="GNMR">
    <w:p w14:paraId="2457EB4D" w14:textId="77777777" w:rsidR="00382767" w:rsidRDefault="00382767">
      <w:pPr>
        <w:pStyle w:val="Textocomentario"/>
      </w:pPr>
      <w:r>
        <w:rPr>
          <w:rStyle w:val="Refdecomentario"/>
        </w:rPr>
        <w:annotationRef/>
      </w:r>
      <w:r>
        <w:t>Muchas partes del documento están escritas con un lenguaje poco técnico. Hay que mejorar la redacción de este tipo de frases.</w:t>
      </w:r>
    </w:p>
    <w:p w14:paraId="62FED81B" w14:textId="42C8970F" w:rsidR="00382767" w:rsidRDefault="00382767">
      <w:pPr>
        <w:pStyle w:val="Textocomentario"/>
      </w:pPr>
    </w:p>
  </w:comment>
  <w:comment w:id="116" w:author="GABRIEL NOE MUJICA ROJAS" w:date="2021-09-02T12:10:00Z" w:initials="GNMR">
    <w:p w14:paraId="48E7B14B" w14:textId="7F9FA85B" w:rsidR="00B77F4E" w:rsidRDefault="00B77F4E">
      <w:pPr>
        <w:pStyle w:val="Textocomentario"/>
      </w:pPr>
      <w:r>
        <w:rPr>
          <w:rStyle w:val="Refdecomentario"/>
        </w:rPr>
        <w:annotationRef/>
      </w:r>
      <w:r>
        <w:t xml:space="preserve">Aquí hay que incluir al menos un párrafo de introducción a Thread y puesto que es el protocolo seleccionado </w:t>
      </w:r>
      <w:r w:rsidR="00382767">
        <w:t>se profundizará en la sección 2.3</w:t>
      </w:r>
    </w:p>
  </w:comment>
  <w:comment w:id="124" w:author="GABRIEL NOE MUJICA ROJAS" w:date="2021-09-02T12:14:00Z" w:initials="GNMR">
    <w:p w14:paraId="5BEA9C13" w14:textId="1DF93ED2" w:rsidR="00382767" w:rsidRDefault="00382767">
      <w:pPr>
        <w:pStyle w:val="Textocomentario"/>
      </w:pPr>
      <w:r>
        <w:rPr>
          <w:rStyle w:val="Refdecomentario"/>
        </w:rPr>
        <w:annotationRef/>
      </w:r>
      <w:r>
        <w:t>En general, si hay secciones enteras con copia literal hay que reescribirlas.</w:t>
      </w:r>
    </w:p>
  </w:comment>
  <w:comment w:id="127" w:author="GABRIEL NOE MUJICA ROJAS" w:date="2021-09-02T12:16:00Z" w:initials="GNMR">
    <w:p w14:paraId="7DEBBCDA" w14:textId="322EBF78" w:rsidR="00382767" w:rsidRDefault="00382767">
      <w:pPr>
        <w:pStyle w:val="Textocomentario"/>
      </w:pPr>
      <w:r>
        <w:rPr>
          <w:rStyle w:val="Refdecomentario"/>
        </w:rPr>
        <w:annotationRef/>
      </w:r>
      <w:r>
        <w:t>Mejorar la calidad de las imágenes</w:t>
      </w:r>
    </w:p>
  </w:comment>
  <w:comment w:id="157" w:author="GABRIEL NOE MUJICA ROJAS" w:date="2021-09-02T12:16:00Z" w:initials="GNMR">
    <w:p w14:paraId="1516A1A4" w14:textId="21EAE58E" w:rsidR="00382767" w:rsidRDefault="00382767">
      <w:pPr>
        <w:pStyle w:val="Textocomentario"/>
      </w:pPr>
      <w:r>
        <w:rPr>
          <w:rStyle w:val="Refdecomentario"/>
        </w:rPr>
        <w:annotationRef/>
      </w:r>
      <w:r>
        <w:t xml:space="preserve">Traducción literal. Utiliza el término en inglés </w:t>
      </w:r>
      <w:proofErr w:type="spellStart"/>
      <w:r>
        <w:t>Commissioning</w:t>
      </w:r>
      <w:proofErr w:type="spellEnd"/>
    </w:p>
  </w:comment>
  <w:comment w:id="160" w:author="GABRIEL NOE MUJICA ROJAS" w:date="2021-09-02T12:20:00Z" w:initials="GNMR">
    <w:p w14:paraId="713DDC1C" w14:textId="031E07F5" w:rsidR="00382767" w:rsidRDefault="00382767">
      <w:pPr>
        <w:pStyle w:val="Textocomentario"/>
      </w:pPr>
      <w:r>
        <w:rPr>
          <w:rStyle w:val="Refdecomentario"/>
        </w:rPr>
        <w:annotationRef/>
      </w:r>
      <w:r>
        <w:t>Esto hay que moverlo al capítulo de introducción</w:t>
      </w:r>
    </w:p>
  </w:comment>
  <w:comment w:id="250" w:author="GABRIEL NOE MUJICA ROJAS" w:date="2021-09-02T12:38:00Z" w:initials="GNMR">
    <w:p w14:paraId="6F163A69" w14:textId="77777777" w:rsidR="001065B5" w:rsidRDefault="001065B5" w:rsidP="001065B5">
      <w:pPr>
        <w:pStyle w:val="Textocomentario"/>
      </w:pPr>
      <w:r>
        <w:rPr>
          <w:rStyle w:val="Refdecomentario"/>
        </w:rPr>
        <w:annotationRef/>
      </w:r>
      <w:r>
        <w:t xml:space="preserve">Incluir fotos de la </w:t>
      </w:r>
      <w:proofErr w:type="spellStart"/>
      <w:r>
        <w:t>plada</w:t>
      </w:r>
      <w:proofErr w:type="spellEnd"/>
      <w:r>
        <w:t xml:space="preserve"> real fabricada y montada</w:t>
      </w:r>
    </w:p>
  </w:comment>
  <w:comment w:id="254" w:author="GABRIEL NOE MUJICA ROJAS" w:date="2021-09-02T12:18:00Z" w:initials="GNMR">
    <w:p w14:paraId="0B32D48E" w14:textId="4273D84D" w:rsidR="00382767" w:rsidRDefault="00382767">
      <w:pPr>
        <w:pStyle w:val="Textocomentario"/>
      </w:pPr>
      <w:r>
        <w:rPr>
          <w:rStyle w:val="Refdecomentario"/>
        </w:rPr>
        <w:annotationRef/>
      </w:r>
      <w:r>
        <w:t xml:space="preserve">Estos son los objetivos específicos, pero hay que incluir un par de párrafo con los objetivos generales del trabajo, que tienen que ver con la exploración, análisis/estudio del protocolo Thread para </w:t>
      </w:r>
      <w:proofErr w:type="spellStart"/>
      <w:r>
        <w:t>se</w:t>
      </w:r>
      <w:proofErr w:type="spellEnd"/>
      <w:r>
        <w:t xml:space="preserve"> integrado en la plataforma Cookies, mediante la implementación de una nueva capa hardware de comunicaciones</w:t>
      </w:r>
    </w:p>
  </w:comment>
  <w:comment w:id="263" w:author="GABRIEL NOE MUJICA ROJAS" w:date="2021-09-02T12:17:00Z" w:initials="GNMR">
    <w:p w14:paraId="4B753D4B" w14:textId="42964861" w:rsidR="00382767" w:rsidRDefault="00382767">
      <w:pPr>
        <w:pStyle w:val="Textocomentario"/>
      </w:pPr>
      <w:r>
        <w:rPr>
          <w:rStyle w:val="Refdecomentario"/>
        </w:rPr>
        <w:annotationRef/>
      </w:r>
      <w:r>
        <w:t xml:space="preserve">Siempre hablas de </w:t>
      </w:r>
      <w:proofErr w:type="spellStart"/>
      <w:r>
        <w:t>Coockie</w:t>
      </w:r>
      <w:proofErr w:type="spellEnd"/>
      <w:r>
        <w:t>, pero es Cookie</w:t>
      </w:r>
    </w:p>
  </w:comment>
  <w:comment w:id="280" w:author="GABRIEL NOE MUJICA ROJAS" w:date="2021-09-02T12:20:00Z" w:initials="GNMR">
    <w:p w14:paraId="715EB571" w14:textId="4B71F973" w:rsidR="00382767" w:rsidRDefault="00382767">
      <w:pPr>
        <w:pStyle w:val="Textocomentario"/>
      </w:pPr>
      <w:r>
        <w:rPr>
          <w:rStyle w:val="Refdecomentario"/>
        </w:rPr>
        <w:annotationRef/>
      </w:r>
      <w:r>
        <w:t>Esta sección se tiene que llamar</w:t>
      </w:r>
      <w:r w:rsidR="00C06345">
        <w:t xml:space="preserve">, por ejemplo, “Análisis de tecnología Thread” y hay que incluir un análisis inicial de porqué seleccionamos estos módulos y mencionar alguno más disponible en el mercado. </w:t>
      </w:r>
    </w:p>
    <w:p w14:paraId="3223FEC6" w14:textId="76472B8F" w:rsidR="00C06345" w:rsidRDefault="00C06345">
      <w:pPr>
        <w:pStyle w:val="Textocomentario"/>
      </w:pPr>
      <w:r>
        <w:t xml:space="preserve">Luego se pasa a la explicación de su funcionamiento y las configuraciones. </w:t>
      </w:r>
    </w:p>
  </w:comment>
  <w:comment w:id="283" w:author="GABRIEL NOE MUJICA ROJAS" w:date="2021-09-02T12:25:00Z" w:initials="GNMR">
    <w:p w14:paraId="1AA534AA" w14:textId="242C0268" w:rsidR="006E2CCE" w:rsidRDefault="006E2CCE">
      <w:pPr>
        <w:pStyle w:val="Textocomentario"/>
      </w:pPr>
      <w:r>
        <w:rPr>
          <w:rStyle w:val="Refdecomentario"/>
        </w:rPr>
        <w:annotationRef/>
      </w:r>
      <w:r>
        <w:t xml:space="preserve">Hay que hablar de las características tecnológicas del módulo seleccionado, y cómo implementa las funcionalidades del protocolo Thread, para luego pasar a los detalles de configuración. </w:t>
      </w:r>
    </w:p>
  </w:comment>
  <w:comment w:id="291" w:author="GABRIEL NOE MUJICA ROJAS" w:date="2021-09-02T12:22:00Z" w:initials="GNMR">
    <w:p w14:paraId="6E7B8CDD" w14:textId="6E78C8CD" w:rsidR="00C06345" w:rsidRDefault="00C06345">
      <w:pPr>
        <w:pStyle w:val="Textocomentario"/>
      </w:pPr>
      <w:r>
        <w:rPr>
          <w:rStyle w:val="Refdecomentario"/>
        </w:rPr>
        <w:annotationRef/>
      </w:r>
      <w:r>
        <w:t>Esto está en primera persona y es muy coloquial. Es un documento de TFM y no un tutorial, por lo que hay que escribirlo de manera formal.</w:t>
      </w:r>
    </w:p>
  </w:comment>
  <w:comment w:id="391" w:author="GABRIEL NOE MUJICA ROJAS" w:date="2021-09-02T12:27:00Z" w:initials="GNMR">
    <w:p w14:paraId="5E0C83B4" w14:textId="6BA8E3A9" w:rsidR="006E2CCE" w:rsidRDefault="006E2CCE">
      <w:pPr>
        <w:pStyle w:val="Textocomentario"/>
      </w:pPr>
      <w:r>
        <w:rPr>
          <w:rStyle w:val="Refdecomentario"/>
        </w:rPr>
        <w:annotationRef/>
      </w:r>
      <w:r w:rsidR="00A44F5B">
        <w:t>Tiene</w:t>
      </w:r>
      <w:r>
        <w:t xml:space="preserve"> que </w:t>
      </w:r>
      <w:r w:rsidR="00A44F5B">
        <w:t>haber</w:t>
      </w:r>
      <w:r>
        <w:t xml:space="preserve"> un capítulo dedicado a “Implementación hardware” en el que incluirás tanto el hardware comercial utilizado como el diseño de la capa de comunicaciones (que lo has puesto en el siguiente capítulo) junto con fotos reales de la capa fabricada y montada.</w:t>
      </w:r>
    </w:p>
    <w:p w14:paraId="47650DAC" w14:textId="4932B11F" w:rsidR="006E2CCE" w:rsidRDefault="006E2CCE">
      <w:pPr>
        <w:pStyle w:val="Textocomentario"/>
      </w:pPr>
      <w:r>
        <w:t xml:space="preserve">Las pruebas de red se incluyen en un </w:t>
      </w:r>
      <w:proofErr w:type="spellStart"/>
      <w:r>
        <w:t>capitulo</w:t>
      </w:r>
      <w:proofErr w:type="spellEnd"/>
      <w:r>
        <w:t xml:space="preserve"> de “Pruebas experimentales”</w:t>
      </w:r>
    </w:p>
  </w:comment>
  <w:comment w:id="392" w:author="GABRIEL NOE MUJICA ROJAS" w:date="2021-09-02T12:31:00Z" w:initials="GNMR">
    <w:p w14:paraId="56CFA0BC" w14:textId="7DEDD10B" w:rsidR="004D0F5C" w:rsidRDefault="004D0F5C">
      <w:pPr>
        <w:pStyle w:val="Textocomentario"/>
      </w:pPr>
      <w:r>
        <w:rPr>
          <w:rStyle w:val="Refdecomentario"/>
        </w:rPr>
        <w:annotationRef/>
      </w:r>
      <w:r>
        <w:t>En los documentos hay que referenciar en el texto las figuras. Por ejemplo, no es correcto decir en la siguiente figura, si no, en la Figura 23 (incluir l</w:t>
      </w:r>
      <w:r w:rsidR="00A44F5B">
        <w:t>a</w:t>
      </w:r>
      <w:r>
        <w:t>s respectivas referencias cruzadas)</w:t>
      </w:r>
    </w:p>
  </w:comment>
  <w:comment w:id="393" w:author="GABRIEL NOE MUJICA ROJAS" w:date="2021-09-02T12:30:00Z" w:initials="GNMR">
    <w:p w14:paraId="0E04C07A" w14:textId="18AE5C67" w:rsidR="006E2CCE" w:rsidRDefault="006E2CCE">
      <w:pPr>
        <w:pStyle w:val="Textocomentario"/>
      </w:pPr>
      <w:r>
        <w:rPr>
          <w:rStyle w:val="Refdecomentario"/>
        </w:rPr>
        <w:annotationRef/>
      </w:r>
      <w:r>
        <w:t>Todas estas imágenes tiene</w:t>
      </w:r>
      <w:r w:rsidR="00A44F5B">
        <w:t>n</w:t>
      </w:r>
      <w:r>
        <w:t xml:space="preserve"> que llevar su </w:t>
      </w:r>
      <w:proofErr w:type="spellStart"/>
      <w:r>
        <w:t>titulo</w:t>
      </w:r>
      <w:proofErr w:type="spellEnd"/>
      <w:r>
        <w:t xml:space="preserve"> de </w:t>
      </w:r>
      <w:r w:rsidR="004D0F5C">
        <w:t>figura</w:t>
      </w:r>
      <w:r>
        <w:t xml:space="preserve"> </w:t>
      </w:r>
    </w:p>
  </w:comment>
  <w:comment w:id="396" w:author="GABRIEL NOE MUJICA ROJAS" w:date="2021-09-02T12:31:00Z" w:initials="GNMR">
    <w:p w14:paraId="5660816F" w14:textId="27505828" w:rsidR="006E2CCE" w:rsidRDefault="006E2CCE">
      <w:pPr>
        <w:pStyle w:val="Textocomentario"/>
      </w:pPr>
      <w:r>
        <w:rPr>
          <w:rStyle w:val="Refdecomentario"/>
        </w:rPr>
        <w:annotationRef/>
      </w:r>
      <w:r>
        <w:t xml:space="preserve">Falta título de figura </w:t>
      </w:r>
    </w:p>
  </w:comment>
  <w:comment w:id="536" w:author="GABRIEL NOE MUJICA ROJAS" w:date="2021-09-02T12:38:00Z" w:initials="GNMR">
    <w:p w14:paraId="173ED3D8" w14:textId="1D0D4BBE" w:rsidR="00820D44" w:rsidRDefault="00820D44">
      <w:pPr>
        <w:pStyle w:val="Textocomentario"/>
      </w:pPr>
      <w:r>
        <w:rPr>
          <w:rStyle w:val="Refdecomentario"/>
        </w:rPr>
        <w:annotationRef/>
      </w:r>
      <w:r>
        <w:t xml:space="preserve">Incluir fotos de la </w:t>
      </w:r>
      <w:proofErr w:type="spellStart"/>
      <w:r>
        <w:t>plada</w:t>
      </w:r>
      <w:proofErr w:type="spellEnd"/>
      <w:r>
        <w:t xml:space="preserve"> real fabricada y montada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B0A9802" w15:done="0"/>
  <w15:commentEx w15:paraId="3D4A2B95" w15:done="0"/>
  <w15:commentEx w15:paraId="17B715CB" w15:done="0"/>
  <w15:commentEx w15:paraId="41CCBE13" w15:done="0"/>
  <w15:commentEx w15:paraId="102928BE" w15:done="0"/>
  <w15:commentEx w15:paraId="6F9B586B" w15:done="0"/>
  <w15:commentEx w15:paraId="62FED81B" w15:done="0"/>
  <w15:commentEx w15:paraId="48E7B14B" w15:done="0"/>
  <w15:commentEx w15:paraId="5BEA9C13" w15:done="0"/>
  <w15:commentEx w15:paraId="7DEBBCDA" w15:done="0"/>
  <w15:commentEx w15:paraId="1516A1A4" w15:done="0"/>
  <w15:commentEx w15:paraId="713DDC1C" w15:done="0"/>
  <w15:commentEx w15:paraId="6F163A69" w15:done="0"/>
  <w15:commentEx w15:paraId="0B32D48E" w15:done="0"/>
  <w15:commentEx w15:paraId="4B753D4B" w15:done="0"/>
  <w15:commentEx w15:paraId="3223FEC6" w15:done="0"/>
  <w15:commentEx w15:paraId="1AA534AA" w15:done="0"/>
  <w15:commentEx w15:paraId="6E7B8CDD" w15:done="0"/>
  <w15:commentEx w15:paraId="47650DAC" w15:done="0"/>
  <w15:commentEx w15:paraId="56CFA0BC" w15:done="0"/>
  <w15:commentEx w15:paraId="0E04C07A" w15:done="0"/>
  <w15:commentEx w15:paraId="5660816F" w15:done="0"/>
  <w15:commentEx w15:paraId="173ED3D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DB3DE1" w16cex:dateUtc="2021-09-02T10:11:00Z"/>
  <w16cex:commentExtensible w16cex:durableId="24DB8395" w16cex:dateUtc="2021-09-02T10:18:00Z"/>
  <w16cex:commentExtensible w16cex:durableId="24DB396E" w16cex:dateUtc="2021-09-02T09:52:00Z"/>
  <w16cex:commentExtensible w16cex:durableId="24DB3ABD" w16cex:dateUtc="2021-09-02T09:57:00Z"/>
  <w16cex:commentExtensible w16cex:durableId="24DB3B42" w16cex:dateUtc="2021-09-02T10:00:00Z"/>
  <w16cex:commentExtensible w16cex:durableId="24DB3C72" w16cex:dateUtc="2021-09-02T10:05:00Z"/>
  <w16cex:commentExtensible w16cex:durableId="24DB3E1F" w16cex:dateUtc="2021-09-02T10:12:00Z"/>
  <w16cex:commentExtensible w16cex:durableId="24DB3D9B" w16cex:dateUtc="2021-09-02T10:10:00Z"/>
  <w16cex:commentExtensible w16cex:durableId="24DB3E8B" w16cex:dateUtc="2021-09-02T10:14:00Z"/>
  <w16cex:commentExtensible w16cex:durableId="24DB3F07" w16cex:dateUtc="2021-09-02T10:16:00Z"/>
  <w16cex:commentExtensible w16cex:durableId="24DB3F33" w16cex:dateUtc="2021-09-02T10:16:00Z"/>
  <w16cex:commentExtensible w16cex:durableId="24DB3FF0" w16cex:dateUtc="2021-09-02T10:20:00Z"/>
  <w16cex:commentExtensible w16cex:durableId="24DB83CF" w16cex:dateUtc="2021-09-02T10:38:00Z"/>
  <w16cex:commentExtensible w16cex:durableId="24DB3FAA" w16cex:dateUtc="2021-09-02T10:18:00Z"/>
  <w16cex:commentExtensible w16cex:durableId="24DB3F70" w16cex:dateUtc="2021-09-02T10:17:00Z"/>
  <w16cex:commentExtensible w16cex:durableId="24DB4016" w16cex:dateUtc="2021-09-02T10:20:00Z"/>
  <w16cex:commentExtensible w16cex:durableId="24DB4151" w16cex:dateUtc="2021-09-02T10:25:00Z"/>
  <w16cex:commentExtensible w16cex:durableId="24DB409F" w16cex:dateUtc="2021-09-02T10:22:00Z"/>
  <w16cex:commentExtensible w16cex:durableId="24DB41C0" w16cex:dateUtc="2021-09-02T10:27:00Z"/>
  <w16cex:commentExtensible w16cex:durableId="24DB42AD" w16cex:dateUtc="2021-09-02T10:31:00Z"/>
  <w16cex:commentExtensible w16cex:durableId="24DB4280" w16cex:dateUtc="2021-09-02T10:30:00Z"/>
  <w16cex:commentExtensible w16cex:durableId="24DB4292" w16cex:dateUtc="2021-09-02T10:31:00Z"/>
  <w16cex:commentExtensible w16cex:durableId="24DB4451" w16cex:dateUtc="2021-09-02T10: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B0A9802" w16cid:durableId="24DB3DE1"/>
  <w16cid:commentId w16cid:paraId="3D4A2B95" w16cid:durableId="24DB8395"/>
  <w16cid:commentId w16cid:paraId="17B715CB" w16cid:durableId="24DB396E"/>
  <w16cid:commentId w16cid:paraId="41CCBE13" w16cid:durableId="24DB3ABD"/>
  <w16cid:commentId w16cid:paraId="102928BE" w16cid:durableId="24DB3B42"/>
  <w16cid:commentId w16cid:paraId="6F9B586B" w16cid:durableId="24DB3C72"/>
  <w16cid:commentId w16cid:paraId="62FED81B" w16cid:durableId="24DB3E1F"/>
  <w16cid:commentId w16cid:paraId="48E7B14B" w16cid:durableId="24DB3D9B"/>
  <w16cid:commentId w16cid:paraId="5BEA9C13" w16cid:durableId="24DB3E8B"/>
  <w16cid:commentId w16cid:paraId="7DEBBCDA" w16cid:durableId="24DB3F07"/>
  <w16cid:commentId w16cid:paraId="1516A1A4" w16cid:durableId="24DB3F33"/>
  <w16cid:commentId w16cid:paraId="713DDC1C" w16cid:durableId="24DB3FF0"/>
  <w16cid:commentId w16cid:paraId="6F163A69" w16cid:durableId="24DB83CF"/>
  <w16cid:commentId w16cid:paraId="0B32D48E" w16cid:durableId="24DB3FAA"/>
  <w16cid:commentId w16cid:paraId="4B753D4B" w16cid:durableId="24DB3F70"/>
  <w16cid:commentId w16cid:paraId="3223FEC6" w16cid:durableId="24DB4016"/>
  <w16cid:commentId w16cid:paraId="1AA534AA" w16cid:durableId="24DB4151"/>
  <w16cid:commentId w16cid:paraId="6E7B8CDD" w16cid:durableId="24DB409F"/>
  <w16cid:commentId w16cid:paraId="47650DAC" w16cid:durableId="24DB41C0"/>
  <w16cid:commentId w16cid:paraId="56CFA0BC" w16cid:durableId="24DB42AD"/>
  <w16cid:commentId w16cid:paraId="0E04C07A" w16cid:durableId="24DB4280"/>
  <w16cid:commentId w16cid:paraId="5660816F" w16cid:durableId="24DB4292"/>
  <w16cid:commentId w16cid:paraId="173ED3D8" w16cid:durableId="24DB445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927C62" w14:textId="77777777" w:rsidR="00E20257" w:rsidRDefault="00E20257" w:rsidP="00770FBD">
      <w:pPr>
        <w:spacing w:after="0" w:line="240" w:lineRule="auto"/>
      </w:pPr>
      <w:r>
        <w:separator/>
      </w:r>
    </w:p>
  </w:endnote>
  <w:endnote w:type="continuationSeparator" w:id="0">
    <w:p w14:paraId="443D5F23" w14:textId="77777777" w:rsidR="00E20257" w:rsidRDefault="00E20257" w:rsidP="00770F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AB404" w14:textId="77777777" w:rsidR="007461E6" w:rsidRDefault="007461E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113A2" w14:textId="38EC503F" w:rsidR="00F72109" w:rsidRDefault="00F72109">
    <w:pPr>
      <w:pStyle w:val="Piedepgina"/>
      <w:jc w:val="right"/>
    </w:pPr>
  </w:p>
  <w:p w14:paraId="67D9F726" w14:textId="77777777" w:rsidR="00F72109" w:rsidRDefault="00F7210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00836" w14:textId="77777777" w:rsidR="007461E6" w:rsidRDefault="007461E6">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B01B8" w14:textId="77777777" w:rsidR="007461E6" w:rsidRDefault="007461E6">
    <w:pPr>
      <w:pStyle w:val="Piedepgina"/>
      <w:jc w:val="right"/>
    </w:pPr>
  </w:p>
  <w:p w14:paraId="7FFDD585" w14:textId="77777777" w:rsidR="007461E6" w:rsidRDefault="007461E6">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5521611"/>
      <w:docPartObj>
        <w:docPartGallery w:val="Page Numbers (Bottom of Page)"/>
        <w:docPartUnique/>
      </w:docPartObj>
    </w:sdtPr>
    <w:sdtEndPr/>
    <w:sdtContent>
      <w:p w14:paraId="648E16A5" w14:textId="52B7D190" w:rsidR="007461E6" w:rsidRDefault="007461E6">
        <w:pPr>
          <w:pStyle w:val="Piedepgina"/>
          <w:jc w:val="right"/>
        </w:pPr>
        <w:r>
          <w:fldChar w:fldCharType="begin"/>
        </w:r>
        <w:r>
          <w:instrText>PAGE   \* MERGEFORMAT</w:instrText>
        </w:r>
        <w:r>
          <w:fldChar w:fldCharType="separate"/>
        </w:r>
        <w:r>
          <w:t>2</w:t>
        </w:r>
        <w:r>
          <w:fldChar w:fldCharType="end"/>
        </w:r>
      </w:p>
    </w:sdtContent>
  </w:sdt>
  <w:p w14:paraId="74DEC9F8" w14:textId="77777777" w:rsidR="00F72109" w:rsidRDefault="00F72109">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3346930"/>
      <w:docPartObj>
        <w:docPartGallery w:val="Page Numbers (Bottom of Page)"/>
        <w:docPartUnique/>
      </w:docPartObj>
    </w:sdtPr>
    <w:sdtEndPr/>
    <w:sdtContent>
      <w:p w14:paraId="116BDE78" w14:textId="79193EED" w:rsidR="007461E6" w:rsidRDefault="007461E6">
        <w:pPr>
          <w:pStyle w:val="Piedepgina"/>
          <w:jc w:val="right"/>
        </w:pPr>
        <w:r>
          <w:fldChar w:fldCharType="begin"/>
        </w:r>
        <w:r>
          <w:instrText>PAGE   \* MERGEFORMAT</w:instrText>
        </w:r>
        <w:r>
          <w:fldChar w:fldCharType="separate"/>
        </w:r>
        <w:r>
          <w:t>2</w:t>
        </w:r>
        <w:r>
          <w:fldChar w:fldCharType="end"/>
        </w:r>
      </w:p>
    </w:sdtContent>
  </w:sdt>
  <w:p w14:paraId="30714CEA" w14:textId="77777777" w:rsidR="00F72109" w:rsidRDefault="00F7210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768485" w14:textId="77777777" w:rsidR="00E20257" w:rsidRDefault="00E20257" w:rsidP="00770FBD">
      <w:pPr>
        <w:spacing w:after="0" w:line="240" w:lineRule="auto"/>
      </w:pPr>
      <w:r>
        <w:separator/>
      </w:r>
    </w:p>
  </w:footnote>
  <w:footnote w:type="continuationSeparator" w:id="0">
    <w:p w14:paraId="66D3C045" w14:textId="77777777" w:rsidR="00E20257" w:rsidRDefault="00E20257" w:rsidP="00770F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754F3" w14:textId="77777777" w:rsidR="007461E6" w:rsidRDefault="007461E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E305F7" w14:textId="77777777" w:rsidR="007461E6" w:rsidRDefault="007461E6">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94810C" w14:textId="77777777" w:rsidR="007461E6" w:rsidRDefault="007461E6">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ED6E7" w14:textId="77777777" w:rsidR="00F72109" w:rsidRDefault="00F72109">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B1137" w14:textId="77777777" w:rsidR="00F72109" w:rsidRDefault="00F7210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DD9E8382"/>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686CCD"/>
    <w:multiLevelType w:val="hybridMultilevel"/>
    <w:tmpl w:val="1E840394"/>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68A7CEE"/>
    <w:multiLevelType w:val="multilevel"/>
    <w:tmpl w:val="1868B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ascii="Arial" w:hAnsi="Arial" w:cs="Arial" w:hint="default"/>
        <w:sz w:val="26"/>
        <w:szCs w:val="26"/>
      </w:rPr>
    </w:lvl>
    <w:lvl w:ilvl="3">
      <w:start w:val="1"/>
      <w:numFmt w:val="decimal"/>
      <w:isLgl/>
      <w:lvlText w:val="%1.%2.%3.%4."/>
      <w:lvlJc w:val="left"/>
      <w:pPr>
        <w:ind w:left="1440" w:hanging="1080"/>
      </w:pPr>
      <w:rPr>
        <w:rFonts w:ascii="Arial" w:hAnsi="Arial" w:cs="Arial"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D6801C7"/>
    <w:multiLevelType w:val="multilevel"/>
    <w:tmpl w:val="308E08A2"/>
    <w:lvl w:ilvl="0">
      <w:start w:val="1"/>
      <w:numFmt w:val="decimal"/>
      <w:lvlText w:val="%1."/>
      <w:lvlJc w:val="left"/>
      <w:pPr>
        <w:ind w:left="720" w:hanging="360"/>
      </w:pPr>
      <w:rPr>
        <w:rFonts w:hint="default"/>
      </w:rPr>
    </w:lvl>
    <w:lvl w:ilvl="1">
      <w:start w:val="3"/>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3"/>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ED412E9"/>
    <w:multiLevelType w:val="hybridMultilevel"/>
    <w:tmpl w:val="4D7CE6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A847DF2"/>
    <w:multiLevelType w:val="hybridMultilevel"/>
    <w:tmpl w:val="1C3A20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C0C26FC"/>
    <w:multiLevelType w:val="hybridMultilevel"/>
    <w:tmpl w:val="7BC80D7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DFC05DF"/>
    <w:multiLevelType w:val="hybridMultilevel"/>
    <w:tmpl w:val="810662A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0825820"/>
    <w:multiLevelType w:val="hybridMultilevel"/>
    <w:tmpl w:val="D1206E7A"/>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BA18A952">
      <w:start w:val="1"/>
      <w:numFmt w:val="lowerLetter"/>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0F6315E"/>
    <w:multiLevelType w:val="hybridMultilevel"/>
    <w:tmpl w:val="6E788408"/>
    <w:lvl w:ilvl="0" w:tplc="578E7644">
      <w:start w:val="1"/>
      <w:numFmt w:val="decimal"/>
      <w:lvlText w:val="%1)"/>
      <w:lvlJc w:val="left"/>
      <w:pPr>
        <w:ind w:left="720" w:hanging="360"/>
      </w:pPr>
      <w:rPr>
        <w:rFonts w:hint="default"/>
        <w:b/>
        <w:i/>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7A23544"/>
    <w:multiLevelType w:val="hybridMultilevel"/>
    <w:tmpl w:val="8E6C3936"/>
    <w:lvl w:ilvl="0" w:tplc="851C0008">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F2529BE"/>
    <w:multiLevelType w:val="hybridMultilevel"/>
    <w:tmpl w:val="FF889A7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2AD1728"/>
    <w:multiLevelType w:val="hybridMultilevel"/>
    <w:tmpl w:val="176E1720"/>
    <w:lvl w:ilvl="0" w:tplc="3BA4572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A3C147E"/>
    <w:multiLevelType w:val="hybridMultilevel"/>
    <w:tmpl w:val="7A5A40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50494763"/>
    <w:multiLevelType w:val="multilevel"/>
    <w:tmpl w:val="571EA7B0"/>
    <w:lvl w:ilvl="0">
      <w:start w:val="4"/>
      <w:numFmt w:val="decimal"/>
      <w:lvlText w:val="%1."/>
      <w:lvlJc w:val="left"/>
      <w:pPr>
        <w:ind w:left="720" w:hanging="360"/>
      </w:pPr>
      <w:rPr>
        <w:rFonts w:hint="default"/>
      </w:rPr>
    </w:lvl>
    <w:lvl w:ilvl="1">
      <w:start w:val="3"/>
      <w:numFmt w:val="decimal"/>
      <w:isLgl/>
      <w:lvlText w:val="%1.%2."/>
      <w:lvlJc w:val="left"/>
      <w:pPr>
        <w:ind w:left="1065" w:hanging="705"/>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5185350E"/>
    <w:multiLevelType w:val="multilevel"/>
    <w:tmpl w:val="EE82948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526A665C"/>
    <w:multiLevelType w:val="hybridMultilevel"/>
    <w:tmpl w:val="B9126F3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554A302D"/>
    <w:multiLevelType w:val="hybridMultilevel"/>
    <w:tmpl w:val="105600B0"/>
    <w:lvl w:ilvl="0" w:tplc="84702CAC">
      <w:numFmt w:val="bullet"/>
      <w:lvlText w:val="-"/>
      <w:lvlJc w:val="left"/>
      <w:pPr>
        <w:ind w:left="720" w:hanging="360"/>
      </w:pPr>
      <w:rPr>
        <w:rFonts w:ascii="Arial" w:eastAsiaTheme="minorHAnsi" w:hAnsi="Arial" w:cs="Arial" w:hint="default"/>
        <w:color w:val="auto"/>
        <w:sz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5CF212B"/>
    <w:multiLevelType w:val="hybridMultilevel"/>
    <w:tmpl w:val="574699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C96402F"/>
    <w:multiLevelType w:val="hybridMultilevel"/>
    <w:tmpl w:val="321EFBB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E1D3ED9"/>
    <w:multiLevelType w:val="hybridMultilevel"/>
    <w:tmpl w:val="7570C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E757748"/>
    <w:multiLevelType w:val="hybridMultilevel"/>
    <w:tmpl w:val="4C8878E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5F5D4B52"/>
    <w:multiLevelType w:val="hybridMultilevel"/>
    <w:tmpl w:val="A130160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61362001"/>
    <w:multiLevelType w:val="hybridMultilevel"/>
    <w:tmpl w:val="718EB3BE"/>
    <w:lvl w:ilvl="0" w:tplc="8C9CAEB8">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C97207E"/>
    <w:multiLevelType w:val="hybridMultilevel"/>
    <w:tmpl w:val="692899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6CD74941"/>
    <w:multiLevelType w:val="hybridMultilevel"/>
    <w:tmpl w:val="67BAA19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6D965D85"/>
    <w:multiLevelType w:val="hybridMultilevel"/>
    <w:tmpl w:val="ED72C4F2"/>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771B0D64"/>
    <w:multiLevelType w:val="hybridMultilevel"/>
    <w:tmpl w:val="748233D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793F2D88"/>
    <w:multiLevelType w:val="multilevel"/>
    <w:tmpl w:val="82FCA344"/>
    <w:lvl w:ilvl="0">
      <w:start w:val="4"/>
      <w:numFmt w:val="decimal"/>
      <w:lvlText w:val="%1."/>
      <w:lvlJc w:val="left"/>
      <w:pPr>
        <w:ind w:left="720" w:hanging="360"/>
      </w:pPr>
      <w:rPr>
        <w:rFonts w:hint="default"/>
      </w:rPr>
    </w:lvl>
    <w:lvl w:ilvl="1">
      <w:start w:val="3"/>
      <w:numFmt w:val="decimal"/>
      <w:isLgl/>
      <w:lvlText w:val="%1.%2."/>
      <w:lvlJc w:val="left"/>
      <w:pPr>
        <w:ind w:left="1065" w:hanging="705"/>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7DD52A24"/>
    <w:multiLevelType w:val="hybridMultilevel"/>
    <w:tmpl w:val="A80EB5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23"/>
  </w:num>
  <w:num w:numId="3">
    <w:abstractNumId w:val="22"/>
  </w:num>
  <w:num w:numId="4">
    <w:abstractNumId w:val="25"/>
  </w:num>
  <w:num w:numId="5">
    <w:abstractNumId w:val="27"/>
  </w:num>
  <w:num w:numId="6">
    <w:abstractNumId w:val="21"/>
  </w:num>
  <w:num w:numId="7">
    <w:abstractNumId w:val="5"/>
  </w:num>
  <w:num w:numId="8">
    <w:abstractNumId w:val="20"/>
  </w:num>
  <w:num w:numId="9">
    <w:abstractNumId w:val="18"/>
  </w:num>
  <w:num w:numId="10">
    <w:abstractNumId w:val="6"/>
  </w:num>
  <w:num w:numId="11">
    <w:abstractNumId w:val="29"/>
  </w:num>
  <w:num w:numId="12">
    <w:abstractNumId w:val="4"/>
  </w:num>
  <w:num w:numId="13">
    <w:abstractNumId w:val="10"/>
  </w:num>
  <w:num w:numId="14">
    <w:abstractNumId w:val="1"/>
  </w:num>
  <w:num w:numId="15">
    <w:abstractNumId w:val="26"/>
  </w:num>
  <w:num w:numId="16">
    <w:abstractNumId w:val="0"/>
  </w:num>
  <w:num w:numId="17">
    <w:abstractNumId w:val="7"/>
  </w:num>
  <w:num w:numId="18">
    <w:abstractNumId w:val="9"/>
  </w:num>
  <w:num w:numId="19">
    <w:abstractNumId w:val="13"/>
  </w:num>
  <w:num w:numId="20">
    <w:abstractNumId w:val="8"/>
  </w:num>
  <w:num w:numId="21">
    <w:abstractNumId w:val="11"/>
  </w:num>
  <w:num w:numId="22">
    <w:abstractNumId w:val="3"/>
  </w:num>
  <w:num w:numId="23">
    <w:abstractNumId w:val="12"/>
  </w:num>
  <w:num w:numId="24">
    <w:abstractNumId w:val="15"/>
  </w:num>
  <w:num w:numId="25">
    <w:abstractNumId w:val="19"/>
  </w:num>
  <w:num w:numId="26">
    <w:abstractNumId w:val="16"/>
  </w:num>
  <w:num w:numId="27">
    <w:abstractNumId w:val="28"/>
  </w:num>
  <w:num w:numId="28">
    <w:abstractNumId w:val="24"/>
  </w:num>
  <w:num w:numId="29">
    <w:abstractNumId w:val="14"/>
  </w:num>
  <w:num w:numId="30">
    <w:abstractNumId w:val="17"/>
  </w:num>
  <w:numIdMacAtCleanup w:val="2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ABRIEL NOE MUJICA ROJAS">
    <w15:presenceInfo w15:providerId="None" w15:userId="GABRIEL NOE MUJICA ROJAS"/>
  </w15:person>
  <w15:person w15:author="JORGE CONTRERAS ORTIZ">
    <w15:presenceInfo w15:providerId="None" w15:userId="JORGE CONTRERAS ORTI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trackRevisio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21D3"/>
    <w:rsid w:val="00000C0D"/>
    <w:rsid w:val="00001574"/>
    <w:rsid w:val="00005CB4"/>
    <w:rsid w:val="00006974"/>
    <w:rsid w:val="00013272"/>
    <w:rsid w:val="00014F47"/>
    <w:rsid w:val="00016357"/>
    <w:rsid w:val="000205E9"/>
    <w:rsid w:val="000224C8"/>
    <w:rsid w:val="00022D82"/>
    <w:rsid w:val="00024422"/>
    <w:rsid w:val="00024F11"/>
    <w:rsid w:val="00025978"/>
    <w:rsid w:val="00026ED4"/>
    <w:rsid w:val="00030CC2"/>
    <w:rsid w:val="00035BA7"/>
    <w:rsid w:val="0004197A"/>
    <w:rsid w:val="00046C75"/>
    <w:rsid w:val="00052B55"/>
    <w:rsid w:val="00054C00"/>
    <w:rsid w:val="000555CE"/>
    <w:rsid w:val="00055D8F"/>
    <w:rsid w:val="00057D99"/>
    <w:rsid w:val="00060628"/>
    <w:rsid w:val="000626C8"/>
    <w:rsid w:val="00071A76"/>
    <w:rsid w:val="00081076"/>
    <w:rsid w:val="000A02EC"/>
    <w:rsid w:val="000A15D1"/>
    <w:rsid w:val="000A3E9E"/>
    <w:rsid w:val="000A4504"/>
    <w:rsid w:val="000A5323"/>
    <w:rsid w:val="000C7D33"/>
    <w:rsid w:val="000D15CA"/>
    <w:rsid w:val="000D3692"/>
    <w:rsid w:val="000D3EF3"/>
    <w:rsid w:val="000D61EB"/>
    <w:rsid w:val="000D6280"/>
    <w:rsid w:val="000D63B8"/>
    <w:rsid w:val="000D74F2"/>
    <w:rsid w:val="000E7609"/>
    <w:rsid w:val="000F0EE7"/>
    <w:rsid w:val="000F148C"/>
    <w:rsid w:val="000F418A"/>
    <w:rsid w:val="00101707"/>
    <w:rsid w:val="001065B5"/>
    <w:rsid w:val="00107D4C"/>
    <w:rsid w:val="00111F0C"/>
    <w:rsid w:val="0011325E"/>
    <w:rsid w:val="0011383A"/>
    <w:rsid w:val="001178D2"/>
    <w:rsid w:val="00120BC0"/>
    <w:rsid w:val="0012358C"/>
    <w:rsid w:val="00123A48"/>
    <w:rsid w:val="00124F2C"/>
    <w:rsid w:val="00130464"/>
    <w:rsid w:val="00132355"/>
    <w:rsid w:val="00135A2D"/>
    <w:rsid w:val="00137015"/>
    <w:rsid w:val="00140A0E"/>
    <w:rsid w:val="001423B0"/>
    <w:rsid w:val="00146DD9"/>
    <w:rsid w:val="00152967"/>
    <w:rsid w:val="00152D89"/>
    <w:rsid w:val="00155EAA"/>
    <w:rsid w:val="001637DE"/>
    <w:rsid w:val="001657BA"/>
    <w:rsid w:val="0016632C"/>
    <w:rsid w:val="0016690F"/>
    <w:rsid w:val="00167014"/>
    <w:rsid w:val="00173E2A"/>
    <w:rsid w:val="001771F4"/>
    <w:rsid w:val="001772DA"/>
    <w:rsid w:val="001856C9"/>
    <w:rsid w:val="00185959"/>
    <w:rsid w:val="00185978"/>
    <w:rsid w:val="001879E8"/>
    <w:rsid w:val="00191491"/>
    <w:rsid w:val="001925E3"/>
    <w:rsid w:val="00195505"/>
    <w:rsid w:val="00196A7D"/>
    <w:rsid w:val="0019792C"/>
    <w:rsid w:val="001A3A4C"/>
    <w:rsid w:val="001A4178"/>
    <w:rsid w:val="001A47D3"/>
    <w:rsid w:val="001A68CA"/>
    <w:rsid w:val="001B0788"/>
    <w:rsid w:val="001B15C0"/>
    <w:rsid w:val="001B475D"/>
    <w:rsid w:val="001B77AD"/>
    <w:rsid w:val="001C147A"/>
    <w:rsid w:val="001C7ED7"/>
    <w:rsid w:val="001D093C"/>
    <w:rsid w:val="001D4F68"/>
    <w:rsid w:val="001D5487"/>
    <w:rsid w:val="001D5AAF"/>
    <w:rsid w:val="001D7393"/>
    <w:rsid w:val="001E083C"/>
    <w:rsid w:val="001E1B34"/>
    <w:rsid w:val="001E2FD6"/>
    <w:rsid w:val="001E321A"/>
    <w:rsid w:val="001F2B27"/>
    <w:rsid w:val="001F3076"/>
    <w:rsid w:val="00202124"/>
    <w:rsid w:val="00204991"/>
    <w:rsid w:val="00205760"/>
    <w:rsid w:val="002070AE"/>
    <w:rsid w:val="00207A12"/>
    <w:rsid w:val="00214DCF"/>
    <w:rsid w:val="002159D9"/>
    <w:rsid w:val="0021664D"/>
    <w:rsid w:val="002176BA"/>
    <w:rsid w:val="00220A01"/>
    <w:rsid w:val="0022229F"/>
    <w:rsid w:val="00222FA1"/>
    <w:rsid w:val="00231B6E"/>
    <w:rsid w:val="002338B8"/>
    <w:rsid w:val="00243B51"/>
    <w:rsid w:val="00244FCB"/>
    <w:rsid w:val="00251A22"/>
    <w:rsid w:val="00254139"/>
    <w:rsid w:val="00254172"/>
    <w:rsid w:val="00256E1E"/>
    <w:rsid w:val="00260D8E"/>
    <w:rsid w:val="00263678"/>
    <w:rsid w:val="002650C5"/>
    <w:rsid w:val="00266D53"/>
    <w:rsid w:val="00267D25"/>
    <w:rsid w:val="002741ED"/>
    <w:rsid w:val="00276093"/>
    <w:rsid w:val="00277DCA"/>
    <w:rsid w:val="002828D9"/>
    <w:rsid w:val="00283BE7"/>
    <w:rsid w:val="002847DB"/>
    <w:rsid w:val="00286982"/>
    <w:rsid w:val="0028770B"/>
    <w:rsid w:val="00287F89"/>
    <w:rsid w:val="00294DFF"/>
    <w:rsid w:val="00295DA2"/>
    <w:rsid w:val="002A1400"/>
    <w:rsid w:val="002A1E9A"/>
    <w:rsid w:val="002A23CA"/>
    <w:rsid w:val="002A2951"/>
    <w:rsid w:val="002A2B07"/>
    <w:rsid w:val="002A6D6B"/>
    <w:rsid w:val="002A71CE"/>
    <w:rsid w:val="002B00CB"/>
    <w:rsid w:val="002B08C1"/>
    <w:rsid w:val="002B0C44"/>
    <w:rsid w:val="002B6B80"/>
    <w:rsid w:val="002B6FE0"/>
    <w:rsid w:val="002C4779"/>
    <w:rsid w:val="002C4C3B"/>
    <w:rsid w:val="002C5A37"/>
    <w:rsid w:val="002C6078"/>
    <w:rsid w:val="002D4E54"/>
    <w:rsid w:val="002E09B9"/>
    <w:rsid w:val="002E158A"/>
    <w:rsid w:val="002E179F"/>
    <w:rsid w:val="002F3C3E"/>
    <w:rsid w:val="002F74D0"/>
    <w:rsid w:val="00302719"/>
    <w:rsid w:val="00302BDF"/>
    <w:rsid w:val="00303AD2"/>
    <w:rsid w:val="00303D5D"/>
    <w:rsid w:val="003156BD"/>
    <w:rsid w:val="00321DC3"/>
    <w:rsid w:val="00324118"/>
    <w:rsid w:val="003264EC"/>
    <w:rsid w:val="00336850"/>
    <w:rsid w:val="00345D40"/>
    <w:rsid w:val="0034699F"/>
    <w:rsid w:val="00351140"/>
    <w:rsid w:val="0036138C"/>
    <w:rsid w:val="003617C1"/>
    <w:rsid w:val="003679BA"/>
    <w:rsid w:val="00375719"/>
    <w:rsid w:val="003815FB"/>
    <w:rsid w:val="003822DE"/>
    <w:rsid w:val="00382767"/>
    <w:rsid w:val="003849D8"/>
    <w:rsid w:val="00392632"/>
    <w:rsid w:val="003932B6"/>
    <w:rsid w:val="003937F4"/>
    <w:rsid w:val="003939CB"/>
    <w:rsid w:val="00395F7E"/>
    <w:rsid w:val="003A50C8"/>
    <w:rsid w:val="003A79F0"/>
    <w:rsid w:val="003B28F6"/>
    <w:rsid w:val="003B5124"/>
    <w:rsid w:val="003B5F99"/>
    <w:rsid w:val="003B6172"/>
    <w:rsid w:val="003B62CA"/>
    <w:rsid w:val="003C2787"/>
    <w:rsid w:val="003C62AB"/>
    <w:rsid w:val="003D0DB3"/>
    <w:rsid w:val="003D496A"/>
    <w:rsid w:val="003D66AC"/>
    <w:rsid w:val="003D70E7"/>
    <w:rsid w:val="003F2A46"/>
    <w:rsid w:val="00402804"/>
    <w:rsid w:val="00403E10"/>
    <w:rsid w:val="00410D26"/>
    <w:rsid w:val="00413396"/>
    <w:rsid w:val="00413451"/>
    <w:rsid w:val="00416378"/>
    <w:rsid w:val="00424EFA"/>
    <w:rsid w:val="00427960"/>
    <w:rsid w:val="00433108"/>
    <w:rsid w:val="00443B99"/>
    <w:rsid w:val="00446A4F"/>
    <w:rsid w:val="00465D5B"/>
    <w:rsid w:val="00467C7F"/>
    <w:rsid w:val="00470EC8"/>
    <w:rsid w:val="00474C2B"/>
    <w:rsid w:val="00481B0A"/>
    <w:rsid w:val="0048583C"/>
    <w:rsid w:val="004874E3"/>
    <w:rsid w:val="0049092D"/>
    <w:rsid w:val="00492437"/>
    <w:rsid w:val="00494989"/>
    <w:rsid w:val="00496C91"/>
    <w:rsid w:val="004A51A0"/>
    <w:rsid w:val="004A7932"/>
    <w:rsid w:val="004A79ED"/>
    <w:rsid w:val="004B2D72"/>
    <w:rsid w:val="004C2D13"/>
    <w:rsid w:val="004C663B"/>
    <w:rsid w:val="004D073C"/>
    <w:rsid w:val="004D0F5C"/>
    <w:rsid w:val="004E0FD4"/>
    <w:rsid w:val="004E27A4"/>
    <w:rsid w:val="004E372C"/>
    <w:rsid w:val="004E376D"/>
    <w:rsid w:val="004E518D"/>
    <w:rsid w:val="004E51B5"/>
    <w:rsid w:val="004E6EB3"/>
    <w:rsid w:val="004F0D8B"/>
    <w:rsid w:val="004F3371"/>
    <w:rsid w:val="004F4934"/>
    <w:rsid w:val="005036D8"/>
    <w:rsid w:val="00503CAD"/>
    <w:rsid w:val="0051362D"/>
    <w:rsid w:val="00514063"/>
    <w:rsid w:val="00514EED"/>
    <w:rsid w:val="0052038F"/>
    <w:rsid w:val="005209C7"/>
    <w:rsid w:val="005221ED"/>
    <w:rsid w:val="005266B8"/>
    <w:rsid w:val="005339A3"/>
    <w:rsid w:val="00536A8A"/>
    <w:rsid w:val="00540C01"/>
    <w:rsid w:val="00545B06"/>
    <w:rsid w:val="00551F11"/>
    <w:rsid w:val="005524EE"/>
    <w:rsid w:val="005525C4"/>
    <w:rsid w:val="005562EC"/>
    <w:rsid w:val="00557CA4"/>
    <w:rsid w:val="0056598E"/>
    <w:rsid w:val="0056632F"/>
    <w:rsid w:val="00570234"/>
    <w:rsid w:val="00572BAF"/>
    <w:rsid w:val="00574B30"/>
    <w:rsid w:val="00574D75"/>
    <w:rsid w:val="0057681C"/>
    <w:rsid w:val="00584679"/>
    <w:rsid w:val="00585F39"/>
    <w:rsid w:val="00594ED3"/>
    <w:rsid w:val="005A1BAE"/>
    <w:rsid w:val="005A201C"/>
    <w:rsid w:val="005A3F26"/>
    <w:rsid w:val="005A4E78"/>
    <w:rsid w:val="005A57C8"/>
    <w:rsid w:val="005A5E3F"/>
    <w:rsid w:val="005B258E"/>
    <w:rsid w:val="005B2EB5"/>
    <w:rsid w:val="005B47A6"/>
    <w:rsid w:val="005B4B3D"/>
    <w:rsid w:val="005B5DBB"/>
    <w:rsid w:val="005B6500"/>
    <w:rsid w:val="005B66C8"/>
    <w:rsid w:val="005B77A3"/>
    <w:rsid w:val="005C6802"/>
    <w:rsid w:val="005D52AB"/>
    <w:rsid w:val="005D55A8"/>
    <w:rsid w:val="005D75BB"/>
    <w:rsid w:val="005E24B2"/>
    <w:rsid w:val="005E28CA"/>
    <w:rsid w:val="005E2908"/>
    <w:rsid w:val="005E30DA"/>
    <w:rsid w:val="005E6F0B"/>
    <w:rsid w:val="005E7B7A"/>
    <w:rsid w:val="005F0FA1"/>
    <w:rsid w:val="005F31F6"/>
    <w:rsid w:val="005F5084"/>
    <w:rsid w:val="005F538B"/>
    <w:rsid w:val="00600038"/>
    <w:rsid w:val="00601281"/>
    <w:rsid w:val="006036B4"/>
    <w:rsid w:val="0060384B"/>
    <w:rsid w:val="00603EFE"/>
    <w:rsid w:val="00605063"/>
    <w:rsid w:val="00605DAC"/>
    <w:rsid w:val="00607514"/>
    <w:rsid w:val="006116BB"/>
    <w:rsid w:val="00612C08"/>
    <w:rsid w:val="00612D0B"/>
    <w:rsid w:val="00617682"/>
    <w:rsid w:val="00617732"/>
    <w:rsid w:val="00620485"/>
    <w:rsid w:val="00620774"/>
    <w:rsid w:val="00620800"/>
    <w:rsid w:val="00623738"/>
    <w:rsid w:val="00630D40"/>
    <w:rsid w:val="0063210E"/>
    <w:rsid w:val="0064136E"/>
    <w:rsid w:val="00644FEE"/>
    <w:rsid w:val="0065248D"/>
    <w:rsid w:val="00657A32"/>
    <w:rsid w:val="00665114"/>
    <w:rsid w:val="00666E77"/>
    <w:rsid w:val="0067085A"/>
    <w:rsid w:val="006730F7"/>
    <w:rsid w:val="00682C5D"/>
    <w:rsid w:val="006832BE"/>
    <w:rsid w:val="006872D0"/>
    <w:rsid w:val="00691341"/>
    <w:rsid w:val="00692561"/>
    <w:rsid w:val="00695819"/>
    <w:rsid w:val="006971A9"/>
    <w:rsid w:val="006A0AB9"/>
    <w:rsid w:val="006A0CB0"/>
    <w:rsid w:val="006A5288"/>
    <w:rsid w:val="006A5809"/>
    <w:rsid w:val="006A7EFC"/>
    <w:rsid w:val="006B17F7"/>
    <w:rsid w:val="006B2311"/>
    <w:rsid w:val="006B52EB"/>
    <w:rsid w:val="006C3737"/>
    <w:rsid w:val="006C7DE2"/>
    <w:rsid w:val="006D01CA"/>
    <w:rsid w:val="006D074E"/>
    <w:rsid w:val="006D213F"/>
    <w:rsid w:val="006D272C"/>
    <w:rsid w:val="006D3D78"/>
    <w:rsid w:val="006E0FE5"/>
    <w:rsid w:val="006E2976"/>
    <w:rsid w:val="006E2CCE"/>
    <w:rsid w:val="006E330E"/>
    <w:rsid w:val="006E5AFC"/>
    <w:rsid w:val="006F12CA"/>
    <w:rsid w:val="006F17D0"/>
    <w:rsid w:val="006F299A"/>
    <w:rsid w:val="006F3EF5"/>
    <w:rsid w:val="006F5689"/>
    <w:rsid w:val="0070167E"/>
    <w:rsid w:val="00704BC6"/>
    <w:rsid w:val="00704E72"/>
    <w:rsid w:val="00711464"/>
    <w:rsid w:val="00712A41"/>
    <w:rsid w:val="00714ACA"/>
    <w:rsid w:val="0072109E"/>
    <w:rsid w:val="00724D75"/>
    <w:rsid w:val="00731C81"/>
    <w:rsid w:val="00732AB0"/>
    <w:rsid w:val="007452FF"/>
    <w:rsid w:val="00745A48"/>
    <w:rsid w:val="00745F9E"/>
    <w:rsid w:val="007461E6"/>
    <w:rsid w:val="007537F4"/>
    <w:rsid w:val="00756EB0"/>
    <w:rsid w:val="00757D02"/>
    <w:rsid w:val="00764A4E"/>
    <w:rsid w:val="00765F32"/>
    <w:rsid w:val="00766245"/>
    <w:rsid w:val="00767D17"/>
    <w:rsid w:val="00770AC6"/>
    <w:rsid w:val="00770FBD"/>
    <w:rsid w:val="00774857"/>
    <w:rsid w:val="00774AC2"/>
    <w:rsid w:val="007775A8"/>
    <w:rsid w:val="007838F1"/>
    <w:rsid w:val="007845A0"/>
    <w:rsid w:val="00784873"/>
    <w:rsid w:val="00784A88"/>
    <w:rsid w:val="0078745C"/>
    <w:rsid w:val="00790941"/>
    <w:rsid w:val="007A17D8"/>
    <w:rsid w:val="007A1D11"/>
    <w:rsid w:val="007A269A"/>
    <w:rsid w:val="007B7220"/>
    <w:rsid w:val="007C386F"/>
    <w:rsid w:val="007C3FEF"/>
    <w:rsid w:val="007C48C6"/>
    <w:rsid w:val="007C7499"/>
    <w:rsid w:val="007D2257"/>
    <w:rsid w:val="007D3010"/>
    <w:rsid w:val="007D4513"/>
    <w:rsid w:val="007D74EB"/>
    <w:rsid w:val="007E0A90"/>
    <w:rsid w:val="007E5D0C"/>
    <w:rsid w:val="007E68BD"/>
    <w:rsid w:val="007E6B15"/>
    <w:rsid w:val="007E6C39"/>
    <w:rsid w:val="007F376C"/>
    <w:rsid w:val="007F59E7"/>
    <w:rsid w:val="007F5FC6"/>
    <w:rsid w:val="008023BC"/>
    <w:rsid w:val="00805D7C"/>
    <w:rsid w:val="00807CCE"/>
    <w:rsid w:val="0081202B"/>
    <w:rsid w:val="00815225"/>
    <w:rsid w:val="008207D1"/>
    <w:rsid w:val="00820D44"/>
    <w:rsid w:val="00821B27"/>
    <w:rsid w:val="00824038"/>
    <w:rsid w:val="008254B9"/>
    <w:rsid w:val="008275B4"/>
    <w:rsid w:val="00840449"/>
    <w:rsid w:val="0084406A"/>
    <w:rsid w:val="008446D3"/>
    <w:rsid w:val="008533DA"/>
    <w:rsid w:val="00854FD9"/>
    <w:rsid w:val="00863F96"/>
    <w:rsid w:val="0087290E"/>
    <w:rsid w:val="00872BB6"/>
    <w:rsid w:val="0087584B"/>
    <w:rsid w:val="00882CA8"/>
    <w:rsid w:val="0088677E"/>
    <w:rsid w:val="00887912"/>
    <w:rsid w:val="008A0E8C"/>
    <w:rsid w:val="008B346B"/>
    <w:rsid w:val="008B5217"/>
    <w:rsid w:val="008C0205"/>
    <w:rsid w:val="008D0F3A"/>
    <w:rsid w:val="008D139D"/>
    <w:rsid w:val="008D4569"/>
    <w:rsid w:val="008D4636"/>
    <w:rsid w:val="008D582F"/>
    <w:rsid w:val="008D6423"/>
    <w:rsid w:val="008D74F8"/>
    <w:rsid w:val="008E1826"/>
    <w:rsid w:val="008E51F9"/>
    <w:rsid w:val="008F385C"/>
    <w:rsid w:val="008F6116"/>
    <w:rsid w:val="008F7084"/>
    <w:rsid w:val="00900995"/>
    <w:rsid w:val="009045C7"/>
    <w:rsid w:val="009058A1"/>
    <w:rsid w:val="00906ECD"/>
    <w:rsid w:val="00915768"/>
    <w:rsid w:val="00920833"/>
    <w:rsid w:val="00923833"/>
    <w:rsid w:val="009251C6"/>
    <w:rsid w:val="00925AA5"/>
    <w:rsid w:val="00927D1C"/>
    <w:rsid w:val="009304E4"/>
    <w:rsid w:val="00937CF7"/>
    <w:rsid w:val="00941D1D"/>
    <w:rsid w:val="009434F1"/>
    <w:rsid w:val="00957E5F"/>
    <w:rsid w:val="00957EA5"/>
    <w:rsid w:val="0096554F"/>
    <w:rsid w:val="0096580C"/>
    <w:rsid w:val="00965894"/>
    <w:rsid w:val="009663BD"/>
    <w:rsid w:val="00967138"/>
    <w:rsid w:val="009679EB"/>
    <w:rsid w:val="00972A19"/>
    <w:rsid w:val="00974342"/>
    <w:rsid w:val="00976696"/>
    <w:rsid w:val="009772E9"/>
    <w:rsid w:val="00980E07"/>
    <w:rsid w:val="00985CED"/>
    <w:rsid w:val="00986207"/>
    <w:rsid w:val="00990A9B"/>
    <w:rsid w:val="009933A7"/>
    <w:rsid w:val="00997E35"/>
    <w:rsid w:val="009A0E83"/>
    <w:rsid w:val="009A3187"/>
    <w:rsid w:val="009B102E"/>
    <w:rsid w:val="009B48AE"/>
    <w:rsid w:val="009C741E"/>
    <w:rsid w:val="009D3B63"/>
    <w:rsid w:val="009D4BF9"/>
    <w:rsid w:val="009D51F1"/>
    <w:rsid w:val="009D70B7"/>
    <w:rsid w:val="009E0175"/>
    <w:rsid w:val="009E0CB4"/>
    <w:rsid w:val="009E209E"/>
    <w:rsid w:val="009E3E14"/>
    <w:rsid w:val="009E6E13"/>
    <w:rsid w:val="009F4F01"/>
    <w:rsid w:val="009F61D8"/>
    <w:rsid w:val="00A003CD"/>
    <w:rsid w:val="00A01967"/>
    <w:rsid w:val="00A02F9F"/>
    <w:rsid w:val="00A04A39"/>
    <w:rsid w:val="00A1486B"/>
    <w:rsid w:val="00A17133"/>
    <w:rsid w:val="00A26B06"/>
    <w:rsid w:val="00A2755F"/>
    <w:rsid w:val="00A34A67"/>
    <w:rsid w:val="00A36D40"/>
    <w:rsid w:val="00A36F9E"/>
    <w:rsid w:val="00A373BB"/>
    <w:rsid w:val="00A37896"/>
    <w:rsid w:val="00A40820"/>
    <w:rsid w:val="00A4238D"/>
    <w:rsid w:val="00A43CC5"/>
    <w:rsid w:val="00A44F5B"/>
    <w:rsid w:val="00A451DF"/>
    <w:rsid w:val="00A46A89"/>
    <w:rsid w:val="00A47362"/>
    <w:rsid w:val="00A500FB"/>
    <w:rsid w:val="00A526E6"/>
    <w:rsid w:val="00A54BD5"/>
    <w:rsid w:val="00A57C45"/>
    <w:rsid w:val="00A61B86"/>
    <w:rsid w:val="00A61CC1"/>
    <w:rsid w:val="00A62DBC"/>
    <w:rsid w:val="00A7176C"/>
    <w:rsid w:val="00A75CAD"/>
    <w:rsid w:val="00A75DBA"/>
    <w:rsid w:val="00A81391"/>
    <w:rsid w:val="00A8362A"/>
    <w:rsid w:val="00A85F30"/>
    <w:rsid w:val="00A85F74"/>
    <w:rsid w:val="00A905C3"/>
    <w:rsid w:val="00A93B51"/>
    <w:rsid w:val="00A94E0F"/>
    <w:rsid w:val="00A954A4"/>
    <w:rsid w:val="00A967ED"/>
    <w:rsid w:val="00A9690F"/>
    <w:rsid w:val="00A96F6C"/>
    <w:rsid w:val="00AA1578"/>
    <w:rsid w:val="00AA33E6"/>
    <w:rsid w:val="00AB103A"/>
    <w:rsid w:val="00AB6E8F"/>
    <w:rsid w:val="00AB76B5"/>
    <w:rsid w:val="00AD3781"/>
    <w:rsid w:val="00AE179A"/>
    <w:rsid w:val="00AE5395"/>
    <w:rsid w:val="00AE7D0E"/>
    <w:rsid w:val="00AF3341"/>
    <w:rsid w:val="00AF532C"/>
    <w:rsid w:val="00AF7A73"/>
    <w:rsid w:val="00B01D93"/>
    <w:rsid w:val="00B04007"/>
    <w:rsid w:val="00B04C35"/>
    <w:rsid w:val="00B06826"/>
    <w:rsid w:val="00B10EFD"/>
    <w:rsid w:val="00B1271A"/>
    <w:rsid w:val="00B12C83"/>
    <w:rsid w:val="00B143B7"/>
    <w:rsid w:val="00B1475F"/>
    <w:rsid w:val="00B210D7"/>
    <w:rsid w:val="00B229DB"/>
    <w:rsid w:val="00B235DC"/>
    <w:rsid w:val="00B246BE"/>
    <w:rsid w:val="00B26E50"/>
    <w:rsid w:val="00B32ECA"/>
    <w:rsid w:val="00B345B0"/>
    <w:rsid w:val="00B36586"/>
    <w:rsid w:val="00B42BE2"/>
    <w:rsid w:val="00B43128"/>
    <w:rsid w:val="00B47D51"/>
    <w:rsid w:val="00B51313"/>
    <w:rsid w:val="00B52D8B"/>
    <w:rsid w:val="00B626B5"/>
    <w:rsid w:val="00B6472D"/>
    <w:rsid w:val="00B7025E"/>
    <w:rsid w:val="00B77F4E"/>
    <w:rsid w:val="00B8352A"/>
    <w:rsid w:val="00B857B0"/>
    <w:rsid w:val="00B8664F"/>
    <w:rsid w:val="00B874C7"/>
    <w:rsid w:val="00B87C9F"/>
    <w:rsid w:val="00B935FD"/>
    <w:rsid w:val="00B9707C"/>
    <w:rsid w:val="00BA50FD"/>
    <w:rsid w:val="00BA7E0C"/>
    <w:rsid w:val="00BB3E89"/>
    <w:rsid w:val="00BC1385"/>
    <w:rsid w:val="00BC5B3C"/>
    <w:rsid w:val="00BC66BA"/>
    <w:rsid w:val="00BC6C2D"/>
    <w:rsid w:val="00BD468C"/>
    <w:rsid w:val="00BD6F9C"/>
    <w:rsid w:val="00BE0F68"/>
    <w:rsid w:val="00BE318B"/>
    <w:rsid w:val="00BE319F"/>
    <w:rsid w:val="00BE4089"/>
    <w:rsid w:val="00BE6A7B"/>
    <w:rsid w:val="00BF1AFA"/>
    <w:rsid w:val="00BF1FAD"/>
    <w:rsid w:val="00BF46D4"/>
    <w:rsid w:val="00BF5E95"/>
    <w:rsid w:val="00BF64A8"/>
    <w:rsid w:val="00C01CA8"/>
    <w:rsid w:val="00C06345"/>
    <w:rsid w:val="00C103C9"/>
    <w:rsid w:val="00C11F9E"/>
    <w:rsid w:val="00C1368E"/>
    <w:rsid w:val="00C16496"/>
    <w:rsid w:val="00C16793"/>
    <w:rsid w:val="00C20D02"/>
    <w:rsid w:val="00C30AAE"/>
    <w:rsid w:val="00C314D3"/>
    <w:rsid w:val="00C33B68"/>
    <w:rsid w:val="00C34465"/>
    <w:rsid w:val="00C358D9"/>
    <w:rsid w:val="00C3759F"/>
    <w:rsid w:val="00C44996"/>
    <w:rsid w:val="00C45640"/>
    <w:rsid w:val="00C50577"/>
    <w:rsid w:val="00C51C8E"/>
    <w:rsid w:val="00C52475"/>
    <w:rsid w:val="00C52BD6"/>
    <w:rsid w:val="00C54AA5"/>
    <w:rsid w:val="00C5514A"/>
    <w:rsid w:val="00C666FE"/>
    <w:rsid w:val="00C66854"/>
    <w:rsid w:val="00C7563F"/>
    <w:rsid w:val="00C80D93"/>
    <w:rsid w:val="00C812DD"/>
    <w:rsid w:val="00C90B7F"/>
    <w:rsid w:val="00C94B15"/>
    <w:rsid w:val="00CA1040"/>
    <w:rsid w:val="00CA2331"/>
    <w:rsid w:val="00CA6E89"/>
    <w:rsid w:val="00CB25DD"/>
    <w:rsid w:val="00CB479C"/>
    <w:rsid w:val="00CB567B"/>
    <w:rsid w:val="00CC598E"/>
    <w:rsid w:val="00CC7634"/>
    <w:rsid w:val="00CD173E"/>
    <w:rsid w:val="00CD1E1B"/>
    <w:rsid w:val="00CE000B"/>
    <w:rsid w:val="00CE3700"/>
    <w:rsid w:val="00CE5E48"/>
    <w:rsid w:val="00CF333D"/>
    <w:rsid w:val="00D00BC7"/>
    <w:rsid w:val="00D060DC"/>
    <w:rsid w:val="00D07795"/>
    <w:rsid w:val="00D10C21"/>
    <w:rsid w:val="00D11CD8"/>
    <w:rsid w:val="00D13001"/>
    <w:rsid w:val="00D17CBA"/>
    <w:rsid w:val="00D22E5A"/>
    <w:rsid w:val="00D267E6"/>
    <w:rsid w:val="00D26FE1"/>
    <w:rsid w:val="00D33775"/>
    <w:rsid w:val="00D42957"/>
    <w:rsid w:val="00D42DC6"/>
    <w:rsid w:val="00D43CCC"/>
    <w:rsid w:val="00D44561"/>
    <w:rsid w:val="00D447E6"/>
    <w:rsid w:val="00D45921"/>
    <w:rsid w:val="00D473B0"/>
    <w:rsid w:val="00D47C9A"/>
    <w:rsid w:val="00D509C8"/>
    <w:rsid w:val="00D6148A"/>
    <w:rsid w:val="00D63799"/>
    <w:rsid w:val="00D6704B"/>
    <w:rsid w:val="00D67DF9"/>
    <w:rsid w:val="00D67F80"/>
    <w:rsid w:val="00D72B47"/>
    <w:rsid w:val="00D7355F"/>
    <w:rsid w:val="00D74DA7"/>
    <w:rsid w:val="00D77752"/>
    <w:rsid w:val="00D81F1D"/>
    <w:rsid w:val="00D84A05"/>
    <w:rsid w:val="00D86C06"/>
    <w:rsid w:val="00D919DB"/>
    <w:rsid w:val="00D97460"/>
    <w:rsid w:val="00DA387F"/>
    <w:rsid w:val="00DA4416"/>
    <w:rsid w:val="00DA4AD0"/>
    <w:rsid w:val="00DA5DE0"/>
    <w:rsid w:val="00DA7363"/>
    <w:rsid w:val="00DB31FE"/>
    <w:rsid w:val="00DB37D5"/>
    <w:rsid w:val="00DB3809"/>
    <w:rsid w:val="00DB77AE"/>
    <w:rsid w:val="00DC20B2"/>
    <w:rsid w:val="00DC2AF5"/>
    <w:rsid w:val="00DC46B0"/>
    <w:rsid w:val="00DC6995"/>
    <w:rsid w:val="00DC7673"/>
    <w:rsid w:val="00DD13B6"/>
    <w:rsid w:val="00DD2938"/>
    <w:rsid w:val="00DE00E2"/>
    <w:rsid w:val="00DE03B2"/>
    <w:rsid w:val="00DE3FF7"/>
    <w:rsid w:val="00DF3B68"/>
    <w:rsid w:val="00DF5248"/>
    <w:rsid w:val="00DF72FF"/>
    <w:rsid w:val="00E01D28"/>
    <w:rsid w:val="00E02D1B"/>
    <w:rsid w:val="00E03EC9"/>
    <w:rsid w:val="00E12CD6"/>
    <w:rsid w:val="00E174A7"/>
    <w:rsid w:val="00E20257"/>
    <w:rsid w:val="00E22E72"/>
    <w:rsid w:val="00E230D2"/>
    <w:rsid w:val="00E237D9"/>
    <w:rsid w:val="00E26396"/>
    <w:rsid w:val="00E335D7"/>
    <w:rsid w:val="00E34AD3"/>
    <w:rsid w:val="00E401E6"/>
    <w:rsid w:val="00E40608"/>
    <w:rsid w:val="00E41BF8"/>
    <w:rsid w:val="00E440E1"/>
    <w:rsid w:val="00E5274E"/>
    <w:rsid w:val="00E55FB8"/>
    <w:rsid w:val="00E6039F"/>
    <w:rsid w:val="00E63D9B"/>
    <w:rsid w:val="00E65930"/>
    <w:rsid w:val="00E707AD"/>
    <w:rsid w:val="00E71F03"/>
    <w:rsid w:val="00E728C7"/>
    <w:rsid w:val="00E76E35"/>
    <w:rsid w:val="00E8154A"/>
    <w:rsid w:val="00E81C6C"/>
    <w:rsid w:val="00E87BCC"/>
    <w:rsid w:val="00E91CA3"/>
    <w:rsid w:val="00E920DC"/>
    <w:rsid w:val="00E94CE6"/>
    <w:rsid w:val="00E96294"/>
    <w:rsid w:val="00E97C5B"/>
    <w:rsid w:val="00EA17D6"/>
    <w:rsid w:val="00EA4662"/>
    <w:rsid w:val="00EB258D"/>
    <w:rsid w:val="00EC1577"/>
    <w:rsid w:val="00EC68CF"/>
    <w:rsid w:val="00ED2357"/>
    <w:rsid w:val="00ED2FB8"/>
    <w:rsid w:val="00ED40FC"/>
    <w:rsid w:val="00ED4789"/>
    <w:rsid w:val="00ED4F50"/>
    <w:rsid w:val="00ED6225"/>
    <w:rsid w:val="00EE1F8A"/>
    <w:rsid w:val="00EE326B"/>
    <w:rsid w:val="00EE3781"/>
    <w:rsid w:val="00EF13E1"/>
    <w:rsid w:val="00EF3251"/>
    <w:rsid w:val="00EF465A"/>
    <w:rsid w:val="00EF5AA7"/>
    <w:rsid w:val="00F03542"/>
    <w:rsid w:val="00F06620"/>
    <w:rsid w:val="00F10D9D"/>
    <w:rsid w:val="00F11E07"/>
    <w:rsid w:val="00F14197"/>
    <w:rsid w:val="00F2221C"/>
    <w:rsid w:val="00F26757"/>
    <w:rsid w:val="00F31A85"/>
    <w:rsid w:val="00F321D3"/>
    <w:rsid w:val="00F32B00"/>
    <w:rsid w:val="00F334E9"/>
    <w:rsid w:val="00F342E8"/>
    <w:rsid w:val="00F35B9A"/>
    <w:rsid w:val="00F40181"/>
    <w:rsid w:val="00F411E4"/>
    <w:rsid w:val="00F44F53"/>
    <w:rsid w:val="00F54FA7"/>
    <w:rsid w:val="00F55B70"/>
    <w:rsid w:val="00F6557E"/>
    <w:rsid w:val="00F6569B"/>
    <w:rsid w:val="00F7016C"/>
    <w:rsid w:val="00F706C9"/>
    <w:rsid w:val="00F72109"/>
    <w:rsid w:val="00F742AE"/>
    <w:rsid w:val="00F744FD"/>
    <w:rsid w:val="00F77B4F"/>
    <w:rsid w:val="00F81673"/>
    <w:rsid w:val="00F8299D"/>
    <w:rsid w:val="00F83408"/>
    <w:rsid w:val="00F842B4"/>
    <w:rsid w:val="00F9119D"/>
    <w:rsid w:val="00F91701"/>
    <w:rsid w:val="00F9196F"/>
    <w:rsid w:val="00F92AA9"/>
    <w:rsid w:val="00FA0E78"/>
    <w:rsid w:val="00FA1CB7"/>
    <w:rsid w:val="00FA42E9"/>
    <w:rsid w:val="00FB01E7"/>
    <w:rsid w:val="00FB1A0B"/>
    <w:rsid w:val="00FB61E8"/>
    <w:rsid w:val="00FC0B95"/>
    <w:rsid w:val="00FC1A4F"/>
    <w:rsid w:val="00FC1BDB"/>
    <w:rsid w:val="00FC631E"/>
    <w:rsid w:val="00FC6463"/>
    <w:rsid w:val="00FD0E4C"/>
    <w:rsid w:val="00FD1A96"/>
    <w:rsid w:val="00FD2354"/>
    <w:rsid w:val="00FE2022"/>
    <w:rsid w:val="00FE29BE"/>
    <w:rsid w:val="00FE2B31"/>
    <w:rsid w:val="00FE4470"/>
    <w:rsid w:val="00FE5FBA"/>
    <w:rsid w:val="00FE6252"/>
    <w:rsid w:val="00FE62D5"/>
    <w:rsid w:val="00FF07FC"/>
    <w:rsid w:val="00FF4CF3"/>
    <w:rsid w:val="00FF4D15"/>
    <w:rsid w:val="00FF545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C56BFC"/>
  <w15:chartTrackingRefBased/>
  <w15:docId w15:val="{A88E6B37-FFD3-4ED5-9DC3-77A3571E26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3FEF"/>
    <w:rPr>
      <w:rFonts w:ascii="Arial" w:hAnsi="Arial"/>
    </w:rPr>
  </w:style>
  <w:style w:type="paragraph" w:styleId="Ttulo1">
    <w:name w:val="heading 1"/>
    <w:basedOn w:val="Normal"/>
    <w:next w:val="Normal"/>
    <w:link w:val="Ttulo1Car"/>
    <w:uiPriority w:val="9"/>
    <w:qFormat/>
    <w:rsid w:val="007C3FEF"/>
    <w:pPr>
      <w:keepNext/>
      <w:keepLines/>
      <w:spacing w:before="240" w:after="0"/>
      <w:outlineLvl w:val="0"/>
    </w:pPr>
    <w:rPr>
      <w:rFonts w:eastAsiaTheme="majorEastAsia" w:cstheme="majorBidi"/>
      <w:color w:val="2F5496" w:themeColor="accent1" w:themeShade="BF"/>
      <w:sz w:val="36"/>
      <w:szCs w:val="32"/>
    </w:rPr>
  </w:style>
  <w:style w:type="paragraph" w:styleId="Ttulo2">
    <w:name w:val="heading 2"/>
    <w:basedOn w:val="Normal"/>
    <w:next w:val="Normal"/>
    <w:link w:val="Ttulo2Car"/>
    <w:uiPriority w:val="9"/>
    <w:unhideWhenUsed/>
    <w:qFormat/>
    <w:rsid w:val="007C3FEF"/>
    <w:pPr>
      <w:keepNext/>
      <w:keepLines/>
      <w:spacing w:before="40" w:after="0"/>
      <w:outlineLvl w:val="1"/>
    </w:pPr>
    <w:rPr>
      <w:rFonts w:eastAsiaTheme="majorEastAsia" w:cstheme="majorBidi"/>
      <w:color w:val="2F5496" w:themeColor="accent1" w:themeShade="BF"/>
      <w:sz w:val="28"/>
      <w:szCs w:val="26"/>
    </w:rPr>
  </w:style>
  <w:style w:type="paragraph" w:styleId="Ttulo3">
    <w:name w:val="heading 3"/>
    <w:basedOn w:val="Normal"/>
    <w:next w:val="Normal"/>
    <w:link w:val="Ttulo3Car"/>
    <w:uiPriority w:val="9"/>
    <w:unhideWhenUsed/>
    <w:qFormat/>
    <w:rsid w:val="0065248D"/>
    <w:pPr>
      <w:keepNext/>
      <w:keepLines/>
      <w:spacing w:before="40" w:after="0"/>
      <w:outlineLvl w:val="2"/>
    </w:pPr>
    <w:rPr>
      <w:rFonts w:eastAsiaTheme="majorEastAsia" w:cstheme="majorBidi"/>
      <w:color w:val="1F3763" w:themeColor="accent1" w:themeShade="7F"/>
      <w:sz w:val="26"/>
      <w:szCs w:val="24"/>
    </w:rPr>
  </w:style>
  <w:style w:type="paragraph" w:styleId="Ttulo4">
    <w:name w:val="heading 4"/>
    <w:basedOn w:val="Normal"/>
    <w:next w:val="Normal"/>
    <w:link w:val="Ttulo4Car"/>
    <w:uiPriority w:val="9"/>
    <w:unhideWhenUsed/>
    <w:qFormat/>
    <w:rsid w:val="0030271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937CF7"/>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321DC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C3FEF"/>
    <w:rPr>
      <w:rFonts w:ascii="Arial" w:eastAsiaTheme="majorEastAsia" w:hAnsi="Arial" w:cstheme="majorBidi"/>
      <w:color w:val="2F5496" w:themeColor="accent1" w:themeShade="BF"/>
      <w:sz w:val="36"/>
      <w:szCs w:val="32"/>
    </w:rPr>
  </w:style>
  <w:style w:type="character" w:customStyle="1" w:styleId="Ttulo2Car">
    <w:name w:val="Título 2 Car"/>
    <w:basedOn w:val="Fuentedeprrafopredeter"/>
    <w:link w:val="Ttulo2"/>
    <w:uiPriority w:val="9"/>
    <w:rsid w:val="007C3FEF"/>
    <w:rPr>
      <w:rFonts w:ascii="Arial" w:eastAsiaTheme="majorEastAsia" w:hAnsi="Arial" w:cstheme="majorBidi"/>
      <w:color w:val="2F5496" w:themeColor="accent1" w:themeShade="BF"/>
      <w:sz w:val="28"/>
      <w:szCs w:val="26"/>
    </w:rPr>
  </w:style>
  <w:style w:type="character" w:customStyle="1" w:styleId="Ttulo3Car">
    <w:name w:val="Título 3 Car"/>
    <w:basedOn w:val="Fuentedeprrafopredeter"/>
    <w:link w:val="Ttulo3"/>
    <w:uiPriority w:val="9"/>
    <w:rsid w:val="0065248D"/>
    <w:rPr>
      <w:rFonts w:ascii="Arial" w:eastAsiaTheme="majorEastAsia" w:hAnsi="Arial" w:cstheme="majorBidi"/>
      <w:color w:val="1F3763" w:themeColor="accent1" w:themeShade="7F"/>
      <w:sz w:val="26"/>
      <w:szCs w:val="24"/>
    </w:rPr>
  </w:style>
  <w:style w:type="character" w:customStyle="1" w:styleId="Ttulo4Car">
    <w:name w:val="Título 4 Car"/>
    <w:basedOn w:val="Fuentedeprrafopredeter"/>
    <w:link w:val="Ttulo4"/>
    <w:uiPriority w:val="9"/>
    <w:rsid w:val="00302719"/>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937CF7"/>
    <w:rPr>
      <w:rFonts w:asciiTheme="majorHAnsi" w:eastAsiaTheme="majorEastAsia" w:hAnsiTheme="majorHAnsi" w:cstheme="majorBidi"/>
      <w:color w:val="2F5496" w:themeColor="accent1" w:themeShade="BF"/>
    </w:rPr>
  </w:style>
  <w:style w:type="paragraph" w:styleId="Sinespaciado">
    <w:name w:val="No Spacing"/>
    <w:link w:val="SinespaciadoCar"/>
    <w:uiPriority w:val="1"/>
    <w:qFormat/>
    <w:rsid w:val="00D060D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D060DC"/>
    <w:rPr>
      <w:rFonts w:eastAsiaTheme="minorEastAsia"/>
      <w:lang w:eastAsia="es-ES"/>
    </w:rPr>
  </w:style>
  <w:style w:type="paragraph" w:styleId="TtuloTDC">
    <w:name w:val="TOC Heading"/>
    <w:basedOn w:val="Ttulo1"/>
    <w:next w:val="Normal"/>
    <w:uiPriority w:val="39"/>
    <w:unhideWhenUsed/>
    <w:qFormat/>
    <w:rsid w:val="00F321D3"/>
    <w:pPr>
      <w:outlineLvl w:val="9"/>
    </w:pPr>
    <w:rPr>
      <w:lang w:eastAsia="es-ES"/>
    </w:rPr>
  </w:style>
  <w:style w:type="paragraph" w:styleId="TDC1">
    <w:name w:val="toc 1"/>
    <w:basedOn w:val="Normal"/>
    <w:next w:val="Normal"/>
    <w:autoRedefine/>
    <w:uiPriority w:val="39"/>
    <w:unhideWhenUsed/>
    <w:rsid w:val="00F321D3"/>
    <w:pPr>
      <w:spacing w:after="100"/>
    </w:pPr>
  </w:style>
  <w:style w:type="character" w:styleId="Hipervnculo">
    <w:name w:val="Hyperlink"/>
    <w:basedOn w:val="Fuentedeprrafopredeter"/>
    <w:uiPriority w:val="99"/>
    <w:unhideWhenUsed/>
    <w:rsid w:val="00F321D3"/>
    <w:rPr>
      <w:color w:val="0563C1" w:themeColor="hyperlink"/>
      <w:u w:val="single"/>
    </w:rPr>
  </w:style>
  <w:style w:type="paragraph" w:styleId="TDC2">
    <w:name w:val="toc 2"/>
    <w:basedOn w:val="Normal"/>
    <w:next w:val="Normal"/>
    <w:autoRedefine/>
    <w:uiPriority w:val="39"/>
    <w:unhideWhenUsed/>
    <w:rsid w:val="00BF1FAD"/>
    <w:pPr>
      <w:spacing w:after="100"/>
      <w:ind w:left="220"/>
    </w:pPr>
    <w:rPr>
      <w:rFonts w:eastAsiaTheme="minorEastAsia" w:cs="Times New Roman"/>
      <w:lang w:eastAsia="es-ES"/>
    </w:rPr>
  </w:style>
  <w:style w:type="paragraph" w:styleId="TDC3">
    <w:name w:val="toc 3"/>
    <w:basedOn w:val="Normal"/>
    <w:next w:val="Normal"/>
    <w:autoRedefine/>
    <w:uiPriority w:val="39"/>
    <w:unhideWhenUsed/>
    <w:rsid w:val="00DF3B68"/>
    <w:pPr>
      <w:tabs>
        <w:tab w:val="left" w:pos="1320"/>
        <w:tab w:val="right" w:leader="dot" w:pos="9060"/>
      </w:tabs>
      <w:spacing w:after="100"/>
      <w:ind w:left="442"/>
    </w:pPr>
    <w:rPr>
      <w:rFonts w:eastAsiaTheme="minorEastAsia" w:cs="Times New Roman"/>
      <w:lang w:eastAsia="es-ES"/>
    </w:rPr>
  </w:style>
  <w:style w:type="paragraph" w:styleId="Prrafodelista">
    <w:name w:val="List Paragraph"/>
    <w:basedOn w:val="Normal"/>
    <w:uiPriority w:val="34"/>
    <w:qFormat/>
    <w:rsid w:val="006F3EF5"/>
    <w:pPr>
      <w:ind w:left="720"/>
      <w:contextualSpacing/>
    </w:pPr>
  </w:style>
  <w:style w:type="paragraph" w:styleId="Bibliografa">
    <w:name w:val="Bibliography"/>
    <w:basedOn w:val="Normal"/>
    <w:next w:val="Normal"/>
    <w:uiPriority w:val="37"/>
    <w:unhideWhenUsed/>
    <w:rsid w:val="00F54FA7"/>
  </w:style>
  <w:style w:type="paragraph" w:styleId="Descripcin">
    <w:name w:val="caption"/>
    <w:basedOn w:val="Normal"/>
    <w:next w:val="Normal"/>
    <w:uiPriority w:val="35"/>
    <w:unhideWhenUsed/>
    <w:qFormat/>
    <w:rsid w:val="00BF64A8"/>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5E28CA"/>
    <w:pPr>
      <w:spacing w:after="0"/>
    </w:pPr>
    <w:rPr>
      <w:rFonts w:asciiTheme="minorHAnsi" w:hAnsiTheme="minorHAnsi" w:cstheme="minorHAnsi"/>
      <w:i/>
      <w:iCs/>
      <w:sz w:val="20"/>
      <w:szCs w:val="20"/>
    </w:rPr>
  </w:style>
  <w:style w:type="table" w:styleId="Tablaconcuadrcula">
    <w:name w:val="Table Grid"/>
    <w:basedOn w:val="Tablanormal"/>
    <w:uiPriority w:val="39"/>
    <w:rsid w:val="004E51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2-nfasis5">
    <w:name w:val="Grid Table 2 Accent 5"/>
    <w:basedOn w:val="Tablanormal"/>
    <w:uiPriority w:val="47"/>
    <w:rsid w:val="004E51B5"/>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2-nfasis4">
    <w:name w:val="Grid Table 2 Accent 4"/>
    <w:basedOn w:val="Tablanormal"/>
    <w:uiPriority w:val="47"/>
    <w:rsid w:val="004E51B5"/>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Mencinsinresolver">
    <w:name w:val="Unresolved Mention"/>
    <w:basedOn w:val="Fuentedeprrafopredeter"/>
    <w:uiPriority w:val="99"/>
    <w:semiHidden/>
    <w:unhideWhenUsed/>
    <w:rsid w:val="00B6472D"/>
    <w:rPr>
      <w:color w:val="605E5C"/>
      <w:shd w:val="clear" w:color="auto" w:fill="E1DFDD"/>
    </w:rPr>
  </w:style>
  <w:style w:type="character" w:styleId="Refdecomentario">
    <w:name w:val="annotation reference"/>
    <w:basedOn w:val="Fuentedeprrafopredeter"/>
    <w:uiPriority w:val="99"/>
    <w:semiHidden/>
    <w:unhideWhenUsed/>
    <w:rsid w:val="003D66AC"/>
    <w:rPr>
      <w:sz w:val="16"/>
      <w:szCs w:val="16"/>
    </w:rPr>
  </w:style>
  <w:style w:type="paragraph" w:styleId="Textocomentario">
    <w:name w:val="annotation text"/>
    <w:basedOn w:val="Normal"/>
    <w:link w:val="TextocomentarioCar"/>
    <w:uiPriority w:val="99"/>
    <w:semiHidden/>
    <w:unhideWhenUsed/>
    <w:rsid w:val="003D66A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D66AC"/>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D66AC"/>
    <w:rPr>
      <w:b/>
      <w:bCs/>
    </w:rPr>
  </w:style>
  <w:style w:type="character" w:customStyle="1" w:styleId="AsuntodelcomentarioCar">
    <w:name w:val="Asunto del comentario Car"/>
    <w:basedOn w:val="TextocomentarioCar"/>
    <w:link w:val="Asuntodelcomentario"/>
    <w:uiPriority w:val="99"/>
    <w:semiHidden/>
    <w:rsid w:val="003D66AC"/>
    <w:rPr>
      <w:rFonts w:ascii="Arial" w:hAnsi="Arial"/>
      <w:b/>
      <w:bCs/>
      <w:sz w:val="20"/>
      <w:szCs w:val="20"/>
    </w:rPr>
  </w:style>
  <w:style w:type="paragraph" w:styleId="TDC4">
    <w:name w:val="toc 4"/>
    <w:basedOn w:val="Normal"/>
    <w:next w:val="Normal"/>
    <w:autoRedefine/>
    <w:uiPriority w:val="39"/>
    <w:unhideWhenUsed/>
    <w:rsid w:val="00ED2FB8"/>
    <w:pPr>
      <w:spacing w:after="100"/>
      <w:ind w:left="660"/>
    </w:pPr>
  </w:style>
  <w:style w:type="paragraph" w:styleId="Textodeglobo">
    <w:name w:val="Balloon Text"/>
    <w:basedOn w:val="Normal"/>
    <w:link w:val="TextodegloboCar"/>
    <w:uiPriority w:val="99"/>
    <w:semiHidden/>
    <w:unhideWhenUsed/>
    <w:rsid w:val="0013046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30464"/>
    <w:rPr>
      <w:rFonts w:ascii="Segoe UI" w:hAnsi="Segoe UI" w:cs="Segoe UI"/>
      <w:sz w:val="18"/>
      <w:szCs w:val="18"/>
    </w:rPr>
  </w:style>
  <w:style w:type="character" w:styleId="Hipervnculovisitado">
    <w:name w:val="FollowedHyperlink"/>
    <w:basedOn w:val="Fuentedeprrafopredeter"/>
    <w:uiPriority w:val="99"/>
    <w:semiHidden/>
    <w:unhideWhenUsed/>
    <w:rsid w:val="00D77752"/>
    <w:rPr>
      <w:color w:val="954F72" w:themeColor="followedHyperlink"/>
      <w:u w:val="single"/>
    </w:rPr>
  </w:style>
  <w:style w:type="paragraph" w:styleId="TDC5">
    <w:name w:val="toc 5"/>
    <w:basedOn w:val="Normal"/>
    <w:next w:val="Normal"/>
    <w:autoRedefine/>
    <w:uiPriority w:val="39"/>
    <w:unhideWhenUsed/>
    <w:rsid w:val="00C50577"/>
    <w:pPr>
      <w:spacing w:after="100"/>
      <w:ind w:left="880"/>
    </w:pPr>
  </w:style>
  <w:style w:type="paragraph" w:styleId="HTMLconformatoprevio">
    <w:name w:val="HTML Preformatted"/>
    <w:basedOn w:val="Normal"/>
    <w:link w:val="HTMLconformatoprevioCar"/>
    <w:uiPriority w:val="99"/>
    <w:semiHidden/>
    <w:unhideWhenUsed/>
    <w:rsid w:val="00A57C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A57C45"/>
    <w:rPr>
      <w:rFonts w:ascii="Courier New" w:eastAsia="Times New Roman" w:hAnsi="Courier New" w:cs="Courier New"/>
      <w:sz w:val="20"/>
      <w:szCs w:val="20"/>
      <w:lang w:eastAsia="es-ES"/>
    </w:rPr>
  </w:style>
  <w:style w:type="paragraph" w:customStyle="1" w:styleId="Default">
    <w:name w:val="Default"/>
    <w:rsid w:val="00BD6F9C"/>
    <w:pPr>
      <w:autoSpaceDE w:val="0"/>
      <w:autoSpaceDN w:val="0"/>
      <w:adjustRightInd w:val="0"/>
      <w:spacing w:after="0" w:line="240" w:lineRule="auto"/>
    </w:pPr>
    <w:rPr>
      <w:rFonts w:ascii="Courier New" w:hAnsi="Courier New" w:cs="Courier New"/>
      <w:color w:val="000000"/>
      <w:sz w:val="24"/>
      <w:szCs w:val="24"/>
    </w:rPr>
  </w:style>
  <w:style w:type="paragraph" w:styleId="Saludo">
    <w:name w:val="Salutation"/>
    <w:basedOn w:val="Normal"/>
    <w:next w:val="Normal"/>
    <w:link w:val="SaludoCar"/>
    <w:uiPriority w:val="99"/>
    <w:unhideWhenUsed/>
    <w:rsid w:val="00BD6F9C"/>
    <w:rPr>
      <w:rFonts w:asciiTheme="minorHAnsi" w:hAnsiTheme="minorHAnsi"/>
    </w:rPr>
  </w:style>
  <w:style w:type="character" w:customStyle="1" w:styleId="SaludoCar">
    <w:name w:val="Saludo Car"/>
    <w:basedOn w:val="Fuentedeprrafopredeter"/>
    <w:link w:val="Saludo"/>
    <w:uiPriority w:val="99"/>
    <w:rsid w:val="00BD6F9C"/>
  </w:style>
  <w:style w:type="paragraph" w:styleId="Textoindependiente">
    <w:name w:val="Body Text"/>
    <w:basedOn w:val="Normal"/>
    <w:link w:val="TextoindependienteCar"/>
    <w:uiPriority w:val="99"/>
    <w:unhideWhenUsed/>
    <w:rsid w:val="00BD6F9C"/>
    <w:pPr>
      <w:spacing w:after="120"/>
    </w:pPr>
    <w:rPr>
      <w:rFonts w:asciiTheme="minorHAnsi" w:hAnsiTheme="minorHAnsi"/>
    </w:rPr>
  </w:style>
  <w:style w:type="character" w:customStyle="1" w:styleId="TextoindependienteCar">
    <w:name w:val="Texto independiente Car"/>
    <w:basedOn w:val="Fuentedeprrafopredeter"/>
    <w:link w:val="Textoindependiente"/>
    <w:uiPriority w:val="99"/>
    <w:rsid w:val="00BD6F9C"/>
  </w:style>
  <w:style w:type="paragraph" w:styleId="Lista3">
    <w:name w:val="List 3"/>
    <w:basedOn w:val="Normal"/>
    <w:uiPriority w:val="99"/>
    <w:unhideWhenUsed/>
    <w:rsid w:val="00D11CD8"/>
    <w:pPr>
      <w:ind w:left="849" w:hanging="283"/>
      <w:contextualSpacing/>
    </w:pPr>
    <w:rPr>
      <w:rFonts w:asciiTheme="minorHAnsi" w:hAnsiTheme="minorHAnsi"/>
    </w:rPr>
  </w:style>
  <w:style w:type="paragraph" w:styleId="Sangradetextonormal">
    <w:name w:val="Body Text Indent"/>
    <w:basedOn w:val="Normal"/>
    <w:link w:val="SangradetextonormalCar"/>
    <w:uiPriority w:val="99"/>
    <w:semiHidden/>
    <w:unhideWhenUsed/>
    <w:rsid w:val="00D11CD8"/>
    <w:pPr>
      <w:spacing w:after="120"/>
      <w:ind w:left="283"/>
    </w:pPr>
  </w:style>
  <w:style w:type="character" w:customStyle="1" w:styleId="SangradetextonormalCar">
    <w:name w:val="Sangría de texto normal Car"/>
    <w:basedOn w:val="Fuentedeprrafopredeter"/>
    <w:link w:val="Sangradetextonormal"/>
    <w:uiPriority w:val="99"/>
    <w:semiHidden/>
    <w:rsid w:val="00D11CD8"/>
    <w:rPr>
      <w:rFonts w:ascii="Arial" w:hAnsi="Arial"/>
    </w:rPr>
  </w:style>
  <w:style w:type="paragraph" w:styleId="Textoindependienteprimerasangra2">
    <w:name w:val="Body Text First Indent 2"/>
    <w:basedOn w:val="Sangradetextonormal"/>
    <w:link w:val="Textoindependienteprimerasangra2Car"/>
    <w:uiPriority w:val="99"/>
    <w:unhideWhenUsed/>
    <w:rsid w:val="00D11CD8"/>
    <w:pPr>
      <w:spacing w:after="160"/>
      <w:ind w:left="360" w:firstLine="360"/>
    </w:pPr>
    <w:rPr>
      <w:rFonts w:asciiTheme="minorHAnsi" w:hAnsiTheme="minorHAnsi"/>
    </w:rPr>
  </w:style>
  <w:style w:type="character" w:customStyle="1" w:styleId="Textoindependienteprimerasangra2Car">
    <w:name w:val="Texto independiente primera sangría 2 Car"/>
    <w:basedOn w:val="SangradetextonormalCar"/>
    <w:link w:val="Textoindependienteprimerasangra2"/>
    <w:uiPriority w:val="99"/>
    <w:rsid w:val="00D11CD8"/>
    <w:rPr>
      <w:rFonts w:ascii="Arial" w:hAnsi="Arial"/>
    </w:rPr>
  </w:style>
  <w:style w:type="paragraph" w:styleId="Listaconvietas">
    <w:name w:val="List Bullet"/>
    <w:basedOn w:val="Normal"/>
    <w:uiPriority w:val="99"/>
    <w:unhideWhenUsed/>
    <w:rsid w:val="009E0CB4"/>
    <w:pPr>
      <w:numPr>
        <w:numId w:val="16"/>
      </w:numPr>
      <w:contextualSpacing/>
    </w:pPr>
    <w:rPr>
      <w:rFonts w:asciiTheme="minorHAnsi" w:hAnsiTheme="minorHAnsi"/>
    </w:rPr>
  </w:style>
  <w:style w:type="paragraph" w:styleId="TDC6">
    <w:name w:val="toc 6"/>
    <w:basedOn w:val="Normal"/>
    <w:next w:val="Normal"/>
    <w:autoRedefine/>
    <w:uiPriority w:val="39"/>
    <w:unhideWhenUsed/>
    <w:rsid w:val="00481B0A"/>
    <w:pPr>
      <w:spacing w:after="100"/>
      <w:ind w:left="1100"/>
    </w:pPr>
    <w:rPr>
      <w:rFonts w:asciiTheme="minorHAnsi" w:eastAsiaTheme="minorEastAsia" w:hAnsiTheme="minorHAnsi"/>
      <w:lang w:eastAsia="es-ES"/>
    </w:rPr>
  </w:style>
  <w:style w:type="paragraph" w:styleId="TDC7">
    <w:name w:val="toc 7"/>
    <w:basedOn w:val="Normal"/>
    <w:next w:val="Normal"/>
    <w:autoRedefine/>
    <w:uiPriority w:val="39"/>
    <w:unhideWhenUsed/>
    <w:rsid w:val="00481B0A"/>
    <w:pPr>
      <w:spacing w:after="100"/>
      <w:ind w:left="1320"/>
    </w:pPr>
    <w:rPr>
      <w:rFonts w:asciiTheme="minorHAnsi" w:eastAsiaTheme="minorEastAsia" w:hAnsiTheme="minorHAnsi"/>
      <w:lang w:eastAsia="es-ES"/>
    </w:rPr>
  </w:style>
  <w:style w:type="paragraph" w:styleId="TDC8">
    <w:name w:val="toc 8"/>
    <w:basedOn w:val="Normal"/>
    <w:next w:val="Normal"/>
    <w:autoRedefine/>
    <w:uiPriority w:val="39"/>
    <w:unhideWhenUsed/>
    <w:rsid w:val="00481B0A"/>
    <w:pPr>
      <w:spacing w:after="100"/>
      <w:ind w:left="1540"/>
    </w:pPr>
    <w:rPr>
      <w:rFonts w:asciiTheme="minorHAnsi" w:eastAsiaTheme="minorEastAsia" w:hAnsiTheme="minorHAnsi"/>
      <w:lang w:eastAsia="es-ES"/>
    </w:rPr>
  </w:style>
  <w:style w:type="paragraph" w:styleId="TDC9">
    <w:name w:val="toc 9"/>
    <w:basedOn w:val="Normal"/>
    <w:next w:val="Normal"/>
    <w:autoRedefine/>
    <w:uiPriority w:val="39"/>
    <w:unhideWhenUsed/>
    <w:rsid w:val="00481B0A"/>
    <w:pPr>
      <w:spacing w:after="100"/>
      <w:ind w:left="1760"/>
    </w:pPr>
    <w:rPr>
      <w:rFonts w:asciiTheme="minorHAnsi" w:eastAsiaTheme="minorEastAsia" w:hAnsiTheme="minorHAnsi"/>
      <w:lang w:eastAsia="es-ES"/>
    </w:rPr>
  </w:style>
  <w:style w:type="character" w:customStyle="1" w:styleId="Ttulo6Car">
    <w:name w:val="Título 6 Car"/>
    <w:basedOn w:val="Fuentedeprrafopredeter"/>
    <w:link w:val="Ttulo6"/>
    <w:uiPriority w:val="9"/>
    <w:rsid w:val="00321DC3"/>
    <w:rPr>
      <w:rFonts w:asciiTheme="majorHAnsi" w:eastAsiaTheme="majorEastAsia" w:hAnsiTheme="majorHAnsi" w:cstheme="majorBidi"/>
      <w:color w:val="1F3763" w:themeColor="accent1" w:themeShade="7F"/>
    </w:rPr>
  </w:style>
  <w:style w:type="paragraph" w:styleId="Textonotapie">
    <w:name w:val="footnote text"/>
    <w:basedOn w:val="Normal"/>
    <w:link w:val="TextonotapieCar"/>
    <w:uiPriority w:val="99"/>
    <w:semiHidden/>
    <w:unhideWhenUsed/>
    <w:rsid w:val="00770FBD"/>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70FBD"/>
    <w:rPr>
      <w:rFonts w:ascii="Arial" w:hAnsi="Arial"/>
      <w:sz w:val="20"/>
      <w:szCs w:val="20"/>
    </w:rPr>
  </w:style>
  <w:style w:type="character" w:styleId="Refdenotaalpie">
    <w:name w:val="footnote reference"/>
    <w:basedOn w:val="Fuentedeprrafopredeter"/>
    <w:uiPriority w:val="99"/>
    <w:semiHidden/>
    <w:unhideWhenUsed/>
    <w:rsid w:val="00770FBD"/>
    <w:rPr>
      <w:vertAlign w:val="superscript"/>
    </w:rPr>
  </w:style>
  <w:style w:type="paragraph" w:styleId="Encabezado">
    <w:name w:val="header"/>
    <w:basedOn w:val="Normal"/>
    <w:link w:val="EncabezadoCar"/>
    <w:uiPriority w:val="99"/>
    <w:unhideWhenUsed/>
    <w:rsid w:val="007F59E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F59E7"/>
    <w:rPr>
      <w:rFonts w:ascii="Arial" w:hAnsi="Arial"/>
    </w:rPr>
  </w:style>
  <w:style w:type="paragraph" w:styleId="Piedepgina">
    <w:name w:val="footer"/>
    <w:basedOn w:val="Normal"/>
    <w:link w:val="PiedepginaCar"/>
    <w:uiPriority w:val="99"/>
    <w:unhideWhenUsed/>
    <w:rsid w:val="007F59E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F59E7"/>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152236">
      <w:bodyDiv w:val="1"/>
      <w:marLeft w:val="0"/>
      <w:marRight w:val="0"/>
      <w:marTop w:val="0"/>
      <w:marBottom w:val="0"/>
      <w:divBdr>
        <w:top w:val="none" w:sz="0" w:space="0" w:color="auto"/>
        <w:left w:val="none" w:sz="0" w:space="0" w:color="auto"/>
        <w:bottom w:val="none" w:sz="0" w:space="0" w:color="auto"/>
        <w:right w:val="none" w:sz="0" w:space="0" w:color="auto"/>
      </w:divBdr>
    </w:div>
    <w:div w:id="109983585">
      <w:bodyDiv w:val="1"/>
      <w:marLeft w:val="0"/>
      <w:marRight w:val="0"/>
      <w:marTop w:val="0"/>
      <w:marBottom w:val="0"/>
      <w:divBdr>
        <w:top w:val="none" w:sz="0" w:space="0" w:color="auto"/>
        <w:left w:val="none" w:sz="0" w:space="0" w:color="auto"/>
        <w:bottom w:val="none" w:sz="0" w:space="0" w:color="auto"/>
        <w:right w:val="none" w:sz="0" w:space="0" w:color="auto"/>
      </w:divBdr>
    </w:div>
    <w:div w:id="153111587">
      <w:bodyDiv w:val="1"/>
      <w:marLeft w:val="0"/>
      <w:marRight w:val="0"/>
      <w:marTop w:val="0"/>
      <w:marBottom w:val="0"/>
      <w:divBdr>
        <w:top w:val="none" w:sz="0" w:space="0" w:color="auto"/>
        <w:left w:val="none" w:sz="0" w:space="0" w:color="auto"/>
        <w:bottom w:val="none" w:sz="0" w:space="0" w:color="auto"/>
        <w:right w:val="none" w:sz="0" w:space="0" w:color="auto"/>
      </w:divBdr>
    </w:div>
    <w:div w:id="183326860">
      <w:bodyDiv w:val="1"/>
      <w:marLeft w:val="0"/>
      <w:marRight w:val="0"/>
      <w:marTop w:val="0"/>
      <w:marBottom w:val="0"/>
      <w:divBdr>
        <w:top w:val="none" w:sz="0" w:space="0" w:color="auto"/>
        <w:left w:val="none" w:sz="0" w:space="0" w:color="auto"/>
        <w:bottom w:val="none" w:sz="0" w:space="0" w:color="auto"/>
        <w:right w:val="none" w:sz="0" w:space="0" w:color="auto"/>
      </w:divBdr>
    </w:div>
    <w:div w:id="216279882">
      <w:bodyDiv w:val="1"/>
      <w:marLeft w:val="0"/>
      <w:marRight w:val="0"/>
      <w:marTop w:val="0"/>
      <w:marBottom w:val="0"/>
      <w:divBdr>
        <w:top w:val="none" w:sz="0" w:space="0" w:color="auto"/>
        <w:left w:val="none" w:sz="0" w:space="0" w:color="auto"/>
        <w:bottom w:val="none" w:sz="0" w:space="0" w:color="auto"/>
        <w:right w:val="none" w:sz="0" w:space="0" w:color="auto"/>
      </w:divBdr>
    </w:div>
    <w:div w:id="268204058">
      <w:bodyDiv w:val="1"/>
      <w:marLeft w:val="0"/>
      <w:marRight w:val="0"/>
      <w:marTop w:val="0"/>
      <w:marBottom w:val="0"/>
      <w:divBdr>
        <w:top w:val="none" w:sz="0" w:space="0" w:color="auto"/>
        <w:left w:val="none" w:sz="0" w:space="0" w:color="auto"/>
        <w:bottom w:val="none" w:sz="0" w:space="0" w:color="auto"/>
        <w:right w:val="none" w:sz="0" w:space="0" w:color="auto"/>
      </w:divBdr>
    </w:div>
    <w:div w:id="568998036">
      <w:bodyDiv w:val="1"/>
      <w:marLeft w:val="0"/>
      <w:marRight w:val="0"/>
      <w:marTop w:val="0"/>
      <w:marBottom w:val="0"/>
      <w:divBdr>
        <w:top w:val="none" w:sz="0" w:space="0" w:color="auto"/>
        <w:left w:val="none" w:sz="0" w:space="0" w:color="auto"/>
        <w:bottom w:val="none" w:sz="0" w:space="0" w:color="auto"/>
        <w:right w:val="none" w:sz="0" w:space="0" w:color="auto"/>
      </w:divBdr>
    </w:div>
    <w:div w:id="570845959">
      <w:bodyDiv w:val="1"/>
      <w:marLeft w:val="0"/>
      <w:marRight w:val="0"/>
      <w:marTop w:val="0"/>
      <w:marBottom w:val="0"/>
      <w:divBdr>
        <w:top w:val="none" w:sz="0" w:space="0" w:color="auto"/>
        <w:left w:val="none" w:sz="0" w:space="0" w:color="auto"/>
        <w:bottom w:val="none" w:sz="0" w:space="0" w:color="auto"/>
        <w:right w:val="none" w:sz="0" w:space="0" w:color="auto"/>
      </w:divBdr>
    </w:div>
    <w:div w:id="872231006">
      <w:bodyDiv w:val="1"/>
      <w:marLeft w:val="0"/>
      <w:marRight w:val="0"/>
      <w:marTop w:val="0"/>
      <w:marBottom w:val="0"/>
      <w:divBdr>
        <w:top w:val="none" w:sz="0" w:space="0" w:color="auto"/>
        <w:left w:val="none" w:sz="0" w:space="0" w:color="auto"/>
        <w:bottom w:val="none" w:sz="0" w:space="0" w:color="auto"/>
        <w:right w:val="none" w:sz="0" w:space="0" w:color="auto"/>
      </w:divBdr>
    </w:div>
    <w:div w:id="937642874">
      <w:bodyDiv w:val="1"/>
      <w:marLeft w:val="0"/>
      <w:marRight w:val="0"/>
      <w:marTop w:val="0"/>
      <w:marBottom w:val="0"/>
      <w:divBdr>
        <w:top w:val="none" w:sz="0" w:space="0" w:color="auto"/>
        <w:left w:val="none" w:sz="0" w:space="0" w:color="auto"/>
        <w:bottom w:val="none" w:sz="0" w:space="0" w:color="auto"/>
        <w:right w:val="none" w:sz="0" w:space="0" w:color="auto"/>
      </w:divBdr>
    </w:div>
    <w:div w:id="1138454682">
      <w:bodyDiv w:val="1"/>
      <w:marLeft w:val="0"/>
      <w:marRight w:val="0"/>
      <w:marTop w:val="0"/>
      <w:marBottom w:val="0"/>
      <w:divBdr>
        <w:top w:val="none" w:sz="0" w:space="0" w:color="auto"/>
        <w:left w:val="none" w:sz="0" w:space="0" w:color="auto"/>
        <w:bottom w:val="none" w:sz="0" w:space="0" w:color="auto"/>
        <w:right w:val="none" w:sz="0" w:space="0" w:color="auto"/>
      </w:divBdr>
    </w:div>
    <w:div w:id="1516461618">
      <w:bodyDiv w:val="1"/>
      <w:marLeft w:val="0"/>
      <w:marRight w:val="0"/>
      <w:marTop w:val="0"/>
      <w:marBottom w:val="0"/>
      <w:divBdr>
        <w:top w:val="none" w:sz="0" w:space="0" w:color="auto"/>
        <w:left w:val="none" w:sz="0" w:space="0" w:color="auto"/>
        <w:bottom w:val="none" w:sz="0" w:space="0" w:color="auto"/>
        <w:right w:val="none" w:sz="0" w:space="0" w:color="auto"/>
      </w:divBdr>
    </w:div>
    <w:div w:id="1562206063">
      <w:bodyDiv w:val="1"/>
      <w:marLeft w:val="0"/>
      <w:marRight w:val="0"/>
      <w:marTop w:val="0"/>
      <w:marBottom w:val="0"/>
      <w:divBdr>
        <w:top w:val="none" w:sz="0" w:space="0" w:color="auto"/>
        <w:left w:val="none" w:sz="0" w:space="0" w:color="auto"/>
        <w:bottom w:val="none" w:sz="0" w:space="0" w:color="auto"/>
        <w:right w:val="none" w:sz="0" w:space="0" w:color="auto"/>
      </w:divBdr>
    </w:div>
    <w:div w:id="1832059136">
      <w:bodyDiv w:val="1"/>
      <w:marLeft w:val="0"/>
      <w:marRight w:val="0"/>
      <w:marTop w:val="0"/>
      <w:marBottom w:val="0"/>
      <w:divBdr>
        <w:top w:val="none" w:sz="0" w:space="0" w:color="auto"/>
        <w:left w:val="none" w:sz="0" w:space="0" w:color="auto"/>
        <w:bottom w:val="none" w:sz="0" w:space="0" w:color="auto"/>
        <w:right w:val="none" w:sz="0" w:space="0" w:color="auto"/>
      </w:divBdr>
    </w:div>
    <w:div w:id="1926264891">
      <w:bodyDiv w:val="1"/>
      <w:marLeft w:val="0"/>
      <w:marRight w:val="0"/>
      <w:marTop w:val="0"/>
      <w:marBottom w:val="0"/>
      <w:divBdr>
        <w:top w:val="none" w:sz="0" w:space="0" w:color="auto"/>
        <w:left w:val="none" w:sz="0" w:space="0" w:color="auto"/>
        <w:bottom w:val="none" w:sz="0" w:space="0" w:color="auto"/>
        <w:right w:val="none" w:sz="0" w:space="0" w:color="auto"/>
      </w:divBdr>
    </w:div>
    <w:div w:id="2076472012">
      <w:bodyDiv w:val="1"/>
      <w:marLeft w:val="0"/>
      <w:marRight w:val="0"/>
      <w:marTop w:val="0"/>
      <w:marBottom w:val="0"/>
      <w:divBdr>
        <w:top w:val="none" w:sz="0" w:space="0" w:color="auto"/>
        <w:left w:val="none" w:sz="0" w:space="0" w:color="auto"/>
        <w:bottom w:val="none" w:sz="0" w:space="0" w:color="auto"/>
        <w:right w:val="none" w:sz="0" w:space="0" w:color="auto"/>
      </w:divBdr>
    </w:div>
    <w:div w:id="2139568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117" Type="http://schemas.microsoft.com/office/2011/relationships/people" Target="people.xml"/><Relationship Id="rId21" Type="http://schemas.openxmlformats.org/officeDocument/2006/relationships/hyperlink" Target="file:///F:\Jorge\UPM\master\TFM\Documentos\Estado%20del%20arte\TFM.docx" TargetMode="External"/><Relationship Id="rId42" Type="http://schemas.openxmlformats.org/officeDocument/2006/relationships/image" Target="media/image12.png"/><Relationship Id="rId47" Type="http://schemas.openxmlformats.org/officeDocument/2006/relationships/hyperlink" Target="http://[IPv6]:8000" TargetMode="External"/><Relationship Id="rId63" Type="http://schemas.openxmlformats.org/officeDocument/2006/relationships/image" Target="media/image31.png"/><Relationship Id="rId68" Type="http://schemas.openxmlformats.org/officeDocument/2006/relationships/image" Target="media/image35.png"/><Relationship Id="rId84" Type="http://schemas.openxmlformats.org/officeDocument/2006/relationships/image" Target="media/image45.png"/><Relationship Id="rId89" Type="http://schemas.openxmlformats.org/officeDocument/2006/relationships/image" Target="media/image49.jpeg"/><Relationship Id="rId112" Type="http://schemas.openxmlformats.org/officeDocument/2006/relationships/image" Target="media/image65.png"/><Relationship Id="rId16" Type="http://schemas.openxmlformats.org/officeDocument/2006/relationships/hyperlink" Target="file:///F:\Jorge\UPM\master\TFM\Documentos\Estado%20del%20arte\TFM.docx" TargetMode="External"/><Relationship Id="rId107" Type="http://schemas.openxmlformats.org/officeDocument/2006/relationships/image" Target="media/image62.png"/><Relationship Id="rId11" Type="http://schemas.openxmlformats.org/officeDocument/2006/relationships/footer" Target="footer2.xml"/><Relationship Id="rId32" Type="http://schemas.openxmlformats.org/officeDocument/2006/relationships/image" Target="media/image5.png"/><Relationship Id="rId37" Type="http://schemas.openxmlformats.org/officeDocument/2006/relationships/image" Target="media/image10.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39.png"/><Relationship Id="rId79" Type="http://schemas.openxmlformats.org/officeDocument/2006/relationships/hyperlink" Target="https://www.kirale.com/products/ktwm102/" TargetMode="External"/><Relationship Id="rId102" Type="http://schemas.openxmlformats.org/officeDocument/2006/relationships/image" Target="media/image58.jpeg"/><Relationship Id="rId5" Type="http://schemas.openxmlformats.org/officeDocument/2006/relationships/webSettings" Target="webSettings.xml"/><Relationship Id="rId90" Type="http://schemas.openxmlformats.org/officeDocument/2006/relationships/image" Target="media/image50.png"/><Relationship Id="rId95" Type="http://schemas.openxmlformats.org/officeDocument/2006/relationships/image" Target="media/image55.png"/><Relationship Id="rId22" Type="http://schemas.openxmlformats.org/officeDocument/2006/relationships/header" Target="header4.xml"/><Relationship Id="rId27" Type="http://schemas.microsoft.com/office/2018/08/relationships/commentsExtensible" Target="commentsExtensible.xml"/><Relationship Id="rId43" Type="http://schemas.openxmlformats.org/officeDocument/2006/relationships/image" Target="media/image13.pn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6.png"/><Relationship Id="rId113" Type="http://schemas.openxmlformats.org/officeDocument/2006/relationships/image" Target="media/image66.png"/><Relationship Id="rId118" Type="http://schemas.openxmlformats.org/officeDocument/2006/relationships/theme" Target="theme/theme1.xml"/><Relationship Id="rId80" Type="http://schemas.openxmlformats.org/officeDocument/2006/relationships/image" Target="media/image43.png"/><Relationship Id="rId85" Type="http://schemas.openxmlformats.org/officeDocument/2006/relationships/hyperlink" Target="https://www.kirale.com/products/ktwm102/" TargetMode="External"/><Relationship Id="rId12" Type="http://schemas.openxmlformats.org/officeDocument/2006/relationships/header" Target="header3.xml"/><Relationship Id="rId17" Type="http://schemas.openxmlformats.org/officeDocument/2006/relationships/hyperlink" Target="file:///F:\Jorge\UPM\master\TFM\Documentos\Estado%20del%20arte\TFM.docx" TargetMode="External"/><Relationship Id="rId33" Type="http://schemas.openxmlformats.org/officeDocument/2006/relationships/image" Target="media/image6.png"/><Relationship Id="rId38" Type="http://schemas.openxmlformats.org/officeDocument/2006/relationships/image" Target="media/image11.png"/><Relationship Id="rId59" Type="http://schemas.openxmlformats.org/officeDocument/2006/relationships/image" Target="media/image27.png"/><Relationship Id="rId103" Type="http://schemas.openxmlformats.org/officeDocument/2006/relationships/image" Target="media/image59.jpeg"/><Relationship Id="rId108" Type="http://schemas.openxmlformats.org/officeDocument/2006/relationships/image" Target="media/image63.png"/><Relationship Id="rId54" Type="http://schemas.openxmlformats.org/officeDocument/2006/relationships/image" Target="media/image22.png"/><Relationship Id="rId70" Type="http://schemas.openxmlformats.org/officeDocument/2006/relationships/image" Target="media/image37.png"/><Relationship Id="rId75" Type="http://schemas.openxmlformats.org/officeDocument/2006/relationships/image" Target="media/image40.png"/><Relationship Id="rId91" Type="http://schemas.openxmlformats.org/officeDocument/2006/relationships/image" Target="media/image51.png"/><Relationship Id="rId96" Type="http://schemas.openxmlformats.org/officeDocument/2006/relationships/hyperlink" Target="https://www.kirale.com/support/kb/ip-connectivity-between-the-thread-network-and-the-lan-part-i/"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5.xml"/><Relationship Id="rId28" Type="http://schemas.openxmlformats.org/officeDocument/2006/relationships/image" Target="media/image1.jpeg"/><Relationship Id="rId49" Type="http://schemas.openxmlformats.org/officeDocument/2006/relationships/image" Target="media/image17.png"/><Relationship Id="rId114" Type="http://schemas.openxmlformats.org/officeDocument/2006/relationships/header" Target="header5.xml"/><Relationship Id="rId10" Type="http://schemas.openxmlformats.org/officeDocument/2006/relationships/footer" Target="footer1.xml"/><Relationship Id="rId31" Type="http://schemas.openxmlformats.org/officeDocument/2006/relationships/image" Target="media/image4.png"/><Relationship Id="rId44" Type="http://schemas.openxmlformats.org/officeDocument/2006/relationships/image" Target="media/image14.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38.png"/><Relationship Id="rId78" Type="http://schemas.openxmlformats.org/officeDocument/2006/relationships/image" Target="media/image42.png"/><Relationship Id="rId81" Type="http://schemas.openxmlformats.org/officeDocument/2006/relationships/image" Target="media/image44.png"/><Relationship Id="rId86" Type="http://schemas.openxmlformats.org/officeDocument/2006/relationships/image" Target="media/image46.png"/><Relationship Id="rId94" Type="http://schemas.openxmlformats.org/officeDocument/2006/relationships/image" Target="media/image54.png"/><Relationship Id="rId99" Type="http://schemas.openxmlformats.org/officeDocument/2006/relationships/hyperlink" Target="https://www.kirale.com/support/kb/ip-connectivity-between-the-thread-network-and-the-lan-part-iv/" TargetMode="External"/><Relationship Id="rId101" Type="http://schemas.openxmlformats.org/officeDocument/2006/relationships/image" Target="media/image57.jpe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yperlink" Target="file:///F:\Jorge\UPM\master\TFM\Documentos\Estado%20del%20arte\TFM.docx" TargetMode="External"/><Relationship Id="rId39" Type="http://schemas.openxmlformats.org/officeDocument/2006/relationships/hyperlink" Target="https://www.kirale.com/products/ktbrn1/" TargetMode="External"/><Relationship Id="rId109" Type="http://schemas.openxmlformats.org/officeDocument/2006/relationships/hyperlink" Target="http://www.kirale.com" TargetMode="External"/><Relationship Id="rId34" Type="http://schemas.openxmlformats.org/officeDocument/2006/relationships/image" Target="media/image7.png"/><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1.png"/><Relationship Id="rId97" Type="http://schemas.openxmlformats.org/officeDocument/2006/relationships/hyperlink" Target="https://www.kirale.com/support/kb/ip-connectivity-between-the-thread-network-and-the-lan-part-ii/" TargetMode="External"/><Relationship Id="rId104" Type="http://schemas.openxmlformats.org/officeDocument/2006/relationships/image" Target="media/image60.jpeg"/><Relationship Id="rId7" Type="http://schemas.openxmlformats.org/officeDocument/2006/relationships/endnotes" Target="endnotes.xml"/><Relationship Id="rId71" Type="http://schemas.openxmlformats.org/officeDocument/2006/relationships/hyperlink" Target="http://dfu-util.sourceforge.net/" TargetMode="External"/><Relationship Id="rId92"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comments" Target="comments.xml"/><Relationship Id="rId40" Type="http://schemas.openxmlformats.org/officeDocument/2006/relationships/hyperlink" Target="https://mobaxterm.mobatek.net/" TargetMode="External"/><Relationship Id="rId45" Type="http://schemas.openxmlformats.org/officeDocument/2006/relationships/image" Target="media/image15.png"/><Relationship Id="rId66" Type="http://schemas.openxmlformats.org/officeDocument/2006/relationships/hyperlink" Target="https://zadig.akeo.ie/" TargetMode="External"/><Relationship Id="rId87" Type="http://schemas.openxmlformats.org/officeDocument/2006/relationships/image" Target="media/image47.png"/><Relationship Id="rId110" Type="http://schemas.openxmlformats.org/officeDocument/2006/relationships/hyperlink" Target="http://www.google.com" TargetMode="External"/><Relationship Id="rId115" Type="http://schemas.openxmlformats.org/officeDocument/2006/relationships/footer" Target="footer6.xml"/><Relationship Id="rId61" Type="http://schemas.openxmlformats.org/officeDocument/2006/relationships/image" Target="media/image29.png"/><Relationship Id="rId82" Type="http://schemas.openxmlformats.org/officeDocument/2006/relationships/hyperlink" Target="https://www.kirale.com/products/ktwm102/" TargetMode="External"/><Relationship Id="rId19" Type="http://schemas.openxmlformats.org/officeDocument/2006/relationships/hyperlink" Target="file:///F:\Jorge\UPM\master\TFM\Documentos\Estado%20del%20arte\TFM.docx" TargetMode="External"/><Relationship Id="rId14" Type="http://schemas.openxmlformats.org/officeDocument/2006/relationships/footer" Target="footer4.xml"/><Relationship Id="rId30" Type="http://schemas.openxmlformats.org/officeDocument/2006/relationships/image" Target="media/image3.png"/><Relationship Id="rId35" Type="http://schemas.openxmlformats.org/officeDocument/2006/relationships/image" Target="media/image8.png"/><Relationship Id="rId56" Type="http://schemas.openxmlformats.org/officeDocument/2006/relationships/image" Target="media/image24.png"/><Relationship Id="rId77" Type="http://schemas.openxmlformats.org/officeDocument/2006/relationships/hyperlink" Target="https://www.kirale.com/support/" TargetMode="External"/><Relationship Id="rId100" Type="http://schemas.openxmlformats.org/officeDocument/2006/relationships/image" Target="media/image56.jpeg"/><Relationship Id="rId105" Type="http://schemas.openxmlformats.org/officeDocument/2006/relationships/hyperlink" Target="http://www.kirale.com" TargetMode="External"/><Relationship Id="rId8" Type="http://schemas.openxmlformats.org/officeDocument/2006/relationships/header" Target="header1.xml"/><Relationship Id="rId51" Type="http://schemas.openxmlformats.org/officeDocument/2006/relationships/image" Target="media/image19.png"/><Relationship Id="rId72" Type="http://schemas.openxmlformats.org/officeDocument/2006/relationships/hyperlink" Target="https://www.kirale.com/support/" TargetMode="External"/><Relationship Id="rId93" Type="http://schemas.openxmlformats.org/officeDocument/2006/relationships/image" Target="media/image53.png"/><Relationship Id="rId98" Type="http://schemas.openxmlformats.org/officeDocument/2006/relationships/hyperlink" Target="https://www.kirale.com/support/kb/ip-connectivity-between-the-thread-network-and-the-lan-part-iii/" TargetMode="External"/><Relationship Id="rId3" Type="http://schemas.openxmlformats.org/officeDocument/2006/relationships/styles" Target="styles.xml"/><Relationship Id="rId25" Type="http://schemas.microsoft.com/office/2011/relationships/commentsExtended" Target="commentsExtended.xml"/><Relationship Id="rId46" Type="http://schemas.openxmlformats.org/officeDocument/2006/relationships/hyperlink" Target="http://[IPv4]:8000" TargetMode="External"/><Relationship Id="rId67" Type="http://schemas.openxmlformats.org/officeDocument/2006/relationships/image" Target="media/image34.png"/><Relationship Id="rId116" Type="http://schemas.openxmlformats.org/officeDocument/2006/relationships/fontTable" Target="fontTable.xml"/><Relationship Id="rId20" Type="http://schemas.openxmlformats.org/officeDocument/2006/relationships/hyperlink" Target="file:///F:\Jorge\UPM\master\TFM\Documentos\Estado%20del%20arte\TFM.docx" TargetMode="External"/><Relationship Id="rId41" Type="http://schemas.openxmlformats.org/officeDocument/2006/relationships/hyperlink" Target="https://zadig.akeo.ie/" TargetMode="External"/><Relationship Id="rId62" Type="http://schemas.openxmlformats.org/officeDocument/2006/relationships/image" Target="media/image30.png"/><Relationship Id="rId83" Type="http://schemas.openxmlformats.org/officeDocument/2006/relationships/hyperlink" Target="https://datatracker.ietf.org/doc/html/draft-ietf-pppext-cobs-00" TargetMode="External"/><Relationship Id="rId88" Type="http://schemas.openxmlformats.org/officeDocument/2006/relationships/image" Target="media/image48.png"/><Relationship Id="rId111" Type="http://schemas.openxmlformats.org/officeDocument/2006/relationships/image" Target="media/image64.png"/><Relationship Id="rId15" Type="http://schemas.openxmlformats.org/officeDocument/2006/relationships/hyperlink" Target="file:///F:\Jorge\UPM\master\TFM\Documentos\Estado%20del%20arte\TFM.docx" TargetMode="External"/><Relationship Id="rId36" Type="http://schemas.openxmlformats.org/officeDocument/2006/relationships/image" Target="media/image9.png"/><Relationship Id="rId57" Type="http://schemas.openxmlformats.org/officeDocument/2006/relationships/image" Target="media/image25.png"/><Relationship Id="rId106" Type="http://schemas.openxmlformats.org/officeDocument/2006/relationships/image" Target="media/image6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Sha18</b:Tag>
    <b:SourceType>JournalArticle</b:SourceType>
    <b:Guid>{6F99A13C-02E1-4C5F-B8AE-DFF42A125456}</b:Guid>
    <b:Title>5G Internet of Things: A survey</b:Title>
    <b:Year>2018</b:Year>
    <b:Author>
      <b:Author>
        <b:Corporate>Shancang Li, Li Da Xub, Shanshan Zhaof</b:Corporate>
      </b:Author>
    </b:Author>
    <b:JournalName>ELSEVIER</b:JournalName>
    <b:Pages>1-9</b:Pages>
    <b:RefOrder>1</b:RefOrder>
  </b:Source>
</b:Sources>
</file>

<file path=customXml/itemProps1.xml><?xml version="1.0" encoding="utf-8"?>
<ds:datastoreItem xmlns:ds="http://schemas.openxmlformats.org/officeDocument/2006/customXml" ds:itemID="{9A4CD417-05E3-49D5-90E5-F11D277017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110</Pages>
  <Words>35250</Words>
  <Characters>193880</Characters>
  <Application>Microsoft Office Word</Application>
  <DocSecurity>0</DocSecurity>
  <Lines>1615</Lines>
  <Paragraphs>457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228673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j.cortiz@alumnos.upm.es</dc:creator>
  <cp:keywords/>
  <dc:description/>
  <cp:lastModifiedBy>JORGE CONTRERAS ORTIZ</cp:lastModifiedBy>
  <cp:revision>184</cp:revision>
  <dcterms:created xsi:type="dcterms:W3CDTF">2020-03-29T15:34:00Z</dcterms:created>
  <dcterms:modified xsi:type="dcterms:W3CDTF">2021-09-02T15:14:00Z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352aa052-40c7-3806-99e7-07f33a39801d</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