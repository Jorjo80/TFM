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headerReference w:type="even" r:id="rId8"/>
          <w:footerReference w:type="even" r:id="rId9"/>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11" w:author="JORGE CONTRERAS ORTIZ" w:date="2021-09-04T09:18:00Z"/>
        </w:rPr>
        <w:sectPr w:rsidR="00434554" w:rsidSect="00434554">
          <w:footerReference w:type="default" r:id="rId10"/>
          <w:type w:val="continuous"/>
          <w:pgSz w:w="11906" w:h="16838"/>
          <w:pgMar w:top="1417" w:right="1701" w:bottom="1417" w:left="1701" w:header="708" w:footer="708" w:gutter="0"/>
          <w:pgNumType w:fmt="upperRoman" w:start="1"/>
          <w:cols w:space="708"/>
          <w:docGrid w:linePitch="360"/>
        </w:sectPr>
      </w:pPr>
      <w:del w:id="13" w:author="JORGE CONTRERAS ORTIZ" w:date="2021-09-04T09:18:00Z">
        <w:r w:rsidRPr="00791D37" w:rsidDel="00434554">
          <w:lastRenderedPageBreak/>
          <w:br w:type="page"/>
        </w:r>
      </w:del>
    </w:p>
    <w:p w14:paraId="1A2AD297" w14:textId="7C0E1673" w:rsidR="00DA3B27" w:rsidRPr="00791D37" w:rsidDel="00E973CF" w:rsidRDefault="00DA3B27" w:rsidP="00791D37">
      <w:pPr>
        <w:rPr>
          <w:del w:id="14" w:author="JORGE CONTRERAS ORTIZ" w:date="2021-09-05T23:12:00Z"/>
        </w:rPr>
      </w:pPr>
    </w:p>
    <w:p w14:paraId="5C9AFBC4" w14:textId="77777777" w:rsidR="00E973CF" w:rsidRDefault="00E973CF">
      <w:pPr>
        <w:jc w:val="left"/>
        <w:rPr>
          <w:ins w:id="15" w:author="JORGE CONTRERAS ORTIZ" w:date="2021-09-05T23:12:00Z"/>
          <w:rFonts w:eastAsiaTheme="majorEastAsia"/>
          <w:color w:val="2F5496" w:themeColor="accent1" w:themeShade="BF"/>
          <w:sz w:val="36"/>
          <w:szCs w:val="36"/>
        </w:rPr>
      </w:pPr>
      <w:bookmarkStart w:id="16" w:name="_Toc81499320"/>
      <w:ins w:id="17" w:author="JORGE CONTRERAS ORTIZ" w:date="2021-09-05T23:12:00Z">
        <w:r>
          <w:br w:type="page"/>
        </w:r>
      </w:ins>
    </w:p>
    <w:p w14:paraId="3F719E04" w14:textId="262B0CE9" w:rsidR="00DA3B27" w:rsidRPr="00791D37" w:rsidRDefault="00DA3B27" w:rsidP="00791D37">
      <w:pPr>
        <w:pStyle w:val="Ttulo1"/>
      </w:pPr>
      <w:bookmarkStart w:id="18" w:name="_Toc81938436"/>
      <w:r w:rsidRPr="00791D37">
        <w:lastRenderedPageBreak/>
        <w:t>AGRADECIMIENTOS</w:t>
      </w:r>
      <w:bookmarkEnd w:id="16"/>
      <w:bookmarkEnd w:id="18"/>
    </w:p>
    <w:p w14:paraId="04C7DEC4" w14:textId="77777777" w:rsidR="00DA3B27" w:rsidRPr="00791D37" w:rsidRDefault="00DA3B27" w:rsidP="00791D37"/>
    <w:p w14:paraId="02B9BA7B" w14:textId="4BCB9F3B" w:rsidR="00DA3B27" w:rsidRPr="00791D37" w:rsidRDefault="00DA3B27" w:rsidP="00791D37">
      <w:r w:rsidRPr="00791D37">
        <w:t xml:space="preserve">En </w:t>
      </w:r>
      <w:ins w:id="19" w:author="JORGE CONTRERAS ORTIZ" w:date="2021-09-05T20:01:00Z">
        <w:r w:rsidR="00B71FD3">
          <w:t>primer</w:t>
        </w:r>
      </w:ins>
      <w:del w:id="20" w:author="JORGE CONTRERAS ORTIZ" w:date="2021-09-05T20:01:00Z">
        <w:r w:rsidRPr="00791D37" w:rsidDel="00B71FD3">
          <w:delText>mi</w:delText>
        </w:r>
      </w:del>
      <w:r w:rsidRPr="00791D37">
        <w:t xml:space="preserve"> </w:t>
      </w:r>
      <w:ins w:id="21" w:author="JORGE CONTRERAS ORTIZ" w:date="2021-09-05T20:01:00Z">
        <w:r w:rsidR="00B71FD3">
          <w:t>lu</w:t>
        </w:r>
      </w:ins>
      <w:del w:id="22" w:author="JORGE CONTRERAS ORTIZ" w:date="2021-09-05T20:01:00Z">
        <w:r w:rsidRPr="00791D37" w:rsidDel="00B71FD3">
          <w:delText>primer lu</w:delText>
        </w:r>
      </w:del>
      <w:r w:rsidRPr="00791D37">
        <w:t>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3" w:author="JORGE CONTRERAS ORTIZ" w:date="2021-09-05T14:10:00Z"/>
          <w:rFonts w:eastAsiaTheme="majorEastAsia"/>
          <w:color w:val="2F5496" w:themeColor="accent1" w:themeShade="BF"/>
          <w:sz w:val="36"/>
          <w:szCs w:val="36"/>
        </w:rPr>
      </w:pPr>
      <w:bookmarkStart w:id="24" w:name="_Toc81499321"/>
      <w:ins w:id="25" w:author="JORGE CONTRERAS ORTIZ" w:date="2021-09-05T14:10:00Z">
        <w:r>
          <w:lastRenderedPageBreak/>
          <w:br w:type="page"/>
        </w:r>
      </w:ins>
    </w:p>
    <w:p w14:paraId="1D0BB4EF" w14:textId="35BFDD2C" w:rsidR="00DA3B27" w:rsidRPr="00791D37" w:rsidRDefault="00DA3B27" w:rsidP="00791D37">
      <w:pPr>
        <w:pStyle w:val="Ttulo1"/>
      </w:pPr>
      <w:bookmarkStart w:id="26" w:name="_Toc81938437"/>
      <w:r w:rsidRPr="00791D37">
        <w:lastRenderedPageBreak/>
        <w:t>RESUMEN</w:t>
      </w:r>
      <w:bookmarkEnd w:id="24"/>
      <w:bookmarkEnd w:id="26"/>
    </w:p>
    <w:p w14:paraId="6528E766" w14:textId="77777777" w:rsidR="00DA3B27" w:rsidRPr="00791D37" w:rsidRDefault="00DA3B27" w:rsidP="00791D37"/>
    <w:p w14:paraId="582C4B96" w14:textId="0F17FFA0" w:rsidR="00B5329E" w:rsidRDefault="00B71FD3" w:rsidP="00B5329E">
      <w:pPr>
        <w:rPr>
          <w:ins w:id="27" w:author="JORGE CONTRERAS ORTIZ" w:date="2021-09-05T14:07:00Z"/>
        </w:rPr>
      </w:pPr>
      <w:ins w:id="28" w:author="JORGE CONTRERAS ORTIZ" w:date="2021-09-05T20:06:00Z">
        <w:r>
          <w:t>Los principales objetivos</w:t>
        </w:r>
      </w:ins>
      <w:ins w:id="29" w:author="JORGE CONTRERAS ORTIZ" w:date="2021-09-05T14:07:00Z">
        <w:r w:rsidR="00B5329E">
          <w:t xml:space="preserve"> de este proyecto es la implementación hardware de la tecnología Thread en la plataforma </w:t>
        </w:r>
      </w:ins>
      <w:ins w:id="30" w:author="JORGE CONTRERAS ORTIZ" w:date="2021-09-05T20:10:00Z">
        <w:r w:rsidR="009E228E" w:rsidRPr="009E228E">
          <w:rPr>
            <w:rPrChange w:id="31" w:author="JORGE CONTRERAS ORTIZ" w:date="2021-09-05T20:10:00Z">
              <w:rPr>
                <w:lang w:val="en-US"/>
              </w:rPr>
            </w:rPrChange>
          </w:rPr>
          <w:t xml:space="preserve">Cookie </w:t>
        </w:r>
      </w:ins>
      <w:ins w:id="32"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33" w:author="JORGE CONTRERAS ORTIZ" w:date="2021-09-05T14:07:00Z"/>
        </w:rPr>
      </w:pPr>
      <w:ins w:id="34" w:author="JORGE CONTRERAS ORTIZ" w:date="2021-09-05T14:07:00Z">
        <w:r>
          <w:t xml:space="preserve">Previamente a la implementación hardware, se prueba y se familiariza con la tecnología Thread con los Dongle de Evaluación </w:t>
        </w:r>
      </w:ins>
      <w:ins w:id="35" w:author="JORGE CONTRERAS ORTIZ" w:date="2021-09-05T20:21:00Z">
        <w:r w:rsidR="00365168">
          <w:t>desarrollados por Kirale</w:t>
        </w:r>
      </w:ins>
      <w:ins w:id="36" w:author="JORGE CONTRERAS ORTIZ" w:date="2021-09-05T14:07:00Z">
        <w:r>
          <w:t xml:space="preserve">. </w:t>
        </w:r>
      </w:ins>
    </w:p>
    <w:p w14:paraId="18565803" w14:textId="05A638E8" w:rsidR="00B5329E" w:rsidRPr="00791D37" w:rsidRDefault="00B5329E" w:rsidP="00B5329E">
      <w:pPr>
        <w:rPr>
          <w:ins w:id="37" w:author="JORGE CONTRERAS ORTIZ" w:date="2021-09-05T14:07:00Z"/>
        </w:rPr>
      </w:pPr>
      <w:ins w:id="38" w:author="JORGE CONTRERAS ORTIZ" w:date="2021-09-05T14:07:00Z">
        <w:r>
          <w:t>Posteriormente a la familiarización con la tecnología</w:t>
        </w:r>
      </w:ins>
      <w:ins w:id="39" w:author="JORGE CONTRERAS ORTIZ" w:date="2021-09-05T20:30:00Z">
        <w:r w:rsidR="00365168">
          <w:t xml:space="preserve">, </w:t>
        </w:r>
      </w:ins>
      <w:ins w:id="40" w:author="JORGE CONTRERAS ORTIZ" w:date="2021-09-05T14:07:00Z">
        <w:r>
          <w:t>se realiza el diseño hardware incorporando el módulo KTWM102.</w:t>
        </w:r>
      </w:ins>
    </w:p>
    <w:p w14:paraId="437B1FB1" w14:textId="24293623" w:rsidR="00B5329E" w:rsidRDefault="00B5329E" w:rsidP="00B5329E">
      <w:pPr>
        <w:rPr>
          <w:ins w:id="41" w:author="JORGE CONTRERAS ORTIZ" w:date="2021-09-05T14:07:00Z"/>
        </w:rPr>
      </w:pPr>
      <w:ins w:id="42" w:author="JORGE CONTRERAS ORTIZ" w:date="2021-09-05T14:07:00Z">
        <w:r>
          <w:t xml:space="preserve">Una vez realizado el diseño hardware, se valida su diseño mediante la realización de pruebas de comunicación tanto con un PC, a través del puerto USB, como con la plataforma </w:t>
        </w:r>
      </w:ins>
      <w:ins w:id="43" w:author="JORGE CONTRERAS ORTIZ" w:date="2021-09-05T20:11:00Z">
        <w:r w:rsidR="009E228E" w:rsidRPr="009E228E">
          <w:rPr>
            <w:rPrChange w:id="44" w:author="JORGE CONTRERAS ORTIZ" w:date="2021-09-05T20:11:00Z">
              <w:rPr>
                <w:lang w:val="en-US"/>
              </w:rPr>
            </w:rPrChange>
          </w:rPr>
          <w:t>Cookie</w:t>
        </w:r>
      </w:ins>
      <w:ins w:id="45" w:author="JORGE CONTRERAS ORTIZ" w:date="2021-09-05T14:07:00Z">
        <w:r>
          <w:t xml:space="preserve">, a través del puerto UART. Para esta validación se formaban diferentes </w:t>
        </w:r>
      </w:ins>
      <w:ins w:id="46" w:author="JORGE CONTRERAS ORTIZ" w:date="2021-09-05T20:30:00Z">
        <w:r w:rsidR="00365168">
          <w:t xml:space="preserve">topologías de red </w:t>
        </w:r>
      </w:ins>
      <w:ins w:id="47"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8" w:author="JORGE CONTRERAS ORTIZ" w:date="2021-09-05T14:07:00Z"/>
        </w:rPr>
      </w:pPr>
      <w:ins w:id="49"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0" w:author="JORGE CONTRERAS ORTIZ" w:date="2021-09-05T20:45:00Z">
        <w:r w:rsidR="00C86FA7">
          <w:t>, incluyendo conexión a Internet.</w:t>
        </w:r>
      </w:ins>
    </w:p>
    <w:p w14:paraId="6D422532" w14:textId="0D36C99F" w:rsidR="00DA3B27" w:rsidRPr="00C86FA7" w:rsidDel="00B5329E" w:rsidRDefault="00B5329E" w:rsidP="00B5329E">
      <w:pPr>
        <w:rPr>
          <w:del w:id="51" w:author="JORGE CONTRERAS ORTIZ" w:date="2021-09-05T14:07:00Z"/>
        </w:rPr>
      </w:pPr>
      <w:ins w:id="52" w:author="JORGE CONTRERAS ORTIZ" w:date="2021-09-05T14:07:00Z">
        <w:r w:rsidRPr="00C86FA7">
          <w:rPr>
            <w:b/>
            <w:bCs/>
          </w:rPr>
          <w:t xml:space="preserve">Palabras clave: </w:t>
        </w:r>
        <w:r>
          <w:t>Implementación</w:t>
        </w:r>
        <w:r w:rsidRPr="00C86FA7">
          <w:t xml:space="preserve">, Thread, </w:t>
        </w:r>
      </w:ins>
      <w:ins w:id="53" w:author="JORGE CONTRERAS ORTIZ" w:date="2021-09-05T20:47:00Z">
        <w:r w:rsidR="00C86FA7">
          <w:t>Nodos, Red, V</w:t>
        </w:r>
      </w:ins>
      <w:ins w:id="54" w:author="JORGE CONTRERAS ORTIZ" w:date="2021-09-05T14:07:00Z">
        <w:r>
          <w:t>alidación</w:t>
        </w:r>
        <w:r w:rsidRPr="00C86FA7">
          <w:t xml:space="preserve">, </w:t>
        </w:r>
      </w:ins>
      <w:ins w:id="55" w:author="JORGE CONTRERAS ORTIZ" w:date="2021-09-05T20:47:00Z">
        <w:r w:rsidR="00C86FA7">
          <w:t>A</w:t>
        </w:r>
      </w:ins>
      <w:ins w:id="56" w:author="JORGE CONTRERAS ORTIZ" w:date="2021-09-05T14:07:00Z">
        <w:r>
          <w:t>nálisis</w:t>
        </w:r>
      </w:ins>
      <w:ins w:id="57" w:author="JORGE CONTRERAS ORTIZ" w:date="2021-09-05T20:48:00Z">
        <w:r w:rsidR="00C86FA7">
          <w:t>.</w:t>
        </w:r>
      </w:ins>
      <w:del w:id="58"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59" w:author="JORGE CONTRERAS ORTIZ" w:date="2021-09-05T14:07:00Z"/>
        </w:rPr>
      </w:pPr>
      <w:del w:id="60"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1" w:author="JORGE CONTRERAS ORTIZ" w:date="2021-09-05T14:10:00Z"/>
          <w:rFonts w:eastAsiaTheme="majorEastAsia"/>
          <w:color w:val="2F5496" w:themeColor="accent1" w:themeShade="BF"/>
          <w:sz w:val="36"/>
          <w:szCs w:val="36"/>
        </w:rPr>
      </w:pPr>
      <w:bookmarkStart w:id="62" w:name="_Toc81499322"/>
      <w:ins w:id="63" w:author="JORGE CONTRERAS ORTIZ" w:date="2021-09-05T14:10:00Z">
        <w:r w:rsidRPr="00C86FA7">
          <w:lastRenderedPageBreak/>
          <w:br w:type="page"/>
        </w:r>
      </w:ins>
    </w:p>
    <w:p w14:paraId="03BEE483" w14:textId="43F21156" w:rsidR="00353559" w:rsidRPr="004E60C8" w:rsidRDefault="00353559" w:rsidP="00353559">
      <w:pPr>
        <w:pStyle w:val="Ttulo1"/>
        <w:rPr>
          <w:ins w:id="64" w:author="JORGE CONTRERAS ORTIZ" w:date="2021-09-05T14:11:00Z"/>
          <w:lang w:val="en-US"/>
          <w:rPrChange w:id="65" w:author="JORGE CONTRERAS ORTIZ" w:date="2021-09-05T20:12:00Z">
            <w:rPr>
              <w:ins w:id="66" w:author="JORGE CONTRERAS ORTIZ" w:date="2021-09-05T14:11:00Z"/>
            </w:rPr>
          </w:rPrChange>
        </w:rPr>
      </w:pPr>
      <w:bookmarkStart w:id="67" w:name="_Toc81938438"/>
      <w:ins w:id="68" w:author="JORGE CONTRERAS ORTIZ" w:date="2021-09-05T14:11:00Z">
        <w:r w:rsidRPr="004E60C8">
          <w:rPr>
            <w:lang w:val="en-US"/>
            <w:rPrChange w:id="69" w:author="JORGE CONTRERAS ORTIZ" w:date="2021-09-05T20:12:00Z">
              <w:rPr/>
            </w:rPrChange>
          </w:rPr>
          <w:lastRenderedPageBreak/>
          <w:t>ABSTRACT</w:t>
        </w:r>
        <w:bookmarkEnd w:id="67"/>
      </w:ins>
    </w:p>
    <w:p w14:paraId="4D511FD9" w14:textId="77777777" w:rsidR="00353559" w:rsidRPr="004E60C8" w:rsidRDefault="00353559" w:rsidP="00353559">
      <w:pPr>
        <w:rPr>
          <w:ins w:id="70" w:author="JORGE CONTRERAS ORTIZ" w:date="2021-09-05T14:11:00Z"/>
          <w:lang w:val="en-US"/>
          <w:rPrChange w:id="71" w:author="JORGE CONTRERAS ORTIZ" w:date="2021-09-05T20:12:00Z">
            <w:rPr>
              <w:ins w:id="72" w:author="JORGE CONTRERAS ORTIZ" w:date="2021-09-05T14:11:00Z"/>
            </w:rPr>
          </w:rPrChange>
        </w:rPr>
      </w:pPr>
    </w:p>
    <w:p w14:paraId="58DDAF0D" w14:textId="4B91749E" w:rsidR="004E60C8" w:rsidRPr="00365168" w:rsidRDefault="00B71FD3" w:rsidP="00353559">
      <w:pPr>
        <w:rPr>
          <w:ins w:id="73" w:author="JORGE CONTRERAS ORTIZ" w:date="2021-09-05T20:17:00Z"/>
          <w:lang w:val="en-US"/>
        </w:rPr>
      </w:pPr>
      <w:ins w:id="74" w:author="JORGE CONTRERAS ORTIZ" w:date="2021-09-05T20:02:00Z">
        <w:r w:rsidRPr="00365168">
          <w:rPr>
            <w:lang w:val="en-US"/>
            <w:rPrChange w:id="75" w:author="JORGE CONTRERAS ORTIZ" w:date="2021-09-05T20:31:00Z">
              <w:rPr/>
            </w:rPrChange>
          </w:rPr>
          <w:t xml:space="preserve">The aim of this </w:t>
        </w:r>
      </w:ins>
      <w:ins w:id="76" w:author="JORGE CONTRERAS ORTIZ" w:date="2021-09-05T20:07:00Z">
        <w:r w:rsidRPr="00365168">
          <w:rPr>
            <w:lang w:val="en-US"/>
          </w:rPr>
          <w:t>p</w:t>
        </w:r>
      </w:ins>
      <w:ins w:id="77" w:author="JORGE CONTRERAS ORTIZ" w:date="2021-09-05T20:02:00Z">
        <w:r w:rsidRPr="00365168">
          <w:rPr>
            <w:lang w:val="en-US"/>
            <w:rPrChange w:id="78" w:author="JORGE CONTRERAS ORTIZ" w:date="2021-09-05T20:31:00Z">
              <w:rPr/>
            </w:rPrChange>
          </w:rPr>
          <w:t>roject is</w:t>
        </w:r>
      </w:ins>
      <w:ins w:id="79" w:author="JORGE CONTRERAS ORTIZ" w:date="2021-09-05T20:03:00Z">
        <w:r w:rsidRPr="00365168">
          <w:rPr>
            <w:lang w:val="en-US"/>
            <w:rPrChange w:id="80" w:author="JORGE CONTRERAS ORTIZ" w:date="2021-09-05T20:31:00Z">
              <w:rPr/>
            </w:rPrChange>
          </w:rPr>
          <w:t xml:space="preserve"> the hardware imple</w:t>
        </w:r>
      </w:ins>
      <w:ins w:id="81" w:author="JORGE CONTRERAS ORTIZ" w:date="2021-09-05T20:04:00Z">
        <w:r w:rsidRPr="00365168">
          <w:rPr>
            <w:lang w:val="en-US"/>
            <w:rPrChange w:id="82" w:author="JORGE CONTRERAS ORTIZ" w:date="2021-09-05T20:31:00Z">
              <w:rPr/>
            </w:rPrChange>
          </w:rPr>
          <w:t>mentatio</w:t>
        </w:r>
        <w:r w:rsidRPr="00365168">
          <w:rPr>
            <w:lang w:val="en-US"/>
          </w:rPr>
          <w:t xml:space="preserve">n of </w:t>
        </w:r>
      </w:ins>
      <w:ins w:id="83" w:author="JORGE CONTRERAS ORTIZ" w:date="2021-09-05T20:05:00Z">
        <w:r w:rsidRPr="00365168">
          <w:rPr>
            <w:lang w:val="en-US"/>
          </w:rPr>
          <w:t>Thread technology on the</w:t>
        </w:r>
      </w:ins>
      <w:ins w:id="84" w:author="JORGE CONTRERAS ORTIZ" w:date="2021-09-05T20:06:00Z">
        <w:r w:rsidRPr="00365168">
          <w:rPr>
            <w:lang w:val="en-US"/>
          </w:rPr>
          <w:t xml:space="preserve"> </w:t>
        </w:r>
      </w:ins>
      <w:ins w:id="85" w:author="JORGE CONTRERAS ORTIZ" w:date="2021-09-05T20:07:00Z">
        <w:r w:rsidRPr="00365168">
          <w:rPr>
            <w:lang w:val="en-US"/>
          </w:rPr>
          <w:t>Cookie</w:t>
        </w:r>
      </w:ins>
      <w:ins w:id="86" w:author="JORGE CONTRERAS ORTIZ" w:date="2021-09-05T20:06:00Z">
        <w:r w:rsidRPr="00365168">
          <w:rPr>
            <w:lang w:val="en-US"/>
          </w:rPr>
          <w:t xml:space="preserve"> platform and the</w:t>
        </w:r>
      </w:ins>
      <w:ins w:id="87" w:author="JORGE CONTRERAS ORTIZ" w:date="2021-09-05T20:07:00Z">
        <w:r w:rsidRPr="00365168">
          <w:rPr>
            <w:lang w:val="en-US"/>
          </w:rPr>
          <w:t xml:space="preserve"> analysis </w:t>
        </w:r>
      </w:ins>
      <w:ins w:id="88" w:author="JORGE CONTRERAS ORTIZ" w:date="2021-09-05T20:14:00Z">
        <w:r w:rsidR="004E60C8" w:rsidRPr="00365168">
          <w:rPr>
            <w:lang w:val="en-US"/>
          </w:rPr>
          <w:t>of the Thread communications technology. The hardware i</w:t>
        </w:r>
        <w:r w:rsidR="004E60C8" w:rsidRPr="00365168">
          <w:rPr>
            <w:lang w:val="en-US"/>
            <w:rPrChange w:id="89" w:author="JORGE CONTRERAS ORTIZ" w:date="2021-09-05T20:31:00Z">
              <w:rPr/>
            </w:rPrChange>
          </w:rPr>
          <w:t xml:space="preserve">mplementation consist </w:t>
        </w:r>
      </w:ins>
      <w:ins w:id="90" w:author="JORGE CONTRERAS ORTIZ" w:date="2021-09-05T20:15:00Z">
        <w:r w:rsidR="004E60C8" w:rsidRPr="00365168">
          <w:rPr>
            <w:lang w:val="en-US"/>
          </w:rPr>
          <w:t>on a</w:t>
        </w:r>
      </w:ins>
      <w:ins w:id="91" w:author="JORGE CONTRERAS ORTIZ" w:date="2021-09-05T20:16:00Z">
        <w:r w:rsidR="004E60C8" w:rsidRPr="00365168">
          <w:rPr>
            <w:lang w:val="en-US"/>
          </w:rPr>
          <w:t xml:space="preserve">n entire </w:t>
        </w:r>
      </w:ins>
      <w:ins w:id="92" w:author="JORGE CONTRERAS ORTIZ" w:date="2021-09-05T20:15:00Z">
        <w:r w:rsidR="004E60C8" w:rsidRPr="00365168">
          <w:rPr>
            <w:lang w:val="en-US"/>
          </w:rPr>
          <w:t>PCB design,</w:t>
        </w:r>
      </w:ins>
      <w:ins w:id="93" w:author="JORGE CONTRERAS ORTIZ" w:date="2021-09-05T20:16:00Z">
        <w:r w:rsidR="004E60C8" w:rsidRPr="00365168">
          <w:rPr>
            <w:lang w:val="en-US"/>
          </w:rPr>
          <w:t xml:space="preserve"> </w:t>
        </w:r>
        <w:r w:rsidR="004E60C8" w:rsidRPr="00365168">
          <w:rPr>
            <w:lang w:val="en-US"/>
            <w:rPrChange w:id="94" w:author="JORGE CONTRERAS ORTIZ" w:date="2021-09-05T20:31:00Z">
              <w:rPr>
                <w:rFonts w:ascii="inherit" w:eastAsia="Times New Roman" w:hAnsi="inherit"/>
                <w:color w:val="202124"/>
                <w:sz w:val="42"/>
                <w:szCs w:val="42"/>
                <w:lang w:val="en"/>
              </w:rPr>
            </w:rPrChange>
          </w:rPr>
          <w:t>integrating the KTWM102 module developed by Kirale Technologies</w:t>
        </w:r>
      </w:ins>
      <w:ins w:id="95" w:author="JORGE CONTRERAS ORTIZ" w:date="2021-09-05T20:17:00Z">
        <w:r w:rsidR="004E60C8" w:rsidRPr="00365168">
          <w:rPr>
            <w:lang w:val="en-US"/>
          </w:rPr>
          <w:t>.</w:t>
        </w:r>
      </w:ins>
    </w:p>
    <w:p w14:paraId="2633A4A5" w14:textId="5B954206" w:rsidR="004E60C8" w:rsidRPr="00365168" w:rsidRDefault="004E60C8" w:rsidP="00353559">
      <w:pPr>
        <w:rPr>
          <w:ins w:id="96" w:author="JORGE CONTRERAS ORTIZ" w:date="2021-09-05T20:22:00Z"/>
          <w:lang w:val="en-US"/>
        </w:rPr>
      </w:pPr>
      <w:ins w:id="97" w:author="JORGE CONTRERAS ORTIZ" w:date="2021-09-05T20:17:00Z">
        <w:r w:rsidRPr="00365168">
          <w:rPr>
            <w:lang w:val="en-US"/>
          </w:rPr>
          <w:t>The firs</w:t>
        </w:r>
      </w:ins>
      <w:ins w:id="98" w:author="JORGE CONTRERAS ORTIZ" w:date="2021-09-05T20:18:00Z">
        <w:r w:rsidRPr="00365168">
          <w:rPr>
            <w:lang w:val="en-US"/>
          </w:rPr>
          <w:t>t</w:t>
        </w:r>
      </w:ins>
      <w:ins w:id="99" w:author="JORGE CONTRERAS ORTIZ" w:date="2021-09-05T20:19:00Z">
        <w:r w:rsidRPr="00365168">
          <w:rPr>
            <w:lang w:val="en-US"/>
          </w:rPr>
          <w:t>s</w:t>
        </w:r>
      </w:ins>
      <w:ins w:id="100" w:author="JORGE CONTRERAS ORTIZ" w:date="2021-09-05T20:18:00Z">
        <w:r w:rsidRPr="00365168">
          <w:rPr>
            <w:lang w:val="en-US"/>
            <w:rPrChange w:id="101" w:author="JORGE CONTRERAS ORTIZ" w:date="2021-09-05T20:31:00Z">
              <w:rPr/>
            </w:rPrChange>
          </w:rPr>
          <w:t xml:space="preserve"> step</w:t>
        </w:r>
      </w:ins>
      <w:ins w:id="102" w:author="JORGE CONTRERAS ORTIZ" w:date="2021-09-05T20:19:00Z">
        <w:r w:rsidRPr="00365168">
          <w:rPr>
            <w:lang w:val="en-US"/>
          </w:rPr>
          <w:t>s</w:t>
        </w:r>
      </w:ins>
      <w:ins w:id="103" w:author="JORGE CONTRERAS ORTIZ" w:date="2021-09-05T20:18:00Z">
        <w:r w:rsidRPr="00365168">
          <w:rPr>
            <w:lang w:val="en-US"/>
            <w:rPrChange w:id="104" w:author="JORGE CONTRERAS ORTIZ" w:date="2021-09-05T20:31:00Z">
              <w:rPr/>
            </w:rPrChange>
          </w:rPr>
          <w:t xml:space="preserve"> in t</w:t>
        </w:r>
        <w:r w:rsidRPr="00365168">
          <w:rPr>
            <w:lang w:val="en-US"/>
          </w:rPr>
          <w:t xml:space="preserve">he project </w:t>
        </w:r>
      </w:ins>
      <w:ins w:id="105" w:author="JORGE CONTRERAS ORTIZ" w:date="2021-09-05T20:19:00Z">
        <w:r w:rsidRPr="00365168">
          <w:rPr>
            <w:lang w:val="en-US"/>
          </w:rPr>
          <w:t xml:space="preserve">are testing </w:t>
        </w:r>
      </w:ins>
      <w:ins w:id="106"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07" w:author="JORGE CONTRERAS ORTIZ" w:date="2021-09-05T20:25:00Z"/>
          <w:lang w:val="en-US"/>
        </w:rPr>
      </w:pPr>
      <w:ins w:id="108" w:author="JORGE CONTRERAS ORTIZ" w:date="2021-09-05T20:22:00Z">
        <w:r w:rsidRPr="00365168">
          <w:rPr>
            <w:lang w:val="en-US"/>
          </w:rPr>
          <w:t>Once achieving</w:t>
        </w:r>
      </w:ins>
      <w:ins w:id="109" w:author="JORGE CONTRERAS ORTIZ" w:date="2021-09-05T20:23:00Z">
        <w:r w:rsidRPr="00365168">
          <w:rPr>
            <w:lang w:val="en-US"/>
          </w:rPr>
          <w:t xml:space="preserve"> a certain </w:t>
        </w:r>
        <w:r w:rsidRPr="00365168">
          <w:rPr>
            <w:lang w:val="en-US"/>
            <w:rPrChange w:id="110" w:author="JORGE CONTRERAS ORTIZ" w:date="2021-09-05T20:31:00Z">
              <w:rPr/>
            </w:rPrChange>
          </w:rPr>
          <w:t>kn</w:t>
        </w:r>
        <w:r w:rsidRPr="00365168">
          <w:rPr>
            <w:lang w:val="en-US"/>
          </w:rPr>
          <w:t xml:space="preserve">owledge </w:t>
        </w:r>
      </w:ins>
      <w:ins w:id="111" w:author="JORGE CONTRERAS ORTIZ" w:date="2021-09-05T20:24:00Z">
        <w:r w:rsidRPr="00365168">
          <w:rPr>
            <w:lang w:val="en-US"/>
          </w:rPr>
          <w:t>about</w:t>
        </w:r>
      </w:ins>
      <w:ins w:id="112" w:author="JORGE CONTRERAS ORTIZ" w:date="2021-09-05T20:23:00Z">
        <w:r w:rsidRPr="00365168">
          <w:rPr>
            <w:lang w:val="en-US"/>
          </w:rPr>
          <w:t xml:space="preserve"> the technology</w:t>
        </w:r>
      </w:ins>
      <w:ins w:id="113" w:author="JORGE CONTRERAS ORTIZ" w:date="2021-09-05T20:24:00Z">
        <w:r w:rsidRPr="00365168">
          <w:rPr>
            <w:lang w:val="en-US"/>
          </w:rPr>
          <w:t xml:space="preserve">, the </w:t>
        </w:r>
      </w:ins>
      <w:ins w:id="114"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15" w:author="JORGE CONTRERAS ORTIZ" w:date="2021-09-05T20:17:00Z"/>
          <w:lang w:val="en-US"/>
        </w:rPr>
      </w:pPr>
      <w:ins w:id="116" w:author="JORGE CONTRERAS ORTIZ" w:date="2021-09-05T20:25:00Z">
        <w:r w:rsidRPr="00365168">
          <w:rPr>
            <w:lang w:val="en-US"/>
          </w:rPr>
          <w:t>Next, onc</w:t>
        </w:r>
        <w:r w:rsidRPr="00365168">
          <w:rPr>
            <w:lang w:val="en-US"/>
            <w:rPrChange w:id="117" w:author="JORGE CONTRERAS ORTIZ" w:date="2021-09-05T20:31:00Z">
              <w:rPr/>
            </w:rPrChange>
          </w:rPr>
          <w:t xml:space="preserve">e </w:t>
        </w:r>
      </w:ins>
      <w:ins w:id="118" w:author="JORGE CONTRERAS ORTIZ" w:date="2021-09-05T20:26:00Z">
        <w:r w:rsidRPr="00365168">
          <w:rPr>
            <w:lang w:val="en-US"/>
            <w:rPrChange w:id="119" w:author="JORGE CONTRERAS ORTIZ" w:date="2021-09-05T20:31:00Z">
              <w:rPr/>
            </w:rPrChange>
          </w:rPr>
          <w:t xml:space="preserve">the design </w:t>
        </w:r>
        <w:r w:rsidRPr="00365168">
          <w:rPr>
            <w:lang w:val="en-US"/>
          </w:rPr>
          <w:t>i</w:t>
        </w:r>
        <w:r w:rsidRPr="00365168">
          <w:rPr>
            <w:lang w:val="en-US"/>
            <w:rPrChange w:id="120" w:author="JORGE CONTRERAS ORTIZ" w:date="2021-09-05T20:31:00Z">
              <w:rPr/>
            </w:rPrChange>
          </w:rPr>
          <w:t xml:space="preserve">s </w:t>
        </w:r>
        <w:r w:rsidRPr="00365168">
          <w:rPr>
            <w:lang w:val="en-US"/>
          </w:rPr>
          <w:t>achieved, it is validated its design thr</w:t>
        </w:r>
      </w:ins>
      <w:ins w:id="121" w:author="JORGE CONTRERAS ORTIZ" w:date="2021-09-05T20:27:00Z">
        <w:r w:rsidRPr="00365168">
          <w:rPr>
            <w:lang w:val="en-US"/>
          </w:rPr>
          <w:t xml:space="preserve">ough communications tests </w:t>
        </w:r>
      </w:ins>
      <w:ins w:id="122" w:author="JORGE CONTRERAS ORTIZ" w:date="2021-09-05T20:28:00Z">
        <w:r w:rsidRPr="00365168">
          <w:rPr>
            <w:lang w:val="en-US"/>
          </w:rPr>
          <w:t>both with a PC, through the USB port, and with the Cookie Platform, through the UART port.</w:t>
        </w:r>
      </w:ins>
      <w:ins w:id="123" w:author="JORGE CONTRERAS ORTIZ" w:date="2021-09-05T20:29:00Z">
        <w:r w:rsidRPr="00365168">
          <w:rPr>
            <w:lang w:val="en-US"/>
          </w:rPr>
          <w:t xml:space="preserve"> </w:t>
        </w:r>
      </w:ins>
      <w:ins w:id="124" w:author="JORGE CONTRERAS ORTIZ" w:date="2021-09-05T20:31:00Z">
        <w:r w:rsidRPr="00365168">
          <w:rPr>
            <w:lang w:val="en-US"/>
          </w:rPr>
          <w:t>Different</w:t>
        </w:r>
      </w:ins>
      <w:ins w:id="125" w:author="JORGE CONTRERAS ORTIZ" w:date="2021-09-05T20:29:00Z">
        <w:r w:rsidRPr="00365168">
          <w:rPr>
            <w:lang w:val="en-US"/>
            <w:rPrChange w:id="126" w:author="JORGE CONTRERAS ORTIZ" w:date="2021-09-05T20:31:00Z">
              <w:rPr/>
            </w:rPrChange>
          </w:rPr>
          <w:t xml:space="preserve"> </w:t>
        </w:r>
      </w:ins>
      <w:ins w:id="127" w:author="JORGE CONTRERAS ORTIZ" w:date="2021-09-05T20:30:00Z">
        <w:r w:rsidRPr="00365168">
          <w:rPr>
            <w:lang w:val="en-US"/>
            <w:rPrChange w:id="128" w:author="JORGE CONTRERAS ORTIZ" w:date="2021-09-05T20:31:00Z">
              <w:rPr/>
            </w:rPrChange>
          </w:rPr>
          <w:t xml:space="preserve">networks topologies are made with all </w:t>
        </w:r>
      </w:ins>
      <w:ins w:id="129" w:author="JORGE CONTRERAS ORTIZ" w:date="2021-09-05T20:31:00Z">
        <w:r w:rsidRPr="00365168">
          <w:rPr>
            <w:lang w:val="en-US"/>
            <w:rPrChange w:id="130"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31" w:author="JORGE CONTRERAS ORTIZ" w:date="2021-09-05T20:32:00Z">
        <w:r w:rsidR="00661C26">
          <w:rPr>
            <w:lang w:val="en-US"/>
          </w:rPr>
          <w:t>, allo</w:t>
        </w:r>
      </w:ins>
      <w:ins w:id="132" w:author="JORGE CONTRERAS ORTIZ" w:date="2021-09-05T20:33:00Z">
        <w:r w:rsidR="00661C26">
          <w:rPr>
            <w:lang w:val="en-US"/>
          </w:rPr>
          <w:t xml:space="preserve">wing </w:t>
        </w:r>
      </w:ins>
      <w:ins w:id="133" w:author="JORGE CONTRERAS ORTIZ" w:date="2021-09-05T20:34:00Z">
        <w:r w:rsidR="00661C26">
          <w:rPr>
            <w:lang w:val="en-US"/>
          </w:rPr>
          <w:t xml:space="preserve">to </w:t>
        </w:r>
      </w:ins>
      <w:ins w:id="134" w:author="JORGE CONTRERAS ORTIZ" w:date="2021-09-05T20:36:00Z">
        <w:r w:rsidR="00661C26">
          <w:rPr>
            <w:lang w:val="en-US"/>
          </w:rPr>
          <w:t>assess</w:t>
        </w:r>
      </w:ins>
      <w:ins w:id="135" w:author="JORGE CONTRERAS ORTIZ" w:date="2021-09-05T20:34:00Z">
        <w:r w:rsidR="00661C26">
          <w:rPr>
            <w:lang w:val="en-US"/>
          </w:rPr>
          <w:t xml:space="preserve">, not only the correct operation of the hardware design, </w:t>
        </w:r>
      </w:ins>
      <w:ins w:id="136" w:author="JORGE CONTRERAS ORTIZ" w:date="2021-09-05T20:35:00Z">
        <w:r w:rsidR="00661C26">
          <w:rPr>
            <w:lang w:val="en-US"/>
          </w:rPr>
          <w:t xml:space="preserve">but </w:t>
        </w:r>
      </w:ins>
      <w:ins w:id="137"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38" w:author="JORGE CONTRERAS ORTIZ" w:date="2021-09-05T14:11:00Z"/>
          <w:lang w:val="en-US"/>
          <w:rPrChange w:id="139" w:author="JORGE CONTRERAS ORTIZ" w:date="2021-09-05T20:44:00Z">
            <w:rPr>
              <w:ins w:id="140" w:author="JORGE CONTRERAS ORTIZ" w:date="2021-09-05T14:11:00Z"/>
            </w:rPr>
          </w:rPrChange>
        </w:rPr>
      </w:pPr>
      <w:ins w:id="141" w:author="JORGE CONTRERAS ORTIZ" w:date="2021-09-05T20:37:00Z">
        <w:r w:rsidRPr="00661C26">
          <w:rPr>
            <w:lang w:val="en-US"/>
          </w:rPr>
          <w:t>Fin</w:t>
        </w:r>
        <w:r w:rsidRPr="00661C26">
          <w:rPr>
            <w:lang w:val="en-US"/>
            <w:rPrChange w:id="142" w:author="JORGE CONTRERAS ORTIZ" w:date="2021-09-05T20:40:00Z">
              <w:rPr/>
            </w:rPrChange>
          </w:rPr>
          <w:t xml:space="preserve">ally, </w:t>
        </w:r>
      </w:ins>
      <w:ins w:id="143" w:author="JORGE CONTRERAS ORTIZ" w:date="2021-09-05T20:39:00Z">
        <w:r w:rsidRPr="00661C26">
          <w:rPr>
            <w:lang w:val="en-US"/>
          </w:rPr>
          <w:t>when</w:t>
        </w:r>
      </w:ins>
      <w:ins w:id="144" w:author="JORGE CONTRERAS ORTIZ" w:date="2021-09-05T20:37:00Z">
        <w:r w:rsidRPr="00661C26">
          <w:rPr>
            <w:lang w:val="en-US"/>
            <w:rPrChange w:id="145" w:author="JORGE CONTRERAS ORTIZ" w:date="2021-09-05T20:40:00Z">
              <w:rPr/>
            </w:rPrChange>
          </w:rPr>
          <w:t xml:space="preserve"> </w:t>
        </w:r>
      </w:ins>
      <w:ins w:id="146" w:author="JORGE CONTRERAS ORTIZ" w:date="2021-09-05T20:38:00Z">
        <w:r w:rsidRPr="00661C26">
          <w:rPr>
            <w:lang w:val="en-US"/>
          </w:rPr>
          <w:t>t</w:t>
        </w:r>
        <w:r w:rsidRPr="00661C26">
          <w:rPr>
            <w:lang w:val="en-US"/>
            <w:rPrChange w:id="147" w:author="JORGE CONTRERAS ORTIZ" w:date="2021-09-05T20:40:00Z">
              <w:rPr/>
            </w:rPrChange>
          </w:rPr>
          <w:t>he correct i</w:t>
        </w:r>
        <w:r w:rsidRPr="00661C26">
          <w:rPr>
            <w:lang w:val="en-US"/>
          </w:rPr>
          <w:t>n</w:t>
        </w:r>
        <w:r w:rsidRPr="00661C26">
          <w:rPr>
            <w:lang w:val="en-US"/>
            <w:rPrChange w:id="148" w:author="JORGE CONTRERAS ORTIZ" w:date="2021-09-05T20:40:00Z">
              <w:rPr/>
            </w:rPrChange>
          </w:rPr>
          <w:t>te</w:t>
        </w:r>
        <w:r w:rsidRPr="00661C26">
          <w:rPr>
            <w:lang w:val="en-US"/>
          </w:rPr>
          <w:t>grat</w:t>
        </w:r>
        <w:r w:rsidRPr="00661C26">
          <w:rPr>
            <w:lang w:val="en-US"/>
            <w:rPrChange w:id="149" w:author="JORGE CONTRERAS ORTIZ" w:date="2021-09-05T20:40:00Z">
              <w:rPr/>
            </w:rPrChange>
          </w:rPr>
          <w:t>io</w:t>
        </w:r>
        <w:r w:rsidRPr="00661C26">
          <w:rPr>
            <w:lang w:val="en-US"/>
          </w:rPr>
          <w:t>n of the hardware design in the Cookie Platform is validated</w:t>
        </w:r>
      </w:ins>
      <w:ins w:id="150" w:author="JORGE CONTRERAS ORTIZ" w:date="2021-09-05T20:39:00Z">
        <w:r w:rsidRPr="00661C26">
          <w:rPr>
            <w:lang w:val="en-US"/>
          </w:rPr>
          <w:t xml:space="preserve">, the Border Router developed by Kirale is acquired. With the </w:t>
        </w:r>
      </w:ins>
      <w:ins w:id="151" w:author="JORGE CONTRERAS ORTIZ" w:date="2021-09-05T20:40:00Z">
        <w:r w:rsidRPr="00661C26">
          <w:rPr>
            <w:lang w:val="en-US"/>
          </w:rPr>
          <w:t>Border Router, a new connectivity</w:t>
        </w:r>
        <w:r w:rsidRPr="00661C26">
          <w:rPr>
            <w:lang w:val="en-US"/>
            <w:rPrChange w:id="152" w:author="JORGE CONTRERAS ORTIZ" w:date="2021-09-05T20:41:00Z">
              <w:rPr/>
            </w:rPrChange>
          </w:rPr>
          <w:t xml:space="preserve"> </w:t>
        </w:r>
        <w:r w:rsidRPr="00661C26">
          <w:rPr>
            <w:lang w:val="en-US"/>
          </w:rPr>
          <w:t>between</w:t>
        </w:r>
        <w:r w:rsidRPr="00661C26">
          <w:rPr>
            <w:lang w:val="en-US"/>
            <w:rPrChange w:id="153" w:author="JORGE CONTRERAS ORTIZ" w:date="2021-09-05T20:41:00Z">
              <w:rPr/>
            </w:rPrChange>
          </w:rPr>
          <w:t xml:space="preserve"> </w:t>
        </w:r>
      </w:ins>
      <w:ins w:id="154" w:author="JORGE CONTRERAS ORTIZ" w:date="2021-09-05T20:41:00Z">
        <w:r w:rsidRPr="00661C26">
          <w:rPr>
            <w:lang w:val="en-US"/>
            <w:rPrChange w:id="155" w:author="JORGE CONTRERAS ORTIZ" w:date="2021-09-05T20:41:00Z">
              <w:rPr/>
            </w:rPrChange>
          </w:rPr>
          <w:t>the T</w:t>
        </w:r>
        <w:r>
          <w:rPr>
            <w:lang w:val="en-US"/>
          </w:rPr>
          <w:t xml:space="preserve">hread network, </w:t>
        </w:r>
      </w:ins>
      <w:ins w:id="156" w:author="JORGE CONTRERAS ORTIZ" w:date="2021-09-05T20:42:00Z">
        <w:r w:rsidR="00C86FA7">
          <w:rPr>
            <w:lang w:val="en-US"/>
          </w:rPr>
          <w:t>formed by the d</w:t>
        </w:r>
      </w:ins>
      <w:ins w:id="157" w:author="JORGE CONTRERAS ORTIZ" w:date="2021-09-05T20:43:00Z">
        <w:r w:rsidR="00C86FA7">
          <w:rPr>
            <w:lang w:val="en-US"/>
          </w:rPr>
          <w:t>ifferent nodes and the Border Router, and other types of networks</w:t>
        </w:r>
      </w:ins>
      <w:ins w:id="158" w:author="JORGE CONTRERAS ORTIZ" w:date="2021-09-05T20:44:00Z">
        <w:r w:rsidR="00C86FA7">
          <w:rPr>
            <w:lang w:val="en-US"/>
          </w:rPr>
          <w:t xml:space="preserve"> due to the Border Router, including Internet con</w:t>
        </w:r>
      </w:ins>
      <w:ins w:id="159" w:author="JORGE CONTRERAS ORTIZ" w:date="2021-09-05T20:45:00Z">
        <w:r w:rsidR="00C86FA7">
          <w:rPr>
            <w:lang w:val="en-US"/>
          </w:rPr>
          <w:t>nection.</w:t>
        </w:r>
      </w:ins>
    </w:p>
    <w:p w14:paraId="77DFEAD0" w14:textId="140E8CA8" w:rsidR="00353559" w:rsidRPr="00C86FA7" w:rsidRDefault="00C86FA7" w:rsidP="00353559">
      <w:pPr>
        <w:jc w:val="left"/>
        <w:rPr>
          <w:ins w:id="160" w:author="JORGE CONTRERAS ORTIZ" w:date="2021-09-05T14:11:00Z"/>
          <w:lang w:val="en-US"/>
          <w:rPrChange w:id="161" w:author="JORGE CONTRERAS ORTIZ" w:date="2021-09-05T20:48:00Z">
            <w:rPr>
              <w:ins w:id="162" w:author="JORGE CONTRERAS ORTIZ" w:date="2021-09-05T14:11:00Z"/>
            </w:rPr>
          </w:rPrChange>
        </w:rPr>
      </w:pPr>
      <w:ins w:id="163" w:author="JORGE CONTRERAS ORTIZ" w:date="2021-09-05T20:48:00Z">
        <w:r w:rsidRPr="00C86FA7">
          <w:rPr>
            <w:b/>
            <w:bCs/>
            <w:lang w:val="en-US"/>
            <w:rPrChange w:id="164" w:author="JORGE CONTRERAS ORTIZ" w:date="2021-09-05T20:48:00Z">
              <w:rPr>
                <w:b/>
                <w:bCs/>
              </w:rPr>
            </w:rPrChange>
          </w:rPr>
          <w:t>Keywor</w:t>
        </w:r>
        <w:r>
          <w:rPr>
            <w:b/>
            <w:bCs/>
            <w:lang w:val="en-US"/>
          </w:rPr>
          <w:t>ds</w:t>
        </w:r>
      </w:ins>
      <w:ins w:id="165" w:author="JORGE CONTRERAS ORTIZ" w:date="2021-09-05T14:11:00Z">
        <w:r w:rsidR="00353559" w:rsidRPr="00C86FA7">
          <w:rPr>
            <w:b/>
            <w:bCs/>
            <w:lang w:val="en-US"/>
            <w:rPrChange w:id="166" w:author="JORGE CONTRERAS ORTIZ" w:date="2021-09-05T20:48:00Z">
              <w:rPr>
                <w:b/>
                <w:bCs/>
              </w:rPr>
            </w:rPrChange>
          </w:rPr>
          <w:t xml:space="preserve">: </w:t>
        </w:r>
        <w:r w:rsidR="00353559" w:rsidRPr="00C86FA7">
          <w:rPr>
            <w:lang w:val="en-US"/>
            <w:rPrChange w:id="167" w:author="JORGE CONTRERAS ORTIZ" w:date="2021-09-05T20:48:00Z">
              <w:rPr/>
            </w:rPrChange>
          </w:rPr>
          <w:t>Implementa</w:t>
        </w:r>
      </w:ins>
      <w:ins w:id="168" w:author="JORGE CONTRERAS ORTIZ" w:date="2021-09-05T20:48:00Z">
        <w:r w:rsidRPr="00C86FA7">
          <w:rPr>
            <w:lang w:val="en-US"/>
            <w:rPrChange w:id="169" w:author="JORGE CONTRERAS ORTIZ" w:date="2021-09-05T20:48:00Z">
              <w:rPr/>
            </w:rPrChange>
          </w:rPr>
          <w:t>tion</w:t>
        </w:r>
      </w:ins>
      <w:ins w:id="170" w:author="JORGE CONTRERAS ORTIZ" w:date="2021-09-05T14:11:00Z">
        <w:r w:rsidR="00353559" w:rsidRPr="00C86FA7">
          <w:rPr>
            <w:lang w:val="en-US"/>
            <w:rPrChange w:id="171" w:author="JORGE CONTRERAS ORTIZ" w:date="2021-09-05T20:48:00Z">
              <w:rPr/>
            </w:rPrChange>
          </w:rPr>
          <w:t xml:space="preserve">, Thread, </w:t>
        </w:r>
      </w:ins>
      <w:ins w:id="172" w:author="JORGE CONTRERAS ORTIZ" w:date="2021-09-05T20:48:00Z">
        <w:r w:rsidRPr="00C86FA7">
          <w:rPr>
            <w:lang w:val="en-US"/>
            <w:rPrChange w:id="173" w:author="JORGE CONTRERAS ORTIZ" w:date="2021-09-05T20:48:00Z">
              <w:rPr/>
            </w:rPrChange>
          </w:rPr>
          <w:t>Nodes</w:t>
        </w:r>
      </w:ins>
      <w:ins w:id="174" w:author="JORGE CONTRERAS ORTIZ" w:date="2021-09-05T20:47:00Z">
        <w:r w:rsidRPr="00C86FA7">
          <w:rPr>
            <w:lang w:val="en-US"/>
            <w:rPrChange w:id="175" w:author="JORGE CONTRERAS ORTIZ" w:date="2021-09-05T20:48:00Z">
              <w:rPr/>
            </w:rPrChange>
          </w:rPr>
          <w:t>,</w:t>
        </w:r>
      </w:ins>
      <w:ins w:id="176" w:author="JORGE CONTRERAS ORTIZ" w:date="2021-09-05T20:48:00Z">
        <w:r w:rsidRPr="00C86FA7">
          <w:rPr>
            <w:lang w:val="en-US"/>
            <w:rPrChange w:id="177" w:author="JORGE CONTRERAS ORTIZ" w:date="2021-09-05T20:48:00Z">
              <w:rPr/>
            </w:rPrChange>
          </w:rPr>
          <w:t xml:space="preserve"> Red, V</w:t>
        </w:r>
      </w:ins>
      <w:ins w:id="178" w:author="JORGE CONTRERAS ORTIZ" w:date="2021-09-05T14:11:00Z">
        <w:r w:rsidR="00353559" w:rsidRPr="00C86FA7">
          <w:rPr>
            <w:lang w:val="en-US"/>
            <w:rPrChange w:id="179" w:author="JORGE CONTRERAS ORTIZ" w:date="2021-09-05T20:48:00Z">
              <w:rPr/>
            </w:rPrChange>
          </w:rPr>
          <w:t>alida</w:t>
        </w:r>
      </w:ins>
      <w:ins w:id="180" w:author="JORGE CONTRERAS ORTIZ" w:date="2021-09-05T20:48:00Z">
        <w:r>
          <w:rPr>
            <w:lang w:val="en-US"/>
          </w:rPr>
          <w:t>tio</w:t>
        </w:r>
      </w:ins>
      <w:ins w:id="181" w:author="JORGE CONTRERAS ORTIZ" w:date="2021-09-05T14:11:00Z">
        <w:r w:rsidR="00353559" w:rsidRPr="00C86FA7">
          <w:rPr>
            <w:lang w:val="en-US"/>
            <w:rPrChange w:id="182" w:author="JORGE CONTRERAS ORTIZ" w:date="2021-09-05T20:48:00Z">
              <w:rPr/>
            </w:rPrChange>
          </w:rPr>
          <w:t xml:space="preserve">n, </w:t>
        </w:r>
      </w:ins>
      <w:ins w:id="183" w:author="JORGE CONTRERAS ORTIZ" w:date="2021-09-05T20:48:00Z">
        <w:r w:rsidRPr="00C86FA7">
          <w:rPr>
            <w:lang w:val="en-US"/>
            <w:rPrChange w:id="184" w:author="JORGE CONTRERAS ORTIZ" w:date="2021-09-05T20:48:00Z">
              <w:rPr/>
            </w:rPrChange>
          </w:rPr>
          <w:t>Analysis.</w:t>
        </w:r>
      </w:ins>
    </w:p>
    <w:p w14:paraId="034B7C03" w14:textId="77777777" w:rsidR="00353559" w:rsidRPr="00C86FA7" w:rsidRDefault="00353559">
      <w:pPr>
        <w:jc w:val="left"/>
        <w:rPr>
          <w:ins w:id="185" w:author="JORGE CONTRERAS ORTIZ" w:date="2021-09-05T14:11:00Z"/>
          <w:lang w:val="en-US"/>
          <w:rPrChange w:id="186" w:author="JORGE CONTRERAS ORTIZ" w:date="2021-09-05T20:48:00Z">
            <w:rPr>
              <w:ins w:id="187" w:author="JORGE CONTRERAS ORTIZ" w:date="2021-09-05T14:11:00Z"/>
            </w:rPr>
          </w:rPrChange>
        </w:rPr>
      </w:pPr>
      <w:ins w:id="188" w:author="JORGE CONTRERAS ORTIZ" w:date="2021-09-05T14:11:00Z">
        <w:r w:rsidRPr="00C86FA7">
          <w:rPr>
            <w:lang w:val="en-US"/>
            <w:rPrChange w:id="189" w:author="JORGE CONTRERAS ORTIZ" w:date="2021-09-05T20:48:00Z">
              <w:rPr/>
            </w:rPrChange>
          </w:rPr>
          <w:br w:type="page"/>
        </w:r>
      </w:ins>
    </w:p>
    <w:p w14:paraId="260E1F0E" w14:textId="77777777" w:rsidR="00AA0321" w:rsidRPr="00C86FA7" w:rsidRDefault="00AA0321">
      <w:pPr>
        <w:jc w:val="left"/>
        <w:rPr>
          <w:ins w:id="190" w:author="JORGE CONTRERAS ORTIZ" w:date="2021-09-05T19:54:00Z"/>
          <w:rFonts w:eastAsiaTheme="majorEastAsia"/>
          <w:color w:val="2F5496" w:themeColor="accent1" w:themeShade="BF"/>
          <w:sz w:val="36"/>
          <w:szCs w:val="36"/>
          <w:lang w:val="en-US"/>
          <w:rPrChange w:id="191" w:author="JORGE CONTRERAS ORTIZ" w:date="2021-09-05T20:48:00Z">
            <w:rPr>
              <w:ins w:id="192" w:author="JORGE CONTRERAS ORTIZ" w:date="2021-09-05T19:54:00Z"/>
              <w:rFonts w:eastAsiaTheme="majorEastAsia"/>
              <w:color w:val="2F5496" w:themeColor="accent1" w:themeShade="BF"/>
              <w:sz w:val="36"/>
              <w:szCs w:val="36"/>
            </w:rPr>
          </w:rPrChange>
        </w:rPr>
      </w:pPr>
      <w:ins w:id="193" w:author="JORGE CONTRERAS ORTIZ" w:date="2021-09-05T19:54:00Z">
        <w:r w:rsidRPr="00C86FA7">
          <w:rPr>
            <w:lang w:val="en-US"/>
            <w:rPrChange w:id="194" w:author="JORGE CONTRERAS ORTIZ" w:date="2021-09-05T20:48:00Z">
              <w:rPr/>
            </w:rPrChange>
          </w:rPr>
          <w:lastRenderedPageBreak/>
          <w:br w:type="page"/>
        </w:r>
      </w:ins>
    </w:p>
    <w:p w14:paraId="7EF407F5" w14:textId="31754750" w:rsidR="00DA3B27" w:rsidRDefault="00DA3B27" w:rsidP="00791D37">
      <w:pPr>
        <w:pStyle w:val="Ttulo1"/>
        <w:rPr>
          <w:ins w:id="195" w:author="JORGE CONTRERAS ORTIZ" w:date="2021-09-05T23:20:00Z"/>
        </w:rPr>
      </w:pPr>
      <w:bookmarkStart w:id="196" w:name="_Toc81938439"/>
      <w:r w:rsidRPr="00791D37">
        <w:lastRenderedPageBreak/>
        <w:t>INDICE</w:t>
      </w:r>
      <w:bookmarkEnd w:id="62"/>
      <w:bookmarkEnd w:id="196"/>
    </w:p>
    <w:p w14:paraId="7B3D8653" w14:textId="77777777" w:rsidR="00F005C7" w:rsidRPr="00F005C7" w:rsidRDefault="00F005C7">
      <w:pPr>
        <w:rPr>
          <w:rPrChange w:id="197" w:author="JORGE CONTRERAS ORTIZ" w:date="2021-09-05T23:20:00Z">
            <w:rPr/>
          </w:rPrChange>
        </w:rPr>
        <w:pPrChange w:id="198" w:author="JORGE CONTRERAS ORTIZ" w:date="2021-09-05T23:20:00Z">
          <w:pPr>
            <w:pStyle w:val="Ttulo1"/>
          </w:pPr>
        </w:pPrChange>
      </w:pPr>
    </w:p>
    <w:p w14:paraId="4F157ABD" w14:textId="3083B621" w:rsidR="00B62082" w:rsidRPr="00791D37" w:rsidDel="00F005C7" w:rsidRDefault="00B62082" w:rsidP="00791D37">
      <w:pPr>
        <w:rPr>
          <w:del w:id="199" w:author="JORGE CONTRERAS ORTIZ" w:date="2021-09-05T23:20:00Z"/>
        </w:rPr>
      </w:pPr>
    </w:p>
    <w:sdt>
      <w:sdtPr>
        <w:id w:val="-405998157"/>
        <w:docPartObj>
          <w:docPartGallery w:val="Table of Contents"/>
          <w:docPartUnique/>
        </w:docPartObj>
      </w:sdtPr>
      <w:sdtEndPr>
        <w:rPr>
          <w:b/>
          <w:bCs/>
        </w:rPr>
      </w:sdtEndPr>
      <w:sdtContent>
        <w:p w14:paraId="115252D9" w14:textId="3EB4DFBF" w:rsidR="00A1173A" w:rsidRDefault="00571788">
          <w:pPr>
            <w:pStyle w:val="TDC1"/>
            <w:tabs>
              <w:tab w:val="right" w:leader="dot" w:pos="9060"/>
            </w:tabs>
            <w:rPr>
              <w:ins w:id="200" w:author="JORGE CONTRERAS ORTIZ" w:date="2021-09-07T20:20: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201" w:author="JORGE CONTRERAS ORTIZ" w:date="2021-09-07T20:20:00Z">
            <w:r w:rsidR="00A1173A" w:rsidRPr="004D21D3">
              <w:rPr>
                <w:rStyle w:val="Hipervnculo"/>
                <w:noProof/>
              </w:rPr>
              <w:fldChar w:fldCharType="begin"/>
            </w:r>
            <w:r w:rsidR="00A1173A" w:rsidRPr="004D21D3">
              <w:rPr>
                <w:rStyle w:val="Hipervnculo"/>
                <w:noProof/>
              </w:rPr>
              <w:instrText xml:space="preserve"> </w:instrText>
            </w:r>
            <w:r w:rsidR="00A1173A">
              <w:rPr>
                <w:noProof/>
              </w:rPr>
              <w:instrText>HYPERLINK \l "_Toc81938436"</w:instrText>
            </w:r>
            <w:r w:rsidR="00A1173A" w:rsidRPr="004D21D3">
              <w:rPr>
                <w:rStyle w:val="Hipervnculo"/>
                <w:noProof/>
              </w:rPr>
              <w:instrText xml:space="preserve"> </w:instrText>
            </w:r>
            <w:r w:rsidR="00A1173A" w:rsidRPr="004D21D3">
              <w:rPr>
                <w:rStyle w:val="Hipervnculo"/>
                <w:noProof/>
              </w:rPr>
            </w:r>
            <w:r w:rsidR="00A1173A" w:rsidRPr="004D21D3">
              <w:rPr>
                <w:rStyle w:val="Hipervnculo"/>
                <w:noProof/>
              </w:rPr>
              <w:fldChar w:fldCharType="separate"/>
            </w:r>
            <w:r w:rsidR="00A1173A" w:rsidRPr="004D21D3">
              <w:rPr>
                <w:rStyle w:val="Hipervnculo"/>
                <w:noProof/>
              </w:rPr>
              <w:t>AGRADECIMIENTOS</w:t>
            </w:r>
            <w:r w:rsidR="00A1173A">
              <w:rPr>
                <w:noProof/>
                <w:webHidden/>
              </w:rPr>
              <w:tab/>
            </w:r>
            <w:r w:rsidR="00A1173A">
              <w:rPr>
                <w:noProof/>
                <w:webHidden/>
              </w:rPr>
              <w:fldChar w:fldCharType="begin"/>
            </w:r>
            <w:r w:rsidR="00A1173A">
              <w:rPr>
                <w:noProof/>
                <w:webHidden/>
              </w:rPr>
              <w:instrText xml:space="preserve"> PAGEREF _Toc81938436 \h </w:instrText>
            </w:r>
            <w:r w:rsidR="00A1173A">
              <w:rPr>
                <w:noProof/>
                <w:webHidden/>
              </w:rPr>
            </w:r>
          </w:ins>
          <w:r w:rsidR="00A1173A">
            <w:rPr>
              <w:noProof/>
              <w:webHidden/>
            </w:rPr>
            <w:fldChar w:fldCharType="separate"/>
          </w:r>
          <w:ins w:id="202" w:author="JORGE CONTRERAS ORTIZ" w:date="2021-09-07T20:20:00Z">
            <w:r w:rsidR="00A1173A">
              <w:rPr>
                <w:noProof/>
                <w:webHidden/>
              </w:rPr>
              <w:t>II</w:t>
            </w:r>
            <w:r w:rsidR="00A1173A">
              <w:rPr>
                <w:noProof/>
                <w:webHidden/>
              </w:rPr>
              <w:fldChar w:fldCharType="end"/>
            </w:r>
            <w:r w:rsidR="00A1173A" w:rsidRPr="004D21D3">
              <w:rPr>
                <w:rStyle w:val="Hipervnculo"/>
                <w:noProof/>
              </w:rPr>
              <w:fldChar w:fldCharType="end"/>
            </w:r>
          </w:ins>
        </w:p>
        <w:p w14:paraId="1E410E00" w14:textId="7D18CF3C" w:rsidR="00A1173A" w:rsidRDefault="00A1173A">
          <w:pPr>
            <w:pStyle w:val="TDC1"/>
            <w:tabs>
              <w:tab w:val="right" w:leader="dot" w:pos="9060"/>
            </w:tabs>
            <w:rPr>
              <w:ins w:id="203" w:author="JORGE CONTRERAS ORTIZ" w:date="2021-09-07T20:20:00Z"/>
              <w:rFonts w:asciiTheme="minorHAnsi" w:eastAsiaTheme="minorEastAsia" w:hAnsiTheme="minorHAnsi" w:cstheme="minorBidi"/>
              <w:noProof/>
              <w:lang w:eastAsia="es-ES"/>
            </w:rPr>
          </w:pPr>
          <w:ins w:id="20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"_Toc81938437"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RESUMEN</w:t>
            </w:r>
            <w:r>
              <w:rPr>
                <w:noProof/>
                <w:webHidden/>
              </w:rPr>
              <w:tab/>
            </w:r>
            <w:r>
              <w:rPr>
                <w:noProof/>
                <w:webHidden/>
              </w:rPr>
              <w:fldChar w:fldCharType="begin"/>
            </w:r>
            <w:r>
              <w:rPr>
                <w:noProof/>
                <w:webHidden/>
              </w:rPr>
              <w:instrText xml:space="preserve"> PAGEREF _Toc81938437 \h </w:instrText>
            </w:r>
            <w:r>
              <w:rPr>
                <w:noProof/>
                <w:webHidden/>
              </w:rPr>
            </w:r>
          </w:ins>
          <w:r>
            <w:rPr>
              <w:noProof/>
              <w:webHidden/>
            </w:rPr>
            <w:fldChar w:fldCharType="separate"/>
          </w:r>
          <w:ins w:id="205" w:author="JORGE CONTRERAS ORTIZ" w:date="2021-09-07T20:20:00Z">
            <w:r>
              <w:rPr>
                <w:noProof/>
                <w:webHidden/>
              </w:rPr>
              <w:t>IV</w:t>
            </w:r>
            <w:r>
              <w:rPr>
                <w:noProof/>
                <w:webHidden/>
              </w:rPr>
              <w:fldChar w:fldCharType="end"/>
            </w:r>
            <w:r w:rsidRPr="004D21D3">
              <w:rPr>
                <w:rStyle w:val="Hipervnculo"/>
                <w:noProof/>
              </w:rPr>
              <w:fldChar w:fldCharType="end"/>
            </w:r>
          </w:ins>
        </w:p>
        <w:p w14:paraId="40C2CE32" w14:textId="3B719620" w:rsidR="00A1173A" w:rsidRDefault="00A1173A">
          <w:pPr>
            <w:pStyle w:val="TDC1"/>
            <w:tabs>
              <w:tab w:val="right" w:leader="dot" w:pos="9060"/>
            </w:tabs>
            <w:rPr>
              <w:ins w:id="206" w:author="JORGE CONTRERAS ORTIZ" w:date="2021-09-07T20:20:00Z"/>
              <w:rFonts w:asciiTheme="minorHAnsi" w:eastAsiaTheme="minorEastAsia" w:hAnsiTheme="minorHAnsi" w:cstheme="minorBidi"/>
              <w:noProof/>
              <w:lang w:eastAsia="es-ES"/>
            </w:rPr>
          </w:pPr>
          <w:ins w:id="20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"_Toc81938438"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lang w:val="en-US"/>
              </w:rPr>
              <w:t>ABSTRACT</w:t>
            </w:r>
            <w:r>
              <w:rPr>
                <w:noProof/>
                <w:webHidden/>
              </w:rPr>
              <w:tab/>
            </w:r>
            <w:r>
              <w:rPr>
                <w:noProof/>
                <w:webHidden/>
              </w:rPr>
              <w:fldChar w:fldCharType="begin"/>
            </w:r>
            <w:r>
              <w:rPr>
                <w:noProof/>
                <w:webHidden/>
              </w:rPr>
              <w:instrText xml:space="preserve"> PAGEREF _Toc81938438 \h </w:instrText>
            </w:r>
            <w:r>
              <w:rPr>
                <w:noProof/>
                <w:webHidden/>
              </w:rPr>
            </w:r>
          </w:ins>
          <w:r>
            <w:rPr>
              <w:noProof/>
              <w:webHidden/>
            </w:rPr>
            <w:fldChar w:fldCharType="separate"/>
          </w:r>
          <w:ins w:id="208" w:author="JORGE CONTRERAS ORTIZ" w:date="2021-09-07T20:20:00Z">
            <w:r>
              <w:rPr>
                <w:noProof/>
                <w:webHidden/>
              </w:rPr>
              <w:t>VI</w:t>
            </w:r>
            <w:r>
              <w:rPr>
                <w:noProof/>
                <w:webHidden/>
              </w:rPr>
              <w:fldChar w:fldCharType="end"/>
            </w:r>
            <w:r w:rsidRPr="004D21D3">
              <w:rPr>
                <w:rStyle w:val="Hipervnculo"/>
                <w:noProof/>
              </w:rPr>
              <w:fldChar w:fldCharType="end"/>
            </w:r>
          </w:ins>
        </w:p>
        <w:p w14:paraId="0C6D36D9" w14:textId="7623EA4E" w:rsidR="00A1173A" w:rsidRDefault="00A1173A">
          <w:pPr>
            <w:pStyle w:val="TDC1"/>
            <w:tabs>
              <w:tab w:val="right" w:leader="dot" w:pos="9060"/>
            </w:tabs>
            <w:rPr>
              <w:ins w:id="209" w:author="JORGE CONTRERAS ORTIZ" w:date="2021-09-07T20:20:00Z"/>
              <w:rFonts w:asciiTheme="minorHAnsi" w:eastAsiaTheme="minorEastAsia" w:hAnsiTheme="minorHAnsi" w:cstheme="minorBidi"/>
              <w:noProof/>
              <w:lang w:eastAsia="es-ES"/>
            </w:rPr>
          </w:pPr>
          <w:ins w:id="21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"_Toc81938439"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INDICE</w:t>
            </w:r>
            <w:r>
              <w:rPr>
                <w:noProof/>
                <w:webHidden/>
              </w:rPr>
              <w:tab/>
            </w:r>
            <w:r>
              <w:rPr>
                <w:noProof/>
                <w:webHidden/>
              </w:rPr>
              <w:fldChar w:fldCharType="begin"/>
            </w:r>
            <w:r>
              <w:rPr>
                <w:noProof/>
                <w:webHidden/>
              </w:rPr>
              <w:instrText xml:space="preserve"> PAGEREF _Toc81938439 \h </w:instrText>
            </w:r>
            <w:r>
              <w:rPr>
                <w:noProof/>
                <w:webHidden/>
              </w:rPr>
            </w:r>
          </w:ins>
          <w:r>
            <w:rPr>
              <w:noProof/>
              <w:webHidden/>
            </w:rPr>
            <w:fldChar w:fldCharType="separate"/>
          </w:r>
          <w:ins w:id="211" w:author="JORGE CONTRERAS ORTIZ" w:date="2021-09-07T20:20:00Z">
            <w:r>
              <w:rPr>
                <w:noProof/>
                <w:webHidden/>
              </w:rPr>
              <w:t>VIII</w:t>
            </w:r>
            <w:r>
              <w:rPr>
                <w:noProof/>
                <w:webHidden/>
              </w:rPr>
              <w:fldChar w:fldCharType="end"/>
            </w:r>
            <w:r w:rsidRPr="004D21D3">
              <w:rPr>
                <w:rStyle w:val="Hipervnculo"/>
                <w:noProof/>
              </w:rPr>
              <w:fldChar w:fldCharType="end"/>
            </w:r>
          </w:ins>
        </w:p>
        <w:p w14:paraId="54DDDEC6" w14:textId="5B0C405F" w:rsidR="00A1173A" w:rsidRDefault="00A1173A">
          <w:pPr>
            <w:pStyle w:val="TDC1"/>
            <w:tabs>
              <w:tab w:val="right" w:leader="dot" w:pos="9060"/>
            </w:tabs>
            <w:rPr>
              <w:ins w:id="212" w:author="JORGE CONTRERAS ORTIZ" w:date="2021-09-07T20:20:00Z"/>
              <w:rFonts w:asciiTheme="minorHAnsi" w:eastAsiaTheme="minorEastAsia" w:hAnsiTheme="minorHAnsi" w:cstheme="minorBidi"/>
              <w:noProof/>
              <w:lang w:eastAsia="es-ES"/>
            </w:rPr>
          </w:pPr>
          <w:ins w:id="21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ABREVIATURAS Y ACRÓNIMOS</w:t>
            </w:r>
            <w:r>
              <w:rPr>
                <w:noProof/>
                <w:webHidden/>
              </w:rPr>
              <w:tab/>
            </w:r>
            <w:r>
              <w:rPr>
                <w:noProof/>
                <w:webHidden/>
              </w:rPr>
              <w:fldChar w:fldCharType="begin"/>
            </w:r>
            <w:r>
              <w:rPr>
                <w:noProof/>
                <w:webHidden/>
              </w:rPr>
              <w:instrText xml:space="preserve"> PAGEREF _Toc81938440 \h </w:instrText>
            </w:r>
            <w:r>
              <w:rPr>
                <w:noProof/>
                <w:webHidden/>
              </w:rPr>
            </w:r>
          </w:ins>
          <w:r>
            <w:rPr>
              <w:noProof/>
              <w:webHidden/>
            </w:rPr>
            <w:fldChar w:fldCharType="separate"/>
          </w:r>
          <w:ins w:id="214" w:author="JORGE CONTRERAS ORTIZ" w:date="2021-09-07T20:20:00Z">
            <w:r>
              <w:rPr>
                <w:noProof/>
                <w:webHidden/>
              </w:rPr>
              <w:t>XIII</w:t>
            </w:r>
            <w:r>
              <w:rPr>
                <w:noProof/>
                <w:webHidden/>
              </w:rPr>
              <w:fldChar w:fldCharType="end"/>
            </w:r>
            <w:r w:rsidRPr="004D21D3">
              <w:rPr>
                <w:rStyle w:val="Hipervnculo"/>
                <w:noProof/>
              </w:rPr>
              <w:fldChar w:fldCharType="end"/>
            </w:r>
          </w:ins>
        </w:p>
        <w:p w14:paraId="5EB837C1" w14:textId="267C3D17" w:rsidR="00A1173A" w:rsidRDefault="00A1173A">
          <w:pPr>
            <w:pStyle w:val="TDC1"/>
            <w:tabs>
              <w:tab w:val="right" w:leader="dot" w:pos="9060"/>
            </w:tabs>
            <w:rPr>
              <w:ins w:id="215" w:author="JORGE CONTRERAS ORTIZ" w:date="2021-09-07T20:20:00Z"/>
              <w:rFonts w:asciiTheme="minorHAnsi" w:eastAsiaTheme="minorEastAsia" w:hAnsiTheme="minorHAnsi" w:cstheme="minorBidi"/>
              <w:noProof/>
              <w:lang w:eastAsia="es-ES"/>
            </w:rPr>
          </w:pPr>
          <w:ins w:id="21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ILUSTRACIONES</w:t>
            </w:r>
            <w:r>
              <w:rPr>
                <w:noProof/>
                <w:webHidden/>
              </w:rPr>
              <w:tab/>
            </w:r>
            <w:r>
              <w:rPr>
                <w:noProof/>
                <w:webHidden/>
              </w:rPr>
              <w:fldChar w:fldCharType="begin"/>
            </w:r>
            <w:r>
              <w:rPr>
                <w:noProof/>
                <w:webHidden/>
              </w:rPr>
              <w:instrText xml:space="preserve"> PAGEREF _Toc81938441 \h </w:instrText>
            </w:r>
            <w:r>
              <w:rPr>
                <w:noProof/>
                <w:webHidden/>
              </w:rPr>
            </w:r>
          </w:ins>
          <w:r>
            <w:rPr>
              <w:noProof/>
              <w:webHidden/>
            </w:rPr>
            <w:fldChar w:fldCharType="separate"/>
          </w:r>
          <w:ins w:id="217" w:author="JORGE CONTRERAS ORTIZ" w:date="2021-09-07T20:20:00Z">
            <w:r>
              <w:rPr>
                <w:noProof/>
                <w:webHidden/>
              </w:rPr>
              <w:t>XV</w:t>
            </w:r>
            <w:r>
              <w:rPr>
                <w:noProof/>
                <w:webHidden/>
              </w:rPr>
              <w:fldChar w:fldCharType="end"/>
            </w:r>
            <w:r w:rsidRPr="004D21D3">
              <w:rPr>
                <w:rStyle w:val="Hipervnculo"/>
                <w:noProof/>
              </w:rPr>
              <w:fldChar w:fldCharType="end"/>
            </w:r>
          </w:ins>
        </w:p>
        <w:p w14:paraId="5C3FE18B" w14:textId="3D707A81" w:rsidR="00A1173A" w:rsidRDefault="00A1173A">
          <w:pPr>
            <w:pStyle w:val="TDC1"/>
            <w:tabs>
              <w:tab w:val="right" w:leader="dot" w:pos="9060"/>
            </w:tabs>
            <w:rPr>
              <w:ins w:id="218" w:author="JORGE CONTRERAS ORTIZ" w:date="2021-09-07T20:20:00Z"/>
              <w:rFonts w:asciiTheme="minorHAnsi" w:eastAsiaTheme="minorEastAsia" w:hAnsiTheme="minorHAnsi" w:cstheme="minorBidi"/>
              <w:noProof/>
              <w:lang w:eastAsia="es-ES"/>
            </w:rPr>
          </w:pPr>
          <w:ins w:id="21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TABLAS</w:t>
            </w:r>
            <w:r>
              <w:rPr>
                <w:noProof/>
                <w:webHidden/>
              </w:rPr>
              <w:tab/>
            </w:r>
            <w:r>
              <w:rPr>
                <w:noProof/>
                <w:webHidden/>
              </w:rPr>
              <w:fldChar w:fldCharType="begin"/>
            </w:r>
            <w:r>
              <w:rPr>
                <w:noProof/>
                <w:webHidden/>
              </w:rPr>
              <w:instrText xml:space="preserve"> PAGEREF _Toc81938442 \h </w:instrText>
            </w:r>
            <w:r>
              <w:rPr>
                <w:noProof/>
                <w:webHidden/>
              </w:rPr>
            </w:r>
          </w:ins>
          <w:r>
            <w:rPr>
              <w:noProof/>
              <w:webHidden/>
            </w:rPr>
            <w:fldChar w:fldCharType="separate"/>
          </w:r>
          <w:ins w:id="220" w:author="JORGE CONTRERAS ORTIZ" w:date="2021-09-07T20:20:00Z">
            <w:r>
              <w:rPr>
                <w:noProof/>
                <w:webHidden/>
              </w:rPr>
              <w:t>XVII</w:t>
            </w:r>
            <w:r>
              <w:rPr>
                <w:noProof/>
                <w:webHidden/>
              </w:rPr>
              <w:fldChar w:fldCharType="end"/>
            </w:r>
            <w:r w:rsidRPr="004D21D3">
              <w:rPr>
                <w:rStyle w:val="Hipervnculo"/>
                <w:noProof/>
              </w:rPr>
              <w:fldChar w:fldCharType="end"/>
            </w:r>
          </w:ins>
        </w:p>
        <w:p w14:paraId="19BC8A0F" w14:textId="02665742" w:rsidR="00A1173A" w:rsidRDefault="00A1173A">
          <w:pPr>
            <w:pStyle w:val="TDC1"/>
            <w:tabs>
              <w:tab w:val="left" w:pos="442"/>
              <w:tab w:val="right" w:leader="dot" w:pos="9060"/>
            </w:tabs>
            <w:rPr>
              <w:ins w:id="221" w:author="JORGE CONTRERAS ORTIZ" w:date="2021-09-07T20:20:00Z"/>
              <w:rFonts w:asciiTheme="minorHAnsi" w:eastAsiaTheme="minorEastAsia" w:hAnsiTheme="minorHAnsi" w:cstheme="minorBidi"/>
              <w:noProof/>
              <w:lang w:eastAsia="es-ES"/>
            </w:rPr>
          </w:pPr>
          <w:ins w:id="22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1.</w:t>
            </w:r>
            <w:r>
              <w:rPr>
                <w:rFonts w:asciiTheme="minorHAnsi" w:eastAsiaTheme="minorEastAsia" w:hAnsiTheme="minorHAnsi" w:cstheme="minorBidi"/>
                <w:noProof/>
                <w:lang w:eastAsia="es-ES"/>
              </w:rPr>
              <w:tab/>
            </w:r>
            <w:r w:rsidRPr="004D21D3">
              <w:rPr>
                <w:rStyle w:val="Hipervnculo"/>
                <w:noProof/>
              </w:rPr>
              <w:t>INTRODUCCIÓN Y OBJETIVOS DEL TRABAJO</w:t>
            </w:r>
            <w:r>
              <w:rPr>
                <w:noProof/>
                <w:webHidden/>
              </w:rPr>
              <w:tab/>
            </w:r>
            <w:r>
              <w:rPr>
                <w:noProof/>
                <w:webHidden/>
              </w:rPr>
              <w:fldChar w:fldCharType="begin"/>
            </w:r>
            <w:r>
              <w:rPr>
                <w:noProof/>
                <w:webHidden/>
              </w:rPr>
              <w:instrText xml:space="preserve"> PAGEREF _Toc81938443 \h </w:instrText>
            </w:r>
            <w:r>
              <w:rPr>
                <w:noProof/>
                <w:webHidden/>
              </w:rPr>
            </w:r>
          </w:ins>
          <w:r>
            <w:rPr>
              <w:noProof/>
              <w:webHidden/>
            </w:rPr>
            <w:fldChar w:fldCharType="separate"/>
          </w:r>
          <w:ins w:id="223" w:author="JORGE CONTRERAS ORTIZ" w:date="2021-09-07T20:20:00Z">
            <w:r>
              <w:rPr>
                <w:noProof/>
                <w:webHidden/>
              </w:rPr>
              <w:t>1</w:t>
            </w:r>
            <w:r>
              <w:rPr>
                <w:noProof/>
                <w:webHidden/>
              </w:rPr>
              <w:fldChar w:fldCharType="end"/>
            </w:r>
            <w:r w:rsidRPr="004D21D3">
              <w:rPr>
                <w:rStyle w:val="Hipervnculo"/>
                <w:noProof/>
              </w:rPr>
              <w:fldChar w:fldCharType="end"/>
            </w:r>
          </w:ins>
        </w:p>
        <w:p w14:paraId="71091EE3" w14:textId="66C19D7E" w:rsidR="00A1173A" w:rsidRDefault="00A1173A">
          <w:pPr>
            <w:pStyle w:val="TDC1"/>
            <w:tabs>
              <w:tab w:val="left" w:pos="442"/>
              <w:tab w:val="right" w:leader="dot" w:pos="9060"/>
            </w:tabs>
            <w:rPr>
              <w:ins w:id="224" w:author="JORGE CONTRERAS ORTIZ" w:date="2021-09-07T20:20:00Z"/>
              <w:rFonts w:asciiTheme="minorHAnsi" w:eastAsiaTheme="minorEastAsia" w:hAnsiTheme="minorHAnsi" w:cstheme="minorBidi"/>
              <w:noProof/>
              <w:lang w:eastAsia="es-ES"/>
            </w:rPr>
          </w:pPr>
          <w:ins w:id="22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w:t>
            </w:r>
            <w:r>
              <w:rPr>
                <w:rFonts w:asciiTheme="minorHAnsi" w:eastAsiaTheme="minorEastAsia" w:hAnsiTheme="minorHAnsi" w:cstheme="minorBidi"/>
                <w:noProof/>
                <w:lang w:eastAsia="es-ES"/>
              </w:rPr>
              <w:tab/>
            </w:r>
            <w:r w:rsidRPr="004D21D3">
              <w:rPr>
                <w:rStyle w:val="Hipervnculo"/>
                <w:noProof/>
              </w:rPr>
              <w:t>ESTADO DEL ARTE</w:t>
            </w:r>
            <w:r>
              <w:rPr>
                <w:noProof/>
                <w:webHidden/>
              </w:rPr>
              <w:tab/>
            </w:r>
            <w:r>
              <w:rPr>
                <w:noProof/>
                <w:webHidden/>
              </w:rPr>
              <w:fldChar w:fldCharType="begin"/>
            </w:r>
            <w:r>
              <w:rPr>
                <w:noProof/>
                <w:webHidden/>
              </w:rPr>
              <w:instrText xml:space="preserve"> PAGEREF _Toc81938444 \h </w:instrText>
            </w:r>
            <w:r>
              <w:rPr>
                <w:noProof/>
                <w:webHidden/>
              </w:rPr>
            </w:r>
          </w:ins>
          <w:r>
            <w:rPr>
              <w:noProof/>
              <w:webHidden/>
            </w:rPr>
            <w:fldChar w:fldCharType="separate"/>
          </w:r>
          <w:ins w:id="226" w:author="JORGE CONTRERAS ORTIZ" w:date="2021-09-07T20:20:00Z">
            <w:r>
              <w:rPr>
                <w:noProof/>
                <w:webHidden/>
              </w:rPr>
              <w:t>2</w:t>
            </w:r>
            <w:r>
              <w:rPr>
                <w:noProof/>
                <w:webHidden/>
              </w:rPr>
              <w:fldChar w:fldCharType="end"/>
            </w:r>
            <w:r w:rsidRPr="004D21D3">
              <w:rPr>
                <w:rStyle w:val="Hipervnculo"/>
                <w:noProof/>
              </w:rPr>
              <w:fldChar w:fldCharType="end"/>
            </w:r>
          </w:ins>
        </w:p>
        <w:p w14:paraId="05F2E893" w14:textId="68F4D284" w:rsidR="00A1173A" w:rsidRDefault="00A1173A">
          <w:pPr>
            <w:pStyle w:val="TDC2"/>
            <w:tabs>
              <w:tab w:val="left" w:pos="880"/>
              <w:tab w:val="right" w:leader="dot" w:pos="9060"/>
            </w:tabs>
            <w:rPr>
              <w:ins w:id="227" w:author="JORGE CONTRERAS ORTIZ" w:date="2021-09-07T20:20:00Z"/>
              <w:rFonts w:asciiTheme="minorHAnsi" w:eastAsiaTheme="minorEastAsia" w:hAnsiTheme="minorHAnsi" w:cstheme="minorBidi"/>
              <w:noProof/>
              <w:lang w:eastAsia="es-ES"/>
            </w:rPr>
          </w:pPr>
          <w:ins w:id="22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2.1.</w:t>
            </w:r>
            <w:r>
              <w:rPr>
                <w:rFonts w:asciiTheme="minorHAnsi" w:eastAsiaTheme="minorEastAsia" w:hAnsiTheme="minorHAnsi" w:cstheme="minorBidi"/>
                <w:noProof/>
                <w:lang w:eastAsia="es-ES"/>
              </w:rPr>
              <w:tab/>
            </w:r>
            <w:r w:rsidRPr="004D21D3">
              <w:rPr>
                <w:rStyle w:val="Hipervnculo"/>
                <w:noProof/>
              </w:rPr>
              <w:t>INTERNET OF THINGS (IoT)</w:t>
            </w:r>
            <w:r>
              <w:rPr>
                <w:noProof/>
                <w:webHidden/>
              </w:rPr>
              <w:tab/>
            </w:r>
            <w:r>
              <w:rPr>
                <w:noProof/>
                <w:webHidden/>
              </w:rPr>
              <w:fldChar w:fldCharType="begin"/>
            </w:r>
            <w:r>
              <w:rPr>
                <w:noProof/>
                <w:webHidden/>
              </w:rPr>
              <w:instrText xml:space="preserve"> PAGEREF _Toc81938445 \h </w:instrText>
            </w:r>
            <w:r>
              <w:rPr>
                <w:noProof/>
                <w:webHidden/>
              </w:rPr>
            </w:r>
          </w:ins>
          <w:r>
            <w:rPr>
              <w:noProof/>
              <w:webHidden/>
            </w:rPr>
            <w:fldChar w:fldCharType="separate"/>
          </w:r>
          <w:ins w:id="229" w:author="JORGE CONTRERAS ORTIZ" w:date="2021-09-07T20:20:00Z">
            <w:r>
              <w:rPr>
                <w:noProof/>
                <w:webHidden/>
              </w:rPr>
              <w:t>2</w:t>
            </w:r>
            <w:r>
              <w:rPr>
                <w:noProof/>
                <w:webHidden/>
              </w:rPr>
              <w:fldChar w:fldCharType="end"/>
            </w:r>
            <w:r w:rsidRPr="004D21D3">
              <w:rPr>
                <w:rStyle w:val="Hipervnculo"/>
                <w:noProof/>
              </w:rPr>
              <w:fldChar w:fldCharType="end"/>
            </w:r>
          </w:ins>
        </w:p>
        <w:p w14:paraId="52D0F77D" w14:textId="143CCA72" w:rsidR="00A1173A" w:rsidRDefault="00A1173A">
          <w:pPr>
            <w:pStyle w:val="TDC3"/>
            <w:rPr>
              <w:ins w:id="230" w:author="JORGE CONTRERAS ORTIZ" w:date="2021-09-07T20:20:00Z"/>
              <w:rFonts w:asciiTheme="minorHAnsi" w:hAnsiTheme="minorHAnsi" w:cstheme="minorBidi"/>
              <w:noProof/>
            </w:rPr>
          </w:pPr>
          <w:ins w:id="23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2.1.1.</w:t>
            </w:r>
            <w:r>
              <w:rPr>
                <w:rFonts w:asciiTheme="minorHAnsi" w:hAnsiTheme="minorHAnsi" w:cstheme="minorBidi"/>
                <w:noProof/>
              </w:rPr>
              <w:tab/>
            </w:r>
            <w:r w:rsidRPr="004D21D3">
              <w:rPr>
                <w:rStyle w:val="Hipervnculo"/>
                <w:noProof/>
              </w:rPr>
              <w:t>INTRODUCCIÓN [2]</w:t>
            </w:r>
            <w:r>
              <w:rPr>
                <w:noProof/>
                <w:webHidden/>
              </w:rPr>
              <w:tab/>
            </w:r>
            <w:r>
              <w:rPr>
                <w:noProof/>
                <w:webHidden/>
              </w:rPr>
              <w:fldChar w:fldCharType="begin"/>
            </w:r>
            <w:r>
              <w:rPr>
                <w:noProof/>
                <w:webHidden/>
              </w:rPr>
              <w:instrText xml:space="preserve"> PAGEREF _Toc81938446 \h </w:instrText>
            </w:r>
            <w:r>
              <w:rPr>
                <w:noProof/>
                <w:webHidden/>
              </w:rPr>
            </w:r>
          </w:ins>
          <w:r>
            <w:rPr>
              <w:noProof/>
              <w:webHidden/>
            </w:rPr>
            <w:fldChar w:fldCharType="separate"/>
          </w:r>
          <w:ins w:id="232" w:author="JORGE CONTRERAS ORTIZ" w:date="2021-09-07T20:20:00Z">
            <w:r>
              <w:rPr>
                <w:noProof/>
                <w:webHidden/>
              </w:rPr>
              <w:t>2</w:t>
            </w:r>
            <w:r>
              <w:rPr>
                <w:noProof/>
                <w:webHidden/>
              </w:rPr>
              <w:fldChar w:fldCharType="end"/>
            </w:r>
            <w:r w:rsidRPr="004D21D3">
              <w:rPr>
                <w:rStyle w:val="Hipervnculo"/>
                <w:noProof/>
              </w:rPr>
              <w:fldChar w:fldCharType="end"/>
            </w:r>
          </w:ins>
        </w:p>
        <w:p w14:paraId="35B35712" w14:textId="34FBF2A0" w:rsidR="00A1173A" w:rsidRDefault="00A1173A">
          <w:pPr>
            <w:pStyle w:val="TDC3"/>
            <w:rPr>
              <w:ins w:id="233" w:author="JORGE CONTRERAS ORTIZ" w:date="2021-09-07T20:20:00Z"/>
              <w:rFonts w:asciiTheme="minorHAnsi" w:hAnsiTheme="minorHAnsi" w:cstheme="minorBidi"/>
              <w:noProof/>
            </w:rPr>
          </w:pPr>
          <w:ins w:id="23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2.1.2.</w:t>
            </w:r>
            <w:r>
              <w:rPr>
                <w:rFonts w:asciiTheme="minorHAnsi" w:hAnsiTheme="minorHAnsi" w:cstheme="minorBidi"/>
                <w:noProof/>
              </w:rPr>
              <w:tab/>
            </w:r>
            <w:r w:rsidRPr="004D21D3">
              <w:rPr>
                <w:rStyle w:val="Hipervnculo"/>
                <w:noProof/>
              </w:rPr>
              <w:t>COMPONENTES [2]</w:t>
            </w:r>
            <w:r>
              <w:rPr>
                <w:noProof/>
                <w:webHidden/>
              </w:rPr>
              <w:tab/>
            </w:r>
            <w:r>
              <w:rPr>
                <w:noProof/>
                <w:webHidden/>
              </w:rPr>
              <w:fldChar w:fldCharType="begin"/>
            </w:r>
            <w:r>
              <w:rPr>
                <w:noProof/>
                <w:webHidden/>
              </w:rPr>
              <w:instrText xml:space="preserve"> PAGEREF _Toc81938447 \h </w:instrText>
            </w:r>
            <w:r>
              <w:rPr>
                <w:noProof/>
                <w:webHidden/>
              </w:rPr>
            </w:r>
          </w:ins>
          <w:r>
            <w:rPr>
              <w:noProof/>
              <w:webHidden/>
            </w:rPr>
            <w:fldChar w:fldCharType="separate"/>
          </w:r>
          <w:ins w:id="235" w:author="JORGE CONTRERAS ORTIZ" w:date="2021-09-07T20:20:00Z">
            <w:r>
              <w:rPr>
                <w:noProof/>
                <w:webHidden/>
              </w:rPr>
              <w:t>3</w:t>
            </w:r>
            <w:r>
              <w:rPr>
                <w:noProof/>
                <w:webHidden/>
              </w:rPr>
              <w:fldChar w:fldCharType="end"/>
            </w:r>
            <w:r w:rsidRPr="004D21D3">
              <w:rPr>
                <w:rStyle w:val="Hipervnculo"/>
                <w:noProof/>
              </w:rPr>
              <w:fldChar w:fldCharType="end"/>
            </w:r>
          </w:ins>
        </w:p>
        <w:p w14:paraId="3C200D27" w14:textId="7BE5ED7F" w:rsidR="00A1173A" w:rsidRDefault="00A1173A">
          <w:pPr>
            <w:pStyle w:val="TDC4"/>
            <w:tabs>
              <w:tab w:val="left" w:pos="1760"/>
              <w:tab w:val="right" w:leader="dot" w:pos="9060"/>
            </w:tabs>
            <w:rPr>
              <w:ins w:id="236" w:author="JORGE CONTRERAS ORTIZ" w:date="2021-09-07T20:20:00Z"/>
              <w:rFonts w:asciiTheme="minorHAnsi" w:eastAsiaTheme="minorEastAsia" w:hAnsiTheme="minorHAnsi" w:cstheme="minorBidi"/>
              <w:noProof/>
              <w:lang w:eastAsia="es-ES"/>
            </w:rPr>
          </w:pPr>
          <w:ins w:id="23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4D21D3">
              <w:rPr>
                <w:rStyle w:val="Hipervnculo"/>
                <w:noProof/>
              </w:rPr>
              <w:t>DISPOSITIVO</w:t>
            </w:r>
            <w:r>
              <w:rPr>
                <w:noProof/>
                <w:webHidden/>
              </w:rPr>
              <w:tab/>
            </w:r>
            <w:r>
              <w:rPr>
                <w:noProof/>
                <w:webHidden/>
              </w:rPr>
              <w:fldChar w:fldCharType="begin"/>
            </w:r>
            <w:r>
              <w:rPr>
                <w:noProof/>
                <w:webHidden/>
              </w:rPr>
              <w:instrText xml:space="preserve"> PAGEREF _Toc81938448 \h </w:instrText>
            </w:r>
            <w:r>
              <w:rPr>
                <w:noProof/>
                <w:webHidden/>
              </w:rPr>
            </w:r>
          </w:ins>
          <w:r>
            <w:rPr>
              <w:noProof/>
              <w:webHidden/>
            </w:rPr>
            <w:fldChar w:fldCharType="separate"/>
          </w:r>
          <w:ins w:id="238" w:author="JORGE CONTRERAS ORTIZ" w:date="2021-09-07T20:20:00Z">
            <w:r>
              <w:rPr>
                <w:noProof/>
                <w:webHidden/>
              </w:rPr>
              <w:t>3</w:t>
            </w:r>
            <w:r>
              <w:rPr>
                <w:noProof/>
                <w:webHidden/>
              </w:rPr>
              <w:fldChar w:fldCharType="end"/>
            </w:r>
            <w:r w:rsidRPr="004D21D3">
              <w:rPr>
                <w:rStyle w:val="Hipervnculo"/>
                <w:noProof/>
              </w:rPr>
              <w:fldChar w:fldCharType="end"/>
            </w:r>
          </w:ins>
        </w:p>
        <w:p w14:paraId="34A5732D" w14:textId="5FC2564D" w:rsidR="00A1173A" w:rsidRDefault="00A1173A">
          <w:pPr>
            <w:pStyle w:val="TDC4"/>
            <w:tabs>
              <w:tab w:val="left" w:pos="1760"/>
              <w:tab w:val="right" w:leader="dot" w:pos="9060"/>
            </w:tabs>
            <w:rPr>
              <w:ins w:id="239" w:author="JORGE CONTRERAS ORTIZ" w:date="2021-09-07T20:20:00Z"/>
              <w:rFonts w:asciiTheme="minorHAnsi" w:eastAsiaTheme="minorEastAsia" w:hAnsiTheme="minorHAnsi" w:cstheme="minorBidi"/>
              <w:noProof/>
              <w:lang w:eastAsia="es-ES"/>
            </w:rPr>
          </w:pPr>
          <w:ins w:id="24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"_Toc81938449"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4D21D3">
              <w:rPr>
                <w:rStyle w:val="Hipervnculo"/>
                <w:noProof/>
              </w:rPr>
              <w:t>RED LOCAL</w:t>
            </w:r>
            <w:r>
              <w:rPr>
                <w:noProof/>
                <w:webHidden/>
              </w:rPr>
              <w:tab/>
            </w:r>
            <w:r>
              <w:rPr>
                <w:noProof/>
                <w:webHidden/>
              </w:rPr>
              <w:fldChar w:fldCharType="begin"/>
            </w:r>
            <w:r>
              <w:rPr>
                <w:noProof/>
                <w:webHidden/>
              </w:rPr>
              <w:instrText xml:space="preserve"> PAGEREF _Toc81938449 \h </w:instrText>
            </w:r>
            <w:r>
              <w:rPr>
                <w:noProof/>
                <w:webHidden/>
              </w:rPr>
            </w:r>
          </w:ins>
          <w:r>
            <w:rPr>
              <w:noProof/>
              <w:webHidden/>
            </w:rPr>
            <w:fldChar w:fldCharType="separate"/>
          </w:r>
          <w:ins w:id="241" w:author="JORGE CONTRERAS ORTIZ" w:date="2021-09-07T20:20:00Z">
            <w:r>
              <w:rPr>
                <w:noProof/>
                <w:webHidden/>
              </w:rPr>
              <w:t>3</w:t>
            </w:r>
            <w:r>
              <w:rPr>
                <w:noProof/>
                <w:webHidden/>
              </w:rPr>
              <w:fldChar w:fldCharType="end"/>
            </w:r>
            <w:r w:rsidRPr="004D21D3">
              <w:rPr>
                <w:rStyle w:val="Hipervnculo"/>
                <w:noProof/>
              </w:rPr>
              <w:fldChar w:fldCharType="end"/>
            </w:r>
          </w:ins>
        </w:p>
        <w:p w14:paraId="4A404F4D" w14:textId="60A03B65" w:rsidR="00A1173A" w:rsidRDefault="00A1173A">
          <w:pPr>
            <w:pStyle w:val="TDC4"/>
            <w:tabs>
              <w:tab w:val="left" w:pos="1760"/>
              <w:tab w:val="right" w:leader="dot" w:pos="9060"/>
            </w:tabs>
            <w:rPr>
              <w:ins w:id="242" w:author="JORGE CONTRERAS ORTIZ" w:date="2021-09-07T20:20:00Z"/>
              <w:rFonts w:asciiTheme="minorHAnsi" w:eastAsiaTheme="minorEastAsia" w:hAnsiTheme="minorHAnsi" w:cstheme="minorBidi"/>
              <w:noProof/>
              <w:lang w:eastAsia="es-ES"/>
            </w:rPr>
          </w:pPr>
          <w:ins w:id="24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4D21D3">
              <w:rPr>
                <w:rStyle w:val="Hipervnculo"/>
                <w:noProof/>
              </w:rPr>
              <w:t>INTERNET</w:t>
            </w:r>
            <w:r>
              <w:rPr>
                <w:noProof/>
                <w:webHidden/>
              </w:rPr>
              <w:tab/>
            </w:r>
            <w:r>
              <w:rPr>
                <w:noProof/>
                <w:webHidden/>
              </w:rPr>
              <w:fldChar w:fldCharType="begin"/>
            </w:r>
            <w:r>
              <w:rPr>
                <w:noProof/>
                <w:webHidden/>
              </w:rPr>
              <w:instrText xml:space="preserve"> PAGEREF _Toc81938451 \h </w:instrText>
            </w:r>
            <w:r>
              <w:rPr>
                <w:noProof/>
                <w:webHidden/>
              </w:rPr>
            </w:r>
          </w:ins>
          <w:r>
            <w:rPr>
              <w:noProof/>
              <w:webHidden/>
            </w:rPr>
            <w:fldChar w:fldCharType="separate"/>
          </w:r>
          <w:ins w:id="244" w:author="JORGE CONTRERAS ORTIZ" w:date="2021-09-07T20:20:00Z">
            <w:r>
              <w:rPr>
                <w:noProof/>
                <w:webHidden/>
              </w:rPr>
              <w:t>4</w:t>
            </w:r>
            <w:r>
              <w:rPr>
                <w:noProof/>
                <w:webHidden/>
              </w:rPr>
              <w:fldChar w:fldCharType="end"/>
            </w:r>
            <w:r w:rsidRPr="004D21D3">
              <w:rPr>
                <w:rStyle w:val="Hipervnculo"/>
                <w:noProof/>
              </w:rPr>
              <w:fldChar w:fldCharType="end"/>
            </w:r>
          </w:ins>
        </w:p>
        <w:p w14:paraId="202F2187" w14:textId="65116879" w:rsidR="00A1173A" w:rsidRDefault="00A1173A">
          <w:pPr>
            <w:pStyle w:val="TDC4"/>
            <w:tabs>
              <w:tab w:val="left" w:pos="1760"/>
              <w:tab w:val="right" w:leader="dot" w:pos="9060"/>
            </w:tabs>
            <w:rPr>
              <w:ins w:id="245" w:author="JORGE CONTRERAS ORTIZ" w:date="2021-09-07T20:20:00Z"/>
              <w:rFonts w:asciiTheme="minorHAnsi" w:eastAsiaTheme="minorEastAsia" w:hAnsiTheme="minorHAnsi" w:cstheme="minorBidi"/>
              <w:noProof/>
              <w:lang w:eastAsia="es-ES"/>
            </w:rPr>
          </w:pPr>
          <w:ins w:id="24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4D21D3">
              <w:rPr>
                <w:rStyle w:val="Hipervnculo"/>
                <w:noProof/>
              </w:rPr>
              <w:t>SERVICIOS BACKEND</w:t>
            </w:r>
            <w:r>
              <w:rPr>
                <w:noProof/>
                <w:webHidden/>
              </w:rPr>
              <w:tab/>
            </w:r>
            <w:r>
              <w:rPr>
                <w:noProof/>
                <w:webHidden/>
              </w:rPr>
              <w:fldChar w:fldCharType="begin"/>
            </w:r>
            <w:r>
              <w:rPr>
                <w:noProof/>
                <w:webHidden/>
              </w:rPr>
              <w:instrText xml:space="preserve"> PAGEREF _Toc81938452 \h </w:instrText>
            </w:r>
            <w:r>
              <w:rPr>
                <w:noProof/>
                <w:webHidden/>
              </w:rPr>
            </w:r>
          </w:ins>
          <w:r>
            <w:rPr>
              <w:noProof/>
              <w:webHidden/>
            </w:rPr>
            <w:fldChar w:fldCharType="separate"/>
          </w:r>
          <w:ins w:id="247" w:author="JORGE CONTRERAS ORTIZ" w:date="2021-09-07T20:20:00Z">
            <w:r>
              <w:rPr>
                <w:noProof/>
                <w:webHidden/>
              </w:rPr>
              <w:t>4</w:t>
            </w:r>
            <w:r>
              <w:rPr>
                <w:noProof/>
                <w:webHidden/>
              </w:rPr>
              <w:fldChar w:fldCharType="end"/>
            </w:r>
            <w:r w:rsidRPr="004D21D3">
              <w:rPr>
                <w:rStyle w:val="Hipervnculo"/>
                <w:noProof/>
              </w:rPr>
              <w:fldChar w:fldCharType="end"/>
            </w:r>
          </w:ins>
        </w:p>
        <w:p w14:paraId="4B2608BE" w14:textId="6FA2E340" w:rsidR="00A1173A" w:rsidRDefault="00A1173A">
          <w:pPr>
            <w:pStyle w:val="TDC4"/>
            <w:tabs>
              <w:tab w:val="left" w:pos="1760"/>
              <w:tab w:val="right" w:leader="dot" w:pos="9060"/>
            </w:tabs>
            <w:rPr>
              <w:ins w:id="248" w:author="JORGE CONTRERAS ORTIZ" w:date="2021-09-07T20:20:00Z"/>
              <w:rFonts w:asciiTheme="minorHAnsi" w:eastAsiaTheme="minorEastAsia" w:hAnsiTheme="minorHAnsi" w:cstheme="minorBidi"/>
              <w:noProof/>
              <w:lang w:eastAsia="es-ES"/>
            </w:rPr>
          </w:pPr>
          <w:ins w:id="24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4D21D3">
              <w:rPr>
                <w:rStyle w:val="Hipervnculo"/>
                <w:noProof/>
              </w:rPr>
              <w:t>APLICACIONES</w:t>
            </w:r>
            <w:r>
              <w:rPr>
                <w:noProof/>
                <w:webHidden/>
              </w:rPr>
              <w:tab/>
            </w:r>
            <w:r>
              <w:rPr>
                <w:noProof/>
                <w:webHidden/>
              </w:rPr>
              <w:fldChar w:fldCharType="begin"/>
            </w:r>
            <w:r>
              <w:rPr>
                <w:noProof/>
                <w:webHidden/>
              </w:rPr>
              <w:instrText xml:space="preserve"> PAGEREF _Toc81938453 \h </w:instrText>
            </w:r>
            <w:r>
              <w:rPr>
                <w:noProof/>
                <w:webHidden/>
              </w:rPr>
            </w:r>
          </w:ins>
          <w:r>
            <w:rPr>
              <w:noProof/>
              <w:webHidden/>
            </w:rPr>
            <w:fldChar w:fldCharType="separate"/>
          </w:r>
          <w:ins w:id="250" w:author="JORGE CONTRERAS ORTIZ" w:date="2021-09-07T20:20:00Z">
            <w:r>
              <w:rPr>
                <w:noProof/>
                <w:webHidden/>
              </w:rPr>
              <w:t>4</w:t>
            </w:r>
            <w:r>
              <w:rPr>
                <w:noProof/>
                <w:webHidden/>
              </w:rPr>
              <w:fldChar w:fldCharType="end"/>
            </w:r>
            <w:r w:rsidRPr="004D21D3">
              <w:rPr>
                <w:rStyle w:val="Hipervnculo"/>
                <w:noProof/>
              </w:rPr>
              <w:fldChar w:fldCharType="end"/>
            </w:r>
          </w:ins>
        </w:p>
        <w:p w14:paraId="0D2A2C8E" w14:textId="373981F2" w:rsidR="00A1173A" w:rsidRDefault="00A1173A">
          <w:pPr>
            <w:pStyle w:val="TDC3"/>
            <w:rPr>
              <w:ins w:id="251" w:author="JORGE CONTRERAS ORTIZ" w:date="2021-09-07T20:20:00Z"/>
              <w:rFonts w:asciiTheme="minorHAnsi" w:hAnsiTheme="minorHAnsi" w:cstheme="minorBidi"/>
              <w:noProof/>
            </w:rPr>
          </w:pPr>
          <w:ins w:id="25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2.1.3.</w:t>
            </w:r>
            <w:r>
              <w:rPr>
                <w:rFonts w:asciiTheme="minorHAnsi" w:hAnsiTheme="minorHAnsi" w:cstheme="minorBidi"/>
                <w:noProof/>
              </w:rPr>
              <w:tab/>
            </w:r>
            <w:r w:rsidRPr="004D21D3">
              <w:rPr>
                <w:rStyle w:val="Hipervnculo"/>
                <w:noProof/>
              </w:rPr>
              <w:t>SENSORES</w:t>
            </w:r>
            <w:r>
              <w:rPr>
                <w:noProof/>
                <w:webHidden/>
              </w:rPr>
              <w:tab/>
            </w:r>
            <w:r>
              <w:rPr>
                <w:noProof/>
                <w:webHidden/>
              </w:rPr>
              <w:fldChar w:fldCharType="begin"/>
            </w:r>
            <w:r>
              <w:rPr>
                <w:noProof/>
                <w:webHidden/>
              </w:rPr>
              <w:instrText xml:space="preserve"> PAGEREF _Toc81938454 \h </w:instrText>
            </w:r>
            <w:r>
              <w:rPr>
                <w:noProof/>
                <w:webHidden/>
              </w:rPr>
            </w:r>
          </w:ins>
          <w:r>
            <w:rPr>
              <w:noProof/>
              <w:webHidden/>
            </w:rPr>
            <w:fldChar w:fldCharType="separate"/>
          </w:r>
          <w:ins w:id="253" w:author="JORGE CONTRERAS ORTIZ" w:date="2021-09-07T20:20:00Z">
            <w:r>
              <w:rPr>
                <w:noProof/>
                <w:webHidden/>
              </w:rPr>
              <w:t>4</w:t>
            </w:r>
            <w:r>
              <w:rPr>
                <w:noProof/>
                <w:webHidden/>
              </w:rPr>
              <w:fldChar w:fldCharType="end"/>
            </w:r>
            <w:r w:rsidRPr="004D21D3">
              <w:rPr>
                <w:rStyle w:val="Hipervnculo"/>
                <w:noProof/>
              </w:rPr>
              <w:fldChar w:fldCharType="end"/>
            </w:r>
          </w:ins>
        </w:p>
        <w:p w14:paraId="25FBFAA9" w14:textId="769EB220" w:rsidR="00A1173A" w:rsidRDefault="00A1173A">
          <w:pPr>
            <w:pStyle w:val="TDC3"/>
            <w:rPr>
              <w:ins w:id="254" w:author="JORGE CONTRERAS ORTIZ" w:date="2021-09-07T20:20:00Z"/>
              <w:rFonts w:asciiTheme="minorHAnsi" w:hAnsiTheme="minorHAnsi" w:cstheme="minorBidi"/>
              <w:noProof/>
            </w:rPr>
          </w:pPr>
          <w:ins w:id="25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2.1.4.</w:t>
            </w:r>
            <w:r>
              <w:rPr>
                <w:rFonts w:asciiTheme="minorHAnsi" w:hAnsiTheme="minorHAnsi" w:cstheme="minorBidi"/>
                <w:noProof/>
              </w:rPr>
              <w:tab/>
            </w:r>
            <w:r w:rsidRPr="004D21D3">
              <w:rPr>
                <w:rStyle w:val="Hipervnculo"/>
                <w:noProof/>
              </w:rPr>
              <w:t>ARQUITECTURA [3]</w:t>
            </w:r>
            <w:r>
              <w:rPr>
                <w:noProof/>
                <w:webHidden/>
              </w:rPr>
              <w:tab/>
            </w:r>
            <w:r>
              <w:rPr>
                <w:noProof/>
                <w:webHidden/>
              </w:rPr>
              <w:fldChar w:fldCharType="begin"/>
            </w:r>
            <w:r>
              <w:rPr>
                <w:noProof/>
                <w:webHidden/>
              </w:rPr>
              <w:instrText xml:space="preserve"> PAGEREF _Toc81938455 \h </w:instrText>
            </w:r>
            <w:r>
              <w:rPr>
                <w:noProof/>
                <w:webHidden/>
              </w:rPr>
            </w:r>
          </w:ins>
          <w:r>
            <w:rPr>
              <w:noProof/>
              <w:webHidden/>
            </w:rPr>
            <w:fldChar w:fldCharType="separate"/>
          </w:r>
          <w:ins w:id="256" w:author="JORGE CONTRERAS ORTIZ" w:date="2021-09-07T20:20:00Z">
            <w:r>
              <w:rPr>
                <w:noProof/>
                <w:webHidden/>
              </w:rPr>
              <w:t>5</w:t>
            </w:r>
            <w:r>
              <w:rPr>
                <w:noProof/>
                <w:webHidden/>
              </w:rPr>
              <w:fldChar w:fldCharType="end"/>
            </w:r>
            <w:r w:rsidRPr="004D21D3">
              <w:rPr>
                <w:rStyle w:val="Hipervnculo"/>
                <w:noProof/>
              </w:rPr>
              <w:fldChar w:fldCharType="end"/>
            </w:r>
          </w:ins>
        </w:p>
        <w:p w14:paraId="4ECBEC47" w14:textId="1409891C" w:rsidR="00A1173A" w:rsidRDefault="00A1173A">
          <w:pPr>
            <w:pStyle w:val="TDC4"/>
            <w:tabs>
              <w:tab w:val="left" w:pos="1760"/>
              <w:tab w:val="right" w:leader="dot" w:pos="9060"/>
            </w:tabs>
            <w:rPr>
              <w:ins w:id="257" w:author="JORGE CONTRERAS ORTIZ" w:date="2021-09-07T20:20:00Z"/>
              <w:rFonts w:asciiTheme="minorHAnsi" w:eastAsiaTheme="minorEastAsia" w:hAnsiTheme="minorHAnsi" w:cstheme="minorBidi"/>
              <w:noProof/>
              <w:lang w:eastAsia="es-ES"/>
            </w:rPr>
          </w:pPr>
          <w:ins w:id="25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4D21D3">
              <w:rPr>
                <w:rStyle w:val="Hipervnculo"/>
                <w:noProof/>
              </w:rPr>
              <w:t>CAPA DE SENSORIZADO</w:t>
            </w:r>
            <w:r>
              <w:rPr>
                <w:noProof/>
                <w:webHidden/>
              </w:rPr>
              <w:tab/>
            </w:r>
            <w:r>
              <w:rPr>
                <w:noProof/>
                <w:webHidden/>
              </w:rPr>
              <w:fldChar w:fldCharType="begin"/>
            </w:r>
            <w:r>
              <w:rPr>
                <w:noProof/>
                <w:webHidden/>
              </w:rPr>
              <w:instrText xml:space="preserve"> PAGEREF _Toc81938456 \h </w:instrText>
            </w:r>
            <w:r>
              <w:rPr>
                <w:noProof/>
                <w:webHidden/>
              </w:rPr>
            </w:r>
          </w:ins>
          <w:r>
            <w:rPr>
              <w:noProof/>
              <w:webHidden/>
            </w:rPr>
            <w:fldChar w:fldCharType="separate"/>
          </w:r>
          <w:ins w:id="259" w:author="JORGE CONTRERAS ORTIZ" w:date="2021-09-07T20:20:00Z">
            <w:r>
              <w:rPr>
                <w:noProof/>
                <w:webHidden/>
              </w:rPr>
              <w:t>5</w:t>
            </w:r>
            <w:r>
              <w:rPr>
                <w:noProof/>
                <w:webHidden/>
              </w:rPr>
              <w:fldChar w:fldCharType="end"/>
            </w:r>
            <w:r w:rsidRPr="004D21D3">
              <w:rPr>
                <w:rStyle w:val="Hipervnculo"/>
                <w:noProof/>
              </w:rPr>
              <w:fldChar w:fldCharType="end"/>
            </w:r>
          </w:ins>
        </w:p>
        <w:p w14:paraId="00343331" w14:textId="55892D6D" w:rsidR="00A1173A" w:rsidRDefault="00A1173A">
          <w:pPr>
            <w:pStyle w:val="TDC4"/>
            <w:tabs>
              <w:tab w:val="left" w:pos="1760"/>
              <w:tab w:val="right" w:leader="dot" w:pos="9060"/>
            </w:tabs>
            <w:rPr>
              <w:ins w:id="260" w:author="JORGE CONTRERAS ORTIZ" w:date="2021-09-07T20:20:00Z"/>
              <w:rFonts w:asciiTheme="minorHAnsi" w:eastAsiaTheme="minorEastAsia" w:hAnsiTheme="minorHAnsi" w:cstheme="minorBidi"/>
              <w:noProof/>
              <w:lang w:eastAsia="es-ES"/>
            </w:rPr>
          </w:pPr>
          <w:ins w:id="26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4D21D3">
              <w:rPr>
                <w:rStyle w:val="Hipervnculo"/>
                <w:noProof/>
              </w:rPr>
              <w:t>CAPA DE RED</w:t>
            </w:r>
            <w:r>
              <w:rPr>
                <w:noProof/>
                <w:webHidden/>
              </w:rPr>
              <w:tab/>
            </w:r>
            <w:r>
              <w:rPr>
                <w:noProof/>
                <w:webHidden/>
              </w:rPr>
              <w:fldChar w:fldCharType="begin"/>
            </w:r>
            <w:r>
              <w:rPr>
                <w:noProof/>
                <w:webHidden/>
              </w:rPr>
              <w:instrText xml:space="preserve"> PAGEREF _Toc81938457 \h </w:instrText>
            </w:r>
            <w:r>
              <w:rPr>
                <w:noProof/>
                <w:webHidden/>
              </w:rPr>
            </w:r>
          </w:ins>
          <w:r>
            <w:rPr>
              <w:noProof/>
              <w:webHidden/>
            </w:rPr>
            <w:fldChar w:fldCharType="separate"/>
          </w:r>
          <w:ins w:id="262" w:author="JORGE CONTRERAS ORTIZ" w:date="2021-09-07T20:20:00Z">
            <w:r>
              <w:rPr>
                <w:noProof/>
                <w:webHidden/>
              </w:rPr>
              <w:t>5</w:t>
            </w:r>
            <w:r>
              <w:rPr>
                <w:noProof/>
                <w:webHidden/>
              </w:rPr>
              <w:fldChar w:fldCharType="end"/>
            </w:r>
            <w:r w:rsidRPr="004D21D3">
              <w:rPr>
                <w:rStyle w:val="Hipervnculo"/>
                <w:noProof/>
              </w:rPr>
              <w:fldChar w:fldCharType="end"/>
            </w:r>
          </w:ins>
        </w:p>
        <w:p w14:paraId="6D9C98A5" w14:textId="3E4F3D43" w:rsidR="00A1173A" w:rsidRDefault="00A1173A">
          <w:pPr>
            <w:pStyle w:val="TDC4"/>
            <w:tabs>
              <w:tab w:val="left" w:pos="1760"/>
              <w:tab w:val="right" w:leader="dot" w:pos="9060"/>
            </w:tabs>
            <w:rPr>
              <w:ins w:id="263" w:author="JORGE CONTRERAS ORTIZ" w:date="2021-09-07T20:20:00Z"/>
              <w:rFonts w:asciiTheme="minorHAnsi" w:eastAsiaTheme="minorEastAsia" w:hAnsiTheme="minorHAnsi" w:cstheme="minorBidi"/>
              <w:noProof/>
              <w:lang w:eastAsia="es-ES"/>
            </w:rPr>
          </w:pPr>
          <w:ins w:id="26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4D21D3">
              <w:rPr>
                <w:rStyle w:val="Hipervnculo"/>
                <w:noProof/>
              </w:rPr>
              <w:t>CAPA DE SERVICIO</w:t>
            </w:r>
            <w:r>
              <w:rPr>
                <w:noProof/>
                <w:webHidden/>
              </w:rPr>
              <w:tab/>
            </w:r>
            <w:r>
              <w:rPr>
                <w:noProof/>
                <w:webHidden/>
              </w:rPr>
              <w:fldChar w:fldCharType="begin"/>
            </w:r>
            <w:r>
              <w:rPr>
                <w:noProof/>
                <w:webHidden/>
              </w:rPr>
              <w:instrText xml:space="preserve"> PAGEREF _Toc81938458 \h </w:instrText>
            </w:r>
            <w:r>
              <w:rPr>
                <w:noProof/>
                <w:webHidden/>
              </w:rPr>
            </w:r>
          </w:ins>
          <w:r>
            <w:rPr>
              <w:noProof/>
              <w:webHidden/>
            </w:rPr>
            <w:fldChar w:fldCharType="separate"/>
          </w:r>
          <w:ins w:id="265" w:author="JORGE CONTRERAS ORTIZ" w:date="2021-09-07T20:20:00Z">
            <w:r>
              <w:rPr>
                <w:noProof/>
                <w:webHidden/>
              </w:rPr>
              <w:t>6</w:t>
            </w:r>
            <w:r>
              <w:rPr>
                <w:noProof/>
                <w:webHidden/>
              </w:rPr>
              <w:fldChar w:fldCharType="end"/>
            </w:r>
            <w:r w:rsidRPr="004D21D3">
              <w:rPr>
                <w:rStyle w:val="Hipervnculo"/>
                <w:noProof/>
              </w:rPr>
              <w:fldChar w:fldCharType="end"/>
            </w:r>
          </w:ins>
        </w:p>
        <w:p w14:paraId="2B98D47A" w14:textId="05EC73E9" w:rsidR="00A1173A" w:rsidRDefault="00A1173A">
          <w:pPr>
            <w:pStyle w:val="TDC4"/>
            <w:tabs>
              <w:tab w:val="left" w:pos="1760"/>
              <w:tab w:val="right" w:leader="dot" w:pos="9060"/>
            </w:tabs>
            <w:rPr>
              <w:ins w:id="266" w:author="JORGE CONTRERAS ORTIZ" w:date="2021-09-07T20:20:00Z"/>
              <w:rFonts w:asciiTheme="minorHAnsi" w:eastAsiaTheme="minorEastAsia" w:hAnsiTheme="minorHAnsi" w:cstheme="minorBidi"/>
              <w:noProof/>
              <w:lang w:eastAsia="es-ES"/>
            </w:rPr>
          </w:pPr>
          <w:ins w:id="26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"_Toc81938459"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4D21D3">
              <w:rPr>
                <w:rStyle w:val="Hipervnculo"/>
                <w:noProof/>
              </w:rPr>
              <w:t>CAPA DE INTERFAZ</w:t>
            </w:r>
            <w:r>
              <w:rPr>
                <w:noProof/>
                <w:webHidden/>
              </w:rPr>
              <w:tab/>
            </w:r>
            <w:r>
              <w:rPr>
                <w:noProof/>
                <w:webHidden/>
              </w:rPr>
              <w:fldChar w:fldCharType="begin"/>
            </w:r>
            <w:r>
              <w:rPr>
                <w:noProof/>
                <w:webHidden/>
              </w:rPr>
              <w:instrText xml:space="preserve"> PAGEREF _Toc81938459 \h </w:instrText>
            </w:r>
            <w:r>
              <w:rPr>
                <w:noProof/>
                <w:webHidden/>
              </w:rPr>
            </w:r>
          </w:ins>
          <w:r>
            <w:rPr>
              <w:noProof/>
              <w:webHidden/>
            </w:rPr>
            <w:fldChar w:fldCharType="separate"/>
          </w:r>
          <w:ins w:id="268" w:author="JORGE CONTRERAS ORTIZ" w:date="2021-09-07T20:20:00Z">
            <w:r>
              <w:rPr>
                <w:noProof/>
                <w:webHidden/>
              </w:rPr>
              <w:t>7</w:t>
            </w:r>
            <w:r>
              <w:rPr>
                <w:noProof/>
                <w:webHidden/>
              </w:rPr>
              <w:fldChar w:fldCharType="end"/>
            </w:r>
            <w:r w:rsidRPr="004D21D3">
              <w:rPr>
                <w:rStyle w:val="Hipervnculo"/>
                <w:noProof/>
              </w:rPr>
              <w:fldChar w:fldCharType="end"/>
            </w:r>
          </w:ins>
        </w:p>
        <w:p w14:paraId="211C08CA" w14:textId="12ACAE82" w:rsidR="00A1173A" w:rsidRDefault="00A1173A">
          <w:pPr>
            <w:pStyle w:val="TDC2"/>
            <w:tabs>
              <w:tab w:val="left" w:pos="880"/>
              <w:tab w:val="right" w:leader="dot" w:pos="9060"/>
            </w:tabs>
            <w:rPr>
              <w:ins w:id="269" w:author="JORGE CONTRERAS ORTIZ" w:date="2021-09-07T20:20:00Z"/>
              <w:rFonts w:asciiTheme="minorHAnsi" w:eastAsiaTheme="minorEastAsia" w:hAnsiTheme="minorHAnsi" w:cstheme="minorBidi"/>
              <w:noProof/>
              <w:lang w:eastAsia="es-ES"/>
            </w:rPr>
          </w:pPr>
          <w:ins w:id="27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2.2.</w:t>
            </w:r>
            <w:r>
              <w:rPr>
                <w:rFonts w:asciiTheme="minorHAnsi" w:eastAsiaTheme="minorEastAsia" w:hAnsiTheme="minorHAnsi" w:cstheme="minorBidi"/>
                <w:noProof/>
                <w:lang w:eastAsia="es-ES"/>
              </w:rPr>
              <w:tab/>
            </w:r>
            <w:r w:rsidRPr="004D21D3">
              <w:rPr>
                <w:rStyle w:val="Hipervnculo"/>
                <w:noProof/>
              </w:rPr>
              <w:t>6LoWPAN [4]</w:t>
            </w:r>
            <w:r>
              <w:rPr>
                <w:noProof/>
                <w:webHidden/>
              </w:rPr>
              <w:tab/>
            </w:r>
            <w:r>
              <w:rPr>
                <w:noProof/>
                <w:webHidden/>
              </w:rPr>
              <w:fldChar w:fldCharType="begin"/>
            </w:r>
            <w:r>
              <w:rPr>
                <w:noProof/>
                <w:webHidden/>
              </w:rPr>
              <w:instrText xml:space="preserve"> PAGEREF _Toc81938460 \h </w:instrText>
            </w:r>
            <w:r>
              <w:rPr>
                <w:noProof/>
                <w:webHidden/>
              </w:rPr>
            </w:r>
          </w:ins>
          <w:r>
            <w:rPr>
              <w:noProof/>
              <w:webHidden/>
            </w:rPr>
            <w:fldChar w:fldCharType="separate"/>
          </w:r>
          <w:ins w:id="271" w:author="JORGE CONTRERAS ORTIZ" w:date="2021-09-07T20:20:00Z">
            <w:r>
              <w:rPr>
                <w:noProof/>
                <w:webHidden/>
              </w:rPr>
              <w:t>8</w:t>
            </w:r>
            <w:r>
              <w:rPr>
                <w:noProof/>
                <w:webHidden/>
              </w:rPr>
              <w:fldChar w:fldCharType="end"/>
            </w:r>
            <w:r w:rsidRPr="004D21D3">
              <w:rPr>
                <w:rStyle w:val="Hipervnculo"/>
                <w:noProof/>
              </w:rPr>
              <w:fldChar w:fldCharType="end"/>
            </w:r>
          </w:ins>
        </w:p>
        <w:p w14:paraId="4B89F743" w14:textId="175C33F2" w:rsidR="00A1173A" w:rsidRDefault="00A1173A">
          <w:pPr>
            <w:pStyle w:val="TDC3"/>
            <w:rPr>
              <w:ins w:id="272" w:author="JORGE CONTRERAS ORTIZ" w:date="2021-09-07T20:20:00Z"/>
              <w:rFonts w:asciiTheme="minorHAnsi" w:hAnsiTheme="minorHAnsi" w:cstheme="minorBidi"/>
              <w:noProof/>
            </w:rPr>
          </w:pPr>
          <w:ins w:id="27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2.2.1.</w:t>
            </w:r>
            <w:r>
              <w:rPr>
                <w:rFonts w:asciiTheme="minorHAnsi" w:hAnsiTheme="minorHAnsi" w:cstheme="minorBidi"/>
                <w:noProof/>
              </w:rPr>
              <w:tab/>
            </w:r>
            <w:r w:rsidRPr="004D21D3">
              <w:rPr>
                <w:rStyle w:val="Hipervnculo"/>
                <w:noProof/>
              </w:rPr>
              <w:t>SIGNIFICADO 6LoWPAN [4]</w:t>
            </w:r>
            <w:r>
              <w:rPr>
                <w:noProof/>
                <w:webHidden/>
              </w:rPr>
              <w:tab/>
            </w:r>
            <w:r>
              <w:rPr>
                <w:noProof/>
                <w:webHidden/>
              </w:rPr>
              <w:fldChar w:fldCharType="begin"/>
            </w:r>
            <w:r>
              <w:rPr>
                <w:noProof/>
                <w:webHidden/>
              </w:rPr>
              <w:instrText xml:space="preserve"> PAGEREF _Toc81938461 \h </w:instrText>
            </w:r>
            <w:r>
              <w:rPr>
                <w:noProof/>
                <w:webHidden/>
              </w:rPr>
            </w:r>
          </w:ins>
          <w:r>
            <w:rPr>
              <w:noProof/>
              <w:webHidden/>
            </w:rPr>
            <w:fldChar w:fldCharType="separate"/>
          </w:r>
          <w:ins w:id="274" w:author="JORGE CONTRERAS ORTIZ" w:date="2021-09-07T20:20:00Z">
            <w:r>
              <w:rPr>
                <w:noProof/>
                <w:webHidden/>
              </w:rPr>
              <w:t>8</w:t>
            </w:r>
            <w:r>
              <w:rPr>
                <w:noProof/>
                <w:webHidden/>
              </w:rPr>
              <w:fldChar w:fldCharType="end"/>
            </w:r>
            <w:r w:rsidRPr="004D21D3">
              <w:rPr>
                <w:rStyle w:val="Hipervnculo"/>
                <w:noProof/>
              </w:rPr>
              <w:fldChar w:fldCharType="end"/>
            </w:r>
          </w:ins>
        </w:p>
        <w:p w14:paraId="06DFA2EE" w14:textId="312FC38D" w:rsidR="00A1173A" w:rsidRDefault="00A1173A">
          <w:pPr>
            <w:pStyle w:val="TDC3"/>
            <w:rPr>
              <w:ins w:id="275" w:author="JORGE CONTRERAS ORTIZ" w:date="2021-09-07T20:20:00Z"/>
              <w:rFonts w:asciiTheme="minorHAnsi" w:hAnsiTheme="minorHAnsi" w:cstheme="minorBidi"/>
              <w:noProof/>
            </w:rPr>
          </w:pPr>
          <w:ins w:id="27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2.2.2.</w:t>
            </w:r>
            <w:r>
              <w:rPr>
                <w:rFonts w:asciiTheme="minorHAnsi" w:hAnsiTheme="minorHAnsi" w:cstheme="minorBidi"/>
                <w:noProof/>
              </w:rPr>
              <w:tab/>
            </w:r>
            <w:r w:rsidRPr="004D21D3">
              <w:rPr>
                <w:rStyle w:val="Hipervnculo"/>
                <w:noProof/>
              </w:rPr>
              <w:t>PILA DE PROTOCOLOS DE 6LoWPAN [4]–[6]</w:t>
            </w:r>
            <w:r>
              <w:rPr>
                <w:noProof/>
                <w:webHidden/>
              </w:rPr>
              <w:tab/>
            </w:r>
            <w:r>
              <w:rPr>
                <w:noProof/>
                <w:webHidden/>
              </w:rPr>
              <w:fldChar w:fldCharType="begin"/>
            </w:r>
            <w:r>
              <w:rPr>
                <w:noProof/>
                <w:webHidden/>
              </w:rPr>
              <w:instrText xml:space="preserve"> PAGEREF _Toc81938462 \h </w:instrText>
            </w:r>
            <w:r>
              <w:rPr>
                <w:noProof/>
                <w:webHidden/>
              </w:rPr>
            </w:r>
          </w:ins>
          <w:r>
            <w:rPr>
              <w:noProof/>
              <w:webHidden/>
            </w:rPr>
            <w:fldChar w:fldCharType="separate"/>
          </w:r>
          <w:ins w:id="277" w:author="JORGE CONTRERAS ORTIZ" w:date="2021-09-07T20:20:00Z">
            <w:r>
              <w:rPr>
                <w:noProof/>
                <w:webHidden/>
              </w:rPr>
              <w:t>9</w:t>
            </w:r>
            <w:r>
              <w:rPr>
                <w:noProof/>
                <w:webHidden/>
              </w:rPr>
              <w:fldChar w:fldCharType="end"/>
            </w:r>
            <w:r w:rsidRPr="004D21D3">
              <w:rPr>
                <w:rStyle w:val="Hipervnculo"/>
                <w:noProof/>
              </w:rPr>
              <w:fldChar w:fldCharType="end"/>
            </w:r>
          </w:ins>
        </w:p>
        <w:p w14:paraId="4C7A32EB" w14:textId="2644AB32" w:rsidR="00A1173A" w:rsidRDefault="00A1173A">
          <w:pPr>
            <w:pStyle w:val="TDC3"/>
            <w:rPr>
              <w:ins w:id="278" w:author="JORGE CONTRERAS ORTIZ" w:date="2021-09-07T20:20:00Z"/>
              <w:rFonts w:asciiTheme="minorHAnsi" w:hAnsiTheme="minorHAnsi" w:cstheme="minorBidi"/>
              <w:noProof/>
            </w:rPr>
          </w:pPr>
          <w:ins w:id="27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2.2.3.</w:t>
            </w:r>
            <w:r>
              <w:rPr>
                <w:rFonts w:asciiTheme="minorHAnsi" w:hAnsiTheme="minorHAnsi" w:cstheme="minorBidi"/>
                <w:noProof/>
              </w:rPr>
              <w:tab/>
            </w:r>
            <w:r w:rsidRPr="004D21D3">
              <w:rPr>
                <w:rStyle w:val="Hipervnculo"/>
                <w:noProof/>
              </w:rPr>
              <w:t>PRINCIPALES CARACTERÍSTICAS DE 6LoWPAN [7]</w:t>
            </w:r>
            <w:r>
              <w:rPr>
                <w:noProof/>
                <w:webHidden/>
              </w:rPr>
              <w:tab/>
            </w:r>
            <w:r>
              <w:rPr>
                <w:noProof/>
                <w:webHidden/>
              </w:rPr>
              <w:fldChar w:fldCharType="begin"/>
            </w:r>
            <w:r>
              <w:rPr>
                <w:noProof/>
                <w:webHidden/>
              </w:rPr>
              <w:instrText xml:space="preserve"> PAGEREF _Toc81938464 \h </w:instrText>
            </w:r>
            <w:r>
              <w:rPr>
                <w:noProof/>
                <w:webHidden/>
              </w:rPr>
            </w:r>
          </w:ins>
          <w:r>
            <w:rPr>
              <w:noProof/>
              <w:webHidden/>
            </w:rPr>
            <w:fldChar w:fldCharType="separate"/>
          </w:r>
          <w:ins w:id="280" w:author="JORGE CONTRERAS ORTIZ" w:date="2021-09-07T20:20:00Z">
            <w:r>
              <w:rPr>
                <w:noProof/>
                <w:webHidden/>
              </w:rPr>
              <w:t>10</w:t>
            </w:r>
            <w:r>
              <w:rPr>
                <w:noProof/>
                <w:webHidden/>
              </w:rPr>
              <w:fldChar w:fldCharType="end"/>
            </w:r>
            <w:r w:rsidRPr="004D21D3">
              <w:rPr>
                <w:rStyle w:val="Hipervnculo"/>
                <w:noProof/>
              </w:rPr>
              <w:fldChar w:fldCharType="end"/>
            </w:r>
          </w:ins>
        </w:p>
        <w:p w14:paraId="07002C87" w14:textId="7555E441" w:rsidR="00A1173A" w:rsidRDefault="00A1173A">
          <w:pPr>
            <w:pStyle w:val="TDC4"/>
            <w:tabs>
              <w:tab w:val="left" w:pos="1760"/>
              <w:tab w:val="right" w:leader="dot" w:pos="9060"/>
            </w:tabs>
            <w:rPr>
              <w:ins w:id="281" w:author="JORGE CONTRERAS ORTIZ" w:date="2021-09-07T20:20:00Z"/>
              <w:rFonts w:asciiTheme="minorHAnsi" w:eastAsiaTheme="minorEastAsia" w:hAnsiTheme="minorHAnsi" w:cstheme="minorBidi"/>
              <w:noProof/>
              <w:lang w:eastAsia="es-ES"/>
            </w:rPr>
          </w:pPr>
          <w:ins w:id="28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4D21D3">
              <w:rPr>
                <w:rStyle w:val="Hipervnculo"/>
                <w:noProof/>
              </w:rPr>
              <w:t>COMPRESIÓN DE CABECERA</w:t>
            </w:r>
            <w:r>
              <w:rPr>
                <w:noProof/>
                <w:webHidden/>
              </w:rPr>
              <w:tab/>
            </w:r>
            <w:r>
              <w:rPr>
                <w:noProof/>
                <w:webHidden/>
              </w:rPr>
              <w:fldChar w:fldCharType="begin"/>
            </w:r>
            <w:r>
              <w:rPr>
                <w:noProof/>
                <w:webHidden/>
              </w:rPr>
              <w:instrText xml:space="preserve"> PAGEREF _Toc81938465 \h </w:instrText>
            </w:r>
            <w:r>
              <w:rPr>
                <w:noProof/>
                <w:webHidden/>
              </w:rPr>
            </w:r>
          </w:ins>
          <w:r>
            <w:rPr>
              <w:noProof/>
              <w:webHidden/>
            </w:rPr>
            <w:fldChar w:fldCharType="separate"/>
          </w:r>
          <w:ins w:id="283" w:author="JORGE CONTRERAS ORTIZ" w:date="2021-09-07T20:20:00Z">
            <w:r>
              <w:rPr>
                <w:noProof/>
                <w:webHidden/>
              </w:rPr>
              <w:t>10</w:t>
            </w:r>
            <w:r>
              <w:rPr>
                <w:noProof/>
                <w:webHidden/>
              </w:rPr>
              <w:fldChar w:fldCharType="end"/>
            </w:r>
            <w:r w:rsidRPr="004D21D3">
              <w:rPr>
                <w:rStyle w:val="Hipervnculo"/>
                <w:noProof/>
              </w:rPr>
              <w:fldChar w:fldCharType="end"/>
            </w:r>
          </w:ins>
        </w:p>
        <w:p w14:paraId="2CB8F1A3" w14:textId="6514AE62" w:rsidR="00A1173A" w:rsidRDefault="00A1173A">
          <w:pPr>
            <w:pStyle w:val="TDC4"/>
            <w:tabs>
              <w:tab w:val="left" w:pos="1760"/>
              <w:tab w:val="right" w:leader="dot" w:pos="9060"/>
            </w:tabs>
            <w:rPr>
              <w:ins w:id="284" w:author="JORGE CONTRERAS ORTIZ" w:date="2021-09-07T20:20:00Z"/>
              <w:rFonts w:asciiTheme="minorHAnsi" w:eastAsiaTheme="minorEastAsia" w:hAnsiTheme="minorHAnsi" w:cstheme="minorBidi"/>
              <w:noProof/>
              <w:lang w:eastAsia="es-ES"/>
            </w:rPr>
          </w:pPr>
          <w:ins w:id="28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4D21D3">
              <w:rPr>
                <w:rStyle w:val="Hipervnculo"/>
                <w:noProof/>
              </w:rPr>
              <w:t>ENRUTAMIENTO</w:t>
            </w:r>
            <w:r>
              <w:rPr>
                <w:noProof/>
                <w:webHidden/>
              </w:rPr>
              <w:tab/>
            </w:r>
            <w:r>
              <w:rPr>
                <w:noProof/>
                <w:webHidden/>
              </w:rPr>
              <w:fldChar w:fldCharType="begin"/>
            </w:r>
            <w:r>
              <w:rPr>
                <w:noProof/>
                <w:webHidden/>
              </w:rPr>
              <w:instrText xml:space="preserve"> PAGEREF _Toc81938466 \h </w:instrText>
            </w:r>
            <w:r>
              <w:rPr>
                <w:noProof/>
                <w:webHidden/>
              </w:rPr>
            </w:r>
          </w:ins>
          <w:r>
            <w:rPr>
              <w:noProof/>
              <w:webHidden/>
            </w:rPr>
            <w:fldChar w:fldCharType="separate"/>
          </w:r>
          <w:ins w:id="286" w:author="JORGE CONTRERAS ORTIZ" w:date="2021-09-07T20:20:00Z">
            <w:r>
              <w:rPr>
                <w:noProof/>
                <w:webHidden/>
              </w:rPr>
              <w:t>10</w:t>
            </w:r>
            <w:r>
              <w:rPr>
                <w:noProof/>
                <w:webHidden/>
              </w:rPr>
              <w:fldChar w:fldCharType="end"/>
            </w:r>
            <w:r w:rsidRPr="004D21D3">
              <w:rPr>
                <w:rStyle w:val="Hipervnculo"/>
                <w:noProof/>
              </w:rPr>
              <w:fldChar w:fldCharType="end"/>
            </w:r>
          </w:ins>
        </w:p>
        <w:p w14:paraId="4E1AD5B4" w14:textId="3BFB6740" w:rsidR="00A1173A" w:rsidRDefault="00A1173A">
          <w:pPr>
            <w:pStyle w:val="TDC4"/>
            <w:tabs>
              <w:tab w:val="left" w:pos="1760"/>
              <w:tab w:val="right" w:leader="dot" w:pos="9060"/>
            </w:tabs>
            <w:rPr>
              <w:ins w:id="287" w:author="JORGE CONTRERAS ORTIZ" w:date="2021-09-07T20:20:00Z"/>
              <w:rFonts w:asciiTheme="minorHAnsi" w:eastAsiaTheme="minorEastAsia" w:hAnsiTheme="minorHAnsi" w:cstheme="minorBidi"/>
              <w:noProof/>
              <w:lang w:eastAsia="es-ES"/>
            </w:rPr>
          </w:pPr>
          <w:ins w:id="28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4D21D3">
              <w:rPr>
                <w:rStyle w:val="Hipervnculo"/>
                <w:noProof/>
              </w:rPr>
              <w:t>SEGURIDAD</w:t>
            </w:r>
            <w:r>
              <w:rPr>
                <w:noProof/>
                <w:webHidden/>
              </w:rPr>
              <w:tab/>
            </w:r>
            <w:r>
              <w:rPr>
                <w:noProof/>
                <w:webHidden/>
              </w:rPr>
              <w:fldChar w:fldCharType="begin"/>
            </w:r>
            <w:r>
              <w:rPr>
                <w:noProof/>
                <w:webHidden/>
              </w:rPr>
              <w:instrText xml:space="preserve"> PAGEREF _Toc81938467 \h </w:instrText>
            </w:r>
            <w:r>
              <w:rPr>
                <w:noProof/>
                <w:webHidden/>
              </w:rPr>
            </w:r>
          </w:ins>
          <w:r>
            <w:rPr>
              <w:noProof/>
              <w:webHidden/>
            </w:rPr>
            <w:fldChar w:fldCharType="separate"/>
          </w:r>
          <w:ins w:id="289" w:author="JORGE CONTRERAS ORTIZ" w:date="2021-09-07T20:20:00Z">
            <w:r>
              <w:rPr>
                <w:noProof/>
                <w:webHidden/>
              </w:rPr>
              <w:t>10</w:t>
            </w:r>
            <w:r>
              <w:rPr>
                <w:noProof/>
                <w:webHidden/>
              </w:rPr>
              <w:fldChar w:fldCharType="end"/>
            </w:r>
            <w:r w:rsidRPr="004D21D3">
              <w:rPr>
                <w:rStyle w:val="Hipervnculo"/>
                <w:noProof/>
              </w:rPr>
              <w:fldChar w:fldCharType="end"/>
            </w:r>
          </w:ins>
        </w:p>
        <w:p w14:paraId="76852BE9" w14:textId="3316BC82" w:rsidR="00A1173A" w:rsidRDefault="00A1173A">
          <w:pPr>
            <w:pStyle w:val="TDC4"/>
            <w:tabs>
              <w:tab w:val="left" w:pos="1760"/>
              <w:tab w:val="right" w:leader="dot" w:pos="9060"/>
            </w:tabs>
            <w:rPr>
              <w:ins w:id="290" w:author="JORGE CONTRERAS ORTIZ" w:date="2021-09-07T20:20:00Z"/>
              <w:rFonts w:asciiTheme="minorHAnsi" w:eastAsiaTheme="minorEastAsia" w:hAnsiTheme="minorHAnsi" w:cstheme="minorBidi"/>
              <w:noProof/>
              <w:lang w:eastAsia="es-ES"/>
            </w:rPr>
          </w:pPr>
          <w:ins w:id="29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"_Toc81938469"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4D21D3">
              <w:rPr>
                <w:rStyle w:val="Hipervnculo"/>
                <w:noProof/>
              </w:rPr>
              <w:t>PROTOCOLOS DE APLICACIÓN</w:t>
            </w:r>
            <w:r>
              <w:rPr>
                <w:noProof/>
                <w:webHidden/>
              </w:rPr>
              <w:tab/>
            </w:r>
            <w:r>
              <w:rPr>
                <w:noProof/>
                <w:webHidden/>
              </w:rPr>
              <w:fldChar w:fldCharType="begin"/>
            </w:r>
            <w:r>
              <w:rPr>
                <w:noProof/>
                <w:webHidden/>
              </w:rPr>
              <w:instrText xml:space="preserve"> PAGEREF _Toc81938469 \h </w:instrText>
            </w:r>
            <w:r>
              <w:rPr>
                <w:noProof/>
                <w:webHidden/>
              </w:rPr>
            </w:r>
          </w:ins>
          <w:r>
            <w:rPr>
              <w:noProof/>
              <w:webHidden/>
            </w:rPr>
            <w:fldChar w:fldCharType="separate"/>
          </w:r>
          <w:ins w:id="292" w:author="JORGE CONTRERAS ORTIZ" w:date="2021-09-07T20:20:00Z">
            <w:r>
              <w:rPr>
                <w:noProof/>
                <w:webHidden/>
              </w:rPr>
              <w:t>11</w:t>
            </w:r>
            <w:r>
              <w:rPr>
                <w:noProof/>
                <w:webHidden/>
              </w:rPr>
              <w:fldChar w:fldCharType="end"/>
            </w:r>
            <w:r w:rsidRPr="004D21D3">
              <w:rPr>
                <w:rStyle w:val="Hipervnculo"/>
                <w:noProof/>
              </w:rPr>
              <w:fldChar w:fldCharType="end"/>
            </w:r>
          </w:ins>
        </w:p>
        <w:p w14:paraId="6DF27B75" w14:textId="68416755" w:rsidR="00A1173A" w:rsidRDefault="00A1173A">
          <w:pPr>
            <w:pStyle w:val="TDC3"/>
            <w:rPr>
              <w:ins w:id="293" w:author="JORGE CONTRERAS ORTIZ" w:date="2021-09-07T20:20:00Z"/>
              <w:rFonts w:asciiTheme="minorHAnsi" w:hAnsiTheme="minorHAnsi" w:cstheme="minorBidi"/>
              <w:noProof/>
            </w:rPr>
          </w:pPr>
          <w:ins w:id="29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"_Toc81938470"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2.2.4.</w:t>
            </w:r>
            <w:r>
              <w:rPr>
                <w:rFonts w:asciiTheme="minorHAnsi" w:hAnsiTheme="minorHAnsi" w:cstheme="minorBidi"/>
                <w:noProof/>
              </w:rPr>
              <w:tab/>
            </w:r>
            <w:r w:rsidRPr="004D21D3">
              <w:rPr>
                <w:rStyle w:val="Hipervnculo"/>
                <w:noProof/>
              </w:rPr>
              <w:t>RETOS DE 6LoWPAN</w:t>
            </w:r>
            <w:r>
              <w:rPr>
                <w:noProof/>
                <w:webHidden/>
              </w:rPr>
              <w:tab/>
            </w:r>
            <w:r>
              <w:rPr>
                <w:noProof/>
                <w:webHidden/>
              </w:rPr>
              <w:fldChar w:fldCharType="begin"/>
            </w:r>
            <w:r>
              <w:rPr>
                <w:noProof/>
                <w:webHidden/>
              </w:rPr>
              <w:instrText xml:space="preserve"> PAGEREF _Toc81938470 \h </w:instrText>
            </w:r>
            <w:r>
              <w:rPr>
                <w:noProof/>
                <w:webHidden/>
              </w:rPr>
            </w:r>
          </w:ins>
          <w:r>
            <w:rPr>
              <w:noProof/>
              <w:webHidden/>
            </w:rPr>
            <w:fldChar w:fldCharType="separate"/>
          </w:r>
          <w:ins w:id="295" w:author="JORGE CONTRERAS ORTIZ" w:date="2021-09-07T20:20:00Z">
            <w:r>
              <w:rPr>
                <w:noProof/>
                <w:webHidden/>
              </w:rPr>
              <w:t>11</w:t>
            </w:r>
            <w:r>
              <w:rPr>
                <w:noProof/>
                <w:webHidden/>
              </w:rPr>
              <w:fldChar w:fldCharType="end"/>
            </w:r>
            <w:r w:rsidRPr="004D21D3">
              <w:rPr>
                <w:rStyle w:val="Hipervnculo"/>
                <w:noProof/>
              </w:rPr>
              <w:fldChar w:fldCharType="end"/>
            </w:r>
          </w:ins>
        </w:p>
        <w:p w14:paraId="0A77346A" w14:textId="47390CAB" w:rsidR="00A1173A" w:rsidRDefault="00A1173A">
          <w:pPr>
            <w:pStyle w:val="TDC3"/>
            <w:rPr>
              <w:ins w:id="296" w:author="JORGE CONTRERAS ORTIZ" w:date="2021-09-07T20:20:00Z"/>
              <w:rFonts w:asciiTheme="minorHAnsi" w:hAnsiTheme="minorHAnsi" w:cstheme="minorBidi"/>
              <w:noProof/>
            </w:rPr>
          </w:pPr>
          <w:ins w:id="29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"_Toc81938471"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2.2.5.</w:t>
            </w:r>
            <w:r>
              <w:rPr>
                <w:rFonts w:asciiTheme="minorHAnsi" w:hAnsiTheme="minorHAnsi" w:cstheme="minorBidi"/>
                <w:noProof/>
              </w:rPr>
              <w:tab/>
            </w:r>
            <w:r w:rsidRPr="004D21D3">
              <w:rPr>
                <w:rStyle w:val="Hipervnculo"/>
                <w:noProof/>
              </w:rPr>
              <w:t>IMPLEMENTACIONES Y APLICACIONES PARA 6LoWPAN [5], [7]</w:t>
            </w:r>
            <w:r>
              <w:rPr>
                <w:noProof/>
                <w:webHidden/>
              </w:rPr>
              <w:tab/>
            </w:r>
            <w:r>
              <w:rPr>
                <w:noProof/>
                <w:webHidden/>
              </w:rPr>
              <w:fldChar w:fldCharType="begin"/>
            </w:r>
            <w:r>
              <w:rPr>
                <w:noProof/>
                <w:webHidden/>
              </w:rPr>
              <w:instrText xml:space="preserve"> PAGEREF _Toc81938471 \h </w:instrText>
            </w:r>
            <w:r>
              <w:rPr>
                <w:noProof/>
                <w:webHidden/>
              </w:rPr>
            </w:r>
          </w:ins>
          <w:r>
            <w:rPr>
              <w:noProof/>
              <w:webHidden/>
            </w:rPr>
            <w:fldChar w:fldCharType="separate"/>
          </w:r>
          <w:ins w:id="298" w:author="JORGE CONTRERAS ORTIZ" w:date="2021-09-07T20:20:00Z">
            <w:r>
              <w:rPr>
                <w:noProof/>
                <w:webHidden/>
              </w:rPr>
              <w:t>12</w:t>
            </w:r>
            <w:r>
              <w:rPr>
                <w:noProof/>
                <w:webHidden/>
              </w:rPr>
              <w:fldChar w:fldCharType="end"/>
            </w:r>
            <w:r w:rsidRPr="004D21D3">
              <w:rPr>
                <w:rStyle w:val="Hipervnculo"/>
                <w:noProof/>
              </w:rPr>
              <w:fldChar w:fldCharType="end"/>
            </w:r>
          </w:ins>
        </w:p>
        <w:p w14:paraId="1A227232" w14:textId="6ABEEB4E" w:rsidR="00A1173A" w:rsidRDefault="00A1173A">
          <w:pPr>
            <w:pStyle w:val="TDC4"/>
            <w:tabs>
              <w:tab w:val="left" w:pos="1760"/>
              <w:tab w:val="right" w:leader="dot" w:pos="9060"/>
            </w:tabs>
            <w:rPr>
              <w:ins w:id="299" w:author="JORGE CONTRERAS ORTIZ" w:date="2021-09-07T20:20:00Z"/>
              <w:rFonts w:asciiTheme="minorHAnsi" w:eastAsiaTheme="minorEastAsia" w:hAnsiTheme="minorHAnsi" w:cstheme="minorBidi"/>
              <w:noProof/>
              <w:lang w:eastAsia="es-ES"/>
            </w:rPr>
          </w:pPr>
          <w:ins w:id="30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"_Toc81938472"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4D21D3">
              <w:rPr>
                <w:rStyle w:val="Hipervnculo"/>
                <w:noProof/>
              </w:rPr>
              <w:t>CONTIKI</w:t>
            </w:r>
            <w:r>
              <w:rPr>
                <w:noProof/>
                <w:webHidden/>
              </w:rPr>
              <w:tab/>
            </w:r>
            <w:r>
              <w:rPr>
                <w:noProof/>
                <w:webHidden/>
              </w:rPr>
              <w:fldChar w:fldCharType="begin"/>
            </w:r>
            <w:r>
              <w:rPr>
                <w:noProof/>
                <w:webHidden/>
              </w:rPr>
              <w:instrText xml:space="preserve"> PAGEREF _Toc81938472 \h </w:instrText>
            </w:r>
            <w:r>
              <w:rPr>
                <w:noProof/>
                <w:webHidden/>
              </w:rPr>
            </w:r>
          </w:ins>
          <w:r>
            <w:rPr>
              <w:noProof/>
              <w:webHidden/>
            </w:rPr>
            <w:fldChar w:fldCharType="separate"/>
          </w:r>
          <w:ins w:id="301" w:author="JORGE CONTRERAS ORTIZ" w:date="2021-09-07T20:20:00Z">
            <w:r>
              <w:rPr>
                <w:noProof/>
                <w:webHidden/>
              </w:rPr>
              <w:t>12</w:t>
            </w:r>
            <w:r>
              <w:rPr>
                <w:noProof/>
                <w:webHidden/>
              </w:rPr>
              <w:fldChar w:fldCharType="end"/>
            </w:r>
            <w:r w:rsidRPr="004D21D3">
              <w:rPr>
                <w:rStyle w:val="Hipervnculo"/>
                <w:noProof/>
              </w:rPr>
              <w:fldChar w:fldCharType="end"/>
            </w:r>
          </w:ins>
        </w:p>
        <w:p w14:paraId="368397AB" w14:textId="36645ABF" w:rsidR="00A1173A" w:rsidRDefault="00A1173A">
          <w:pPr>
            <w:pStyle w:val="TDC4"/>
            <w:tabs>
              <w:tab w:val="left" w:pos="1760"/>
              <w:tab w:val="right" w:leader="dot" w:pos="9060"/>
            </w:tabs>
            <w:rPr>
              <w:ins w:id="302" w:author="JORGE CONTRERAS ORTIZ" w:date="2021-09-07T20:20:00Z"/>
              <w:rFonts w:asciiTheme="minorHAnsi" w:eastAsiaTheme="minorEastAsia" w:hAnsiTheme="minorHAnsi" w:cstheme="minorBidi"/>
              <w:noProof/>
              <w:lang w:eastAsia="es-ES"/>
            </w:rPr>
          </w:pPr>
          <w:ins w:id="30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"_Toc81938476"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4D21D3">
              <w:rPr>
                <w:rStyle w:val="Hipervnculo"/>
                <w:noProof/>
              </w:rPr>
              <w:t>TINYOS</w:t>
            </w:r>
            <w:r>
              <w:rPr>
                <w:noProof/>
                <w:webHidden/>
              </w:rPr>
              <w:tab/>
            </w:r>
            <w:r>
              <w:rPr>
                <w:noProof/>
                <w:webHidden/>
              </w:rPr>
              <w:fldChar w:fldCharType="begin"/>
            </w:r>
            <w:r>
              <w:rPr>
                <w:noProof/>
                <w:webHidden/>
              </w:rPr>
              <w:instrText xml:space="preserve"> PAGEREF _Toc81938476 \h </w:instrText>
            </w:r>
            <w:r>
              <w:rPr>
                <w:noProof/>
                <w:webHidden/>
              </w:rPr>
            </w:r>
          </w:ins>
          <w:r>
            <w:rPr>
              <w:noProof/>
              <w:webHidden/>
            </w:rPr>
            <w:fldChar w:fldCharType="separate"/>
          </w:r>
          <w:ins w:id="304" w:author="JORGE CONTRERAS ORTIZ" w:date="2021-09-07T20:20:00Z">
            <w:r>
              <w:rPr>
                <w:noProof/>
                <w:webHidden/>
              </w:rPr>
              <w:t>13</w:t>
            </w:r>
            <w:r>
              <w:rPr>
                <w:noProof/>
                <w:webHidden/>
              </w:rPr>
              <w:fldChar w:fldCharType="end"/>
            </w:r>
            <w:r w:rsidRPr="004D21D3">
              <w:rPr>
                <w:rStyle w:val="Hipervnculo"/>
                <w:noProof/>
              </w:rPr>
              <w:fldChar w:fldCharType="end"/>
            </w:r>
          </w:ins>
        </w:p>
        <w:p w14:paraId="715E5B1A" w14:textId="2A4A5FBB" w:rsidR="00A1173A" w:rsidRDefault="00A1173A">
          <w:pPr>
            <w:pStyle w:val="TDC4"/>
            <w:tabs>
              <w:tab w:val="left" w:pos="1760"/>
              <w:tab w:val="right" w:leader="dot" w:pos="9060"/>
            </w:tabs>
            <w:rPr>
              <w:ins w:id="305" w:author="JORGE CONTRERAS ORTIZ" w:date="2021-09-07T20:20:00Z"/>
              <w:rFonts w:asciiTheme="minorHAnsi" w:eastAsiaTheme="minorEastAsia" w:hAnsiTheme="minorHAnsi" w:cstheme="minorBidi"/>
              <w:noProof/>
              <w:lang w:eastAsia="es-ES"/>
            </w:rPr>
          </w:pPr>
          <w:ins w:id="306" w:author="JORGE CONTRERAS ORTIZ" w:date="2021-09-07T20:20:00Z">
            <w:r w:rsidRPr="004D21D3">
              <w:rPr>
                <w:rStyle w:val="Hipervnculo"/>
                <w:noProof/>
              </w:rPr>
              <w:lastRenderedPageBreak/>
              <w:fldChar w:fldCharType="begin"/>
            </w:r>
            <w:r w:rsidRPr="004D21D3">
              <w:rPr>
                <w:rStyle w:val="Hipervnculo"/>
                <w:noProof/>
              </w:rPr>
              <w:instrText xml:space="preserve"> </w:instrText>
            </w:r>
            <w:r>
              <w:rPr>
                <w:noProof/>
              </w:rPr>
              <w:instrText>HYPERLINK \l "_Toc81938478"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4D21D3">
              <w:rPr>
                <w:rStyle w:val="Hipervnculo"/>
                <w:noProof/>
              </w:rPr>
              <w:t>THREAD</w:t>
            </w:r>
            <w:r>
              <w:rPr>
                <w:noProof/>
                <w:webHidden/>
              </w:rPr>
              <w:tab/>
            </w:r>
            <w:r>
              <w:rPr>
                <w:noProof/>
                <w:webHidden/>
              </w:rPr>
              <w:fldChar w:fldCharType="begin"/>
            </w:r>
            <w:r>
              <w:rPr>
                <w:noProof/>
                <w:webHidden/>
              </w:rPr>
              <w:instrText xml:space="preserve"> PAGEREF _Toc81938478 \h </w:instrText>
            </w:r>
            <w:r>
              <w:rPr>
                <w:noProof/>
                <w:webHidden/>
              </w:rPr>
            </w:r>
          </w:ins>
          <w:r>
            <w:rPr>
              <w:noProof/>
              <w:webHidden/>
            </w:rPr>
            <w:fldChar w:fldCharType="separate"/>
          </w:r>
          <w:ins w:id="307" w:author="JORGE CONTRERAS ORTIZ" w:date="2021-09-07T20:20:00Z">
            <w:r>
              <w:rPr>
                <w:noProof/>
                <w:webHidden/>
              </w:rPr>
              <w:t>13</w:t>
            </w:r>
            <w:r>
              <w:rPr>
                <w:noProof/>
                <w:webHidden/>
              </w:rPr>
              <w:fldChar w:fldCharType="end"/>
            </w:r>
            <w:r w:rsidRPr="004D21D3">
              <w:rPr>
                <w:rStyle w:val="Hipervnculo"/>
                <w:noProof/>
              </w:rPr>
              <w:fldChar w:fldCharType="end"/>
            </w:r>
          </w:ins>
        </w:p>
        <w:p w14:paraId="4BD9E86F" w14:textId="67F8572A" w:rsidR="00A1173A" w:rsidRDefault="00A1173A">
          <w:pPr>
            <w:pStyle w:val="TDC2"/>
            <w:tabs>
              <w:tab w:val="left" w:pos="880"/>
              <w:tab w:val="right" w:leader="dot" w:pos="9060"/>
            </w:tabs>
            <w:rPr>
              <w:ins w:id="308" w:author="JORGE CONTRERAS ORTIZ" w:date="2021-09-07T20:20:00Z"/>
              <w:rFonts w:asciiTheme="minorHAnsi" w:eastAsiaTheme="minorEastAsia" w:hAnsiTheme="minorHAnsi" w:cstheme="minorBidi"/>
              <w:noProof/>
              <w:lang w:eastAsia="es-ES"/>
            </w:rPr>
          </w:pPr>
          <w:ins w:id="30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"_Toc81938479"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2.3.</w:t>
            </w:r>
            <w:r>
              <w:rPr>
                <w:rFonts w:asciiTheme="minorHAnsi" w:eastAsiaTheme="minorEastAsia" w:hAnsiTheme="minorHAnsi" w:cstheme="minorBidi"/>
                <w:noProof/>
                <w:lang w:eastAsia="es-ES"/>
              </w:rPr>
              <w:tab/>
            </w:r>
            <w:r w:rsidRPr="004D21D3">
              <w:rPr>
                <w:rStyle w:val="Hipervnculo"/>
                <w:noProof/>
              </w:rPr>
              <w:t>THREAD</w:t>
            </w:r>
            <w:r>
              <w:rPr>
                <w:noProof/>
                <w:webHidden/>
              </w:rPr>
              <w:tab/>
            </w:r>
            <w:r>
              <w:rPr>
                <w:noProof/>
                <w:webHidden/>
              </w:rPr>
              <w:fldChar w:fldCharType="begin"/>
            </w:r>
            <w:r>
              <w:rPr>
                <w:noProof/>
                <w:webHidden/>
              </w:rPr>
              <w:instrText xml:space="preserve"> PAGEREF _Toc81938479 \h </w:instrText>
            </w:r>
            <w:r>
              <w:rPr>
                <w:noProof/>
                <w:webHidden/>
              </w:rPr>
            </w:r>
          </w:ins>
          <w:r>
            <w:rPr>
              <w:noProof/>
              <w:webHidden/>
            </w:rPr>
            <w:fldChar w:fldCharType="separate"/>
          </w:r>
          <w:ins w:id="310" w:author="JORGE CONTRERAS ORTIZ" w:date="2021-09-07T20:20:00Z">
            <w:r>
              <w:rPr>
                <w:noProof/>
                <w:webHidden/>
              </w:rPr>
              <w:t>14</w:t>
            </w:r>
            <w:r>
              <w:rPr>
                <w:noProof/>
                <w:webHidden/>
              </w:rPr>
              <w:fldChar w:fldCharType="end"/>
            </w:r>
            <w:r w:rsidRPr="004D21D3">
              <w:rPr>
                <w:rStyle w:val="Hipervnculo"/>
                <w:noProof/>
              </w:rPr>
              <w:fldChar w:fldCharType="end"/>
            </w:r>
          </w:ins>
        </w:p>
        <w:p w14:paraId="01B6CB10" w14:textId="7FDB98CB" w:rsidR="00A1173A" w:rsidRDefault="00A1173A">
          <w:pPr>
            <w:pStyle w:val="TDC3"/>
            <w:rPr>
              <w:ins w:id="311" w:author="JORGE CONTRERAS ORTIZ" w:date="2021-09-07T20:20:00Z"/>
              <w:rFonts w:asciiTheme="minorHAnsi" w:hAnsiTheme="minorHAnsi" w:cstheme="minorBidi"/>
              <w:noProof/>
            </w:rPr>
          </w:pPr>
          <w:ins w:id="31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2.3.1.</w:t>
            </w:r>
            <w:r>
              <w:rPr>
                <w:rFonts w:asciiTheme="minorHAnsi" w:hAnsiTheme="minorHAnsi" w:cstheme="minorBidi"/>
                <w:noProof/>
              </w:rPr>
              <w:tab/>
            </w:r>
            <w:r w:rsidRPr="004D21D3">
              <w:rPr>
                <w:rStyle w:val="Hipervnculo"/>
                <w:noProof/>
              </w:rPr>
              <w:t>INTRODUCCIÓN A REDES THREAD [8], [10]–[12]</w:t>
            </w:r>
            <w:r>
              <w:rPr>
                <w:noProof/>
                <w:webHidden/>
              </w:rPr>
              <w:tab/>
            </w:r>
            <w:r>
              <w:rPr>
                <w:noProof/>
                <w:webHidden/>
              </w:rPr>
              <w:fldChar w:fldCharType="begin"/>
            </w:r>
            <w:r>
              <w:rPr>
                <w:noProof/>
                <w:webHidden/>
              </w:rPr>
              <w:instrText xml:space="preserve"> PAGEREF _Toc81938480 \h </w:instrText>
            </w:r>
            <w:r>
              <w:rPr>
                <w:noProof/>
                <w:webHidden/>
              </w:rPr>
            </w:r>
          </w:ins>
          <w:r>
            <w:rPr>
              <w:noProof/>
              <w:webHidden/>
            </w:rPr>
            <w:fldChar w:fldCharType="separate"/>
          </w:r>
          <w:ins w:id="313" w:author="JORGE CONTRERAS ORTIZ" w:date="2021-09-07T20:20:00Z">
            <w:r>
              <w:rPr>
                <w:noProof/>
                <w:webHidden/>
              </w:rPr>
              <w:t>14</w:t>
            </w:r>
            <w:r>
              <w:rPr>
                <w:noProof/>
                <w:webHidden/>
              </w:rPr>
              <w:fldChar w:fldCharType="end"/>
            </w:r>
            <w:r w:rsidRPr="004D21D3">
              <w:rPr>
                <w:rStyle w:val="Hipervnculo"/>
                <w:noProof/>
              </w:rPr>
              <w:fldChar w:fldCharType="end"/>
            </w:r>
          </w:ins>
        </w:p>
        <w:p w14:paraId="5C98C508" w14:textId="2751BAAE" w:rsidR="00A1173A" w:rsidRDefault="00A1173A">
          <w:pPr>
            <w:pStyle w:val="TDC3"/>
            <w:rPr>
              <w:ins w:id="314" w:author="JORGE CONTRERAS ORTIZ" w:date="2021-09-07T20:20:00Z"/>
              <w:rFonts w:asciiTheme="minorHAnsi" w:hAnsiTheme="minorHAnsi" w:cstheme="minorBidi"/>
              <w:noProof/>
            </w:rPr>
          </w:pPr>
          <w:ins w:id="31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2.3.2.</w:t>
            </w:r>
            <w:r>
              <w:rPr>
                <w:rFonts w:asciiTheme="minorHAnsi" w:hAnsiTheme="minorHAnsi" w:cstheme="minorBidi"/>
                <w:noProof/>
              </w:rPr>
              <w:tab/>
            </w:r>
            <w:r w:rsidRPr="004D21D3">
              <w:rPr>
                <w:rStyle w:val="Hipervnculo"/>
                <w:noProof/>
              </w:rPr>
              <w:t>TIPOS DE DISPOSITIVOS</w:t>
            </w:r>
            <w:r>
              <w:rPr>
                <w:noProof/>
                <w:webHidden/>
              </w:rPr>
              <w:tab/>
            </w:r>
            <w:r>
              <w:rPr>
                <w:noProof/>
                <w:webHidden/>
              </w:rPr>
              <w:fldChar w:fldCharType="begin"/>
            </w:r>
            <w:r>
              <w:rPr>
                <w:noProof/>
                <w:webHidden/>
              </w:rPr>
              <w:instrText xml:space="preserve"> PAGEREF _Toc81938481 \h </w:instrText>
            </w:r>
            <w:r>
              <w:rPr>
                <w:noProof/>
                <w:webHidden/>
              </w:rPr>
            </w:r>
          </w:ins>
          <w:r>
            <w:rPr>
              <w:noProof/>
              <w:webHidden/>
            </w:rPr>
            <w:fldChar w:fldCharType="separate"/>
          </w:r>
          <w:ins w:id="316" w:author="JORGE CONTRERAS ORTIZ" w:date="2021-09-07T20:20:00Z">
            <w:r>
              <w:rPr>
                <w:noProof/>
                <w:webHidden/>
              </w:rPr>
              <w:t>15</w:t>
            </w:r>
            <w:r>
              <w:rPr>
                <w:noProof/>
                <w:webHidden/>
              </w:rPr>
              <w:fldChar w:fldCharType="end"/>
            </w:r>
            <w:r w:rsidRPr="004D21D3">
              <w:rPr>
                <w:rStyle w:val="Hipervnculo"/>
                <w:noProof/>
              </w:rPr>
              <w:fldChar w:fldCharType="end"/>
            </w:r>
          </w:ins>
        </w:p>
        <w:p w14:paraId="6BCBA1CB" w14:textId="6EBF59C3" w:rsidR="00A1173A" w:rsidRDefault="00A1173A">
          <w:pPr>
            <w:pStyle w:val="TDC3"/>
            <w:rPr>
              <w:ins w:id="317" w:author="JORGE CONTRERAS ORTIZ" w:date="2021-09-07T20:20:00Z"/>
              <w:rFonts w:asciiTheme="minorHAnsi" w:hAnsiTheme="minorHAnsi" w:cstheme="minorBidi"/>
              <w:noProof/>
            </w:rPr>
          </w:pPr>
          <w:ins w:id="31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2.3.3.</w:t>
            </w:r>
            <w:r>
              <w:rPr>
                <w:rFonts w:asciiTheme="minorHAnsi" w:hAnsiTheme="minorHAnsi" w:cstheme="minorBidi"/>
                <w:noProof/>
              </w:rPr>
              <w:tab/>
            </w:r>
            <w:r w:rsidRPr="004D21D3">
              <w:rPr>
                <w:rStyle w:val="Hipervnculo"/>
                <w:noProof/>
              </w:rPr>
              <w:t>PROTOCOLO THREAD</w:t>
            </w:r>
            <w:r>
              <w:rPr>
                <w:noProof/>
                <w:webHidden/>
              </w:rPr>
              <w:tab/>
            </w:r>
            <w:r>
              <w:rPr>
                <w:noProof/>
                <w:webHidden/>
              </w:rPr>
              <w:fldChar w:fldCharType="begin"/>
            </w:r>
            <w:r>
              <w:rPr>
                <w:noProof/>
                <w:webHidden/>
              </w:rPr>
              <w:instrText xml:space="preserve"> PAGEREF _Toc81938483 \h </w:instrText>
            </w:r>
            <w:r>
              <w:rPr>
                <w:noProof/>
                <w:webHidden/>
              </w:rPr>
            </w:r>
          </w:ins>
          <w:r>
            <w:rPr>
              <w:noProof/>
              <w:webHidden/>
            </w:rPr>
            <w:fldChar w:fldCharType="separate"/>
          </w:r>
          <w:ins w:id="319" w:author="JORGE CONTRERAS ORTIZ" w:date="2021-09-07T20:20:00Z">
            <w:r>
              <w:rPr>
                <w:noProof/>
                <w:webHidden/>
              </w:rPr>
              <w:t>17</w:t>
            </w:r>
            <w:r>
              <w:rPr>
                <w:noProof/>
                <w:webHidden/>
              </w:rPr>
              <w:fldChar w:fldCharType="end"/>
            </w:r>
            <w:r w:rsidRPr="004D21D3">
              <w:rPr>
                <w:rStyle w:val="Hipervnculo"/>
                <w:noProof/>
              </w:rPr>
              <w:fldChar w:fldCharType="end"/>
            </w:r>
          </w:ins>
        </w:p>
        <w:p w14:paraId="7E0ACA13" w14:textId="2B6DBC87" w:rsidR="00A1173A" w:rsidRDefault="00A1173A">
          <w:pPr>
            <w:pStyle w:val="TDC4"/>
            <w:tabs>
              <w:tab w:val="left" w:pos="1760"/>
              <w:tab w:val="right" w:leader="dot" w:pos="9060"/>
            </w:tabs>
            <w:rPr>
              <w:ins w:id="320" w:author="JORGE CONTRERAS ORTIZ" w:date="2021-09-07T20:20:00Z"/>
              <w:rFonts w:asciiTheme="minorHAnsi" w:eastAsiaTheme="minorEastAsia" w:hAnsiTheme="minorHAnsi" w:cstheme="minorBidi"/>
              <w:noProof/>
              <w:lang w:eastAsia="es-ES"/>
            </w:rPr>
          </w:pPr>
          <w:ins w:id="32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4D21D3">
              <w:rPr>
                <w:rStyle w:val="Hipervnculo"/>
                <w:noProof/>
              </w:rPr>
              <w:t>REDES DE ÁREA PRIVADA (PAN) [12]</w:t>
            </w:r>
            <w:r>
              <w:rPr>
                <w:noProof/>
                <w:webHidden/>
              </w:rPr>
              <w:tab/>
            </w:r>
            <w:r>
              <w:rPr>
                <w:noProof/>
                <w:webHidden/>
              </w:rPr>
              <w:fldChar w:fldCharType="begin"/>
            </w:r>
            <w:r>
              <w:rPr>
                <w:noProof/>
                <w:webHidden/>
              </w:rPr>
              <w:instrText xml:space="preserve"> PAGEREF _Toc81938484 \h </w:instrText>
            </w:r>
            <w:r>
              <w:rPr>
                <w:noProof/>
                <w:webHidden/>
              </w:rPr>
            </w:r>
          </w:ins>
          <w:r>
            <w:rPr>
              <w:noProof/>
              <w:webHidden/>
            </w:rPr>
            <w:fldChar w:fldCharType="separate"/>
          </w:r>
          <w:ins w:id="322" w:author="JORGE CONTRERAS ORTIZ" w:date="2021-09-07T20:20:00Z">
            <w:r>
              <w:rPr>
                <w:noProof/>
                <w:webHidden/>
              </w:rPr>
              <w:t>17</w:t>
            </w:r>
            <w:r>
              <w:rPr>
                <w:noProof/>
                <w:webHidden/>
              </w:rPr>
              <w:fldChar w:fldCharType="end"/>
            </w:r>
            <w:r w:rsidRPr="004D21D3">
              <w:rPr>
                <w:rStyle w:val="Hipervnculo"/>
                <w:noProof/>
              </w:rPr>
              <w:fldChar w:fldCharType="end"/>
            </w:r>
          </w:ins>
        </w:p>
        <w:p w14:paraId="7EF7394E" w14:textId="5C82AE72" w:rsidR="00A1173A" w:rsidRDefault="00A1173A">
          <w:pPr>
            <w:pStyle w:val="TDC4"/>
            <w:tabs>
              <w:tab w:val="left" w:pos="1760"/>
              <w:tab w:val="right" w:leader="dot" w:pos="9060"/>
            </w:tabs>
            <w:rPr>
              <w:ins w:id="323" w:author="JORGE CONTRERAS ORTIZ" w:date="2021-09-07T20:20:00Z"/>
              <w:rFonts w:asciiTheme="minorHAnsi" w:eastAsiaTheme="minorEastAsia" w:hAnsiTheme="minorHAnsi" w:cstheme="minorBidi"/>
              <w:noProof/>
              <w:lang w:eastAsia="es-ES"/>
            </w:rPr>
          </w:pPr>
          <w:ins w:id="32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4D21D3">
              <w:rPr>
                <w:rStyle w:val="Hipervnculo"/>
                <w:noProof/>
              </w:rPr>
              <w:t>CAPA FÍSICA [12], [14]</w:t>
            </w:r>
            <w:r>
              <w:rPr>
                <w:noProof/>
                <w:webHidden/>
              </w:rPr>
              <w:tab/>
            </w:r>
            <w:r>
              <w:rPr>
                <w:noProof/>
                <w:webHidden/>
              </w:rPr>
              <w:fldChar w:fldCharType="begin"/>
            </w:r>
            <w:r>
              <w:rPr>
                <w:noProof/>
                <w:webHidden/>
              </w:rPr>
              <w:instrText xml:space="preserve"> PAGEREF _Toc81938485 \h </w:instrText>
            </w:r>
            <w:r>
              <w:rPr>
                <w:noProof/>
                <w:webHidden/>
              </w:rPr>
            </w:r>
          </w:ins>
          <w:r>
            <w:rPr>
              <w:noProof/>
              <w:webHidden/>
            </w:rPr>
            <w:fldChar w:fldCharType="separate"/>
          </w:r>
          <w:ins w:id="325" w:author="JORGE CONTRERAS ORTIZ" w:date="2021-09-07T20:20:00Z">
            <w:r>
              <w:rPr>
                <w:noProof/>
                <w:webHidden/>
              </w:rPr>
              <w:t>20</w:t>
            </w:r>
            <w:r>
              <w:rPr>
                <w:noProof/>
                <w:webHidden/>
              </w:rPr>
              <w:fldChar w:fldCharType="end"/>
            </w:r>
            <w:r w:rsidRPr="004D21D3">
              <w:rPr>
                <w:rStyle w:val="Hipervnculo"/>
                <w:noProof/>
              </w:rPr>
              <w:fldChar w:fldCharType="end"/>
            </w:r>
          </w:ins>
        </w:p>
        <w:p w14:paraId="6D5E4FA8" w14:textId="71FFE015" w:rsidR="00A1173A" w:rsidRDefault="00A1173A">
          <w:pPr>
            <w:pStyle w:val="TDC4"/>
            <w:tabs>
              <w:tab w:val="left" w:pos="1760"/>
              <w:tab w:val="right" w:leader="dot" w:pos="9060"/>
            </w:tabs>
            <w:rPr>
              <w:ins w:id="326" w:author="JORGE CONTRERAS ORTIZ" w:date="2021-09-07T20:20:00Z"/>
              <w:rFonts w:asciiTheme="minorHAnsi" w:eastAsiaTheme="minorEastAsia" w:hAnsiTheme="minorHAnsi" w:cstheme="minorBidi"/>
              <w:noProof/>
              <w:lang w:eastAsia="es-ES"/>
            </w:rPr>
          </w:pPr>
          <w:ins w:id="32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4D21D3">
              <w:rPr>
                <w:rStyle w:val="Hipervnculo"/>
                <w:noProof/>
              </w:rPr>
              <w:t>CAPA MAC (O ENLACE DE DATOS). [12], [14]</w:t>
            </w:r>
            <w:r>
              <w:rPr>
                <w:noProof/>
                <w:webHidden/>
              </w:rPr>
              <w:tab/>
            </w:r>
            <w:r>
              <w:rPr>
                <w:noProof/>
                <w:webHidden/>
              </w:rPr>
              <w:fldChar w:fldCharType="begin"/>
            </w:r>
            <w:r>
              <w:rPr>
                <w:noProof/>
                <w:webHidden/>
              </w:rPr>
              <w:instrText xml:space="preserve"> PAGEREF _Toc81938487 \h </w:instrText>
            </w:r>
            <w:r>
              <w:rPr>
                <w:noProof/>
                <w:webHidden/>
              </w:rPr>
            </w:r>
          </w:ins>
          <w:r>
            <w:rPr>
              <w:noProof/>
              <w:webHidden/>
            </w:rPr>
            <w:fldChar w:fldCharType="separate"/>
          </w:r>
          <w:ins w:id="328" w:author="JORGE CONTRERAS ORTIZ" w:date="2021-09-07T20:20:00Z">
            <w:r>
              <w:rPr>
                <w:noProof/>
                <w:webHidden/>
              </w:rPr>
              <w:t>20</w:t>
            </w:r>
            <w:r>
              <w:rPr>
                <w:noProof/>
                <w:webHidden/>
              </w:rPr>
              <w:fldChar w:fldCharType="end"/>
            </w:r>
            <w:r w:rsidRPr="004D21D3">
              <w:rPr>
                <w:rStyle w:val="Hipervnculo"/>
                <w:noProof/>
              </w:rPr>
              <w:fldChar w:fldCharType="end"/>
            </w:r>
          </w:ins>
        </w:p>
        <w:p w14:paraId="5622D6A4" w14:textId="545739D8" w:rsidR="00A1173A" w:rsidRDefault="00A1173A">
          <w:pPr>
            <w:pStyle w:val="TDC4"/>
            <w:tabs>
              <w:tab w:val="left" w:pos="1760"/>
              <w:tab w:val="right" w:leader="dot" w:pos="9060"/>
            </w:tabs>
            <w:rPr>
              <w:ins w:id="329" w:author="JORGE CONTRERAS ORTIZ" w:date="2021-09-07T20:20:00Z"/>
              <w:rFonts w:asciiTheme="minorHAnsi" w:eastAsiaTheme="minorEastAsia" w:hAnsiTheme="minorHAnsi" w:cstheme="minorBidi"/>
              <w:noProof/>
              <w:lang w:eastAsia="es-ES"/>
            </w:rPr>
          </w:pPr>
          <w:ins w:id="33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"_Toc81938488"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4D21D3">
              <w:rPr>
                <w:rStyle w:val="Hipervnculo"/>
                <w:noProof/>
              </w:rPr>
              <w:t>CAPA DE ADAPTACIÓN 6LoWPAN [12]</w:t>
            </w:r>
            <w:r>
              <w:rPr>
                <w:noProof/>
                <w:webHidden/>
              </w:rPr>
              <w:tab/>
            </w:r>
            <w:r>
              <w:rPr>
                <w:noProof/>
                <w:webHidden/>
              </w:rPr>
              <w:fldChar w:fldCharType="begin"/>
            </w:r>
            <w:r>
              <w:rPr>
                <w:noProof/>
                <w:webHidden/>
              </w:rPr>
              <w:instrText xml:space="preserve"> PAGEREF _Toc81938488 \h </w:instrText>
            </w:r>
            <w:r>
              <w:rPr>
                <w:noProof/>
                <w:webHidden/>
              </w:rPr>
            </w:r>
          </w:ins>
          <w:r>
            <w:rPr>
              <w:noProof/>
              <w:webHidden/>
            </w:rPr>
            <w:fldChar w:fldCharType="separate"/>
          </w:r>
          <w:ins w:id="331" w:author="JORGE CONTRERAS ORTIZ" w:date="2021-09-07T20:20:00Z">
            <w:r>
              <w:rPr>
                <w:noProof/>
                <w:webHidden/>
              </w:rPr>
              <w:t>21</w:t>
            </w:r>
            <w:r>
              <w:rPr>
                <w:noProof/>
                <w:webHidden/>
              </w:rPr>
              <w:fldChar w:fldCharType="end"/>
            </w:r>
            <w:r w:rsidRPr="004D21D3">
              <w:rPr>
                <w:rStyle w:val="Hipervnculo"/>
                <w:noProof/>
              </w:rPr>
              <w:fldChar w:fldCharType="end"/>
            </w:r>
          </w:ins>
        </w:p>
        <w:p w14:paraId="1191401A" w14:textId="4980DEA7" w:rsidR="00A1173A" w:rsidRDefault="00A1173A">
          <w:pPr>
            <w:pStyle w:val="TDC4"/>
            <w:tabs>
              <w:tab w:val="left" w:pos="1760"/>
              <w:tab w:val="right" w:leader="dot" w:pos="9060"/>
            </w:tabs>
            <w:rPr>
              <w:ins w:id="332" w:author="JORGE CONTRERAS ORTIZ" w:date="2021-09-07T20:20:00Z"/>
              <w:rFonts w:asciiTheme="minorHAnsi" w:eastAsiaTheme="minorEastAsia" w:hAnsiTheme="minorHAnsi" w:cstheme="minorBidi"/>
              <w:noProof/>
              <w:lang w:eastAsia="es-ES"/>
            </w:rPr>
          </w:pPr>
          <w:ins w:id="33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4D21D3">
              <w:rPr>
                <w:rStyle w:val="Hipervnculo"/>
                <w:noProof/>
              </w:rPr>
              <w:t>CAPA DE RED [12]</w:t>
            </w:r>
            <w:r>
              <w:rPr>
                <w:noProof/>
                <w:webHidden/>
              </w:rPr>
              <w:tab/>
            </w:r>
            <w:r>
              <w:rPr>
                <w:noProof/>
                <w:webHidden/>
              </w:rPr>
              <w:fldChar w:fldCharType="begin"/>
            </w:r>
            <w:r>
              <w:rPr>
                <w:noProof/>
                <w:webHidden/>
              </w:rPr>
              <w:instrText xml:space="preserve"> PAGEREF _Toc81938490 \h </w:instrText>
            </w:r>
            <w:r>
              <w:rPr>
                <w:noProof/>
                <w:webHidden/>
              </w:rPr>
            </w:r>
          </w:ins>
          <w:r>
            <w:rPr>
              <w:noProof/>
              <w:webHidden/>
            </w:rPr>
            <w:fldChar w:fldCharType="separate"/>
          </w:r>
          <w:ins w:id="334" w:author="JORGE CONTRERAS ORTIZ" w:date="2021-09-07T20:20:00Z">
            <w:r>
              <w:rPr>
                <w:noProof/>
                <w:webHidden/>
              </w:rPr>
              <w:t>22</w:t>
            </w:r>
            <w:r>
              <w:rPr>
                <w:noProof/>
                <w:webHidden/>
              </w:rPr>
              <w:fldChar w:fldCharType="end"/>
            </w:r>
            <w:r w:rsidRPr="004D21D3">
              <w:rPr>
                <w:rStyle w:val="Hipervnculo"/>
                <w:noProof/>
              </w:rPr>
              <w:fldChar w:fldCharType="end"/>
            </w:r>
          </w:ins>
        </w:p>
        <w:p w14:paraId="0C54D5DA" w14:textId="535A17C8" w:rsidR="00A1173A" w:rsidRDefault="00A1173A">
          <w:pPr>
            <w:pStyle w:val="TDC4"/>
            <w:tabs>
              <w:tab w:val="left" w:pos="1760"/>
              <w:tab w:val="right" w:leader="dot" w:pos="9060"/>
            </w:tabs>
            <w:rPr>
              <w:ins w:id="335" w:author="JORGE CONTRERAS ORTIZ" w:date="2021-09-07T20:20:00Z"/>
              <w:rFonts w:asciiTheme="minorHAnsi" w:eastAsiaTheme="minorEastAsia" w:hAnsiTheme="minorHAnsi" w:cstheme="minorBidi"/>
              <w:noProof/>
              <w:lang w:eastAsia="es-ES"/>
            </w:rPr>
          </w:pPr>
          <w:ins w:id="33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4D21D3">
              <w:rPr>
                <w:rStyle w:val="Hipervnculo"/>
                <w:noProof/>
              </w:rPr>
              <w:t>PROTOCOLO DE ENRUTAMIENTO</w:t>
            </w:r>
            <w:r>
              <w:rPr>
                <w:noProof/>
                <w:webHidden/>
              </w:rPr>
              <w:tab/>
            </w:r>
            <w:r>
              <w:rPr>
                <w:noProof/>
                <w:webHidden/>
              </w:rPr>
              <w:fldChar w:fldCharType="begin"/>
            </w:r>
            <w:r>
              <w:rPr>
                <w:noProof/>
                <w:webHidden/>
              </w:rPr>
              <w:instrText xml:space="preserve"> PAGEREF _Toc81938492 \h </w:instrText>
            </w:r>
            <w:r>
              <w:rPr>
                <w:noProof/>
                <w:webHidden/>
              </w:rPr>
            </w:r>
          </w:ins>
          <w:r>
            <w:rPr>
              <w:noProof/>
              <w:webHidden/>
            </w:rPr>
            <w:fldChar w:fldCharType="separate"/>
          </w:r>
          <w:ins w:id="337" w:author="JORGE CONTRERAS ORTIZ" w:date="2021-09-07T20:20:00Z">
            <w:r>
              <w:rPr>
                <w:noProof/>
                <w:webHidden/>
              </w:rPr>
              <w:t>22</w:t>
            </w:r>
            <w:r>
              <w:rPr>
                <w:noProof/>
                <w:webHidden/>
              </w:rPr>
              <w:fldChar w:fldCharType="end"/>
            </w:r>
            <w:r w:rsidRPr="004D21D3">
              <w:rPr>
                <w:rStyle w:val="Hipervnculo"/>
                <w:noProof/>
              </w:rPr>
              <w:fldChar w:fldCharType="end"/>
            </w:r>
          </w:ins>
        </w:p>
        <w:p w14:paraId="2D9CCCB6" w14:textId="0416A862" w:rsidR="00A1173A" w:rsidRDefault="00A1173A">
          <w:pPr>
            <w:pStyle w:val="TDC4"/>
            <w:tabs>
              <w:tab w:val="left" w:pos="1760"/>
              <w:tab w:val="right" w:leader="dot" w:pos="9060"/>
            </w:tabs>
            <w:rPr>
              <w:ins w:id="338" w:author="JORGE CONTRERAS ORTIZ" w:date="2021-09-07T20:20:00Z"/>
              <w:rFonts w:asciiTheme="minorHAnsi" w:eastAsiaTheme="minorEastAsia" w:hAnsiTheme="minorHAnsi" w:cstheme="minorBidi"/>
              <w:noProof/>
              <w:lang w:eastAsia="es-ES"/>
            </w:rPr>
          </w:pPr>
          <w:ins w:id="33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4D21D3">
              <w:rPr>
                <w:rStyle w:val="Hipervnculo"/>
                <w:noProof/>
              </w:rPr>
              <w:t>CAPA DE TRANSPORTE [12]</w:t>
            </w:r>
            <w:r>
              <w:rPr>
                <w:noProof/>
                <w:webHidden/>
              </w:rPr>
              <w:tab/>
            </w:r>
            <w:r>
              <w:rPr>
                <w:noProof/>
                <w:webHidden/>
              </w:rPr>
              <w:fldChar w:fldCharType="begin"/>
            </w:r>
            <w:r>
              <w:rPr>
                <w:noProof/>
                <w:webHidden/>
              </w:rPr>
              <w:instrText xml:space="preserve"> PAGEREF _Toc81938493 \h </w:instrText>
            </w:r>
            <w:r>
              <w:rPr>
                <w:noProof/>
                <w:webHidden/>
              </w:rPr>
            </w:r>
          </w:ins>
          <w:r>
            <w:rPr>
              <w:noProof/>
              <w:webHidden/>
            </w:rPr>
            <w:fldChar w:fldCharType="separate"/>
          </w:r>
          <w:ins w:id="340" w:author="JORGE CONTRERAS ORTIZ" w:date="2021-09-07T20:20:00Z">
            <w:r>
              <w:rPr>
                <w:noProof/>
                <w:webHidden/>
              </w:rPr>
              <w:t>23</w:t>
            </w:r>
            <w:r>
              <w:rPr>
                <w:noProof/>
                <w:webHidden/>
              </w:rPr>
              <w:fldChar w:fldCharType="end"/>
            </w:r>
            <w:r w:rsidRPr="004D21D3">
              <w:rPr>
                <w:rStyle w:val="Hipervnculo"/>
                <w:noProof/>
              </w:rPr>
              <w:fldChar w:fldCharType="end"/>
            </w:r>
          </w:ins>
        </w:p>
        <w:p w14:paraId="736624A7" w14:textId="01FB6542" w:rsidR="00A1173A" w:rsidRDefault="00A1173A">
          <w:pPr>
            <w:pStyle w:val="TDC4"/>
            <w:tabs>
              <w:tab w:val="left" w:pos="1760"/>
              <w:tab w:val="right" w:leader="dot" w:pos="9060"/>
            </w:tabs>
            <w:rPr>
              <w:ins w:id="341" w:author="JORGE CONTRERAS ORTIZ" w:date="2021-09-07T20:20:00Z"/>
              <w:rFonts w:asciiTheme="minorHAnsi" w:eastAsiaTheme="minorEastAsia" w:hAnsiTheme="minorHAnsi" w:cstheme="minorBidi"/>
              <w:noProof/>
              <w:lang w:eastAsia="es-ES"/>
            </w:rPr>
          </w:pPr>
          <w:ins w:id="34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4D21D3">
              <w:rPr>
                <w:rStyle w:val="Hipervnculo"/>
                <w:noProof/>
              </w:rPr>
              <w:t>SEGURIDAD Y COMMISSIONING DE DISPOSITIVOS [10], [12]</w:t>
            </w:r>
            <w:r>
              <w:rPr>
                <w:noProof/>
                <w:webHidden/>
              </w:rPr>
              <w:tab/>
            </w:r>
            <w:r>
              <w:rPr>
                <w:noProof/>
                <w:webHidden/>
              </w:rPr>
              <w:fldChar w:fldCharType="begin"/>
            </w:r>
            <w:r>
              <w:rPr>
                <w:noProof/>
                <w:webHidden/>
              </w:rPr>
              <w:instrText xml:space="preserve"> PAGEREF _Toc81938494 \h </w:instrText>
            </w:r>
            <w:r>
              <w:rPr>
                <w:noProof/>
                <w:webHidden/>
              </w:rPr>
            </w:r>
          </w:ins>
          <w:r>
            <w:rPr>
              <w:noProof/>
              <w:webHidden/>
            </w:rPr>
            <w:fldChar w:fldCharType="separate"/>
          </w:r>
          <w:ins w:id="343" w:author="JORGE CONTRERAS ORTIZ" w:date="2021-09-07T20:20:00Z">
            <w:r>
              <w:rPr>
                <w:noProof/>
                <w:webHidden/>
              </w:rPr>
              <w:t>23</w:t>
            </w:r>
            <w:r>
              <w:rPr>
                <w:noProof/>
                <w:webHidden/>
              </w:rPr>
              <w:fldChar w:fldCharType="end"/>
            </w:r>
            <w:r w:rsidRPr="004D21D3">
              <w:rPr>
                <w:rStyle w:val="Hipervnculo"/>
                <w:noProof/>
              </w:rPr>
              <w:fldChar w:fldCharType="end"/>
            </w:r>
          </w:ins>
        </w:p>
        <w:p w14:paraId="3098FFE6" w14:textId="414C5745" w:rsidR="00A1173A" w:rsidRDefault="00A1173A">
          <w:pPr>
            <w:pStyle w:val="TDC1"/>
            <w:tabs>
              <w:tab w:val="left" w:pos="442"/>
              <w:tab w:val="right" w:leader="dot" w:pos="9060"/>
            </w:tabs>
            <w:rPr>
              <w:ins w:id="344" w:author="JORGE CONTRERAS ORTIZ" w:date="2021-09-07T20:20:00Z"/>
              <w:rFonts w:asciiTheme="minorHAnsi" w:eastAsiaTheme="minorEastAsia" w:hAnsiTheme="minorHAnsi" w:cstheme="minorBidi"/>
              <w:noProof/>
              <w:lang w:eastAsia="es-ES"/>
            </w:rPr>
          </w:pPr>
          <w:ins w:id="34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w:t>
            </w:r>
            <w:r>
              <w:rPr>
                <w:rFonts w:asciiTheme="minorHAnsi" w:eastAsiaTheme="minorEastAsia" w:hAnsiTheme="minorHAnsi" w:cstheme="minorBidi"/>
                <w:noProof/>
                <w:lang w:eastAsia="es-ES"/>
              </w:rPr>
              <w:tab/>
            </w:r>
            <w:r w:rsidRPr="004D21D3">
              <w:rPr>
                <w:rStyle w:val="Hipervnculo"/>
                <w:noProof/>
              </w:rPr>
              <w:t>ANÁLISIS DE LA TECNOLOGÍA THREAD</w:t>
            </w:r>
            <w:r>
              <w:rPr>
                <w:noProof/>
                <w:webHidden/>
              </w:rPr>
              <w:tab/>
            </w:r>
            <w:r>
              <w:rPr>
                <w:noProof/>
                <w:webHidden/>
              </w:rPr>
              <w:fldChar w:fldCharType="begin"/>
            </w:r>
            <w:r>
              <w:rPr>
                <w:noProof/>
                <w:webHidden/>
              </w:rPr>
              <w:instrText xml:space="preserve"> PAGEREF _Toc81938495 \h </w:instrText>
            </w:r>
            <w:r>
              <w:rPr>
                <w:noProof/>
                <w:webHidden/>
              </w:rPr>
            </w:r>
          </w:ins>
          <w:r>
            <w:rPr>
              <w:noProof/>
              <w:webHidden/>
            </w:rPr>
            <w:fldChar w:fldCharType="separate"/>
          </w:r>
          <w:ins w:id="346" w:author="JORGE CONTRERAS ORTIZ" w:date="2021-09-07T20:20:00Z">
            <w:r>
              <w:rPr>
                <w:noProof/>
                <w:webHidden/>
              </w:rPr>
              <w:t>25</w:t>
            </w:r>
            <w:r>
              <w:rPr>
                <w:noProof/>
                <w:webHidden/>
              </w:rPr>
              <w:fldChar w:fldCharType="end"/>
            </w:r>
            <w:r w:rsidRPr="004D21D3">
              <w:rPr>
                <w:rStyle w:val="Hipervnculo"/>
                <w:noProof/>
              </w:rPr>
              <w:fldChar w:fldCharType="end"/>
            </w:r>
          </w:ins>
        </w:p>
        <w:p w14:paraId="789DDD50" w14:textId="14B88999" w:rsidR="00A1173A" w:rsidRDefault="00A1173A">
          <w:pPr>
            <w:pStyle w:val="TDC2"/>
            <w:tabs>
              <w:tab w:val="left" w:pos="880"/>
              <w:tab w:val="right" w:leader="dot" w:pos="9060"/>
            </w:tabs>
            <w:rPr>
              <w:ins w:id="347" w:author="JORGE CONTRERAS ORTIZ" w:date="2021-09-07T20:20:00Z"/>
              <w:rFonts w:asciiTheme="minorHAnsi" w:eastAsiaTheme="minorEastAsia" w:hAnsiTheme="minorHAnsi" w:cstheme="minorBidi"/>
              <w:noProof/>
              <w:lang w:eastAsia="es-ES"/>
            </w:rPr>
          </w:pPr>
          <w:ins w:id="34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3.1.</w:t>
            </w:r>
            <w:r>
              <w:rPr>
                <w:rFonts w:asciiTheme="minorHAnsi" w:eastAsiaTheme="minorEastAsia" w:hAnsiTheme="minorHAnsi" w:cstheme="minorBidi"/>
                <w:noProof/>
                <w:lang w:eastAsia="es-ES"/>
              </w:rPr>
              <w:tab/>
            </w:r>
            <w:r w:rsidRPr="004D21D3">
              <w:rPr>
                <w:rStyle w:val="Hipervnculo"/>
                <w:noProof/>
              </w:rPr>
              <w:t>ANÁLISIS INICIAL DE LA TECNOLOGÍA THREAD</w:t>
            </w:r>
            <w:r>
              <w:rPr>
                <w:noProof/>
                <w:webHidden/>
              </w:rPr>
              <w:tab/>
            </w:r>
            <w:r>
              <w:rPr>
                <w:noProof/>
                <w:webHidden/>
              </w:rPr>
              <w:fldChar w:fldCharType="begin"/>
            </w:r>
            <w:r>
              <w:rPr>
                <w:noProof/>
                <w:webHidden/>
              </w:rPr>
              <w:instrText xml:space="preserve"> PAGEREF _Toc81938496 \h </w:instrText>
            </w:r>
            <w:r>
              <w:rPr>
                <w:noProof/>
                <w:webHidden/>
              </w:rPr>
            </w:r>
          </w:ins>
          <w:r>
            <w:rPr>
              <w:noProof/>
              <w:webHidden/>
            </w:rPr>
            <w:fldChar w:fldCharType="separate"/>
          </w:r>
          <w:ins w:id="349" w:author="JORGE CONTRERAS ORTIZ" w:date="2021-09-07T20:20:00Z">
            <w:r>
              <w:rPr>
                <w:noProof/>
                <w:webHidden/>
              </w:rPr>
              <w:t>25</w:t>
            </w:r>
            <w:r>
              <w:rPr>
                <w:noProof/>
                <w:webHidden/>
              </w:rPr>
              <w:fldChar w:fldCharType="end"/>
            </w:r>
            <w:r w:rsidRPr="004D21D3">
              <w:rPr>
                <w:rStyle w:val="Hipervnculo"/>
                <w:noProof/>
              </w:rPr>
              <w:fldChar w:fldCharType="end"/>
            </w:r>
          </w:ins>
        </w:p>
        <w:p w14:paraId="5B404032" w14:textId="6B8BCB1E" w:rsidR="00A1173A" w:rsidRDefault="00A1173A">
          <w:pPr>
            <w:pStyle w:val="TDC3"/>
            <w:rPr>
              <w:ins w:id="350" w:author="JORGE CONTRERAS ORTIZ" w:date="2021-09-07T20:20:00Z"/>
              <w:rFonts w:asciiTheme="minorHAnsi" w:hAnsiTheme="minorHAnsi" w:cstheme="minorBidi"/>
              <w:noProof/>
            </w:rPr>
          </w:pPr>
          <w:ins w:id="35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3.1.1.</w:t>
            </w:r>
            <w:r>
              <w:rPr>
                <w:rFonts w:asciiTheme="minorHAnsi" w:hAnsiTheme="minorHAnsi" w:cstheme="minorBidi"/>
                <w:noProof/>
              </w:rPr>
              <w:tab/>
            </w:r>
            <w:r w:rsidRPr="004D21D3">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_Toc81938497 \h </w:instrText>
            </w:r>
            <w:r>
              <w:rPr>
                <w:noProof/>
                <w:webHidden/>
              </w:rPr>
            </w:r>
          </w:ins>
          <w:r>
            <w:rPr>
              <w:noProof/>
              <w:webHidden/>
            </w:rPr>
            <w:fldChar w:fldCharType="separate"/>
          </w:r>
          <w:ins w:id="352" w:author="JORGE CONTRERAS ORTIZ" w:date="2021-09-07T20:20:00Z">
            <w:r>
              <w:rPr>
                <w:noProof/>
                <w:webHidden/>
              </w:rPr>
              <w:t>26</w:t>
            </w:r>
            <w:r>
              <w:rPr>
                <w:noProof/>
                <w:webHidden/>
              </w:rPr>
              <w:fldChar w:fldCharType="end"/>
            </w:r>
            <w:r w:rsidRPr="004D21D3">
              <w:rPr>
                <w:rStyle w:val="Hipervnculo"/>
                <w:noProof/>
              </w:rPr>
              <w:fldChar w:fldCharType="end"/>
            </w:r>
          </w:ins>
        </w:p>
        <w:p w14:paraId="4AEB9B00" w14:textId="6FF5A76D" w:rsidR="00A1173A" w:rsidRDefault="00A1173A">
          <w:pPr>
            <w:pStyle w:val="TDC4"/>
            <w:tabs>
              <w:tab w:val="left" w:pos="1760"/>
              <w:tab w:val="right" w:leader="dot" w:pos="9060"/>
            </w:tabs>
            <w:rPr>
              <w:ins w:id="353" w:author="JORGE CONTRERAS ORTIZ" w:date="2021-09-07T20:20:00Z"/>
              <w:rFonts w:asciiTheme="minorHAnsi" w:eastAsiaTheme="minorEastAsia" w:hAnsiTheme="minorHAnsi" w:cstheme="minorBidi"/>
              <w:noProof/>
              <w:lang w:eastAsia="es-ES"/>
            </w:rPr>
          </w:pPr>
          <w:ins w:id="35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4D21D3">
              <w:rPr>
                <w:rStyle w:val="Hipervnculo"/>
                <w:noProof/>
              </w:rPr>
              <w:t>CARACTERÍSTICAS MÓDULO RF KTWM102</w:t>
            </w:r>
            <w:r>
              <w:rPr>
                <w:noProof/>
                <w:webHidden/>
              </w:rPr>
              <w:tab/>
            </w:r>
            <w:r>
              <w:rPr>
                <w:noProof/>
                <w:webHidden/>
              </w:rPr>
              <w:fldChar w:fldCharType="begin"/>
            </w:r>
            <w:r>
              <w:rPr>
                <w:noProof/>
                <w:webHidden/>
              </w:rPr>
              <w:instrText xml:space="preserve"> PAGEREF _Toc81938498 \h </w:instrText>
            </w:r>
            <w:r>
              <w:rPr>
                <w:noProof/>
                <w:webHidden/>
              </w:rPr>
            </w:r>
          </w:ins>
          <w:r>
            <w:rPr>
              <w:noProof/>
              <w:webHidden/>
            </w:rPr>
            <w:fldChar w:fldCharType="separate"/>
          </w:r>
          <w:ins w:id="355" w:author="JORGE CONTRERAS ORTIZ" w:date="2021-09-07T20:20:00Z">
            <w:r>
              <w:rPr>
                <w:noProof/>
                <w:webHidden/>
              </w:rPr>
              <w:t>26</w:t>
            </w:r>
            <w:r>
              <w:rPr>
                <w:noProof/>
                <w:webHidden/>
              </w:rPr>
              <w:fldChar w:fldCharType="end"/>
            </w:r>
            <w:r w:rsidRPr="004D21D3">
              <w:rPr>
                <w:rStyle w:val="Hipervnculo"/>
                <w:noProof/>
              </w:rPr>
              <w:fldChar w:fldCharType="end"/>
            </w:r>
          </w:ins>
        </w:p>
        <w:p w14:paraId="4BA62ADD" w14:textId="37ADF55F" w:rsidR="00A1173A" w:rsidRDefault="00A1173A">
          <w:pPr>
            <w:pStyle w:val="TDC4"/>
            <w:tabs>
              <w:tab w:val="left" w:pos="1760"/>
              <w:tab w:val="right" w:leader="dot" w:pos="9060"/>
            </w:tabs>
            <w:rPr>
              <w:ins w:id="356" w:author="JORGE CONTRERAS ORTIZ" w:date="2021-09-07T20:20:00Z"/>
              <w:rFonts w:asciiTheme="minorHAnsi" w:eastAsiaTheme="minorEastAsia" w:hAnsiTheme="minorHAnsi" w:cstheme="minorBidi"/>
              <w:noProof/>
              <w:lang w:eastAsia="es-ES"/>
            </w:rPr>
          </w:pPr>
          <w:ins w:id="35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"_Toc81938499"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4D21D3">
              <w:rPr>
                <w:rStyle w:val="Hipervnculo"/>
                <w:noProof/>
              </w:rPr>
              <w:t>CARACTERÍSTICAS KTDG102 EVALUATION DONGLE</w:t>
            </w:r>
            <w:r>
              <w:rPr>
                <w:noProof/>
                <w:webHidden/>
              </w:rPr>
              <w:tab/>
            </w:r>
            <w:r>
              <w:rPr>
                <w:noProof/>
                <w:webHidden/>
              </w:rPr>
              <w:fldChar w:fldCharType="begin"/>
            </w:r>
            <w:r>
              <w:rPr>
                <w:noProof/>
                <w:webHidden/>
              </w:rPr>
              <w:instrText xml:space="preserve"> PAGEREF _Toc81938499 \h </w:instrText>
            </w:r>
            <w:r>
              <w:rPr>
                <w:noProof/>
                <w:webHidden/>
              </w:rPr>
            </w:r>
          </w:ins>
          <w:r>
            <w:rPr>
              <w:noProof/>
              <w:webHidden/>
            </w:rPr>
            <w:fldChar w:fldCharType="separate"/>
          </w:r>
          <w:ins w:id="358" w:author="JORGE CONTRERAS ORTIZ" w:date="2021-09-07T20:20:00Z">
            <w:r>
              <w:rPr>
                <w:noProof/>
                <w:webHidden/>
              </w:rPr>
              <w:t>26</w:t>
            </w:r>
            <w:r>
              <w:rPr>
                <w:noProof/>
                <w:webHidden/>
              </w:rPr>
              <w:fldChar w:fldCharType="end"/>
            </w:r>
            <w:r w:rsidRPr="004D21D3">
              <w:rPr>
                <w:rStyle w:val="Hipervnculo"/>
                <w:noProof/>
              </w:rPr>
              <w:fldChar w:fldCharType="end"/>
            </w:r>
          </w:ins>
        </w:p>
        <w:p w14:paraId="40C72E49" w14:textId="189A5F19" w:rsidR="00A1173A" w:rsidRDefault="00A1173A">
          <w:pPr>
            <w:pStyle w:val="TDC4"/>
            <w:tabs>
              <w:tab w:val="left" w:pos="1760"/>
              <w:tab w:val="right" w:leader="dot" w:pos="9060"/>
            </w:tabs>
            <w:rPr>
              <w:ins w:id="359" w:author="JORGE CONTRERAS ORTIZ" w:date="2021-09-07T20:20:00Z"/>
              <w:rFonts w:asciiTheme="minorHAnsi" w:eastAsiaTheme="minorEastAsia" w:hAnsiTheme="minorHAnsi" w:cstheme="minorBidi"/>
              <w:noProof/>
              <w:lang w:eastAsia="es-ES"/>
            </w:rPr>
          </w:pPr>
          <w:ins w:id="36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4D21D3">
              <w:rPr>
                <w:rStyle w:val="Hipervnculo"/>
                <w:noProof/>
              </w:rPr>
              <w:t>CARACTERÍSTICAS DEL BORDER ROUTER KTBRN1</w:t>
            </w:r>
            <w:r>
              <w:rPr>
                <w:noProof/>
                <w:webHidden/>
              </w:rPr>
              <w:tab/>
            </w:r>
            <w:r>
              <w:rPr>
                <w:noProof/>
                <w:webHidden/>
              </w:rPr>
              <w:fldChar w:fldCharType="begin"/>
            </w:r>
            <w:r>
              <w:rPr>
                <w:noProof/>
                <w:webHidden/>
              </w:rPr>
              <w:instrText xml:space="preserve"> PAGEREF _Toc81938500 \h </w:instrText>
            </w:r>
            <w:r>
              <w:rPr>
                <w:noProof/>
                <w:webHidden/>
              </w:rPr>
            </w:r>
          </w:ins>
          <w:r>
            <w:rPr>
              <w:noProof/>
              <w:webHidden/>
            </w:rPr>
            <w:fldChar w:fldCharType="separate"/>
          </w:r>
          <w:ins w:id="361" w:author="JORGE CONTRERAS ORTIZ" w:date="2021-09-07T20:20:00Z">
            <w:r>
              <w:rPr>
                <w:noProof/>
                <w:webHidden/>
              </w:rPr>
              <w:t>27</w:t>
            </w:r>
            <w:r>
              <w:rPr>
                <w:noProof/>
                <w:webHidden/>
              </w:rPr>
              <w:fldChar w:fldCharType="end"/>
            </w:r>
            <w:r w:rsidRPr="004D21D3">
              <w:rPr>
                <w:rStyle w:val="Hipervnculo"/>
                <w:noProof/>
              </w:rPr>
              <w:fldChar w:fldCharType="end"/>
            </w:r>
          </w:ins>
        </w:p>
        <w:p w14:paraId="344783BB" w14:textId="4C6AFD61" w:rsidR="00A1173A" w:rsidRDefault="00A1173A">
          <w:pPr>
            <w:pStyle w:val="TDC4"/>
            <w:tabs>
              <w:tab w:val="left" w:pos="1760"/>
              <w:tab w:val="right" w:leader="dot" w:pos="9060"/>
            </w:tabs>
            <w:rPr>
              <w:ins w:id="362" w:author="JORGE CONTRERAS ORTIZ" w:date="2021-09-07T20:20:00Z"/>
              <w:rFonts w:asciiTheme="minorHAnsi" w:eastAsiaTheme="minorEastAsia" w:hAnsiTheme="minorHAnsi" w:cstheme="minorBidi"/>
              <w:noProof/>
              <w:lang w:eastAsia="es-ES"/>
            </w:rPr>
          </w:pPr>
          <w:ins w:id="36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4D21D3">
              <w:rPr>
                <w:rStyle w:val="Hipervnculo"/>
                <w:noProof/>
              </w:rPr>
              <w:t>CARACTERÍSTICAS KINOS – NETWORK OS</w:t>
            </w:r>
            <w:r>
              <w:rPr>
                <w:noProof/>
                <w:webHidden/>
              </w:rPr>
              <w:tab/>
            </w:r>
            <w:r>
              <w:rPr>
                <w:noProof/>
                <w:webHidden/>
              </w:rPr>
              <w:fldChar w:fldCharType="begin"/>
            </w:r>
            <w:r>
              <w:rPr>
                <w:noProof/>
                <w:webHidden/>
              </w:rPr>
              <w:instrText xml:space="preserve"> PAGEREF _Toc81938501 \h </w:instrText>
            </w:r>
            <w:r>
              <w:rPr>
                <w:noProof/>
                <w:webHidden/>
              </w:rPr>
            </w:r>
          </w:ins>
          <w:r>
            <w:rPr>
              <w:noProof/>
              <w:webHidden/>
            </w:rPr>
            <w:fldChar w:fldCharType="separate"/>
          </w:r>
          <w:ins w:id="364" w:author="JORGE CONTRERAS ORTIZ" w:date="2021-09-07T20:20:00Z">
            <w:r>
              <w:rPr>
                <w:noProof/>
                <w:webHidden/>
              </w:rPr>
              <w:t>27</w:t>
            </w:r>
            <w:r>
              <w:rPr>
                <w:noProof/>
                <w:webHidden/>
              </w:rPr>
              <w:fldChar w:fldCharType="end"/>
            </w:r>
            <w:r w:rsidRPr="004D21D3">
              <w:rPr>
                <w:rStyle w:val="Hipervnculo"/>
                <w:noProof/>
              </w:rPr>
              <w:fldChar w:fldCharType="end"/>
            </w:r>
          </w:ins>
        </w:p>
        <w:p w14:paraId="36957546" w14:textId="00ECE189" w:rsidR="00A1173A" w:rsidRDefault="00A1173A">
          <w:pPr>
            <w:pStyle w:val="TDC3"/>
            <w:rPr>
              <w:ins w:id="365" w:author="JORGE CONTRERAS ORTIZ" w:date="2021-09-07T20:20:00Z"/>
              <w:rFonts w:asciiTheme="minorHAnsi" w:hAnsiTheme="minorHAnsi" w:cstheme="minorBidi"/>
              <w:noProof/>
            </w:rPr>
          </w:pPr>
          <w:ins w:id="36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3.1.2.</w:t>
            </w:r>
            <w:r>
              <w:rPr>
                <w:rFonts w:asciiTheme="minorHAnsi" w:hAnsiTheme="minorHAnsi" w:cstheme="minorBidi"/>
                <w:noProof/>
              </w:rPr>
              <w:tab/>
            </w:r>
            <w:r w:rsidRPr="004D21D3">
              <w:rPr>
                <w:rStyle w:val="Hipervnculo"/>
                <w:noProof/>
              </w:rPr>
              <w:t>EJEMPLOS DE OTROS DISPOSITIVOS</w:t>
            </w:r>
            <w:r>
              <w:rPr>
                <w:noProof/>
                <w:webHidden/>
              </w:rPr>
              <w:tab/>
            </w:r>
            <w:r>
              <w:rPr>
                <w:noProof/>
                <w:webHidden/>
              </w:rPr>
              <w:fldChar w:fldCharType="begin"/>
            </w:r>
            <w:r>
              <w:rPr>
                <w:noProof/>
                <w:webHidden/>
              </w:rPr>
              <w:instrText xml:space="preserve"> PAGEREF _Toc81938502 \h </w:instrText>
            </w:r>
            <w:r>
              <w:rPr>
                <w:noProof/>
                <w:webHidden/>
              </w:rPr>
            </w:r>
          </w:ins>
          <w:r>
            <w:rPr>
              <w:noProof/>
              <w:webHidden/>
            </w:rPr>
            <w:fldChar w:fldCharType="separate"/>
          </w:r>
          <w:ins w:id="367" w:author="JORGE CONTRERAS ORTIZ" w:date="2021-09-07T20:20:00Z">
            <w:r>
              <w:rPr>
                <w:noProof/>
                <w:webHidden/>
              </w:rPr>
              <w:t>28</w:t>
            </w:r>
            <w:r>
              <w:rPr>
                <w:noProof/>
                <w:webHidden/>
              </w:rPr>
              <w:fldChar w:fldCharType="end"/>
            </w:r>
            <w:r w:rsidRPr="004D21D3">
              <w:rPr>
                <w:rStyle w:val="Hipervnculo"/>
                <w:noProof/>
              </w:rPr>
              <w:fldChar w:fldCharType="end"/>
            </w:r>
          </w:ins>
        </w:p>
        <w:p w14:paraId="1EC0DE31" w14:textId="1E53557A" w:rsidR="00A1173A" w:rsidRDefault="00A1173A">
          <w:pPr>
            <w:pStyle w:val="TDC2"/>
            <w:tabs>
              <w:tab w:val="left" w:pos="880"/>
              <w:tab w:val="right" w:leader="dot" w:pos="9060"/>
            </w:tabs>
            <w:rPr>
              <w:ins w:id="368" w:author="JORGE CONTRERAS ORTIZ" w:date="2021-09-07T20:20:00Z"/>
              <w:rFonts w:asciiTheme="minorHAnsi" w:eastAsiaTheme="minorEastAsia" w:hAnsiTheme="minorHAnsi" w:cstheme="minorBidi"/>
              <w:noProof/>
              <w:lang w:eastAsia="es-ES"/>
            </w:rPr>
          </w:pPr>
          <w:ins w:id="36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w:t>
            </w:r>
            <w:r>
              <w:rPr>
                <w:rFonts w:asciiTheme="minorHAnsi" w:eastAsiaTheme="minorEastAsia" w:hAnsiTheme="minorHAnsi" w:cstheme="minorBidi"/>
                <w:noProof/>
                <w:lang w:eastAsia="es-ES"/>
              </w:rPr>
              <w:tab/>
            </w:r>
            <w:r w:rsidRPr="004D21D3">
              <w:rPr>
                <w:rStyle w:val="Hipervnculo"/>
                <w:noProof/>
              </w:rPr>
              <w:t>CONFIGURACIONES INICIALES</w:t>
            </w:r>
            <w:r>
              <w:rPr>
                <w:noProof/>
                <w:webHidden/>
              </w:rPr>
              <w:tab/>
            </w:r>
            <w:r>
              <w:rPr>
                <w:noProof/>
                <w:webHidden/>
              </w:rPr>
              <w:fldChar w:fldCharType="begin"/>
            </w:r>
            <w:r>
              <w:rPr>
                <w:noProof/>
                <w:webHidden/>
              </w:rPr>
              <w:instrText xml:space="preserve"> PAGEREF _Toc81938503 \h </w:instrText>
            </w:r>
            <w:r>
              <w:rPr>
                <w:noProof/>
                <w:webHidden/>
              </w:rPr>
            </w:r>
          </w:ins>
          <w:r>
            <w:rPr>
              <w:noProof/>
              <w:webHidden/>
            </w:rPr>
            <w:fldChar w:fldCharType="separate"/>
          </w:r>
          <w:ins w:id="370" w:author="JORGE CONTRERAS ORTIZ" w:date="2021-09-07T20:20:00Z">
            <w:r>
              <w:rPr>
                <w:noProof/>
                <w:webHidden/>
              </w:rPr>
              <w:t>29</w:t>
            </w:r>
            <w:r>
              <w:rPr>
                <w:noProof/>
                <w:webHidden/>
              </w:rPr>
              <w:fldChar w:fldCharType="end"/>
            </w:r>
            <w:r w:rsidRPr="004D21D3">
              <w:rPr>
                <w:rStyle w:val="Hipervnculo"/>
                <w:noProof/>
              </w:rPr>
              <w:fldChar w:fldCharType="end"/>
            </w:r>
          </w:ins>
        </w:p>
        <w:p w14:paraId="6818B685" w14:textId="6F735DE3" w:rsidR="00A1173A" w:rsidRDefault="00A1173A">
          <w:pPr>
            <w:pStyle w:val="TDC3"/>
            <w:rPr>
              <w:ins w:id="371" w:author="JORGE CONTRERAS ORTIZ" w:date="2021-09-07T20:20:00Z"/>
              <w:rFonts w:asciiTheme="minorHAnsi" w:hAnsiTheme="minorHAnsi" w:cstheme="minorBidi"/>
              <w:noProof/>
            </w:rPr>
          </w:pPr>
          <w:ins w:id="37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w:t>
            </w:r>
            <w:r>
              <w:rPr>
                <w:rFonts w:asciiTheme="minorHAnsi" w:hAnsiTheme="minorHAnsi" w:cstheme="minorBidi"/>
                <w:noProof/>
              </w:rPr>
              <w:tab/>
            </w:r>
            <w:r w:rsidRPr="004D21D3">
              <w:rPr>
                <w:rStyle w:val="Hipervnculo"/>
                <w:noProof/>
              </w:rPr>
              <w:t>CONFIGURACIÓN DEL BORDER ROUTER</w:t>
            </w:r>
            <w:r>
              <w:rPr>
                <w:noProof/>
                <w:webHidden/>
              </w:rPr>
              <w:tab/>
            </w:r>
            <w:r>
              <w:rPr>
                <w:noProof/>
                <w:webHidden/>
              </w:rPr>
              <w:fldChar w:fldCharType="begin"/>
            </w:r>
            <w:r>
              <w:rPr>
                <w:noProof/>
                <w:webHidden/>
              </w:rPr>
              <w:instrText xml:space="preserve"> PAGEREF _Toc81938504 \h </w:instrText>
            </w:r>
            <w:r>
              <w:rPr>
                <w:noProof/>
                <w:webHidden/>
              </w:rPr>
            </w:r>
          </w:ins>
          <w:r>
            <w:rPr>
              <w:noProof/>
              <w:webHidden/>
            </w:rPr>
            <w:fldChar w:fldCharType="separate"/>
          </w:r>
          <w:ins w:id="373" w:author="JORGE CONTRERAS ORTIZ" w:date="2021-09-07T20:20:00Z">
            <w:r>
              <w:rPr>
                <w:noProof/>
                <w:webHidden/>
              </w:rPr>
              <w:t>29</w:t>
            </w:r>
            <w:r>
              <w:rPr>
                <w:noProof/>
                <w:webHidden/>
              </w:rPr>
              <w:fldChar w:fldCharType="end"/>
            </w:r>
            <w:r w:rsidRPr="004D21D3">
              <w:rPr>
                <w:rStyle w:val="Hipervnculo"/>
                <w:noProof/>
              </w:rPr>
              <w:fldChar w:fldCharType="end"/>
            </w:r>
          </w:ins>
        </w:p>
        <w:p w14:paraId="171EF96A" w14:textId="102E2868" w:rsidR="00A1173A" w:rsidRDefault="00A1173A">
          <w:pPr>
            <w:pStyle w:val="TDC4"/>
            <w:tabs>
              <w:tab w:val="left" w:pos="1760"/>
              <w:tab w:val="right" w:leader="dot" w:pos="9060"/>
            </w:tabs>
            <w:rPr>
              <w:ins w:id="374" w:author="JORGE CONTRERAS ORTIZ" w:date="2021-09-07T20:20:00Z"/>
              <w:rFonts w:asciiTheme="minorHAnsi" w:eastAsiaTheme="minorEastAsia" w:hAnsiTheme="minorHAnsi" w:cstheme="minorBidi"/>
              <w:noProof/>
              <w:lang w:eastAsia="es-ES"/>
            </w:rPr>
          </w:pPr>
          <w:ins w:id="37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4D21D3">
              <w:rPr>
                <w:rStyle w:val="Hipervnculo"/>
                <w:noProof/>
              </w:rPr>
              <w:t>REQUERIMIENTOS</w:t>
            </w:r>
            <w:r>
              <w:rPr>
                <w:noProof/>
                <w:webHidden/>
              </w:rPr>
              <w:tab/>
            </w:r>
            <w:r>
              <w:rPr>
                <w:noProof/>
                <w:webHidden/>
              </w:rPr>
              <w:fldChar w:fldCharType="begin"/>
            </w:r>
            <w:r>
              <w:rPr>
                <w:noProof/>
                <w:webHidden/>
              </w:rPr>
              <w:instrText xml:space="preserve"> PAGEREF _Toc81938505 \h </w:instrText>
            </w:r>
            <w:r>
              <w:rPr>
                <w:noProof/>
                <w:webHidden/>
              </w:rPr>
            </w:r>
          </w:ins>
          <w:r>
            <w:rPr>
              <w:noProof/>
              <w:webHidden/>
            </w:rPr>
            <w:fldChar w:fldCharType="separate"/>
          </w:r>
          <w:ins w:id="376" w:author="JORGE CONTRERAS ORTIZ" w:date="2021-09-07T20:20:00Z">
            <w:r>
              <w:rPr>
                <w:noProof/>
                <w:webHidden/>
              </w:rPr>
              <w:t>29</w:t>
            </w:r>
            <w:r>
              <w:rPr>
                <w:noProof/>
                <w:webHidden/>
              </w:rPr>
              <w:fldChar w:fldCharType="end"/>
            </w:r>
            <w:r w:rsidRPr="004D21D3">
              <w:rPr>
                <w:rStyle w:val="Hipervnculo"/>
                <w:noProof/>
              </w:rPr>
              <w:fldChar w:fldCharType="end"/>
            </w:r>
          </w:ins>
        </w:p>
        <w:p w14:paraId="1A531CF8" w14:textId="0FEFB056" w:rsidR="00A1173A" w:rsidRDefault="00A1173A">
          <w:pPr>
            <w:pStyle w:val="TDC4"/>
            <w:tabs>
              <w:tab w:val="left" w:pos="1760"/>
              <w:tab w:val="right" w:leader="dot" w:pos="9060"/>
            </w:tabs>
            <w:rPr>
              <w:ins w:id="377" w:author="JORGE CONTRERAS ORTIZ" w:date="2021-09-07T20:20:00Z"/>
              <w:rFonts w:asciiTheme="minorHAnsi" w:eastAsiaTheme="minorEastAsia" w:hAnsiTheme="minorHAnsi" w:cstheme="minorBidi"/>
              <w:noProof/>
              <w:lang w:eastAsia="es-ES"/>
            </w:rPr>
          </w:pPr>
          <w:ins w:id="37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4D21D3">
              <w:rPr>
                <w:rStyle w:val="Hipervnculo"/>
                <w:noProof/>
              </w:rPr>
              <w:t>GUÍA DE INSTALACIÓN</w:t>
            </w:r>
            <w:r>
              <w:rPr>
                <w:noProof/>
                <w:webHidden/>
              </w:rPr>
              <w:tab/>
            </w:r>
            <w:r>
              <w:rPr>
                <w:noProof/>
                <w:webHidden/>
              </w:rPr>
              <w:fldChar w:fldCharType="begin"/>
            </w:r>
            <w:r>
              <w:rPr>
                <w:noProof/>
                <w:webHidden/>
              </w:rPr>
              <w:instrText xml:space="preserve"> PAGEREF _Toc81938506 \h </w:instrText>
            </w:r>
            <w:r>
              <w:rPr>
                <w:noProof/>
                <w:webHidden/>
              </w:rPr>
            </w:r>
          </w:ins>
          <w:r>
            <w:rPr>
              <w:noProof/>
              <w:webHidden/>
            </w:rPr>
            <w:fldChar w:fldCharType="separate"/>
          </w:r>
          <w:ins w:id="379" w:author="JORGE CONTRERAS ORTIZ" w:date="2021-09-07T20:20:00Z">
            <w:r>
              <w:rPr>
                <w:noProof/>
                <w:webHidden/>
              </w:rPr>
              <w:t>29</w:t>
            </w:r>
            <w:r>
              <w:rPr>
                <w:noProof/>
                <w:webHidden/>
              </w:rPr>
              <w:fldChar w:fldCharType="end"/>
            </w:r>
            <w:r w:rsidRPr="004D21D3">
              <w:rPr>
                <w:rStyle w:val="Hipervnculo"/>
                <w:noProof/>
              </w:rPr>
              <w:fldChar w:fldCharType="end"/>
            </w:r>
          </w:ins>
        </w:p>
        <w:p w14:paraId="018B182F" w14:textId="43863EAE" w:rsidR="00A1173A" w:rsidRDefault="00A1173A">
          <w:pPr>
            <w:pStyle w:val="TDC5"/>
            <w:tabs>
              <w:tab w:val="left" w:pos="2017"/>
              <w:tab w:val="right" w:leader="dot" w:pos="9060"/>
            </w:tabs>
            <w:rPr>
              <w:ins w:id="380" w:author="JORGE CONTRERAS ORTIZ" w:date="2021-09-07T20:20:00Z"/>
              <w:rFonts w:asciiTheme="minorHAnsi" w:eastAsiaTheme="minorEastAsia" w:hAnsiTheme="minorHAnsi" w:cstheme="minorBidi"/>
              <w:noProof/>
              <w:lang w:eastAsia="es-ES"/>
            </w:rPr>
          </w:pPr>
          <w:ins w:id="38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3.2.1.2.1.</w:t>
            </w:r>
            <w:r>
              <w:rPr>
                <w:rFonts w:asciiTheme="minorHAnsi" w:eastAsiaTheme="minorEastAsia" w:hAnsiTheme="minorHAnsi" w:cstheme="minorBidi"/>
                <w:noProof/>
                <w:lang w:eastAsia="es-ES"/>
              </w:rPr>
              <w:tab/>
            </w:r>
            <w:r w:rsidRPr="004D21D3">
              <w:rPr>
                <w:rStyle w:val="Hipervnculo"/>
                <w:noProof/>
              </w:rPr>
              <w:t>DESCARGA DEL SOFTWARE REQUERIDO</w:t>
            </w:r>
            <w:r>
              <w:rPr>
                <w:noProof/>
                <w:webHidden/>
              </w:rPr>
              <w:tab/>
            </w:r>
            <w:r>
              <w:rPr>
                <w:noProof/>
                <w:webHidden/>
              </w:rPr>
              <w:fldChar w:fldCharType="begin"/>
            </w:r>
            <w:r>
              <w:rPr>
                <w:noProof/>
                <w:webHidden/>
              </w:rPr>
              <w:instrText xml:space="preserve"> PAGEREF _Toc81938507 \h </w:instrText>
            </w:r>
            <w:r>
              <w:rPr>
                <w:noProof/>
                <w:webHidden/>
              </w:rPr>
            </w:r>
          </w:ins>
          <w:r>
            <w:rPr>
              <w:noProof/>
              <w:webHidden/>
            </w:rPr>
            <w:fldChar w:fldCharType="separate"/>
          </w:r>
          <w:ins w:id="382" w:author="JORGE CONTRERAS ORTIZ" w:date="2021-09-07T20:20:00Z">
            <w:r>
              <w:rPr>
                <w:noProof/>
                <w:webHidden/>
              </w:rPr>
              <w:t>29</w:t>
            </w:r>
            <w:r>
              <w:rPr>
                <w:noProof/>
                <w:webHidden/>
              </w:rPr>
              <w:fldChar w:fldCharType="end"/>
            </w:r>
            <w:r w:rsidRPr="004D21D3">
              <w:rPr>
                <w:rStyle w:val="Hipervnculo"/>
                <w:noProof/>
              </w:rPr>
              <w:fldChar w:fldCharType="end"/>
            </w:r>
          </w:ins>
        </w:p>
        <w:p w14:paraId="502B7E7E" w14:textId="313D49F4" w:rsidR="00A1173A" w:rsidRDefault="00A1173A">
          <w:pPr>
            <w:pStyle w:val="TDC5"/>
            <w:tabs>
              <w:tab w:val="left" w:pos="2017"/>
              <w:tab w:val="right" w:leader="dot" w:pos="9060"/>
            </w:tabs>
            <w:rPr>
              <w:ins w:id="383" w:author="JORGE CONTRERAS ORTIZ" w:date="2021-09-07T20:20:00Z"/>
              <w:rFonts w:asciiTheme="minorHAnsi" w:eastAsiaTheme="minorEastAsia" w:hAnsiTheme="minorHAnsi" w:cstheme="minorBidi"/>
              <w:noProof/>
              <w:lang w:eastAsia="es-ES"/>
            </w:rPr>
          </w:pPr>
          <w:ins w:id="38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"_Toc81938509"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3.2.1.2.2.</w:t>
            </w:r>
            <w:r>
              <w:rPr>
                <w:rFonts w:asciiTheme="minorHAnsi" w:eastAsiaTheme="minorEastAsia" w:hAnsiTheme="minorHAnsi" w:cstheme="minorBidi"/>
                <w:noProof/>
                <w:lang w:eastAsia="es-ES"/>
              </w:rPr>
              <w:tab/>
            </w:r>
            <w:r w:rsidRPr="004D21D3">
              <w:rPr>
                <w:rStyle w:val="Hipervnculo"/>
                <w:noProof/>
              </w:rPr>
              <w:t>FLASHEAR LA IMAGEN EN LA TARJETA SD</w:t>
            </w:r>
            <w:r>
              <w:rPr>
                <w:noProof/>
                <w:webHidden/>
              </w:rPr>
              <w:tab/>
            </w:r>
            <w:r>
              <w:rPr>
                <w:noProof/>
                <w:webHidden/>
              </w:rPr>
              <w:fldChar w:fldCharType="begin"/>
            </w:r>
            <w:r>
              <w:rPr>
                <w:noProof/>
                <w:webHidden/>
              </w:rPr>
              <w:instrText xml:space="preserve"> PAGEREF _Toc81938509 \h </w:instrText>
            </w:r>
            <w:r>
              <w:rPr>
                <w:noProof/>
                <w:webHidden/>
              </w:rPr>
            </w:r>
          </w:ins>
          <w:r>
            <w:rPr>
              <w:noProof/>
              <w:webHidden/>
            </w:rPr>
            <w:fldChar w:fldCharType="separate"/>
          </w:r>
          <w:ins w:id="385" w:author="JORGE CONTRERAS ORTIZ" w:date="2021-09-07T20:20:00Z">
            <w:r>
              <w:rPr>
                <w:noProof/>
                <w:webHidden/>
              </w:rPr>
              <w:t>30</w:t>
            </w:r>
            <w:r>
              <w:rPr>
                <w:noProof/>
                <w:webHidden/>
              </w:rPr>
              <w:fldChar w:fldCharType="end"/>
            </w:r>
            <w:r w:rsidRPr="004D21D3">
              <w:rPr>
                <w:rStyle w:val="Hipervnculo"/>
                <w:noProof/>
              </w:rPr>
              <w:fldChar w:fldCharType="end"/>
            </w:r>
          </w:ins>
        </w:p>
        <w:p w14:paraId="2FA08330" w14:textId="27815B55" w:rsidR="00A1173A" w:rsidRDefault="00A1173A">
          <w:pPr>
            <w:pStyle w:val="TDC5"/>
            <w:tabs>
              <w:tab w:val="left" w:pos="2017"/>
              <w:tab w:val="right" w:leader="dot" w:pos="9060"/>
            </w:tabs>
            <w:rPr>
              <w:ins w:id="386" w:author="JORGE CONTRERAS ORTIZ" w:date="2021-09-07T20:20:00Z"/>
              <w:rFonts w:asciiTheme="minorHAnsi" w:eastAsiaTheme="minorEastAsia" w:hAnsiTheme="minorHAnsi" w:cstheme="minorBidi"/>
              <w:noProof/>
              <w:lang w:eastAsia="es-ES"/>
            </w:rPr>
          </w:pPr>
          <w:ins w:id="38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3.2.1.2.3.</w:t>
            </w:r>
            <w:r>
              <w:rPr>
                <w:rFonts w:asciiTheme="minorHAnsi" w:eastAsiaTheme="minorEastAsia" w:hAnsiTheme="minorHAnsi" w:cstheme="minorBidi"/>
                <w:noProof/>
                <w:lang w:eastAsia="es-ES"/>
              </w:rPr>
              <w:tab/>
            </w:r>
            <w:r w:rsidRPr="004D21D3">
              <w:rPr>
                <w:rStyle w:val="Hipervnculo"/>
                <w:noProof/>
              </w:rPr>
              <w:t>PRIMERA INSTALACIÓN</w:t>
            </w:r>
            <w:r>
              <w:rPr>
                <w:noProof/>
                <w:webHidden/>
              </w:rPr>
              <w:tab/>
            </w:r>
            <w:r>
              <w:rPr>
                <w:noProof/>
                <w:webHidden/>
              </w:rPr>
              <w:fldChar w:fldCharType="begin"/>
            </w:r>
            <w:r>
              <w:rPr>
                <w:noProof/>
                <w:webHidden/>
              </w:rPr>
              <w:instrText xml:space="preserve"> PAGEREF _Toc81938510 \h </w:instrText>
            </w:r>
            <w:r>
              <w:rPr>
                <w:noProof/>
                <w:webHidden/>
              </w:rPr>
            </w:r>
          </w:ins>
          <w:r>
            <w:rPr>
              <w:noProof/>
              <w:webHidden/>
            </w:rPr>
            <w:fldChar w:fldCharType="separate"/>
          </w:r>
          <w:ins w:id="388" w:author="JORGE CONTRERAS ORTIZ" w:date="2021-09-07T20:20:00Z">
            <w:r>
              <w:rPr>
                <w:noProof/>
                <w:webHidden/>
              </w:rPr>
              <w:t>30</w:t>
            </w:r>
            <w:r>
              <w:rPr>
                <w:noProof/>
                <w:webHidden/>
              </w:rPr>
              <w:fldChar w:fldCharType="end"/>
            </w:r>
            <w:r w:rsidRPr="004D21D3">
              <w:rPr>
                <w:rStyle w:val="Hipervnculo"/>
                <w:noProof/>
              </w:rPr>
              <w:fldChar w:fldCharType="end"/>
            </w:r>
          </w:ins>
        </w:p>
        <w:p w14:paraId="3BD59E75" w14:textId="2C961697" w:rsidR="00A1173A" w:rsidRDefault="00A1173A">
          <w:pPr>
            <w:pStyle w:val="TDC6"/>
            <w:tabs>
              <w:tab w:val="left" w:pos="2421"/>
              <w:tab w:val="right" w:leader="dot" w:pos="9060"/>
            </w:tabs>
            <w:rPr>
              <w:ins w:id="389" w:author="JORGE CONTRERAS ORTIZ" w:date="2021-09-07T20:20:00Z"/>
              <w:rFonts w:asciiTheme="minorHAnsi" w:eastAsiaTheme="minorEastAsia" w:hAnsiTheme="minorHAnsi" w:cstheme="minorBidi"/>
              <w:noProof/>
              <w:lang w:eastAsia="es-ES"/>
            </w:rPr>
          </w:pPr>
          <w:ins w:id="39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3.2.1.2.3.1.</w:t>
            </w:r>
            <w:r>
              <w:rPr>
                <w:rFonts w:asciiTheme="minorHAnsi" w:eastAsiaTheme="minorEastAsia" w:hAnsiTheme="minorHAnsi" w:cstheme="minorBidi"/>
                <w:noProof/>
                <w:lang w:eastAsia="es-ES"/>
              </w:rPr>
              <w:tab/>
            </w:r>
            <w:r w:rsidRPr="004D21D3">
              <w:rPr>
                <w:rStyle w:val="Hipervnculo"/>
                <w:noProof/>
              </w:rPr>
              <w:t>CONEXIÓN VÍA PUERTO USB SERIE</w:t>
            </w:r>
            <w:r>
              <w:rPr>
                <w:noProof/>
                <w:webHidden/>
              </w:rPr>
              <w:tab/>
            </w:r>
            <w:r>
              <w:rPr>
                <w:noProof/>
                <w:webHidden/>
              </w:rPr>
              <w:fldChar w:fldCharType="begin"/>
            </w:r>
            <w:r>
              <w:rPr>
                <w:noProof/>
                <w:webHidden/>
              </w:rPr>
              <w:instrText xml:space="preserve"> PAGEREF _Toc81938512 \h </w:instrText>
            </w:r>
            <w:r>
              <w:rPr>
                <w:noProof/>
                <w:webHidden/>
              </w:rPr>
            </w:r>
          </w:ins>
          <w:r>
            <w:rPr>
              <w:noProof/>
              <w:webHidden/>
            </w:rPr>
            <w:fldChar w:fldCharType="separate"/>
          </w:r>
          <w:ins w:id="391" w:author="JORGE CONTRERAS ORTIZ" w:date="2021-09-07T20:20:00Z">
            <w:r>
              <w:rPr>
                <w:noProof/>
                <w:webHidden/>
              </w:rPr>
              <w:t>31</w:t>
            </w:r>
            <w:r>
              <w:rPr>
                <w:noProof/>
                <w:webHidden/>
              </w:rPr>
              <w:fldChar w:fldCharType="end"/>
            </w:r>
            <w:r w:rsidRPr="004D21D3">
              <w:rPr>
                <w:rStyle w:val="Hipervnculo"/>
                <w:noProof/>
              </w:rPr>
              <w:fldChar w:fldCharType="end"/>
            </w:r>
          </w:ins>
        </w:p>
        <w:p w14:paraId="0D2CB610" w14:textId="3ABC8D3E" w:rsidR="00A1173A" w:rsidRDefault="00A1173A">
          <w:pPr>
            <w:pStyle w:val="TDC4"/>
            <w:tabs>
              <w:tab w:val="left" w:pos="1760"/>
              <w:tab w:val="right" w:leader="dot" w:pos="9060"/>
            </w:tabs>
            <w:rPr>
              <w:ins w:id="392" w:author="JORGE CONTRERAS ORTIZ" w:date="2021-09-07T20:20:00Z"/>
              <w:rFonts w:asciiTheme="minorHAnsi" w:eastAsiaTheme="minorEastAsia" w:hAnsiTheme="minorHAnsi" w:cstheme="minorBidi"/>
              <w:noProof/>
              <w:lang w:eastAsia="es-ES"/>
            </w:rPr>
          </w:pPr>
          <w:ins w:id="39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4D21D3">
              <w:rPr>
                <w:rStyle w:val="Hipervnculo"/>
                <w:noProof/>
              </w:rPr>
              <w:t>PANEL DE ADMINISTRACIÓN WEB</w:t>
            </w:r>
            <w:r>
              <w:rPr>
                <w:noProof/>
                <w:webHidden/>
              </w:rPr>
              <w:tab/>
            </w:r>
            <w:r>
              <w:rPr>
                <w:noProof/>
                <w:webHidden/>
              </w:rPr>
              <w:fldChar w:fldCharType="begin"/>
            </w:r>
            <w:r>
              <w:rPr>
                <w:noProof/>
                <w:webHidden/>
              </w:rPr>
              <w:instrText xml:space="preserve"> PAGEREF _Toc81938513 \h </w:instrText>
            </w:r>
            <w:r>
              <w:rPr>
                <w:noProof/>
                <w:webHidden/>
              </w:rPr>
            </w:r>
          </w:ins>
          <w:r>
            <w:rPr>
              <w:noProof/>
              <w:webHidden/>
            </w:rPr>
            <w:fldChar w:fldCharType="separate"/>
          </w:r>
          <w:ins w:id="394" w:author="JORGE CONTRERAS ORTIZ" w:date="2021-09-07T20:20:00Z">
            <w:r>
              <w:rPr>
                <w:noProof/>
                <w:webHidden/>
              </w:rPr>
              <w:t>33</w:t>
            </w:r>
            <w:r>
              <w:rPr>
                <w:noProof/>
                <w:webHidden/>
              </w:rPr>
              <w:fldChar w:fldCharType="end"/>
            </w:r>
            <w:r w:rsidRPr="004D21D3">
              <w:rPr>
                <w:rStyle w:val="Hipervnculo"/>
                <w:noProof/>
              </w:rPr>
              <w:fldChar w:fldCharType="end"/>
            </w:r>
          </w:ins>
        </w:p>
        <w:p w14:paraId="07514933" w14:textId="2BF26D2B" w:rsidR="00A1173A" w:rsidRDefault="00A1173A">
          <w:pPr>
            <w:pStyle w:val="TDC5"/>
            <w:tabs>
              <w:tab w:val="left" w:pos="2017"/>
              <w:tab w:val="right" w:leader="dot" w:pos="9060"/>
            </w:tabs>
            <w:rPr>
              <w:ins w:id="395" w:author="JORGE CONTRERAS ORTIZ" w:date="2021-09-07T20:20:00Z"/>
              <w:rFonts w:asciiTheme="minorHAnsi" w:eastAsiaTheme="minorEastAsia" w:hAnsiTheme="minorHAnsi" w:cstheme="minorBidi"/>
              <w:noProof/>
              <w:lang w:eastAsia="es-ES"/>
            </w:rPr>
          </w:pPr>
          <w:ins w:id="39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3.2.1.3.1.</w:t>
            </w:r>
            <w:r>
              <w:rPr>
                <w:rFonts w:asciiTheme="minorHAnsi" w:eastAsiaTheme="minorEastAsia" w:hAnsiTheme="minorHAnsi" w:cstheme="minorBidi"/>
                <w:noProof/>
                <w:lang w:eastAsia="es-ES"/>
              </w:rPr>
              <w:tab/>
            </w:r>
            <w:r w:rsidRPr="004D21D3">
              <w:rPr>
                <w:rStyle w:val="Hipervnculo"/>
                <w:noProof/>
              </w:rPr>
              <w:t>CAMBIAR LA CONFIGURACIÓN DE RED</w:t>
            </w:r>
            <w:r>
              <w:rPr>
                <w:noProof/>
                <w:webHidden/>
              </w:rPr>
              <w:tab/>
            </w:r>
            <w:r>
              <w:rPr>
                <w:noProof/>
                <w:webHidden/>
              </w:rPr>
              <w:fldChar w:fldCharType="begin"/>
            </w:r>
            <w:r>
              <w:rPr>
                <w:noProof/>
                <w:webHidden/>
              </w:rPr>
              <w:instrText xml:space="preserve"> PAGEREF _Toc81938514 \h </w:instrText>
            </w:r>
            <w:r>
              <w:rPr>
                <w:noProof/>
                <w:webHidden/>
              </w:rPr>
            </w:r>
          </w:ins>
          <w:r>
            <w:rPr>
              <w:noProof/>
              <w:webHidden/>
            </w:rPr>
            <w:fldChar w:fldCharType="separate"/>
          </w:r>
          <w:ins w:id="397" w:author="JORGE CONTRERAS ORTIZ" w:date="2021-09-07T20:20:00Z">
            <w:r>
              <w:rPr>
                <w:noProof/>
                <w:webHidden/>
              </w:rPr>
              <w:t>34</w:t>
            </w:r>
            <w:r>
              <w:rPr>
                <w:noProof/>
                <w:webHidden/>
              </w:rPr>
              <w:fldChar w:fldCharType="end"/>
            </w:r>
            <w:r w:rsidRPr="004D21D3">
              <w:rPr>
                <w:rStyle w:val="Hipervnculo"/>
                <w:noProof/>
              </w:rPr>
              <w:fldChar w:fldCharType="end"/>
            </w:r>
          </w:ins>
        </w:p>
        <w:p w14:paraId="5471E4A5" w14:textId="18894752" w:rsidR="00A1173A" w:rsidRDefault="00A1173A">
          <w:pPr>
            <w:pStyle w:val="TDC5"/>
            <w:tabs>
              <w:tab w:val="left" w:pos="2017"/>
              <w:tab w:val="right" w:leader="dot" w:pos="9060"/>
            </w:tabs>
            <w:rPr>
              <w:ins w:id="398" w:author="JORGE CONTRERAS ORTIZ" w:date="2021-09-07T20:20:00Z"/>
              <w:rFonts w:asciiTheme="minorHAnsi" w:eastAsiaTheme="minorEastAsia" w:hAnsiTheme="minorHAnsi" w:cstheme="minorBidi"/>
              <w:noProof/>
              <w:lang w:eastAsia="es-ES"/>
            </w:rPr>
          </w:pPr>
          <w:ins w:id="39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3.2.1.3.2.</w:t>
            </w:r>
            <w:r>
              <w:rPr>
                <w:rFonts w:asciiTheme="minorHAnsi" w:eastAsiaTheme="minorEastAsia" w:hAnsiTheme="minorHAnsi" w:cstheme="minorBidi"/>
                <w:noProof/>
                <w:lang w:eastAsia="es-ES"/>
              </w:rPr>
              <w:tab/>
            </w:r>
            <w:r w:rsidRPr="004D21D3">
              <w:rPr>
                <w:rStyle w:val="Hipervnculo"/>
                <w:noProof/>
              </w:rPr>
              <w:t>ACTUALIZAR KiBRA</w:t>
            </w:r>
            <w:r>
              <w:rPr>
                <w:noProof/>
                <w:webHidden/>
              </w:rPr>
              <w:tab/>
            </w:r>
            <w:r>
              <w:rPr>
                <w:noProof/>
                <w:webHidden/>
              </w:rPr>
              <w:fldChar w:fldCharType="begin"/>
            </w:r>
            <w:r>
              <w:rPr>
                <w:noProof/>
                <w:webHidden/>
              </w:rPr>
              <w:instrText xml:space="preserve"> PAGEREF _Toc81938515 \h </w:instrText>
            </w:r>
            <w:r>
              <w:rPr>
                <w:noProof/>
                <w:webHidden/>
              </w:rPr>
            </w:r>
          </w:ins>
          <w:r>
            <w:rPr>
              <w:noProof/>
              <w:webHidden/>
            </w:rPr>
            <w:fldChar w:fldCharType="separate"/>
          </w:r>
          <w:ins w:id="400" w:author="JORGE CONTRERAS ORTIZ" w:date="2021-09-07T20:20:00Z">
            <w:r>
              <w:rPr>
                <w:noProof/>
                <w:webHidden/>
              </w:rPr>
              <w:t>35</w:t>
            </w:r>
            <w:r>
              <w:rPr>
                <w:noProof/>
                <w:webHidden/>
              </w:rPr>
              <w:fldChar w:fldCharType="end"/>
            </w:r>
            <w:r w:rsidRPr="004D21D3">
              <w:rPr>
                <w:rStyle w:val="Hipervnculo"/>
                <w:noProof/>
              </w:rPr>
              <w:fldChar w:fldCharType="end"/>
            </w:r>
          </w:ins>
        </w:p>
        <w:p w14:paraId="305D73D8" w14:textId="377CE1AC" w:rsidR="00A1173A" w:rsidRDefault="00A1173A">
          <w:pPr>
            <w:pStyle w:val="TDC5"/>
            <w:tabs>
              <w:tab w:val="left" w:pos="2017"/>
              <w:tab w:val="right" w:leader="dot" w:pos="9060"/>
            </w:tabs>
            <w:rPr>
              <w:ins w:id="401" w:author="JORGE CONTRERAS ORTIZ" w:date="2021-09-07T20:20:00Z"/>
              <w:rFonts w:asciiTheme="minorHAnsi" w:eastAsiaTheme="minorEastAsia" w:hAnsiTheme="minorHAnsi" w:cstheme="minorBidi"/>
              <w:noProof/>
              <w:lang w:eastAsia="es-ES"/>
            </w:rPr>
          </w:pPr>
          <w:ins w:id="40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3.2.1.3.3.</w:t>
            </w:r>
            <w:r>
              <w:rPr>
                <w:rFonts w:asciiTheme="minorHAnsi" w:eastAsiaTheme="minorEastAsia" w:hAnsiTheme="minorHAnsi" w:cstheme="minorBidi"/>
                <w:noProof/>
                <w:lang w:eastAsia="es-ES"/>
              </w:rPr>
              <w:tab/>
            </w:r>
            <w:r w:rsidRPr="004D21D3">
              <w:rPr>
                <w:rStyle w:val="Hipervnculo"/>
                <w:noProof/>
              </w:rPr>
              <w:t>CONFIGURAR BORDER ROUTER</w:t>
            </w:r>
            <w:r>
              <w:rPr>
                <w:noProof/>
                <w:webHidden/>
              </w:rPr>
              <w:tab/>
            </w:r>
            <w:r>
              <w:rPr>
                <w:noProof/>
                <w:webHidden/>
              </w:rPr>
              <w:fldChar w:fldCharType="begin"/>
            </w:r>
            <w:r>
              <w:rPr>
                <w:noProof/>
                <w:webHidden/>
              </w:rPr>
              <w:instrText xml:space="preserve"> PAGEREF _Toc81938516 \h </w:instrText>
            </w:r>
            <w:r>
              <w:rPr>
                <w:noProof/>
                <w:webHidden/>
              </w:rPr>
            </w:r>
          </w:ins>
          <w:r>
            <w:rPr>
              <w:noProof/>
              <w:webHidden/>
            </w:rPr>
            <w:fldChar w:fldCharType="separate"/>
          </w:r>
          <w:ins w:id="403" w:author="JORGE CONTRERAS ORTIZ" w:date="2021-09-07T20:20:00Z">
            <w:r>
              <w:rPr>
                <w:noProof/>
                <w:webHidden/>
              </w:rPr>
              <w:t>36</w:t>
            </w:r>
            <w:r>
              <w:rPr>
                <w:noProof/>
                <w:webHidden/>
              </w:rPr>
              <w:fldChar w:fldCharType="end"/>
            </w:r>
            <w:r w:rsidRPr="004D21D3">
              <w:rPr>
                <w:rStyle w:val="Hipervnculo"/>
                <w:noProof/>
              </w:rPr>
              <w:fldChar w:fldCharType="end"/>
            </w:r>
          </w:ins>
        </w:p>
        <w:p w14:paraId="0C320083" w14:textId="26503977" w:rsidR="00A1173A" w:rsidRDefault="00A1173A">
          <w:pPr>
            <w:pStyle w:val="TDC6"/>
            <w:tabs>
              <w:tab w:val="left" w:pos="2421"/>
              <w:tab w:val="right" w:leader="dot" w:pos="9060"/>
            </w:tabs>
            <w:rPr>
              <w:ins w:id="404" w:author="JORGE CONTRERAS ORTIZ" w:date="2021-09-07T20:20:00Z"/>
              <w:rFonts w:asciiTheme="minorHAnsi" w:eastAsiaTheme="minorEastAsia" w:hAnsiTheme="minorHAnsi" w:cstheme="minorBidi"/>
              <w:noProof/>
              <w:lang w:eastAsia="es-ES"/>
            </w:rPr>
          </w:pPr>
          <w:ins w:id="40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3.2.1.3.3.1.</w:t>
            </w:r>
            <w:r>
              <w:rPr>
                <w:rFonts w:asciiTheme="minorHAnsi" w:eastAsiaTheme="minorEastAsia" w:hAnsiTheme="minorHAnsi" w:cstheme="minorBidi"/>
                <w:noProof/>
                <w:lang w:eastAsia="es-ES"/>
              </w:rPr>
              <w:tab/>
            </w:r>
            <w:r w:rsidRPr="004D21D3">
              <w:rPr>
                <w:rStyle w:val="Hipervnculo"/>
                <w:noProof/>
              </w:rPr>
              <w:t>UNIRSE O FORMAR UNA RED THREAD</w:t>
            </w:r>
            <w:r>
              <w:rPr>
                <w:noProof/>
                <w:webHidden/>
              </w:rPr>
              <w:tab/>
            </w:r>
            <w:r>
              <w:rPr>
                <w:noProof/>
                <w:webHidden/>
              </w:rPr>
              <w:fldChar w:fldCharType="begin"/>
            </w:r>
            <w:r>
              <w:rPr>
                <w:noProof/>
                <w:webHidden/>
              </w:rPr>
              <w:instrText xml:space="preserve"> PAGEREF _Toc81938517 \h </w:instrText>
            </w:r>
            <w:r>
              <w:rPr>
                <w:noProof/>
                <w:webHidden/>
              </w:rPr>
            </w:r>
          </w:ins>
          <w:r>
            <w:rPr>
              <w:noProof/>
              <w:webHidden/>
            </w:rPr>
            <w:fldChar w:fldCharType="separate"/>
          </w:r>
          <w:ins w:id="406" w:author="JORGE CONTRERAS ORTIZ" w:date="2021-09-07T20:20:00Z">
            <w:r>
              <w:rPr>
                <w:noProof/>
                <w:webHidden/>
              </w:rPr>
              <w:t>36</w:t>
            </w:r>
            <w:r>
              <w:rPr>
                <w:noProof/>
                <w:webHidden/>
              </w:rPr>
              <w:fldChar w:fldCharType="end"/>
            </w:r>
            <w:r w:rsidRPr="004D21D3">
              <w:rPr>
                <w:rStyle w:val="Hipervnculo"/>
                <w:noProof/>
              </w:rPr>
              <w:fldChar w:fldCharType="end"/>
            </w:r>
          </w:ins>
        </w:p>
        <w:p w14:paraId="754A494D" w14:textId="09EF802A" w:rsidR="00A1173A" w:rsidRDefault="00A1173A">
          <w:pPr>
            <w:pStyle w:val="TDC6"/>
            <w:tabs>
              <w:tab w:val="left" w:pos="2421"/>
              <w:tab w:val="right" w:leader="dot" w:pos="9060"/>
            </w:tabs>
            <w:rPr>
              <w:ins w:id="407" w:author="JORGE CONTRERAS ORTIZ" w:date="2021-09-07T20:20:00Z"/>
              <w:rFonts w:asciiTheme="minorHAnsi" w:eastAsiaTheme="minorEastAsia" w:hAnsiTheme="minorHAnsi" w:cstheme="minorBidi"/>
              <w:noProof/>
              <w:lang w:eastAsia="es-ES"/>
            </w:rPr>
          </w:pPr>
          <w:ins w:id="40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3.2.1.3.3.2.</w:t>
            </w:r>
            <w:r>
              <w:rPr>
                <w:rFonts w:asciiTheme="minorHAnsi" w:eastAsiaTheme="minorEastAsia" w:hAnsiTheme="minorHAnsi" w:cstheme="minorBidi"/>
                <w:noProof/>
                <w:lang w:eastAsia="es-ES"/>
              </w:rPr>
              <w:tab/>
            </w:r>
            <w:r w:rsidRPr="004D21D3">
              <w:rPr>
                <w:rStyle w:val="Hipervnculo"/>
                <w:noProof/>
              </w:rPr>
              <w:t>BACKBONE ROUTER SERVER (BBR).</w:t>
            </w:r>
            <w:r>
              <w:rPr>
                <w:noProof/>
                <w:webHidden/>
              </w:rPr>
              <w:tab/>
            </w:r>
            <w:r>
              <w:rPr>
                <w:noProof/>
                <w:webHidden/>
              </w:rPr>
              <w:fldChar w:fldCharType="begin"/>
            </w:r>
            <w:r>
              <w:rPr>
                <w:noProof/>
                <w:webHidden/>
              </w:rPr>
              <w:instrText xml:space="preserve"> PAGEREF _Toc81938518 \h </w:instrText>
            </w:r>
            <w:r>
              <w:rPr>
                <w:noProof/>
                <w:webHidden/>
              </w:rPr>
            </w:r>
          </w:ins>
          <w:r>
            <w:rPr>
              <w:noProof/>
              <w:webHidden/>
            </w:rPr>
            <w:fldChar w:fldCharType="separate"/>
          </w:r>
          <w:ins w:id="409" w:author="JORGE CONTRERAS ORTIZ" w:date="2021-09-07T20:20:00Z">
            <w:r>
              <w:rPr>
                <w:noProof/>
                <w:webHidden/>
              </w:rPr>
              <w:t>37</w:t>
            </w:r>
            <w:r>
              <w:rPr>
                <w:noProof/>
                <w:webHidden/>
              </w:rPr>
              <w:fldChar w:fldCharType="end"/>
            </w:r>
            <w:r w:rsidRPr="004D21D3">
              <w:rPr>
                <w:rStyle w:val="Hipervnculo"/>
                <w:noProof/>
              </w:rPr>
              <w:fldChar w:fldCharType="end"/>
            </w:r>
          </w:ins>
        </w:p>
        <w:p w14:paraId="3DEAF327" w14:textId="7711B6F5" w:rsidR="00A1173A" w:rsidRDefault="00A1173A">
          <w:pPr>
            <w:pStyle w:val="TDC6"/>
            <w:tabs>
              <w:tab w:val="left" w:pos="2421"/>
              <w:tab w:val="right" w:leader="dot" w:pos="9060"/>
            </w:tabs>
            <w:rPr>
              <w:ins w:id="410" w:author="JORGE CONTRERAS ORTIZ" w:date="2021-09-07T20:20:00Z"/>
              <w:rFonts w:asciiTheme="minorHAnsi" w:eastAsiaTheme="minorEastAsia" w:hAnsiTheme="minorHAnsi" w:cstheme="minorBidi"/>
              <w:noProof/>
              <w:lang w:eastAsia="es-ES"/>
            </w:rPr>
          </w:pPr>
          <w:ins w:id="41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"_Toc81938519"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3.2.1.3.3.3.</w:t>
            </w:r>
            <w:r>
              <w:rPr>
                <w:rFonts w:asciiTheme="minorHAnsi" w:eastAsiaTheme="minorEastAsia" w:hAnsiTheme="minorHAnsi" w:cstheme="minorBidi"/>
                <w:noProof/>
                <w:lang w:eastAsia="es-ES"/>
              </w:rPr>
              <w:tab/>
            </w:r>
            <w:r w:rsidRPr="004D21D3">
              <w:rPr>
                <w:rStyle w:val="Hipervnculo"/>
                <w:noProof/>
              </w:rPr>
              <w:t>PREFIJO DE RED (NETWORK PREFIX)</w:t>
            </w:r>
            <w:r>
              <w:rPr>
                <w:noProof/>
                <w:webHidden/>
              </w:rPr>
              <w:tab/>
            </w:r>
            <w:r>
              <w:rPr>
                <w:noProof/>
                <w:webHidden/>
              </w:rPr>
              <w:fldChar w:fldCharType="begin"/>
            </w:r>
            <w:r>
              <w:rPr>
                <w:noProof/>
                <w:webHidden/>
              </w:rPr>
              <w:instrText xml:space="preserve"> PAGEREF _Toc81938519 \h </w:instrText>
            </w:r>
            <w:r>
              <w:rPr>
                <w:noProof/>
                <w:webHidden/>
              </w:rPr>
            </w:r>
          </w:ins>
          <w:r>
            <w:rPr>
              <w:noProof/>
              <w:webHidden/>
            </w:rPr>
            <w:fldChar w:fldCharType="separate"/>
          </w:r>
          <w:ins w:id="412" w:author="JORGE CONTRERAS ORTIZ" w:date="2021-09-07T20:20:00Z">
            <w:r>
              <w:rPr>
                <w:noProof/>
                <w:webHidden/>
              </w:rPr>
              <w:t>38</w:t>
            </w:r>
            <w:r>
              <w:rPr>
                <w:noProof/>
                <w:webHidden/>
              </w:rPr>
              <w:fldChar w:fldCharType="end"/>
            </w:r>
            <w:r w:rsidRPr="004D21D3">
              <w:rPr>
                <w:rStyle w:val="Hipervnculo"/>
                <w:noProof/>
              </w:rPr>
              <w:fldChar w:fldCharType="end"/>
            </w:r>
          </w:ins>
        </w:p>
        <w:p w14:paraId="797EF376" w14:textId="1F7080C0" w:rsidR="00A1173A" w:rsidRDefault="00A1173A">
          <w:pPr>
            <w:pStyle w:val="TDC5"/>
            <w:tabs>
              <w:tab w:val="left" w:pos="2017"/>
              <w:tab w:val="right" w:leader="dot" w:pos="9060"/>
            </w:tabs>
            <w:rPr>
              <w:ins w:id="413" w:author="JORGE CONTRERAS ORTIZ" w:date="2021-09-07T20:20:00Z"/>
              <w:rFonts w:asciiTheme="minorHAnsi" w:eastAsiaTheme="minorEastAsia" w:hAnsiTheme="minorHAnsi" w:cstheme="minorBidi"/>
              <w:noProof/>
              <w:lang w:eastAsia="es-ES"/>
            </w:rPr>
          </w:pPr>
          <w:ins w:id="41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lang w:val="en-US"/>
              </w:rPr>
              <w:t>3.2.1.3.4.</w:t>
            </w:r>
            <w:r>
              <w:rPr>
                <w:rFonts w:asciiTheme="minorHAnsi" w:eastAsiaTheme="minorEastAsia" w:hAnsiTheme="minorHAnsi" w:cstheme="minorBidi"/>
                <w:noProof/>
                <w:lang w:eastAsia="es-ES"/>
              </w:rPr>
              <w:tab/>
            </w:r>
            <w:r w:rsidRPr="004D21D3">
              <w:rPr>
                <w:rStyle w:val="Hipervnculo"/>
                <w:noProof/>
                <w:lang w:val="en-US"/>
              </w:rPr>
              <w:t>INICIO DEL BORDER ROUTER (START-UP).</w:t>
            </w:r>
            <w:r>
              <w:rPr>
                <w:noProof/>
                <w:webHidden/>
              </w:rPr>
              <w:tab/>
            </w:r>
            <w:r>
              <w:rPr>
                <w:noProof/>
                <w:webHidden/>
              </w:rPr>
              <w:fldChar w:fldCharType="begin"/>
            </w:r>
            <w:r>
              <w:rPr>
                <w:noProof/>
                <w:webHidden/>
              </w:rPr>
              <w:instrText xml:space="preserve"> PAGEREF _Toc81938520 \h </w:instrText>
            </w:r>
            <w:r>
              <w:rPr>
                <w:noProof/>
                <w:webHidden/>
              </w:rPr>
            </w:r>
          </w:ins>
          <w:r>
            <w:rPr>
              <w:noProof/>
              <w:webHidden/>
            </w:rPr>
            <w:fldChar w:fldCharType="separate"/>
          </w:r>
          <w:ins w:id="415" w:author="JORGE CONTRERAS ORTIZ" w:date="2021-09-07T20:20:00Z">
            <w:r>
              <w:rPr>
                <w:noProof/>
                <w:webHidden/>
              </w:rPr>
              <w:t>39</w:t>
            </w:r>
            <w:r>
              <w:rPr>
                <w:noProof/>
                <w:webHidden/>
              </w:rPr>
              <w:fldChar w:fldCharType="end"/>
            </w:r>
            <w:r w:rsidRPr="004D21D3">
              <w:rPr>
                <w:rStyle w:val="Hipervnculo"/>
                <w:noProof/>
              </w:rPr>
              <w:fldChar w:fldCharType="end"/>
            </w:r>
          </w:ins>
        </w:p>
        <w:p w14:paraId="164EDCF9" w14:textId="58FB6655" w:rsidR="00A1173A" w:rsidRDefault="00A1173A">
          <w:pPr>
            <w:pStyle w:val="TDC5"/>
            <w:tabs>
              <w:tab w:val="left" w:pos="2017"/>
              <w:tab w:val="right" w:leader="dot" w:pos="9060"/>
            </w:tabs>
            <w:rPr>
              <w:ins w:id="416" w:author="JORGE CONTRERAS ORTIZ" w:date="2021-09-07T20:20:00Z"/>
              <w:rFonts w:asciiTheme="minorHAnsi" w:eastAsiaTheme="minorEastAsia" w:hAnsiTheme="minorHAnsi" w:cstheme="minorBidi"/>
              <w:noProof/>
              <w:lang w:eastAsia="es-ES"/>
            </w:rPr>
          </w:pPr>
          <w:ins w:id="417" w:author="JORGE CONTRERAS ORTIZ" w:date="2021-09-07T20:20:00Z">
            <w:r w:rsidRPr="004D21D3">
              <w:rPr>
                <w:rStyle w:val="Hipervnculo"/>
                <w:noProof/>
              </w:rPr>
              <w:lastRenderedPageBreak/>
              <w:fldChar w:fldCharType="begin"/>
            </w:r>
            <w:r w:rsidRPr="004D21D3">
              <w:rPr>
                <w:rStyle w:val="Hipervnculo"/>
                <w:noProof/>
              </w:rPr>
              <w:instrText xml:space="preserve"> </w:instrText>
            </w:r>
            <w:r>
              <w:rPr>
                <w:noProof/>
              </w:rPr>
              <w:instrText>HYPERLINK \l "_Toc81938521"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3.2.1.3.5.</w:t>
            </w:r>
            <w:r>
              <w:rPr>
                <w:rFonts w:asciiTheme="minorHAnsi" w:eastAsiaTheme="minorEastAsia" w:hAnsiTheme="minorHAnsi" w:cstheme="minorBidi"/>
                <w:noProof/>
                <w:lang w:eastAsia="es-ES"/>
              </w:rPr>
              <w:tab/>
            </w:r>
            <w:r w:rsidRPr="004D21D3">
              <w:rPr>
                <w:rStyle w:val="Hipervnculo"/>
                <w:noProof/>
              </w:rPr>
              <w:t>SERVICIOS</w:t>
            </w:r>
            <w:r>
              <w:rPr>
                <w:noProof/>
                <w:webHidden/>
              </w:rPr>
              <w:tab/>
            </w:r>
            <w:r>
              <w:rPr>
                <w:noProof/>
                <w:webHidden/>
              </w:rPr>
              <w:fldChar w:fldCharType="begin"/>
            </w:r>
            <w:r>
              <w:rPr>
                <w:noProof/>
                <w:webHidden/>
              </w:rPr>
              <w:instrText xml:space="preserve"> PAGEREF _Toc81938521 \h </w:instrText>
            </w:r>
            <w:r>
              <w:rPr>
                <w:noProof/>
                <w:webHidden/>
              </w:rPr>
            </w:r>
          </w:ins>
          <w:r>
            <w:rPr>
              <w:noProof/>
              <w:webHidden/>
            </w:rPr>
            <w:fldChar w:fldCharType="separate"/>
          </w:r>
          <w:ins w:id="418" w:author="JORGE CONTRERAS ORTIZ" w:date="2021-09-07T20:20:00Z">
            <w:r>
              <w:rPr>
                <w:noProof/>
                <w:webHidden/>
              </w:rPr>
              <w:t>43</w:t>
            </w:r>
            <w:r>
              <w:rPr>
                <w:noProof/>
                <w:webHidden/>
              </w:rPr>
              <w:fldChar w:fldCharType="end"/>
            </w:r>
            <w:r w:rsidRPr="004D21D3">
              <w:rPr>
                <w:rStyle w:val="Hipervnculo"/>
                <w:noProof/>
              </w:rPr>
              <w:fldChar w:fldCharType="end"/>
            </w:r>
          </w:ins>
        </w:p>
        <w:p w14:paraId="6A7FED88" w14:textId="55E4371C" w:rsidR="00A1173A" w:rsidRDefault="00A1173A">
          <w:pPr>
            <w:pStyle w:val="TDC6"/>
            <w:tabs>
              <w:tab w:val="left" w:pos="2421"/>
              <w:tab w:val="right" w:leader="dot" w:pos="9060"/>
            </w:tabs>
            <w:rPr>
              <w:ins w:id="419" w:author="JORGE CONTRERAS ORTIZ" w:date="2021-09-07T20:20:00Z"/>
              <w:rFonts w:asciiTheme="minorHAnsi" w:eastAsiaTheme="minorEastAsia" w:hAnsiTheme="minorHAnsi" w:cstheme="minorBidi"/>
              <w:noProof/>
              <w:lang w:eastAsia="es-ES"/>
            </w:rPr>
          </w:pPr>
          <w:ins w:id="42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3.2.1.3.5.1.</w:t>
            </w:r>
            <w:r>
              <w:rPr>
                <w:rFonts w:asciiTheme="minorHAnsi" w:eastAsiaTheme="minorEastAsia" w:hAnsiTheme="minorHAnsi" w:cstheme="minorBidi"/>
                <w:noProof/>
                <w:lang w:eastAsia="es-ES"/>
              </w:rPr>
              <w:tab/>
            </w:r>
            <w:r w:rsidRPr="004D21D3">
              <w:rPr>
                <w:rStyle w:val="Hipervnculo"/>
                <w:noProof/>
              </w:rPr>
              <w:t>SERVIDOR BACKBONE ROUTER</w:t>
            </w:r>
            <w:r>
              <w:rPr>
                <w:noProof/>
                <w:webHidden/>
              </w:rPr>
              <w:tab/>
            </w:r>
            <w:r>
              <w:rPr>
                <w:noProof/>
                <w:webHidden/>
              </w:rPr>
              <w:fldChar w:fldCharType="begin"/>
            </w:r>
            <w:r>
              <w:rPr>
                <w:noProof/>
                <w:webHidden/>
              </w:rPr>
              <w:instrText xml:space="preserve"> PAGEREF _Toc81938522 \h </w:instrText>
            </w:r>
            <w:r>
              <w:rPr>
                <w:noProof/>
                <w:webHidden/>
              </w:rPr>
            </w:r>
          </w:ins>
          <w:r>
            <w:rPr>
              <w:noProof/>
              <w:webHidden/>
            </w:rPr>
            <w:fldChar w:fldCharType="separate"/>
          </w:r>
          <w:ins w:id="421" w:author="JORGE CONTRERAS ORTIZ" w:date="2021-09-07T20:20:00Z">
            <w:r>
              <w:rPr>
                <w:noProof/>
                <w:webHidden/>
              </w:rPr>
              <w:t>43</w:t>
            </w:r>
            <w:r>
              <w:rPr>
                <w:noProof/>
                <w:webHidden/>
              </w:rPr>
              <w:fldChar w:fldCharType="end"/>
            </w:r>
            <w:r w:rsidRPr="004D21D3">
              <w:rPr>
                <w:rStyle w:val="Hipervnculo"/>
                <w:noProof/>
              </w:rPr>
              <w:fldChar w:fldCharType="end"/>
            </w:r>
          </w:ins>
        </w:p>
        <w:p w14:paraId="48C879A2" w14:textId="7E08B013" w:rsidR="00A1173A" w:rsidRDefault="00A1173A">
          <w:pPr>
            <w:pStyle w:val="TDC6"/>
            <w:tabs>
              <w:tab w:val="left" w:pos="2421"/>
              <w:tab w:val="right" w:leader="dot" w:pos="9060"/>
            </w:tabs>
            <w:rPr>
              <w:ins w:id="422" w:author="JORGE CONTRERAS ORTIZ" w:date="2021-09-07T20:20:00Z"/>
              <w:rFonts w:asciiTheme="minorHAnsi" w:eastAsiaTheme="minorEastAsia" w:hAnsiTheme="minorHAnsi" w:cstheme="minorBidi"/>
              <w:noProof/>
              <w:lang w:eastAsia="es-ES"/>
            </w:rPr>
          </w:pPr>
          <w:ins w:id="42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3.2.1.3.5.2.</w:t>
            </w:r>
            <w:r>
              <w:rPr>
                <w:rFonts w:asciiTheme="minorHAnsi" w:eastAsiaTheme="minorEastAsia" w:hAnsiTheme="minorHAnsi" w:cstheme="minorBidi"/>
                <w:noProof/>
                <w:lang w:eastAsia="es-ES"/>
              </w:rPr>
              <w:tab/>
            </w:r>
            <w:r w:rsidRPr="004D21D3">
              <w:rPr>
                <w:rStyle w:val="Hipervnculo"/>
                <w:noProof/>
              </w:rPr>
              <w:t>DHCP</w:t>
            </w:r>
            <w:r>
              <w:rPr>
                <w:noProof/>
                <w:webHidden/>
              </w:rPr>
              <w:tab/>
            </w:r>
            <w:r>
              <w:rPr>
                <w:noProof/>
                <w:webHidden/>
              </w:rPr>
              <w:fldChar w:fldCharType="begin"/>
            </w:r>
            <w:r>
              <w:rPr>
                <w:noProof/>
                <w:webHidden/>
              </w:rPr>
              <w:instrText xml:space="preserve"> PAGEREF _Toc81938523 \h </w:instrText>
            </w:r>
            <w:r>
              <w:rPr>
                <w:noProof/>
                <w:webHidden/>
              </w:rPr>
            </w:r>
          </w:ins>
          <w:r>
            <w:rPr>
              <w:noProof/>
              <w:webHidden/>
            </w:rPr>
            <w:fldChar w:fldCharType="separate"/>
          </w:r>
          <w:ins w:id="424" w:author="JORGE CONTRERAS ORTIZ" w:date="2021-09-07T20:20:00Z">
            <w:r>
              <w:rPr>
                <w:noProof/>
                <w:webHidden/>
              </w:rPr>
              <w:t>44</w:t>
            </w:r>
            <w:r>
              <w:rPr>
                <w:noProof/>
                <w:webHidden/>
              </w:rPr>
              <w:fldChar w:fldCharType="end"/>
            </w:r>
            <w:r w:rsidRPr="004D21D3">
              <w:rPr>
                <w:rStyle w:val="Hipervnculo"/>
                <w:noProof/>
              </w:rPr>
              <w:fldChar w:fldCharType="end"/>
            </w:r>
          </w:ins>
        </w:p>
        <w:p w14:paraId="4DEF2606" w14:textId="7324BFA0" w:rsidR="00A1173A" w:rsidRDefault="00A1173A">
          <w:pPr>
            <w:pStyle w:val="TDC6"/>
            <w:tabs>
              <w:tab w:val="left" w:pos="2421"/>
              <w:tab w:val="right" w:leader="dot" w:pos="9060"/>
            </w:tabs>
            <w:rPr>
              <w:ins w:id="425" w:author="JORGE CONTRERAS ORTIZ" w:date="2021-09-07T20:20:00Z"/>
              <w:rFonts w:asciiTheme="minorHAnsi" w:eastAsiaTheme="minorEastAsia" w:hAnsiTheme="minorHAnsi" w:cstheme="minorBidi"/>
              <w:noProof/>
              <w:lang w:eastAsia="es-ES"/>
            </w:rPr>
          </w:pPr>
          <w:ins w:id="42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3.2.1.3.5.3.</w:t>
            </w:r>
            <w:r>
              <w:rPr>
                <w:rFonts w:asciiTheme="minorHAnsi" w:eastAsiaTheme="minorEastAsia" w:hAnsiTheme="minorHAnsi" w:cstheme="minorBidi"/>
                <w:noProof/>
                <w:lang w:eastAsia="es-ES"/>
              </w:rPr>
              <w:tab/>
            </w:r>
            <w:r w:rsidRPr="004D21D3">
              <w:rPr>
                <w:rStyle w:val="Hipervnculo"/>
                <w:noProof/>
              </w:rPr>
              <w:t>NAT64</w:t>
            </w:r>
            <w:r>
              <w:rPr>
                <w:noProof/>
                <w:webHidden/>
              </w:rPr>
              <w:tab/>
            </w:r>
            <w:r>
              <w:rPr>
                <w:noProof/>
                <w:webHidden/>
              </w:rPr>
              <w:fldChar w:fldCharType="begin"/>
            </w:r>
            <w:r>
              <w:rPr>
                <w:noProof/>
                <w:webHidden/>
              </w:rPr>
              <w:instrText xml:space="preserve"> PAGEREF _Toc81938524 \h </w:instrText>
            </w:r>
            <w:r>
              <w:rPr>
                <w:noProof/>
                <w:webHidden/>
              </w:rPr>
            </w:r>
          </w:ins>
          <w:r>
            <w:rPr>
              <w:noProof/>
              <w:webHidden/>
            </w:rPr>
            <w:fldChar w:fldCharType="separate"/>
          </w:r>
          <w:ins w:id="427" w:author="JORGE CONTRERAS ORTIZ" w:date="2021-09-07T20:20:00Z">
            <w:r>
              <w:rPr>
                <w:noProof/>
                <w:webHidden/>
              </w:rPr>
              <w:t>45</w:t>
            </w:r>
            <w:r>
              <w:rPr>
                <w:noProof/>
                <w:webHidden/>
              </w:rPr>
              <w:fldChar w:fldCharType="end"/>
            </w:r>
            <w:r w:rsidRPr="004D21D3">
              <w:rPr>
                <w:rStyle w:val="Hipervnculo"/>
                <w:noProof/>
              </w:rPr>
              <w:fldChar w:fldCharType="end"/>
            </w:r>
          </w:ins>
        </w:p>
        <w:p w14:paraId="6A929CC7" w14:textId="3D724807" w:rsidR="00A1173A" w:rsidRDefault="00A1173A">
          <w:pPr>
            <w:pStyle w:val="TDC6"/>
            <w:tabs>
              <w:tab w:val="left" w:pos="2421"/>
              <w:tab w:val="right" w:leader="dot" w:pos="9060"/>
            </w:tabs>
            <w:rPr>
              <w:ins w:id="428" w:author="JORGE CONTRERAS ORTIZ" w:date="2021-09-07T20:20:00Z"/>
              <w:rFonts w:asciiTheme="minorHAnsi" w:eastAsiaTheme="minorEastAsia" w:hAnsiTheme="minorHAnsi" w:cstheme="minorBidi"/>
              <w:noProof/>
              <w:lang w:eastAsia="es-ES"/>
            </w:rPr>
          </w:pPr>
          <w:ins w:id="42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3.2.1.3.5.4.</w:t>
            </w:r>
            <w:r>
              <w:rPr>
                <w:rFonts w:asciiTheme="minorHAnsi" w:eastAsiaTheme="minorEastAsia" w:hAnsiTheme="minorHAnsi" w:cstheme="minorBidi"/>
                <w:noProof/>
                <w:lang w:eastAsia="es-ES"/>
              </w:rPr>
              <w:tab/>
            </w:r>
            <w:r w:rsidRPr="004D21D3">
              <w:rPr>
                <w:rStyle w:val="Hipervnculo"/>
                <w:noProof/>
              </w:rPr>
              <w:t>COMMISSIONER</w:t>
            </w:r>
            <w:r>
              <w:rPr>
                <w:noProof/>
                <w:webHidden/>
              </w:rPr>
              <w:tab/>
            </w:r>
            <w:r>
              <w:rPr>
                <w:noProof/>
                <w:webHidden/>
              </w:rPr>
              <w:fldChar w:fldCharType="begin"/>
            </w:r>
            <w:r>
              <w:rPr>
                <w:noProof/>
                <w:webHidden/>
              </w:rPr>
              <w:instrText xml:space="preserve"> PAGEREF _Toc81938525 \h </w:instrText>
            </w:r>
            <w:r>
              <w:rPr>
                <w:noProof/>
                <w:webHidden/>
              </w:rPr>
            </w:r>
          </w:ins>
          <w:r>
            <w:rPr>
              <w:noProof/>
              <w:webHidden/>
            </w:rPr>
            <w:fldChar w:fldCharType="separate"/>
          </w:r>
          <w:ins w:id="430" w:author="JORGE CONTRERAS ORTIZ" w:date="2021-09-07T20:20:00Z">
            <w:r>
              <w:rPr>
                <w:noProof/>
                <w:webHidden/>
              </w:rPr>
              <w:t>46</w:t>
            </w:r>
            <w:r>
              <w:rPr>
                <w:noProof/>
                <w:webHidden/>
              </w:rPr>
              <w:fldChar w:fldCharType="end"/>
            </w:r>
            <w:r w:rsidRPr="004D21D3">
              <w:rPr>
                <w:rStyle w:val="Hipervnculo"/>
                <w:noProof/>
              </w:rPr>
              <w:fldChar w:fldCharType="end"/>
            </w:r>
          </w:ins>
        </w:p>
        <w:p w14:paraId="15956E04" w14:textId="25C9BC03" w:rsidR="00A1173A" w:rsidRDefault="00A1173A">
          <w:pPr>
            <w:pStyle w:val="TDC5"/>
            <w:tabs>
              <w:tab w:val="left" w:pos="2017"/>
              <w:tab w:val="right" w:leader="dot" w:pos="9060"/>
            </w:tabs>
            <w:rPr>
              <w:ins w:id="431" w:author="JORGE CONTRERAS ORTIZ" w:date="2021-09-07T20:20:00Z"/>
              <w:rFonts w:asciiTheme="minorHAnsi" w:eastAsiaTheme="minorEastAsia" w:hAnsiTheme="minorHAnsi" w:cstheme="minorBidi"/>
              <w:noProof/>
              <w:lang w:eastAsia="es-ES"/>
            </w:rPr>
          </w:pPr>
          <w:ins w:id="43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3.2.1.3.6.</w:t>
            </w:r>
            <w:r>
              <w:rPr>
                <w:rFonts w:asciiTheme="minorHAnsi" w:eastAsiaTheme="minorEastAsia" w:hAnsiTheme="minorHAnsi" w:cstheme="minorBidi"/>
                <w:noProof/>
                <w:lang w:eastAsia="es-ES"/>
              </w:rPr>
              <w:tab/>
            </w:r>
            <w:r w:rsidRPr="004D21D3">
              <w:rPr>
                <w:rStyle w:val="Hipervnculo"/>
                <w:noProof/>
              </w:rPr>
              <w:t>VISUAL NETWORK</w:t>
            </w:r>
            <w:r>
              <w:rPr>
                <w:noProof/>
                <w:webHidden/>
              </w:rPr>
              <w:tab/>
            </w:r>
            <w:r>
              <w:rPr>
                <w:noProof/>
                <w:webHidden/>
              </w:rPr>
              <w:fldChar w:fldCharType="begin"/>
            </w:r>
            <w:r>
              <w:rPr>
                <w:noProof/>
                <w:webHidden/>
              </w:rPr>
              <w:instrText xml:space="preserve"> PAGEREF _Toc81938526 \h </w:instrText>
            </w:r>
            <w:r>
              <w:rPr>
                <w:noProof/>
                <w:webHidden/>
              </w:rPr>
            </w:r>
          </w:ins>
          <w:r>
            <w:rPr>
              <w:noProof/>
              <w:webHidden/>
            </w:rPr>
            <w:fldChar w:fldCharType="separate"/>
          </w:r>
          <w:ins w:id="433" w:author="JORGE CONTRERAS ORTIZ" w:date="2021-09-07T20:20:00Z">
            <w:r>
              <w:rPr>
                <w:noProof/>
                <w:webHidden/>
              </w:rPr>
              <w:t>47</w:t>
            </w:r>
            <w:r>
              <w:rPr>
                <w:noProof/>
                <w:webHidden/>
              </w:rPr>
              <w:fldChar w:fldCharType="end"/>
            </w:r>
            <w:r w:rsidRPr="004D21D3">
              <w:rPr>
                <w:rStyle w:val="Hipervnculo"/>
                <w:noProof/>
              </w:rPr>
              <w:fldChar w:fldCharType="end"/>
            </w:r>
          </w:ins>
        </w:p>
        <w:p w14:paraId="20AA3C43" w14:textId="7228A5B4" w:rsidR="00A1173A" w:rsidRDefault="00A1173A">
          <w:pPr>
            <w:pStyle w:val="TDC5"/>
            <w:tabs>
              <w:tab w:val="left" w:pos="2017"/>
              <w:tab w:val="right" w:leader="dot" w:pos="9060"/>
            </w:tabs>
            <w:rPr>
              <w:ins w:id="434" w:author="JORGE CONTRERAS ORTIZ" w:date="2021-09-07T20:20:00Z"/>
              <w:rFonts w:asciiTheme="minorHAnsi" w:eastAsiaTheme="minorEastAsia" w:hAnsiTheme="minorHAnsi" w:cstheme="minorBidi"/>
              <w:noProof/>
              <w:lang w:eastAsia="es-ES"/>
            </w:rPr>
          </w:pPr>
          <w:ins w:id="43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3.2.1.3.7.</w:t>
            </w:r>
            <w:r>
              <w:rPr>
                <w:rFonts w:asciiTheme="minorHAnsi" w:eastAsiaTheme="minorEastAsia" w:hAnsiTheme="minorHAnsi" w:cstheme="minorBidi"/>
                <w:noProof/>
                <w:lang w:eastAsia="es-ES"/>
              </w:rPr>
              <w:tab/>
            </w:r>
            <w:r w:rsidRPr="004D21D3">
              <w:rPr>
                <w:rStyle w:val="Hipervnculo"/>
                <w:noProof/>
              </w:rPr>
              <w:t>LOGS</w:t>
            </w:r>
            <w:r>
              <w:rPr>
                <w:noProof/>
                <w:webHidden/>
              </w:rPr>
              <w:tab/>
            </w:r>
            <w:r>
              <w:rPr>
                <w:noProof/>
                <w:webHidden/>
              </w:rPr>
              <w:fldChar w:fldCharType="begin"/>
            </w:r>
            <w:r>
              <w:rPr>
                <w:noProof/>
                <w:webHidden/>
              </w:rPr>
              <w:instrText xml:space="preserve"> PAGEREF _Toc81938527 \h </w:instrText>
            </w:r>
            <w:r>
              <w:rPr>
                <w:noProof/>
                <w:webHidden/>
              </w:rPr>
            </w:r>
          </w:ins>
          <w:r>
            <w:rPr>
              <w:noProof/>
              <w:webHidden/>
            </w:rPr>
            <w:fldChar w:fldCharType="separate"/>
          </w:r>
          <w:ins w:id="436" w:author="JORGE CONTRERAS ORTIZ" w:date="2021-09-07T20:20:00Z">
            <w:r>
              <w:rPr>
                <w:noProof/>
                <w:webHidden/>
              </w:rPr>
              <w:t>48</w:t>
            </w:r>
            <w:r>
              <w:rPr>
                <w:noProof/>
                <w:webHidden/>
              </w:rPr>
              <w:fldChar w:fldCharType="end"/>
            </w:r>
            <w:r w:rsidRPr="004D21D3">
              <w:rPr>
                <w:rStyle w:val="Hipervnculo"/>
                <w:noProof/>
              </w:rPr>
              <w:fldChar w:fldCharType="end"/>
            </w:r>
          </w:ins>
        </w:p>
        <w:p w14:paraId="3DD6A1A5" w14:textId="3449B305" w:rsidR="00A1173A" w:rsidRDefault="00A1173A">
          <w:pPr>
            <w:pStyle w:val="TDC4"/>
            <w:tabs>
              <w:tab w:val="left" w:pos="1760"/>
              <w:tab w:val="right" w:leader="dot" w:pos="9060"/>
            </w:tabs>
            <w:rPr>
              <w:ins w:id="437" w:author="JORGE CONTRERAS ORTIZ" w:date="2021-09-07T20:20:00Z"/>
              <w:rFonts w:asciiTheme="minorHAnsi" w:eastAsiaTheme="minorEastAsia" w:hAnsiTheme="minorHAnsi" w:cstheme="minorBidi"/>
              <w:noProof/>
              <w:lang w:eastAsia="es-ES"/>
            </w:rPr>
          </w:pPr>
          <w:ins w:id="43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4D21D3">
              <w:rPr>
                <w:rStyle w:val="Hipervnculo"/>
                <w:noProof/>
              </w:rPr>
              <w:t>BREVE RESUMEN</w:t>
            </w:r>
            <w:r>
              <w:rPr>
                <w:noProof/>
                <w:webHidden/>
              </w:rPr>
              <w:tab/>
            </w:r>
            <w:r>
              <w:rPr>
                <w:noProof/>
                <w:webHidden/>
              </w:rPr>
              <w:fldChar w:fldCharType="begin"/>
            </w:r>
            <w:r>
              <w:rPr>
                <w:noProof/>
                <w:webHidden/>
              </w:rPr>
              <w:instrText xml:space="preserve"> PAGEREF _Toc81938528 \h </w:instrText>
            </w:r>
            <w:r>
              <w:rPr>
                <w:noProof/>
                <w:webHidden/>
              </w:rPr>
            </w:r>
          </w:ins>
          <w:r>
            <w:rPr>
              <w:noProof/>
              <w:webHidden/>
            </w:rPr>
            <w:fldChar w:fldCharType="separate"/>
          </w:r>
          <w:ins w:id="439" w:author="JORGE CONTRERAS ORTIZ" w:date="2021-09-07T20:20:00Z">
            <w:r>
              <w:rPr>
                <w:noProof/>
                <w:webHidden/>
              </w:rPr>
              <w:t>49</w:t>
            </w:r>
            <w:r>
              <w:rPr>
                <w:noProof/>
                <w:webHidden/>
              </w:rPr>
              <w:fldChar w:fldCharType="end"/>
            </w:r>
            <w:r w:rsidRPr="004D21D3">
              <w:rPr>
                <w:rStyle w:val="Hipervnculo"/>
                <w:noProof/>
              </w:rPr>
              <w:fldChar w:fldCharType="end"/>
            </w:r>
          </w:ins>
        </w:p>
        <w:p w14:paraId="6E03FF78" w14:textId="136E8528" w:rsidR="00A1173A" w:rsidRDefault="00A1173A">
          <w:pPr>
            <w:pStyle w:val="TDC5"/>
            <w:tabs>
              <w:tab w:val="left" w:pos="2017"/>
              <w:tab w:val="right" w:leader="dot" w:pos="9060"/>
            </w:tabs>
            <w:rPr>
              <w:ins w:id="440" w:author="JORGE CONTRERAS ORTIZ" w:date="2021-09-07T20:20:00Z"/>
              <w:rFonts w:asciiTheme="minorHAnsi" w:eastAsiaTheme="minorEastAsia" w:hAnsiTheme="minorHAnsi" w:cstheme="minorBidi"/>
              <w:noProof/>
              <w:lang w:eastAsia="es-ES"/>
            </w:rPr>
          </w:pPr>
          <w:ins w:id="44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"_Toc81938529"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3.2.1.4.1.</w:t>
            </w:r>
            <w:r>
              <w:rPr>
                <w:rFonts w:asciiTheme="minorHAnsi" w:eastAsiaTheme="minorEastAsia" w:hAnsiTheme="minorHAnsi" w:cstheme="minorBidi"/>
                <w:noProof/>
                <w:lang w:eastAsia="es-ES"/>
              </w:rPr>
              <w:tab/>
            </w:r>
            <w:r w:rsidRPr="004D21D3">
              <w:rPr>
                <w:rStyle w:val="Hipervnculo"/>
                <w:noProof/>
              </w:rPr>
              <w:t>SISTEMA DE FICHEROS AVANZADO</w:t>
            </w:r>
            <w:r>
              <w:rPr>
                <w:noProof/>
                <w:webHidden/>
              </w:rPr>
              <w:tab/>
            </w:r>
            <w:r>
              <w:rPr>
                <w:noProof/>
                <w:webHidden/>
              </w:rPr>
              <w:fldChar w:fldCharType="begin"/>
            </w:r>
            <w:r>
              <w:rPr>
                <w:noProof/>
                <w:webHidden/>
              </w:rPr>
              <w:instrText xml:space="preserve"> PAGEREF _Toc81938529 \h </w:instrText>
            </w:r>
            <w:r>
              <w:rPr>
                <w:noProof/>
                <w:webHidden/>
              </w:rPr>
            </w:r>
          </w:ins>
          <w:r>
            <w:rPr>
              <w:noProof/>
              <w:webHidden/>
            </w:rPr>
            <w:fldChar w:fldCharType="separate"/>
          </w:r>
          <w:ins w:id="442" w:author="JORGE CONTRERAS ORTIZ" w:date="2021-09-07T20:20:00Z">
            <w:r>
              <w:rPr>
                <w:noProof/>
                <w:webHidden/>
              </w:rPr>
              <w:t>49</w:t>
            </w:r>
            <w:r>
              <w:rPr>
                <w:noProof/>
                <w:webHidden/>
              </w:rPr>
              <w:fldChar w:fldCharType="end"/>
            </w:r>
            <w:r w:rsidRPr="004D21D3">
              <w:rPr>
                <w:rStyle w:val="Hipervnculo"/>
                <w:noProof/>
              </w:rPr>
              <w:fldChar w:fldCharType="end"/>
            </w:r>
          </w:ins>
        </w:p>
        <w:p w14:paraId="2A6C9834" w14:textId="7A8BEF20" w:rsidR="00A1173A" w:rsidRDefault="00A1173A">
          <w:pPr>
            <w:pStyle w:val="TDC5"/>
            <w:tabs>
              <w:tab w:val="left" w:pos="2017"/>
              <w:tab w:val="right" w:leader="dot" w:pos="9060"/>
            </w:tabs>
            <w:rPr>
              <w:ins w:id="443" w:author="JORGE CONTRERAS ORTIZ" w:date="2021-09-07T20:20:00Z"/>
              <w:rFonts w:asciiTheme="minorHAnsi" w:eastAsiaTheme="minorEastAsia" w:hAnsiTheme="minorHAnsi" w:cstheme="minorBidi"/>
              <w:noProof/>
              <w:lang w:eastAsia="es-ES"/>
            </w:rPr>
          </w:pPr>
          <w:ins w:id="44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3.2.1.4.2.</w:t>
            </w:r>
            <w:r>
              <w:rPr>
                <w:rFonts w:asciiTheme="minorHAnsi" w:eastAsiaTheme="minorEastAsia" w:hAnsiTheme="minorHAnsi" w:cstheme="minorBidi"/>
                <w:noProof/>
                <w:lang w:eastAsia="es-ES"/>
              </w:rPr>
              <w:tab/>
            </w:r>
            <w:r w:rsidRPr="004D21D3">
              <w:rPr>
                <w:rStyle w:val="Hipervnculo"/>
                <w:noProof/>
              </w:rPr>
              <w:t>SERVICIOS CRÍTICOS</w:t>
            </w:r>
            <w:r>
              <w:rPr>
                <w:noProof/>
                <w:webHidden/>
              </w:rPr>
              <w:tab/>
            </w:r>
            <w:r>
              <w:rPr>
                <w:noProof/>
                <w:webHidden/>
              </w:rPr>
              <w:fldChar w:fldCharType="begin"/>
            </w:r>
            <w:r>
              <w:rPr>
                <w:noProof/>
                <w:webHidden/>
              </w:rPr>
              <w:instrText xml:space="preserve"> PAGEREF _Toc81938530 \h </w:instrText>
            </w:r>
            <w:r>
              <w:rPr>
                <w:noProof/>
                <w:webHidden/>
              </w:rPr>
            </w:r>
          </w:ins>
          <w:r>
            <w:rPr>
              <w:noProof/>
              <w:webHidden/>
            </w:rPr>
            <w:fldChar w:fldCharType="separate"/>
          </w:r>
          <w:ins w:id="445" w:author="JORGE CONTRERAS ORTIZ" w:date="2021-09-07T20:20:00Z">
            <w:r>
              <w:rPr>
                <w:noProof/>
                <w:webHidden/>
              </w:rPr>
              <w:t>49</w:t>
            </w:r>
            <w:r>
              <w:rPr>
                <w:noProof/>
                <w:webHidden/>
              </w:rPr>
              <w:fldChar w:fldCharType="end"/>
            </w:r>
            <w:r w:rsidRPr="004D21D3">
              <w:rPr>
                <w:rStyle w:val="Hipervnculo"/>
                <w:noProof/>
              </w:rPr>
              <w:fldChar w:fldCharType="end"/>
            </w:r>
          </w:ins>
        </w:p>
        <w:p w14:paraId="2317D53D" w14:textId="23A5238F" w:rsidR="00A1173A" w:rsidRDefault="00A1173A">
          <w:pPr>
            <w:pStyle w:val="TDC5"/>
            <w:tabs>
              <w:tab w:val="left" w:pos="2017"/>
              <w:tab w:val="right" w:leader="dot" w:pos="9060"/>
            </w:tabs>
            <w:rPr>
              <w:ins w:id="446" w:author="JORGE CONTRERAS ORTIZ" w:date="2021-09-07T20:20:00Z"/>
              <w:rFonts w:asciiTheme="minorHAnsi" w:eastAsiaTheme="minorEastAsia" w:hAnsiTheme="minorHAnsi" w:cstheme="minorBidi"/>
              <w:noProof/>
              <w:lang w:eastAsia="es-ES"/>
            </w:rPr>
          </w:pPr>
          <w:ins w:id="44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3.2.1.4.3.</w:t>
            </w:r>
            <w:r>
              <w:rPr>
                <w:rFonts w:asciiTheme="minorHAnsi" w:eastAsiaTheme="minorEastAsia" w:hAnsiTheme="minorHAnsi" w:cstheme="minorBidi"/>
                <w:noProof/>
                <w:lang w:eastAsia="es-ES"/>
              </w:rPr>
              <w:tab/>
            </w:r>
            <w:r w:rsidRPr="004D21D3">
              <w:rPr>
                <w:rStyle w:val="Hipervnculo"/>
                <w:noProof/>
              </w:rPr>
              <w:t>COMUNICACIÓN ENTRE PROCESOS</w:t>
            </w:r>
            <w:r>
              <w:rPr>
                <w:noProof/>
                <w:webHidden/>
              </w:rPr>
              <w:tab/>
            </w:r>
            <w:r>
              <w:rPr>
                <w:noProof/>
                <w:webHidden/>
              </w:rPr>
              <w:fldChar w:fldCharType="begin"/>
            </w:r>
            <w:r>
              <w:rPr>
                <w:noProof/>
                <w:webHidden/>
              </w:rPr>
              <w:instrText xml:space="preserve"> PAGEREF _Toc81938531 \h </w:instrText>
            </w:r>
            <w:r>
              <w:rPr>
                <w:noProof/>
                <w:webHidden/>
              </w:rPr>
            </w:r>
          </w:ins>
          <w:r>
            <w:rPr>
              <w:noProof/>
              <w:webHidden/>
            </w:rPr>
            <w:fldChar w:fldCharType="separate"/>
          </w:r>
          <w:ins w:id="448" w:author="JORGE CONTRERAS ORTIZ" w:date="2021-09-07T20:20:00Z">
            <w:r>
              <w:rPr>
                <w:noProof/>
                <w:webHidden/>
              </w:rPr>
              <w:t>50</w:t>
            </w:r>
            <w:r>
              <w:rPr>
                <w:noProof/>
                <w:webHidden/>
              </w:rPr>
              <w:fldChar w:fldCharType="end"/>
            </w:r>
            <w:r w:rsidRPr="004D21D3">
              <w:rPr>
                <w:rStyle w:val="Hipervnculo"/>
                <w:noProof/>
              </w:rPr>
              <w:fldChar w:fldCharType="end"/>
            </w:r>
          </w:ins>
        </w:p>
        <w:p w14:paraId="645C5089" w14:textId="0A1B29B1" w:rsidR="00A1173A" w:rsidRDefault="00A1173A">
          <w:pPr>
            <w:pStyle w:val="TDC3"/>
            <w:rPr>
              <w:ins w:id="449" w:author="JORGE CONTRERAS ORTIZ" w:date="2021-09-07T20:20:00Z"/>
              <w:rFonts w:asciiTheme="minorHAnsi" w:hAnsiTheme="minorHAnsi" w:cstheme="minorBidi"/>
              <w:noProof/>
            </w:rPr>
          </w:pPr>
          <w:ins w:id="45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rFonts w:eastAsiaTheme="minorHAnsi"/>
                <w:noProof/>
              </w:rPr>
              <w:t>3.2.2.</w:t>
            </w:r>
            <w:r>
              <w:rPr>
                <w:rFonts w:asciiTheme="minorHAnsi" w:hAnsiTheme="minorHAnsi" w:cstheme="minorBidi"/>
                <w:noProof/>
              </w:rPr>
              <w:tab/>
            </w:r>
            <w:r w:rsidRPr="004D21D3">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_Toc81938532 \h </w:instrText>
            </w:r>
            <w:r>
              <w:rPr>
                <w:noProof/>
                <w:webHidden/>
              </w:rPr>
            </w:r>
          </w:ins>
          <w:r>
            <w:rPr>
              <w:noProof/>
              <w:webHidden/>
            </w:rPr>
            <w:fldChar w:fldCharType="separate"/>
          </w:r>
          <w:ins w:id="451" w:author="JORGE CONTRERAS ORTIZ" w:date="2021-09-07T20:20:00Z">
            <w:r>
              <w:rPr>
                <w:noProof/>
                <w:webHidden/>
              </w:rPr>
              <w:t>51</w:t>
            </w:r>
            <w:r>
              <w:rPr>
                <w:noProof/>
                <w:webHidden/>
              </w:rPr>
              <w:fldChar w:fldCharType="end"/>
            </w:r>
            <w:r w:rsidRPr="004D21D3">
              <w:rPr>
                <w:rStyle w:val="Hipervnculo"/>
                <w:noProof/>
              </w:rPr>
              <w:fldChar w:fldCharType="end"/>
            </w:r>
          </w:ins>
        </w:p>
        <w:p w14:paraId="448A8DA2" w14:textId="4100C827" w:rsidR="00A1173A" w:rsidRDefault="00A1173A">
          <w:pPr>
            <w:pStyle w:val="TDC4"/>
            <w:tabs>
              <w:tab w:val="left" w:pos="1760"/>
              <w:tab w:val="right" w:leader="dot" w:pos="9060"/>
            </w:tabs>
            <w:rPr>
              <w:ins w:id="452" w:author="JORGE CONTRERAS ORTIZ" w:date="2021-09-07T20:20:00Z"/>
              <w:rFonts w:asciiTheme="minorHAnsi" w:eastAsiaTheme="minorEastAsia" w:hAnsiTheme="minorHAnsi" w:cstheme="minorBidi"/>
              <w:noProof/>
              <w:lang w:eastAsia="es-ES"/>
            </w:rPr>
          </w:pPr>
          <w:ins w:id="45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4D21D3">
              <w:rPr>
                <w:rStyle w:val="Hipervnculo"/>
                <w:noProof/>
              </w:rPr>
              <w:t>INSTALACIÓN DE DRIVERS USB Y DEL BOOTLOADER</w:t>
            </w:r>
            <w:r>
              <w:rPr>
                <w:noProof/>
                <w:webHidden/>
              </w:rPr>
              <w:tab/>
            </w:r>
            <w:r>
              <w:rPr>
                <w:noProof/>
                <w:webHidden/>
              </w:rPr>
              <w:fldChar w:fldCharType="begin"/>
            </w:r>
            <w:r>
              <w:rPr>
                <w:noProof/>
                <w:webHidden/>
              </w:rPr>
              <w:instrText xml:space="preserve"> PAGEREF _Toc81938533 \h </w:instrText>
            </w:r>
            <w:r>
              <w:rPr>
                <w:noProof/>
                <w:webHidden/>
              </w:rPr>
            </w:r>
          </w:ins>
          <w:r>
            <w:rPr>
              <w:noProof/>
              <w:webHidden/>
            </w:rPr>
            <w:fldChar w:fldCharType="separate"/>
          </w:r>
          <w:ins w:id="454" w:author="JORGE CONTRERAS ORTIZ" w:date="2021-09-07T20:20:00Z">
            <w:r>
              <w:rPr>
                <w:noProof/>
                <w:webHidden/>
              </w:rPr>
              <w:t>51</w:t>
            </w:r>
            <w:r>
              <w:rPr>
                <w:noProof/>
                <w:webHidden/>
              </w:rPr>
              <w:fldChar w:fldCharType="end"/>
            </w:r>
            <w:r w:rsidRPr="004D21D3">
              <w:rPr>
                <w:rStyle w:val="Hipervnculo"/>
                <w:noProof/>
              </w:rPr>
              <w:fldChar w:fldCharType="end"/>
            </w:r>
          </w:ins>
        </w:p>
        <w:p w14:paraId="12684EFB" w14:textId="5D516A3F" w:rsidR="00A1173A" w:rsidRDefault="00A1173A">
          <w:pPr>
            <w:pStyle w:val="TDC5"/>
            <w:tabs>
              <w:tab w:val="left" w:pos="2017"/>
              <w:tab w:val="right" w:leader="dot" w:pos="9060"/>
            </w:tabs>
            <w:rPr>
              <w:ins w:id="455" w:author="JORGE CONTRERAS ORTIZ" w:date="2021-09-07T20:20:00Z"/>
              <w:rFonts w:asciiTheme="minorHAnsi" w:eastAsiaTheme="minorEastAsia" w:hAnsiTheme="minorHAnsi" w:cstheme="minorBidi"/>
              <w:noProof/>
              <w:lang w:eastAsia="es-ES"/>
            </w:rPr>
          </w:pPr>
          <w:ins w:id="45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3.2.2.1.1.</w:t>
            </w:r>
            <w:r>
              <w:rPr>
                <w:rFonts w:asciiTheme="minorHAnsi" w:eastAsiaTheme="minorEastAsia" w:hAnsiTheme="minorHAnsi" w:cstheme="minorBidi"/>
                <w:noProof/>
                <w:lang w:eastAsia="es-ES"/>
              </w:rPr>
              <w:tab/>
            </w:r>
            <w:r w:rsidRPr="004D21D3">
              <w:rPr>
                <w:rStyle w:val="Hipervnculo"/>
                <w:noProof/>
              </w:rPr>
              <w:t>WINDOWS</w:t>
            </w:r>
            <w:r>
              <w:rPr>
                <w:noProof/>
                <w:webHidden/>
              </w:rPr>
              <w:tab/>
            </w:r>
            <w:r>
              <w:rPr>
                <w:noProof/>
                <w:webHidden/>
              </w:rPr>
              <w:fldChar w:fldCharType="begin"/>
            </w:r>
            <w:r>
              <w:rPr>
                <w:noProof/>
                <w:webHidden/>
              </w:rPr>
              <w:instrText xml:space="preserve"> PAGEREF _Toc81938534 \h </w:instrText>
            </w:r>
            <w:r>
              <w:rPr>
                <w:noProof/>
                <w:webHidden/>
              </w:rPr>
            </w:r>
          </w:ins>
          <w:r>
            <w:rPr>
              <w:noProof/>
              <w:webHidden/>
            </w:rPr>
            <w:fldChar w:fldCharType="separate"/>
          </w:r>
          <w:ins w:id="457" w:author="JORGE CONTRERAS ORTIZ" w:date="2021-09-07T20:20:00Z">
            <w:r>
              <w:rPr>
                <w:noProof/>
                <w:webHidden/>
              </w:rPr>
              <w:t>52</w:t>
            </w:r>
            <w:r>
              <w:rPr>
                <w:noProof/>
                <w:webHidden/>
              </w:rPr>
              <w:fldChar w:fldCharType="end"/>
            </w:r>
            <w:r w:rsidRPr="004D21D3">
              <w:rPr>
                <w:rStyle w:val="Hipervnculo"/>
                <w:noProof/>
              </w:rPr>
              <w:fldChar w:fldCharType="end"/>
            </w:r>
          </w:ins>
        </w:p>
        <w:p w14:paraId="46AA9F77" w14:textId="727A484D" w:rsidR="00A1173A" w:rsidRDefault="00A1173A">
          <w:pPr>
            <w:pStyle w:val="TDC5"/>
            <w:tabs>
              <w:tab w:val="left" w:pos="2017"/>
              <w:tab w:val="right" w:leader="dot" w:pos="9060"/>
            </w:tabs>
            <w:rPr>
              <w:ins w:id="458" w:author="JORGE CONTRERAS ORTIZ" w:date="2021-09-07T20:20:00Z"/>
              <w:rFonts w:asciiTheme="minorHAnsi" w:eastAsiaTheme="minorEastAsia" w:hAnsiTheme="minorHAnsi" w:cstheme="minorBidi"/>
              <w:noProof/>
              <w:lang w:eastAsia="es-ES"/>
            </w:rPr>
          </w:pPr>
          <w:ins w:id="45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3.2.2.1.2.</w:t>
            </w:r>
            <w:r>
              <w:rPr>
                <w:rFonts w:asciiTheme="minorHAnsi" w:eastAsiaTheme="minorEastAsia" w:hAnsiTheme="minorHAnsi" w:cstheme="minorBidi"/>
                <w:noProof/>
                <w:lang w:eastAsia="es-ES"/>
              </w:rPr>
              <w:tab/>
            </w:r>
            <w:r w:rsidRPr="004D21D3">
              <w:rPr>
                <w:rStyle w:val="Hipervnculo"/>
                <w:noProof/>
              </w:rPr>
              <w:t>LINUX / MAC OS</w:t>
            </w:r>
            <w:r>
              <w:rPr>
                <w:noProof/>
                <w:webHidden/>
              </w:rPr>
              <w:tab/>
            </w:r>
            <w:r>
              <w:rPr>
                <w:noProof/>
                <w:webHidden/>
              </w:rPr>
              <w:fldChar w:fldCharType="begin"/>
            </w:r>
            <w:r>
              <w:rPr>
                <w:noProof/>
                <w:webHidden/>
              </w:rPr>
              <w:instrText xml:space="preserve"> PAGEREF _Toc81938535 \h </w:instrText>
            </w:r>
            <w:r>
              <w:rPr>
                <w:noProof/>
                <w:webHidden/>
              </w:rPr>
            </w:r>
          </w:ins>
          <w:r>
            <w:rPr>
              <w:noProof/>
              <w:webHidden/>
            </w:rPr>
            <w:fldChar w:fldCharType="separate"/>
          </w:r>
          <w:ins w:id="460" w:author="JORGE CONTRERAS ORTIZ" w:date="2021-09-07T20:20:00Z">
            <w:r>
              <w:rPr>
                <w:noProof/>
                <w:webHidden/>
              </w:rPr>
              <w:t>54</w:t>
            </w:r>
            <w:r>
              <w:rPr>
                <w:noProof/>
                <w:webHidden/>
              </w:rPr>
              <w:fldChar w:fldCharType="end"/>
            </w:r>
            <w:r w:rsidRPr="004D21D3">
              <w:rPr>
                <w:rStyle w:val="Hipervnculo"/>
                <w:noProof/>
              </w:rPr>
              <w:fldChar w:fldCharType="end"/>
            </w:r>
          </w:ins>
        </w:p>
        <w:p w14:paraId="1AB47F7C" w14:textId="7E1A797C" w:rsidR="00A1173A" w:rsidRDefault="00A1173A">
          <w:pPr>
            <w:pStyle w:val="TDC4"/>
            <w:tabs>
              <w:tab w:val="left" w:pos="1760"/>
              <w:tab w:val="right" w:leader="dot" w:pos="9060"/>
            </w:tabs>
            <w:rPr>
              <w:ins w:id="461" w:author="JORGE CONTRERAS ORTIZ" w:date="2021-09-07T20:20:00Z"/>
              <w:rFonts w:asciiTheme="minorHAnsi" w:eastAsiaTheme="minorEastAsia" w:hAnsiTheme="minorHAnsi" w:cstheme="minorBidi"/>
              <w:noProof/>
              <w:lang w:eastAsia="es-ES"/>
            </w:rPr>
          </w:pPr>
          <w:ins w:id="46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4D21D3">
              <w:rPr>
                <w:rStyle w:val="Hipervnculo"/>
                <w:noProof/>
              </w:rPr>
              <w:t>INSTALL “DFU-UTIL”</w:t>
            </w:r>
            <w:r>
              <w:rPr>
                <w:noProof/>
                <w:webHidden/>
              </w:rPr>
              <w:tab/>
            </w:r>
            <w:r>
              <w:rPr>
                <w:noProof/>
                <w:webHidden/>
              </w:rPr>
              <w:fldChar w:fldCharType="begin"/>
            </w:r>
            <w:r>
              <w:rPr>
                <w:noProof/>
                <w:webHidden/>
              </w:rPr>
              <w:instrText xml:space="preserve"> PAGEREF _Toc81938537 \h </w:instrText>
            </w:r>
            <w:r>
              <w:rPr>
                <w:noProof/>
                <w:webHidden/>
              </w:rPr>
            </w:r>
          </w:ins>
          <w:r>
            <w:rPr>
              <w:noProof/>
              <w:webHidden/>
            </w:rPr>
            <w:fldChar w:fldCharType="separate"/>
          </w:r>
          <w:ins w:id="463" w:author="JORGE CONTRERAS ORTIZ" w:date="2021-09-07T20:20:00Z">
            <w:r>
              <w:rPr>
                <w:noProof/>
                <w:webHidden/>
              </w:rPr>
              <w:t>55</w:t>
            </w:r>
            <w:r>
              <w:rPr>
                <w:noProof/>
                <w:webHidden/>
              </w:rPr>
              <w:fldChar w:fldCharType="end"/>
            </w:r>
            <w:r w:rsidRPr="004D21D3">
              <w:rPr>
                <w:rStyle w:val="Hipervnculo"/>
                <w:noProof/>
              </w:rPr>
              <w:fldChar w:fldCharType="end"/>
            </w:r>
          </w:ins>
        </w:p>
        <w:p w14:paraId="198B7710" w14:textId="600BB38C" w:rsidR="00A1173A" w:rsidRDefault="00A1173A">
          <w:pPr>
            <w:pStyle w:val="TDC4"/>
            <w:tabs>
              <w:tab w:val="left" w:pos="1760"/>
              <w:tab w:val="right" w:leader="dot" w:pos="9060"/>
            </w:tabs>
            <w:rPr>
              <w:ins w:id="464" w:author="JORGE CONTRERAS ORTIZ" w:date="2021-09-07T20:20:00Z"/>
              <w:rFonts w:asciiTheme="minorHAnsi" w:eastAsiaTheme="minorEastAsia" w:hAnsiTheme="minorHAnsi" w:cstheme="minorBidi"/>
              <w:noProof/>
              <w:lang w:eastAsia="es-ES"/>
            </w:rPr>
          </w:pPr>
          <w:ins w:id="46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4D21D3">
              <w:rPr>
                <w:rStyle w:val="Hipervnculo"/>
                <w:noProof/>
              </w:rPr>
              <w:t>ACTUALIZACIÓN DE FIRMWARE</w:t>
            </w:r>
            <w:r>
              <w:rPr>
                <w:noProof/>
                <w:webHidden/>
              </w:rPr>
              <w:tab/>
            </w:r>
            <w:r>
              <w:rPr>
                <w:noProof/>
                <w:webHidden/>
              </w:rPr>
              <w:fldChar w:fldCharType="begin"/>
            </w:r>
            <w:r>
              <w:rPr>
                <w:noProof/>
                <w:webHidden/>
              </w:rPr>
              <w:instrText xml:space="preserve"> PAGEREF _Toc81938538 \h </w:instrText>
            </w:r>
            <w:r>
              <w:rPr>
                <w:noProof/>
                <w:webHidden/>
              </w:rPr>
            </w:r>
          </w:ins>
          <w:r>
            <w:rPr>
              <w:noProof/>
              <w:webHidden/>
            </w:rPr>
            <w:fldChar w:fldCharType="separate"/>
          </w:r>
          <w:ins w:id="466" w:author="JORGE CONTRERAS ORTIZ" w:date="2021-09-07T20:20:00Z">
            <w:r>
              <w:rPr>
                <w:noProof/>
                <w:webHidden/>
              </w:rPr>
              <w:t>55</w:t>
            </w:r>
            <w:r>
              <w:rPr>
                <w:noProof/>
                <w:webHidden/>
              </w:rPr>
              <w:fldChar w:fldCharType="end"/>
            </w:r>
            <w:r w:rsidRPr="004D21D3">
              <w:rPr>
                <w:rStyle w:val="Hipervnculo"/>
                <w:noProof/>
              </w:rPr>
              <w:fldChar w:fldCharType="end"/>
            </w:r>
          </w:ins>
        </w:p>
        <w:p w14:paraId="16637170" w14:textId="74E7273B" w:rsidR="00A1173A" w:rsidRDefault="00A1173A">
          <w:pPr>
            <w:pStyle w:val="TDC4"/>
            <w:tabs>
              <w:tab w:val="left" w:pos="1760"/>
              <w:tab w:val="right" w:leader="dot" w:pos="9060"/>
            </w:tabs>
            <w:rPr>
              <w:ins w:id="467" w:author="JORGE CONTRERAS ORTIZ" w:date="2021-09-07T20:20:00Z"/>
              <w:rFonts w:asciiTheme="minorHAnsi" w:eastAsiaTheme="minorEastAsia" w:hAnsiTheme="minorHAnsi" w:cstheme="minorBidi"/>
              <w:noProof/>
              <w:lang w:eastAsia="es-ES"/>
            </w:rPr>
          </w:pPr>
          <w:ins w:id="46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"_Toc81938539"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4D21D3">
              <w:rPr>
                <w:rStyle w:val="Hipervnculo"/>
                <w:noProof/>
              </w:rPr>
              <w:t>RUNTIME – INSTALACIÓN DE DRIVERS USB</w:t>
            </w:r>
            <w:r>
              <w:rPr>
                <w:noProof/>
                <w:webHidden/>
              </w:rPr>
              <w:tab/>
            </w:r>
            <w:r>
              <w:rPr>
                <w:noProof/>
                <w:webHidden/>
              </w:rPr>
              <w:fldChar w:fldCharType="begin"/>
            </w:r>
            <w:r>
              <w:rPr>
                <w:noProof/>
                <w:webHidden/>
              </w:rPr>
              <w:instrText xml:space="preserve"> PAGEREF _Toc81938539 \h </w:instrText>
            </w:r>
            <w:r>
              <w:rPr>
                <w:noProof/>
                <w:webHidden/>
              </w:rPr>
            </w:r>
          </w:ins>
          <w:r>
            <w:rPr>
              <w:noProof/>
              <w:webHidden/>
            </w:rPr>
            <w:fldChar w:fldCharType="separate"/>
          </w:r>
          <w:ins w:id="469" w:author="JORGE CONTRERAS ORTIZ" w:date="2021-09-07T20:20:00Z">
            <w:r>
              <w:rPr>
                <w:noProof/>
                <w:webHidden/>
              </w:rPr>
              <w:t>57</w:t>
            </w:r>
            <w:r>
              <w:rPr>
                <w:noProof/>
                <w:webHidden/>
              </w:rPr>
              <w:fldChar w:fldCharType="end"/>
            </w:r>
            <w:r w:rsidRPr="004D21D3">
              <w:rPr>
                <w:rStyle w:val="Hipervnculo"/>
                <w:noProof/>
              </w:rPr>
              <w:fldChar w:fldCharType="end"/>
            </w:r>
          </w:ins>
        </w:p>
        <w:p w14:paraId="00039A40" w14:textId="347F4E96" w:rsidR="00A1173A" w:rsidRDefault="00A1173A">
          <w:pPr>
            <w:pStyle w:val="TDC5"/>
            <w:tabs>
              <w:tab w:val="left" w:pos="2017"/>
              <w:tab w:val="right" w:leader="dot" w:pos="9060"/>
            </w:tabs>
            <w:rPr>
              <w:ins w:id="470" w:author="JORGE CONTRERAS ORTIZ" w:date="2021-09-07T20:20:00Z"/>
              <w:rFonts w:asciiTheme="minorHAnsi" w:eastAsiaTheme="minorEastAsia" w:hAnsiTheme="minorHAnsi" w:cstheme="minorBidi"/>
              <w:noProof/>
              <w:lang w:eastAsia="es-ES"/>
            </w:rPr>
          </w:pPr>
          <w:ins w:id="47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3.2.2.4.1.</w:t>
            </w:r>
            <w:r>
              <w:rPr>
                <w:rFonts w:asciiTheme="minorHAnsi" w:eastAsiaTheme="minorEastAsia" w:hAnsiTheme="minorHAnsi" w:cstheme="minorBidi"/>
                <w:noProof/>
                <w:lang w:eastAsia="es-ES"/>
              </w:rPr>
              <w:tab/>
            </w:r>
            <w:r w:rsidRPr="004D21D3">
              <w:rPr>
                <w:rStyle w:val="Hipervnculo"/>
                <w:noProof/>
              </w:rPr>
              <w:t>WINDOWS</w:t>
            </w:r>
            <w:r>
              <w:rPr>
                <w:noProof/>
                <w:webHidden/>
              </w:rPr>
              <w:tab/>
            </w:r>
            <w:r>
              <w:rPr>
                <w:noProof/>
                <w:webHidden/>
              </w:rPr>
              <w:fldChar w:fldCharType="begin"/>
            </w:r>
            <w:r>
              <w:rPr>
                <w:noProof/>
                <w:webHidden/>
              </w:rPr>
              <w:instrText xml:space="preserve"> PAGEREF _Toc81938540 \h </w:instrText>
            </w:r>
            <w:r>
              <w:rPr>
                <w:noProof/>
                <w:webHidden/>
              </w:rPr>
            </w:r>
          </w:ins>
          <w:r>
            <w:rPr>
              <w:noProof/>
              <w:webHidden/>
            </w:rPr>
            <w:fldChar w:fldCharType="separate"/>
          </w:r>
          <w:ins w:id="472" w:author="JORGE CONTRERAS ORTIZ" w:date="2021-09-07T20:20:00Z">
            <w:r>
              <w:rPr>
                <w:noProof/>
                <w:webHidden/>
              </w:rPr>
              <w:t>57</w:t>
            </w:r>
            <w:r>
              <w:rPr>
                <w:noProof/>
                <w:webHidden/>
              </w:rPr>
              <w:fldChar w:fldCharType="end"/>
            </w:r>
            <w:r w:rsidRPr="004D21D3">
              <w:rPr>
                <w:rStyle w:val="Hipervnculo"/>
                <w:noProof/>
              </w:rPr>
              <w:fldChar w:fldCharType="end"/>
            </w:r>
          </w:ins>
        </w:p>
        <w:p w14:paraId="25414472" w14:textId="6F9368B5" w:rsidR="00A1173A" w:rsidRDefault="00A1173A">
          <w:pPr>
            <w:pStyle w:val="TDC5"/>
            <w:tabs>
              <w:tab w:val="left" w:pos="2017"/>
              <w:tab w:val="right" w:leader="dot" w:pos="9060"/>
            </w:tabs>
            <w:rPr>
              <w:ins w:id="473" w:author="JORGE CONTRERAS ORTIZ" w:date="2021-09-07T20:20:00Z"/>
              <w:rFonts w:asciiTheme="minorHAnsi" w:eastAsiaTheme="minorEastAsia" w:hAnsiTheme="minorHAnsi" w:cstheme="minorBidi"/>
              <w:noProof/>
              <w:lang w:eastAsia="es-ES"/>
            </w:rPr>
          </w:pPr>
          <w:ins w:id="47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3.2.2.4.2.</w:t>
            </w:r>
            <w:r>
              <w:rPr>
                <w:rFonts w:asciiTheme="minorHAnsi" w:eastAsiaTheme="minorEastAsia" w:hAnsiTheme="minorHAnsi" w:cstheme="minorBidi"/>
                <w:noProof/>
                <w:lang w:eastAsia="es-ES"/>
              </w:rPr>
              <w:tab/>
            </w:r>
            <w:r w:rsidRPr="004D21D3">
              <w:rPr>
                <w:rStyle w:val="Hipervnculo"/>
                <w:noProof/>
              </w:rPr>
              <w:t>LINUX</w:t>
            </w:r>
            <w:r>
              <w:rPr>
                <w:noProof/>
                <w:webHidden/>
              </w:rPr>
              <w:tab/>
            </w:r>
            <w:r>
              <w:rPr>
                <w:noProof/>
                <w:webHidden/>
              </w:rPr>
              <w:fldChar w:fldCharType="begin"/>
            </w:r>
            <w:r>
              <w:rPr>
                <w:noProof/>
                <w:webHidden/>
              </w:rPr>
              <w:instrText xml:space="preserve"> PAGEREF _Toc81938541 \h </w:instrText>
            </w:r>
            <w:r>
              <w:rPr>
                <w:noProof/>
                <w:webHidden/>
              </w:rPr>
            </w:r>
          </w:ins>
          <w:r>
            <w:rPr>
              <w:noProof/>
              <w:webHidden/>
            </w:rPr>
            <w:fldChar w:fldCharType="separate"/>
          </w:r>
          <w:ins w:id="475" w:author="JORGE CONTRERAS ORTIZ" w:date="2021-09-07T20:20:00Z">
            <w:r>
              <w:rPr>
                <w:noProof/>
                <w:webHidden/>
              </w:rPr>
              <w:t>59</w:t>
            </w:r>
            <w:r>
              <w:rPr>
                <w:noProof/>
                <w:webHidden/>
              </w:rPr>
              <w:fldChar w:fldCharType="end"/>
            </w:r>
            <w:r w:rsidRPr="004D21D3">
              <w:rPr>
                <w:rStyle w:val="Hipervnculo"/>
                <w:noProof/>
              </w:rPr>
              <w:fldChar w:fldCharType="end"/>
            </w:r>
          </w:ins>
        </w:p>
        <w:p w14:paraId="53EB8FEC" w14:textId="61AA76C0" w:rsidR="00A1173A" w:rsidRDefault="00A1173A">
          <w:pPr>
            <w:pStyle w:val="TDC5"/>
            <w:tabs>
              <w:tab w:val="left" w:pos="2017"/>
              <w:tab w:val="right" w:leader="dot" w:pos="9060"/>
            </w:tabs>
            <w:rPr>
              <w:ins w:id="476" w:author="JORGE CONTRERAS ORTIZ" w:date="2021-09-07T20:20:00Z"/>
              <w:rFonts w:asciiTheme="minorHAnsi" w:eastAsiaTheme="minorEastAsia" w:hAnsiTheme="minorHAnsi" w:cstheme="minorBidi"/>
              <w:noProof/>
              <w:lang w:eastAsia="es-ES"/>
            </w:rPr>
          </w:pPr>
          <w:ins w:id="47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3.2.2.4.3.</w:t>
            </w:r>
            <w:r>
              <w:rPr>
                <w:rFonts w:asciiTheme="minorHAnsi" w:eastAsiaTheme="minorEastAsia" w:hAnsiTheme="minorHAnsi" w:cstheme="minorBidi"/>
                <w:noProof/>
                <w:lang w:eastAsia="es-ES"/>
              </w:rPr>
              <w:tab/>
            </w:r>
            <w:r w:rsidRPr="004D21D3">
              <w:rPr>
                <w:rStyle w:val="Hipervnculo"/>
                <w:noProof/>
              </w:rPr>
              <w:t>MAC OS</w:t>
            </w:r>
            <w:r>
              <w:rPr>
                <w:noProof/>
                <w:webHidden/>
              </w:rPr>
              <w:tab/>
            </w:r>
            <w:r>
              <w:rPr>
                <w:noProof/>
                <w:webHidden/>
              </w:rPr>
              <w:fldChar w:fldCharType="begin"/>
            </w:r>
            <w:r>
              <w:rPr>
                <w:noProof/>
                <w:webHidden/>
              </w:rPr>
              <w:instrText xml:space="preserve"> PAGEREF _Toc81938542 \h </w:instrText>
            </w:r>
            <w:r>
              <w:rPr>
                <w:noProof/>
                <w:webHidden/>
              </w:rPr>
            </w:r>
          </w:ins>
          <w:r>
            <w:rPr>
              <w:noProof/>
              <w:webHidden/>
            </w:rPr>
            <w:fldChar w:fldCharType="separate"/>
          </w:r>
          <w:ins w:id="478" w:author="JORGE CONTRERAS ORTIZ" w:date="2021-09-07T20:20:00Z">
            <w:r>
              <w:rPr>
                <w:noProof/>
                <w:webHidden/>
              </w:rPr>
              <w:t>60</w:t>
            </w:r>
            <w:r>
              <w:rPr>
                <w:noProof/>
                <w:webHidden/>
              </w:rPr>
              <w:fldChar w:fldCharType="end"/>
            </w:r>
            <w:r w:rsidRPr="004D21D3">
              <w:rPr>
                <w:rStyle w:val="Hipervnculo"/>
                <w:noProof/>
              </w:rPr>
              <w:fldChar w:fldCharType="end"/>
            </w:r>
          </w:ins>
        </w:p>
        <w:p w14:paraId="0EFD357B" w14:textId="7C98EAB7" w:rsidR="00A1173A" w:rsidRDefault="00A1173A">
          <w:pPr>
            <w:pStyle w:val="TDC4"/>
            <w:tabs>
              <w:tab w:val="left" w:pos="1760"/>
              <w:tab w:val="right" w:leader="dot" w:pos="9060"/>
            </w:tabs>
            <w:rPr>
              <w:ins w:id="479" w:author="JORGE CONTRERAS ORTIZ" w:date="2021-09-07T20:20:00Z"/>
              <w:rFonts w:asciiTheme="minorHAnsi" w:eastAsiaTheme="minorEastAsia" w:hAnsiTheme="minorHAnsi" w:cstheme="minorBidi"/>
              <w:noProof/>
              <w:lang w:eastAsia="es-ES"/>
            </w:rPr>
          </w:pPr>
          <w:ins w:id="48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4D21D3">
              <w:rPr>
                <w:rStyle w:val="Hipervnculo"/>
                <w:noProof/>
              </w:rPr>
              <w:t>CONFIGURACIÓN DE TERMINAL COM</w:t>
            </w:r>
            <w:r>
              <w:rPr>
                <w:noProof/>
                <w:webHidden/>
              </w:rPr>
              <w:tab/>
            </w:r>
            <w:r>
              <w:rPr>
                <w:noProof/>
                <w:webHidden/>
              </w:rPr>
              <w:fldChar w:fldCharType="begin"/>
            </w:r>
            <w:r>
              <w:rPr>
                <w:noProof/>
                <w:webHidden/>
              </w:rPr>
              <w:instrText xml:space="preserve"> PAGEREF _Toc81938543 \h </w:instrText>
            </w:r>
            <w:r>
              <w:rPr>
                <w:noProof/>
                <w:webHidden/>
              </w:rPr>
            </w:r>
          </w:ins>
          <w:r>
            <w:rPr>
              <w:noProof/>
              <w:webHidden/>
            </w:rPr>
            <w:fldChar w:fldCharType="separate"/>
          </w:r>
          <w:ins w:id="481" w:author="JORGE CONTRERAS ORTIZ" w:date="2021-09-07T20:20:00Z">
            <w:r>
              <w:rPr>
                <w:noProof/>
                <w:webHidden/>
              </w:rPr>
              <w:t>60</w:t>
            </w:r>
            <w:r>
              <w:rPr>
                <w:noProof/>
                <w:webHidden/>
              </w:rPr>
              <w:fldChar w:fldCharType="end"/>
            </w:r>
            <w:r w:rsidRPr="004D21D3">
              <w:rPr>
                <w:rStyle w:val="Hipervnculo"/>
                <w:noProof/>
              </w:rPr>
              <w:fldChar w:fldCharType="end"/>
            </w:r>
          </w:ins>
        </w:p>
        <w:p w14:paraId="22F9584C" w14:textId="724942A3" w:rsidR="00A1173A" w:rsidRDefault="00A1173A">
          <w:pPr>
            <w:pStyle w:val="TDC5"/>
            <w:tabs>
              <w:tab w:val="left" w:pos="2017"/>
              <w:tab w:val="right" w:leader="dot" w:pos="9060"/>
            </w:tabs>
            <w:rPr>
              <w:ins w:id="482" w:author="JORGE CONTRERAS ORTIZ" w:date="2021-09-07T20:20:00Z"/>
              <w:rFonts w:asciiTheme="minorHAnsi" w:eastAsiaTheme="minorEastAsia" w:hAnsiTheme="minorHAnsi" w:cstheme="minorBidi"/>
              <w:noProof/>
              <w:lang w:eastAsia="es-ES"/>
            </w:rPr>
          </w:pPr>
          <w:ins w:id="48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3.2.2.5.1.</w:t>
            </w:r>
            <w:r>
              <w:rPr>
                <w:rFonts w:asciiTheme="minorHAnsi" w:eastAsiaTheme="minorEastAsia" w:hAnsiTheme="minorHAnsi" w:cstheme="minorBidi"/>
                <w:noProof/>
                <w:lang w:eastAsia="es-ES"/>
              </w:rPr>
              <w:tab/>
            </w:r>
            <w:r w:rsidRPr="004D21D3">
              <w:rPr>
                <w:rStyle w:val="Hipervnculo"/>
                <w:noProof/>
              </w:rPr>
              <w:t>WINDOWS</w:t>
            </w:r>
            <w:r>
              <w:rPr>
                <w:noProof/>
                <w:webHidden/>
              </w:rPr>
              <w:tab/>
            </w:r>
            <w:r>
              <w:rPr>
                <w:noProof/>
                <w:webHidden/>
              </w:rPr>
              <w:fldChar w:fldCharType="begin"/>
            </w:r>
            <w:r>
              <w:rPr>
                <w:noProof/>
                <w:webHidden/>
              </w:rPr>
              <w:instrText xml:space="preserve"> PAGEREF _Toc81938544 \h </w:instrText>
            </w:r>
            <w:r>
              <w:rPr>
                <w:noProof/>
                <w:webHidden/>
              </w:rPr>
            </w:r>
          </w:ins>
          <w:r>
            <w:rPr>
              <w:noProof/>
              <w:webHidden/>
            </w:rPr>
            <w:fldChar w:fldCharType="separate"/>
          </w:r>
          <w:ins w:id="484" w:author="JORGE CONTRERAS ORTIZ" w:date="2021-09-07T20:20:00Z">
            <w:r>
              <w:rPr>
                <w:noProof/>
                <w:webHidden/>
              </w:rPr>
              <w:t>60</w:t>
            </w:r>
            <w:r>
              <w:rPr>
                <w:noProof/>
                <w:webHidden/>
              </w:rPr>
              <w:fldChar w:fldCharType="end"/>
            </w:r>
            <w:r w:rsidRPr="004D21D3">
              <w:rPr>
                <w:rStyle w:val="Hipervnculo"/>
                <w:noProof/>
              </w:rPr>
              <w:fldChar w:fldCharType="end"/>
            </w:r>
          </w:ins>
        </w:p>
        <w:p w14:paraId="52BD2051" w14:textId="22292821" w:rsidR="00A1173A" w:rsidRDefault="00A1173A">
          <w:pPr>
            <w:pStyle w:val="TDC5"/>
            <w:tabs>
              <w:tab w:val="left" w:pos="2017"/>
              <w:tab w:val="right" w:leader="dot" w:pos="9060"/>
            </w:tabs>
            <w:rPr>
              <w:ins w:id="485" w:author="JORGE CONTRERAS ORTIZ" w:date="2021-09-07T20:20:00Z"/>
              <w:rFonts w:asciiTheme="minorHAnsi" w:eastAsiaTheme="minorEastAsia" w:hAnsiTheme="minorHAnsi" w:cstheme="minorBidi"/>
              <w:noProof/>
              <w:lang w:eastAsia="es-ES"/>
            </w:rPr>
          </w:pPr>
          <w:ins w:id="48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3.2.2.5.2.</w:t>
            </w:r>
            <w:r>
              <w:rPr>
                <w:rFonts w:asciiTheme="minorHAnsi" w:eastAsiaTheme="minorEastAsia" w:hAnsiTheme="minorHAnsi" w:cstheme="minorBidi"/>
                <w:noProof/>
                <w:lang w:eastAsia="es-ES"/>
              </w:rPr>
              <w:tab/>
            </w:r>
            <w:r w:rsidRPr="004D21D3">
              <w:rPr>
                <w:rStyle w:val="Hipervnculo"/>
                <w:noProof/>
              </w:rPr>
              <w:t>LINUX / MAC OS</w:t>
            </w:r>
            <w:r>
              <w:rPr>
                <w:noProof/>
                <w:webHidden/>
              </w:rPr>
              <w:tab/>
            </w:r>
            <w:r>
              <w:rPr>
                <w:noProof/>
                <w:webHidden/>
              </w:rPr>
              <w:fldChar w:fldCharType="begin"/>
            </w:r>
            <w:r>
              <w:rPr>
                <w:noProof/>
                <w:webHidden/>
              </w:rPr>
              <w:instrText xml:space="preserve"> PAGEREF _Toc81938545 \h </w:instrText>
            </w:r>
            <w:r>
              <w:rPr>
                <w:noProof/>
                <w:webHidden/>
              </w:rPr>
            </w:r>
          </w:ins>
          <w:r>
            <w:rPr>
              <w:noProof/>
              <w:webHidden/>
            </w:rPr>
            <w:fldChar w:fldCharType="separate"/>
          </w:r>
          <w:ins w:id="487" w:author="JORGE CONTRERAS ORTIZ" w:date="2021-09-07T20:20:00Z">
            <w:r>
              <w:rPr>
                <w:noProof/>
                <w:webHidden/>
              </w:rPr>
              <w:t>61</w:t>
            </w:r>
            <w:r>
              <w:rPr>
                <w:noProof/>
                <w:webHidden/>
              </w:rPr>
              <w:fldChar w:fldCharType="end"/>
            </w:r>
            <w:r w:rsidRPr="004D21D3">
              <w:rPr>
                <w:rStyle w:val="Hipervnculo"/>
                <w:noProof/>
              </w:rPr>
              <w:fldChar w:fldCharType="end"/>
            </w:r>
          </w:ins>
        </w:p>
        <w:p w14:paraId="3C8DB2EB" w14:textId="30B415C2" w:rsidR="00A1173A" w:rsidRDefault="00A1173A">
          <w:pPr>
            <w:pStyle w:val="TDC2"/>
            <w:tabs>
              <w:tab w:val="left" w:pos="880"/>
              <w:tab w:val="right" w:leader="dot" w:pos="9060"/>
            </w:tabs>
            <w:rPr>
              <w:ins w:id="488" w:author="JORGE CONTRERAS ORTIZ" w:date="2021-09-07T20:20:00Z"/>
              <w:rFonts w:asciiTheme="minorHAnsi" w:eastAsiaTheme="minorEastAsia" w:hAnsiTheme="minorHAnsi" w:cstheme="minorBidi"/>
              <w:noProof/>
              <w:lang w:eastAsia="es-ES"/>
            </w:rPr>
          </w:pPr>
          <w:ins w:id="48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3.3.</w:t>
            </w:r>
            <w:r>
              <w:rPr>
                <w:rFonts w:asciiTheme="minorHAnsi" w:eastAsiaTheme="minorEastAsia" w:hAnsiTheme="minorHAnsi" w:cstheme="minorBidi"/>
                <w:noProof/>
                <w:lang w:eastAsia="es-ES"/>
              </w:rPr>
              <w:tab/>
            </w:r>
            <w:r w:rsidRPr="004D21D3">
              <w:rPr>
                <w:rStyle w:val="Hipervnculo"/>
                <w:noProof/>
              </w:rPr>
              <w:t>CONFIGURACIÓN DE RED PARA KTWM102</w:t>
            </w:r>
            <w:r>
              <w:rPr>
                <w:noProof/>
                <w:webHidden/>
              </w:rPr>
              <w:tab/>
            </w:r>
            <w:r>
              <w:rPr>
                <w:noProof/>
                <w:webHidden/>
              </w:rPr>
              <w:fldChar w:fldCharType="begin"/>
            </w:r>
            <w:r>
              <w:rPr>
                <w:noProof/>
                <w:webHidden/>
              </w:rPr>
              <w:instrText xml:space="preserve"> PAGEREF _Toc81938547 \h </w:instrText>
            </w:r>
            <w:r>
              <w:rPr>
                <w:noProof/>
                <w:webHidden/>
              </w:rPr>
            </w:r>
          </w:ins>
          <w:r>
            <w:rPr>
              <w:noProof/>
              <w:webHidden/>
            </w:rPr>
            <w:fldChar w:fldCharType="separate"/>
          </w:r>
          <w:ins w:id="490" w:author="JORGE CONTRERAS ORTIZ" w:date="2021-09-07T20:20:00Z">
            <w:r>
              <w:rPr>
                <w:noProof/>
                <w:webHidden/>
              </w:rPr>
              <w:t>63</w:t>
            </w:r>
            <w:r>
              <w:rPr>
                <w:noProof/>
                <w:webHidden/>
              </w:rPr>
              <w:fldChar w:fldCharType="end"/>
            </w:r>
            <w:r w:rsidRPr="004D21D3">
              <w:rPr>
                <w:rStyle w:val="Hipervnculo"/>
                <w:noProof/>
              </w:rPr>
              <w:fldChar w:fldCharType="end"/>
            </w:r>
          </w:ins>
        </w:p>
        <w:p w14:paraId="2315C600" w14:textId="577C5470" w:rsidR="00A1173A" w:rsidRDefault="00A1173A">
          <w:pPr>
            <w:pStyle w:val="TDC3"/>
            <w:rPr>
              <w:ins w:id="491" w:author="JORGE CONTRERAS ORTIZ" w:date="2021-09-07T20:20:00Z"/>
              <w:rFonts w:asciiTheme="minorHAnsi" w:hAnsiTheme="minorHAnsi" w:cstheme="minorBidi"/>
              <w:noProof/>
            </w:rPr>
          </w:pPr>
          <w:ins w:id="49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"_Toc81938549"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lang w:val="en-US"/>
              </w:rPr>
              <w:t>3.3.1.</w:t>
            </w:r>
            <w:r>
              <w:rPr>
                <w:rFonts w:asciiTheme="minorHAnsi" w:hAnsiTheme="minorHAnsi" w:cstheme="minorBidi"/>
                <w:noProof/>
              </w:rPr>
              <w:tab/>
            </w:r>
            <w:r w:rsidRPr="004D21D3">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_Toc81938549 \h </w:instrText>
            </w:r>
            <w:r>
              <w:rPr>
                <w:noProof/>
                <w:webHidden/>
              </w:rPr>
            </w:r>
          </w:ins>
          <w:r>
            <w:rPr>
              <w:noProof/>
              <w:webHidden/>
            </w:rPr>
            <w:fldChar w:fldCharType="separate"/>
          </w:r>
          <w:ins w:id="493" w:author="JORGE CONTRERAS ORTIZ" w:date="2021-09-07T20:20:00Z">
            <w:r>
              <w:rPr>
                <w:noProof/>
                <w:webHidden/>
              </w:rPr>
              <w:t>63</w:t>
            </w:r>
            <w:r>
              <w:rPr>
                <w:noProof/>
                <w:webHidden/>
              </w:rPr>
              <w:fldChar w:fldCharType="end"/>
            </w:r>
            <w:r w:rsidRPr="004D21D3">
              <w:rPr>
                <w:rStyle w:val="Hipervnculo"/>
                <w:noProof/>
              </w:rPr>
              <w:fldChar w:fldCharType="end"/>
            </w:r>
          </w:ins>
        </w:p>
        <w:p w14:paraId="1559C5AB" w14:textId="70EB725F" w:rsidR="00A1173A" w:rsidRDefault="00A1173A">
          <w:pPr>
            <w:pStyle w:val="TDC4"/>
            <w:tabs>
              <w:tab w:val="left" w:pos="1760"/>
              <w:tab w:val="right" w:leader="dot" w:pos="9060"/>
            </w:tabs>
            <w:rPr>
              <w:ins w:id="494" w:author="JORGE CONTRERAS ORTIZ" w:date="2021-09-07T20:20:00Z"/>
              <w:rFonts w:asciiTheme="minorHAnsi" w:eastAsiaTheme="minorEastAsia" w:hAnsiTheme="minorHAnsi" w:cstheme="minorBidi"/>
              <w:noProof/>
              <w:lang w:eastAsia="es-ES"/>
            </w:rPr>
          </w:pPr>
          <w:ins w:id="49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"_Toc81938550"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4D21D3">
              <w:rPr>
                <w:rStyle w:val="Hipervnculo"/>
                <w:noProof/>
              </w:rPr>
              <w:t>SINTAXIS DE LOS COMANDOS</w:t>
            </w:r>
            <w:r>
              <w:rPr>
                <w:noProof/>
                <w:webHidden/>
              </w:rPr>
              <w:tab/>
            </w:r>
            <w:r>
              <w:rPr>
                <w:noProof/>
                <w:webHidden/>
              </w:rPr>
              <w:fldChar w:fldCharType="begin"/>
            </w:r>
            <w:r>
              <w:rPr>
                <w:noProof/>
                <w:webHidden/>
              </w:rPr>
              <w:instrText xml:space="preserve"> PAGEREF _Toc81938550 \h </w:instrText>
            </w:r>
            <w:r>
              <w:rPr>
                <w:noProof/>
                <w:webHidden/>
              </w:rPr>
            </w:r>
          </w:ins>
          <w:r>
            <w:rPr>
              <w:noProof/>
              <w:webHidden/>
            </w:rPr>
            <w:fldChar w:fldCharType="separate"/>
          </w:r>
          <w:ins w:id="496" w:author="JORGE CONTRERAS ORTIZ" w:date="2021-09-07T20:20:00Z">
            <w:r>
              <w:rPr>
                <w:noProof/>
                <w:webHidden/>
              </w:rPr>
              <w:t>63</w:t>
            </w:r>
            <w:r>
              <w:rPr>
                <w:noProof/>
                <w:webHidden/>
              </w:rPr>
              <w:fldChar w:fldCharType="end"/>
            </w:r>
            <w:r w:rsidRPr="004D21D3">
              <w:rPr>
                <w:rStyle w:val="Hipervnculo"/>
                <w:noProof/>
              </w:rPr>
              <w:fldChar w:fldCharType="end"/>
            </w:r>
          </w:ins>
        </w:p>
        <w:p w14:paraId="3000F887" w14:textId="1C4366B5" w:rsidR="00A1173A" w:rsidRDefault="00A1173A">
          <w:pPr>
            <w:pStyle w:val="TDC4"/>
            <w:tabs>
              <w:tab w:val="left" w:pos="1760"/>
              <w:tab w:val="right" w:leader="dot" w:pos="9060"/>
            </w:tabs>
            <w:rPr>
              <w:ins w:id="497" w:author="JORGE CONTRERAS ORTIZ" w:date="2021-09-07T20:20:00Z"/>
              <w:rFonts w:asciiTheme="minorHAnsi" w:eastAsiaTheme="minorEastAsia" w:hAnsiTheme="minorHAnsi" w:cstheme="minorBidi"/>
              <w:noProof/>
              <w:lang w:eastAsia="es-ES"/>
            </w:rPr>
          </w:pPr>
          <w:ins w:id="49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"_Toc81938551"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4D21D3">
              <w:rPr>
                <w:rStyle w:val="Hipervnculo"/>
                <w:noProof/>
              </w:rPr>
              <w:t>SINTAXIS DE LOS PARÁMETROS</w:t>
            </w:r>
            <w:r>
              <w:rPr>
                <w:noProof/>
                <w:webHidden/>
              </w:rPr>
              <w:tab/>
            </w:r>
            <w:r>
              <w:rPr>
                <w:noProof/>
                <w:webHidden/>
              </w:rPr>
              <w:fldChar w:fldCharType="begin"/>
            </w:r>
            <w:r>
              <w:rPr>
                <w:noProof/>
                <w:webHidden/>
              </w:rPr>
              <w:instrText xml:space="preserve"> PAGEREF _Toc81938551 \h </w:instrText>
            </w:r>
            <w:r>
              <w:rPr>
                <w:noProof/>
                <w:webHidden/>
              </w:rPr>
            </w:r>
          </w:ins>
          <w:r>
            <w:rPr>
              <w:noProof/>
              <w:webHidden/>
            </w:rPr>
            <w:fldChar w:fldCharType="separate"/>
          </w:r>
          <w:ins w:id="499" w:author="JORGE CONTRERAS ORTIZ" w:date="2021-09-07T20:20:00Z">
            <w:r>
              <w:rPr>
                <w:noProof/>
                <w:webHidden/>
              </w:rPr>
              <w:t>64</w:t>
            </w:r>
            <w:r>
              <w:rPr>
                <w:noProof/>
                <w:webHidden/>
              </w:rPr>
              <w:fldChar w:fldCharType="end"/>
            </w:r>
            <w:r w:rsidRPr="004D21D3">
              <w:rPr>
                <w:rStyle w:val="Hipervnculo"/>
                <w:noProof/>
              </w:rPr>
              <w:fldChar w:fldCharType="end"/>
            </w:r>
          </w:ins>
        </w:p>
        <w:p w14:paraId="304B30DB" w14:textId="1B0EC541" w:rsidR="00A1173A" w:rsidRDefault="00A1173A">
          <w:pPr>
            <w:pStyle w:val="TDC4"/>
            <w:tabs>
              <w:tab w:val="left" w:pos="1760"/>
              <w:tab w:val="right" w:leader="dot" w:pos="9060"/>
            </w:tabs>
            <w:rPr>
              <w:ins w:id="500" w:author="JORGE CONTRERAS ORTIZ" w:date="2021-09-07T20:20:00Z"/>
              <w:rFonts w:asciiTheme="minorHAnsi" w:eastAsiaTheme="minorEastAsia" w:hAnsiTheme="minorHAnsi" w:cstheme="minorBidi"/>
              <w:noProof/>
              <w:lang w:eastAsia="es-ES"/>
            </w:rPr>
          </w:pPr>
          <w:ins w:id="50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"_Toc81938553"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4D21D3">
              <w:rPr>
                <w:rStyle w:val="Hipervnculo"/>
                <w:noProof/>
              </w:rPr>
              <w:t>MENSAJES DE RESPUESTA</w:t>
            </w:r>
            <w:r>
              <w:rPr>
                <w:noProof/>
                <w:webHidden/>
              </w:rPr>
              <w:tab/>
            </w:r>
            <w:r>
              <w:rPr>
                <w:noProof/>
                <w:webHidden/>
              </w:rPr>
              <w:fldChar w:fldCharType="begin"/>
            </w:r>
            <w:r>
              <w:rPr>
                <w:noProof/>
                <w:webHidden/>
              </w:rPr>
              <w:instrText xml:space="preserve"> PAGEREF _Toc81938553 \h </w:instrText>
            </w:r>
            <w:r>
              <w:rPr>
                <w:noProof/>
                <w:webHidden/>
              </w:rPr>
            </w:r>
          </w:ins>
          <w:r>
            <w:rPr>
              <w:noProof/>
              <w:webHidden/>
            </w:rPr>
            <w:fldChar w:fldCharType="separate"/>
          </w:r>
          <w:ins w:id="502" w:author="JORGE CONTRERAS ORTIZ" w:date="2021-09-07T20:20:00Z">
            <w:r>
              <w:rPr>
                <w:noProof/>
                <w:webHidden/>
              </w:rPr>
              <w:t>65</w:t>
            </w:r>
            <w:r>
              <w:rPr>
                <w:noProof/>
                <w:webHidden/>
              </w:rPr>
              <w:fldChar w:fldCharType="end"/>
            </w:r>
            <w:r w:rsidRPr="004D21D3">
              <w:rPr>
                <w:rStyle w:val="Hipervnculo"/>
                <w:noProof/>
              </w:rPr>
              <w:fldChar w:fldCharType="end"/>
            </w:r>
          </w:ins>
        </w:p>
        <w:p w14:paraId="4F9E04EB" w14:textId="4E1F149B" w:rsidR="00A1173A" w:rsidRDefault="00A1173A">
          <w:pPr>
            <w:pStyle w:val="TDC3"/>
            <w:rPr>
              <w:ins w:id="503" w:author="JORGE CONTRERAS ORTIZ" w:date="2021-09-07T20:20:00Z"/>
              <w:rFonts w:asciiTheme="minorHAnsi" w:hAnsiTheme="minorHAnsi" w:cstheme="minorBidi"/>
              <w:noProof/>
            </w:rPr>
          </w:pPr>
          <w:ins w:id="50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"_Toc81938554"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lang w:val="en-US"/>
              </w:rPr>
              <w:t>3.3.2.</w:t>
            </w:r>
            <w:r>
              <w:rPr>
                <w:rFonts w:asciiTheme="minorHAnsi" w:hAnsiTheme="minorHAnsi" w:cstheme="minorBidi"/>
                <w:noProof/>
              </w:rPr>
              <w:tab/>
            </w:r>
            <w:r w:rsidRPr="004D21D3">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_Toc81938554 \h </w:instrText>
            </w:r>
            <w:r>
              <w:rPr>
                <w:noProof/>
                <w:webHidden/>
              </w:rPr>
            </w:r>
          </w:ins>
          <w:r>
            <w:rPr>
              <w:noProof/>
              <w:webHidden/>
            </w:rPr>
            <w:fldChar w:fldCharType="separate"/>
          </w:r>
          <w:ins w:id="505" w:author="JORGE CONTRERAS ORTIZ" w:date="2021-09-07T20:20:00Z">
            <w:r>
              <w:rPr>
                <w:noProof/>
                <w:webHidden/>
              </w:rPr>
              <w:t>66</w:t>
            </w:r>
            <w:r>
              <w:rPr>
                <w:noProof/>
                <w:webHidden/>
              </w:rPr>
              <w:fldChar w:fldCharType="end"/>
            </w:r>
            <w:r w:rsidRPr="004D21D3">
              <w:rPr>
                <w:rStyle w:val="Hipervnculo"/>
                <w:noProof/>
              </w:rPr>
              <w:fldChar w:fldCharType="end"/>
            </w:r>
          </w:ins>
        </w:p>
        <w:p w14:paraId="7C2F9085" w14:textId="0D461E4E" w:rsidR="00A1173A" w:rsidRDefault="00A1173A">
          <w:pPr>
            <w:pStyle w:val="TDC4"/>
            <w:tabs>
              <w:tab w:val="left" w:pos="1760"/>
              <w:tab w:val="right" w:leader="dot" w:pos="9060"/>
            </w:tabs>
            <w:rPr>
              <w:ins w:id="506" w:author="JORGE CONTRERAS ORTIZ" w:date="2021-09-07T20:20:00Z"/>
              <w:rFonts w:asciiTheme="minorHAnsi" w:eastAsiaTheme="minorEastAsia" w:hAnsiTheme="minorHAnsi" w:cstheme="minorBidi"/>
              <w:noProof/>
              <w:lang w:eastAsia="es-ES"/>
            </w:rPr>
          </w:pPr>
          <w:ins w:id="50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"_Toc81938555"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4D21D3">
              <w:rPr>
                <w:rStyle w:val="Hipervnculo"/>
                <w:noProof/>
              </w:rPr>
              <w:t>OPERACIÓN DE INTERFAZ</w:t>
            </w:r>
            <w:r>
              <w:rPr>
                <w:noProof/>
                <w:webHidden/>
              </w:rPr>
              <w:tab/>
            </w:r>
            <w:r>
              <w:rPr>
                <w:noProof/>
                <w:webHidden/>
              </w:rPr>
              <w:fldChar w:fldCharType="begin"/>
            </w:r>
            <w:r>
              <w:rPr>
                <w:noProof/>
                <w:webHidden/>
              </w:rPr>
              <w:instrText xml:space="preserve"> PAGEREF _Toc81938555 \h </w:instrText>
            </w:r>
            <w:r>
              <w:rPr>
                <w:noProof/>
                <w:webHidden/>
              </w:rPr>
            </w:r>
          </w:ins>
          <w:r>
            <w:rPr>
              <w:noProof/>
              <w:webHidden/>
            </w:rPr>
            <w:fldChar w:fldCharType="separate"/>
          </w:r>
          <w:ins w:id="508" w:author="JORGE CONTRERAS ORTIZ" w:date="2021-09-07T20:20:00Z">
            <w:r>
              <w:rPr>
                <w:noProof/>
                <w:webHidden/>
              </w:rPr>
              <w:t>66</w:t>
            </w:r>
            <w:r>
              <w:rPr>
                <w:noProof/>
                <w:webHidden/>
              </w:rPr>
              <w:fldChar w:fldCharType="end"/>
            </w:r>
            <w:r w:rsidRPr="004D21D3">
              <w:rPr>
                <w:rStyle w:val="Hipervnculo"/>
                <w:noProof/>
              </w:rPr>
              <w:fldChar w:fldCharType="end"/>
            </w:r>
          </w:ins>
        </w:p>
        <w:p w14:paraId="47C846C3" w14:textId="74B19E7D" w:rsidR="00A1173A" w:rsidRDefault="00A1173A">
          <w:pPr>
            <w:pStyle w:val="TDC4"/>
            <w:tabs>
              <w:tab w:val="left" w:pos="1760"/>
              <w:tab w:val="right" w:leader="dot" w:pos="9060"/>
            </w:tabs>
            <w:rPr>
              <w:ins w:id="509" w:author="JORGE CONTRERAS ORTIZ" w:date="2021-09-07T20:20:00Z"/>
              <w:rFonts w:asciiTheme="minorHAnsi" w:eastAsiaTheme="minorEastAsia" w:hAnsiTheme="minorHAnsi" w:cstheme="minorBidi"/>
              <w:noProof/>
              <w:lang w:eastAsia="es-ES"/>
            </w:rPr>
          </w:pPr>
          <w:ins w:id="51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"_Toc81938557"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4D21D3">
              <w:rPr>
                <w:rStyle w:val="Hipervnculo"/>
                <w:noProof/>
              </w:rPr>
              <w:t>FORMATO DEL PAQUETE</w:t>
            </w:r>
            <w:r>
              <w:rPr>
                <w:noProof/>
                <w:webHidden/>
              </w:rPr>
              <w:tab/>
            </w:r>
            <w:r>
              <w:rPr>
                <w:noProof/>
                <w:webHidden/>
              </w:rPr>
              <w:fldChar w:fldCharType="begin"/>
            </w:r>
            <w:r>
              <w:rPr>
                <w:noProof/>
                <w:webHidden/>
              </w:rPr>
              <w:instrText xml:space="preserve"> PAGEREF _Toc81938557 \h </w:instrText>
            </w:r>
            <w:r>
              <w:rPr>
                <w:noProof/>
                <w:webHidden/>
              </w:rPr>
            </w:r>
          </w:ins>
          <w:r>
            <w:rPr>
              <w:noProof/>
              <w:webHidden/>
            </w:rPr>
            <w:fldChar w:fldCharType="separate"/>
          </w:r>
          <w:ins w:id="511" w:author="JORGE CONTRERAS ORTIZ" w:date="2021-09-07T20:20:00Z">
            <w:r>
              <w:rPr>
                <w:noProof/>
                <w:webHidden/>
              </w:rPr>
              <w:t>67</w:t>
            </w:r>
            <w:r>
              <w:rPr>
                <w:noProof/>
                <w:webHidden/>
              </w:rPr>
              <w:fldChar w:fldCharType="end"/>
            </w:r>
            <w:r w:rsidRPr="004D21D3">
              <w:rPr>
                <w:rStyle w:val="Hipervnculo"/>
                <w:noProof/>
              </w:rPr>
              <w:fldChar w:fldCharType="end"/>
            </w:r>
          </w:ins>
        </w:p>
        <w:p w14:paraId="694F77D6" w14:textId="13B76D51" w:rsidR="00A1173A" w:rsidRDefault="00A1173A">
          <w:pPr>
            <w:pStyle w:val="TDC4"/>
            <w:tabs>
              <w:tab w:val="left" w:pos="1760"/>
              <w:tab w:val="right" w:leader="dot" w:pos="9060"/>
            </w:tabs>
            <w:rPr>
              <w:ins w:id="512" w:author="JORGE CONTRERAS ORTIZ" w:date="2021-09-07T20:20:00Z"/>
              <w:rFonts w:asciiTheme="minorHAnsi" w:eastAsiaTheme="minorEastAsia" w:hAnsiTheme="minorHAnsi" w:cstheme="minorBidi"/>
              <w:noProof/>
              <w:lang w:eastAsia="es-ES"/>
            </w:rPr>
          </w:pPr>
          <w:ins w:id="51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"_Toc81938560"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4D21D3">
              <w:rPr>
                <w:rStyle w:val="Hipervnculo"/>
                <w:noProof/>
              </w:rPr>
              <w:t>REPRESENTACIÓN DE DATOS</w:t>
            </w:r>
            <w:r>
              <w:rPr>
                <w:noProof/>
                <w:webHidden/>
              </w:rPr>
              <w:tab/>
            </w:r>
            <w:r>
              <w:rPr>
                <w:noProof/>
                <w:webHidden/>
              </w:rPr>
              <w:fldChar w:fldCharType="begin"/>
            </w:r>
            <w:r>
              <w:rPr>
                <w:noProof/>
                <w:webHidden/>
              </w:rPr>
              <w:instrText xml:space="preserve"> PAGEREF _Toc81938560 \h </w:instrText>
            </w:r>
            <w:r>
              <w:rPr>
                <w:noProof/>
                <w:webHidden/>
              </w:rPr>
            </w:r>
          </w:ins>
          <w:r>
            <w:rPr>
              <w:noProof/>
              <w:webHidden/>
            </w:rPr>
            <w:fldChar w:fldCharType="separate"/>
          </w:r>
          <w:ins w:id="514" w:author="JORGE CONTRERAS ORTIZ" w:date="2021-09-07T20:20:00Z">
            <w:r>
              <w:rPr>
                <w:noProof/>
                <w:webHidden/>
              </w:rPr>
              <w:t>68</w:t>
            </w:r>
            <w:r>
              <w:rPr>
                <w:noProof/>
                <w:webHidden/>
              </w:rPr>
              <w:fldChar w:fldCharType="end"/>
            </w:r>
            <w:r w:rsidRPr="004D21D3">
              <w:rPr>
                <w:rStyle w:val="Hipervnculo"/>
                <w:noProof/>
              </w:rPr>
              <w:fldChar w:fldCharType="end"/>
            </w:r>
          </w:ins>
        </w:p>
        <w:p w14:paraId="28B53425" w14:textId="62FC87B1" w:rsidR="00A1173A" w:rsidRDefault="00A1173A">
          <w:pPr>
            <w:pStyle w:val="TDC4"/>
            <w:tabs>
              <w:tab w:val="left" w:pos="1760"/>
              <w:tab w:val="right" w:leader="dot" w:pos="9060"/>
            </w:tabs>
            <w:rPr>
              <w:ins w:id="515" w:author="JORGE CONTRERAS ORTIZ" w:date="2021-09-07T20:20:00Z"/>
              <w:rFonts w:asciiTheme="minorHAnsi" w:eastAsiaTheme="minorEastAsia" w:hAnsiTheme="minorHAnsi" w:cstheme="minorBidi"/>
              <w:noProof/>
              <w:lang w:eastAsia="es-ES"/>
            </w:rPr>
          </w:pPr>
          <w:ins w:id="51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"_Toc81938561"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4D21D3">
              <w:rPr>
                <w:rStyle w:val="Hipervnculo"/>
                <w:noProof/>
              </w:rPr>
              <w:t>COMANDOS Y RESPUESTAS</w:t>
            </w:r>
            <w:r>
              <w:rPr>
                <w:noProof/>
                <w:webHidden/>
              </w:rPr>
              <w:tab/>
            </w:r>
            <w:r>
              <w:rPr>
                <w:noProof/>
                <w:webHidden/>
              </w:rPr>
              <w:fldChar w:fldCharType="begin"/>
            </w:r>
            <w:r>
              <w:rPr>
                <w:noProof/>
                <w:webHidden/>
              </w:rPr>
              <w:instrText xml:space="preserve"> PAGEREF _Toc81938561 \h </w:instrText>
            </w:r>
            <w:r>
              <w:rPr>
                <w:noProof/>
                <w:webHidden/>
              </w:rPr>
            </w:r>
          </w:ins>
          <w:r>
            <w:rPr>
              <w:noProof/>
              <w:webHidden/>
            </w:rPr>
            <w:fldChar w:fldCharType="separate"/>
          </w:r>
          <w:ins w:id="517" w:author="JORGE CONTRERAS ORTIZ" w:date="2021-09-07T20:20:00Z">
            <w:r>
              <w:rPr>
                <w:noProof/>
                <w:webHidden/>
              </w:rPr>
              <w:t>69</w:t>
            </w:r>
            <w:r>
              <w:rPr>
                <w:noProof/>
                <w:webHidden/>
              </w:rPr>
              <w:fldChar w:fldCharType="end"/>
            </w:r>
            <w:r w:rsidRPr="004D21D3">
              <w:rPr>
                <w:rStyle w:val="Hipervnculo"/>
                <w:noProof/>
              </w:rPr>
              <w:fldChar w:fldCharType="end"/>
            </w:r>
          </w:ins>
        </w:p>
        <w:p w14:paraId="4A9E3C64" w14:textId="2F8F37B1" w:rsidR="00A1173A" w:rsidRDefault="00A1173A">
          <w:pPr>
            <w:pStyle w:val="TDC4"/>
            <w:tabs>
              <w:tab w:val="left" w:pos="1760"/>
              <w:tab w:val="right" w:leader="dot" w:pos="9060"/>
            </w:tabs>
            <w:rPr>
              <w:ins w:id="518" w:author="JORGE CONTRERAS ORTIZ" w:date="2021-09-07T20:20:00Z"/>
              <w:rFonts w:asciiTheme="minorHAnsi" w:eastAsiaTheme="minorEastAsia" w:hAnsiTheme="minorHAnsi" w:cstheme="minorBidi"/>
              <w:noProof/>
              <w:lang w:eastAsia="es-ES"/>
            </w:rPr>
          </w:pPr>
          <w:ins w:id="51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"_Toc81938563"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4D21D3">
              <w:rPr>
                <w:rStyle w:val="Hipervnculo"/>
                <w:noProof/>
              </w:rPr>
              <w:t>NOTIFICACIONES</w:t>
            </w:r>
            <w:r>
              <w:rPr>
                <w:noProof/>
                <w:webHidden/>
              </w:rPr>
              <w:tab/>
            </w:r>
            <w:r>
              <w:rPr>
                <w:noProof/>
                <w:webHidden/>
              </w:rPr>
              <w:fldChar w:fldCharType="begin"/>
            </w:r>
            <w:r>
              <w:rPr>
                <w:noProof/>
                <w:webHidden/>
              </w:rPr>
              <w:instrText xml:space="preserve"> PAGEREF _Toc81938563 \h </w:instrText>
            </w:r>
            <w:r>
              <w:rPr>
                <w:noProof/>
                <w:webHidden/>
              </w:rPr>
            </w:r>
          </w:ins>
          <w:r>
            <w:rPr>
              <w:noProof/>
              <w:webHidden/>
            </w:rPr>
            <w:fldChar w:fldCharType="separate"/>
          </w:r>
          <w:ins w:id="520" w:author="JORGE CONTRERAS ORTIZ" w:date="2021-09-07T20:20:00Z">
            <w:r>
              <w:rPr>
                <w:noProof/>
                <w:webHidden/>
              </w:rPr>
              <w:t>70</w:t>
            </w:r>
            <w:r>
              <w:rPr>
                <w:noProof/>
                <w:webHidden/>
              </w:rPr>
              <w:fldChar w:fldCharType="end"/>
            </w:r>
            <w:r w:rsidRPr="004D21D3">
              <w:rPr>
                <w:rStyle w:val="Hipervnculo"/>
                <w:noProof/>
              </w:rPr>
              <w:fldChar w:fldCharType="end"/>
            </w:r>
          </w:ins>
        </w:p>
        <w:p w14:paraId="337FB713" w14:textId="7237733C" w:rsidR="00A1173A" w:rsidRDefault="00A1173A">
          <w:pPr>
            <w:pStyle w:val="TDC3"/>
            <w:rPr>
              <w:ins w:id="521" w:author="JORGE CONTRERAS ORTIZ" w:date="2021-09-07T20:20:00Z"/>
              <w:rFonts w:asciiTheme="minorHAnsi" w:hAnsiTheme="minorHAnsi" w:cstheme="minorBidi"/>
              <w:noProof/>
            </w:rPr>
          </w:pPr>
          <w:ins w:id="52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"_Toc81938564"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3.3.3.</w:t>
            </w:r>
            <w:r>
              <w:rPr>
                <w:rFonts w:asciiTheme="minorHAnsi" w:hAnsiTheme="minorHAnsi" w:cstheme="minorBidi"/>
                <w:noProof/>
              </w:rPr>
              <w:tab/>
            </w:r>
            <w:r w:rsidRPr="004D21D3">
              <w:rPr>
                <w:rStyle w:val="Hipervnculo"/>
                <w:noProof/>
              </w:rPr>
              <w:t>CONFIGURACIÓN DE RED</w:t>
            </w:r>
            <w:r>
              <w:rPr>
                <w:noProof/>
                <w:webHidden/>
              </w:rPr>
              <w:tab/>
            </w:r>
            <w:r>
              <w:rPr>
                <w:noProof/>
                <w:webHidden/>
              </w:rPr>
              <w:fldChar w:fldCharType="begin"/>
            </w:r>
            <w:r>
              <w:rPr>
                <w:noProof/>
                <w:webHidden/>
              </w:rPr>
              <w:instrText xml:space="preserve"> PAGEREF _Toc81938564 \h </w:instrText>
            </w:r>
            <w:r>
              <w:rPr>
                <w:noProof/>
                <w:webHidden/>
              </w:rPr>
            </w:r>
          </w:ins>
          <w:r>
            <w:rPr>
              <w:noProof/>
              <w:webHidden/>
            </w:rPr>
            <w:fldChar w:fldCharType="separate"/>
          </w:r>
          <w:ins w:id="523" w:author="JORGE CONTRERAS ORTIZ" w:date="2021-09-07T20:20:00Z">
            <w:r>
              <w:rPr>
                <w:noProof/>
                <w:webHidden/>
              </w:rPr>
              <w:t>70</w:t>
            </w:r>
            <w:r>
              <w:rPr>
                <w:noProof/>
                <w:webHidden/>
              </w:rPr>
              <w:fldChar w:fldCharType="end"/>
            </w:r>
            <w:r w:rsidRPr="004D21D3">
              <w:rPr>
                <w:rStyle w:val="Hipervnculo"/>
                <w:noProof/>
              </w:rPr>
              <w:fldChar w:fldCharType="end"/>
            </w:r>
          </w:ins>
        </w:p>
        <w:p w14:paraId="459F1936" w14:textId="39FF99FE" w:rsidR="00A1173A" w:rsidRDefault="00A1173A">
          <w:pPr>
            <w:pStyle w:val="TDC4"/>
            <w:tabs>
              <w:tab w:val="left" w:pos="1760"/>
              <w:tab w:val="right" w:leader="dot" w:pos="9060"/>
            </w:tabs>
            <w:rPr>
              <w:ins w:id="524" w:author="JORGE CONTRERAS ORTIZ" w:date="2021-09-07T20:20:00Z"/>
              <w:rFonts w:asciiTheme="minorHAnsi" w:eastAsiaTheme="minorEastAsia" w:hAnsiTheme="minorHAnsi" w:cstheme="minorBidi"/>
              <w:noProof/>
              <w:lang w:eastAsia="es-ES"/>
            </w:rPr>
          </w:pPr>
          <w:ins w:id="52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"_Toc81938567"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4D21D3">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_Toc81938567 \h </w:instrText>
            </w:r>
            <w:r>
              <w:rPr>
                <w:noProof/>
                <w:webHidden/>
              </w:rPr>
            </w:r>
          </w:ins>
          <w:r>
            <w:rPr>
              <w:noProof/>
              <w:webHidden/>
            </w:rPr>
            <w:fldChar w:fldCharType="separate"/>
          </w:r>
          <w:ins w:id="526" w:author="JORGE CONTRERAS ORTIZ" w:date="2021-09-07T20:20:00Z">
            <w:r>
              <w:rPr>
                <w:noProof/>
                <w:webHidden/>
              </w:rPr>
              <w:t>70</w:t>
            </w:r>
            <w:r>
              <w:rPr>
                <w:noProof/>
                <w:webHidden/>
              </w:rPr>
              <w:fldChar w:fldCharType="end"/>
            </w:r>
            <w:r w:rsidRPr="004D21D3">
              <w:rPr>
                <w:rStyle w:val="Hipervnculo"/>
                <w:noProof/>
              </w:rPr>
              <w:fldChar w:fldCharType="end"/>
            </w:r>
          </w:ins>
        </w:p>
        <w:p w14:paraId="03970722" w14:textId="059F11EB" w:rsidR="00A1173A" w:rsidRDefault="00A1173A">
          <w:pPr>
            <w:pStyle w:val="TDC4"/>
            <w:tabs>
              <w:tab w:val="left" w:pos="1760"/>
              <w:tab w:val="right" w:leader="dot" w:pos="9060"/>
            </w:tabs>
            <w:rPr>
              <w:ins w:id="527" w:author="JORGE CONTRERAS ORTIZ" w:date="2021-09-07T20:20:00Z"/>
              <w:rFonts w:asciiTheme="minorHAnsi" w:eastAsiaTheme="minorEastAsia" w:hAnsiTheme="minorHAnsi" w:cstheme="minorBidi"/>
              <w:noProof/>
              <w:lang w:eastAsia="es-ES"/>
            </w:rPr>
          </w:pPr>
          <w:ins w:id="528" w:author="JORGE CONTRERAS ORTIZ" w:date="2021-09-07T20:20:00Z">
            <w:r w:rsidRPr="004D21D3">
              <w:rPr>
                <w:rStyle w:val="Hipervnculo"/>
                <w:noProof/>
              </w:rPr>
              <w:lastRenderedPageBreak/>
              <w:fldChar w:fldCharType="begin"/>
            </w:r>
            <w:r w:rsidRPr="004D21D3">
              <w:rPr>
                <w:rStyle w:val="Hipervnculo"/>
                <w:noProof/>
              </w:rPr>
              <w:instrText xml:space="preserve"> </w:instrText>
            </w:r>
            <w:r>
              <w:rPr>
                <w:noProof/>
              </w:rPr>
              <w:instrText>HYPERLINK \l "_Toc81938568"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4D21D3">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_Toc81938568 \h </w:instrText>
            </w:r>
            <w:r>
              <w:rPr>
                <w:noProof/>
                <w:webHidden/>
              </w:rPr>
            </w:r>
          </w:ins>
          <w:r>
            <w:rPr>
              <w:noProof/>
              <w:webHidden/>
            </w:rPr>
            <w:fldChar w:fldCharType="separate"/>
          </w:r>
          <w:ins w:id="529" w:author="JORGE CONTRERAS ORTIZ" w:date="2021-09-07T20:20:00Z">
            <w:r>
              <w:rPr>
                <w:noProof/>
                <w:webHidden/>
              </w:rPr>
              <w:t>71</w:t>
            </w:r>
            <w:r>
              <w:rPr>
                <w:noProof/>
                <w:webHidden/>
              </w:rPr>
              <w:fldChar w:fldCharType="end"/>
            </w:r>
            <w:r w:rsidRPr="004D21D3">
              <w:rPr>
                <w:rStyle w:val="Hipervnculo"/>
                <w:noProof/>
              </w:rPr>
              <w:fldChar w:fldCharType="end"/>
            </w:r>
          </w:ins>
        </w:p>
        <w:p w14:paraId="53F96703" w14:textId="1A1600AE" w:rsidR="00A1173A" w:rsidRDefault="00A1173A">
          <w:pPr>
            <w:pStyle w:val="TDC1"/>
            <w:tabs>
              <w:tab w:val="left" w:pos="442"/>
              <w:tab w:val="right" w:leader="dot" w:pos="9060"/>
            </w:tabs>
            <w:rPr>
              <w:ins w:id="530" w:author="JORGE CONTRERAS ORTIZ" w:date="2021-09-07T20:20:00Z"/>
              <w:rFonts w:asciiTheme="minorHAnsi" w:eastAsiaTheme="minorEastAsia" w:hAnsiTheme="minorHAnsi" w:cstheme="minorBidi"/>
              <w:noProof/>
              <w:lang w:eastAsia="es-ES"/>
            </w:rPr>
          </w:pPr>
          <w:ins w:id="53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"_Toc81938569"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w:t>
            </w:r>
            <w:r>
              <w:rPr>
                <w:rFonts w:asciiTheme="minorHAnsi" w:eastAsiaTheme="minorEastAsia" w:hAnsiTheme="minorHAnsi" w:cstheme="minorBidi"/>
                <w:noProof/>
                <w:lang w:eastAsia="es-ES"/>
              </w:rPr>
              <w:tab/>
            </w:r>
            <w:r w:rsidRPr="004D21D3">
              <w:rPr>
                <w:rStyle w:val="Hipervnculo"/>
                <w:noProof/>
              </w:rPr>
              <w:t>DISEÑO E IMPLEMENTACIÓN HARDWARE</w:t>
            </w:r>
            <w:r>
              <w:rPr>
                <w:noProof/>
                <w:webHidden/>
              </w:rPr>
              <w:tab/>
            </w:r>
            <w:r>
              <w:rPr>
                <w:noProof/>
                <w:webHidden/>
              </w:rPr>
              <w:fldChar w:fldCharType="begin"/>
            </w:r>
            <w:r>
              <w:rPr>
                <w:noProof/>
                <w:webHidden/>
              </w:rPr>
              <w:instrText xml:space="preserve"> PAGEREF _Toc81938569 \h </w:instrText>
            </w:r>
            <w:r>
              <w:rPr>
                <w:noProof/>
                <w:webHidden/>
              </w:rPr>
            </w:r>
          </w:ins>
          <w:r>
            <w:rPr>
              <w:noProof/>
              <w:webHidden/>
            </w:rPr>
            <w:fldChar w:fldCharType="separate"/>
          </w:r>
          <w:ins w:id="532" w:author="JORGE CONTRERAS ORTIZ" w:date="2021-09-07T20:20:00Z">
            <w:r>
              <w:rPr>
                <w:noProof/>
                <w:webHidden/>
              </w:rPr>
              <w:t>72</w:t>
            </w:r>
            <w:r>
              <w:rPr>
                <w:noProof/>
                <w:webHidden/>
              </w:rPr>
              <w:fldChar w:fldCharType="end"/>
            </w:r>
            <w:r w:rsidRPr="004D21D3">
              <w:rPr>
                <w:rStyle w:val="Hipervnculo"/>
                <w:noProof/>
              </w:rPr>
              <w:fldChar w:fldCharType="end"/>
            </w:r>
          </w:ins>
        </w:p>
        <w:p w14:paraId="21F1B8C1" w14:textId="0C28D049" w:rsidR="00A1173A" w:rsidRDefault="00A1173A">
          <w:pPr>
            <w:pStyle w:val="TDC2"/>
            <w:tabs>
              <w:tab w:val="left" w:pos="880"/>
              <w:tab w:val="right" w:leader="dot" w:pos="9060"/>
            </w:tabs>
            <w:rPr>
              <w:ins w:id="533" w:author="JORGE CONTRERAS ORTIZ" w:date="2021-09-07T20:20:00Z"/>
              <w:rFonts w:asciiTheme="minorHAnsi" w:eastAsiaTheme="minorEastAsia" w:hAnsiTheme="minorHAnsi" w:cstheme="minorBidi"/>
              <w:noProof/>
              <w:lang w:eastAsia="es-ES"/>
            </w:rPr>
          </w:pPr>
          <w:ins w:id="53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4.1.</w:t>
            </w:r>
            <w:r>
              <w:rPr>
                <w:rFonts w:asciiTheme="minorHAnsi" w:eastAsiaTheme="minorEastAsia" w:hAnsiTheme="minorHAnsi" w:cstheme="minorBidi"/>
                <w:noProof/>
                <w:lang w:eastAsia="es-ES"/>
              </w:rPr>
              <w:tab/>
            </w:r>
            <w:r w:rsidRPr="004D21D3">
              <w:rPr>
                <w:rStyle w:val="Hipervnculo"/>
                <w:noProof/>
              </w:rPr>
              <w:t>COMPONENTES COMERCIALES UTILIZADOS</w:t>
            </w:r>
            <w:r>
              <w:rPr>
                <w:noProof/>
                <w:webHidden/>
              </w:rPr>
              <w:tab/>
            </w:r>
            <w:r>
              <w:rPr>
                <w:noProof/>
                <w:webHidden/>
              </w:rPr>
              <w:fldChar w:fldCharType="begin"/>
            </w:r>
            <w:r>
              <w:rPr>
                <w:noProof/>
                <w:webHidden/>
              </w:rPr>
              <w:instrText xml:space="preserve"> PAGEREF _Toc81938570 \h </w:instrText>
            </w:r>
            <w:r>
              <w:rPr>
                <w:noProof/>
                <w:webHidden/>
              </w:rPr>
            </w:r>
          </w:ins>
          <w:r>
            <w:rPr>
              <w:noProof/>
              <w:webHidden/>
            </w:rPr>
            <w:fldChar w:fldCharType="separate"/>
          </w:r>
          <w:ins w:id="535" w:author="JORGE CONTRERAS ORTIZ" w:date="2021-09-07T20:20:00Z">
            <w:r>
              <w:rPr>
                <w:noProof/>
                <w:webHidden/>
              </w:rPr>
              <w:t>72</w:t>
            </w:r>
            <w:r>
              <w:rPr>
                <w:noProof/>
                <w:webHidden/>
              </w:rPr>
              <w:fldChar w:fldCharType="end"/>
            </w:r>
            <w:r w:rsidRPr="004D21D3">
              <w:rPr>
                <w:rStyle w:val="Hipervnculo"/>
                <w:noProof/>
              </w:rPr>
              <w:fldChar w:fldCharType="end"/>
            </w:r>
          </w:ins>
        </w:p>
        <w:p w14:paraId="514995B6" w14:textId="796DACA2" w:rsidR="00A1173A" w:rsidRDefault="00A1173A">
          <w:pPr>
            <w:pStyle w:val="TDC3"/>
            <w:rPr>
              <w:ins w:id="536" w:author="JORGE CONTRERAS ORTIZ" w:date="2021-09-07T20:20:00Z"/>
              <w:rFonts w:asciiTheme="minorHAnsi" w:hAnsiTheme="minorHAnsi" w:cstheme="minorBidi"/>
              <w:noProof/>
            </w:rPr>
          </w:pPr>
          <w:ins w:id="53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4.1.1.</w:t>
            </w:r>
            <w:r>
              <w:rPr>
                <w:rFonts w:asciiTheme="minorHAnsi" w:hAnsiTheme="minorHAnsi" w:cstheme="minorBidi"/>
                <w:noProof/>
              </w:rPr>
              <w:tab/>
            </w:r>
            <w:r w:rsidRPr="004D21D3">
              <w:rPr>
                <w:rStyle w:val="Hipervnculo"/>
                <w:noProof/>
              </w:rPr>
              <w:t>ELEMENTOS HARDWARE UTILIZADOS</w:t>
            </w:r>
            <w:r>
              <w:rPr>
                <w:noProof/>
                <w:webHidden/>
              </w:rPr>
              <w:tab/>
            </w:r>
            <w:r>
              <w:rPr>
                <w:noProof/>
                <w:webHidden/>
              </w:rPr>
              <w:fldChar w:fldCharType="begin"/>
            </w:r>
            <w:r>
              <w:rPr>
                <w:noProof/>
                <w:webHidden/>
              </w:rPr>
              <w:instrText xml:space="preserve"> PAGEREF _Toc81938571 \h </w:instrText>
            </w:r>
            <w:r>
              <w:rPr>
                <w:noProof/>
                <w:webHidden/>
              </w:rPr>
            </w:r>
          </w:ins>
          <w:r>
            <w:rPr>
              <w:noProof/>
              <w:webHidden/>
            </w:rPr>
            <w:fldChar w:fldCharType="separate"/>
          </w:r>
          <w:ins w:id="538" w:author="JORGE CONTRERAS ORTIZ" w:date="2021-09-07T20:20:00Z">
            <w:r>
              <w:rPr>
                <w:noProof/>
                <w:webHidden/>
              </w:rPr>
              <w:t>72</w:t>
            </w:r>
            <w:r>
              <w:rPr>
                <w:noProof/>
                <w:webHidden/>
              </w:rPr>
              <w:fldChar w:fldCharType="end"/>
            </w:r>
            <w:r w:rsidRPr="004D21D3">
              <w:rPr>
                <w:rStyle w:val="Hipervnculo"/>
                <w:noProof/>
              </w:rPr>
              <w:fldChar w:fldCharType="end"/>
            </w:r>
          </w:ins>
        </w:p>
        <w:p w14:paraId="0F01398B" w14:textId="51C13595" w:rsidR="00A1173A" w:rsidRDefault="00A1173A">
          <w:pPr>
            <w:pStyle w:val="TDC3"/>
            <w:rPr>
              <w:ins w:id="539" w:author="JORGE CONTRERAS ORTIZ" w:date="2021-09-07T20:20:00Z"/>
              <w:rFonts w:asciiTheme="minorHAnsi" w:hAnsiTheme="minorHAnsi" w:cstheme="minorBidi"/>
              <w:noProof/>
            </w:rPr>
          </w:pPr>
          <w:ins w:id="54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4.1.2.</w:t>
            </w:r>
            <w:r>
              <w:rPr>
                <w:rFonts w:asciiTheme="minorHAnsi" w:hAnsiTheme="minorHAnsi" w:cstheme="minorBidi"/>
                <w:noProof/>
              </w:rPr>
              <w:tab/>
            </w:r>
            <w:r w:rsidRPr="004D21D3">
              <w:rPr>
                <w:rStyle w:val="Hipervnculo"/>
                <w:noProof/>
              </w:rPr>
              <w:t>ELEMENTOS SOFTWARE UTILIZADOS</w:t>
            </w:r>
            <w:r>
              <w:rPr>
                <w:noProof/>
                <w:webHidden/>
              </w:rPr>
              <w:tab/>
            </w:r>
            <w:r>
              <w:rPr>
                <w:noProof/>
                <w:webHidden/>
              </w:rPr>
              <w:fldChar w:fldCharType="begin"/>
            </w:r>
            <w:r>
              <w:rPr>
                <w:noProof/>
                <w:webHidden/>
              </w:rPr>
              <w:instrText xml:space="preserve"> PAGEREF _Toc81938573 \h </w:instrText>
            </w:r>
            <w:r>
              <w:rPr>
                <w:noProof/>
                <w:webHidden/>
              </w:rPr>
            </w:r>
          </w:ins>
          <w:r>
            <w:rPr>
              <w:noProof/>
              <w:webHidden/>
            </w:rPr>
            <w:fldChar w:fldCharType="separate"/>
          </w:r>
          <w:ins w:id="541" w:author="JORGE CONTRERAS ORTIZ" w:date="2021-09-07T20:20:00Z">
            <w:r>
              <w:rPr>
                <w:noProof/>
                <w:webHidden/>
              </w:rPr>
              <w:t>75</w:t>
            </w:r>
            <w:r>
              <w:rPr>
                <w:noProof/>
                <w:webHidden/>
              </w:rPr>
              <w:fldChar w:fldCharType="end"/>
            </w:r>
            <w:r w:rsidRPr="004D21D3">
              <w:rPr>
                <w:rStyle w:val="Hipervnculo"/>
                <w:noProof/>
              </w:rPr>
              <w:fldChar w:fldCharType="end"/>
            </w:r>
          </w:ins>
        </w:p>
        <w:p w14:paraId="3D09357B" w14:textId="340877C5" w:rsidR="00A1173A" w:rsidRDefault="00A1173A">
          <w:pPr>
            <w:pStyle w:val="TDC2"/>
            <w:tabs>
              <w:tab w:val="left" w:pos="880"/>
              <w:tab w:val="right" w:leader="dot" w:pos="9060"/>
            </w:tabs>
            <w:rPr>
              <w:ins w:id="542" w:author="JORGE CONTRERAS ORTIZ" w:date="2021-09-07T20:20:00Z"/>
              <w:rFonts w:asciiTheme="minorHAnsi" w:eastAsiaTheme="minorEastAsia" w:hAnsiTheme="minorHAnsi" w:cstheme="minorBidi"/>
              <w:noProof/>
              <w:lang w:eastAsia="es-ES"/>
            </w:rPr>
          </w:pPr>
          <w:ins w:id="54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4.2.</w:t>
            </w:r>
            <w:r>
              <w:rPr>
                <w:rFonts w:asciiTheme="minorHAnsi" w:eastAsiaTheme="minorEastAsia" w:hAnsiTheme="minorHAnsi" w:cstheme="minorBidi"/>
                <w:noProof/>
                <w:lang w:eastAsia="es-ES"/>
              </w:rPr>
              <w:tab/>
            </w:r>
            <w:r w:rsidRPr="004D21D3">
              <w:rPr>
                <w:rStyle w:val="Hipervnculo"/>
                <w:noProof/>
              </w:rPr>
              <w:t>DISEÑO DE ESQUEMÁTICO PCB</w:t>
            </w:r>
            <w:r>
              <w:rPr>
                <w:noProof/>
                <w:webHidden/>
              </w:rPr>
              <w:tab/>
            </w:r>
            <w:r>
              <w:rPr>
                <w:noProof/>
                <w:webHidden/>
              </w:rPr>
              <w:fldChar w:fldCharType="begin"/>
            </w:r>
            <w:r>
              <w:rPr>
                <w:noProof/>
                <w:webHidden/>
              </w:rPr>
              <w:instrText xml:space="preserve"> PAGEREF _Toc81938574 \h </w:instrText>
            </w:r>
            <w:r>
              <w:rPr>
                <w:noProof/>
                <w:webHidden/>
              </w:rPr>
            </w:r>
          </w:ins>
          <w:r>
            <w:rPr>
              <w:noProof/>
              <w:webHidden/>
            </w:rPr>
            <w:fldChar w:fldCharType="separate"/>
          </w:r>
          <w:ins w:id="544" w:author="JORGE CONTRERAS ORTIZ" w:date="2021-09-07T20:20:00Z">
            <w:r>
              <w:rPr>
                <w:noProof/>
                <w:webHidden/>
              </w:rPr>
              <w:t>76</w:t>
            </w:r>
            <w:r>
              <w:rPr>
                <w:noProof/>
                <w:webHidden/>
              </w:rPr>
              <w:fldChar w:fldCharType="end"/>
            </w:r>
            <w:r w:rsidRPr="004D21D3">
              <w:rPr>
                <w:rStyle w:val="Hipervnculo"/>
                <w:noProof/>
              </w:rPr>
              <w:fldChar w:fldCharType="end"/>
            </w:r>
          </w:ins>
        </w:p>
        <w:p w14:paraId="25557B10" w14:textId="5CC03C59" w:rsidR="00A1173A" w:rsidRDefault="00A1173A">
          <w:pPr>
            <w:pStyle w:val="TDC3"/>
            <w:rPr>
              <w:ins w:id="545" w:author="JORGE CONTRERAS ORTIZ" w:date="2021-09-07T20:20:00Z"/>
              <w:rFonts w:asciiTheme="minorHAnsi" w:hAnsiTheme="minorHAnsi" w:cstheme="minorBidi"/>
              <w:noProof/>
            </w:rPr>
          </w:pPr>
          <w:ins w:id="54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4.2.1.</w:t>
            </w:r>
            <w:r>
              <w:rPr>
                <w:rFonts w:asciiTheme="minorHAnsi" w:hAnsiTheme="minorHAnsi" w:cstheme="minorBidi"/>
                <w:noProof/>
              </w:rPr>
              <w:tab/>
            </w:r>
            <w:r w:rsidRPr="004D21D3">
              <w:rPr>
                <w:rStyle w:val="Hipervnculo"/>
                <w:noProof/>
              </w:rPr>
              <w:t>JERARQUÍA DEL CIRCUITO</w:t>
            </w:r>
            <w:r>
              <w:rPr>
                <w:noProof/>
                <w:webHidden/>
              </w:rPr>
              <w:tab/>
            </w:r>
            <w:r>
              <w:rPr>
                <w:noProof/>
                <w:webHidden/>
              </w:rPr>
              <w:fldChar w:fldCharType="begin"/>
            </w:r>
            <w:r>
              <w:rPr>
                <w:noProof/>
                <w:webHidden/>
              </w:rPr>
              <w:instrText xml:space="preserve"> PAGEREF _Toc81938575 \h </w:instrText>
            </w:r>
            <w:r>
              <w:rPr>
                <w:noProof/>
                <w:webHidden/>
              </w:rPr>
            </w:r>
          </w:ins>
          <w:r>
            <w:rPr>
              <w:noProof/>
              <w:webHidden/>
            </w:rPr>
            <w:fldChar w:fldCharType="separate"/>
          </w:r>
          <w:ins w:id="547" w:author="JORGE CONTRERAS ORTIZ" w:date="2021-09-07T20:20:00Z">
            <w:r>
              <w:rPr>
                <w:noProof/>
                <w:webHidden/>
              </w:rPr>
              <w:t>76</w:t>
            </w:r>
            <w:r>
              <w:rPr>
                <w:noProof/>
                <w:webHidden/>
              </w:rPr>
              <w:fldChar w:fldCharType="end"/>
            </w:r>
            <w:r w:rsidRPr="004D21D3">
              <w:rPr>
                <w:rStyle w:val="Hipervnculo"/>
                <w:noProof/>
              </w:rPr>
              <w:fldChar w:fldCharType="end"/>
            </w:r>
          </w:ins>
        </w:p>
        <w:p w14:paraId="5B5EE44F" w14:textId="004585A4" w:rsidR="00A1173A" w:rsidRDefault="00A1173A">
          <w:pPr>
            <w:pStyle w:val="TDC3"/>
            <w:rPr>
              <w:ins w:id="548" w:author="JORGE CONTRERAS ORTIZ" w:date="2021-09-07T20:20:00Z"/>
              <w:rFonts w:asciiTheme="minorHAnsi" w:hAnsiTheme="minorHAnsi" w:cstheme="minorBidi"/>
              <w:noProof/>
            </w:rPr>
          </w:pPr>
          <w:ins w:id="54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4.2.2.</w:t>
            </w:r>
            <w:r>
              <w:rPr>
                <w:rFonts w:asciiTheme="minorHAnsi" w:hAnsiTheme="minorHAnsi" w:cstheme="minorBidi"/>
                <w:noProof/>
              </w:rPr>
              <w:tab/>
            </w:r>
            <w:r w:rsidRPr="004D21D3">
              <w:rPr>
                <w:rStyle w:val="Hipervnculo"/>
                <w:noProof/>
              </w:rPr>
              <w:t>CIRCUITO DE ALIMENTACIÓN</w:t>
            </w:r>
            <w:r>
              <w:rPr>
                <w:noProof/>
                <w:webHidden/>
              </w:rPr>
              <w:tab/>
            </w:r>
            <w:r>
              <w:rPr>
                <w:noProof/>
                <w:webHidden/>
              </w:rPr>
              <w:fldChar w:fldCharType="begin"/>
            </w:r>
            <w:r>
              <w:rPr>
                <w:noProof/>
                <w:webHidden/>
              </w:rPr>
              <w:instrText xml:space="preserve"> PAGEREF _Toc81938576 \h </w:instrText>
            </w:r>
            <w:r>
              <w:rPr>
                <w:noProof/>
                <w:webHidden/>
              </w:rPr>
            </w:r>
          </w:ins>
          <w:r>
            <w:rPr>
              <w:noProof/>
              <w:webHidden/>
            </w:rPr>
            <w:fldChar w:fldCharType="separate"/>
          </w:r>
          <w:ins w:id="550" w:author="JORGE CONTRERAS ORTIZ" w:date="2021-09-07T20:20:00Z">
            <w:r>
              <w:rPr>
                <w:noProof/>
                <w:webHidden/>
              </w:rPr>
              <w:t>77</w:t>
            </w:r>
            <w:r>
              <w:rPr>
                <w:noProof/>
                <w:webHidden/>
              </w:rPr>
              <w:fldChar w:fldCharType="end"/>
            </w:r>
            <w:r w:rsidRPr="004D21D3">
              <w:rPr>
                <w:rStyle w:val="Hipervnculo"/>
                <w:noProof/>
              </w:rPr>
              <w:fldChar w:fldCharType="end"/>
            </w:r>
          </w:ins>
        </w:p>
        <w:p w14:paraId="6269A02F" w14:textId="50158141" w:rsidR="00A1173A" w:rsidRDefault="00A1173A">
          <w:pPr>
            <w:pStyle w:val="TDC3"/>
            <w:rPr>
              <w:ins w:id="551" w:author="JORGE CONTRERAS ORTIZ" w:date="2021-09-07T20:20:00Z"/>
              <w:rFonts w:asciiTheme="minorHAnsi" w:hAnsiTheme="minorHAnsi" w:cstheme="minorBidi"/>
              <w:noProof/>
            </w:rPr>
          </w:pPr>
          <w:ins w:id="55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4.2.3.</w:t>
            </w:r>
            <w:r>
              <w:rPr>
                <w:rFonts w:asciiTheme="minorHAnsi" w:hAnsiTheme="minorHAnsi" w:cstheme="minorBidi"/>
                <w:noProof/>
              </w:rPr>
              <w:tab/>
            </w:r>
            <w:r w:rsidRPr="004D21D3">
              <w:rPr>
                <w:rStyle w:val="Hipervnculo"/>
                <w:noProof/>
              </w:rPr>
              <w:t>INTEGRACIÓN DEL MÓDULO KTWM102</w:t>
            </w:r>
            <w:r>
              <w:rPr>
                <w:noProof/>
                <w:webHidden/>
              </w:rPr>
              <w:tab/>
            </w:r>
            <w:r>
              <w:rPr>
                <w:noProof/>
                <w:webHidden/>
              </w:rPr>
              <w:fldChar w:fldCharType="begin"/>
            </w:r>
            <w:r>
              <w:rPr>
                <w:noProof/>
                <w:webHidden/>
              </w:rPr>
              <w:instrText xml:space="preserve"> PAGEREF _Toc81938577 \h </w:instrText>
            </w:r>
            <w:r>
              <w:rPr>
                <w:noProof/>
                <w:webHidden/>
              </w:rPr>
            </w:r>
          </w:ins>
          <w:r>
            <w:rPr>
              <w:noProof/>
              <w:webHidden/>
            </w:rPr>
            <w:fldChar w:fldCharType="separate"/>
          </w:r>
          <w:ins w:id="553" w:author="JORGE CONTRERAS ORTIZ" w:date="2021-09-07T20:20:00Z">
            <w:r>
              <w:rPr>
                <w:noProof/>
                <w:webHidden/>
              </w:rPr>
              <w:t>78</w:t>
            </w:r>
            <w:r>
              <w:rPr>
                <w:noProof/>
                <w:webHidden/>
              </w:rPr>
              <w:fldChar w:fldCharType="end"/>
            </w:r>
            <w:r w:rsidRPr="004D21D3">
              <w:rPr>
                <w:rStyle w:val="Hipervnculo"/>
                <w:noProof/>
              </w:rPr>
              <w:fldChar w:fldCharType="end"/>
            </w:r>
          </w:ins>
        </w:p>
        <w:p w14:paraId="09332416" w14:textId="40D73F7E" w:rsidR="00A1173A" w:rsidRDefault="00A1173A">
          <w:pPr>
            <w:pStyle w:val="TDC3"/>
            <w:rPr>
              <w:ins w:id="554" w:author="JORGE CONTRERAS ORTIZ" w:date="2021-09-07T20:20:00Z"/>
              <w:rFonts w:asciiTheme="minorHAnsi" w:hAnsiTheme="minorHAnsi" w:cstheme="minorBidi"/>
              <w:noProof/>
            </w:rPr>
          </w:pPr>
          <w:ins w:id="55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"_Toc81938579"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4.2.4.</w:t>
            </w:r>
            <w:r>
              <w:rPr>
                <w:rFonts w:asciiTheme="minorHAnsi" w:hAnsiTheme="minorHAnsi" w:cstheme="minorBidi"/>
                <w:noProof/>
              </w:rPr>
              <w:tab/>
            </w:r>
            <w:r w:rsidRPr="004D21D3">
              <w:rPr>
                <w:rStyle w:val="Hipervnculo"/>
                <w:noProof/>
              </w:rPr>
              <w:t>COOKIE CONNECTOR</w:t>
            </w:r>
            <w:r>
              <w:rPr>
                <w:noProof/>
                <w:webHidden/>
              </w:rPr>
              <w:tab/>
            </w:r>
            <w:r>
              <w:rPr>
                <w:noProof/>
                <w:webHidden/>
              </w:rPr>
              <w:fldChar w:fldCharType="begin"/>
            </w:r>
            <w:r>
              <w:rPr>
                <w:noProof/>
                <w:webHidden/>
              </w:rPr>
              <w:instrText xml:space="preserve"> PAGEREF _Toc81938579 \h </w:instrText>
            </w:r>
            <w:r>
              <w:rPr>
                <w:noProof/>
                <w:webHidden/>
              </w:rPr>
            </w:r>
          </w:ins>
          <w:r>
            <w:rPr>
              <w:noProof/>
              <w:webHidden/>
            </w:rPr>
            <w:fldChar w:fldCharType="separate"/>
          </w:r>
          <w:ins w:id="556" w:author="JORGE CONTRERAS ORTIZ" w:date="2021-09-07T20:20:00Z">
            <w:r>
              <w:rPr>
                <w:noProof/>
                <w:webHidden/>
              </w:rPr>
              <w:t>79</w:t>
            </w:r>
            <w:r>
              <w:rPr>
                <w:noProof/>
                <w:webHidden/>
              </w:rPr>
              <w:fldChar w:fldCharType="end"/>
            </w:r>
            <w:r w:rsidRPr="004D21D3">
              <w:rPr>
                <w:rStyle w:val="Hipervnculo"/>
                <w:noProof/>
              </w:rPr>
              <w:fldChar w:fldCharType="end"/>
            </w:r>
          </w:ins>
        </w:p>
        <w:p w14:paraId="09FC20E2" w14:textId="1566B65B" w:rsidR="00A1173A" w:rsidRDefault="00A1173A">
          <w:pPr>
            <w:pStyle w:val="TDC3"/>
            <w:rPr>
              <w:ins w:id="557" w:author="JORGE CONTRERAS ORTIZ" w:date="2021-09-07T20:20:00Z"/>
              <w:rFonts w:asciiTheme="minorHAnsi" w:hAnsiTheme="minorHAnsi" w:cstheme="minorBidi"/>
              <w:noProof/>
            </w:rPr>
          </w:pPr>
          <w:ins w:id="55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"_Toc81938580"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4.2.5.</w:t>
            </w:r>
            <w:r>
              <w:rPr>
                <w:rFonts w:asciiTheme="minorHAnsi" w:hAnsiTheme="minorHAnsi" w:cstheme="minorBidi"/>
                <w:noProof/>
              </w:rPr>
              <w:tab/>
            </w:r>
            <w:r w:rsidRPr="004D21D3">
              <w:rPr>
                <w:rStyle w:val="Hipervnculo"/>
                <w:noProof/>
              </w:rPr>
              <w:t>USB</w:t>
            </w:r>
            <w:r>
              <w:rPr>
                <w:noProof/>
                <w:webHidden/>
              </w:rPr>
              <w:tab/>
            </w:r>
            <w:r>
              <w:rPr>
                <w:noProof/>
                <w:webHidden/>
              </w:rPr>
              <w:fldChar w:fldCharType="begin"/>
            </w:r>
            <w:r>
              <w:rPr>
                <w:noProof/>
                <w:webHidden/>
              </w:rPr>
              <w:instrText xml:space="preserve"> PAGEREF _Toc81938580 \h </w:instrText>
            </w:r>
            <w:r>
              <w:rPr>
                <w:noProof/>
                <w:webHidden/>
              </w:rPr>
            </w:r>
          </w:ins>
          <w:r>
            <w:rPr>
              <w:noProof/>
              <w:webHidden/>
            </w:rPr>
            <w:fldChar w:fldCharType="separate"/>
          </w:r>
          <w:ins w:id="559" w:author="JORGE CONTRERAS ORTIZ" w:date="2021-09-07T20:20:00Z">
            <w:r>
              <w:rPr>
                <w:noProof/>
                <w:webHidden/>
              </w:rPr>
              <w:t>80</w:t>
            </w:r>
            <w:r>
              <w:rPr>
                <w:noProof/>
                <w:webHidden/>
              </w:rPr>
              <w:fldChar w:fldCharType="end"/>
            </w:r>
            <w:r w:rsidRPr="004D21D3">
              <w:rPr>
                <w:rStyle w:val="Hipervnculo"/>
                <w:noProof/>
              </w:rPr>
              <w:fldChar w:fldCharType="end"/>
            </w:r>
          </w:ins>
        </w:p>
        <w:p w14:paraId="28863D1E" w14:textId="22A13C0D" w:rsidR="00A1173A" w:rsidRDefault="00A1173A">
          <w:pPr>
            <w:pStyle w:val="TDC2"/>
            <w:tabs>
              <w:tab w:val="left" w:pos="880"/>
              <w:tab w:val="right" w:leader="dot" w:pos="9060"/>
            </w:tabs>
            <w:rPr>
              <w:ins w:id="560" w:author="JORGE CONTRERAS ORTIZ" w:date="2021-09-07T20:20:00Z"/>
              <w:rFonts w:asciiTheme="minorHAnsi" w:eastAsiaTheme="minorEastAsia" w:hAnsiTheme="minorHAnsi" w:cstheme="minorBidi"/>
              <w:noProof/>
              <w:lang w:eastAsia="es-ES"/>
            </w:rPr>
          </w:pPr>
          <w:ins w:id="56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"_Toc81938581"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4.3.</w:t>
            </w:r>
            <w:r>
              <w:rPr>
                <w:rFonts w:asciiTheme="minorHAnsi" w:eastAsiaTheme="minorEastAsia" w:hAnsiTheme="minorHAnsi" w:cstheme="minorBidi"/>
                <w:noProof/>
                <w:lang w:eastAsia="es-ES"/>
              </w:rPr>
              <w:tab/>
            </w:r>
            <w:r w:rsidRPr="004D21D3">
              <w:rPr>
                <w:rStyle w:val="Hipervnculo"/>
                <w:noProof/>
              </w:rPr>
              <w:t>LAYOUT</w:t>
            </w:r>
            <w:r>
              <w:rPr>
                <w:noProof/>
                <w:webHidden/>
              </w:rPr>
              <w:tab/>
            </w:r>
            <w:r>
              <w:rPr>
                <w:noProof/>
                <w:webHidden/>
              </w:rPr>
              <w:fldChar w:fldCharType="begin"/>
            </w:r>
            <w:r>
              <w:rPr>
                <w:noProof/>
                <w:webHidden/>
              </w:rPr>
              <w:instrText xml:space="preserve"> PAGEREF _Toc81938581 \h </w:instrText>
            </w:r>
            <w:r>
              <w:rPr>
                <w:noProof/>
                <w:webHidden/>
              </w:rPr>
            </w:r>
          </w:ins>
          <w:r>
            <w:rPr>
              <w:noProof/>
              <w:webHidden/>
            </w:rPr>
            <w:fldChar w:fldCharType="separate"/>
          </w:r>
          <w:ins w:id="562" w:author="JORGE CONTRERAS ORTIZ" w:date="2021-09-07T20:20:00Z">
            <w:r>
              <w:rPr>
                <w:noProof/>
                <w:webHidden/>
              </w:rPr>
              <w:t>81</w:t>
            </w:r>
            <w:r>
              <w:rPr>
                <w:noProof/>
                <w:webHidden/>
              </w:rPr>
              <w:fldChar w:fldCharType="end"/>
            </w:r>
            <w:r w:rsidRPr="004D21D3">
              <w:rPr>
                <w:rStyle w:val="Hipervnculo"/>
                <w:noProof/>
              </w:rPr>
              <w:fldChar w:fldCharType="end"/>
            </w:r>
          </w:ins>
        </w:p>
        <w:p w14:paraId="40E37886" w14:textId="20D207AE" w:rsidR="00A1173A" w:rsidRDefault="00A1173A">
          <w:pPr>
            <w:pStyle w:val="TDC3"/>
            <w:rPr>
              <w:ins w:id="563" w:author="JORGE CONTRERAS ORTIZ" w:date="2021-09-07T20:20:00Z"/>
              <w:rFonts w:asciiTheme="minorHAnsi" w:hAnsiTheme="minorHAnsi" w:cstheme="minorBidi"/>
              <w:noProof/>
            </w:rPr>
          </w:pPr>
          <w:ins w:id="56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"_Toc81938582"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4.3.1.</w:t>
            </w:r>
            <w:r>
              <w:rPr>
                <w:rFonts w:asciiTheme="minorHAnsi" w:hAnsiTheme="minorHAnsi" w:cstheme="minorBidi"/>
                <w:noProof/>
              </w:rPr>
              <w:tab/>
            </w:r>
            <w:r w:rsidRPr="004D21D3">
              <w:rPr>
                <w:rStyle w:val="Hipervnculo"/>
                <w:noProof/>
              </w:rPr>
              <w:t>LAYOUT CAPA TOP</w:t>
            </w:r>
            <w:r>
              <w:rPr>
                <w:noProof/>
                <w:webHidden/>
              </w:rPr>
              <w:tab/>
            </w:r>
            <w:r>
              <w:rPr>
                <w:noProof/>
                <w:webHidden/>
              </w:rPr>
              <w:fldChar w:fldCharType="begin"/>
            </w:r>
            <w:r>
              <w:rPr>
                <w:noProof/>
                <w:webHidden/>
              </w:rPr>
              <w:instrText xml:space="preserve"> PAGEREF _Toc81938582 \h </w:instrText>
            </w:r>
            <w:r>
              <w:rPr>
                <w:noProof/>
                <w:webHidden/>
              </w:rPr>
            </w:r>
          </w:ins>
          <w:r>
            <w:rPr>
              <w:noProof/>
              <w:webHidden/>
            </w:rPr>
            <w:fldChar w:fldCharType="separate"/>
          </w:r>
          <w:ins w:id="565" w:author="JORGE CONTRERAS ORTIZ" w:date="2021-09-07T20:20:00Z">
            <w:r>
              <w:rPr>
                <w:noProof/>
                <w:webHidden/>
              </w:rPr>
              <w:t>82</w:t>
            </w:r>
            <w:r>
              <w:rPr>
                <w:noProof/>
                <w:webHidden/>
              </w:rPr>
              <w:fldChar w:fldCharType="end"/>
            </w:r>
            <w:r w:rsidRPr="004D21D3">
              <w:rPr>
                <w:rStyle w:val="Hipervnculo"/>
                <w:noProof/>
              </w:rPr>
              <w:fldChar w:fldCharType="end"/>
            </w:r>
          </w:ins>
        </w:p>
        <w:p w14:paraId="7193713D" w14:textId="0A984E81" w:rsidR="00A1173A" w:rsidRDefault="00A1173A">
          <w:pPr>
            <w:pStyle w:val="TDC3"/>
            <w:rPr>
              <w:ins w:id="566" w:author="JORGE CONTRERAS ORTIZ" w:date="2021-09-07T20:20:00Z"/>
              <w:rFonts w:asciiTheme="minorHAnsi" w:hAnsiTheme="minorHAnsi" w:cstheme="minorBidi"/>
              <w:noProof/>
            </w:rPr>
          </w:pPr>
          <w:ins w:id="56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"_Toc81938583"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4.3.2.</w:t>
            </w:r>
            <w:r>
              <w:rPr>
                <w:rFonts w:asciiTheme="minorHAnsi" w:hAnsiTheme="minorHAnsi" w:cstheme="minorBidi"/>
                <w:noProof/>
              </w:rPr>
              <w:tab/>
            </w:r>
            <w:r w:rsidRPr="004D21D3">
              <w:rPr>
                <w:rStyle w:val="Hipervnculo"/>
                <w:noProof/>
              </w:rPr>
              <w:t>LAYOUT CAPA BOTTOM</w:t>
            </w:r>
            <w:r>
              <w:rPr>
                <w:noProof/>
                <w:webHidden/>
              </w:rPr>
              <w:tab/>
            </w:r>
            <w:r>
              <w:rPr>
                <w:noProof/>
                <w:webHidden/>
              </w:rPr>
              <w:fldChar w:fldCharType="begin"/>
            </w:r>
            <w:r>
              <w:rPr>
                <w:noProof/>
                <w:webHidden/>
              </w:rPr>
              <w:instrText xml:space="preserve"> PAGEREF _Toc81938583 \h </w:instrText>
            </w:r>
            <w:r>
              <w:rPr>
                <w:noProof/>
                <w:webHidden/>
              </w:rPr>
            </w:r>
          </w:ins>
          <w:r>
            <w:rPr>
              <w:noProof/>
              <w:webHidden/>
            </w:rPr>
            <w:fldChar w:fldCharType="separate"/>
          </w:r>
          <w:ins w:id="568" w:author="JORGE CONTRERAS ORTIZ" w:date="2021-09-07T20:20:00Z">
            <w:r>
              <w:rPr>
                <w:noProof/>
                <w:webHidden/>
              </w:rPr>
              <w:t>83</w:t>
            </w:r>
            <w:r>
              <w:rPr>
                <w:noProof/>
                <w:webHidden/>
              </w:rPr>
              <w:fldChar w:fldCharType="end"/>
            </w:r>
            <w:r w:rsidRPr="004D21D3">
              <w:rPr>
                <w:rStyle w:val="Hipervnculo"/>
                <w:noProof/>
              </w:rPr>
              <w:fldChar w:fldCharType="end"/>
            </w:r>
          </w:ins>
        </w:p>
        <w:p w14:paraId="406C12B8" w14:textId="38F0BEE9" w:rsidR="00A1173A" w:rsidRDefault="00A1173A">
          <w:pPr>
            <w:pStyle w:val="TDC3"/>
            <w:rPr>
              <w:ins w:id="569" w:author="JORGE CONTRERAS ORTIZ" w:date="2021-09-07T20:20:00Z"/>
              <w:rFonts w:asciiTheme="minorHAnsi" w:hAnsiTheme="minorHAnsi" w:cstheme="minorBidi"/>
              <w:noProof/>
            </w:rPr>
          </w:pPr>
          <w:ins w:id="57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"_Toc81938584"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4.3.3.</w:t>
            </w:r>
            <w:r>
              <w:rPr>
                <w:rFonts w:asciiTheme="minorHAnsi" w:hAnsiTheme="minorHAnsi" w:cstheme="minorBidi"/>
                <w:noProof/>
              </w:rPr>
              <w:tab/>
            </w:r>
            <w:r w:rsidRPr="004D21D3">
              <w:rPr>
                <w:rStyle w:val="Hipervnculo"/>
                <w:noProof/>
              </w:rPr>
              <w:t>RESULTADO FINAL DEL DISEÑO</w:t>
            </w:r>
            <w:r>
              <w:rPr>
                <w:noProof/>
                <w:webHidden/>
              </w:rPr>
              <w:tab/>
            </w:r>
            <w:r>
              <w:rPr>
                <w:noProof/>
                <w:webHidden/>
              </w:rPr>
              <w:fldChar w:fldCharType="begin"/>
            </w:r>
            <w:r>
              <w:rPr>
                <w:noProof/>
                <w:webHidden/>
              </w:rPr>
              <w:instrText xml:space="preserve"> PAGEREF _Toc81938584 \h </w:instrText>
            </w:r>
            <w:r>
              <w:rPr>
                <w:noProof/>
                <w:webHidden/>
              </w:rPr>
            </w:r>
          </w:ins>
          <w:r>
            <w:rPr>
              <w:noProof/>
              <w:webHidden/>
            </w:rPr>
            <w:fldChar w:fldCharType="separate"/>
          </w:r>
          <w:ins w:id="571" w:author="JORGE CONTRERAS ORTIZ" w:date="2021-09-07T20:20:00Z">
            <w:r>
              <w:rPr>
                <w:noProof/>
                <w:webHidden/>
              </w:rPr>
              <w:t>84</w:t>
            </w:r>
            <w:r>
              <w:rPr>
                <w:noProof/>
                <w:webHidden/>
              </w:rPr>
              <w:fldChar w:fldCharType="end"/>
            </w:r>
            <w:r w:rsidRPr="004D21D3">
              <w:rPr>
                <w:rStyle w:val="Hipervnculo"/>
                <w:noProof/>
              </w:rPr>
              <w:fldChar w:fldCharType="end"/>
            </w:r>
          </w:ins>
        </w:p>
        <w:p w14:paraId="0D16E381" w14:textId="34F9ADD0" w:rsidR="00A1173A" w:rsidRDefault="00A1173A">
          <w:pPr>
            <w:pStyle w:val="TDC1"/>
            <w:tabs>
              <w:tab w:val="left" w:pos="442"/>
              <w:tab w:val="right" w:leader="dot" w:pos="9060"/>
            </w:tabs>
            <w:rPr>
              <w:ins w:id="572" w:author="JORGE CONTRERAS ORTIZ" w:date="2021-09-07T20:20:00Z"/>
              <w:rFonts w:asciiTheme="minorHAnsi" w:eastAsiaTheme="minorEastAsia" w:hAnsiTheme="minorHAnsi" w:cstheme="minorBidi"/>
              <w:noProof/>
              <w:lang w:eastAsia="es-ES"/>
            </w:rPr>
          </w:pPr>
          <w:ins w:id="57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"_Toc81938607"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w:t>
            </w:r>
            <w:r>
              <w:rPr>
                <w:rFonts w:asciiTheme="minorHAnsi" w:eastAsiaTheme="minorEastAsia" w:hAnsiTheme="minorHAnsi" w:cstheme="minorBidi"/>
                <w:noProof/>
                <w:lang w:eastAsia="es-ES"/>
              </w:rPr>
              <w:tab/>
            </w:r>
            <w:r w:rsidRPr="004D21D3">
              <w:rPr>
                <w:rStyle w:val="Hipervnculo"/>
                <w:noProof/>
              </w:rPr>
              <w:t>PRUEBAS EXPERIMENTALES</w:t>
            </w:r>
            <w:r>
              <w:rPr>
                <w:noProof/>
                <w:webHidden/>
              </w:rPr>
              <w:tab/>
            </w:r>
            <w:r>
              <w:rPr>
                <w:noProof/>
                <w:webHidden/>
              </w:rPr>
              <w:fldChar w:fldCharType="begin"/>
            </w:r>
            <w:r>
              <w:rPr>
                <w:noProof/>
                <w:webHidden/>
              </w:rPr>
              <w:instrText xml:space="preserve"> PAGEREF _Toc81938607 \h </w:instrText>
            </w:r>
            <w:r>
              <w:rPr>
                <w:noProof/>
                <w:webHidden/>
              </w:rPr>
            </w:r>
          </w:ins>
          <w:r>
            <w:rPr>
              <w:noProof/>
              <w:webHidden/>
            </w:rPr>
            <w:fldChar w:fldCharType="separate"/>
          </w:r>
          <w:ins w:id="574" w:author="JORGE CONTRERAS ORTIZ" w:date="2021-09-07T20:20:00Z">
            <w:r>
              <w:rPr>
                <w:noProof/>
                <w:webHidden/>
              </w:rPr>
              <w:t>85</w:t>
            </w:r>
            <w:r>
              <w:rPr>
                <w:noProof/>
                <w:webHidden/>
              </w:rPr>
              <w:fldChar w:fldCharType="end"/>
            </w:r>
            <w:r w:rsidRPr="004D21D3">
              <w:rPr>
                <w:rStyle w:val="Hipervnculo"/>
                <w:noProof/>
              </w:rPr>
              <w:fldChar w:fldCharType="end"/>
            </w:r>
          </w:ins>
        </w:p>
        <w:p w14:paraId="42228A5B" w14:textId="2414FADE" w:rsidR="00A1173A" w:rsidRDefault="00A1173A">
          <w:pPr>
            <w:pStyle w:val="TDC2"/>
            <w:tabs>
              <w:tab w:val="left" w:pos="880"/>
              <w:tab w:val="right" w:leader="dot" w:pos="9060"/>
            </w:tabs>
            <w:rPr>
              <w:ins w:id="575" w:author="JORGE CONTRERAS ORTIZ" w:date="2021-09-07T20:20:00Z"/>
              <w:rFonts w:asciiTheme="minorHAnsi" w:eastAsiaTheme="minorEastAsia" w:hAnsiTheme="minorHAnsi" w:cstheme="minorBidi"/>
              <w:noProof/>
              <w:lang w:eastAsia="es-ES"/>
            </w:rPr>
          </w:pPr>
          <w:ins w:id="57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"_Toc81938608"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5.1.</w:t>
            </w:r>
            <w:r>
              <w:rPr>
                <w:rFonts w:asciiTheme="minorHAnsi" w:eastAsiaTheme="minorEastAsia" w:hAnsiTheme="minorHAnsi" w:cstheme="minorBidi"/>
                <w:noProof/>
                <w:lang w:eastAsia="es-ES"/>
              </w:rPr>
              <w:tab/>
            </w:r>
            <w:r w:rsidRPr="004D21D3">
              <w:rPr>
                <w:rStyle w:val="Hipervnculo"/>
                <w:noProof/>
              </w:rPr>
              <w:t>PRIMERA INTERACCIÓN CON DONGLE USB</w:t>
            </w:r>
            <w:r>
              <w:rPr>
                <w:noProof/>
                <w:webHidden/>
              </w:rPr>
              <w:tab/>
            </w:r>
            <w:r>
              <w:rPr>
                <w:noProof/>
                <w:webHidden/>
              </w:rPr>
              <w:fldChar w:fldCharType="begin"/>
            </w:r>
            <w:r>
              <w:rPr>
                <w:noProof/>
                <w:webHidden/>
              </w:rPr>
              <w:instrText xml:space="preserve"> PAGEREF _Toc81938608 \h </w:instrText>
            </w:r>
            <w:r>
              <w:rPr>
                <w:noProof/>
                <w:webHidden/>
              </w:rPr>
            </w:r>
          </w:ins>
          <w:r>
            <w:rPr>
              <w:noProof/>
              <w:webHidden/>
            </w:rPr>
            <w:fldChar w:fldCharType="separate"/>
          </w:r>
          <w:ins w:id="577" w:author="JORGE CONTRERAS ORTIZ" w:date="2021-09-07T20:20:00Z">
            <w:r>
              <w:rPr>
                <w:noProof/>
                <w:webHidden/>
              </w:rPr>
              <w:t>85</w:t>
            </w:r>
            <w:r>
              <w:rPr>
                <w:noProof/>
                <w:webHidden/>
              </w:rPr>
              <w:fldChar w:fldCharType="end"/>
            </w:r>
            <w:r w:rsidRPr="004D21D3">
              <w:rPr>
                <w:rStyle w:val="Hipervnculo"/>
                <w:noProof/>
              </w:rPr>
              <w:fldChar w:fldCharType="end"/>
            </w:r>
          </w:ins>
        </w:p>
        <w:p w14:paraId="42228B44" w14:textId="01632F94" w:rsidR="00A1173A" w:rsidRDefault="00A1173A">
          <w:pPr>
            <w:pStyle w:val="TDC2"/>
            <w:tabs>
              <w:tab w:val="left" w:pos="880"/>
              <w:tab w:val="right" w:leader="dot" w:pos="9060"/>
            </w:tabs>
            <w:rPr>
              <w:ins w:id="578" w:author="JORGE CONTRERAS ORTIZ" w:date="2021-09-07T20:20:00Z"/>
              <w:rFonts w:asciiTheme="minorHAnsi" w:eastAsiaTheme="minorEastAsia" w:hAnsiTheme="minorHAnsi" w:cstheme="minorBidi"/>
              <w:noProof/>
              <w:lang w:eastAsia="es-ES"/>
            </w:rPr>
          </w:pPr>
          <w:ins w:id="57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"_Toc81938610"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5.2.</w:t>
            </w:r>
            <w:r>
              <w:rPr>
                <w:rFonts w:asciiTheme="minorHAnsi" w:eastAsiaTheme="minorEastAsia" w:hAnsiTheme="minorHAnsi" w:cstheme="minorBidi"/>
                <w:noProof/>
                <w:lang w:eastAsia="es-ES"/>
              </w:rPr>
              <w:tab/>
            </w:r>
            <w:r w:rsidRPr="004D21D3">
              <w:rPr>
                <w:rStyle w:val="Hipervnculo"/>
                <w:noProof/>
              </w:rPr>
              <w:t>RED DE DOS NODOS</w:t>
            </w:r>
            <w:r>
              <w:rPr>
                <w:noProof/>
                <w:webHidden/>
              </w:rPr>
              <w:tab/>
            </w:r>
            <w:r>
              <w:rPr>
                <w:noProof/>
                <w:webHidden/>
              </w:rPr>
              <w:fldChar w:fldCharType="begin"/>
            </w:r>
            <w:r>
              <w:rPr>
                <w:noProof/>
                <w:webHidden/>
              </w:rPr>
              <w:instrText xml:space="preserve"> PAGEREF _Toc81938610 \h </w:instrText>
            </w:r>
            <w:r>
              <w:rPr>
                <w:noProof/>
                <w:webHidden/>
              </w:rPr>
            </w:r>
          </w:ins>
          <w:r>
            <w:rPr>
              <w:noProof/>
              <w:webHidden/>
            </w:rPr>
            <w:fldChar w:fldCharType="separate"/>
          </w:r>
          <w:ins w:id="580" w:author="JORGE CONTRERAS ORTIZ" w:date="2021-09-07T20:20:00Z">
            <w:r>
              <w:rPr>
                <w:noProof/>
                <w:webHidden/>
              </w:rPr>
              <w:t>86</w:t>
            </w:r>
            <w:r>
              <w:rPr>
                <w:noProof/>
                <w:webHidden/>
              </w:rPr>
              <w:fldChar w:fldCharType="end"/>
            </w:r>
            <w:r w:rsidRPr="004D21D3">
              <w:rPr>
                <w:rStyle w:val="Hipervnculo"/>
                <w:noProof/>
              </w:rPr>
              <w:fldChar w:fldCharType="end"/>
            </w:r>
          </w:ins>
        </w:p>
        <w:p w14:paraId="4245911C" w14:textId="50D77275" w:rsidR="00A1173A" w:rsidRDefault="00A1173A">
          <w:pPr>
            <w:pStyle w:val="TDC3"/>
            <w:rPr>
              <w:ins w:id="581" w:author="JORGE CONTRERAS ORTIZ" w:date="2021-09-07T20:20:00Z"/>
              <w:rFonts w:asciiTheme="minorHAnsi" w:hAnsiTheme="minorHAnsi" w:cstheme="minorBidi"/>
              <w:noProof/>
            </w:rPr>
          </w:pPr>
          <w:ins w:id="58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"_Toc81938611"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5.2.1.</w:t>
            </w:r>
            <w:r>
              <w:rPr>
                <w:rFonts w:asciiTheme="minorHAnsi" w:hAnsiTheme="minorHAnsi" w:cstheme="minorBidi"/>
                <w:noProof/>
              </w:rPr>
              <w:tab/>
            </w:r>
            <w:r w:rsidRPr="004D21D3">
              <w:rPr>
                <w:rStyle w:val="Hipervnculo"/>
                <w:noProof/>
              </w:rPr>
              <w:t>CREACIÓN DE LA RED</w:t>
            </w:r>
            <w:r>
              <w:rPr>
                <w:noProof/>
                <w:webHidden/>
              </w:rPr>
              <w:tab/>
            </w:r>
            <w:r>
              <w:rPr>
                <w:noProof/>
                <w:webHidden/>
              </w:rPr>
              <w:fldChar w:fldCharType="begin"/>
            </w:r>
            <w:r>
              <w:rPr>
                <w:noProof/>
                <w:webHidden/>
              </w:rPr>
              <w:instrText xml:space="preserve"> PAGEREF _Toc81938611 \h </w:instrText>
            </w:r>
            <w:r>
              <w:rPr>
                <w:noProof/>
                <w:webHidden/>
              </w:rPr>
            </w:r>
          </w:ins>
          <w:r>
            <w:rPr>
              <w:noProof/>
              <w:webHidden/>
            </w:rPr>
            <w:fldChar w:fldCharType="separate"/>
          </w:r>
          <w:ins w:id="583" w:author="JORGE CONTRERAS ORTIZ" w:date="2021-09-07T20:20:00Z">
            <w:r>
              <w:rPr>
                <w:noProof/>
                <w:webHidden/>
              </w:rPr>
              <w:t>86</w:t>
            </w:r>
            <w:r>
              <w:rPr>
                <w:noProof/>
                <w:webHidden/>
              </w:rPr>
              <w:fldChar w:fldCharType="end"/>
            </w:r>
            <w:r w:rsidRPr="004D21D3">
              <w:rPr>
                <w:rStyle w:val="Hipervnculo"/>
                <w:noProof/>
              </w:rPr>
              <w:fldChar w:fldCharType="end"/>
            </w:r>
          </w:ins>
        </w:p>
        <w:p w14:paraId="01DCBE1C" w14:textId="39C96A95" w:rsidR="00A1173A" w:rsidRDefault="00A1173A">
          <w:pPr>
            <w:pStyle w:val="TDC3"/>
            <w:rPr>
              <w:ins w:id="584" w:author="JORGE CONTRERAS ORTIZ" w:date="2021-09-07T20:20:00Z"/>
              <w:rFonts w:asciiTheme="minorHAnsi" w:hAnsiTheme="minorHAnsi" w:cstheme="minorBidi"/>
              <w:noProof/>
            </w:rPr>
          </w:pPr>
          <w:ins w:id="58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"_Toc81938613"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5.2.2.</w:t>
            </w:r>
            <w:r>
              <w:rPr>
                <w:rFonts w:asciiTheme="minorHAnsi" w:hAnsiTheme="minorHAnsi" w:cstheme="minorBidi"/>
                <w:noProof/>
              </w:rPr>
              <w:tab/>
            </w:r>
            <w:r w:rsidRPr="004D21D3">
              <w:rPr>
                <w:rStyle w:val="Hipervnculo"/>
                <w:noProof/>
              </w:rPr>
              <w:t>PING ENTRE NODOS</w:t>
            </w:r>
            <w:r>
              <w:rPr>
                <w:noProof/>
                <w:webHidden/>
              </w:rPr>
              <w:tab/>
            </w:r>
            <w:r>
              <w:rPr>
                <w:noProof/>
                <w:webHidden/>
              </w:rPr>
              <w:fldChar w:fldCharType="begin"/>
            </w:r>
            <w:r>
              <w:rPr>
                <w:noProof/>
                <w:webHidden/>
              </w:rPr>
              <w:instrText xml:space="preserve"> PAGEREF _Toc81938613 \h </w:instrText>
            </w:r>
            <w:r>
              <w:rPr>
                <w:noProof/>
                <w:webHidden/>
              </w:rPr>
            </w:r>
          </w:ins>
          <w:r>
            <w:rPr>
              <w:noProof/>
              <w:webHidden/>
            </w:rPr>
            <w:fldChar w:fldCharType="separate"/>
          </w:r>
          <w:ins w:id="586" w:author="JORGE CONTRERAS ORTIZ" w:date="2021-09-07T20:20:00Z">
            <w:r>
              <w:rPr>
                <w:noProof/>
                <w:webHidden/>
              </w:rPr>
              <w:t>87</w:t>
            </w:r>
            <w:r>
              <w:rPr>
                <w:noProof/>
                <w:webHidden/>
              </w:rPr>
              <w:fldChar w:fldCharType="end"/>
            </w:r>
            <w:r w:rsidRPr="004D21D3">
              <w:rPr>
                <w:rStyle w:val="Hipervnculo"/>
                <w:noProof/>
              </w:rPr>
              <w:fldChar w:fldCharType="end"/>
            </w:r>
          </w:ins>
        </w:p>
        <w:p w14:paraId="0C75F0F9" w14:textId="2DDE8C04" w:rsidR="00A1173A" w:rsidRDefault="00A1173A">
          <w:pPr>
            <w:pStyle w:val="TDC3"/>
            <w:rPr>
              <w:ins w:id="587" w:author="JORGE CONTRERAS ORTIZ" w:date="2021-09-07T20:20:00Z"/>
              <w:rFonts w:asciiTheme="minorHAnsi" w:hAnsiTheme="minorHAnsi" w:cstheme="minorBidi"/>
              <w:noProof/>
            </w:rPr>
          </w:pPr>
          <w:ins w:id="58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"_Toc81938614"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5.2.3.</w:t>
            </w:r>
            <w:r>
              <w:rPr>
                <w:rFonts w:asciiTheme="minorHAnsi" w:hAnsiTheme="minorHAnsi" w:cstheme="minorBidi"/>
                <w:noProof/>
              </w:rPr>
              <w:tab/>
            </w:r>
            <w:r w:rsidRPr="004D21D3">
              <w:rPr>
                <w:rStyle w:val="Hipervnculo"/>
                <w:noProof/>
              </w:rPr>
              <w:t>ENVÍO DE MENSAJES UDP ENTRE AMBOS NODOS</w:t>
            </w:r>
            <w:r>
              <w:rPr>
                <w:noProof/>
                <w:webHidden/>
              </w:rPr>
              <w:tab/>
            </w:r>
            <w:r>
              <w:rPr>
                <w:noProof/>
                <w:webHidden/>
              </w:rPr>
              <w:fldChar w:fldCharType="begin"/>
            </w:r>
            <w:r>
              <w:rPr>
                <w:noProof/>
                <w:webHidden/>
              </w:rPr>
              <w:instrText xml:space="preserve"> PAGEREF _Toc81938614 \h </w:instrText>
            </w:r>
            <w:r>
              <w:rPr>
                <w:noProof/>
                <w:webHidden/>
              </w:rPr>
            </w:r>
          </w:ins>
          <w:r>
            <w:rPr>
              <w:noProof/>
              <w:webHidden/>
            </w:rPr>
            <w:fldChar w:fldCharType="separate"/>
          </w:r>
          <w:ins w:id="589" w:author="JORGE CONTRERAS ORTIZ" w:date="2021-09-07T20:20:00Z">
            <w:r>
              <w:rPr>
                <w:noProof/>
                <w:webHidden/>
              </w:rPr>
              <w:t>87</w:t>
            </w:r>
            <w:r>
              <w:rPr>
                <w:noProof/>
                <w:webHidden/>
              </w:rPr>
              <w:fldChar w:fldCharType="end"/>
            </w:r>
            <w:r w:rsidRPr="004D21D3">
              <w:rPr>
                <w:rStyle w:val="Hipervnculo"/>
                <w:noProof/>
              </w:rPr>
              <w:fldChar w:fldCharType="end"/>
            </w:r>
          </w:ins>
        </w:p>
        <w:p w14:paraId="23AA27CC" w14:textId="27D6D677" w:rsidR="00A1173A" w:rsidRDefault="00A1173A">
          <w:pPr>
            <w:pStyle w:val="TDC2"/>
            <w:tabs>
              <w:tab w:val="left" w:pos="880"/>
              <w:tab w:val="right" w:leader="dot" w:pos="9060"/>
            </w:tabs>
            <w:rPr>
              <w:ins w:id="590" w:author="JORGE CONTRERAS ORTIZ" w:date="2021-09-07T20:20:00Z"/>
              <w:rFonts w:asciiTheme="minorHAnsi" w:eastAsiaTheme="minorEastAsia" w:hAnsiTheme="minorHAnsi" w:cstheme="minorBidi"/>
              <w:noProof/>
              <w:lang w:eastAsia="es-ES"/>
            </w:rPr>
          </w:pPr>
          <w:ins w:id="59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"_Toc81938617"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5.3.</w:t>
            </w:r>
            <w:r>
              <w:rPr>
                <w:rFonts w:asciiTheme="minorHAnsi" w:eastAsiaTheme="minorEastAsia" w:hAnsiTheme="minorHAnsi" w:cstheme="minorBidi"/>
                <w:noProof/>
                <w:lang w:eastAsia="es-ES"/>
              </w:rPr>
              <w:tab/>
            </w:r>
            <w:r w:rsidRPr="004D21D3">
              <w:rPr>
                <w:rStyle w:val="Hipervnculo"/>
                <w:noProof/>
              </w:rPr>
              <w:t>PRUEBAS CON EL BORDER ROUTER</w:t>
            </w:r>
            <w:r>
              <w:rPr>
                <w:noProof/>
                <w:webHidden/>
              </w:rPr>
              <w:tab/>
            </w:r>
            <w:r>
              <w:rPr>
                <w:noProof/>
                <w:webHidden/>
              </w:rPr>
              <w:fldChar w:fldCharType="begin"/>
            </w:r>
            <w:r>
              <w:rPr>
                <w:noProof/>
                <w:webHidden/>
              </w:rPr>
              <w:instrText xml:space="preserve"> PAGEREF _Toc81938617 \h </w:instrText>
            </w:r>
            <w:r>
              <w:rPr>
                <w:noProof/>
                <w:webHidden/>
              </w:rPr>
            </w:r>
          </w:ins>
          <w:r>
            <w:rPr>
              <w:noProof/>
              <w:webHidden/>
            </w:rPr>
            <w:fldChar w:fldCharType="separate"/>
          </w:r>
          <w:ins w:id="592" w:author="JORGE CONTRERAS ORTIZ" w:date="2021-09-07T20:20:00Z">
            <w:r>
              <w:rPr>
                <w:noProof/>
                <w:webHidden/>
              </w:rPr>
              <w:t>89</w:t>
            </w:r>
            <w:r>
              <w:rPr>
                <w:noProof/>
                <w:webHidden/>
              </w:rPr>
              <w:fldChar w:fldCharType="end"/>
            </w:r>
            <w:r w:rsidRPr="004D21D3">
              <w:rPr>
                <w:rStyle w:val="Hipervnculo"/>
                <w:noProof/>
              </w:rPr>
              <w:fldChar w:fldCharType="end"/>
            </w:r>
          </w:ins>
        </w:p>
        <w:p w14:paraId="51C59571" w14:textId="48A98F6E" w:rsidR="00A1173A" w:rsidRDefault="00A1173A">
          <w:pPr>
            <w:pStyle w:val="TDC3"/>
            <w:rPr>
              <w:ins w:id="593" w:author="JORGE CONTRERAS ORTIZ" w:date="2021-09-07T20:20:00Z"/>
              <w:rFonts w:asciiTheme="minorHAnsi" w:hAnsiTheme="minorHAnsi" w:cstheme="minorBidi"/>
              <w:noProof/>
            </w:rPr>
          </w:pPr>
          <w:ins w:id="59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"_Toc81938618"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5.3.1.</w:t>
            </w:r>
            <w:r>
              <w:rPr>
                <w:rFonts w:asciiTheme="minorHAnsi" w:hAnsiTheme="minorHAnsi" w:cstheme="minorBidi"/>
                <w:noProof/>
              </w:rPr>
              <w:tab/>
            </w:r>
            <w:r w:rsidRPr="004D21D3">
              <w:rPr>
                <w:rStyle w:val="Hipervnculo"/>
                <w:noProof/>
              </w:rPr>
              <w:t>INTRODUCCIÓN A LA CONFIGURACIÓN DEL ROUTER.</w:t>
            </w:r>
            <w:r>
              <w:rPr>
                <w:noProof/>
                <w:webHidden/>
              </w:rPr>
              <w:tab/>
            </w:r>
            <w:r>
              <w:rPr>
                <w:noProof/>
                <w:webHidden/>
              </w:rPr>
              <w:fldChar w:fldCharType="begin"/>
            </w:r>
            <w:r>
              <w:rPr>
                <w:noProof/>
                <w:webHidden/>
              </w:rPr>
              <w:instrText xml:space="preserve"> PAGEREF _Toc81938618 \h </w:instrText>
            </w:r>
            <w:r>
              <w:rPr>
                <w:noProof/>
                <w:webHidden/>
              </w:rPr>
            </w:r>
          </w:ins>
          <w:r>
            <w:rPr>
              <w:noProof/>
              <w:webHidden/>
            </w:rPr>
            <w:fldChar w:fldCharType="separate"/>
          </w:r>
          <w:ins w:id="595" w:author="JORGE CONTRERAS ORTIZ" w:date="2021-09-07T20:20:00Z">
            <w:r>
              <w:rPr>
                <w:noProof/>
                <w:webHidden/>
              </w:rPr>
              <w:t>89</w:t>
            </w:r>
            <w:r>
              <w:rPr>
                <w:noProof/>
                <w:webHidden/>
              </w:rPr>
              <w:fldChar w:fldCharType="end"/>
            </w:r>
            <w:r w:rsidRPr="004D21D3">
              <w:rPr>
                <w:rStyle w:val="Hipervnculo"/>
                <w:noProof/>
              </w:rPr>
              <w:fldChar w:fldCharType="end"/>
            </w:r>
          </w:ins>
        </w:p>
        <w:p w14:paraId="2402E090" w14:textId="5A763018" w:rsidR="00A1173A" w:rsidRDefault="00A1173A">
          <w:pPr>
            <w:pStyle w:val="TDC3"/>
            <w:rPr>
              <w:ins w:id="596" w:author="JORGE CONTRERAS ORTIZ" w:date="2021-09-07T20:20:00Z"/>
              <w:rFonts w:asciiTheme="minorHAnsi" w:hAnsiTheme="minorHAnsi" w:cstheme="minorBidi"/>
              <w:noProof/>
            </w:rPr>
          </w:pPr>
          <w:ins w:id="59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"_Toc81938621"</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5.3.2.</w:t>
            </w:r>
            <w:r>
              <w:rPr>
                <w:rFonts w:asciiTheme="minorHAnsi" w:hAnsiTheme="minorHAnsi" w:cstheme="minorBidi"/>
                <w:noProof/>
              </w:rPr>
              <w:tab/>
            </w:r>
            <w:r w:rsidRPr="004D21D3">
              <w:rPr>
                <w:rStyle w:val="Hipervnculo"/>
                <w:noProof/>
              </w:rPr>
              <w:t>PRUEBA DE CONECTIVIDAD IP ENTRE RED THREAD Y LAN</w:t>
            </w:r>
            <w:r>
              <w:rPr>
                <w:noProof/>
                <w:webHidden/>
              </w:rPr>
              <w:tab/>
            </w:r>
            <w:r>
              <w:rPr>
                <w:noProof/>
                <w:webHidden/>
              </w:rPr>
              <w:fldChar w:fldCharType="begin"/>
            </w:r>
            <w:r>
              <w:rPr>
                <w:noProof/>
                <w:webHidden/>
              </w:rPr>
              <w:instrText xml:space="preserve"> PAGEREF _Toc81938621 \h </w:instrText>
            </w:r>
            <w:r>
              <w:rPr>
                <w:noProof/>
                <w:webHidden/>
              </w:rPr>
            </w:r>
          </w:ins>
          <w:r>
            <w:rPr>
              <w:noProof/>
              <w:webHidden/>
            </w:rPr>
            <w:fldChar w:fldCharType="separate"/>
          </w:r>
          <w:ins w:id="598" w:author="JORGE CONTRERAS ORTIZ" w:date="2021-09-07T20:20:00Z">
            <w:r>
              <w:rPr>
                <w:noProof/>
                <w:webHidden/>
              </w:rPr>
              <w:t>90</w:t>
            </w:r>
            <w:r>
              <w:rPr>
                <w:noProof/>
                <w:webHidden/>
              </w:rPr>
              <w:fldChar w:fldCharType="end"/>
            </w:r>
            <w:r w:rsidRPr="004D21D3">
              <w:rPr>
                <w:rStyle w:val="Hipervnculo"/>
                <w:noProof/>
              </w:rPr>
              <w:fldChar w:fldCharType="end"/>
            </w:r>
          </w:ins>
        </w:p>
        <w:p w14:paraId="1D6DC1A4" w14:textId="36F30334" w:rsidR="00A1173A" w:rsidRDefault="00A1173A">
          <w:pPr>
            <w:pStyle w:val="TDC3"/>
            <w:rPr>
              <w:ins w:id="599" w:author="JORGE CONTRERAS ORTIZ" w:date="2021-09-07T20:20:00Z"/>
              <w:rFonts w:asciiTheme="minorHAnsi" w:hAnsiTheme="minorHAnsi" w:cstheme="minorBidi"/>
              <w:noProof/>
            </w:rPr>
          </w:pPr>
          <w:ins w:id="60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5.3.3.</w:t>
            </w:r>
            <w:r>
              <w:rPr>
                <w:rFonts w:asciiTheme="minorHAnsi" w:hAnsiTheme="minorHAnsi" w:cstheme="minorBidi"/>
                <w:noProof/>
              </w:rPr>
              <w:tab/>
            </w:r>
            <w:r w:rsidRPr="004D21D3">
              <w:rPr>
                <w:rStyle w:val="Hipervnculo"/>
                <w:noProof/>
              </w:rPr>
              <w:t>RED CON EL BR Y DOS NODOS KTDG102</w:t>
            </w:r>
            <w:r>
              <w:rPr>
                <w:noProof/>
                <w:webHidden/>
              </w:rPr>
              <w:tab/>
            </w:r>
            <w:r>
              <w:rPr>
                <w:noProof/>
                <w:webHidden/>
              </w:rPr>
              <w:fldChar w:fldCharType="begin"/>
            </w:r>
            <w:r>
              <w:rPr>
                <w:noProof/>
                <w:webHidden/>
              </w:rPr>
              <w:instrText xml:space="preserve"> PAGEREF _Toc81938622 \h </w:instrText>
            </w:r>
            <w:r>
              <w:rPr>
                <w:noProof/>
                <w:webHidden/>
              </w:rPr>
            </w:r>
          </w:ins>
          <w:r>
            <w:rPr>
              <w:noProof/>
              <w:webHidden/>
            </w:rPr>
            <w:fldChar w:fldCharType="separate"/>
          </w:r>
          <w:ins w:id="601" w:author="JORGE CONTRERAS ORTIZ" w:date="2021-09-07T20:20:00Z">
            <w:r>
              <w:rPr>
                <w:noProof/>
                <w:webHidden/>
              </w:rPr>
              <w:t>90</w:t>
            </w:r>
            <w:r>
              <w:rPr>
                <w:noProof/>
                <w:webHidden/>
              </w:rPr>
              <w:fldChar w:fldCharType="end"/>
            </w:r>
            <w:r w:rsidRPr="004D21D3">
              <w:rPr>
                <w:rStyle w:val="Hipervnculo"/>
                <w:noProof/>
              </w:rPr>
              <w:fldChar w:fldCharType="end"/>
            </w:r>
          </w:ins>
        </w:p>
        <w:p w14:paraId="16AA7571" w14:textId="50914545" w:rsidR="00A1173A" w:rsidRDefault="00A1173A">
          <w:pPr>
            <w:pStyle w:val="TDC3"/>
            <w:rPr>
              <w:ins w:id="602" w:author="JORGE CONTRERAS ORTIZ" w:date="2021-09-07T20:20:00Z"/>
              <w:rFonts w:asciiTheme="minorHAnsi" w:hAnsiTheme="minorHAnsi" w:cstheme="minorBidi"/>
              <w:noProof/>
            </w:rPr>
          </w:pPr>
          <w:ins w:id="603"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5.3.4.</w:t>
            </w:r>
            <w:r>
              <w:rPr>
                <w:rFonts w:asciiTheme="minorHAnsi" w:hAnsiTheme="minorHAnsi" w:cstheme="minorBidi"/>
                <w:noProof/>
              </w:rPr>
              <w:tab/>
            </w:r>
            <w:r w:rsidRPr="004D21D3">
              <w:rPr>
                <w:rStyle w:val="Hipervnculo"/>
                <w:noProof/>
              </w:rPr>
              <w:t>ENVÍO DE MENSAJES UDP POR SOCKETS</w:t>
            </w:r>
            <w:r>
              <w:rPr>
                <w:noProof/>
                <w:webHidden/>
              </w:rPr>
              <w:tab/>
            </w:r>
            <w:r>
              <w:rPr>
                <w:noProof/>
                <w:webHidden/>
              </w:rPr>
              <w:fldChar w:fldCharType="begin"/>
            </w:r>
            <w:r>
              <w:rPr>
                <w:noProof/>
                <w:webHidden/>
              </w:rPr>
              <w:instrText xml:space="preserve"> PAGEREF _Toc81938623 \h </w:instrText>
            </w:r>
            <w:r>
              <w:rPr>
                <w:noProof/>
                <w:webHidden/>
              </w:rPr>
            </w:r>
          </w:ins>
          <w:r>
            <w:rPr>
              <w:noProof/>
              <w:webHidden/>
            </w:rPr>
            <w:fldChar w:fldCharType="separate"/>
          </w:r>
          <w:ins w:id="604" w:author="JORGE CONTRERAS ORTIZ" w:date="2021-09-07T20:20:00Z">
            <w:r>
              <w:rPr>
                <w:noProof/>
                <w:webHidden/>
              </w:rPr>
              <w:t>93</w:t>
            </w:r>
            <w:r>
              <w:rPr>
                <w:noProof/>
                <w:webHidden/>
              </w:rPr>
              <w:fldChar w:fldCharType="end"/>
            </w:r>
            <w:r w:rsidRPr="004D21D3">
              <w:rPr>
                <w:rStyle w:val="Hipervnculo"/>
                <w:noProof/>
              </w:rPr>
              <w:fldChar w:fldCharType="end"/>
            </w:r>
          </w:ins>
        </w:p>
        <w:p w14:paraId="246820C2" w14:textId="15D3387C" w:rsidR="00A1173A" w:rsidRDefault="00A1173A">
          <w:pPr>
            <w:pStyle w:val="TDC2"/>
            <w:tabs>
              <w:tab w:val="left" w:pos="880"/>
              <w:tab w:val="right" w:leader="dot" w:pos="9060"/>
            </w:tabs>
            <w:rPr>
              <w:ins w:id="605" w:author="JORGE CONTRERAS ORTIZ" w:date="2021-09-07T20:20:00Z"/>
              <w:rFonts w:asciiTheme="minorHAnsi" w:eastAsiaTheme="minorEastAsia" w:hAnsiTheme="minorHAnsi" w:cstheme="minorBidi"/>
              <w:noProof/>
              <w:lang w:eastAsia="es-ES"/>
            </w:rPr>
          </w:pPr>
          <w:ins w:id="606"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"_Toc81938624"</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5.4.</w:t>
            </w:r>
            <w:r>
              <w:rPr>
                <w:rFonts w:asciiTheme="minorHAnsi" w:eastAsiaTheme="minorEastAsia" w:hAnsiTheme="minorHAnsi" w:cstheme="minorBidi"/>
                <w:noProof/>
                <w:lang w:eastAsia="es-ES"/>
              </w:rPr>
              <w:tab/>
            </w:r>
            <w:r w:rsidRPr="004D21D3">
              <w:rPr>
                <w:rStyle w:val="Hipervnculo"/>
                <w:noProof/>
              </w:rPr>
              <w:t>PRUEBAS CON PCB COOKIE THREAD COMO CUARTO NODO</w:t>
            </w:r>
            <w:r>
              <w:rPr>
                <w:noProof/>
                <w:webHidden/>
              </w:rPr>
              <w:tab/>
            </w:r>
            <w:r>
              <w:rPr>
                <w:noProof/>
                <w:webHidden/>
              </w:rPr>
              <w:fldChar w:fldCharType="begin"/>
            </w:r>
            <w:r>
              <w:rPr>
                <w:noProof/>
                <w:webHidden/>
              </w:rPr>
              <w:instrText xml:space="preserve"> PAGEREF _Toc81938624 \h </w:instrText>
            </w:r>
            <w:r>
              <w:rPr>
                <w:noProof/>
                <w:webHidden/>
              </w:rPr>
            </w:r>
          </w:ins>
          <w:r>
            <w:rPr>
              <w:noProof/>
              <w:webHidden/>
            </w:rPr>
            <w:fldChar w:fldCharType="separate"/>
          </w:r>
          <w:ins w:id="607" w:author="JORGE CONTRERAS ORTIZ" w:date="2021-09-07T20:20:00Z">
            <w:r>
              <w:rPr>
                <w:noProof/>
                <w:webHidden/>
              </w:rPr>
              <w:t>95</w:t>
            </w:r>
            <w:r>
              <w:rPr>
                <w:noProof/>
                <w:webHidden/>
              </w:rPr>
              <w:fldChar w:fldCharType="end"/>
            </w:r>
            <w:r w:rsidRPr="004D21D3">
              <w:rPr>
                <w:rStyle w:val="Hipervnculo"/>
                <w:noProof/>
              </w:rPr>
              <w:fldChar w:fldCharType="end"/>
            </w:r>
          </w:ins>
        </w:p>
        <w:p w14:paraId="49BD6880" w14:textId="09564ED1" w:rsidR="00A1173A" w:rsidRDefault="00A1173A">
          <w:pPr>
            <w:pStyle w:val="TDC3"/>
            <w:rPr>
              <w:ins w:id="608" w:author="JORGE CONTRERAS ORTIZ" w:date="2021-09-07T20:20:00Z"/>
              <w:rFonts w:asciiTheme="minorHAnsi" w:hAnsiTheme="minorHAnsi" w:cstheme="minorBidi"/>
              <w:noProof/>
            </w:rPr>
          </w:pPr>
          <w:ins w:id="609"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"_Toc81938625"</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5.4.1.</w:t>
            </w:r>
            <w:r>
              <w:rPr>
                <w:rFonts w:asciiTheme="minorHAnsi" w:hAnsiTheme="minorHAnsi" w:cstheme="minorBidi"/>
                <w:noProof/>
              </w:rPr>
              <w:tab/>
            </w:r>
            <w:r w:rsidRPr="004D21D3">
              <w:rPr>
                <w:rStyle w:val="Hipervnculo"/>
                <w:noProof/>
              </w:rPr>
              <w:t>PRUEBAS DE CONECTIVIDAD CON EL CUARTO NODO</w:t>
            </w:r>
            <w:r>
              <w:rPr>
                <w:noProof/>
                <w:webHidden/>
              </w:rPr>
              <w:tab/>
            </w:r>
            <w:r>
              <w:rPr>
                <w:noProof/>
                <w:webHidden/>
              </w:rPr>
              <w:fldChar w:fldCharType="begin"/>
            </w:r>
            <w:r>
              <w:rPr>
                <w:noProof/>
                <w:webHidden/>
              </w:rPr>
              <w:instrText xml:space="preserve"> PAGEREF _Toc81938625 \h </w:instrText>
            </w:r>
            <w:r>
              <w:rPr>
                <w:noProof/>
                <w:webHidden/>
              </w:rPr>
            </w:r>
          </w:ins>
          <w:r>
            <w:rPr>
              <w:noProof/>
              <w:webHidden/>
            </w:rPr>
            <w:fldChar w:fldCharType="separate"/>
          </w:r>
          <w:ins w:id="610" w:author="JORGE CONTRERAS ORTIZ" w:date="2021-09-07T20:20:00Z">
            <w:r>
              <w:rPr>
                <w:noProof/>
                <w:webHidden/>
              </w:rPr>
              <w:t>96</w:t>
            </w:r>
            <w:r>
              <w:rPr>
                <w:noProof/>
                <w:webHidden/>
              </w:rPr>
              <w:fldChar w:fldCharType="end"/>
            </w:r>
            <w:r w:rsidRPr="004D21D3">
              <w:rPr>
                <w:rStyle w:val="Hipervnculo"/>
                <w:noProof/>
              </w:rPr>
              <w:fldChar w:fldCharType="end"/>
            </w:r>
          </w:ins>
        </w:p>
        <w:p w14:paraId="025ECEEB" w14:textId="3025E1E5" w:rsidR="00A1173A" w:rsidRDefault="00A1173A">
          <w:pPr>
            <w:pStyle w:val="TDC3"/>
            <w:rPr>
              <w:ins w:id="611" w:author="JORGE CONTRERAS ORTIZ" w:date="2021-09-07T20:20:00Z"/>
              <w:rFonts w:asciiTheme="minorHAnsi" w:hAnsiTheme="minorHAnsi" w:cstheme="minorBidi"/>
              <w:noProof/>
            </w:rPr>
          </w:pPr>
          <w:ins w:id="612"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"_Toc81938626"</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5.4.2.</w:t>
            </w:r>
            <w:r>
              <w:rPr>
                <w:rFonts w:asciiTheme="minorHAnsi" w:hAnsiTheme="minorHAnsi" w:cstheme="minorBidi"/>
                <w:noProof/>
              </w:rPr>
              <w:tab/>
            </w:r>
            <w:r w:rsidRPr="004D21D3">
              <w:rPr>
                <w:rStyle w:val="Hipervnculo"/>
                <w:noProof/>
              </w:rPr>
              <w:t>ENVÍO / RECIBO DE SOCKETS</w:t>
            </w:r>
            <w:r>
              <w:rPr>
                <w:noProof/>
                <w:webHidden/>
              </w:rPr>
              <w:tab/>
            </w:r>
            <w:r>
              <w:rPr>
                <w:noProof/>
                <w:webHidden/>
              </w:rPr>
              <w:fldChar w:fldCharType="begin"/>
            </w:r>
            <w:r>
              <w:rPr>
                <w:noProof/>
                <w:webHidden/>
              </w:rPr>
              <w:instrText xml:space="preserve"> PAGEREF _Toc81938626 \h </w:instrText>
            </w:r>
            <w:r>
              <w:rPr>
                <w:noProof/>
                <w:webHidden/>
              </w:rPr>
            </w:r>
          </w:ins>
          <w:r>
            <w:rPr>
              <w:noProof/>
              <w:webHidden/>
            </w:rPr>
            <w:fldChar w:fldCharType="separate"/>
          </w:r>
          <w:ins w:id="613" w:author="JORGE CONTRERAS ORTIZ" w:date="2021-09-07T20:20:00Z">
            <w:r>
              <w:rPr>
                <w:noProof/>
                <w:webHidden/>
              </w:rPr>
              <w:t>97</w:t>
            </w:r>
            <w:r>
              <w:rPr>
                <w:noProof/>
                <w:webHidden/>
              </w:rPr>
              <w:fldChar w:fldCharType="end"/>
            </w:r>
            <w:r w:rsidRPr="004D21D3">
              <w:rPr>
                <w:rStyle w:val="Hipervnculo"/>
                <w:noProof/>
              </w:rPr>
              <w:fldChar w:fldCharType="end"/>
            </w:r>
          </w:ins>
        </w:p>
        <w:p w14:paraId="0A34CDBD" w14:textId="3F2FF83C" w:rsidR="00A1173A" w:rsidRDefault="00A1173A">
          <w:pPr>
            <w:pStyle w:val="TDC2"/>
            <w:tabs>
              <w:tab w:val="left" w:pos="880"/>
              <w:tab w:val="right" w:leader="dot" w:pos="9060"/>
            </w:tabs>
            <w:rPr>
              <w:ins w:id="614" w:author="JORGE CONTRERAS ORTIZ" w:date="2021-09-07T20:20:00Z"/>
              <w:rFonts w:asciiTheme="minorHAnsi" w:eastAsiaTheme="minorEastAsia" w:hAnsiTheme="minorHAnsi" w:cstheme="minorBidi"/>
              <w:noProof/>
              <w:lang w:eastAsia="es-ES"/>
            </w:rPr>
          </w:pPr>
          <w:ins w:id="615"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"_Toc81938627"</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5.5.</w:t>
            </w:r>
            <w:r>
              <w:rPr>
                <w:rFonts w:asciiTheme="minorHAnsi" w:eastAsiaTheme="minorEastAsia" w:hAnsiTheme="minorHAnsi" w:cstheme="minorBidi"/>
                <w:noProof/>
                <w:lang w:eastAsia="es-ES"/>
              </w:rPr>
              <w:tab/>
            </w:r>
            <w:r w:rsidRPr="004D21D3">
              <w:rPr>
                <w:rStyle w:val="Hipervnculo"/>
                <w:noProof/>
              </w:rPr>
              <w:t>PRUEBAS DE ESTABILIDAD CON 5 NODOS</w:t>
            </w:r>
            <w:r>
              <w:rPr>
                <w:noProof/>
                <w:webHidden/>
              </w:rPr>
              <w:tab/>
            </w:r>
            <w:r>
              <w:rPr>
                <w:noProof/>
                <w:webHidden/>
              </w:rPr>
              <w:fldChar w:fldCharType="begin"/>
            </w:r>
            <w:r>
              <w:rPr>
                <w:noProof/>
                <w:webHidden/>
              </w:rPr>
              <w:instrText xml:space="preserve"> PAGEREF _Toc81938627 \h </w:instrText>
            </w:r>
            <w:r>
              <w:rPr>
                <w:noProof/>
                <w:webHidden/>
              </w:rPr>
            </w:r>
          </w:ins>
          <w:r>
            <w:rPr>
              <w:noProof/>
              <w:webHidden/>
            </w:rPr>
            <w:fldChar w:fldCharType="separate"/>
          </w:r>
          <w:ins w:id="616" w:author="JORGE CONTRERAS ORTIZ" w:date="2021-09-07T20:20:00Z">
            <w:r>
              <w:rPr>
                <w:noProof/>
                <w:webHidden/>
              </w:rPr>
              <w:t>98</w:t>
            </w:r>
            <w:r>
              <w:rPr>
                <w:noProof/>
                <w:webHidden/>
              </w:rPr>
              <w:fldChar w:fldCharType="end"/>
            </w:r>
            <w:r w:rsidRPr="004D21D3">
              <w:rPr>
                <w:rStyle w:val="Hipervnculo"/>
                <w:noProof/>
              </w:rPr>
              <w:fldChar w:fldCharType="end"/>
            </w:r>
          </w:ins>
        </w:p>
        <w:p w14:paraId="26C58044" w14:textId="265C3208" w:rsidR="00A1173A" w:rsidRDefault="00A1173A">
          <w:pPr>
            <w:pStyle w:val="TDC3"/>
            <w:rPr>
              <w:ins w:id="617" w:author="JORGE CONTRERAS ORTIZ" w:date="2021-09-07T20:20:00Z"/>
              <w:rFonts w:asciiTheme="minorHAnsi" w:hAnsiTheme="minorHAnsi" w:cstheme="minorBidi"/>
              <w:noProof/>
            </w:rPr>
          </w:pPr>
          <w:ins w:id="618"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"_Toc81938628"</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5.5.1.</w:t>
            </w:r>
            <w:r>
              <w:rPr>
                <w:rFonts w:asciiTheme="minorHAnsi" w:hAnsiTheme="minorHAnsi" w:cstheme="minorBidi"/>
                <w:noProof/>
              </w:rPr>
              <w:tab/>
            </w:r>
            <w:r w:rsidRPr="004D21D3">
              <w:rPr>
                <w:rStyle w:val="Hipervnculo"/>
                <w:noProof/>
              </w:rPr>
              <w:t>PRUEBAS DE CONECTIVIDAD</w:t>
            </w:r>
            <w:r>
              <w:rPr>
                <w:noProof/>
                <w:webHidden/>
              </w:rPr>
              <w:tab/>
            </w:r>
            <w:r>
              <w:rPr>
                <w:noProof/>
                <w:webHidden/>
              </w:rPr>
              <w:fldChar w:fldCharType="begin"/>
            </w:r>
            <w:r>
              <w:rPr>
                <w:noProof/>
                <w:webHidden/>
              </w:rPr>
              <w:instrText xml:space="preserve"> PAGEREF _Toc81938628 \h </w:instrText>
            </w:r>
            <w:r>
              <w:rPr>
                <w:noProof/>
                <w:webHidden/>
              </w:rPr>
            </w:r>
          </w:ins>
          <w:r>
            <w:rPr>
              <w:noProof/>
              <w:webHidden/>
            </w:rPr>
            <w:fldChar w:fldCharType="separate"/>
          </w:r>
          <w:ins w:id="619" w:author="JORGE CONTRERAS ORTIZ" w:date="2021-09-07T20:20:00Z">
            <w:r>
              <w:rPr>
                <w:noProof/>
                <w:webHidden/>
              </w:rPr>
              <w:t>99</w:t>
            </w:r>
            <w:r>
              <w:rPr>
                <w:noProof/>
                <w:webHidden/>
              </w:rPr>
              <w:fldChar w:fldCharType="end"/>
            </w:r>
            <w:r w:rsidRPr="004D21D3">
              <w:rPr>
                <w:rStyle w:val="Hipervnculo"/>
                <w:noProof/>
              </w:rPr>
              <w:fldChar w:fldCharType="end"/>
            </w:r>
          </w:ins>
        </w:p>
        <w:p w14:paraId="01D66872" w14:textId="27032138" w:rsidR="00A1173A" w:rsidRDefault="00A1173A">
          <w:pPr>
            <w:pStyle w:val="TDC3"/>
            <w:rPr>
              <w:ins w:id="620" w:author="JORGE CONTRERAS ORTIZ" w:date="2021-09-07T20:20:00Z"/>
              <w:rFonts w:asciiTheme="minorHAnsi" w:hAnsiTheme="minorHAnsi" w:cstheme="minorBidi"/>
              <w:noProof/>
            </w:rPr>
          </w:pPr>
          <w:ins w:id="621"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"_Toc81938629"</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5.5.2.</w:t>
            </w:r>
            <w:r>
              <w:rPr>
                <w:rFonts w:asciiTheme="minorHAnsi" w:hAnsiTheme="minorHAnsi" w:cstheme="minorBidi"/>
                <w:noProof/>
              </w:rPr>
              <w:tab/>
            </w:r>
            <w:r w:rsidRPr="004D21D3">
              <w:rPr>
                <w:rStyle w:val="Hipervnculo"/>
                <w:noProof/>
              </w:rPr>
              <w:t>ENVÍO / RECIBO DE SOCKETS</w:t>
            </w:r>
            <w:r>
              <w:rPr>
                <w:noProof/>
                <w:webHidden/>
              </w:rPr>
              <w:tab/>
            </w:r>
            <w:r>
              <w:rPr>
                <w:noProof/>
                <w:webHidden/>
              </w:rPr>
              <w:fldChar w:fldCharType="begin"/>
            </w:r>
            <w:r>
              <w:rPr>
                <w:noProof/>
                <w:webHidden/>
              </w:rPr>
              <w:instrText xml:space="preserve"> PAGEREF _Toc81938629 \h </w:instrText>
            </w:r>
            <w:r>
              <w:rPr>
                <w:noProof/>
                <w:webHidden/>
              </w:rPr>
            </w:r>
          </w:ins>
          <w:r>
            <w:rPr>
              <w:noProof/>
              <w:webHidden/>
            </w:rPr>
            <w:fldChar w:fldCharType="separate"/>
          </w:r>
          <w:ins w:id="622" w:author="JORGE CONTRERAS ORTIZ" w:date="2021-09-07T20:20:00Z">
            <w:r>
              <w:rPr>
                <w:noProof/>
                <w:webHidden/>
              </w:rPr>
              <w:t>100</w:t>
            </w:r>
            <w:r>
              <w:rPr>
                <w:noProof/>
                <w:webHidden/>
              </w:rPr>
              <w:fldChar w:fldCharType="end"/>
            </w:r>
            <w:r w:rsidRPr="004D21D3">
              <w:rPr>
                <w:rStyle w:val="Hipervnculo"/>
                <w:noProof/>
              </w:rPr>
              <w:fldChar w:fldCharType="end"/>
            </w:r>
          </w:ins>
        </w:p>
        <w:p w14:paraId="1971870A" w14:textId="1637A53E" w:rsidR="00A1173A" w:rsidRDefault="00A1173A">
          <w:pPr>
            <w:pStyle w:val="TDC2"/>
            <w:tabs>
              <w:tab w:val="left" w:pos="880"/>
              <w:tab w:val="right" w:leader="dot" w:pos="9060"/>
            </w:tabs>
            <w:rPr>
              <w:ins w:id="623" w:author="JORGE CONTRERAS ORTIZ" w:date="2021-09-07T20:20:00Z"/>
              <w:rFonts w:asciiTheme="minorHAnsi" w:eastAsiaTheme="minorEastAsia" w:hAnsiTheme="minorHAnsi" w:cstheme="minorBidi"/>
              <w:noProof/>
              <w:lang w:eastAsia="es-ES"/>
            </w:rPr>
          </w:pPr>
          <w:ins w:id="624"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"_Toc81938630"</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5.6.</w:t>
            </w:r>
            <w:r>
              <w:rPr>
                <w:rFonts w:asciiTheme="minorHAnsi" w:eastAsiaTheme="minorEastAsia" w:hAnsiTheme="minorHAnsi" w:cstheme="minorBidi"/>
                <w:noProof/>
                <w:lang w:eastAsia="es-ES"/>
              </w:rPr>
              <w:tab/>
            </w:r>
            <w:r w:rsidRPr="004D21D3">
              <w:rPr>
                <w:rStyle w:val="Hipervnculo"/>
                <w:noProof/>
              </w:rPr>
              <w:t>PRUEBAS CON 6 NODOS Y CON ENVÍOS MULTISALTO</w:t>
            </w:r>
            <w:r>
              <w:rPr>
                <w:noProof/>
                <w:webHidden/>
              </w:rPr>
              <w:tab/>
            </w:r>
            <w:r>
              <w:rPr>
                <w:noProof/>
                <w:webHidden/>
              </w:rPr>
              <w:fldChar w:fldCharType="begin"/>
            </w:r>
            <w:r>
              <w:rPr>
                <w:noProof/>
                <w:webHidden/>
              </w:rPr>
              <w:instrText xml:space="preserve"> PAGEREF _Toc81938630 \h </w:instrText>
            </w:r>
            <w:r>
              <w:rPr>
                <w:noProof/>
                <w:webHidden/>
              </w:rPr>
            </w:r>
          </w:ins>
          <w:r>
            <w:rPr>
              <w:noProof/>
              <w:webHidden/>
            </w:rPr>
            <w:fldChar w:fldCharType="separate"/>
          </w:r>
          <w:ins w:id="625" w:author="JORGE CONTRERAS ORTIZ" w:date="2021-09-07T20:20:00Z">
            <w:r>
              <w:rPr>
                <w:noProof/>
                <w:webHidden/>
              </w:rPr>
              <w:t>101</w:t>
            </w:r>
            <w:r>
              <w:rPr>
                <w:noProof/>
                <w:webHidden/>
              </w:rPr>
              <w:fldChar w:fldCharType="end"/>
            </w:r>
            <w:r w:rsidRPr="004D21D3">
              <w:rPr>
                <w:rStyle w:val="Hipervnculo"/>
                <w:noProof/>
              </w:rPr>
              <w:fldChar w:fldCharType="end"/>
            </w:r>
          </w:ins>
        </w:p>
        <w:p w14:paraId="33564D82" w14:textId="7B76A33C" w:rsidR="00A1173A" w:rsidRDefault="00A1173A">
          <w:pPr>
            <w:pStyle w:val="TDC1"/>
            <w:tabs>
              <w:tab w:val="left" w:pos="442"/>
              <w:tab w:val="right" w:leader="dot" w:pos="9060"/>
            </w:tabs>
            <w:rPr>
              <w:ins w:id="626" w:author="JORGE CONTRERAS ORTIZ" w:date="2021-09-07T20:20:00Z"/>
              <w:rFonts w:asciiTheme="minorHAnsi" w:eastAsiaTheme="minorEastAsia" w:hAnsiTheme="minorHAnsi" w:cstheme="minorBidi"/>
              <w:noProof/>
              <w:lang w:eastAsia="es-ES"/>
            </w:rPr>
          </w:pPr>
          <w:ins w:id="627"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"_Toc81938632"</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6.</w:t>
            </w:r>
            <w:r>
              <w:rPr>
                <w:rFonts w:asciiTheme="minorHAnsi" w:eastAsiaTheme="minorEastAsia" w:hAnsiTheme="minorHAnsi" w:cstheme="minorBidi"/>
                <w:noProof/>
                <w:lang w:eastAsia="es-ES"/>
              </w:rPr>
              <w:tab/>
            </w:r>
            <w:r w:rsidRPr="004D21D3">
              <w:rPr>
                <w:rStyle w:val="Hipervnculo"/>
                <w:noProof/>
              </w:rPr>
              <w:t>CONCLUSIONES Y LÍNEAS FUTURAS</w:t>
            </w:r>
            <w:r>
              <w:rPr>
                <w:noProof/>
                <w:webHidden/>
              </w:rPr>
              <w:tab/>
            </w:r>
            <w:r>
              <w:rPr>
                <w:noProof/>
                <w:webHidden/>
              </w:rPr>
              <w:fldChar w:fldCharType="begin"/>
            </w:r>
            <w:r>
              <w:rPr>
                <w:noProof/>
                <w:webHidden/>
              </w:rPr>
              <w:instrText xml:space="preserve"> PAGEREF _Toc81938632 \h </w:instrText>
            </w:r>
            <w:r>
              <w:rPr>
                <w:noProof/>
                <w:webHidden/>
              </w:rPr>
            </w:r>
          </w:ins>
          <w:r>
            <w:rPr>
              <w:noProof/>
              <w:webHidden/>
            </w:rPr>
            <w:fldChar w:fldCharType="separate"/>
          </w:r>
          <w:ins w:id="628" w:author="JORGE CONTRERAS ORTIZ" w:date="2021-09-07T20:20:00Z">
            <w:r>
              <w:rPr>
                <w:noProof/>
                <w:webHidden/>
              </w:rPr>
              <w:t>103</w:t>
            </w:r>
            <w:r>
              <w:rPr>
                <w:noProof/>
                <w:webHidden/>
              </w:rPr>
              <w:fldChar w:fldCharType="end"/>
            </w:r>
            <w:r w:rsidRPr="004D21D3">
              <w:rPr>
                <w:rStyle w:val="Hipervnculo"/>
                <w:noProof/>
              </w:rPr>
              <w:fldChar w:fldCharType="end"/>
            </w:r>
          </w:ins>
        </w:p>
        <w:p w14:paraId="10E85646" w14:textId="05105A21" w:rsidR="00A1173A" w:rsidRDefault="00A1173A">
          <w:pPr>
            <w:pStyle w:val="TDC1"/>
            <w:tabs>
              <w:tab w:val="left" w:pos="442"/>
              <w:tab w:val="right" w:leader="dot" w:pos="9060"/>
            </w:tabs>
            <w:rPr>
              <w:ins w:id="629" w:author="JORGE CONTRERAS ORTIZ" w:date="2021-09-07T20:20:00Z"/>
              <w:rFonts w:asciiTheme="minorHAnsi" w:eastAsiaTheme="minorEastAsia" w:hAnsiTheme="minorHAnsi" w:cstheme="minorBidi"/>
              <w:noProof/>
              <w:lang w:eastAsia="es-ES"/>
            </w:rPr>
          </w:pPr>
          <w:ins w:id="630" w:author="JORGE CONTRERAS ORTIZ" w:date="2021-09-07T20:20:00Z">
            <w:r w:rsidRPr="004D21D3">
              <w:rPr>
                <w:rStyle w:val="Hipervnculo"/>
                <w:noProof/>
              </w:rPr>
              <w:fldChar w:fldCharType="begin"/>
            </w:r>
            <w:r w:rsidRPr="004D21D3">
              <w:rPr>
                <w:rStyle w:val="Hipervnculo"/>
                <w:noProof/>
              </w:rPr>
              <w:instrText xml:space="preserve"> </w:instrText>
            </w:r>
            <w:r>
              <w:rPr>
                <w:noProof/>
              </w:rPr>
              <w:instrText>HYPERLINK \l "_Toc81938633"</w:instrText>
            </w:r>
            <w:r w:rsidRPr="004D21D3">
              <w:rPr>
                <w:rStyle w:val="Hipervnculo"/>
                <w:noProof/>
              </w:rPr>
              <w:instrText xml:space="preserve"> </w:instrText>
            </w:r>
            <w:r w:rsidRPr="004D21D3">
              <w:rPr>
                <w:rStyle w:val="Hipervnculo"/>
                <w:noProof/>
              </w:rPr>
            </w:r>
            <w:r w:rsidRPr="004D21D3">
              <w:rPr>
                <w:rStyle w:val="Hipervnculo"/>
                <w:noProof/>
              </w:rPr>
              <w:fldChar w:fldCharType="separate"/>
            </w:r>
            <w:r w:rsidRPr="004D21D3">
              <w:rPr>
                <w:rStyle w:val="Hipervnculo"/>
                <w:noProof/>
              </w:rPr>
              <w:t>7.</w:t>
            </w:r>
            <w:r>
              <w:rPr>
                <w:rFonts w:asciiTheme="minorHAnsi" w:eastAsiaTheme="minorEastAsia" w:hAnsiTheme="minorHAnsi" w:cstheme="minorBidi"/>
                <w:noProof/>
                <w:lang w:eastAsia="es-ES"/>
              </w:rPr>
              <w:tab/>
            </w:r>
            <w:r w:rsidRPr="004D21D3">
              <w:rPr>
                <w:rStyle w:val="Hipervnculo"/>
                <w:noProof/>
              </w:rPr>
              <w:t>BIBLIOGRAFÍA</w:t>
            </w:r>
            <w:r>
              <w:rPr>
                <w:noProof/>
                <w:webHidden/>
              </w:rPr>
              <w:tab/>
            </w:r>
            <w:r>
              <w:rPr>
                <w:noProof/>
                <w:webHidden/>
              </w:rPr>
              <w:fldChar w:fldCharType="begin"/>
            </w:r>
            <w:r>
              <w:rPr>
                <w:noProof/>
                <w:webHidden/>
              </w:rPr>
              <w:instrText xml:space="preserve"> PAGEREF _Toc81938633 \h </w:instrText>
            </w:r>
            <w:r>
              <w:rPr>
                <w:noProof/>
                <w:webHidden/>
              </w:rPr>
            </w:r>
          </w:ins>
          <w:r>
            <w:rPr>
              <w:noProof/>
              <w:webHidden/>
            </w:rPr>
            <w:fldChar w:fldCharType="separate"/>
          </w:r>
          <w:ins w:id="631" w:author="JORGE CONTRERAS ORTIZ" w:date="2021-09-07T20:20:00Z">
            <w:r>
              <w:rPr>
                <w:noProof/>
                <w:webHidden/>
              </w:rPr>
              <w:t>104</w:t>
            </w:r>
            <w:r>
              <w:rPr>
                <w:noProof/>
                <w:webHidden/>
              </w:rPr>
              <w:fldChar w:fldCharType="end"/>
            </w:r>
            <w:r w:rsidRPr="004D21D3">
              <w:rPr>
                <w:rStyle w:val="Hipervnculo"/>
                <w:noProof/>
              </w:rPr>
              <w:fldChar w:fldCharType="end"/>
            </w:r>
          </w:ins>
        </w:p>
        <w:p w14:paraId="617DD2C7" w14:textId="3C4275B0" w:rsidR="00F21168" w:rsidDel="005B42F0" w:rsidRDefault="00F21168">
          <w:pPr>
            <w:pStyle w:val="TDC1"/>
            <w:tabs>
              <w:tab w:val="right" w:leader="dot" w:pos="8494"/>
            </w:tabs>
            <w:rPr>
              <w:del w:id="632" w:author="JORGE CONTRERAS ORTIZ" w:date="2021-09-04T09:26:00Z"/>
              <w:rFonts w:asciiTheme="minorHAnsi" w:eastAsiaTheme="minorEastAsia" w:hAnsiTheme="minorHAnsi" w:cstheme="minorBidi"/>
              <w:noProof/>
              <w:lang w:eastAsia="es-ES"/>
            </w:rPr>
          </w:pPr>
          <w:del w:id="633" w:author="JORGE CONTRERAS ORTIZ" w:date="2021-09-04T09:26:00Z">
            <w:r w:rsidRPr="005B42F0" w:rsidDel="005B42F0">
              <w:rPr>
                <w:noProof/>
                <w:rPrChange w:id="634"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noProof/>
                <w:rPrChange w:id="637"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638" w:author="JORGE CONTRERAS ORTIZ" w:date="2021-09-04T09:26:00Z"/>
              <w:rFonts w:asciiTheme="minorHAnsi" w:eastAsiaTheme="minorEastAsia" w:hAnsiTheme="minorHAnsi" w:cstheme="minorBidi"/>
              <w:noProof/>
              <w:lang w:eastAsia="es-ES"/>
            </w:rPr>
          </w:pPr>
          <w:del w:id="639" w:author="JORGE CONTRERAS ORTIZ" w:date="2021-09-04T09:26:00Z">
            <w:r w:rsidRPr="005B42F0" w:rsidDel="005B42F0">
              <w:rPr>
                <w:noProof/>
                <w:rPrChange w:id="640"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641" w:author="JORGE CONTRERAS ORTIZ" w:date="2021-09-04T09:26:00Z"/>
              <w:rFonts w:asciiTheme="minorHAnsi" w:eastAsiaTheme="minorEastAsia" w:hAnsiTheme="minorHAnsi" w:cstheme="minorBidi"/>
              <w:noProof/>
              <w:lang w:eastAsia="es-ES"/>
            </w:rPr>
          </w:pPr>
          <w:del w:id="642" w:author="JORGE CONTRERAS ORTIZ" w:date="2021-09-04T09:26:00Z">
            <w:r w:rsidRPr="005B42F0" w:rsidDel="005B42F0">
              <w:rPr>
                <w:noProof/>
                <w:rPrChange w:id="643"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644" w:author="JORGE CONTRERAS ORTIZ" w:date="2021-09-04T09:26:00Z"/>
              <w:rFonts w:asciiTheme="minorHAnsi" w:eastAsiaTheme="minorEastAsia" w:hAnsiTheme="minorHAnsi" w:cstheme="minorBidi"/>
              <w:noProof/>
              <w:lang w:eastAsia="es-ES"/>
            </w:rPr>
          </w:pPr>
          <w:del w:id="645" w:author="JORGE CONTRERAS ORTIZ" w:date="2021-09-04T09:26:00Z">
            <w:r w:rsidRPr="005B42F0" w:rsidDel="005B42F0">
              <w:rPr>
                <w:noProof/>
                <w:rPrChange w:id="646"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647" w:author="JORGE CONTRERAS ORTIZ" w:date="2021-09-04T09:26:00Z"/>
              <w:rFonts w:asciiTheme="minorHAnsi" w:eastAsiaTheme="minorEastAsia" w:hAnsiTheme="minorHAnsi" w:cstheme="minorBidi"/>
              <w:noProof/>
              <w:lang w:eastAsia="es-ES"/>
            </w:rPr>
          </w:pPr>
          <w:del w:id="648" w:author="JORGE CONTRERAS ORTIZ" w:date="2021-09-04T09:26:00Z">
            <w:r w:rsidRPr="005B42F0" w:rsidDel="005B42F0">
              <w:rPr>
                <w:noProof/>
                <w:rPrChange w:id="649"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noProof/>
                <w:rPrChange w:id="652"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653" w:author="JORGE CONTRERAS ORTIZ" w:date="2021-09-04T09:26:00Z"/>
              <w:rFonts w:asciiTheme="minorHAnsi" w:eastAsiaTheme="minorEastAsia" w:hAnsiTheme="minorHAnsi" w:cstheme="minorBidi"/>
              <w:noProof/>
              <w:lang w:eastAsia="es-ES"/>
            </w:rPr>
          </w:pPr>
          <w:del w:id="654" w:author="JORGE CONTRERAS ORTIZ" w:date="2021-09-04T09:26:00Z">
            <w:r w:rsidRPr="005B42F0" w:rsidDel="005B42F0">
              <w:rPr>
                <w:noProof/>
                <w:rPrChange w:id="655"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656" w:author="JORGE CONTRERAS ORTIZ" w:date="2021-09-04T09:26:00Z"/>
              <w:rFonts w:asciiTheme="minorHAnsi" w:eastAsiaTheme="minorEastAsia" w:hAnsiTheme="minorHAnsi" w:cstheme="minorBidi"/>
              <w:noProof/>
              <w:lang w:eastAsia="es-ES"/>
            </w:rPr>
          </w:pPr>
          <w:del w:id="657" w:author="JORGE CONTRERAS ORTIZ" w:date="2021-09-04T09:26:00Z">
            <w:r w:rsidRPr="005B42F0" w:rsidDel="005B42F0">
              <w:rPr>
                <w:noProof/>
                <w:rPrChange w:id="658"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659"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660" w:author="JORGE CONTRERAS ORTIZ" w:date="2021-09-04T09:26:00Z"/>
              <w:rFonts w:asciiTheme="minorHAnsi" w:eastAsiaTheme="minorEastAsia" w:hAnsiTheme="minorHAnsi" w:cstheme="minorBidi"/>
              <w:noProof/>
              <w:lang w:eastAsia="es-ES"/>
            </w:rPr>
          </w:pPr>
          <w:del w:id="661" w:author="JORGE CONTRERAS ORTIZ" w:date="2021-09-04T09:26:00Z">
            <w:r w:rsidRPr="005B42F0" w:rsidDel="005B42F0">
              <w:rPr>
                <w:noProof/>
                <w:rPrChange w:id="662"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663"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664" w:author="JORGE CONTRERAS ORTIZ" w:date="2021-09-04T09:26:00Z"/>
              <w:rFonts w:asciiTheme="minorHAnsi" w:eastAsiaTheme="minorEastAsia" w:hAnsiTheme="minorHAnsi" w:cstheme="minorBidi"/>
              <w:noProof/>
              <w:lang w:eastAsia="es-ES"/>
            </w:rPr>
          </w:pPr>
          <w:del w:id="665" w:author="JORGE CONTRERAS ORTIZ" w:date="2021-09-04T09:26:00Z">
            <w:r w:rsidRPr="005B42F0" w:rsidDel="005B42F0">
              <w:rPr>
                <w:noProof/>
                <w:rPrChange w:id="666"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667"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668" w:author="JORGE CONTRERAS ORTIZ" w:date="2021-09-04T09:26:00Z"/>
              <w:rFonts w:asciiTheme="minorHAnsi" w:hAnsiTheme="minorHAnsi" w:cstheme="minorBidi"/>
              <w:noProof/>
            </w:rPr>
          </w:pPr>
          <w:del w:id="669" w:author="JORGE CONTRERAS ORTIZ" w:date="2021-09-04T09:26:00Z">
            <w:r w:rsidRPr="005B42F0" w:rsidDel="005B42F0">
              <w:rPr>
                <w:noProof/>
                <w:rPrChange w:id="670"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671"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672" w:author="JORGE CONTRERAS ORTIZ" w:date="2021-09-04T09:26:00Z"/>
              <w:rFonts w:asciiTheme="minorHAnsi" w:hAnsiTheme="minorHAnsi" w:cstheme="minorBidi"/>
              <w:noProof/>
            </w:rPr>
          </w:pPr>
          <w:del w:id="673" w:author="JORGE CONTRERAS ORTIZ" w:date="2021-09-04T09:26:00Z">
            <w:r w:rsidRPr="005B42F0" w:rsidDel="005B42F0">
              <w:rPr>
                <w:noProof/>
                <w:rPrChange w:id="674"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675"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676" w:author="JORGE CONTRERAS ORTIZ" w:date="2021-09-04T09:26:00Z"/>
              <w:rFonts w:asciiTheme="minorHAnsi" w:eastAsiaTheme="minorEastAsia" w:hAnsiTheme="minorHAnsi" w:cstheme="minorBidi"/>
              <w:noProof/>
              <w:lang w:eastAsia="es-ES"/>
            </w:rPr>
          </w:pPr>
          <w:del w:id="677" w:author="JORGE CONTRERAS ORTIZ" w:date="2021-09-04T09:26:00Z">
            <w:r w:rsidRPr="005B42F0" w:rsidDel="005B42F0">
              <w:rPr>
                <w:noProof/>
                <w:rPrChange w:id="678"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679"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680" w:author="JORGE CONTRERAS ORTIZ" w:date="2021-09-04T09:26:00Z"/>
              <w:rFonts w:asciiTheme="minorHAnsi" w:eastAsiaTheme="minorEastAsia" w:hAnsiTheme="minorHAnsi" w:cstheme="minorBidi"/>
              <w:noProof/>
              <w:lang w:eastAsia="es-ES"/>
            </w:rPr>
          </w:pPr>
          <w:del w:id="681" w:author="JORGE CONTRERAS ORTIZ" w:date="2021-09-04T09:26:00Z">
            <w:r w:rsidRPr="005B42F0" w:rsidDel="005B42F0">
              <w:rPr>
                <w:noProof/>
                <w:rPrChange w:id="682"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683"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684" w:author="JORGE CONTRERAS ORTIZ" w:date="2021-09-04T09:26:00Z"/>
              <w:rFonts w:asciiTheme="minorHAnsi" w:eastAsiaTheme="minorEastAsia" w:hAnsiTheme="minorHAnsi" w:cstheme="minorBidi"/>
              <w:noProof/>
              <w:lang w:eastAsia="es-ES"/>
            </w:rPr>
          </w:pPr>
          <w:del w:id="685" w:author="JORGE CONTRERAS ORTIZ" w:date="2021-09-04T09:26:00Z">
            <w:r w:rsidRPr="005B42F0" w:rsidDel="005B42F0">
              <w:rPr>
                <w:noProof/>
                <w:rPrChange w:id="686"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687"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688" w:author="JORGE CONTRERAS ORTIZ" w:date="2021-09-04T09:26:00Z"/>
              <w:rFonts w:asciiTheme="minorHAnsi" w:eastAsiaTheme="minorEastAsia" w:hAnsiTheme="minorHAnsi" w:cstheme="minorBidi"/>
              <w:noProof/>
              <w:lang w:eastAsia="es-ES"/>
            </w:rPr>
          </w:pPr>
          <w:del w:id="689" w:author="JORGE CONTRERAS ORTIZ" w:date="2021-09-04T09:26:00Z">
            <w:r w:rsidRPr="005B42F0" w:rsidDel="005B42F0">
              <w:rPr>
                <w:noProof/>
                <w:rPrChange w:id="690"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691"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692" w:author="JORGE CONTRERAS ORTIZ" w:date="2021-09-04T09:26:00Z"/>
              <w:rFonts w:asciiTheme="minorHAnsi" w:eastAsiaTheme="minorEastAsia" w:hAnsiTheme="minorHAnsi" w:cstheme="minorBidi"/>
              <w:noProof/>
              <w:lang w:eastAsia="es-ES"/>
            </w:rPr>
          </w:pPr>
          <w:del w:id="693" w:author="JORGE CONTRERAS ORTIZ" w:date="2021-09-04T09:26:00Z">
            <w:r w:rsidRPr="005B42F0" w:rsidDel="005B42F0">
              <w:rPr>
                <w:noProof/>
                <w:rPrChange w:id="694"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695"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696" w:author="JORGE CONTRERAS ORTIZ" w:date="2021-09-04T09:26:00Z"/>
              <w:rFonts w:asciiTheme="minorHAnsi" w:hAnsiTheme="minorHAnsi" w:cstheme="minorBidi"/>
              <w:noProof/>
            </w:rPr>
          </w:pPr>
          <w:del w:id="697" w:author="JORGE CONTRERAS ORTIZ" w:date="2021-09-04T09:26:00Z">
            <w:r w:rsidRPr="005B42F0" w:rsidDel="005B42F0">
              <w:rPr>
                <w:noProof/>
                <w:rPrChange w:id="698"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699"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700" w:author="JORGE CONTRERAS ORTIZ" w:date="2021-09-04T09:26:00Z"/>
              <w:rFonts w:asciiTheme="minorHAnsi" w:hAnsiTheme="minorHAnsi" w:cstheme="minorBidi"/>
              <w:noProof/>
            </w:rPr>
          </w:pPr>
          <w:del w:id="701" w:author="JORGE CONTRERAS ORTIZ" w:date="2021-09-04T09:26:00Z">
            <w:r w:rsidRPr="005B42F0" w:rsidDel="005B42F0">
              <w:rPr>
                <w:noProof/>
                <w:rPrChange w:id="702"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703"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04" w:author="JORGE CONTRERAS ORTIZ" w:date="2021-09-04T09:26:00Z"/>
              <w:rFonts w:asciiTheme="minorHAnsi" w:eastAsiaTheme="minorEastAsia" w:hAnsiTheme="minorHAnsi" w:cstheme="minorBidi"/>
              <w:noProof/>
              <w:lang w:eastAsia="es-ES"/>
            </w:rPr>
          </w:pPr>
          <w:del w:id="705" w:author="JORGE CONTRERAS ORTIZ" w:date="2021-09-04T09:26:00Z">
            <w:r w:rsidRPr="005B42F0" w:rsidDel="005B42F0">
              <w:rPr>
                <w:noProof/>
                <w:rPrChange w:id="706"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707"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08" w:author="JORGE CONTRERAS ORTIZ" w:date="2021-09-04T09:26:00Z"/>
              <w:rFonts w:asciiTheme="minorHAnsi" w:eastAsiaTheme="minorEastAsia" w:hAnsiTheme="minorHAnsi" w:cstheme="minorBidi"/>
              <w:noProof/>
              <w:lang w:eastAsia="es-ES"/>
            </w:rPr>
          </w:pPr>
          <w:del w:id="709" w:author="JORGE CONTRERAS ORTIZ" w:date="2021-09-04T09:26:00Z">
            <w:r w:rsidRPr="005B42F0" w:rsidDel="005B42F0">
              <w:rPr>
                <w:noProof/>
                <w:rPrChange w:id="710"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711"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12" w:author="JORGE CONTRERAS ORTIZ" w:date="2021-09-04T09:26:00Z"/>
              <w:rFonts w:asciiTheme="minorHAnsi" w:eastAsiaTheme="minorEastAsia" w:hAnsiTheme="minorHAnsi" w:cstheme="minorBidi"/>
              <w:noProof/>
              <w:lang w:eastAsia="es-ES"/>
            </w:rPr>
          </w:pPr>
          <w:del w:id="713" w:author="JORGE CONTRERAS ORTIZ" w:date="2021-09-04T09:26:00Z">
            <w:r w:rsidRPr="005B42F0" w:rsidDel="005B42F0">
              <w:rPr>
                <w:noProof/>
                <w:rPrChange w:id="714"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715"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16" w:author="JORGE CONTRERAS ORTIZ" w:date="2021-09-04T09:26:00Z"/>
              <w:rFonts w:asciiTheme="minorHAnsi" w:eastAsiaTheme="minorEastAsia" w:hAnsiTheme="minorHAnsi" w:cstheme="minorBidi"/>
              <w:noProof/>
              <w:lang w:eastAsia="es-ES"/>
            </w:rPr>
          </w:pPr>
          <w:del w:id="717" w:author="JORGE CONTRERAS ORTIZ" w:date="2021-09-04T09:26:00Z">
            <w:r w:rsidRPr="005B42F0" w:rsidDel="005B42F0">
              <w:rPr>
                <w:noProof/>
                <w:rPrChange w:id="718"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719"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20" w:author="JORGE CONTRERAS ORTIZ" w:date="2021-09-04T09:26:00Z"/>
              <w:rFonts w:asciiTheme="minorHAnsi" w:eastAsiaTheme="minorEastAsia" w:hAnsiTheme="minorHAnsi" w:cstheme="minorBidi"/>
              <w:noProof/>
              <w:lang w:eastAsia="es-ES"/>
            </w:rPr>
          </w:pPr>
          <w:del w:id="721" w:author="JORGE CONTRERAS ORTIZ" w:date="2021-09-04T09:26:00Z">
            <w:r w:rsidRPr="005B42F0" w:rsidDel="005B42F0">
              <w:rPr>
                <w:noProof/>
                <w:rPrChange w:id="722"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723"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24" w:author="JORGE CONTRERAS ORTIZ" w:date="2021-09-04T09:26:00Z"/>
              <w:rFonts w:asciiTheme="minorHAnsi" w:hAnsiTheme="minorHAnsi" w:cstheme="minorBidi"/>
              <w:noProof/>
            </w:rPr>
          </w:pPr>
          <w:del w:id="725" w:author="JORGE CONTRERAS ORTIZ" w:date="2021-09-04T09:26:00Z">
            <w:r w:rsidRPr="005B42F0" w:rsidDel="005B42F0">
              <w:rPr>
                <w:noProof/>
                <w:rPrChange w:id="726"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727"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28" w:author="JORGE CONTRERAS ORTIZ" w:date="2021-09-04T09:26:00Z"/>
              <w:rFonts w:asciiTheme="minorHAnsi" w:hAnsiTheme="minorHAnsi" w:cstheme="minorBidi"/>
              <w:noProof/>
            </w:rPr>
          </w:pPr>
          <w:del w:id="729" w:author="JORGE CONTRERAS ORTIZ" w:date="2021-09-04T09:26:00Z">
            <w:r w:rsidRPr="005B42F0" w:rsidDel="005B42F0">
              <w:rPr>
                <w:noProof/>
                <w:rPrChange w:id="730"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731"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32" w:author="JORGE CONTRERAS ORTIZ" w:date="2021-09-04T09:26:00Z"/>
              <w:rFonts w:asciiTheme="minorHAnsi" w:hAnsiTheme="minorHAnsi" w:cstheme="minorBidi"/>
              <w:noProof/>
            </w:rPr>
          </w:pPr>
          <w:del w:id="733" w:author="JORGE CONTRERAS ORTIZ" w:date="2021-09-04T09:26:00Z">
            <w:r w:rsidRPr="005B42F0" w:rsidDel="005B42F0">
              <w:rPr>
                <w:noProof/>
                <w:rPrChange w:id="734"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735"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736" w:author="JORGE CONTRERAS ORTIZ" w:date="2021-09-04T09:26:00Z"/>
              <w:rFonts w:asciiTheme="minorHAnsi" w:eastAsiaTheme="minorEastAsia" w:hAnsiTheme="minorHAnsi" w:cstheme="minorBidi"/>
              <w:noProof/>
              <w:lang w:eastAsia="es-ES"/>
            </w:rPr>
          </w:pPr>
          <w:del w:id="737" w:author="JORGE CONTRERAS ORTIZ" w:date="2021-09-04T09:26:00Z">
            <w:r w:rsidRPr="005B42F0" w:rsidDel="005B42F0">
              <w:rPr>
                <w:noProof/>
                <w:rPrChange w:id="738"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739"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740" w:author="JORGE CONTRERAS ORTIZ" w:date="2021-09-04T09:26:00Z"/>
              <w:rFonts w:asciiTheme="minorHAnsi" w:eastAsiaTheme="minorEastAsia" w:hAnsiTheme="minorHAnsi" w:cstheme="minorBidi"/>
              <w:noProof/>
              <w:lang w:eastAsia="es-ES"/>
            </w:rPr>
          </w:pPr>
          <w:del w:id="741" w:author="JORGE CONTRERAS ORTIZ" w:date="2021-09-04T09:26:00Z">
            <w:r w:rsidRPr="005B42F0" w:rsidDel="005B42F0">
              <w:rPr>
                <w:noProof/>
                <w:rPrChange w:id="742"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743"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744" w:author="JORGE CONTRERAS ORTIZ" w:date="2021-09-04T09:26:00Z"/>
              <w:rFonts w:asciiTheme="minorHAnsi" w:eastAsiaTheme="minorEastAsia" w:hAnsiTheme="minorHAnsi" w:cstheme="minorBidi"/>
              <w:noProof/>
              <w:lang w:eastAsia="es-ES"/>
            </w:rPr>
          </w:pPr>
          <w:del w:id="745" w:author="JORGE CONTRERAS ORTIZ" w:date="2021-09-04T09:26:00Z">
            <w:r w:rsidRPr="005B42F0" w:rsidDel="005B42F0">
              <w:rPr>
                <w:noProof/>
                <w:rPrChange w:id="746"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747"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748" w:author="JORGE CONTRERAS ORTIZ" w:date="2021-09-04T09:26:00Z"/>
              <w:rFonts w:asciiTheme="minorHAnsi" w:eastAsiaTheme="minorEastAsia" w:hAnsiTheme="minorHAnsi" w:cstheme="minorBidi"/>
              <w:noProof/>
              <w:lang w:eastAsia="es-ES"/>
            </w:rPr>
          </w:pPr>
          <w:del w:id="749" w:author="JORGE CONTRERAS ORTIZ" w:date="2021-09-04T09:26:00Z">
            <w:r w:rsidRPr="005B42F0" w:rsidDel="005B42F0">
              <w:rPr>
                <w:noProof/>
                <w:rPrChange w:id="750"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751"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752" w:author="JORGE CONTRERAS ORTIZ" w:date="2021-09-04T09:26:00Z"/>
              <w:rFonts w:asciiTheme="minorHAnsi" w:hAnsiTheme="minorHAnsi" w:cstheme="minorBidi"/>
              <w:noProof/>
            </w:rPr>
          </w:pPr>
          <w:del w:id="753" w:author="JORGE CONTRERAS ORTIZ" w:date="2021-09-04T09:26:00Z">
            <w:r w:rsidRPr="005B42F0" w:rsidDel="005B42F0">
              <w:rPr>
                <w:noProof/>
                <w:rPrChange w:id="754"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755"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756" w:author="JORGE CONTRERAS ORTIZ" w:date="2021-09-04T09:26:00Z"/>
              <w:rFonts w:asciiTheme="minorHAnsi" w:hAnsiTheme="minorHAnsi" w:cstheme="minorBidi"/>
              <w:noProof/>
            </w:rPr>
          </w:pPr>
          <w:del w:id="757" w:author="JORGE CONTRERAS ORTIZ" w:date="2021-09-04T09:26:00Z">
            <w:r w:rsidRPr="005B42F0" w:rsidDel="005B42F0">
              <w:rPr>
                <w:noProof/>
                <w:rPrChange w:id="758"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759"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760" w:author="JORGE CONTRERAS ORTIZ" w:date="2021-09-04T09:26:00Z"/>
              <w:rFonts w:asciiTheme="minorHAnsi" w:eastAsiaTheme="minorEastAsia" w:hAnsiTheme="minorHAnsi" w:cstheme="minorBidi"/>
              <w:noProof/>
              <w:lang w:eastAsia="es-ES"/>
            </w:rPr>
          </w:pPr>
          <w:del w:id="761" w:author="JORGE CONTRERAS ORTIZ" w:date="2021-09-04T09:26:00Z">
            <w:r w:rsidRPr="005B42F0" w:rsidDel="005B42F0">
              <w:rPr>
                <w:noProof/>
                <w:rPrChange w:id="762"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763"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764" w:author="JORGE CONTRERAS ORTIZ" w:date="2021-09-04T09:26:00Z"/>
              <w:rFonts w:asciiTheme="minorHAnsi" w:eastAsiaTheme="minorEastAsia" w:hAnsiTheme="minorHAnsi" w:cstheme="minorBidi"/>
              <w:noProof/>
              <w:lang w:eastAsia="es-ES"/>
            </w:rPr>
          </w:pPr>
          <w:del w:id="765" w:author="JORGE CONTRERAS ORTIZ" w:date="2021-09-04T09:26:00Z">
            <w:r w:rsidRPr="005B42F0" w:rsidDel="005B42F0">
              <w:rPr>
                <w:noProof/>
                <w:rPrChange w:id="766"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767"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768" w:author="JORGE CONTRERAS ORTIZ" w:date="2021-09-04T09:26:00Z"/>
              <w:rFonts w:asciiTheme="minorHAnsi" w:eastAsiaTheme="minorEastAsia" w:hAnsiTheme="minorHAnsi" w:cstheme="minorBidi"/>
              <w:noProof/>
              <w:lang w:eastAsia="es-ES"/>
            </w:rPr>
          </w:pPr>
          <w:del w:id="769" w:author="JORGE CONTRERAS ORTIZ" w:date="2021-09-04T09:26:00Z">
            <w:r w:rsidRPr="005B42F0" w:rsidDel="005B42F0">
              <w:rPr>
                <w:noProof/>
                <w:rPrChange w:id="770"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771"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772" w:author="JORGE CONTRERAS ORTIZ" w:date="2021-09-04T09:26:00Z"/>
              <w:rFonts w:asciiTheme="minorHAnsi" w:eastAsiaTheme="minorEastAsia" w:hAnsiTheme="minorHAnsi" w:cstheme="minorBidi"/>
              <w:noProof/>
              <w:lang w:eastAsia="es-ES"/>
            </w:rPr>
          </w:pPr>
          <w:del w:id="773" w:author="JORGE CONTRERAS ORTIZ" w:date="2021-09-04T09:26:00Z">
            <w:r w:rsidRPr="005B42F0" w:rsidDel="005B42F0">
              <w:rPr>
                <w:noProof/>
                <w:rPrChange w:id="774"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775"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776" w:author="JORGE CONTRERAS ORTIZ" w:date="2021-09-04T09:26:00Z"/>
              <w:rFonts w:asciiTheme="minorHAnsi" w:hAnsiTheme="minorHAnsi" w:cstheme="minorBidi"/>
              <w:noProof/>
            </w:rPr>
          </w:pPr>
          <w:del w:id="777" w:author="JORGE CONTRERAS ORTIZ" w:date="2021-09-04T09:26:00Z">
            <w:r w:rsidRPr="005B42F0" w:rsidDel="005B42F0">
              <w:rPr>
                <w:noProof/>
                <w:rPrChange w:id="778"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779"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780" w:author="JORGE CONTRERAS ORTIZ" w:date="2021-09-04T09:26:00Z"/>
              <w:rFonts w:asciiTheme="minorHAnsi" w:hAnsiTheme="minorHAnsi" w:cstheme="minorBidi"/>
              <w:noProof/>
            </w:rPr>
          </w:pPr>
          <w:del w:id="781" w:author="JORGE CONTRERAS ORTIZ" w:date="2021-09-04T09:26:00Z">
            <w:r w:rsidRPr="005B42F0" w:rsidDel="005B42F0">
              <w:rPr>
                <w:noProof/>
                <w:rPrChange w:id="782"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783"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784" w:author="JORGE CONTRERAS ORTIZ" w:date="2021-09-04T09:26:00Z"/>
              <w:rFonts w:asciiTheme="minorHAnsi" w:hAnsiTheme="minorHAnsi" w:cstheme="minorBidi"/>
              <w:noProof/>
            </w:rPr>
          </w:pPr>
          <w:del w:id="785" w:author="JORGE CONTRERAS ORTIZ" w:date="2021-09-04T09:26:00Z">
            <w:r w:rsidRPr="005B42F0" w:rsidDel="005B42F0">
              <w:rPr>
                <w:noProof/>
                <w:rPrChange w:id="786"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787"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788" w:author="JORGE CONTRERAS ORTIZ" w:date="2021-09-04T09:26:00Z"/>
              <w:rFonts w:asciiTheme="minorHAnsi" w:eastAsiaTheme="minorEastAsia" w:hAnsiTheme="minorHAnsi" w:cstheme="minorBidi"/>
              <w:noProof/>
              <w:lang w:eastAsia="es-ES"/>
            </w:rPr>
          </w:pPr>
          <w:del w:id="789" w:author="JORGE CONTRERAS ORTIZ" w:date="2021-09-04T09:26:00Z">
            <w:r w:rsidRPr="005B42F0" w:rsidDel="005B42F0">
              <w:rPr>
                <w:noProof/>
                <w:rPrChange w:id="790"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791"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792" w:author="JORGE CONTRERAS ORTIZ" w:date="2021-09-04T09:26:00Z"/>
              <w:rFonts w:asciiTheme="minorHAnsi" w:eastAsiaTheme="minorEastAsia" w:hAnsiTheme="minorHAnsi" w:cstheme="minorBidi"/>
              <w:noProof/>
              <w:lang w:eastAsia="es-ES"/>
            </w:rPr>
          </w:pPr>
          <w:del w:id="793" w:author="JORGE CONTRERAS ORTIZ" w:date="2021-09-04T09:26:00Z">
            <w:r w:rsidRPr="005B42F0" w:rsidDel="005B42F0">
              <w:rPr>
                <w:noProof/>
                <w:rPrChange w:id="794"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795"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796" w:author="JORGE CONTRERAS ORTIZ" w:date="2021-09-04T09:26:00Z"/>
              <w:rFonts w:asciiTheme="minorHAnsi" w:eastAsiaTheme="minorEastAsia" w:hAnsiTheme="minorHAnsi" w:cstheme="minorBidi"/>
              <w:noProof/>
              <w:lang w:eastAsia="es-ES"/>
            </w:rPr>
          </w:pPr>
          <w:del w:id="797" w:author="JORGE CONTRERAS ORTIZ" w:date="2021-09-04T09:26:00Z">
            <w:r w:rsidRPr="005B42F0" w:rsidDel="005B42F0">
              <w:rPr>
                <w:noProof/>
                <w:rPrChange w:id="798"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799"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800" w:author="JORGE CONTRERAS ORTIZ" w:date="2021-09-04T09:26:00Z"/>
              <w:rFonts w:asciiTheme="minorHAnsi" w:eastAsiaTheme="minorEastAsia" w:hAnsiTheme="minorHAnsi" w:cstheme="minorBidi"/>
              <w:noProof/>
              <w:lang w:eastAsia="es-ES"/>
            </w:rPr>
          </w:pPr>
          <w:del w:id="801" w:author="JORGE CONTRERAS ORTIZ" w:date="2021-09-04T09:26:00Z">
            <w:r w:rsidRPr="005B42F0" w:rsidDel="005B42F0">
              <w:rPr>
                <w:noProof/>
                <w:rPrChange w:id="802"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803"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04" w:author="JORGE CONTRERAS ORTIZ" w:date="2021-09-04T09:26:00Z"/>
              <w:rFonts w:asciiTheme="minorHAnsi" w:eastAsiaTheme="minorEastAsia" w:hAnsiTheme="minorHAnsi" w:cstheme="minorBidi"/>
              <w:noProof/>
              <w:lang w:eastAsia="es-ES"/>
            </w:rPr>
          </w:pPr>
          <w:del w:id="805" w:author="JORGE CONTRERAS ORTIZ" w:date="2021-09-04T09:26:00Z">
            <w:r w:rsidRPr="005B42F0" w:rsidDel="005B42F0">
              <w:rPr>
                <w:noProof/>
                <w:rPrChange w:id="806"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807"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08" w:author="JORGE CONTRERAS ORTIZ" w:date="2021-09-04T09:26:00Z"/>
              <w:rFonts w:asciiTheme="minorHAnsi" w:eastAsiaTheme="minorEastAsia" w:hAnsiTheme="minorHAnsi" w:cstheme="minorBidi"/>
              <w:noProof/>
              <w:lang w:eastAsia="es-ES"/>
            </w:rPr>
          </w:pPr>
          <w:del w:id="809" w:author="JORGE CONTRERAS ORTIZ" w:date="2021-09-04T09:26:00Z">
            <w:r w:rsidRPr="005B42F0" w:rsidDel="005B42F0">
              <w:rPr>
                <w:noProof/>
                <w:rPrChange w:id="810"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811"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12" w:author="JORGE CONTRERAS ORTIZ" w:date="2021-09-04T09:26:00Z"/>
              <w:rFonts w:asciiTheme="minorHAnsi" w:eastAsiaTheme="minorEastAsia" w:hAnsiTheme="minorHAnsi" w:cstheme="minorBidi"/>
              <w:noProof/>
              <w:lang w:eastAsia="es-ES"/>
            </w:rPr>
          </w:pPr>
          <w:del w:id="813" w:author="JORGE CONTRERAS ORTIZ" w:date="2021-09-04T09:26:00Z">
            <w:r w:rsidRPr="005B42F0" w:rsidDel="005B42F0">
              <w:rPr>
                <w:noProof/>
                <w:rPrChange w:id="814"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815"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16" w:author="JORGE CONTRERAS ORTIZ" w:date="2021-09-04T09:26:00Z"/>
              <w:rFonts w:asciiTheme="minorHAnsi" w:eastAsiaTheme="minorEastAsia" w:hAnsiTheme="minorHAnsi" w:cstheme="minorBidi"/>
              <w:noProof/>
              <w:lang w:eastAsia="es-ES"/>
            </w:rPr>
          </w:pPr>
          <w:del w:id="817" w:author="JORGE CONTRERAS ORTIZ" w:date="2021-09-04T09:26:00Z">
            <w:r w:rsidRPr="005B42F0" w:rsidDel="005B42F0">
              <w:rPr>
                <w:noProof/>
                <w:rPrChange w:id="818"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819"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20" w:author="JORGE CONTRERAS ORTIZ" w:date="2021-09-04T09:26:00Z"/>
              <w:rFonts w:asciiTheme="minorHAnsi" w:eastAsiaTheme="minorEastAsia" w:hAnsiTheme="minorHAnsi" w:cstheme="minorBidi"/>
              <w:noProof/>
              <w:lang w:eastAsia="es-ES"/>
            </w:rPr>
          </w:pPr>
          <w:del w:id="821" w:author="JORGE CONTRERAS ORTIZ" w:date="2021-09-04T09:26:00Z">
            <w:r w:rsidRPr="005B42F0" w:rsidDel="005B42F0">
              <w:rPr>
                <w:noProof/>
                <w:rPrChange w:id="822"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823"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24" w:author="JORGE CONTRERAS ORTIZ" w:date="2021-09-04T09:26:00Z"/>
              <w:rFonts w:asciiTheme="minorHAnsi" w:eastAsiaTheme="minorEastAsia" w:hAnsiTheme="minorHAnsi" w:cstheme="minorBidi"/>
              <w:noProof/>
              <w:lang w:eastAsia="es-ES"/>
            </w:rPr>
          </w:pPr>
          <w:del w:id="825" w:author="JORGE CONTRERAS ORTIZ" w:date="2021-09-04T09:26:00Z">
            <w:r w:rsidRPr="005B42F0" w:rsidDel="005B42F0">
              <w:rPr>
                <w:noProof/>
                <w:rPrChange w:id="826"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827"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28" w:author="JORGE CONTRERAS ORTIZ" w:date="2021-09-04T09:26:00Z"/>
              <w:rFonts w:asciiTheme="minorHAnsi" w:eastAsiaTheme="minorEastAsia" w:hAnsiTheme="minorHAnsi" w:cstheme="minorBidi"/>
              <w:noProof/>
              <w:lang w:eastAsia="es-ES"/>
            </w:rPr>
          </w:pPr>
          <w:del w:id="829" w:author="JORGE CONTRERAS ORTIZ" w:date="2021-09-04T09:26:00Z">
            <w:r w:rsidRPr="005B42F0" w:rsidDel="005B42F0">
              <w:rPr>
                <w:noProof/>
                <w:rPrChange w:id="830"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831"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32" w:author="JORGE CONTRERAS ORTIZ" w:date="2021-09-04T09:26:00Z"/>
              <w:rFonts w:asciiTheme="minorHAnsi" w:hAnsiTheme="minorHAnsi" w:cstheme="minorBidi"/>
              <w:noProof/>
            </w:rPr>
          </w:pPr>
          <w:del w:id="833" w:author="JORGE CONTRERAS ORTIZ" w:date="2021-09-04T09:26:00Z">
            <w:r w:rsidRPr="005B42F0" w:rsidDel="005B42F0">
              <w:rPr>
                <w:noProof/>
                <w:rPrChange w:id="834"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835"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836" w:author="JORGE CONTRERAS ORTIZ" w:date="2021-09-04T09:26:00Z"/>
              <w:rFonts w:asciiTheme="minorHAnsi" w:hAnsiTheme="minorHAnsi" w:cstheme="minorBidi"/>
              <w:noProof/>
            </w:rPr>
          </w:pPr>
          <w:del w:id="837" w:author="JORGE CONTRERAS ORTIZ" w:date="2021-09-04T09:26:00Z">
            <w:r w:rsidRPr="005B42F0" w:rsidDel="005B42F0">
              <w:rPr>
                <w:noProof/>
                <w:rPrChange w:id="838"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839"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840" w:author="JORGE CONTRERAS ORTIZ" w:date="2021-09-04T09:26:00Z"/>
              <w:rFonts w:asciiTheme="minorHAnsi" w:hAnsiTheme="minorHAnsi" w:cstheme="minorBidi"/>
              <w:noProof/>
            </w:rPr>
          </w:pPr>
          <w:del w:id="841" w:author="JORGE CONTRERAS ORTIZ" w:date="2021-09-04T09:26:00Z">
            <w:r w:rsidRPr="005B42F0" w:rsidDel="005B42F0">
              <w:rPr>
                <w:noProof/>
                <w:rPrChange w:id="842"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843"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844" w:author="JORGE CONTRERAS ORTIZ" w:date="2021-09-04T09:26:00Z"/>
              <w:rFonts w:asciiTheme="minorHAnsi" w:eastAsiaTheme="minorEastAsia" w:hAnsiTheme="minorHAnsi" w:cstheme="minorBidi"/>
              <w:noProof/>
              <w:lang w:eastAsia="es-ES"/>
            </w:rPr>
          </w:pPr>
          <w:del w:id="845" w:author="JORGE CONTRERAS ORTIZ" w:date="2021-09-04T09:26:00Z">
            <w:r w:rsidRPr="005B42F0" w:rsidDel="005B42F0">
              <w:rPr>
                <w:noProof/>
                <w:rPrChange w:id="846"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847"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848" w:author="JORGE CONTRERAS ORTIZ" w:date="2021-09-04T09:26:00Z"/>
              <w:rFonts w:asciiTheme="minorHAnsi" w:hAnsiTheme="minorHAnsi" w:cstheme="minorBidi"/>
              <w:noProof/>
            </w:rPr>
          </w:pPr>
          <w:del w:id="849" w:author="JORGE CONTRERAS ORTIZ" w:date="2021-09-04T09:26:00Z">
            <w:r w:rsidRPr="005B42F0" w:rsidDel="005B42F0">
              <w:rPr>
                <w:noProof/>
                <w:rPrChange w:id="850"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851"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852" w:author="JORGE CONTRERAS ORTIZ" w:date="2021-09-04T09:26:00Z"/>
              <w:rFonts w:asciiTheme="minorHAnsi" w:eastAsiaTheme="minorEastAsia" w:hAnsiTheme="minorHAnsi" w:cstheme="minorBidi"/>
              <w:noProof/>
              <w:lang w:eastAsia="es-ES"/>
            </w:rPr>
          </w:pPr>
          <w:del w:id="853" w:author="JORGE CONTRERAS ORTIZ" w:date="2021-09-04T09:26:00Z">
            <w:r w:rsidRPr="005B42F0" w:rsidDel="005B42F0">
              <w:rPr>
                <w:noProof/>
                <w:rPrChange w:id="854"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855"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856" w:author="JORGE CONTRERAS ORTIZ" w:date="2021-09-04T09:26:00Z"/>
              <w:rFonts w:asciiTheme="minorHAnsi" w:eastAsiaTheme="minorEastAsia" w:hAnsiTheme="minorHAnsi" w:cstheme="minorBidi"/>
              <w:noProof/>
              <w:lang w:eastAsia="es-ES"/>
            </w:rPr>
          </w:pPr>
          <w:del w:id="857" w:author="JORGE CONTRERAS ORTIZ" w:date="2021-09-04T09:26:00Z">
            <w:r w:rsidRPr="005B42F0" w:rsidDel="005B42F0">
              <w:rPr>
                <w:noProof/>
                <w:rPrChange w:id="858"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859"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860" w:author="JORGE CONTRERAS ORTIZ" w:date="2021-09-04T09:26:00Z"/>
              <w:rFonts w:asciiTheme="minorHAnsi" w:eastAsiaTheme="minorEastAsia" w:hAnsiTheme="minorHAnsi" w:cstheme="minorBidi"/>
              <w:noProof/>
              <w:lang w:eastAsia="es-ES"/>
            </w:rPr>
          </w:pPr>
          <w:del w:id="861" w:author="JORGE CONTRERAS ORTIZ" w:date="2021-09-04T09:26:00Z">
            <w:r w:rsidRPr="005B42F0" w:rsidDel="005B42F0">
              <w:rPr>
                <w:noProof/>
                <w:rPrChange w:id="862"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863"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864" w:author="JORGE CONTRERAS ORTIZ" w:date="2021-09-04T09:26:00Z"/>
              <w:rFonts w:asciiTheme="minorHAnsi" w:eastAsiaTheme="minorEastAsia" w:hAnsiTheme="minorHAnsi" w:cstheme="minorBidi"/>
              <w:noProof/>
              <w:lang w:eastAsia="es-ES"/>
            </w:rPr>
          </w:pPr>
          <w:del w:id="865" w:author="JORGE CONTRERAS ORTIZ" w:date="2021-09-04T09:26:00Z">
            <w:r w:rsidRPr="005B42F0" w:rsidDel="005B42F0">
              <w:rPr>
                <w:noProof/>
                <w:rPrChange w:id="866"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867"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868" w:author="JORGE CONTRERAS ORTIZ" w:date="2021-09-04T09:26:00Z"/>
              <w:rFonts w:asciiTheme="minorHAnsi" w:eastAsiaTheme="minorEastAsia" w:hAnsiTheme="minorHAnsi" w:cstheme="minorBidi"/>
              <w:noProof/>
              <w:lang w:eastAsia="es-ES"/>
            </w:rPr>
          </w:pPr>
          <w:del w:id="869" w:author="JORGE CONTRERAS ORTIZ" w:date="2021-09-04T09:26:00Z">
            <w:r w:rsidRPr="005B42F0" w:rsidDel="005B42F0">
              <w:rPr>
                <w:noProof/>
                <w:rPrChange w:id="870"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871"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872" w:author="JORGE CONTRERAS ORTIZ" w:date="2021-09-04T09:26:00Z"/>
              <w:rFonts w:asciiTheme="minorHAnsi" w:eastAsiaTheme="minorEastAsia" w:hAnsiTheme="minorHAnsi" w:cstheme="minorBidi"/>
              <w:noProof/>
              <w:lang w:eastAsia="es-ES"/>
            </w:rPr>
          </w:pPr>
          <w:del w:id="873" w:author="JORGE CONTRERAS ORTIZ" w:date="2021-09-04T09:26:00Z">
            <w:r w:rsidRPr="005B42F0" w:rsidDel="005B42F0">
              <w:rPr>
                <w:noProof/>
                <w:rPrChange w:id="874"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875"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876" w:author="JORGE CONTRERAS ORTIZ" w:date="2021-09-04T09:26:00Z"/>
              <w:rFonts w:asciiTheme="minorHAnsi" w:eastAsiaTheme="minorEastAsia" w:hAnsiTheme="minorHAnsi" w:cstheme="minorBidi"/>
              <w:noProof/>
              <w:lang w:eastAsia="es-ES"/>
            </w:rPr>
          </w:pPr>
          <w:del w:id="877" w:author="JORGE CONTRERAS ORTIZ" w:date="2021-09-04T09:26:00Z">
            <w:r w:rsidRPr="005B42F0" w:rsidDel="005B42F0">
              <w:rPr>
                <w:noProof/>
                <w:rPrChange w:id="878"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879"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880" w:author="JORGE CONTRERAS ORTIZ" w:date="2021-09-04T09:26:00Z"/>
              <w:rFonts w:asciiTheme="minorHAnsi" w:eastAsiaTheme="minorEastAsia" w:hAnsiTheme="minorHAnsi" w:cstheme="minorBidi"/>
              <w:noProof/>
              <w:lang w:eastAsia="es-ES"/>
            </w:rPr>
          </w:pPr>
          <w:del w:id="881" w:author="JORGE CONTRERAS ORTIZ" w:date="2021-09-04T09:26:00Z">
            <w:r w:rsidRPr="005B42F0" w:rsidDel="005B42F0">
              <w:rPr>
                <w:noProof/>
                <w:rPrChange w:id="882"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883"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884" w:author="JORGE CONTRERAS ORTIZ" w:date="2021-09-04T09:26:00Z"/>
              <w:rFonts w:asciiTheme="minorHAnsi" w:eastAsiaTheme="minorEastAsia" w:hAnsiTheme="minorHAnsi" w:cstheme="minorBidi"/>
              <w:noProof/>
              <w:lang w:eastAsia="es-ES"/>
            </w:rPr>
          </w:pPr>
          <w:del w:id="885" w:author="JORGE CONTRERAS ORTIZ" w:date="2021-09-04T09:26:00Z">
            <w:r w:rsidRPr="005B42F0" w:rsidDel="005B42F0">
              <w:rPr>
                <w:noProof/>
                <w:rPrChange w:id="886"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887"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888" w:author="JORGE CONTRERAS ORTIZ" w:date="2021-09-04T09:26:00Z"/>
              <w:rFonts w:asciiTheme="minorHAnsi" w:eastAsiaTheme="minorEastAsia" w:hAnsiTheme="minorHAnsi" w:cstheme="minorBidi"/>
              <w:noProof/>
              <w:lang w:eastAsia="es-ES"/>
            </w:rPr>
          </w:pPr>
          <w:del w:id="889" w:author="JORGE CONTRERAS ORTIZ" w:date="2021-09-04T09:26:00Z">
            <w:r w:rsidRPr="005B42F0" w:rsidDel="005B42F0">
              <w:rPr>
                <w:noProof/>
                <w:rPrChange w:id="890"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891"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892" w:author="JORGE CONTRERAS ORTIZ" w:date="2021-09-04T09:26:00Z"/>
              <w:rFonts w:asciiTheme="minorHAnsi" w:eastAsiaTheme="minorEastAsia" w:hAnsiTheme="minorHAnsi" w:cstheme="minorBidi"/>
              <w:noProof/>
              <w:lang w:eastAsia="es-ES"/>
            </w:rPr>
          </w:pPr>
          <w:del w:id="893" w:author="JORGE CONTRERAS ORTIZ" w:date="2021-09-04T09:26:00Z">
            <w:r w:rsidRPr="005B42F0" w:rsidDel="005B42F0">
              <w:rPr>
                <w:noProof/>
                <w:rPrChange w:id="894"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895"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896" w:author="JORGE CONTRERAS ORTIZ" w:date="2021-09-04T09:26:00Z"/>
              <w:rFonts w:asciiTheme="minorHAnsi" w:eastAsiaTheme="minorEastAsia" w:hAnsiTheme="minorHAnsi" w:cstheme="minorBidi"/>
              <w:noProof/>
              <w:lang w:eastAsia="es-ES"/>
            </w:rPr>
          </w:pPr>
          <w:del w:id="897" w:author="JORGE CONTRERAS ORTIZ" w:date="2021-09-04T09:26:00Z">
            <w:r w:rsidRPr="005B42F0" w:rsidDel="005B42F0">
              <w:rPr>
                <w:noProof/>
                <w:rPrChange w:id="898"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899"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900" w:author="JORGE CONTRERAS ORTIZ" w:date="2021-09-04T09:26:00Z"/>
              <w:rFonts w:asciiTheme="minorHAnsi" w:eastAsiaTheme="minorEastAsia" w:hAnsiTheme="minorHAnsi" w:cstheme="minorBidi"/>
              <w:noProof/>
              <w:lang w:eastAsia="es-ES"/>
            </w:rPr>
          </w:pPr>
          <w:del w:id="901" w:author="JORGE CONTRERAS ORTIZ" w:date="2021-09-04T09:26:00Z">
            <w:r w:rsidRPr="005B42F0" w:rsidDel="005B42F0">
              <w:rPr>
                <w:noProof/>
                <w:rPrChange w:id="902"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903"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04" w:author="JORGE CONTRERAS ORTIZ" w:date="2021-09-04T09:26:00Z"/>
              <w:rFonts w:asciiTheme="minorHAnsi" w:eastAsiaTheme="minorEastAsia" w:hAnsiTheme="minorHAnsi" w:cstheme="minorBidi"/>
              <w:noProof/>
              <w:lang w:eastAsia="es-ES"/>
            </w:rPr>
          </w:pPr>
          <w:del w:id="905" w:author="JORGE CONTRERAS ORTIZ" w:date="2021-09-04T09:26:00Z">
            <w:r w:rsidRPr="005B42F0" w:rsidDel="005B42F0">
              <w:rPr>
                <w:noProof/>
                <w:rPrChange w:id="906"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907"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08" w:author="JORGE CONTRERAS ORTIZ" w:date="2021-09-04T09:26:00Z"/>
              <w:rFonts w:asciiTheme="minorHAnsi" w:eastAsiaTheme="minorEastAsia" w:hAnsiTheme="minorHAnsi" w:cstheme="minorBidi"/>
              <w:noProof/>
              <w:lang w:eastAsia="es-ES"/>
            </w:rPr>
          </w:pPr>
          <w:del w:id="909" w:author="JORGE CONTRERAS ORTIZ" w:date="2021-09-04T09:26:00Z">
            <w:r w:rsidRPr="005B42F0" w:rsidDel="005B42F0">
              <w:rPr>
                <w:noProof/>
                <w:rPrChange w:id="910"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911"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12" w:author="JORGE CONTRERAS ORTIZ" w:date="2021-09-04T09:26:00Z"/>
              <w:rFonts w:asciiTheme="minorHAnsi" w:eastAsiaTheme="minorEastAsia" w:hAnsiTheme="minorHAnsi" w:cstheme="minorBidi"/>
              <w:noProof/>
              <w:lang w:eastAsia="es-ES"/>
            </w:rPr>
          </w:pPr>
          <w:del w:id="913" w:author="JORGE CONTRERAS ORTIZ" w:date="2021-09-04T09:26:00Z">
            <w:r w:rsidRPr="005B42F0" w:rsidDel="005B42F0">
              <w:rPr>
                <w:noProof/>
                <w:rPrChange w:id="914"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915"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16" w:author="JORGE CONTRERAS ORTIZ" w:date="2021-09-04T09:26:00Z"/>
              <w:rFonts w:asciiTheme="minorHAnsi" w:eastAsiaTheme="minorEastAsia" w:hAnsiTheme="minorHAnsi" w:cstheme="minorBidi"/>
              <w:noProof/>
              <w:lang w:eastAsia="es-ES"/>
            </w:rPr>
          </w:pPr>
          <w:del w:id="917" w:author="JORGE CONTRERAS ORTIZ" w:date="2021-09-04T09:26:00Z">
            <w:r w:rsidRPr="005B42F0" w:rsidDel="005B42F0">
              <w:rPr>
                <w:noProof/>
                <w:rPrChange w:id="918"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919"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20" w:author="JORGE CONTRERAS ORTIZ" w:date="2021-09-04T09:26:00Z"/>
              <w:rFonts w:asciiTheme="minorHAnsi" w:eastAsiaTheme="minorEastAsia" w:hAnsiTheme="minorHAnsi" w:cstheme="minorBidi"/>
              <w:noProof/>
              <w:lang w:eastAsia="es-ES"/>
            </w:rPr>
          </w:pPr>
          <w:del w:id="921" w:author="JORGE CONTRERAS ORTIZ" w:date="2021-09-04T09:26:00Z">
            <w:r w:rsidRPr="005B42F0" w:rsidDel="005B42F0">
              <w:rPr>
                <w:noProof/>
                <w:rPrChange w:id="922"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923"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24" w:author="JORGE CONTRERAS ORTIZ" w:date="2021-09-04T09:26:00Z"/>
              <w:rFonts w:asciiTheme="minorHAnsi" w:eastAsiaTheme="minorEastAsia" w:hAnsiTheme="minorHAnsi" w:cstheme="minorBidi"/>
              <w:noProof/>
              <w:lang w:eastAsia="es-ES"/>
            </w:rPr>
          </w:pPr>
          <w:del w:id="925" w:author="JORGE CONTRERAS ORTIZ" w:date="2021-09-04T09:26:00Z">
            <w:r w:rsidRPr="005B42F0" w:rsidDel="005B42F0">
              <w:rPr>
                <w:noProof/>
                <w:rPrChange w:id="926"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927"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28" w:author="JORGE CONTRERAS ORTIZ" w:date="2021-09-04T09:26:00Z"/>
              <w:rFonts w:asciiTheme="minorHAnsi" w:eastAsiaTheme="minorEastAsia" w:hAnsiTheme="minorHAnsi" w:cstheme="minorBidi"/>
              <w:noProof/>
              <w:lang w:eastAsia="es-ES"/>
            </w:rPr>
          </w:pPr>
          <w:del w:id="929" w:author="JORGE CONTRERAS ORTIZ" w:date="2021-09-04T09:26:00Z">
            <w:r w:rsidRPr="005B42F0" w:rsidDel="005B42F0">
              <w:rPr>
                <w:noProof/>
                <w:rPrChange w:id="930"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931"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32" w:author="JORGE CONTRERAS ORTIZ" w:date="2021-09-04T09:26:00Z"/>
              <w:rFonts w:asciiTheme="minorHAnsi" w:eastAsiaTheme="minorEastAsia" w:hAnsiTheme="minorHAnsi" w:cstheme="minorBidi"/>
              <w:noProof/>
              <w:lang w:eastAsia="es-ES"/>
            </w:rPr>
          </w:pPr>
          <w:del w:id="933" w:author="JORGE CONTRERAS ORTIZ" w:date="2021-09-04T09:26:00Z">
            <w:r w:rsidRPr="005B42F0" w:rsidDel="005B42F0">
              <w:rPr>
                <w:noProof/>
                <w:rPrChange w:id="934"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935"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936" w:author="JORGE CONTRERAS ORTIZ" w:date="2021-09-04T09:26:00Z"/>
              <w:rFonts w:asciiTheme="minorHAnsi" w:eastAsiaTheme="minorEastAsia" w:hAnsiTheme="minorHAnsi" w:cstheme="minorBidi"/>
              <w:noProof/>
              <w:lang w:eastAsia="es-ES"/>
            </w:rPr>
          </w:pPr>
          <w:del w:id="937" w:author="JORGE CONTRERAS ORTIZ" w:date="2021-09-04T09:26:00Z">
            <w:r w:rsidRPr="005B42F0" w:rsidDel="005B42F0">
              <w:rPr>
                <w:noProof/>
                <w:rPrChange w:id="938"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939"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940" w:author="JORGE CONTRERAS ORTIZ" w:date="2021-09-04T09:26:00Z"/>
              <w:rFonts w:asciiTheme="minorHAnsi" w:eastAsiaTheme="minorEastAsia" w:hAnsiTheme="minorHAnsi" w:cstheme="minorBidi"/>
              <w:noProof/>
              <w:lang w:eastAsia="es-ES"/>
            </w:rPr>
          </w:pPr>
          <w:del w:id="941" w:author="JORGE CONTRERAS ORTIZ" w:date="2021-09-04T09:26:00Z">
            <w:r w:rsidRPr="005B42F0" w:rsidDel="005B42F0">
              <w:rPr>
                <w:noProof/>
                <w:rPrChange w:id="942"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943"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944" w:author="JORGE CONTRERAS ORTIZ" w:date="2021-09-04T09:26:00Z"/>
              <w:rFonts w:asciiTheme="minorHAnsi" w:eastAsiaTheme="minorEastAsia" w:hAnsiTheme="minorHAnsi" w:cstheme="minorBidi"/>
              <w:noProof/>
              <w:lang w:eastAsia="es-ES"/>
            </w:rPr>
          </w:pPr>
          <w:del w:id="945" w:author="JORGE CONTRERAS ORTIZ" w:date="2021-09-04T09:26:00Z">
            <w:r w:rsidRPr="005B42F0" w:rsidDel="005B42F0">
              <w:rPr>
                <w:noProof/>
                <w:rPrChange w:id="946"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947"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948" w:author="JORGE CONTRERAS ORTIZ" w:date="2021-09-04T09:26:00Z"/>
              <w:rFonts w:asciiTheme="minorHAnsi" w:eastAsiaTheme="minorEastAsia" w:hAnsiTheme="minorHAnsi" w:cstheme="minorBidi"/>
              <w:noProof/>
              <w:lang w:eastAsia="es-ES"/>
            </w:rPr>
          </w:pPr>
          <w:del w:id="949" w:author="JORGE CONTRERAS ORTIZ" w:date="2021-09-04T09:26:00Z">
            <w:r w:rsidRPr="005B42F0" w:rsidDel="005B42F0">
              <w:rPr>
                <w:noProof/>
                <w:rPrChange w:id="950"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951"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952" w:author="JORGE CONTRERAS ORTIZ" w:date="2021-09-04T09:26:00Z"/>
              <w:rFonts w:asciiTheme="minorHAnsi" w:hAnsiTheme="minorHAnsi" w:cstheme="minorBidi"/>
              <w:noProof/>
            </w:rPr>
          </w:pPr>
          <w:del w:id="953" w:author="JORGE CONTRERAS ORTIZ" w:date="2021-09-04T09:26:00Z">
            <w:r w:rsidRPr="005B42F0" w:rsidDel="005B42F0">
              <w:rPr>
                <w:noProof/>
                <w:rPrChange w:id="954"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955"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956" w:author="JORGE CONTRERAS ORTIZ" w:date="2021-09-04T09:26:00Z"/>
              <w:rFonts w:asciiTheme="minorHAnsi" w:eastAsiaTheme="minorEastAsia" w:hAnsiTheme="minorHAnsi" w:cstheme="minorBidi"/>
              <w:noProof/>
              <w:lang w:eastAsia="es-ES"/>
            </w:rPr>
          </w:pPr>
          <w:del w:id="957" w:author="JORGE CONTRERAS ORTIZ" w:date="2021-09-04T09:26:00Z">
            <w:r w:rsidRPr="005B42F0" w:rsidDel="005B42F0">
              <w:rPr>
                <w:noProof/>
                <w:rPrChange w:id="958"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959"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960" w:author="JORGE CONTRERAS ORTIZ" w:date="2021-09-04T09:26:00Z"/>
              <w:rFonts w:asciiTheme="minorHAnsi" w:eastAsiaTheme="minorEastAsia" w:hAnsiTheme="minorHAnsi" w:cstheme="minorBidi"/>
              <w:noProof/>
              <w:lang w:eastAsia="es-ES"/>
            </w:rPr>
          </w:pPr>
          <w:del w:id="961" w:author="JORGE CONTRERAS ORTIZ" w:date="2021-09-04T09:26:00Z">
            <w:r w:rsidRPr="005B42F0" w:rsidDel="005B42F0">
              <w:rPr>
                <w:noProof/>
                <w:rPrChange w:id="962"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963"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964" w:author="JORGE CONTRERAS ORTIZ" w:date="2021-09-04T09:26:00Z"/>
              <w:rFonts w:asciiTheme="minorHAnsi" w:eastAsiaTheme="minorEastAsia" w:hAnsiTheme="minorHAnsi" w:cstheme="minorBidi"/>
              <w:noProof/>
              <w:lang w:eastAsia="es-ES"/>
            </w:rPr>
          </w:pPr>
          <w:del w:id="965" w:author="JORGE CONTRERAS ORTIZ" w:date="2021-09-04T09:26:00Z">
            <w:r w:rsidRPr="005B42F0" w:rsidDel="005B42F0">
              <w:rPr>
                <w:noProof/>
                <w:rPrChange w:id="966"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967"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968" w:author="JORGE CONTRERAS ORTIZ" w:date="2021-09-04T09:26:00Z"/>
              <w:rFonts w:asciiTheme="minorHAnsi" w:eastAsiaTheme="minorEastAsia" w:hAnsiTheme="minorHAnsi" w:cstheme="minorBidi"/>
              <w:noProof/>
              <w:lang w:eastAsia="es-ES"/>
            </w:rPr>
          </w:pPr>
          <w:del w:id="969" w:author="JORGE CONTRERAS ORTIZ" w:date="2021-09-04T09:26:00Z">
            <w:r w:rsidRPr="005B42F0" w:rsidDel="005B42F0">
              <w:rPr>
                <w:noProof/>
                <w:rPrChange w:id="970"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971"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972" w:author="JORGE CONTRERAS ORTIZ" w:date="2021-09-04T09:26:00Z"/>
              <w:rFonts w:asciiTheme="minorHAnsi" w:eastAsiaTheme="minorEastAsia" w:hAnsiTheme="minorHAnsi" w:cstheme="minorBidi"/>
              <w:noProof/>
              <w:lang w:eastAsia="es-ES"/>
            </w:rPr>
          </w:pPr>
          <w:del w:id="973" w:author="JORGE CONTRERAS ORTIZ" w:date="2021-09-04T09:26:00Z">
            <w:r w:rsidRPr="005B42F0" w:rsidDel="005B42F0">
              <w:rPr>
                <w:noProof/>
                <w:rPrChange w:id="974"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975"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976" w:author="JORGE CONTRERAS ORTIZ" w:date="2021-09-04T09:26:00Z"/>
              <w:rFonts w:asciiTheme="minorHAnsi" w:eastAsiaTheme="minorEastAsia" w:hAnsiTheme="minorHAnsi" w:cstheme="minorBidi"/>
              <w:noProof/>
              <w:lang w:eastAsia="es-ES"/>
            </w:rPr>
          </w:pPr>
          <w:del w:id="977" w:author="JORGE CONTRERAS ORTIZ" w:date="2021-09-04T09:26:00Z">
            <w:r w:rsidRPr="005B42F0" w:rsidDel="005B42F0">
              <w:rPr>
                <w:noProof/>
                <w:rPrChange w:id="978"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979"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980" w:author="JORGE CONTRERAS ORTIZ" w:date="2021-09-04T09:26:00Z"/>
              <w:rFonts w:asciiTheme="minorHAnsi" w:eastAsiaTheme="minorEastAsia" w:hAnsiTheme="minorHAnsi" w:cstheme="minorBidi"/>
              <w:noProof/>
              <w:lang w:eastAsia="es-ES"/>
            </w:rPr>
          </w:pPr>
          <w:del w:id="981" w:author="JORGE CONTRERAS ORTIZ" w:date="2021-09-04T09:26:00Z">
            <w:r w:rsidRPr="005B42F0" w:rsidDel="005B42F0">
              <w:rPr>
                <w:noProof/>
                <w:rPrChange w:id="982"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983"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984" w:author="JORGE CONTRERAS ORTIZ" w:date="2021-09-04T09:26:00Z"/>
              <w:rFonts w:asciiTheme="minorHAnsi" w:eastAsiaTheme="minorEastAsia" w:hAnsiTheme="minorHAnsi" w:cstheme="minorBidi"/>
              <w:noProof/>
              <w:lang w:eastAsia="es-ES"/>
            </w:rPr>
          </w:pPr>
          <w:del w:id="985" w:author="JORGE CONTRERAS ORTIZ" w:date="2021-09-04T09:26:00Z">
            <w:r w:rsidRPr="005B42F0" w:rsidDel="005B42F0">
              <w:rPr>
                <w:noProof/>
                <w:rPrChange w:id="986"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987"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988" w:author="JORGE CONTRERAS ORTIZ" w:date="2021-09-04T09:26:00Z"/>
              <w:rFonts w:asciiTheme="minorHAnsi" w:eastAsiaTheme="minorEastAsia" w:hAnsiTheme="minorHAnsi" w:cstheme="minorBidi"/>
              <w:noProof/>
              <w:lang w:eastAsia="es-ES"/>
            </w:rPr>
          </w:pPr>
          <w:del w:id="989" w:author="JORGE CONTRERAS ORTIZ" w:date="2021-09-04T09:26:00Z">
            <w:r w:rsidRPr="005B42F0" w:rsidDel="005B42F0">
              <w:rPr>
                <w:noProof/>
                <w:rPrChange w:id="990"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991"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992" w:author="JORGE CONTRERAS ORTIZ" w:date="2021-09-04T09:26:00Z"/>
              <w:rFonts w:asciiTheme="minorHAnsi" w:eastAsiaTheme="minorEastAsia" w:hAnsiTheme="minorHAnsi" w:cstheme="minorBidi"/>
              <w:noProof/>
              <w:lang w:eastAsia="es-ES"/>
            </w:rPr>
          </w:pPr>
          <w:del w:id="993" w:author="JORGE CONTRERAS ORTIZ" w:date="2021-09-04T09:26:00Z">
            <w:r w:rsidRPr="005B42F0" w:rsidDel="005B42F0">
              <w:rPr>
                <w:noProof/>
                <w:rPrChange w:id="994"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995"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996" w:author="JORGE CONTRERAS ORTIZ" w:date="2021-09-04T09:26:00Z"/>
              <w:rFonts w:asciiTheme="minorHAnsi" w:eastAsiaTheme="minorEastAsia" w:hAnsiTheme="minorHAnsi" w:cstheme="minorBidi"/>
              <w:noProof/>
              <w:lang w:eastAsia="es-ES"/>
            </w:rPr>
          </w:pPr>
          <w:del w:id="997" w:author="JORGE CONTRERAS ORTIZ" w:date="2021-09-04T09:26:00Z">
            <w:r w:rsidRPr="005B42F0" w:rsidDel="005B42F0">
              <w:rPr>
                <w:noProof/>
                <w:rPrChange w:id="998"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999"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1000" w:author="JORGE CONTRERAS ORTIZ" w:date="2021-09-04T09:26:00Z"/>
              <w:rFonts w:asciiTheme="minorHAnsi" w:eastAsiaTheme="minorEastAsia" w:hAnsiTheme="minorHAnsi" w:cstheme="minorBidi"/>
              <w:noProof/>
              <w:lang w:eastAsia="es-ES"/>
            </w:rPr>
          </w:pPr>
          <w:del w:id="1001" w:author="JORGE CONTRERAS ORTIZ" w:date="2021-09-04T09:26:00Z">
            <w:r w:rsidRPr="005B42F0" w:rsidDel="005B42F0">
              <w:rPr>
                <w:noProof/>
                <w:rPrChange w:id="1002"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1003"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04" w:author="JORGE CONTRERAS ORTIZ" w:date="2021-09-04T09:26:00Z"/>
              <w:rFonts w:asciiTheme="minorHAnsi" w:eastAsiaTheme="minorEastAsia" w:hAnsiTheme="minorHAnsi" w:cstheme="minorBidi"/>
              <w:noProof/>
              <w:lang w:eastAsia="es-ES"/>
            </w:rPr>
          </w:pPr>
          <w:del w:id="1005" w:author="JORGE CONTRERAS ORTIZ" w:date="2021-09-04T09:26:00Z">
            <w:r w:rsidRPr="005B42F0" w:rsidDel="005B42F0">
              <w:rPr>
                <w:noProof/>
                <w:rPrChange w:id="1006"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1007"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08" w:author="JORGE CONTRERAS ORTIZ" w:date="2021-09-04T09:26:00Z"/>
              <w:rFonts w:asciiTheme="minorHAnsi" w:hAnsiTheme="minorHAnsi" w:cstheme="minorBidi"/>
              <w:noProof/>
            </w:rPr>
          </w:pPr>
          <w:del w:id="1009" w:author="JORGE CONTRERAS ORTIZ" w:date="2021-09-04T09:26:00Z">
            <w:r w:rsidRPr="005B42F0" w:rsidDel="005B42F0">
              <w:rPr>
                <w:noProof/>
                <w:rPrChange w:id="1010"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1011"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12" w:author="JORGE CONTRERAS ORTIZ" w:date="2021-09-04T09:26:00Z"/>
              <w:rFonts w:asciiTheme="minorHAnsi" w:eastAsiaTheme="minorEastAsia" w:hAnsiTheme="minorHAnsi" w:cstheme="minorBidi"/>
              <w:noProof/>
              <w:lang w:eastAsia="es-ES"/>
            </w:rPr>
          </w:pPr>
          <w:del w:id="1013" w:author="JORGE CONTRERAS ORTIZ" w:date="2021-09-04T09:26:00Z">
            <w:r w:rsidRPr="005B42F0" w:rsidDel="005B42F0">
              <w:rPr>
                <w:noProof/>
                <w:rPrChange w:id="1014"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1015"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16" w:author="JORGE CONTRERAS ORTIZ" w:date="2021-09-04T09:26:00Z"/>
              <w:rFonts w:asciiTheme="minorHAnsi" w:eastAsiaTheme="minorEastAsia" w:hAnsiTheme="minorHAnsi" w:cstheme="minorBidi"/>
              <w:noProof/>
              <w:lang w:eastAsia="es-ES"/>
            </w:rPr>
          </w:pPr>
          <w:del w:id="1017" w:author="JORGE CONTRERAS ORTIZ" w:date="2021-09-04T09:26:00Z">
            <w:r w:rsidRPr="005B42F0" w:rsidDel="005B42F0">
              <w:rPr>
                <w:noProof/>
                <w:rPrChange w:id="1018"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1019"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20" w:author="JORGE CONTRERAS ORTIZ" w:date="2021-09-04T09:26:00Z"/>
              <w:rFonts w:asciiTheme="minorHAnsi" w:eastAsiaTheme="minorEastAsia" w:hAnsiTheme="minorHAnsi" w:cstheme="minorBidi"/>
              <w:noProof/>
              <w:lang w:eastAsia="es-ES"/>
            </w:rPr>
          </w:pPr>
          <w:del w:id="1021" w:author="JORGE CONTRERAS ORTIZ" w:date="2021-09-04T09:26:00Z">
            <w:r w:rsidRPr="005B42F0" w:rsidDel="005B42F0">
              <w:rPr>
                <w:noProof/>
                <w:rPrChange w:id="1022"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1023"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24" w:author="JORGE CONTRERAS ORTIZ" w:date="2021-09-04T09:26:00Z"/>
              <w:rFonts w:asciiTheme="minorHAnsi" w:hAnsiTheme="minorHAnsi" w:cstheme="minorBidi"/>
              <w:noProof/>
            </w:rPr>
          </w:pPr>
          <w:del w:id="1025" w:author="JORGE CONTRERAS ORTIZ" w:date="2021-09-04T09:26:00Z">
            <w:r w:rsidRPr="005B42F0" w:rsidDel="005B42F0">
              <w:rPr>
                <w:noProof/>
                <w:rPrChange w:id="1026"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1027"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28" w:author="JORGE CONTRERAS ORTIZ" w:date="2021-09-04T09:26:00Z"/>
              <w:rFonts w:asciiTheme="minorHAnsi" w:eastAsiaTheme="minorEastAsia" w:hAnsiTheme="minorHAnsi" w:cstheme="minorBidi"/>
              <w:noProof/>
              <w:lang w:eastAsia="es-ES"/>
            </w:rPr>
          </w:pPr>
          <w:del w:id="1029" w:author="JORGE CONTRERAS ORTIZ" w:date="2021-09-04T09:26:00Z">
            <w:r w:rsidRPr="005B42F0" w:rsidDel="005B42F0">
              <w:rPr>
                <w:noProof/>
                <w:rPrChange w:id="1030"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1031"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32" w:author="JORGE CONTRERAS ORTIZ" w:date="2021-09-04T09:26:00Z"/>
              <w:rFonts w:asciiTheme="minorHAnsi" w:eastAsiaTheme="minorEastAsia" w:hAnsiTheme="minorHAnsi" w:cstheme="minorBidi"/>
              <w:noProof/>
              <w:lang w:eastAsia="es-ES"/>
            </w:rPr>
          </w:pPr>
          <w:del w:id="1033" w:author="JORGE CONTRERAS ORTIZ" w:date="2021-09-04T09:26:00Z">
            <w:r w:rsidRPr="005B42F0" w:rsidDel="005B42F0">
              <w:rPr>
                <w:noProof/>
                <w:rPrChange w:id="1034"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1035"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036" w:author="JORGE CONTRERAS ORTIZ" w:date="2021-09-04T09:26:00Z"/>
              <w:rFonts w:asciiTheme="minorHAnsi" w:eastAsiaTheme="minorEastAsia" w:hAnsiTheme="minorHAnsi" w:cstheme="minorBidi"/>
              <w:noProof/>
              <w:lang w:eastAsia="es-ES"/>
            </w:rPr>
          </w:pPr>
          <w:del w:id="1037" w:author="JORGE CONTRERAS ORTIZ" w:date="2021-09-04T09:26:00Z">
            <w:r w:rsidRPr="005B42F0" w:rsidDel="005B42F0">
              <w:rPr>
                <w:noProof/>
                <w:rPrChange w:id="1038"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1039"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040" w:author="JORGE CONTRERAS ORTIZ" w:date="2021-09-04T09:26:00Z"/>
              <w:rFonts w:asciiTheme="minorHAnsi" w:eastAsiaTheme="minorEastAsia" w:hAnsiTheme="minorHAnsi" w:cstheme="minorBidi"/>
              <w:noProof/>
              <w:lang w:eastAsia="es-ES"/>
            </w:rPr>
          </w:pPr>
          <w:del w:id="1041" w:author="JORGE CONTRERAS ORTIZ" w:date="2021-09-04T09:26:00Z">
            <w:r w:rsidRPr="005B42F0" w:rsidDel="005B42F0">
              <w:rPr>
                <w:noProof/>
                <w:rPrChange w:id="1042"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1043"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044" w:author="JORGE CONTRERAS ORTIZ" w:date="2021-09-04T09:26:00Z"/>
              <w:rFonts w:asciiTheme="minorHAnsi" w:eastAsiaTheme="minorEastAsia" w:hAnsiTheme="minorHAnsi" w:cstheme="minorBidi"/>
              <w:noProof/>
              <w:lang w:eastAsia="es-ES"/>
            </w:rPr>
          </w:pPr>
          <w:del w:id="1045" w:author="JORGE CONTRERAS ORTIZ" w:date="2021-09-04T09:26:00Z">
            <w:r w:rsidRPr="005B42F0" w:rsidDel="005B42F0">
              <w:rPr>
                <w:noProof/>
                <w:rPrChange w:id="1046"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1047"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048" w:author="JORGE CONTRERAS ORTIZ" w:date="2021-09-04T09:26:00Z"/>
              <w:rFonts w:asciiTheme="minorHAnsi" w:hAnsiTheme="minorHAnsi" w:cstheme="minorBidi"/>
              <w:noProof/>
            </w:rPr>
          </w:pPr>
          <w:del w:id="1049" w:author="JORGE CONTRERAS ORTIZ" w:date="2021-09-04T09:26:00Z">
            <w:r w:rsidRPr="005B42F0" w:rsidDel="005B42F0">
              <w:rPr>
                <w:noProof/>
                <w:rPrChange w:id="1050"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1051"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052" w:author="JORGE CONTRERAS ORTIZ" w:date="2021-09-04T09:26:00Z"/>
              <w:rFonts w:asciiTheme="minorHAnsi" w:eastAsiaTheme="minorEastAsia" w:hAnsiTheme="minorHAnsi" w:cstheme="minorBidi"/>
              <w:noProof/>
              <w:lang w:eastAsia="es-ES"/>
            </w:rPr>
          </w:pPr>
          <w:del w:id="1053" w:author="JORGE CONTRERAS ORTIZ" w:date="2021-09-04T09:26:00Z">
            <w:r w:rsidRPr="005B42F0" w:rsidDel="005B42F0">
              <w:rPr>
                <w:noProof/>
                <w:rPrChange w:id="1054"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1055"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056" w:author="JORGE CONTRERAS ORTIZ" w:date="2021-09-04T09:26:00Z"/>
              <w:rFonts w:asciiTheme="minorHAnsi" w:eastAsiaTheme="minorEastAsia" w:hAnsiTheme="minorHAnsi" w:cstheme="minorBidi"/>
              <w:noProof/>
              <w:lang w:eastAsia="es-ES"/>
            </w:rPr>
          </w:pPr>
          <w:del w:id="1057" w:author="JORGE CONTRERAS ORTIZ" w:date="2021-09-04T09:26:00Z">
            <w:r w:rsidRPr="005B42F0" w:rsidDel="005B42F0">
              <w:rPr>
                <w:noProof/>
                <w:rPrChange w:id="1058"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1059"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060" w:author="JORGE CONTRERAS ORTIZ" w:date="2021-09-04T09:26:00Z"/>
              <w:rFonts w:asciiTheme="minorHAnsi" w:eastAsiaTheme="minorEastAsia" w:hAnsiTheme="minorHAnsi" w:cstheme="minorBidi"/>
              <w:noProof/>
              <w:lang w:eastAsia="es-ES"/>
            </w:rPr>
          </w:pPr>
          <w:del w:id="1061" w:author="JORGE CONTRERAS ORTIZ" w:date="2021-09-04T09:26:00Z">
            <w:r w:rsidRPr="005B42F0" w:rsidDel="005B42F0">
              <w:rPr>
                <w:noProof/>
                <w:rPrChange w:id="1062"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1063"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064" w:author="JORGE CONTRERAS ORTIZ" w:date="2021-09-04T09:26:00Z"/>
              <w:rFonts w:asciiTheme="minorHAnsi" w:eastAsiaTheme="minorEastAsia" w:hAnsiTheme="minorHAnsi" w:cstheme="minorBidi"/>
              <w:noProof/>
              <w:lang w:eastAsia="es-ES"/>
            </w:rPr>
          </w:pPr>
          <w:del w:id="1065" w:author="JORGE CONTRERAS ORTIZ" w:date="2021-09-04T09:26:00Z">
            <w:r w:rsidRPr="005B42F0" w:rsidDel="005B42F0">
              <w:rPr>
                <w:noProof/>
                <w:rPrChange w:id="1066"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1067"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068" w:author="JORGE CONTRERAS ORTIZ" w:date="2021-09-04T09:26:00Z"/>
              <w:rFonts w:asciiTheme="minorHAnsi" w:hAnsiTheme="minorHAnsi" w:cstheme="minorBidi"/>
              <w:noProof/>
            </w:rPr>
          </w:pPr>
          <w:del w:id="1069" w:author="JORGE CONTRERAS ORTIZ" w:date="2021-09-04T09:26:00Z">
            <w:r w:rsidRPr="005B42F0" w:rsidDel="005B42F0">
              <w:rPr>
                <w:noProof/>
                <w:rPrChange w:id="1070"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1071"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072" w:author="JORGE CONTRERAS ORTIZ" w:date="2021-09-04T09:26:00Z"/>
              <w:rFonts w:asciiTheme="minorHAnsi" w:hAnsiTheme="minorHAnsi" w:cstheme="minorBidi"/>
              <w:noProof/>
            </w:rPr>
          </w:pPr>
          <w:del w:id="1073" w:author="JORGE CONTRERAS ORTIZ" w:date="2021-09-04T09:26:00Z">
            <w:r w:rsidRPr="005B42F0" w:rsidDel="005B42F0">
              <w:rPr>
                <w:noProof/>
                <w:rPrChange w:id="1074"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1075"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076" w:author="JORGE CONTRERAS ORTIZ" w:date="2021-09-04T09:26:00Z"/>
              <w:rFonts w:asciiTheme="minorHAnsi" w:hAnsiTheme="minorHAnsi" w:cstheme="minorBidi"/>
              <w:noProof/>
            </w:rPr>
          </w:pPr>
          <w:del w:id="1077" w:author="JORGE CONTRERAS ORTIZ" w:date="2021-09-04T09:26:00Z">
            <w:r w:rsidRPr="005B42F0" w:rsidDel="005B42F0">
              <w:rPr>
                <w:noProof/>
                <w:rPrChange w:id="1078"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1079"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080" w:author="JORGE CONTRERAS ORTIZ" w:date="2021-09-04T09:26:00Z"/>
              <w:rFonts w:asciiTheme="minorHAnsi" w:hAnsiTheme="minorHAnsi" w:cstheme="minorBidi"/>
              <w:noProof/>
            </w:rPr>
          </w:pPr>
          <w:del w:id="1081" w:author="JORGE CONTRERAS ORTIZ" w:date="2021-09-04T09:26:00Z">
            <w:r w:rsidRPr="005B42F0" w:rsidDel="005B42F0">
              <w:rPr>
                <w:noProof/>
                <w:rPrChange w:id="1082"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1083"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084" w:author="JORGE CONTRERAS ORTIZ" w:date="2021-09-04T09:26:00Z"/>
              <w:rFonts w:asciiTheme="minorHAnsi" w:hAnsiTheme="minorHAnsi" w:cstheme="minorBidi"/>
              <w:noProof/>
            </w:rPr>
          </w:pPr>
          <w:del w:id="1085" w:author="JORGE CONTRERAS ORTIZ" w:date="2021-09-04T09:26:00Z">
            <w:r w:rsidRPr="005B42F0" w:rsidDel="005B42F0">
              <w:rPr>
                <w:noProof/>
                <w:rPrChange w:id="1086"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1087"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088" w:author="JORGE CONTRERAS ORTIZ" w:date="2021-09-04T09:26:00Z"/>
              <w:rFonts w:asciiTheme="minorHAnsi" w:eastAsiaTheme="minorEastAsia" w:hAnsiTheme="minorHAnsi" w:cstheme="minorBidi"/>
              <w:noProof/>
              <w:lang w:eastAsia="es-ES"/>
            </w:rPr>
          </w:pPr>
          <w:del w:id="1089" w:author="JORGE CONTRERAS ORTIZ" w:date="2021-09-04T09:26:00Z">
            <w:r w:rsidRPr="005B42F0" w:rsidDel="005B42F0">
              <w:rPr>
                <w:noProof/>
                <w:rPrChange w:id="1090"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1091"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092" w:author="JORGE CONTRERAS ORTIZ" w:date="2021-09-04T09:26:00Z"/>
              <w:rFonts w:asciiTheme="minorHAnsi" w:hAnsiTheme="minorHAnsi" w:cstheme="minorBidi"/>
              <w:noProof/>
            </w:rPr>
          </w:pPr>
          <w:del w:id="1093" w:author="JORGE CONTRERAS ORTIZ" w:date="2021-09-04T09:26:00Z">
            <w:r w:rsidRPr="005B42F0" w:rsidDel="005B42F0">
              <w:rPr>
                <w:noProof/>
                <w:rPrChange w:id="1094"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1095"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096" w:author="JORGE CONTRERAS ORTIZ" w:date="2021-09-04T09:26:00Z"/>
              <w:rFonts w:asciiTheme="minorHAnsi" w:hAnsiTheme="minorHAnsi" w:cstheme="minorBidi"/>
              <w:noProof/>
            </w:rPr>
          </w:pPr>
          <w:del w:id="1097" w:author="JORGE CONTRERAS ORTIZ" w:date="2021-09-04T09:26:00Z">
            <w:r w:rsidRPr="005B42F0" w:rsidDel="005B42F0">
              <w:rPr>
                <w:noProof/>
                <w:rPrChange w:id="1098"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1099"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100" w:author="JORGE CONTRERAS ORTIZ" w:date="2021-09-04T09:26:00Z"/>
              <w:rFonts w:asciiTheme="minorHAnsi" w:eastAsiaTheme="minorEastAsia" w:hAnsiTheme="minorHAnsi" w:cstheme="minorBidi"/>
              <w:noProof/>
              <w:lang w:eastAsia="es-ES"/>
            </w:rPr>
          </w:pPr>
          <w:del w:id="1101" w:author="JORGE CONTRERAS ORTIZ" w:date="2021-09-04T09:26:00Z">
            <w:r w:rsidRPr="005B42F0" w:rsidDel="005B42F0">
              <w:rPr>
                <w:noProof/>
                <w:rPrChange w:id="1102"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1103"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04" w:author="JORGE CONTRERAS ORTIZ" w:date="2021-09-04T09:26:00Z"/>
              <w:rFonts w:asciiTheme="minorHAnsi" w:hAnsiTheme="minorHAnsi" w:cstheme="minorBidi"/>
              <w:noProof/>
            </w:rPr>
          </w:pPr>
          <w:del w:id="1105" w:author="JORGE CONTRERAS ORTIZ" w:date="2021-09-04T09:26:00Z">
            <w:r w:rsidRPr="005B42F0" w:rsidDel="005B42F0">
              <w:rPr>
                <w:noProof/>
                <w:rPrChange w:id="1106"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1107"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08" w:author="JORGE CONTRERAS ORTIZ" w:date="2021-09-04T09:26:00Z"/>
              <w:rFonts w:asciiTheme="minorHAnsi" w:eastAsiaTheme="minorEastAsia" w:hAnsiTheme="minorHAnsi" w:cstheme="minorBidi"/>
              <w:noProof/>
              <w:lang w:eastAsia="es-ES"/>
            </w:rPr>
          </w:pPr>
          <w:del w:id="1109" w:author="JORGE CONTRERAS ORTIZ" w:date="2021-09-04T09:26:00Z">
            <w:r w:rsidRPr="005B42F0" w:rsidDel="005B42F0">
              <w:rPr>
                <w:noProof/>
                <w:rPrChange w:id="1110"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1111"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12" w:author="JORGE CONTRERAS ORTIZ" w:date="2021-09-04T09:26:00Z"/>
              <w:rFonts w:asciiTheme="minorHAnsi" w:eastAsiaTheme="minorEastAsia" w:hAnsiTheme="minorHAnsi" w:cstheme="minorBidi"/>
              <w:noProof/>
              <w:lang w:eastAsia="es-ES"/>
            </w:rPr>
          </w:pPr>
          <w:del w:id="1113" w:author="JORGE CONTRERAS ORTIZ" w:date="2021-09-04T09:26:00Z">
            <w:r w:rsidRPr="005B42F0" w:rsidDel="005B42F0">
              <w:rPr>
                <w:noProof/>
                <w:rPrChange w:id="1114"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1115"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16" w:author="JORGE CONTRERAS ORTIZ" w:date="2021-09-04T09:26:00Z"/>
              <w:rFonts w:asciiTheme="minorHAnsi" w:eastAsiaTheme="minorEastAsia" w:hAnsiTheme="minorHAnsi" w:cstheme="minorBidi"/>
              <w:noProof/>
              <w:lang w:eastAsia="es-ES"/>
            </w:rPr>
          </w:pPr>
          <w:del w:id="1117" w:author="JORGE CONTRERAS ORTIZ" w:date="2021-09-04T09:26:00Z">
            <w:r w:rsidRPr="005B42F0" w:rsidDel="005B42F0">
              <w:rPr>
                <w:noProof/>
                <w:rPrChange w:id="1118"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1119"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20" w:author="JORGE CONTRERAS ORTIZ" w:date="2021-09-04T09:26:00Z"/>
              <w:rFonts w:asciiTheme="minorHAnsi" w:hAnsiTheme="minorHAnsi" w:cstheme="minorBidi"/>
              <w:noProof/>
            </w:rPr>
          </w:pPr>
          <w:del w:id="1121" w:author="JORGE CONTRERAS ORTIZ" w:date="2021-09-04T09:26:00Z">
            <w:r w:rsidRPr="005B42F0" w:rsidDel="005B42F0">
              <w:rPr>
                <w:noProof/>
                <w:rPrChange w:id="1122"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1123"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24" w:author="JORGE CONTRERAS ORTIZ" w:date="2021-09-04T09:26:00Z"/>
              <w:rFonts w:asciiTheme="minorHAnsi" w:hAnsiTheme="minorHAnsi" w:cstheme="minorBidi"/>
              <w:noProof/>
            </w:rPr>
          </w:pPr>
          <w:del w:id="1125" w:author="JORGE CONTRERAS ORTIZ" w:date="2021-09-04T09:26:00Z">
            <w:r w:rsidRPr="005B42F0" w:rsidDel="005B42F0">
              <w:rPr>
                <w:noProof/>
                <w:rPrChange w:id="1126"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1127"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28" w:author="JORGE CONTRERAS ORTIZ" w:date="2021-09-04T09:26:00Z"/>
              <w:rFonts w:asciiTheme="minorHAnsi" w:hAnsiTheme="minorHAnsi" w:cstheme="minorBidi"/>
              <w:noProof/>
            </w:rPr>
          </w:pPr>
          <w:del w:id="1129" w:author="JORGE CONTRERAS ORTIZ" w:date="2021-09-04T09:26:00Z">
            <w:r w:rsidRPr="005B42F0" w:rsidDel="005B42F0">
              <w:rPr>
                <w:noProof/>
                <w:rPrChange w:id="1130"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1131"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32" w:author="JORGE CONTRERAS ORTIZ" w:date="2021-09-04T09:26:00Z"/>
              <w:rFonts w:asciiTheme="minorHAnsi" w:eastAsiaTheme="minorEastAsia" w:hAnsiTheme="minorHAnsi" w:cstheme="minorBidi"/>
              <w:noProof/>
              <w:lang w:eastAsia="es-ES"/>
            </w:rPr>
          </w:pPr>
          <w:del w:id="1133" w:author="JORGE CONTRERAS ORTIZ" w:date="2021-09-04T09:26:00Z">
            <w:r w:rsidRPr="005B42F0" w:rsidDel="005B42F0">
              <w:rPr>
                <w:noProof/>
                <w:rPrChange w:id="1134"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1135"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136" w:author="JORGE CONTRERAS ORTIZ" w:date="2021-09-04T09:26:00Z"/>
              <w:rFonts w:asciiTheme="minorHAnsi" w:hAnsiTheme="minorHAnsi" w:cstheme="minorBidi"/>
              <w:noProof/>
            </w:rPr>
          </w:pPr>
          <w:del w:id="1137" w:author="JORGE CONTRERAS ORTIZ" w:date="2021-09-04T09:26:00Z">
            <w:r w:rsidRPr="005B42F0" w:rsidDel="005B42F0">
              <w:rPr>
                <w:noProof/>
                <w:rPrChange w:id="1138"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1139"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140" w:author="JORGE CONTRERAS ORTIZ" w:date="2021-09-04T09:26:00Z"/>
              <w:rFonts w:asciiTheme="minorHAnsi" w:hAnsiTheme="minorHAnsi" w:cstheme="minorBidi"/>
              <w:noProof/>
            </w:rPr>
          </w:pPr>
          <w:del w:id="1141" w:author="JORGE CONTRERAS ORTIZ" w:date="2021-09-04T09:26:00Z">
            <w:r w:rsidRPr="005B42F0" w:rsidDel="005B42F0">
              <w:rPr>
                <w:noProof/>
                <w:rPrChange w:id="1142"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143"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144" w:author="JORGE CONTRERAS ORTIZ" w:date="2021-09-04T09:26:00Z"/>
              <w:rFonts w:asciiTheme="minorHAnsi" w:hAnsiTheme="minorHAnsi" w:cstheme="minorBidi"/>
              <w:noProof/>
            </w:rPr>
          </w:pPr>
          <w:del w:id="1145" w:author="JORGE CONTRERAS ORTIZ" w:date="2021-09-04T09:26:00Z">
            <w:r w:rsidRPr="005B42F0" w:rsidDel="005B42F0">
              <w:rPr>
                <w:noProof/>
                <w:rPrChange w:id="1146"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147"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148" w:author="JORGE CONTRERAS ORTIZ" w:date="2021-09-04T09:26:00Z"/>
              <w:rFonts w:asciiTheme="minorHAnsi" w:hAnsiTheme="minorHAnsi" w:cstheme="minorBidi"/>
              <w:noProof/>
            </w:rPr>
          </w:pPr>
          <w:del w:id="1149" w:author="JORGE CONTRERAS ORTIZ" w:date="2021-09-04T09:26:00Z">
            <w:r w:rsidRPr="005B42F0" w:rsidDel="005B42F0">
              <w:rPr>
                <w:noProof/>
                <w:rPrChange w:id="1150"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151"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152" w:author="JORGE CONTRERAS ORTIZ" w:date="2021-09-04T09:26:00Z"/>
              <w:rFonts w:asciiTheme="minorHAnsi" w:eastAsiaTheme="minorEastAsia" w:hAnsiTheme="minorHAnsi" w:cstheme="minorBidi"/>
              <w:noProof/>
              <w:lang w:eastAsia="es-ES"/>
            </w:rPr>
          </w:pPr>
          <w:del w:id="1153" w:author="JORGE CONTRERAS ORTIZ" w:date="2021-09-04T09:26:00Z">
            <w:r w:rsidRPr="005B42F0" w:rsidDel="005B42F0">
              <w:rPr>
                <w:noProof/>
                <w:rPrChange w:id="1154"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155"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156" w:author="JORGE CONTRERAS ORTIZ" w:date="2021-09-04T09:26:00Z"/>
              <w:rFonts w:asciiTheme="minorHAnsi" w:hAnsiTheme="minorHAnsi" w:cstheme="minorBidi"/>
              <w:noProof/>
            </w:rPr>
          </w:pPr>
          <w:del w:id="1157" w:author="JORGE CONTRERAS ORTIZ" w:date="2021-09-04T09:26:00Z">
            <w:r w:rsidRPr="005B42F0" w:rsidDel="005B42F0">
              <w:rPr>
                <w:noProof/>
                <w:rPrChange w:id="1158"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159"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160" w:author="JORGE CONTRERAS ORTIZ" w:date="2021-09-04T09:26:00Z"/>
              <w:rFonts w:asciiTheme="minorHAnsi" w:hAnsiTheme="minorHAnsi" w:cstheme="minorBidi"/>
              <w:noProof/>
            </w:rPr>
          </w:pPr>
          <w:del w:id="1161" w:author="JORGE CONTRERAS ORTIZ" w:date="2021-09-04T09:26:00Z">
            <w:r w:rsidRPr="005B42F0" w:rsidDel="005B42F0">
              <w:rPr>
                <w:noProof/>
                <w:rPrChange w:id="1162"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163"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164" w:author="JORGE CONTRERAS ORTIZ" w:date="2021-09-04T09:26:00Z"/>
              <w:rFonts w:asciiTheme="minorHAnsi" w:eastAsiaTheme="minorEastAsia" w:hAnsiTheme="minorHAnsi" w:cstheme="minorBidi"/>
              <w:noProof/>
              <w:lang w:eastAsia="es-ES"/>
            </w:rPr>
          </w:pPr>
          <w:del w:id="1165" w:author="JORGE CONTRERAS ORTIZ" w:date="2021-09-04T09:26:00Z">
            <w:r w:rsidRPr="005B42F0" w:rsidDel="005B42F0">
              <w:rPr>
                <w:noProof/>
                <w:rPrChange w:id="1166"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167"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168" w:author="JORGE CONTRERAS ORTIZ" w:date="2021-09-04T09:26:00Z"/>
              <w:rFonts w:asciiTheme="minorHAnsi" w:hAnsiTheme="minorHAnsi" w:cstheme="minorBidi"/>
              <w:noProof/>
            </w:rPr>
          </w:pPr>
          <w:del w:id="1169" w:author="JORGE CONTRERAS ORTIZ" w:date="2021-09-04T09:26:00Z">
            <w:r w:rsidRPr="005B42F0" w:rsidDel="005B42F0">
              <w:rPr>
                <w:noProof/>
                <w:rPrChange w:id="1170"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171"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172" w:author="JORGE CONTRERAS ORTIZ" w:date="2021-09-04T09:26:00Z"/>
              <w:rFonts w:asciiTheme="minorHAnsi" w:hAnsiTheme="minorHAnsi" w:cstheme="minorBidi"/>
              <w:noProof/>
            </w:rPr>
          </w:pPr>
          <w:del w:id="1173" w:author="JORGE CONTRERAS ORTIZ" w:date="2021-09-04T09:26:00Z">
            <w:r w:rsidRPr="005B42F0" w:rsidDel="005B42F0">
              <w:rPr>
                <w:noProof/>
                <w:rPrChange w:id="1174"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175"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176" w:author="JORGE CONTRERAS ORTIZ" w:date="2021-09-04T09:26:00Z"/>
              <w:rFonts w:asciiTheme="minorHAnsi" w:eastAsiaTheme="minorEastAsia" w:hAnsiTheme="minorHAnsi" w:cstheme="minorBidi"/>
              <w:noProof/>
              <w:lang w:eastAsia="es-ES"/>
            </w:rPr>
          </w:pPr>
          <w:del w:id="1177" w:author="JORGE CONTRERAS ORTIZ" w:date="2021-09-04T09:26:00Z">
            <w:r w:rsidRPr="005B42F0" w:rsidDel="005B42F0">
              <w:rPr>
                <w:noProof/>
                <w:rPrChange w:id="1178"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179"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180" w:author="JORGE CONTRERAS ORTIZ" w:date="2021-09-04T09:26:00Z"/>
              <w:rFonts w:asciiTheme="minorHAnsi" w:eastAsiaTheme="minorEastAsia" w:hAnsiTheme="minorHAnsi" w:cstheme="minorBidi"/>
              <w:noProof/>
              <w:lang w:eastAsia="es-ES"/>
            </w:rPr>
          </w:pPr>
          <w:del w:id="1181" w:author="JORGE CONTRERAS ORTIZ" w:date="2021-09-04T09:26:00Z">
            <w:r w:rsidRPr="005B42F0" w:rsidDel="005B42F0">
              <w:rPr>
                <w:noProof/>
                <w:rPrChange w:id="1182"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183"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184" w:author="JORGE CONTRERAS ORTIZ" w:date="2021-09-04T09:26:00Z"/>
              <w:rFonts w:asciiTheme="minorHAnsi" w:eastAsiaTheme="minorEastAsia" w:hAnsiTheme="minorHAnsi" w:cstheme="minorBidi"/>
              <w:noProof/>
              <w:lang w:eastAsia="es-ES"/>
            </w:rPr>
          </w:pPr>
          <w:del w:id="1185" w:author="JORGE CONTRERAS ORTIZ" w:date="2021-09-04T09:26:00Z">
            <w:r w:rsidRPr="005B42F0" w:rsidDel="005B42F0">
              <w:rPr>
                <w:noProof/>
                <w:rPrChange w:id="1186"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187"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73F63BD3" w14:textId="77777777" w:rsidR="00F005C7" w:rsidRDefault="00F005C7">
      <w:pPr>
        <w:jc w:val="left"/>
        <w:rPr>
          <w:ins w:id="1188" w:author="JORGE CONTRERAS ORTIZ" w:date="2021-09-05T23:20:00Z"/>
          <w:rFonts w:eastAsiaTheme="majorEastAsia"/>
          <w:color w:val="2F5496" w:themeColor="accent1" w:themeShade="BF"/>
          <w:sz w:val="36"/>
          <w:szCs w:val="36"/>
        </w:rPr>
      </w:pPr>
      <w:bookmarkStart w:id="1189" w:name="_Toc81499323"/>
      <w:ins w:id="1190" w:author="JORGE CONTRERAS ORTIZ" w:date="2021-09-05T23:20:00Z">
        <w:r>
          <w:lastRenderedPageBreak/>
          <w:br w:type="page"/>
        </w:r>
      </w:ins>
    </w:p>
    <w:p w14:paraId="11C16CE0" w14:textId="009F225F" w:rsidR="00DA3B27" w:rsidRPr="00791D37" w:rsidRDefault="00DA3B27" w:rsidP="00791D37">
      <w:pPr>
        <w:pStyle w:val="Ttulo1"/>
      </w:pPr>
      <w:bookmarkStart w:id="1191" w:name="_Toc81938440"/>
      <w:r w:rsidRPr="00791D37">
        <w:lastRenderedPageBreak/>
        <w:t>ABREVIATURAS Y ACRÓNIMOS</w:t>
      </w:r>
      <w:bookmarkEnd w:id="1189"/>
      <w:bookmarkEnd w:id="1191"/>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1192"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1193"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1194"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1195"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1196"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1197"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1198"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1199" w:author="JORGE CONTRERAS ORTIZ" w:date="2021-09-05T23:48:00Z">
                <w:pPr/>
              </w:pPrChange>
            </w:pPr>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1200"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1201" w:author="JORGE CONTRERAS ORTIZ" w:date="2021-09-05T23:48:00Z">
                <w:pPr/>
              </w:pPrChange>
            </w:pPr>
            <w:r w:rsidRPr="00791D37">
              <w:t>Personal Area Network</w:t>
            </w:r>
          </w:p>
        </w:tc>
      </w:tr>
      <w:tr w:rsidR="00DA3B27" w:rsidRPr="001E21C1"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1202"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1203"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1204"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1205"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1206"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1207"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1208"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1209"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1210"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1211"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1212"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1213"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1214"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1215"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1216"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pPr>
              <w:jc w:val="center"/>
              <w:rPr>
                <w:lang w:val="en-GB"/>
              </w:rPr>
              <w:pPrChange w:id="1217"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1218"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1219"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1220"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1221"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1222"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1223" w:author="JORGE CONTRERAS ORTIZ" w:date="2021-09-05T23:48:00Z">
                <w:pPr/>
              </w:pPrChange>
            </w:pPr>
            <w:r w:rsidRPr="00791D37">
              <w:rPr>
                <w:lang w:val="en-GB"/>
              </w:rPr>
              <w:t>Web Services Description Language</w:t>
            </w:r>
          </w:p>
        </w:tc>
      </w:tr>
      <w:tr w:rsidR="00DA3B27" w:rsidRPr="001E21C1"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1224"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1225"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1226"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1227" w:author="JORGE CONTRERAS ORTIZ" w:date="2021-09-05T23:48:00Z">
                <w:pPr/>
              </w:pPrChange>
            </w:pPr>
            <w:r w:rsidRPr="00791D37">
              <w:rPr>
                <w:lang w:val="en-GB"/>
              </w:rPr>
              <w:t>Wide Personal Area Network</w:t>
            </w:r>
          </w:p>
        </w:tc>
      </w:tr>
      <w:tr w:rsidR="00DA3B27" w:rsidRPr="001E21C1"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1228"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1229"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1230"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1231"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1232"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1233"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1234"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1235"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1236"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1237"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1238"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1239"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1240"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1241"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1242"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pPr>
              <w:jc w:val="center"/>
              <w:rPr>
                <w:lang w:val="en-GB"/>
              </w:rPr>
              <w:pPrChange w:id="1243" w:author="JORGE CONTRERAS ORTIZ" w:date="2021-09-05T23:48:00Z">
                <w:pPr/>
              </w:pPrChange>
            </w:pPr>
            <w:r w:rsidRPr="00791D37">
              <w:rPr>
                <w:lang w:val="en-GB"/>
              </w:rPr>
              <w:t>Constrained Application Protocol</w:t>
            </w:r>
          </w:p>
        </w:tc>
      </w:tr>
      <w:tr w:rsidR="00DA3B27" w:rsidRPr="001E21C1"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1244"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1245" w:author="JORGE CONTRERAS ORTIZ" w:date="2021-09-05T23:48:00Z">
                <w:pPr/>
              </w:pPrChange>
            </w:pPr>
            <w:r w:rsidRPr="00791D37">
              <w:rPr>
                <w:lang w:val="en-GB"/>
              </w:rPr>
              <w:t>Message Queue Telemetry Transport for Sensor Networks</w:t>
            </w:r>
          </w:p>
        </w:tc>
      </w:tr>
      <w:tr w:rsidR="00DA3B27" w:rsidRPr="001E21C1"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1246"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1247"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1248"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1249"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1250"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1251"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1252"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1253"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1254"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1255"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1256"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1257"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1258"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1259"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1260"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1261"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1262"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pPr>
              <w:jc w:val="center"/>
              <w:rPr>
                <w:lang w:val="en-GB"/>
              </w:rPr>
              <w:pPrChange w:id="1263"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1264"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1265"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1266"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1267"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1268"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1269"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1270"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1271"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1272"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1273"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1274"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1275"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1276"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1277"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1278"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1279"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1280"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1281" w:author="JORGE CONTRERAS ORTIZ" w:date="2021-09-05T23:48:00Z">
                <w:pPr/>
              </w:pPrChange>
            </w:pPr>
            <w:r w:rsidRPr="00791D37">
              <w:rPr>
                <w:lang w:val="en-GB"/>
              </w:rPr>
              <w:t>Key Encryption Key</w:t>
            </w:r>
          </w:p>
        </w:tc>
      </w:tr>
      <w:tr w:rsidR="00DA3B27" w:rsidRPr="001E21C1"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1282"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1283"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1284" w:author="JORGE CONTRERAS ORTIZ" w:date="2021-09-05T18:50:00Z"/>
        </w:trPr>
        <w:tc>
          <w:tcPr>
            <w:tcW w:w="4530" w:type="dxa"/>
            <w:vAlign w:val="center"/>
          </w:tcPr>
          <w:p w14:paraId="03474D33" w14:textId="05564D1B" w:rsidR="00845295" w:rsidRPr="00791D37" w:rsidRDefault="00845295">
            <w:pPr>
              <w:jc w:val="center"/>
              <w:rPr>
                <w:ins w:id="1285" w:author="JORGE CONTRERAS ORTIZ" w:date="2021-09-05T18:50:00Z"/>
              </w:rPr>
              <w:pPrChange w:id="1286" w:author="JORGE CONTRERAS ORTIZ" w:date="2021-09-05T23:48:00Z">
                <w:pPr/>
              </w:pPrChange>
            </w:pPr>
            <w:ins w:id="1287" w:author="JORGE CONTRERAS ORTIZ" w:date="2021-09-05T18:50:00Z">
              <w:r>
                <w:t>MLE</w:t>
              </w:r>
            </w:ins>
          </w:p>
        </w:tc>
        <w:tc>
          <w:tcPr>
            <w:tcW w:w="4530" w:type="dxa"/>
            <w:vAlign w:val="center"/>
          </w:tcPr>
          <w:p w14:paraId="6169429D" w14:textId="0A430EDE" w:rsidR="00845295" w:rsidRPr="00791D37" w:rsidRDefault="00845295">
            <w:pPr>
              <w:jc w:val="center"/>
              <w:rPr>
                <w:ins w:id="1288" w:author="JORGE CONTRERAS ORTIZ" w:date="2021-09-05T18:50:00Z"/>
                <w:lang w:val="en-GB"/>
              </w:rPr>
              <w:pPrChange w:id="1289" w:author="JORGE CONTRERAS ORTIZ" w:date="2021-09-05T23:48:00Z">
                <w:pPr/>
              </w:pPrChange>
            </w:pPr>
            <w:proofErr w:type="spellStart"/>
            <w:ins w:id="1290" w:author="JORGE CONTRERAS ORTIZ" w:date="2021-09-05T18:50:00Z">
              <w:r>
                <w:rPr>
                  <w:lang w:val="en-GB"/>
                </w:rPr>
                <w:t>Establecimiento</w:t>
              </w:r>
              <w:proofErr w:type="spellEnd"/>
              <w:r>
                <w:rPr>
                  <w:lang w:val="en-GB"/>
                </w:rPr>
                <w:t xml:space="preserve"> del Enlace</w:t>
              </w:r>
            </w:ins>
            <w:ins w:id="1291" w:author="JORGE CONTRERAS ORTIZ" w:date="2021-09-05T18:51:00Z">
              <w:r>
                <w:rPr>
                  <w:lang w:val="en-GB"/>
                </w:rPr>
                <w:t xml:space="preserve"> MAC</w:t>
              </w:r>
            </w:ins>
          </w:p>
        </w:tc>
      </w:tr>
    </w:tbl>
    <w:p w14:paraId="2B3BE8EC" w14:textId="1390B3B3" w:rsidR="00DA3B27" w:rsidRPr="00791D37" w:rsidRDefault="00DA3B27" w:rsidP="00522D2C">
      <w:pPr>
        <w:pStyle w:val="Descripcin"/>
        <w:jc w:val="center"/>
      </w:pPr>
      <w:bookmarkStart w:id="1292" w:name="_Toc81499561"/>
      <w:bookmarkStart w:id="1293" w:name="_Toc81778401"/>
      <w:r w:rsidRPr="00791D37">
        <w:t xml:space="preserve">Tabla </w:t>
      </w:r>
      <w:ins w:id="1294" w:author="JORGE CONTRERAS ORTIZ" w:date="2021-09-05T23:24:00Z">
        <w:r w:rsidR="004C5F01">
          <w:fldChar w:fldCharType="begin"/>
        </w:r>
        <w:r w:rsidR="004C5F01">
          <w:instrText xml:space="preserve"> SEQ Tabla \* ARABIC </w:instrText>
        </w:r>
      </w:ins>
      <w:r w:rsidR="004C5F01">
        <w:fldChar w:fldCharType="separate"/>
      </w:r>
      <w:ins w:id="1295" w:author="JORGE CONTRERAS ORTIZ" w:date="2021-09-05T23:41:00Z">
        <w:r w:rsidR="001749E7">
          <w:rPr>
            <w:noProof/>
          </w:rPr>
          <w:t>1</w:t>
        </w:r>
      </w:ins>
      <w:ins w:id="1296" w:author="JORGE CONTRERAS ORTIZ" w:date="2021-09-05T23:24:00Z">
        <w:r w:rsidR="004C5F01">
          <w:fldChar w:fldCharType="end"/>
        </w:r>
      </w:ins>
      <w:del w:id="129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1292"/>
      <w:bookmarkEnd w:id="1293"/>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298" w:name="_Toc81938441"/>
      <w:r w:rsidRPr="00791D37">
        <w:lastRenderedPageBreak/>
        <w:t>ILUSTRACIONES</w:t>
      </w:r>
      <w:bookmarkEnd w:id="1298"/>
    </w:p>
    <w:p w14:paraId="0B8806BA" w14:textId="77777777" w:rsidR="00B62082" w:rsidRPr="00791D37" w:rsidRDefault="00B62082" w:rsidP="00791D37"/>
    <w:p w14:paraId="3EE2F834" w14:textId="2BAB4847" w:rsidR="00A1173A" w:rsidRDefault="00B62082">
      <w:pPr>
        <w:pStyle w:val="Tabladeilustraciones"/>
        <w:tabs>
          <w:tab w:val="right" w:leader="dot" w:pos="9060"/>
        </w:tabs>
        <w:rPr>
          <w:ins w:id="1299" w:author="JORGE CONTRERAS ORTIZ" w:date="2021-09-07T20:20: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300" w:author="JORGE CONTRERAS ORTIZ" w:date="2021-09-07T20:20:00Z">
        <w:r w:rsidR="00A1173A" w:rsidRPr="004A5DAA">
          <w:rPr>
            <w:rStyle w:val="Hipervnculo"/>
            <w:noProof/>
          </w:rPr>
          <w:fldChar w:fldCharType="begin"/>
        </w:r>
        <w:r w:rsidR="00A1173A" w:rsidRPr="004A5DAA">
          <w:rPr>
            <w:rStyle w:val="Hipervnculo"/>
            <w:noProof/>
          </w:rPr>
          <w:instrText xml:space="preserve"> </w:instrText>
        </w:r>
        <w:r w:rsidR="00A1173A">
          <w:rPr>
            <w:noProof/>
          </w:rPr>
          <w:instrText>HYPERLINK \l "_Toc81938634"</w:instrText>
        </w:r>
        <w:r w:rsidR="00A1173A" w:rsidRPr="004A5DAA">
          <w:rPr>
            <w:rStyle w:val="Hipervnculo"/>
            <w:noProof/>
          </w:rPr>
          <w:instrText xml:space="preserve"> </w:instrText>
        </w:r>
        <w:r w:rsidR="00A1173A" w:rsidRPr="004A5DAA">
          <w:rPr>
            <w:rStyle w:val="Hipervnculo"/>
            <w:noProof/>
          </w:rPr>
        </w:r>
        <w:r w:rsidR="00A1173A" w:rsidRPr="004A5DAA">
          <w:rPr>
            <w:rStyle w:val="Hipervnculo"/>
            <w:noProof/>
          </w:rPr>
          <w:fldChar w:fldCharType="separate"/>
        </w:r>
        <w:r w:rsidR="00A1173A" w:rsidRPr="004A5DAA">
          <w:rPr>
            <w:rStyle w:val="Hipervnculo"/>
            <w:noProof/>
          </w:rPr>
          <w:t>Ilustración 1 Estructura Básica 6LoWPAN [6]</w:t>
        </w:r>
        <w:r w:rsidR="00A1173A">
          <w:rPr>
            <w:noProof/>
            <w:webHidden/>
          </w:rPr>
          <w:tab/>
        </w:r>
        <w:r w:rsidR="00A1173A">
          <w:rPr>
            <w:noProof/>
            <w:webHidden/>
          </w:rPr>
          <w:fldChar w:fldCharType="begin"/>
        </w:r>
        <w:r w:rsidR="00A1173A">
          <w:rPr>
            <w:noProof/>
            <w:webHidden/>
          </w:rPr>
          <w:instrText xml:space="preserve"> PAGEREF _Toc81938634 \h </w:instrText>
        </w:r>
        <w:r w:rsidR="00A1173A">
          <w:rPr>
            <w:noProof/>
            <w:webHidden/>
          </w:rPr>
        </w:r>
      </w:ins>
      <w:r w:rsidR="00A1173A">
        <w:rPr>
          <w:noProof/>
          <w:webHidden/>
        </w:rPr>
        <w:fldChar w:fldCharType="separate"/>
      </w:r>
      <w:ins w:id="1301" w:author="JORGE CONTRERAS ORTIZ" w:date="2021-09-07T20:20:00Z">
        <w:r w:rsidR="00A1173A">
          <w:rPr>
            <w:noProof/>
            <w:webHidden/>
          </w:rPr>
          <w:t>9</w:t>
        </w:r>
        <w:r w:rsidR="00A1173A">
          <w:rPr>
            <w:noProof/>
            <w:webHidden/>
          </w:rPr>
          <w:fldChar w:fldCharType="end"/>
        </w:r>
        <w:r w:rsidR="00A1173A" w:rsidRPr="004A5DAA">
          <w:rPr>
            <w:rStyle w:val="Hipervnculo"/>
            <w:noProof/>
          </w:rPr>
          <w:fldChar w:fldCharType="end"/>
        </w:r>
      </w:ins>
    </w:p>
    <w:p w14:paraId="2458BC6F" w14:textId="30F3EECA" w:rsidR="00A1173A" w:rsidRDefault="00A1173A">
      <w:pPr>
        <w:pStyle w:val="Tabladeilustraciones"/>
        <w:tabs>
          <w:tab w:val="right" w:leader="dot" w:pos="9060"/>
        </w:tabs>
        <w:rPr>
          <w:ins w:id="1302" w:author="JORGE CONTRERAS ORTIZ" w:date="2021-09-07T20:20:00Z"/>
          <w:rFonts w:asciiTheme="minorHAnsi" w:eastAsiaTheme="minorEastAsia" w:hAnsiTheme="minorHAnsi" w:cstheme="minorBidi"/>
          <w:noProof/>
          <w:lang w:eastAsia="es-ES"/>
        </w:rPr>
      </w:pPr>
      <w:ins w:id="130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 Arquitectura en Contiki [7]</w:t>
        </w:r>
        <w:r>
          <w:rPr>
            <w:noProof/>
            <w:webHidden/>
          </w:rPr>
          <w:tab/>
        </w:r>
        <w:r>
          <w:rPr>
            <w:noProof/>
            <w:webHidden/>
          </w:rPr>
          <w:fldChar w:fldCharType="begin"/>
        </w:r>
        <w:r>
          <w:rPr>
            <w:noProof/>
            <w:webHidden/>
          </w:rPr>
          <w:instrText xml:space="preserve"> PAGEREF _Toc81938635 \h </w:instrText>
        </w:r>
        <w:r>
          <w:rPr>
            <w:noProof/>
            <w:webHidden/>
          </w:rPr>
        </w:r>
      </w:ins>
      <w:r>
        <w:rPr>
          <w:noProof/>
          <w:webHidden/>
        </w:rPr>
        <w:fldChar w:fldCharType="separate"/>
      </w:r>
      <w:ins w:id="1304" w:author="JORGE CONTRERAS ORTIZ" w:date="2021-09-07T20:20:00Z">
        <w:r>
          <w:rPr>
            <w:noProof/>
            <w:webHidden/>
          </w:rPr>
          <w:t>12</w:t>
        </w:r>
        <w:r>
          <w:rPr>
            <w:noProof/>
            <w:webHidden/>
          </w:rPr>
          <w:fldChar w:fldCharType="end"/>
        </w:r>
        <w:r w:rsidRPr="004A5DAA">
          <w:rPr>
            <w:rStyle w:val="Hipervnculo"/>
            <w:noProof/>
          </w:rPr>
          <w:fldChar w:fldCharType="end"/>
        </w:r>
      </w:ins>
    </w:p>
    <w:p w14:paraId="7B41A41F" w14:textId="553DF5F0" w:rsidR="00A1173A" w:rsidRDefault="00A1173A">
      <w:pPr>
        <w:pStyle w:val="Tabladeilustraciones"/>
        <w:tabs>
          <w:tab w:val="right" w:leader="dot" w:pos="9060"/>
        </w:tabs>
        <w:rPr>
          <w:ins w:id="1305" w:author="JORGE CONTRERAS ORTIZ" w:date="2021-09-07T20:20:00Z"/>
          <w:rFonts w:asciiTheme="minorHAnsi" w:eastAsiaTheme="minorEastAsia" w:hAnsiTheme="minorHAnsi" w:cstheme="minorBidi"/>
          <w:noProof/>
          <w:lang w:eastAsia="es-ES"/>
        </w:rPr>
      </w:pPr>
      <w:ins w:id="130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_Toc81938636 \h </w:instrText>
        </w:r>
        <w:r>
          <w:rPr>
            <w:noProof/>
            <w:webHidden/>
          </w:rPr>
        </w:r>
      </w:ins>
      <w:r>
        <w:rPr>
          <w:noProof/>
          <w:webHidden/>
        </w:rPr>
        <w:fldChar w:fldCharType="separate"/>
      </w:r>
      <w:ins w:id="1307" w:author="JORGE CONTRERAS ORTIZ" w:date="2021-09-07T20:20:00Z">
        <w:r>
          <w:rPr>
            <w:noProof/>
            <w:webHidden/>
          </w:rPr>
          <w:t>16</w:t>
        </w:r>
        <w:r>
          <w:rPr>
            <w:noProof/>
            <w:webHidden/>
          </w:rPr>
          <w:fldChar w:fldCharType="end"/>
        </w:r>
        <w:r w:rsidRPr="004A5DAA">
          <w:rPr>
            <w:rStyle w:val="Hipervnculo"/>
            <w:noProof/>
          </w:rPr>
          <w:fldChar w:fldCharType="end"/>
        </w:r>
      </w:ins>
    </w:p>
    <w:p w14:paraId="20422323" w14:textId="05FB7F3C" w:rsidR="00A1173A" w:rsidRDefault="00A1173A">
      <w:pPr>
        <w:pStyle w:val="Tabladeilustraciones"/>
        <w:tabs>
          <w:tab w:val="right" w:leader="dot" w:pos="9060"/>
        </w:tabs>
        <w:rPr>
          <w:ins w:id="1308" w:author="JORGE CONTRERAS ORTIZ" w:date="2021-09-07T20:20:00Z"/>
          <w:rFonts w:asciiTheme="minorHAnsi" w:eastAsiaTheme="minorEastAsia" w:hAnsiTheme="minorHAnsi" w:cstheme="minorBidi"/>
          <w:noProof/>
          <w:lang w:eastAsia="es-ES"/>
        </w:rPr>
      </w:pPr>
      <w:ins w:id="130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_Toc81938637 \h </w:instrText>
        </w:r>
        <w:r>
          <w:rPr>
            <w:noProof/>
            <w:webHidden/>
          </w:rPr>
        </w:r>
      </w:ins>
      <w:r>
        <w:rPr>
          <w:noProof/>
          <w:webHidden/>
        </w:rPr>
        <w:fldChar w:fldCharType="separate"/>
      </w:r>
      <w:ins w:id="1310" w:author="JORGE CONTRERAS ORTIZ" w:date="2021-09-07T20:20:00Z">
        <w:r>
          <w:rPr>
            <w:noProof/>
            <w:webHidden/>
          </w:rPr>
          <w:t>17</w:t>
        </w:r>
        <w:r>
          <w:rPr>
            <w:noProof/>
            <w:webHidden/>
          </w:rPr>
          <w:fldChar w:fldCharType="end"/>
        </w:r>
        <w:r w:rsidRPr="004A5DAA">
          <w:rPr>
            <w:rStyle w:val="Hipervnculo"/>
            <w:noProof/>
          </w:rPr>
          <w:fldChar w:fldCharType="end"/>
        </w:r>
      </w:ins>
    </w:p>
    <w:p w14:paraId="244AC285" w14:textId="30A17514" w:rsidR="00A1173A" w:rsidRDefault="00A1173A">
      <w:pPr>
        <w:pStyle w:val="Tabladeilustraciones"/>
        <w:tabs>
          <w:tab w:val="right" w:leader="dot" w:pos="9060"/>
        </w:tabs>
        <w:rPr>
          <w:ins w:id="1311" w:author="JORGE CONTRERAS ORTIZ" w:date="2021-09-07T20:20:00Z"/>
          <w:rFonts w:asciiTheme="minorHAnsi" w:eastAsiaTheme="minorEastAsia" w:hAnsiTheme="minorHAnsi" w:cstheme="minorBidi"/>
          <w:noProof/>
          <w:lang w:eastAsia="es-ES"/>
        </w:rPr>
      </w:pPr>
      <w:ins w:id="131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 Ejemplo PAN Thread [12], [13]</w:t>
        </w:r>
        <w:r>
          <w:rPr>
            <w:noProof/>
            <w:webHidden/>
          </w:rPr>
          <w:tab/>
        </w:r>
        <w:r>
          <w:rPr>
            <w:noProof/>
            <w:webHidden/>
          </w:rPr>
          <w:fldChar w:fldCharType="begin"/>
        </w:r>
        <w:r>
          <w:rPr>
            <w:noProof/>
            <w:webHidden/>
          </w:rPr>
          <w:instrText xml:space="preserve"> PAGEREF _Toc81938638 \h </w:instrText>
        </w:r>
        <w:r>
          <w:rPr>
            <w:noProof/>
            <w:webHidden/>
          </w:rPr>
        </w:r>
      </w:ins>
      <w:r>
        <w:rPr>
          <w:noProof/>
          <w:webHidden/>
        </w:rPr>
        <w:fldChar w:fldCharType="separate"/>
      </w:r>
      <w:ins w:id="1313" w:author="JORGE CONTRERAS ORTIZ" w:date="2021-09-07T20:20:00Z">
        <w:r>
          <w:rPr>
            <w:noProof/>
            <w:webHidden/>
          </w:rPr>
          <w:t>18</w:t>
        </w:r>
        <w:r>
          <w:rPr>
            <w:noProof/>
            <w:webHidden/>
          </w:rPr>
          <w:fldChar w:fldCharType="end"/>
        </w:r>
        <w:r w:rsidRPr="004A5DAA">
          <w:rPr>
            <w:rStyle w:val="Hipervnculo"/>
            <w:noProof/>
          </w:rPr>
          <w:fldChar w:fldCharType="end"/>
        </w:r>
      </w:ins>
    </w:p>
    <w:p w14:paraId="631522C2" w14:textId="7513C7B5" w:rsidR="00A1173A" w:rsidRDefault="00A1173A">
      <w:pPr>
        <w:pStyle w:val="Tabladeilustraciones"/>
        <w:tabs>
          <w:tab w:val="right" w:leader="dot" w:pos="9060"/>
        </w:tabs>
        <w:rPr>
          <w:ins w:id="1314" w:author="JORGE CONTRERAS ORTIZ" w:date="2021-09-07T20:20:00Z"/>
          <w:rFonts w:asciiTheme="minorHAnsi" w:eastAsiaTheme="minorEastAsia" w:hAnsiTheme="minorHAnsi" w:cstheme="minorBidi"/>
          <w:noProof/>
          <w:lang w:eastAsia="es-ES"/>
        </w:rPr>
      </w:pPr>
      <w:ins w:id="131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 Balena Etcher</w:t>
        </w:r>
        <w:r>
          <w:rPr>
            <w:noProof/>
            <w:webHidden/>
          </w:rPr>
          <w:tab/>
        </w:r>
        <w:r>
          <w:rPr>
            <w:noProof/>
            <w:webHidden/>
          </w:rPr>
          <w:fldChar w:fldCharType="begin"/>
        </w:r>
        <w:r>
          <w:rPr>
            <w:noProof/>
            <w:webHidden/>
          </w:rPr>
          <w:instrText xml:space="preserve"> PAGEREF _Toc81938639 \h </w:instrText>
        </w:r>
        <w:r>
          <w:rPr>
            <w:noProof/>
            <w:webHidden/>
          </w:rPr>
        </w:r>
      </w:ins>
      <w:r>
        <w:rPr>
          <w:noProof/>
          <w:webHidden/>
        </w:rPr>
        <w:fldChar w:fldCharType="separate"/>
      </w:r>
      <w:ins w:id="1316" w:author="JORGE CONTRERAS ORTIZ" w:date="2021-09-07T20:20:00Z">
        <w:r>
          <w:rPr>
            <w:noProof/>
            <w:webHidden/>
          </w:rPr>
          <w:t>30</w:t>
        </w:r>
        <w:r>
          <w:rPr>
            <w:noProof/>
            <w:webHidden/>
          </w:rPr>
          <w:fldChar w:fldCharType="end"/>
        </w:r>
        <w:r w:rsidRPr="004A5DAA">
          <w:rPr>
            <w:rStyle w:val="Hipervnculo"/>
            <w:noProof/>
          </w:rPr>
          <w:fldChar w:fldCharType="end"/>
        </w:r>
      </w:ins>
    </w:p>
    <w:p w14:paraId="3CE36064" w14:textId="1E080303" w:rsidR="00A1173A" w:rsidRDefault="00A1173A">
      <w:pPr>
        <w:pStyle w:val="Tabladeilustraciones"/>
        <w:tabs>
          <w:tab w:val="right" w:leader="dot" w:pos="9060"/>
        </w:tabs>
        <w:rPr>
          <w:ins w:id="1317" w:author="JORGE CONTRERAS ORTIZ" w:date="2021-09-07T20:20:00Z"/>
          <w:rFonts w:asciiTheme="minorHAnsi" w:eastAsiaTheme="minorEastAsia" w:hAnsiTheme="minorHAnsi" w:cstheme="minorBidi"/>
          <w:noProof/>
          <w:lang w:eastAsia="es-ES"/>
        </w:rPr>
      </w:pPr>
      <w:ins w:id="131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7 Administrador de Dispositivos Previo a la instalación de Drivers del BR</w:t>
        </w:r>
        <w:r>
          <w:rPr>
            <w:noProof/>
            <w:webHidden/>
          </w:rPr>
          <w:tab/>
        </w:r>
        <w:r>
          <w:rPr>
            <w:noProof/>
            <w:webHidden/>
          </w:rPr>
          <w:fldChar w:fldCharType="begin"/>
        </w:r>
        <w:r>
          <w:rPr>
            <w:noProof/>
            <w:webHidden/>
          </w:rPr>
          <w:instrText xml:space="preserve"> PAGEREF _Toc81938640 \h </w:instrText>
        </w:r>
        <w:r>
          <w:rPr>
            <w:noProof/>
            <w:webHidden/>
          </w:rPr>
        </w:r>
      </w:ins>
      <w:r>
        <w:rPr>
          <w:noProof/>
          <w:webHidden/>
        </w:rPr>
        <w:fldChar w:fldCharType="separate"/>
      </w:r>
      <w:ins w:id="1319" w:author="JORGE CONTRERAS ORTIZ" w:date="2021-09-07T20:20:00Z">
        <w:r>
          <w:rPr>
            <w:noProof/>
            <w:webHidden/>
          </w:rPr>
          <w:t>31</w:t>
        </w:r>
        <w:r>
          <w:rPr>
            <w:noProof/>
            <w:webHidden/>
          </w:rPr>
          <w:fldChar w:fldCharType="end"/>
        </w:r>
        <w:r w:rsidRPr="004A5DAA">
          <w:rPr>
            <w:rStyle w:val="Hipervnculo"/>
            <w:noProof/>
          </w:rPr>
          <w:fldChar w:fldCharType="end"/>
        </w:r>
      </w:ins>
    </w:p>
    <w:p w14:paraId="79F5B617" w14:textId="50647CA1" w:rsidR="00A1173A" w:rsidRDefault="00A1173A">
      <w:pPr>
        <w:pStyle w:val="Tabladeilustraciones"/>
        <w:tabs>
          <w:tab w:val="right" w:leader="dot" w:pos="9060"/>
        </w:tabs>
        <w:rPr>
          <w:ins w:id="1320" w:author="JORGE CONTRERAS ORTIZ" w:date="2021-09-07T20:20:00Z"/>
          <w:rFonts w:asciiTheme="minorHAnsi" w:eastAsiaTheme="minorEastAsia" w:hAnsiTheme="minorHAnsi" w:cstheme="minorBidi"/>
          <w:noProof/>
          <w:lang w:eastAsia="es-ES"/>
        </w:rPr>
      </w:pPr>
      <w:ins w:id="132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_Toc81938641 \h </w:instrText>
        </w:r>
        <w:r>
          <w:rPr>
            <w:noProof/>
            <w:webHidden/>
          </w:rPr>
        </w:r>
      </w:ins>
      <w:r>
        <w:rPr>
          <w:noProof/>
          <w:webHidden/>
        </w:rPr>
        <w:fldChar w:fldCharType="separate"/>
      </w:r>
      <w:ins w:id="1322" w:author="JORGE CONTRERAS ORTIZ" w:date="2021-09-07T20:20:00Z">
        <w:r>
          <w:rPr>
            <w:noProof/>
            <w:webHidden/>
          </w:rPr>
          <w:t>32</w:t>
        </w:r>
        <w:r>
          <w:rPr>
            <w:noProof/>
            <w:webHidden/>
          </w:rPr>
          <w:fldChar w:fldCharType="end"/>
        </w:r>
        <w:r w:rsidRPr="004A5DAA">
          <w:rPr>
            <w:rStyle w:val="Hipervnculo"/>
            <w:noProof/>
          </w:rPr>
          <w:fldChar w:fldCharType="end"/>
        </w:r>
      </w:ins>
    </w:p>
    <w:p w14:paraId="6257816C" w14:textId="26BC4683" w:rsidR="00A1173A" w:rsidRDefault="00A1173A">
      <w:pPr>
        <w:pStyle w:val="Tabladeilustraciones"/>
        <w:tabs>
          <w:tab w:val="right" w:leader="dot" w:pos="9060"/>
        </w:tabs>
        <w:rPr>
          <w:ins w:id="1323" w:author="JORGE CONTRERAS ORTIZ" w:date="2021-09-07T20:20:00Z"/>
          <w:rFonts w:asciiTheme="minorHAnsi" w:eastAsiaTheme="minorEastAsia" w:hAnsiTheme="minorHAnsi" w:cstheme="minorBidi"/>
          <w:noProof/>
          <w:lang w:eastAsia="es-ES"/>
        </w:rPr>
      </w:pPr>
      <w:ins w:id="132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9 MobaXterm</w:t>
        </w:r>
        <w:r>
          <w:rPr>
            <w:noProof/>
            <w:webHidden/>
          </w:rPr>
          <w:tab/>
        </w:r>
        <w:r>
          <w:rPr>
            <w:noProof/>
            <w:webHidden/>
          </w:rPr>
          <w:fldChar w:fldCharType="begin"/>
        </w:r>
        <w:r>
          <w:rPr>
            <w:noProof/>
            <w:webHidden/>
          </w:rPr>
          <w:instrText xml:space="preserve"> PAGEREF _Toc81938642 \h </w:instrText>
        </w:r>
        <w:r>
          <w:rPr>
            <w:noProof/>
            <w:webHidden/>
          </w:rPr>
        </w:r>
      </w:ins>
      <w:r>
        <w:rPr>
          <w:noProof/>
          <w:webHidden/>
        </w:rPr>
        <w:fldChar w:fldCharType="separate"/>
      </w:r>
      <w:ins w:id="1325" w:author="JORGE CONTRERAS ORTIZ" w:date="2021-09-07T20:20:00Z">
        <w:r>
          <w:rPr>
            <w:noProof/>
            <w:webHidden/>
          </w:rPr>
          <w:t>32</w:t>
        </w:r>
        <w:r>
          <w:rPr>
            <w:noProof/>
            <w:webHidden/>
          </w:rPr>
          <w:fldChar w:fldCharType="end"/>
        </w:r>
        <w:r w:rsidRPr="004A5DAA">
          <w:rPr>
            <w:rStyle w:val="Hipervnculo"/>
            <w:noProof/>
          </w:rPr>
          <w:fldChar w:fldCharType="end"/>
        </w:r>
      </w:ins>
    </w:p>
    <w:p w14:paraId="520CE9D2" w14:textId="32C9E599" w:rsidR="00A1173A" w:rsidRDefault="00A1173A">
      <w:pPr>
        <w:pStyle w:val="Tabladeilustraciones"/>
        <w:tabs>
          <w:tab w:val="right" w:leader="dot" w:pos="9060"/>
        </w:tabs>
        <w:rPr>
          <w:ins w:id="1326" w:author="JORGE CONTRERAS ORTIZ" w:date="2021-09-07T20:20:00Z"/>
          <w:rFonts w:asciiTheme="minorHAnsi" w:eastAsiaTheme="minorEastAsia" w:hAnsiTheme="minorHAnsi" w:cstheme="minorBidi"/>
          <w:noProof/>
          <w:lang w:eastAsia="es-ES"/>
        </w:rPr>
      </w:pPr>
      <w:ins w:id="132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10 Login Panel Administración Web</w:t>
        </w:r>
        <w:r>
          <w:rPr>
            <w:noProof/>
            <w:webHidden/>
          </w:rPr>
          <w:tab/>
        </w:r>
        <w:r>
          <w:rPr>
            <w:noProof/>
            <w:webHidden/>
          </w:rPr>
          <w:fldChar w:fldCharType="begin"/>
        </w:r>
        <w:r>
          <w:rPr>
            <w:noProof/>
            <w:webHidden/>
          </w:rPr>
          <w:instrText xml:space="preserve"> PAGEREF _Toc81938643 \h </w:instrText>
        </w:r>
        <w:r>
          <w:rPr>
            <w:noProof/>
            <w:webHidden/>
          </w:rPr>
        </w:r>
      </w:ins>
      <w:r>
        <w:rPr>
          <w:noProof/>
          <w:webHidden/>
        </w:rPr>
        <w:fldChar w:fldCharType="separate"/>
      </w:r>
      <w:ins w:id="1328" w:author="JORGE CONTRERAS ORTIZ" w:date="2021-09-07T20:20:00Z">
        <w:r>
          <w:rPr>
            <w:noProof/>
            <w:webHidden/>
          </w:rPr>
          <w:t>33</w:t>
        </w:r>
        <w:r>
          <w:rPr>
            <w:noProof/>
            <w:webHidden/>
          </w:rPr>
          <w:fldChar w:fldCharType="end"/>
        </w:r>
        <w:r w:rsidRPr="004A5DAA">
          <w:rPr>
            <w:rStyle w:val="Hipervnculo"/>
            <w:noProof/>
          </w:rPr>
          <w:fldChar w:fldCharType="end"/>
        </w:r>
      </w:ins>
    </w:p>
    <w:p w14:paraId="5472F21B" w14:textId="4ED5E722" w:rsidR="00A1173A" w:rsidRDefault="00A1173A">
      <w:pPr>
        <w:pStyle w:val="Tabladeilustraciones"/>
        <w:tabs>
          <w:tab w:val="right" w:leader="dot" w:pos="9060"/>
        </w:tabs>
        <w:rPr>
          <w:ins w:id="1329" w:author="JORGE CONTRERAS ORTIZ" w:date="2021-09-07T20:20:00Z"/>
          <w:rFonts w:asciiTheme="minorHAnsi" w:eastAsiaTheme="minorEastAsia" w:hAnsiTheme="minorHAnsi" w:cstheme="minorBidi"/>
          <w:noProof/>
          <w:lang w:eastAsia="es-ES"/>
        </w:rPr>
      </w:pPr>
      <w:ins w:id="133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11 Pestaña Network</w:t>
        </w:r>
        <w:r>
          <w:rPr>
            <w:noProof/>
            <w:webHidden/>
          </w:rPr>
          <w:tab/>
        </w:r>
        <w:r>
          <w:rPr>
            <w:noProof/>
            <w:webHidden/>
          </w:rPr>
          <w:fldChar w:fldCharType="begin"/>
        </w:r>
        <w:r>
          <w:rPr>
            <w:noProof/>
            <w:webHidden/>
          </w:rPr>
          <w:instrText xml:space="preserve"> PAGEREF _Toc81938644 \h </w:instrText>
        </w:r>
        <w:r>
          <w:rPr>
            <w:noProof/>
            <w:webHidden/>
          </w:rPr>
        </w:r>
      </w:ins>
      <w:r>
        <w:rPr>
          <w:noProof/>
          <w:webHidden/>
        </w:rPr>
        <w:fldChar w:fldCharType="separate"/>
      </w:r>
      <w:ins w:id="1331" w:author="JORGE CONTRERAS ORTIZ" w:date="2021-09-07T20:20:00Z">
        <w:r>
          <w:rPr>
            <w:noProof/>
            <w:webHidden/>
          </w:rPr>
          <w:t>34</w:t>
        </w:r>
        <w:r>
          <w:rPr>
            <w:noProof/>
            <w:webHidden/>
          </w:rPr>
          <w:fldChar w:fldCharType="end"/>
        </w:r>
        <w:r w:rsidRPr="004A5DAA">
          <w:rPr>
            <w:rStyle w:val="Hipervnculo"/>
            <w:noProof/>
          </w:rPr>
          <w:fldChar w:fldCharType="end"/>
        </w:r>
      </w:ins>
    </w:p>
    <w:p w14:paraId="58BEE753" w14:textId="0F6BB3C7" w:rsidR="00A1173A" w:rsidRDefault="00A1173A">
      <w:pPr>
        <w:pStyle w:val="Tabladeilustraciones"/>
        <w:tabs>
          <w:tab w:val="right" w:leader="dot" w:pos="9060"/>
        </w:tabs>
        <w:rPr>
          <w:ins w:id="1332" w:author="JORGE CONTRERAS ORTIZ" w:date="2021-09-07T20:20:00Z"/>
          <w:rFonts w:asciiTheme="minorHAnsi" w:eastAsiaTheme="minorEastAsia" w:hAnsiTheme="minorHAnsi" w:cstheme="minorBidi"/>
          <w:noProof/>
          <w:lang w:eastAsia="es-ES"/>
        </w:rPr>
      </w:pPr>
      <w:ins w:id="133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12 Actualización KiBRA</w:t>
        </w:r>
        <w:r>
          <w:rPr>
            <w:noProof/>
            <w:webHidden/>
          </w:rPr>
          <w:tab/>
        </w:r>
        <w:r>
          <w:rPr>
            <w:noProof/>
            <w:webHidden/>
          </w:rPr>
          <w:fldChar w:fldCharType="begin"/>
        </w:r>
        <w:r>
          <w:rPr>
            <w:noProof/>
            <w:webHidden/>
          </w:rPr>
          <w:instrText xml:space="preserve"> PAGEREF _Toc81938645 \h </w:instrText>
        </w:r>
        <w:r>
          <w:rPr>
            <w:noProof/>
            <w:webHidden/>
          </w:rPr>
        </w:r>
      </w:ins>
      <w:r>
        <w:rPr>
          <w:noProof/>
          <w:webHidden/>
        </w:rPr>
        <w:fldChar w:fldCharType="separate"/>
      </w:r>
      <w:ins w:id="1334" w:author="JORGE CONTRERAS ORTIZ" w:date="2021-09-07T20:20:00Z">
        <w:r>
          <w:rPr>
            <w:noProof/>
            <w:webHidden/>
          </w:rPr>
          <w:t>35</w:t>
        </w:r>
        <w:r>
          <w:rPr>
            <w:noProof/>
            <w:webHidden/>
          </w:rPr>
          <w:fldChar w:fldCharType="end"/>
        </w:r>
        <w:r w:rsidRPr="004A5DAA">
          <w:rPr>
            <w:rStyle w:val="Hipervnculo"/>
            <w:noProof/>
          </w:rPr>
          <w:fldChar w:fldCharType="end"/>
        </w:r>
      </w:ins>
    </w:p>
    <w:p w14:paraId="2EBD3C1C" w14:textId="70D32D05" w:rsidR="00A1173A" w:rsidRDefault="00A1173A">
      <w:pPr>
        <w:pStyle w:val="Tabladeilustraciones"/>
        <w:tabs>
          <w:tab w:val="right" w:leader="dot" w:pos="9060"/>
        </w:tabs>
        <w:rPr>
          <w:ins w:id="1335" w:author="JORGE CONTRERAS ORTIZ" w:date="2021-09-07T20:20:00Z"/>
          <w:rFonts w:asciiTheme="minorHAnsi" w:eastAsiaTheme="minorEastAsia" w:hAnsiTheme="minorHAnsi" w:cstheme="minorBidi"/>
          <w:noProof/>
          <w:lang w:eastAsia="es-ES"/>
        </w:rPr>
      </w:pPr>
      <w:ins w:id="133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13 Pestaña Settings</w:t>
        </w:r>
        <w:r>
          <w:rPr>
            <w:noProof/>
            <w:webHidden/>
          </w:rPr>
          <w:tab/>
        </w:r>
        <w:r>
          <w:rPr>
            <w:noProof/>
            <w:webHidden/>
          </w:rPr>
          <w:fldChar w:fldCharType="begin"/>
        </w:r>
        <w:r>
          <w:rPr>
            <w:noProof/>
            <w:webHidden/>
          </w:rPr>
          <w:instrText xml:space="preserve"> PAGEREF _Toc81938646 \h </w:instrText>
        </w:r>
        <w:r>
          <w:rPr>
            <w:noProof/>
            <w:webHidden/>
          </w:rPr>
        </w:r>
      </w:ins>
      <w:r>
        <w:rPr>
          <w:noProof/>
          <w:webHidden/>
        </w:rPr>
        <w:fldChar w:fldCharType="separate"/>
      </w:r>
      <w:ins w:id="1337" w:author="JORGE CONTRERAS ORTIZ" w:date="2021-09-07T20:20:00Z">
        <w:r>
          <w:rPr>
            <w:noProof/>
            <w:webHidden/>
          </w:rPr>
          <w:t>36</w:t>
        </w:r>
        <w:r>
          <w:rPr>
            <w:noProof/>
            <w:webHidden/>
          </w:rPr>
          <w:fldChar w:fldCharType="end"/>
        </w:r>
        <w:r w:rsidRPr="004A5DAA">
          <w:rPr>
            <w:rStyle w:val="Hipervnculo"/>
            <w:noProof/>
          </w:rPr>
          <w:fldChar w:fldCharType="end"/>
        </w:r>
      </w:ins>
    </w:p>
    <w:p w14:paraId="2CB7D9A9" w14:textId="5DCE09F6" w:rsidR="00A1173A" w:rsidRDefault="00A1173A">
      <w:pPr>
        <w:pStyle w:val="Tabladeilustraciones"/>
        <w:tabs>
          <w:tab w:val="right" w:leader="dot" w:pos="9060"/>
        </w:tabs>
        <w:rPr>
          <w:ins w:id="1338" w:author="JORGE CONTRERAS ORTIZ" w:date="2021-09-07T20:20:00Z"/>
          <w:rFonts w:asciiTheme="minorHAnsi" w:eastAsiaTheme="minorEastAsia" w:hAnsiTheme="minorHAnsi" w:cstheme="minorBidi"/>
          <w:noProof/>
          <w:lang w:eastAsia="es-ES"/>
        </w:rPr>
      </w:pPr>
      <w:ins w:id="133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"_Toc81938647"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_Toc81938647 \h </w:instrText>
        </w:r>
        <w:r>
          <w:rPr>
            <w:noProof/>
            <w:webHidden/>
          </w:rPr>
        </w:r>
      </w:ins>
      <w:r>
        <w:rPr>
          <w:noProof/>
          <w:webHidden/>
        </w:rPr>
        <w:fldChar w:fldCharType="separate"/>
      </w:r>
      <w:ins w:id="1340" w:author="JORGE CONTRERAS ORTIZ" w:date="2021-09-07T20:20:00Z">
        <w:r>
          <w:rPr>
            <w:noProof/>
            <w:webHidden/>
          </w:rPr>
          <w:t>37</w:t>
        </w:r>
        <w:r>
          <w:rPr>
            <w:noProof/>
            <w:webHidden/>
          </w:rPr>
          <w:fldChar w:fldCharType="end"/>
        </w:r>
        <w:r w:rsidRPr="004A5DAA">
          <w:rPr>
            <w:rStyle w:val="Hipervnculo"/>
            <w:noProof/>
          </w:rPr>
          <w:fldChar w:fldCharType="end"/>
        </w:r>
      </w:ins>
    </w:p>
    <w:p w14:paraId="2425F9EB" w14:textId="67D5AD6F" w:rsidR="00A1173A" w:rsidRDefault="00A1173A">
      <w:pPr>
        <w:pStyle w:val="Tabladeilustraciones"/>
        <w:tabs>
          <w:tab w:val="right" w:leader="dot" w:pos="9060"/>
        </w:tabs>
        <w:rPr>
          <w:ins w:id="1341" w:author="JORGE CONTRERAS ORTIZ" w:date="2021-09-07T20:20:00Z"/>
          <w:rFonts w:asciiTheme="minorHAnsi" w:eastAsiaTheme="minorEastAsia" w:hAnsiTheme="minorHAnsi" w:cstheme="minorBidi"/>
          <w:noProof/>
          <w:lang w:eastAsia="es-ES"/>
        </w:rPr>
      </w:pPr>
      <w:ins w:id="134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"_Toc81938648"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_Toc81938648 \h </w:instrText>
        </w:r>
        <w:r>
          <w:rPr>
            <w:noProof/>
            <w:webHidden/>
          </w:rPr>
        </w:r>
      </w:ins>
      <w:r>
        <w:rPr>
          <w:noProof/>
          <w:webHidden/>
        </w:rPr>
        <w:fldChar w:fldCharType="separate"/>
      </w:r>
      <w:ins w:id="1343" w:author="JORGE CONTRERAS ORTIZ" w:date="2021-09-07T20:20:00Z">
        <w:r>
          <w:rPr>
            <w:noProof/>
            <w:webHidden/>
          </w:rPr>
          <w:t>37</w:t>
        </w:r>
        <w:r>
          <w:rPr>
            <w:noProof/>
            <w:webHidden/>
          </w:rPr>
          <w:fldChar w:fldCharType="end"/>
        </w:r>
        <w:r w:rsidRPr="004A5DAA">
          <w:rPr>
            <w:rStyle w:val="Hipervnculo"/>
            <w:noProof/>
          </w:rPr>
          <w:fldChar w:fldCharType="end"/>
        </w:r>
      </w:ins>
    </w:p>
    <w:p w14:paraId="5FF177D2" w14:textId="6D034411" w:rsidR="00A1173A" w:rsidRDefault="00A1173A">
      <w:pPr>
        <w:pStyle w:val="Tabladeilustraciones"/>
        <w:tabs>
          <w:tab w:val="right" w:leader="dot" w:pos="9060"/>
        </w:tabs>
        <w:rPr>
          <w:ins w:id="1344" w:author="JORGE CONTRERAS ORTIZ" w:date="2021-09-07T20:20:00Z"/>
          <w:rFonts w:asciiTheme="minorHAnsi" w:eastAsiaTheme="minorEastAsia" w:hAnsiTheme="minorHAnsi" w:cstheme="minorBidi"/>
          <w:noProof/>
          <w:lang w:eastAsia="es-ES"/>
        </w:rPr>
      </w:pPr>
      <w:ins w:id="134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16 Configuración Prefijo de Red</w:t>
        </w:r>
        <w:r>
          <w:rPr>
            <w:noProof/>
            <w:webHidden/>
          </w:rPr>
          <w:tab/>
        </w:r>
        <w:r>
          <w:rPr>
            <w:noProof/>
            <w:webHidden/>
          </w:rPr>
          <w:fldChar w:fldCharType="begin"/>
        </w:r>
        <w:r>
          <w:rPr>
            <w:noProof/>
            <w:webHidden/>
          </w:rPr>
          <w:instrText xml:space="preserve"> PAGEREF _Toc81938649 \h </w:instrText>
        </w:r>
        <w:r>
          <w:rPr>
            <w:noProof/>
            <w:webHidden/>
          </w:rPr>
        </w:r>
      </w:ins>
      <w:r>
        <w:rPr>
          <w:noProof/>
          <w:webHidden/>
        </w:rPr>
        <w:fldChar w:fldCharType="separate"/>
      </w:r>
      <w:ins w:id="1346" w:author="JORGE CONTRERAS ORTIZ" w:date="2021-09-07T20:20:00Z">
        <w:r>
          <w:rPr>
            <w:noProof/>
            <w:webHidden/>
          </w:rPr>
          <w:t>38</w:t>
        </w:r>
        <w:r>
          <w:rPr>
            <w:noProof/>
            <w:webHidden/>
          </w:rPr>
          <w:fldChar w:fldCharType="end"/>
        </w:r>
        <w:r w:rsidRPr="004A5DAA">
          <w:rPr>
            <w:rStyle w:val="Hipervnculo"/>
            <w:noProof/>
          </w:rPr>
          <w:fldChar w:fldCharType="end"/>
        </w:r>
      </w:ins>
    </w:p>
    <w:p w14:paraId="4D8EB01E" w14:textId="66001F6B" w:rsidR="00A1173A" w:rsidRDefault="00A1173A">
      <w:pPr>
        <w:pStyle w:val="Tabladeilustraciones"/>
        <w:tabs>
          <w:tab w:val="right" w:leader="dot" w:pos="9060"/>
        </w:tabs>
        <w:rPr>
          <w:ins w:id="1347" w:author="JORGE CONTRERAS ORTIZ" w:date="2021-09-07T20:20:00Z"/>
          <w:rFonts w:asciiTheme="minorHAnsi" w:eastAsiaTheme="minorEastAsia" w:hAnsiTheme="minorHAnsi" w:cstheme="minorBidi"/>
          <w:noProof/>
          <w:lang w:eastAsia="es-ES"/>
        </w:rPr>
      </w:pPr>
      <w:ins w:id="134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_Toc81938650 \h </w:instrText>
        </w:r>
        <w:r>
          <w:rPr>
            <w:noProof/>
            <w:webHidden/>
          </w:rPr>
        </w:r>
      </w:ins>
      <w:r>
        <w:rPr>
          <w:noProof/>
          <w:webHidden/>
        </w:rPr>
        <w:fldChar w:fldCharType="separate"/>
      </w:r>
      <w:ins w:id="1349" w:author="JORGE CONTRERAS ORTIZ" w:date="2021-09-07T20:20:00Z">
        <w:r>
          <w:rPr>
            <w:noProof/>
            <w:webHidden/>
          </w:rPr>
          <w:t>39</w:t>
        </w:r>
        <w:r>
          <w:rPr>
            <w:noProof/>
            <w:webHidden/>
          </w:rPr>
          <w:fldChar w:fldCharType="end"/>
        </w:r>
        <w:r w:rsidRPr="004A5DAA">
          <w:rPr>
            <w:rStyle w:val="Hipervnculo"/>
            <w:noProof/>
          </w:rPr>
          <w:fldChar w:fldCharType="end"/>
        </w:r>
      </w:ins>
    </w:p>
    <w:p w14:paraId="76076043" w14:textId="5B27E558" w:rsidR="00A1173A" w:rsidRDefault="00A1173A">
      <w:pPr>
        <w:pStyle w:val="Tabladeilustraciones"/>
        <w:tabs>
          <w:tab w:val="right" w:leader="dot" w:pos="9060"/>
        </w:tabs>
        <w:rPr>
          <w:ins w:id="1350" w:author="JORGE CONTRERAS ORTIZ" w:date="2021-09-07T20:20:00Z"/>
          <w:rFonts w:asciiTheme="minorHAnsi" w:eastAsiaTheme="minorEastAsia" w:hAnsiTheme="minorHAnsi" w:cstheme="minorBidi"/>
          <w:noProof/>
          <w:lang w:eastAsia="es-ES"/>
        </w:rPr>
      </w:pPr>
      <w:ins w:id="135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_Toc81938651 \h </w:instrText>
        </w:r>
        <w:r>
          <w:rPr>
            <w:noProof/>
            <w:webHidden/>
          </w:rPr>
        </w:r>
      </w:ins>
      <w:r>
        <w:rPr>
          <w:noProof/>
          <w:webHidden/>
        </w:rPr>
        <w:fldChar w:fldCharType="separate"/>
      </w:r>
      <w:ins w:id="1352" w:author="JORGE CONTRERAS ORTIZ" w:date="2021-09-07T20:20:00Z">
        <w:r>
          <w:rPr>
            <w:noProof/>
            <w:webHidden/>
          </w:rPr>
          <w:t>40</w:t>
        </w:r>
        <w:r>
          <w:rPr>
            <w:noProof/>
            <w:webHidden/>
          </w:rPr>
          <w:fldChar w:fldCharType="end"/>
        </w:r>
        <w:r w:rsidRPr="004A5DAA">
          <w:rPr>
            <w:rStyle w:val="Hipervnculo"/>
            <w:noProof/>
          </w:rPr>
          <w:fldChar w:fldCharType="end"/>
        </w:r>
      </w:ins>
    </w:p>
    <w:p w14:paraId="1404E3BA" w14:textId="75A0F4AC" w:rsidR="00A1173A" w:rsidRDefault="00A1173A">
      <w:pPr>
        <w:pStyle w:val="Tabladeilustraciones"/>
        <w:tabs>
          <w:tab w:val="right" w:leader="dot" w:pos="9060"/>
        </w:tabs>
        <w:rPr>
          <w:ins w:id="1353" w:author="JORGE CONTRERAS ORTIZ" w:date="2021-09-07T20:20:00Z"/>
          <w:rFonts w:asciiTheme="minorHAnsi" w:eastAsiaTheme="minorEastAsia" w:hAnsiTheme="minorHAnsi" w:cstheme="minorBidi"/>
          <w:noProof/>
          <w:lang w:eastAsia="es-ES"/>
        </w:rPr>
      </w:pPr>
      <w:ins w:id="135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_Toc81938652 \h </w:instrText>
        </w:r>
        <w:r>
          <w:rPr>
            <w:noProof/>
            <w:webHidden/>
          </w:rPr>
        </w:r>
      </w:ins>
      <w:r>
        <w:rPr>
          <w:noProof/>
          <w:webHidden/>
        </w:rPr>
        <w:fldChar w:fldCharType="separate"/>
      </w:r>
      <w:ins w:id="1355" w:author="JORGE CONTRERAS ORTIZ" w:date="2021-09-07T20:20:00Z">
        <w:r>
          <w:rPr>
            <w:noProof/>
            <w:webHidden/>
          </w:rPr>
          <w:t>41</w:t>
        </w:r>
        <w:r>
          <w:rPr>
            <w:noProof/>
            <w:webHidden/>
          </w:rPr>
          <w:fldChar w:fldCharType="end"/>
        </w:r>
        <w:r w:rsidRPr="004A5DAA">
          <w:rPr>
            <w:rStyle w:val="Hipervnculo"/>
            <w:noProof/>
          </w:rPr>
          <w:fldChar w:fldCharType="end"/>
        </w:r>
      </w:ins>
    </w:p>
    <w:p w14:paraId="1AA113F0" w14:textId="4AFB24E9" w:rsidR="00A1173A" w:rsidRDefault="00A1173A">
      <w:pPr>
        <w:pStyle w:val="Tabladeilustraciones"/>
        <w:tabs>
          <w:tab w:val="right" w:leader="dot" w:pos="9060"/>
        </w:tabs>
        <w:rPr>
          <w:ins w:id="1356" w:author="JORGE CONTRERAS ORTIZ" w:date="2021-09-07T20:20:00Z"/>
          <w:rFonts w:asciiTheme="minorHAnsi" w:eastAsiaTheme="minorEastAsia" w:hAnsiTheme="minorHAnsi" w:cstheme="minorBidi"/>
          <w:noProof/>
          <w:lang w:eastAsia="es-ES"/>
        </w:rPr>
      </w:pPr>
      <w:ins w:id="135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_Toc81938653 \h </w:instrText>
        </w:r>
        <w:r>
          <w:rPr>
            <w:noProof/>
            <w:webHidden/>
          </w:rPr>
        </w:r>
      </w:ins>
      <w:r>
        <w:rPr>
          <w:noProof/>
          <w:webHidden/>
        </w:rPr>
        <w:fldChar w:fldCharType="separate"/>
      </w:r>
      <w:ins w:id="1358" w:author="JORGE CONTRERAS ORTIZ" w:date="2021-09-07T20:20:00Z">
        <w:r>
          <w:rPr>
            <w:noProof/>
            <w:webHidden/>
          </w:rPr>
          <w:t>42</w:t>
        </w:r>
        <w:r>
          <w:rPr>
            <w:noProof/>
            <w:webHidden/>
          </w:rPr>
          <w:fldChar w:fldCharType="end"/>
        </w:r>
        <w:r w:rsidRPr="004A5DAA">
          <w:rPr>
            <w:rStyle w:val="Hipervnculo"/>
            <w:noProof/>
          </w:rPr>
          <w:fldChar w:fldCharType="end"/>
        </w:r>
      </w:ins>
    </w:p>
    <w:p w14:paraId="3086AEF6" w14:textId="164C0460" w:rsidR="00A1173A" w:rsidRDefault="00A1173A">
      <w:pPr>
        <w:pStyle w:val="Tabladeilustraciones"/>
        <w:tabs>
          <w:tab w:val="right" w:leader="dot" w:pos="9060"/>
        </w:tabs>
        <w:rPr>
          <w:ins w:id="1359" w:author="JORGE CONTRERAS ORTIZ" w:date="2021-09-07T20:20:00Z"/>
          <w:rFonts w:asciiTheme="minorHAnsi" w:eastAsiaTheme="minorEastAsia" w:hAnsiTheme="minorHAnsi" w:cstheme="minorBidi"/>
          <w:noProof/>
          <w:lang w:eastAsia="es-ES"/>
        </w:rPr>
      </w:pPr>
      <w:ins w:id="136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21 Servidor Backbone Router</w:t>
        </w:r>
        <w:r>
          <w:rPr>
            <w:noProof/>
            <w:webHidden/>
          </w:rPr>
          <w:tab/>
        </w:r>
        <w:r>
          <w:rPr>
            <w:noProof/>
            <w:webHidden/>
          </w:rPr>
          <w:fldChar w:fldCharType="begin"/>
        </w:r>
        <w:r>
          <w:rPr>
            <w:noProof/>
            <w:webHidden/>
          </w:rPr>
          <w:instrText xml:space="preserve"> PAGEREF _Toc81938654 \h </w:instrText>
        </w:r>
        <w:r>
          <w:rPr>
            <w:noProof/>
            <w:webHidden/>
          </w:rPr>
        </w:r>
      </w:ins>
      <w:r>
        <w:rPr>
          <w:noProof/>
          <w:webHidden/>
        </w:rPr>
        <w:fldChar w:fldCharType="separate"/>
      </w:r>
      <w:ins w:id="1361" w:author="JORGE CONTRERAS ORTIZ" w:date="2021-09-07T20:20:00Z">
        <w:r>
          <w:rPr>
            <w:noProof/>
            <w:webHidden/>
          </w:rPr>
          <w:t>43</w:t>
        </w:r>
        <w:r>
          <w:rPr>
            <w:noProof/>
            <w:webHidden/>
          </w:rPr>
          <w:fldChar w:fldCharType="end"/>
        </w:r>
        <w:r w:rsidRPr="004A5DAA">
          <w:rPr>
            <w:rStyle w:val="Hipervnculo"/>
            <w:noProof/>
          </w:rPr>
          <w:fldChar w:fldCharType="end"/>
        </w:r>
      </w:ins>
    </w:p>
    <w:p w14:paraId="39F2E5DD" w14:textId="173A6BF7" w:rsidR="00A1173A" w:rsidRDefault="00A1173A">
      <w:pPr>
        <w:pStyle w:val="Tabladeilustraciones"/>
        <w:tabs>
          <w:tab w:val="right" w:leader="dot" w:pos="9060"/>
        </w:tabs>
        <w:rPr>
          <w:ins w:id="1362" w:author="JORGE CONTRERAS ORTIZ" w:date="2021-09-07T20:20:00Z"/>
          <w:rFonts w:asciiTheme="minorHAnsi" w:eastAsiaTheme="minorEastAsia" w:hAnsiTheme="minorHAnsi" w:cstheme="minorBidi"/>
          <w:noProof/>
          <w:lang w:eastAsia="es-ES"/>
        </w:rPr>
      </w:pPr>
      <w:ins w:id="136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22 Servicio DHCP</w:t>
        </w:r>
        <w:r>
          <w:rPr>
            <w:noProof/>
            <w:webHidden/>
          </w:rPr>
          <w:tab/>
        </w:r>
        <w:r>
          <w:rPr>
            <w:noProof/>
            <w:webHidden/>
          </w:rPr>
          <w:fldChar w:fldCharType="begin"/>
        </w:r>
        <w:r>
          <w:rPr>
            <w:noProof/>
            <w:webHidden/>
          </w:rPr>
          <w:instrText xml:space="preserve"> PAGEREF _Toc81938655 \h </w:instrText>
        </w:r>
        <w:r>
          <w:rPr>
            <w:noProof/>
            <w:webHidden/>
          </w:rPr>
        </w:r>
      </w:ins>
      <w:r>
        <w:rPr>
          <w:noProof/>
          <w:webHidden/>
        </w:rPr>
        <w:fldChar w:fldCharType="separate"/>
      </w:r>
      <w:ins w:id="1364" w:author="JORGE CONTRERAS ORTIZ" w:date="2021-09-07T20:20:00Z">
        <w:r>
          <w:rPr>
            <w:noProof/>
            <w:webHidden/>
          </w:rPr>
          <w:t>44</w:t>
        </w:r>
        <w:r>
          <w:rPr>
            <w:noProof/>
            <w:webHidden/>
          </w:rPr>
          <w:fldChar w:fldCharType="end"/>
        </w:r>
        <w:r w:rsidRPr="004A5DAA">
          <w:rPr>
            <w:rStyle w:val="Hipervnculo"/>
            <w:noProof/>
          </w:rPr>
          <w:fldChar w:fldCharType="end"/>
        </w:r>
      </w:ins>
    </w:p>
    <w:p w14:paraId="3669289A" w14:textId="18CE87C5" w:rsidR="00A1173A" w:rsidRDefault="00A1173A">
      <w:pPr>
        <w:pStyle w:val="Tabladeilustraciones"/>
        <w:tabs>
          <w:tab w:val="right" w:leader="dot" w:pos="9060"/>
        </w:tabs>
        <w:rPr>
          <w:ins w:id="1365" w:author="JORGE CONTRERAS ORTIZ" w:date="2021-09-07T20:20:00Z"/>
          <w:rFonts w:asciiTheme="minorHAnsi" w:eastAsiaTheme="minorEastAsia" w:hAnsiTheme="minorHAnsi" w:cstheme="minorBidi"/>
          <w:noProof/>
          <w:lang w:eastAsia="es-ES"/>
        </w:rPr>
      </w:pPr>
      <w:ins w:id="136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23 Servicio NAT64</w:t>
        </w:r>
        <w:r>
          <w:rPr>
            <w:noProof/>
            <w:webHidden/>
          </w:rPr>
          <w:tab/>
        </w:r>
        <w:r>
          <w:rPr>
            <w:noProof/>
            <w:webHidden/>
          </w:rPr>
          <w:fldChar w:fldCharType="begin"/>
        </w:r>
        <w:r>
          <w:rPr>
            <w:noProof/>
            <w:webHidden/>
          </w:rPr>
          <w:instrText xml:space="preserve"> PAGEREF _Toc81938656 \h </w:instrText>
        </w:r>
        <w:r>
          <w:rPr>
            <w:noProof/>
            <w:webHidden/>
          </w:rPr>
        </w:r>
      </w:ins>
      <w:r>
        <w:rPr>
          <w:noProof/>
          <w:webHidden/>
        </w:rPr>
        <w:fldChar w:fldCharType="separate"/>
      </w:r>
      <w:ins w:id="1367" w:author="JORGE CONTRERAS ORTIZ" w:date="2021-09-07T20:20:00Z">
        <w:r>
          <w:rPr>
            <w:noProof/>
            <w:webHidden/>
          </w:rPr>
          <w:t>45</w:t>
        </w:r>
        <w:r>
          <w:rPr>
            <w:noProof/>
            <w:webHidden/>
          </w:rPr>
          <w:fldChar w:fldCharType="end"/>
        </w:r>
        <w:r w:rsidRPr="004A5DAA">
          <w:rPr>
            <w:rStyle w:val="Hipervnculo"/>
            <w:noProof/>
          </w:rPr>
          <w:fldChar w:fldCharType="end"/>
        </w:r>
      </w:ins>
    </w:p>
    <w:p w14:paraId="7B476333" w14:textId="1EC74EAC" w:rsidR="00A1173A" w:rsidRDefault="00A1173A">
      <w:pPr>
        <w:pStyle w:val="Tabladeilustraciones"/>
        <w:tabs>
          <w:tab w:val="right" w:leader="dot" w:pos="9060"/>
        </w:tabs>
        <w:rPr>
          <w:ins w:id="1368" w:author="JORGE CONTRERAS ORTIZ" w:date="2021-09-07T20:20:00Z"/>
          <w:rFonts w:asciiTheme="minorHAnsi" w:eastAsiaTheme="minorEastAsia" w:hAnsiTheme="minorHAnsi" w:cstheme="minorBidi"/>
          <w:noProof/>
          <w:lang w:eastAsia="es-ES"/>
        </w:rPr>
      </w:pPr>
      <w:ins w:id="136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24 Servicio Commissioner</w:t>
        </w:r>
        <w:r>
          <w:rPr>
            <w:noProof/>
            <w:webHidden/>
          </w:rPr>
          <w:tab/>
        </w:r>
        <w:r>
          <w:rPr>
            <w:noProof/>
            <w:webHidden/>
          </w:rPr>
          <w:fldChar w:fldCharType="begin"/>
        </w:r>
        <w:r>
          <w:rPr>
            <w:noProof/>
            <w:webHidden/>
          </w:rPr>
          <w:instrText xml:space="preserve"> PAGEREF _Toc81938657 \h </w:instrText>
        </w:r>
        <w:r>
          <w:rPr>
            <w:noProof/>
            <w:webHidden/>
          </w:rPr>
        </w:r>
      </w:ins>
      <w:r>
        <w:rPr>
          <w:noProof/>
          <w:webHidden/>
        </w:rPr>
        <w:fldChar w:fldCharType="separate"/>
      </w:r>
      <w:ins w:id="1370" w:author="JORGE CONTRERAS ORTIZ" w:date="2021-09-07T20:20:00Z">
        <w:r>
          <w:rPr>
            <w:noProof/>
            <w:webHidden/>
          </w:rPr>
          <w:t>46</w:t>
        </w:r>
        <w:r>
          <w:rPr>
            <w:noProof/>
            <w:webHidden/>
          </w:rPr>
          <w:fldChar w:fldCharType="end"/>
        </w:r>
        <w:r w:rsidRPr="004A5DAA">
          <w:rPr>
            <w:rStyle w:val="Hipervnculo"/>
            <w:noProof/>
          </w:rPr>
          <w:fldChar w:fldCharType="end"/>
        </w:r>
      </w:ins>
    </w:p>
    <w:p w14:paraId="7CB591C3" w14:textId="04432278" w:rsidR="00A1173A" w:rsidRDefault="00A1173A">
      <w:pPr>
        <w:pStyle w:val="Tabladeilustraciones"/>
        <w:tabs>
          <w:tab w:val="right" w:leader="dot" w:pos="9060"/>
        </w:tabs>
        <w:rPr>
          <w:ins w:id="1371" w:author="JORGE CONTRERAS ORTIZ" w:date="2021-09-07T20:20:00Z"/>
          <w:rFonts w:asciiTheme="minorHAnsi" w:eastAsiaTheme="minorEastAsia" w:hAnsiTheme="minorHAnsi" w:cstheme="minorBidi"/>
          <w:noProof/>
          <w:lang w:eastAsia="es-ES"/>
        </w:rPr>
      </w:pPr>
      <w:ins w:id="137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25 Pestaña Visual Network</w:t>
        </w:r>
        <w:r>
          <w:rPr>
            <w:noProof/>
            <w:webHidden/>
          </w:rPr>
          <w:tab/>
        </w:r>
        <w:r>
          <w:rPr>
            <w:noProof/>
            <w:webHidden/>
          </w:rPr>
          <w:fldChar w:fldCharType="begin"/>
        </w:r>
        <w:r>
          <w:rPr>
            <w:noProof/>
            <w:webHidden/>
          </w:rPr>
          <w:instrText xml:space="preserve"> PAGEREF _Toc81938658 \h </w:instrText>
        </w:r>
        <w:r>
          <w:rPr>
            <w:noProof/>
            <w:webHidden/>
          </w:rPr>
        </w:r>
      </w:ins>
      <w:r>
        <w:rPr>
          <w:noProof/>
          <w:webHidden/>
        </w:rPr>
        <w:fldChar w:fldCharType="separate"/>
      </w:r>
      <w:ins w:id="1373" w:author="JORGE CONTRERAS ORTIZ" w:date="2021-09-07T20:20:00Z">
        <w:r>
          <w:rPr>
            <w:noProof/>
            <w:webHidden/>
          </w:rPr>
          <w:t>47</w:t>
        </w:r>
        <w:r>
          <w:rPr>
            <w:noProof/>
            <w:webHidden/>
          </w:rPr>
          <w:fldChar w:fldCharType="end"/>
        </w:r>
        <w:r w:rsidRPr="004A5DAA">
          <w:rPr>
            <w:rStyle w:val="Hipervnculo"/>
            <w:noProof/>
          </w:rPr>
          <w:fldChar w:fldCharType="end"/>
        </w:r>
      </w:ins>
    </w:p>
    <w:p w14:paraId="5CA5D7F4" w14:textId="56A6CB58" w:rsidR="00A1173A" w:rsidRDefault="00A1173A">
      <w:pPr>
        <w:pStyle w:val="Tabladeilustraciones"/>
        <w:tabs>
          <w:tab w:val="right" w:leader="dot" w:pos="9060"/>
        </w:tabs>
        <w:rPr>
          <w:ins w:id="1374" w:author="JORGE CONTRERAS ORTIZ" w:date="2021-09-07T20:20:00Z"/>
          <w:rFonts w:asciiTheme="minorHAnsi" w:eastAsiaTheme="minorEastAsia" w:hAnsiTheme="minorHAnsi" w:cstheme="minorBidi"/>
          <w:noProof/>
          <w:lang w:eastAsia="es-ES"/>
        </w:rPr>
      </w:pPr>
      <w:ins w:id="137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26 Pestaña Logs</w:t>
        </w:r>
        <w:r>
          <w:rPr>
            <w:noProof/>
            <w:webHidden/>
          </w:rPr>
          <w:tab/>
        </w:r>
        <w:r>
          <w:rPr>
            <w:noProof/>
            <w:webHidden/>
          </w:rPr>
          <w:fldChar w:fldCharType="begin"/>
        </w:r>
        <w:r>
          <w:rPr>
            <w:noProof/>
            <w:webHidden/>
          </w:rPr>
          <w:instrText xml:space="preserve"> PAGEREF _Toc81938659 \h </w:instrText>
        </w:r>
        <w:r>
          <w:rPr>
            <w:noProof/>
            <w:webHidden/>
          </w:rPr>
        </w:r>
      </w:ins>
      <w:r>
        <w:rPr>
          <w:noProof/>
          <w:webHidden/>
        </w:rPr>
        <w:fldChar w:fldCharType="separate"/>
      </w:r>
      <w:ins w:id="1376" w:author="JORGE CONTRERAS ORTIZ" w:date="2021-09-07T20:20:00Z">
        <w:r>
          <w:rPr>
            <w:noProof/>
            <w:webHidden/>
          </w:rPr>
          <w:t>48</w:t>
        </w:r>
        <w:r>
          <w:rPr>
            <w:noProof/>
            <w:webHidden/>
          </w:rPr>
          <w:fldChar w:fldCharType="end"/>
        </w:r>
        <w:r w:rsidRPr="004A5DAA">
          <w:rPr>
            <w:rStyle w:val="Hipervnculo"/>
            <w:noProof/>
          </w:rPr>
          <w:fldChar w:fldCharType="end"/>
        </w:r>
      </w:ins>
    </w:p>
    <w:p w14:paraId="615A9E0E" w14:textId="6834DE05" w:rsidR="00A1173A" w:rsidRDefault="00A1173A">
      <w:pPr>
        <w:pStyle w:val="Tabladeilustraciones"/>
        <w:tabs>
          <w:tab w:val="right" w:leader="dot" w:pos="9060"/>
        </w:tabs>
        <w:rPr>
          <w:ins w:id="1377" w:author="JORGE CONTRERAS ORTIZ" w:date="2021-09-07T20:20:00Z"/>
          <w:rFonts w:asciiTheme="minorHAnsi" w:eastAsiaTheme="minorEastAsia" w:hAnsiTheme="minorHAnsi" w:cstheme="minorBidi"/>
          <w:noProof/>
          <w:lang w:eastAsia="es-ES"/>
        </w:rPr>
      </w:pPr>
      <w:ins w:id="137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27 Administrador de dispositivos antes de instalar Drivers de KTWM102</w:t>
        </w:r>
        <w:r>
          <w:rPr>
            <w:noProof/>
            <w:webHidden/>
          </w:rPr>
          <w:tab/>
        </w:r>
        <w:r>
          <w:rPr>
            <w:noProof/>
            <w:webHidden/>
          </w:rPr>
          <w:fldChar w:fldCharType="begin"/>
        </w:r>
        <w:r>
          <w:rPr>
            <w:noProof/>
            <w:webHidden/>
          </w:rPr>
          <w:instrText xml:space="preserve"> PAGEREF _Toc81938660 \h </w:instrText>
        </w:r>
        <w:r>
          <w:rPr>
            <w:noProof/>
            <w:webHidden/>
          </w:rPr>
        </w:r>
      </w:ins>
      <w:r>
        <w:rPr>
          <w:noProof/>
          <w:webHidden/>
        </w:rPr>
        <w:fldChar w:fldCharType="separate"/>
      </w:r>
      <w:ins w:id="1379" w:author="JORGE CONTRERAS ORTIZ" w:date="2021-09-07T20:20:00Z">
        <w:r>
          <w:rPr>
            <w:noProof/>
            <w:webHidden/>
          </w:rPr>
          <w:t>51</w:t>
        </w:r>
        <w:r>
          <w:rPr>
            <w:noProof/>
            <w:webHidden/>
          </w:rPr>
          <w:fldChar w:fldCharType="end"/>
        </w:r>
        <w:r w:rsidRPr="004A5DAA">
          <w:rPr>
            <w:rStyle w:val="Hipervnculo"/>
            <w:noProof/>
          </w:rPr>
          <w:fldChar w:fldCharType="end"/>
        </w:r>
      </w:ins>
    </w:p>
    <w:p w14:paraId="6C6E66EF" w14:textId="00E97DEB" w:rsidR="00A1173A" w:rsidRDefault="00A1173A">
      <w:pPr>
        <w:pStyle w:val="Tabladeilustraciones"/>
        <w:tabs>
          <w:tab w:val="right" w:leader="dot" w:pos="9060"/>
        </w:tabs>
        <w:rPr>
          <w:ins w:id="1380" w:author="JORGE CONTRERAS ORTIZ" w:date="2021-09-07T20:20:00Z"/>
          <w:rFonts w:asciiTheme="minorHAnsi" w:eastAsiaTheme="minorEastAsia" w:hAnsiTheme="minorHAnsi" w:cstheme="minorBidi"/>
          <w:noProof/>
          <w:lang w:eastAsia="es-ES"/>
        </w:rPr>
      </w:pPr>
      <w:ins w:id="138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_Toc81938661 \h </w:instrText>
        </w:r>
        <w:r>
          <w:rPr>
            <w:noProof/>
            <w:webHidden/>
          </w:rPr>
        </w:r>
      </w:ins>
      <w:r>
        <w:rPr>
          <w:noProof/>
          <w:webHidden/>
        </w:rPr>
        <w:fldChar w:fldCharType="separate"/>
      </w:r>
      <w:ins w:id="1382" w:author="JORGE CONTRERAS ORTIZ" w:date="2021-09-07T20:20:00Z">
        <w:r>
          <w:rPr>
            <w:noProof/>
            <w:webHidden/>
          </w:rPr>
          <w:t>52</w:t>
        </w:r>
        <w:r>
          <w:rPr>
            <w:noProof/>
            <w:webHidden/>
          </w:rPr>
          <w:fldChar w:fldCharType="end"/>
        </w:r>
        <w:r w:rsidRPr="004A5DAA">
          <w:rPr>
            <w:rStyle w:val="Hipervnculo"/>
            <w:noProof/>
          </w:rPr>
          <w:fldChar w:fldCharType="end"/>
        </w:r>
      </w:ins>
    </w:p>
    <w:p w14:paraId="626FD595" w14:textId="5696409B" w:rsidR="00A1173A" w:rsidRDefault="00A1173A">
      <w:pPr>
        <w:pStyle w:val="Tabladeilustraciones"/>
        <w:tabs>
          <w:tab w:val="right" w:leader="dot" w:pos="9060"/>
        </w:tabs>
        <w:rPr>
          <w:ins w:id="1383" w:author="JORGE CONTRERAS ORTIZ" w:date="2021-09-07T20:20:00Z"/>
          <w:rFonts w:asciiTheme="minorHAnsi" w:eastAsiaTheme="minorEastAsia" w:hAnsiTheme="minorHAnsi" w:cstheme="minorBidi"/>
          <w:noProof/>
          <w:lang w:eastAsia="es-ES"/>
        </w:rPr>
      </w:pPr>
      <w:ins w:id="138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_Toc81938662 \h </w:instrText>
        </w:r>
        <w:r>
          <w:rPr>
            <w:noProof/>
            <w:webHidden/>
          </w:rPr>
        </w:r>
      </w:ins>
      <w:r>
        <w:rPr>
          <w:noProof/>
          <w:webHidden/>
        </w:rPr>
        <w:fldChar w:fldCharType="separate"/>
      </w:r>
      <w:ins w:id="1385" w:author="JORGE CONTRERAS ORTIZ" w:date="2021-09-07T20:20:00Z">
        <w:r>
          <w:rPr>
            <w:noProof/>
            <w:webHidden/>
          </w:rPr>
          <w:t>53</w:t>
        </w:r>
        <w:r>
          <w:rPr>
            <w:noProof/>
            <w:webHidden/>
          </w:rPr>
          <w:fldChar w:fldCharType="end"/>
        </w:r>
        <w:r w:rsidRPr="004A5DAA">
          <w:rPr>
            <w:rStyle w:val="Hipervnculo"/>
            <w:noProof/>
          </w:rPr>
          <w:fldChar w:fldCharType="end"/>
        </w:r>
      </w:ins>
    </w:p>
    <w:p w14:paraId="7761B195" w14:textId="13D45C73" w:rsidR="00A1173A" w:rsidRDefault="00A1173A">
      <w:pPr>
        <w:pStyle w:val="Tabladeilustraciones"/>
        <w:tabs>
          <w:tab w:val="right" w:leader="dot" w:pos="9060"/>
        </w:tabs>
        <w:rPr>
          <w:ins w:id="1386" w:author="JORGE CONTRERAS ORTIZ" w:date="2021-09-07T20:20:00Z"/>
          <w:rFonts w:asciiTheme="minorHAnsi" w:eastAsiaTheme="minorEastAsia" w:hAnsiTheme="minorHAnsi" w:cstheme="minorBidi"/>
          <w:noProof/>
          <w:lang w:eastAsia="es-ES"/>
        </w:rPr>
      </w:pPr>
      <w:ins w:id="138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_Toc81938663 \h </w:instrText>
        </w:r>
        <w:r>
          <w:rPr>
            <w:noProof/>
            <w:webHidden/>
          </w:rPr>
        </w:r>
      </w:ins>
      <w:r>
        <w:rPr>
          <w:noProof/>
          <w:webHidden/>
        </w:rPr>
        <w:fldChar w:fldCharType="separate"/>
      </w:r>
      <w:ins w:id="1388" w:author="JORGE CONTRERAS ORTIZ" w:date="2021-09-07T20:20:00Z">
        <w:r>
          <w:rPr>
            <w:noProof/>
            <w:webHidden/>
          </w:rPr>
          <w:t>53</w:t>
        </w:r>
        <w:r>
          <w:rPr>
            <w:noProof/>
            <w:webHidden/>
          </w:rPr>
          <w:fldChar w:fldCharType="end"/>
        </w:r>
        <w:r w:rsidRPr="004A5DAA">
          <w:rPr>
            <w:rStyle w:val="Hipervnculo"/>
            <w:noProof/>
          </w:rPr>
          <w:fldChar w:fldCharType="end"/>
        </w:r>
      </w:ins>
    </w:p>
    <w:p w14:paraId="79E69604" w14:textId="44E4E6CB" w:rsidR="00A1173A" w:rsidRDefault="00A1173A">
      <w:pPr>
        <w:pStyle w:val="Tabladeilustraciones"/>
        <w:tabs>
          <w:tab w:val="right" w:leader="dot" w:pos="9060"/>
        </w:tabs>
        <w:rPr>
          <w:ins w:id="1389" w:author="JORGE CONTRERAS ORTIZ" w:date="2021-09-07T20:20:00Z"/>
          <w:rFonts w:asciiTheme="minorHAnsi" w:eastAsiaTheme="minorEastAsia" w:hAnsiTheme="minorHAnsi" w:cstheme="minorBidi"/>
          <w:noProof/>
          <w:lang w:eastAsia="es-ES"/>
        </w:rPr>
      </w:pPr>
      <w:ins w:id="139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_Toc81938664 \h </w:instrText>
        </w:r>
        <w:r>
          <w:rPr>
            <w:noProof/>
            <w:webHidden/>
          </w:rPr>
        </w:r>
      </w:ins>
      <w:r>
        <w:rPr>
          <w:noProof/>
          <w:webHidden/>
        </w:rPr>
        <w:fldChar w:fldCharType="separate"/>
      </w:r>
      <w:ins w:id="1391" w:author="JORGE CONTRERAS ORTIZ" w:date="2021-09-07T20:20:00Z">
        <w:r>
          <w:rPr>
            <w:noProof/>
            <w:webHidden/>
          </w:rPr>
          <w:t>54</w:t>
        </w:r>
        <w:r>
          <w:rPr>
            <w:noProof/>
            <w:webHidden/>
          </w:rPr>
          <w:fldChar w:fldCharType="end"/>
        </w:r>
        <w:r w:rsidRPr="004A5DAA">
          <w:rPr>
            <w:rStyle w:val="Hipervnculo"/>
            <w:noProof/>
          </w:rPr>
          <w:fldChar w:fldCharType="end"/>
        </w:r>
      </w:ins>
    </w:p>
    <w:p w14:paraId="1E15FF15" w14:textId="2A61775A" w:rsidR="00A1173A" w:rsidRDefault="00A1173A">
      <w:pPr>
        <w:pStyle w:val="Tabladeilustraciones"/>
        <w:tabs>
          <w:tab w:val="right" w:leader="dot" w:pos="9060"/>
        </w:tabs>
        <w:rPr>
          <w:ins w:id="1392" w:author="JORGE CONTRERAS ORTIZ" w:date="2021-09-07T20:20:00Z"/>
          <w:rFonts w:asciiTheme="minorHAnsi" w:eastAsiaTheme="minorEastAsia" w:hAnsiTheme="minorHAnsi" w:cstheme="minorBidi"/>
          <w:noProof/>
          <w:lang w:eastAsia="es-ES"/>
        </w:rPr>
      </w:pPr>
      <w:ins w:id="139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32 Instalar libusbk con Zadig - Runtime</w:t>
        </w:r>
        <w:r>
          <w:rPr>
            <w:noProof/>
            <w:webHidden/>
          </w:rPr>
          <w:tab/>
        </w:r>
        <w:r>
          <w:rPr>
            <w:noProof/>
            <w:webHidden/>
          </w:rPr>
          <w:fldChar w:fldCharType="begin"/>
        </w:r>
        <w:r>
          <w:rPr>
            <w:noProof/>
            <w:webHidden/>
          </w:rPr>
          <w:instrText xml:space="preserve"> PAGEREF _Toc81938665 \h </w:instrText>
        </w:r>
        <w:r>
          <w:rPr>
            <w:noProof/>
            <w:webHidden/>
          </w:rPr>
        </w:r>
      </w:ins>
      <w:r>
        <w:rPr>
          <w:noProof/>
          <w:webHidden/>
        </w:rPr>
        <w:fldChar w:fldCharType="separate"/>
      </w:r>
      <w:ins w:id="1394" w:author="JORGE CONTRERAS ORTIZ" w:date="2021-09-07T20:20:00Z">
        <w:r>
          <w:rPr>
            <w:noProof/>
            <w:webHidden/>
          </w:rPr>
          <w:t>57</w:t>
        </w:r>
        <w:r>
          <w:rPr>
            <w:noProof/>
            <w:webHidden/>
          </w:rPr>
          <w:fldChar w:fldCharType="end"/>
        </w:r>
        <w:r w:rsidRPr="004A5DAA">
          <w:rPr>
            <w:rStyle w:val="Hipervnculo"/>
            <w:noProof/>
          </w:rPr>
          <w:fldChar w:fldCharType="end"/>
        </w:r>
      </w:ins>
    </w:p>
    <w:p w14:paraId="4CE78432" w14:textId="49EA9A8A" w:rsidR="00A1173A" w:rsidRDefault="00A1173A">
      <w:pPr>
        <w:pStyle w:val="Tabladeilustraciones"/>
        <w:tabs>
          <w:tab w:val="right" w:leader="dot" w:pos="9060"/>
        </w:tabs>
        <w:rPr>
          <w:ins w:id="1395" w:author="JORGE CONTRERAS ORTIZ" w:date="2021-09-07T20:20:00Z"/>
          <w:rFonts w:asciiTheme="minorHAnsi" w:eastAsiaTheme="minorEastAsia" w:hAnsiTheme="minorHAnsi" w:cstheme="minorBidi"/>
          <w:noProof/>
          <w:lang w:eastAsia="es-ES"/>
        </w:rPr>
      </w:pPr>
      <w:ins w:id="139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33 Instalación Driver Libusbk con Zadig Finalizada</w:t>
        </w:r>
        <w:r>
          <w:rPr>
            <w:noProof/>
            <w:webHidden/>
          </w:rPr>
          <w:tab/>
        </w:r>
        <w:r>
          <w:rPr>
            <w:noProof/>
            <w:webHidden/>
          </w:rPr>
          <w:fldChar w:fldCharType="begin"/>
        </w:r>
        <w:r>
          <w:rPr>
            <w:noProof/>
            <w:webHidden/>
          </w:rPr>
          <w:instrText xml:space="preserve"> PAGEREF _Toc81938666 \h </w:instrText>
        </w:r>
        <w:r>
          <w:rPr>
            <w:noProof/>
            <w:webHidden/>
          </w:rPr>
        </w:r>
      </w:ins>
      <w:r>
        <w:rPr>
          <w:noProof/>
          <w:webHidden/>
        </w:rPr>
        <w:fldChar w:fldCharType="separate"/>
      </w:r>
      <w:ins w:id="1397" w:author="JORGE CONTRERAS ORTIZ" w:date="2021-09-07T20:20:00Z">
        <w:r>
          <w:rPr>
            <w:noProof/>
            <w:webHidden/>
          </w:rPr>
          <w:t>58</w:t>
        </w:r>
        <w:r>
          <w:rPr>
            <w:noProof/>
            <w:webHidden/>
          </w:rPr>
          <w:fldChar w:fldCharType="end"/>
        </w:r>
        <w:r w:rsidRPr="004A5DAA">
          <w:rPr>
            <w:rStyle w:val="Hipervnculo"/>
            <w:noProof/>
          </w:rPr>
          <w:fldChar w:fldCharType="end"/>
        </w:r>
      </w:ins>
    </w:p>
    <w:p w14:paraId="68C75B83" w14:textId="57D102C5" w:rsidR="00A1173A" w:rsidRDefault="00A1173A">
      <w:pPr>
        <w:pStyle w:val="Tabladeilustraciones"/>
        <w:tabs>
          <w:tab w:val="right" w:leader="dot" w:pos="9060"/>
        </w:tabs>
        <w:rPr>
          <w:ins w:id="1398" w:author="JORGE CONTRERAS ORTIZ" w:date="2021-09-07T20:20:00Z"/>
          <w:rFonts w:asciiTheme="minorHAnsi" w:eastAsiaTheme="minorEastAsia" w:hAnsiTheme="minorHAnsi" w:cstheme="minorBidi"/>
          <w:noProof/>
          <w:lang w:eastAsia="es-ES"/>
        </w:rPr>
      </w:pPr>
      <w:ins w:id="139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_Toc81938667 \h </w:instrText>
        </w:r>
        <w:r>
          <w:rPr>
            <w:noProof/>
            <w:webHidden/>
          </w:rPr>
        </w:r>
      </w:ins>
      <w:r>
        <w:rPr>
          <w:noProof/>
          <w:webHidden/>
        </w:rPr>
        <w:fldChar w:fldCharType="separate"/>
      </w:r>
      <w:ins w:id="1400" w:author="JORGE CONTRERAS ORTIZ" w:date="2021-09-07T20:20:00Z">
        <w:r>
          <w:rPr>
            <w:noProof/>
            <w:webHidden/>
          </w:rPr>
          <w:t>58</w:t>
        </w:r>
        <w:r>
          <w:rPr>
            <w:noProof/>
            <w:webHidden/>
          </w:rPr>
          <w:fldChar w:fldCharType="end"/>
        </w:r>
        <w:r w:rsidRPr="004A5DAA">
          <w:rPr>
            <w:rStyle w:val="Hipervnculo"/>
            <w:noProof/>
          </w:rPr>
          <w:fldChar w:fldCharType="end"/>
        </w:r>
      </w:ins>
    </w:p>
    <w:p w14:paraId="430E9944" w14:textId="1C7CC287" w:rsidR="00A1173A" w:rsidRDefault="00A1173A">
      <w:pPr>
        <w:pStyle w:val="Tabladeilustraciones"/>
        <w:tabs>
          <w:tab w:val="right" w:leader="dot" w:pos="9060"/>
        </w:tabs>
        <w:rPr>
          <w:ins w:id="1401" w:author="JORGE CONTRERAS ORTIZ" w:date="2021-09-07T20:20:00Z"/>
          <w:rFonts w:asciiTheme="minorHAnsi" w:eastAsiaTheme="minorEastAsia" w:hAnsiTheme="minorHAnsi" w:cstheme="minorBidi"/>
          <w:noProof/>
          <w:lang w:eastAsia="es-ES"/>
        </w:rPr>
      </w:pPr>
      <w:ins w:id="140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_Toc81938668 \h </w:instrText>
        </w:r>
        <w:r>
          <w:rPr>
            <w:noProof/>
            <w:webHidden/>
          </w:rPr>
        </w:r>
      </w:ins>
      <w:r>
        <w:rPr>
          <w:noProof/>
          <w:webHidden/>
        </w:rPr>
        <w:fldChar w:fldCharType="separate"/>
      </w:r>
      <w:ins w:id="1403" w:author="JORGE CONTRERAS ORTIZ" w:date="2021-09-07T20:20:00Z">
        <w:r>
          <w:rPr>
            <w:noProof/>
            <w:webHidden/>
          </w:rPr>
          <w:t>58</w:t>
        </w:r>
        <w:r>
          <w:rPr>
            <w:noProof/>
            <w:webHidden/>
          </w:rPr>
          <w:fldChar w:fldCharType="end"/>
        </w:r>
        <w:r w:rsidRPr="004A5DAA">
          <w:rPr>
            <w:rStyle w:val="Hipervnculo"/>
            <w:noProof/>
          </w:rPr>
          <w:fldChar w:fldCharType="end"/>
        </w:r>
      </w:ins>
    </w:p>
    <w:p w14:paraId="221A9607" w14:textId="6762FF54" w:rsidR="00A1173A" w:rsidRDefault="00A1173A">
      <w:pPr>
        <w:pStyle w:val="Tabladeilustraciones"/>
        <w:tabs>
          <w:tab w:val="right" w:leader="dot" w:pos="9060"/>
        </w:tabs>
        <w:rPr>
          <w:ins w:id="1404" w:author="JORGE CONTRERAS ORTIZ" w:date="2021-09-07T20:20:00Z"/>
          <w:rFonts w:asciiTheme="minorHAnsi" w:eastAsiaTheme="minorEastAsia" w:hAnsiTheme="minorHAnsi" w:cstheme="minorBidi"/>
          <w:noProof/>
          <w:lang w:eastAsia="es-ES"/>
        </w:rPr>
      </w:pPr>
      <w:ins w:id="140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_Toc81938669 \h </w:instrText>
        </w:r>
        <w:r>
          <w:rPr>
            <w:noProof/>
            <w:webHidden/>
          </w:rPr>
        </w:r>
      </w:ins>
      <w:r>
        <w:rPr>
          <w:noProof/>
          <w:webHidden/>
        </w:rPr>
        <w:fldChar w:fldCharType="separate"/>
      </w:r>
      <w:ins w:id="1406" w:author="JORGE CONTRERAS ORTIZ" w:date="2021-09-07T20:20:00Z">
        <w:r>
          <w:rPr>
            <w:noProof/>
            <w:webHidden/>
          </w:rPr>
          <w:t>59</w:t>
        </w:r>
        <w:r>
          <w:rPr>
            <w:noProof/>
            <w:webHidden/>
          </w:rPr>
          <w:fldChar w:fldCharType="end"/>
        </w:r>
        <w:r w:rsidRPr="004A5DAA">
          <w:rPr>
            <w:rStyle w:val="Hipervnculo"/>
            <w:noProof/>
          </w:rPr>
          <w:fldChar w:fldCharType="end"/>
        </w:r>
      </w:ins>
    </w:p>
    <w:p w14:paraId="70FA5997" w14:textId="017BBDF9" w:rsidR="00A1173A" w:rsidRDefault="00A1173A">
      <w:pPr>
        <w:pStyle w:val="Tabladeilustraciones"/>
        <w:tabs>
          <w:tab w:val="right" w:leader="dot" w:pos="9060"/>
        </w:tabs>
        <w:rPr>
          <w:ins w:id="1407" w:author="JORGE CONTRERAS ORTIZ" w:date="2021-09-07T20:20:00Z"/>
          <w:rFonts w:asciiTheme="minorHAnsi" w:eastAsiaTheme="minorEastAsia" w:hAnsiTheme="minorHAnsi" w:cstheme="minorBidi"/>
          <w:noProof/>
          <w:lang w:eastAsia="es-ES"/>
        </w:rPr>
      </w:pPr>
      <w:ins w:id="140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37 Terminal Termite</w:t>
        </w:r>
        <w:r>
          <w:rPr>
            <w:noProof/>
            <w:webHidden/>
          </w:rPr>
          <w:tab/>
        </w:r>
        <w:r>
          <w:rPr>
            <w:noProof/>
            <w:webHidden/>
          </w:rPr>
          <w:fldChar w:fldCharType="begin"/>
        </w:r>
        <w:r>
          <w:rPr>
            <w:noProof/>
            <w:webHidden/>
          </w:rPr>
          <w:instrText xml:space="preserve"> PAGEREF _Toc81938670 \h </w:instrText>
        </w:r>
        <w:r>
          <w:rPr>
            <w:noProof/>
            <w:webHidden/>
          </w:rPr>
        </w:r>
      </w:ins>
      <w:r>
        <w:rPr>
          <w:noProof/>
          <w:webHidden/>
        </w:rPr>
        <w:fldChar w:fldCharType="separate"/>
      </w:r>
      <w:ins w:id="1409" w:author="JORGE CONTRERAS ORTIZ" w:date="2021-09-07T20:20:00Z">
        <w:r>
          <w:rPr>
            <w:noProof/>
            <w:webHidden/>
          </w:rPr>
          <w:t>61</w:t>
        </w:r>
        <w:r>
          <w:rPr>
            <w:noProof/>
            <w:webHidden/>
          </w:rPr>
          <w:fldChar w:fldCharType="end"/>
        </w:r>
        <w:r w:rsidRPr="004A5DAA">
          <w:rPr>
            <w:rStyle w:val="Hipervnculo"/>
            <w:noProof/>
          </w:rPr>
          <w:fldChar w:fldCharType="end"/>
        </w:r>
      </w:ins>
    </w:p>
    <w:p w14:paraId="4F4BE7E5" w14:textId="65E560BC" w:rsidR="00A1173A" w:rsidRDefault="00A1173A">
      <w:pPr>
        <w:pStyle w:val="Tabladeilustraciones"/>
        <w:tabs>
          <w:tab w:val="right" w:leader="dot" w:pos="9060"/>
        </w:tabs>
        <w:rPr>
          <w:ins w:id="1410" w:author="JORGE CONTRERAS ORTIZ" w:date="2021-09-07T20:20:00Z"/>
          <w:rFonts w:asciiTheme="minorHAnsi" w:eastAsiaTheme="minorEastAsia" w:hAnsiTheme="minorHAnsi" w:cstheme="minorBidi"/>
          <w:noProof/>
          <w:lang w:eastAsia="es-ES"/>
        </w:rPr>
      </w:pPr>
      <w:ins w:id="141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38 Herramienta KiTools</w:t>
        </w:r>
        <w:r>
          <w:rPr>
            <w:noProof/>
            <w:webHidden/>
          </w:rPr>
          <w:tab/>
        </w:r>
        <w:r>
          <w:rPr>
            <w:noProof/>
            <w:webHidden/>
          </w:rPr>
          <w:fldChar w:fldCharType="begin"/>
        </w:r>
        <w:r>
          <w:rPr>
            <w:noProof/>
            <w:webHidden/>
          </w:rPr>
          <w:instrText xml:space="preserve"> PAGEREF _Toc81938671 \h </w:instrText>
        </w:r>
        <w:r>
          <w:rPr>
            <w:noProof/>
            <w:webHidden/>
          </w:rPr>
        </w:r>
      </w:ins>
      <w:r>
        <w:rPr>
          <w:noProof/>
          <w:webHidden/>
        </w:rPr>
        <w:fldChar w:fldCharType="separate"/>
      </w:r>
      <w:ins w:id="1412" w:author="JORGE CONTRERAS ORTIZ" w:date="2021-09-07T20:20:00Z">
        <w:r>
          <w:rPr>
            <w:noProof/>
            <w:webHidden/>
          </w:rPr>
          <w:t>64</w:t>
        </w:r>
        <w:r>
          <w:rPr>
            <w:noProof/>
            <w:webHidden/>
          </w:rPr>
          <w:fldChar w:fldCharType="end"/>
        </w:r>
        <w:r w:rsidRPr="004A5DAA">
          <w:rPr>
            <w:rStyle w:val="Hipervnculo"/>
            <w:noProof/>
          </w:rPr>
          <w:fldChar w:fldCharType="end"/>
        </w:r>
      </w:ins>
    </w:p>
    <w:p w14:paraId="2E0C27B7" w14:textId="3FDF2220" w:rsidR="00A1173A" w:rsidRDefault="00A1173A">
      <w:pPr>
        <w:pStyle w:val="Tabladeilustraciones"/>
        <w:tabs>
          <w:tab w:val="right" w:leader="dot" w:pos="9060"/>
        </w:tabs>
        <w:rPr>
          <w:ins w:id="1413" w:author="JORGE CONTRERAS ORTIZ" w:date="2021-09-07T20:20:00Z"/>
          <w:rFonts w:asciiTheme="minorHAnsi" w:eastAsiaTheme="minorEastAsia" w:hAnsiTheme="minorHAnsi" w:cstheme="minorBidi"/>
          <w:noProof/>
          <w:lang w:eastAsia="es-ES"/>
        </w:rPr>
      </w:pPr>
      <w:ins w:id="141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39 IP como parámetros</w:t>
        </w:r>
        <w:r>
          <w:rPr>
            <w:noProof/>
            <w:webHidden/>
          </w:rPr>
          <w:tab/>
        </w:r>
        <w:r>
          <w:rPr>
            <w:noProof/>
            <w:webHidden/>
          </w:rPr>
          <w:fldChar w:fldCharType="begin"/>
        </w:r>
        <w:r>
          <w:rPr>
            <w:noProof/>
            <w:webHidden/>
          </w:rPr>
          <w:instrText xml:space="preserve"> PAGEREF _Toc81938672 \h </w:instrText>
        </w:r>
        <w:r>
          <w:rPr>
            <w:noProof/>
            <w:webHidden/>
          </w:rPr>
        </w:r>
      </w:ins>
      <w:r>
        <w:rPr>
          <w:noProof/>
          <w:webHidden/>
        </w:rPr>
        <w:fldChar w:fldCharType="separate"/>
      </w:r>
      <w:ins w:id="1415" w:author="JORGE CONTRERAS ORTIZ" w:date="2021-09-07T20:20:00Z">
        <w:r>
          <w:rPr>
            <w:noProof/>
            <w:webHidden/>
          </w:rPr>
          <w:t>65</w:t>
        </w:r>
        <w:r>
          <w:rPr>
            <w:noProof/>
            <w:webHidden/>
          </w:rPr>
          <w:fldChar w:fldCharType="end"/>
        </w:r>
        <w:r w:rsidRPr="004A5DAA">
          <w:rPr>
            <w:rStyle w:val="Hipervnculo"/>
            <w:noProof/>
          </w:rPr>
          <w:fldChar w:fldCharType="end"/>
        </w:r>
      </w:ins>
    </w:p>
    <w:p w14:paraId="235C640F" w14:textId="7EA86A42" w:rsidR="00A1173A" w:rsidRDefault="00A1173A">
      <w:pPr>
        <w:pStyle w:val="Tabladeilustraciones"/>
        <w:tabs>
          <w:tab w:val="right" w:leader="dot" w:pos="9060"/>
        </w:tabs>
        <w:rPr>
          <w:ins w:id="1416" w:author="JORGE CONTRERAS ORTIZ" w:date="2021-09-07T20:20:00Z"/>
          <w:rFonts w:asciiTheme="minorHAnsi" w:eastAsiaTheme="minorEastAsia" w:hAnsiTheme="minorHAnsi" w:cstheme="minorBidi"/>
          <w:noProof/>
          <w:lang w:eastAsia="es-ES"/>
        </w:rPr>
      </w:pPr>
      <w:ins w:id="141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_Toc81938673 \h </w:instrText>
        </w:r>
        <w:r>
          <w:rPr>
            <w:noProof/>
            <w:webHidden/>
          </w:rPr>
        </w:r>
      </w:ins>
      <w:r>
        <w:rPr>
          <w:noProof/>
          <w:webHidden/>
        </w:rPr>
        <w:fldChar w:fldCharType="separate"/>
      </w:r>
      <w:ins w:id="1418" w:author="JORGE CONTRERAS ORTIZ" w:date="2021-09-07T20:20:00Z">
        <w:r>
          <w:rPr>
            <w:noProof/>
            <w:webHidden/>
          </w:rPr>
          <w:t>66</w:t>
        </w:r>
        <w:r>
          <w:rPr>
            <w:noProof/>
            <w:webHidden/>
          </w:rPr>
          <w:fldChar w:fldCharType="end"/>
        </w:r>
        <w:r w:rsidRPr="004A5DAA">
          <w:rPr>
            <w:rStyle w:val="Hipervnculo"/>
            <w:noProof/>
          </w:rPr>
          <w:fldChar w:fldCharType="end"/>
        </w:r>
      </w:ins>
    </w:p>
    <w:p w14:paraId="2A775F5A" w14:textId="7E44F1E8" w:rsidR="00A1173A" w:rsidRDefault="00A1173A">
      <w:pPr>
        <w:pStyle w:val="Tabladeilustraciones"/>
        <w:tabs>
          <w:tab w:val="right" w:leader="dot" w:pos="9060"/>
        </w:tabs>
        <w:rPr>
          <w:ins w:id="1419" w:author="JORGE CONTRERAS ORTIZ" w:date="2021-09-07T20:20:00Z"/>
          <w:rFonts w:asciiTheme="minorHAnsi" w:eastAsiaTheme="minorEastAsia" w:hAnsiTheme="minorHAnsi" w:cstheme="minorBidi"/>
          <w:noProof/>
          <w:lang w:eastAsia="es-ES"/>
        </w:rPr>
      </w:pPr>
      <w:ins w:id="142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_Toc81938674 \h </w:instrText>
        </w:r>
        <w:r>
          <w:rPr>
            <w:noProof/>
            <w:webHidden/>
          </w:rPr>
        </w:r>
      </w:ins>
      <w:r>
        <w:rPr>
          <w:noProof/>
          <w:webHidden/>
        </w:rPr>
        <w:fldChar w:fldCharType="separate"/>
      </w:r>
      <w:ins w:id="1421" w:author="JORGE CONTRERAS ORTIZ" w:date="2021-09-07T20:20:00Z">
        <w:r>
          <w:rPr>
            <w:noProof/>
            <w:webHidden/>
          </w:rPr>
          <w:t>69</w:t>
        </w:r>
        <w:r>
          <w:rPr>
            <w:noProof/>
            <w:webHidden/>
          </w:rPr>
          <w:fldChar w:fldCharType="end"/>
        </w:r>
        <w:r w:rsidRPr="004A5DAA">
          <w:rPr>
            <w:rStyle w:val="Hipervnculo"/>
            <w:noProof/>
          </w:rPr>
          <w:fldChar w:fldCharType="end"/>
        </w:r>
      </w:ins>
    </w:p>
    <w:p w14:paraId="4091D99C" w14:textId="466A96F9" w:rsidR="00A1173A" w:rsidRDefault="00A1173A">
      <w:pPr>
        <w:pStyle w:val="Tabladeilustraciones"/>
        <w:tabs>
          <w:tab w:val="right" w:leader="dot" w:pos="9060"/>
        </w:tabs>
        <w:rPr>
          <w:ins w:id="1422" w:author="JORGE CONTRERAS ORTIZ" w:date="2021-09-07T20:20:00Z"/>
          <w:rFonts w:asciiTheme="minorHAnsi" w:eastAsiaTheme="minorEastAsia" w:hAnsiTheme="minorHAnsi" w:cstheme="minorBidi"/>
          <w:noProof/>
          <w:lang w:eastAsia="es-ES"/>
        </w:rPr>
      </w:pPr>
      <w:ins w:id="142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_Toc81938675 \h </w:instrText>
        </w:r>
        <w:r>
          <w:rPr>
            <w:noProof/>
            <w:webHidden/>
          </w:rPr>
        </w:r>
      </w:ins>
      <w:r>
        <w:rPr>
          <w:noProof/>
          <w:webHidden/>
        </w:rPr>
        <w:fldChar w:fldCharType="separate"/>
      </w:r>
      <w:ins w:id="1424" w:author="JORGE CONTRERAS ORTIZ" w:date="2021-09-07T20:20:00Z">
        <w:r>
          <w:rPr>
            <w:noProof/>
            <w:webHidden/>
          </w:rPr>
          <w:t>72</w:t>
        </w:r>
        <w:r>
          <w:rPr>
            <w:noProof/>
            <w:webHidden/>
          </w:rPr>
          <w:fldChar w:fldCharType="end"/>
        </w:r>
        <w:r w:rsidRPr="004A5DAA">
          <w:rPr>
            <w:rStyle w:val="Hipervnculo"/>
            <w:noProof/>
          </w:rPr>
          <w:fldChar w:fldCharType="end"/>
        </w:r>
      </w:ins>
    </w:p>
    <w:p w14:paraId="36560E50" w14:textId="7023D5BA" w:rsidR="00A1173A" w:rsidRDefault="00A1173A">
      <w:pPr>
        <w:pStyle w:val="Tabladeilustraciones"/>
        <w:tabs>
          <w:tab w:val="right" w:leader="dot" w:pos="9060"/>
        </w:tabs>
        <w:rPr>
          <w:ins w:id="1425" w:author="JORGE CONTRERAS ORTIZ" w:date="2021-09-07T20:20:00Z"/>
          <w:rFonts w:asciiTheme="minorHAnsi" w:eastAsiaTheme="minorEastAsia" w:hAnsiTheme="minorHAnsi" w:cstheme="minorBidi"/>
          <w:noProof/>
          <w:lang w:eastAsia="es-ES"/>
        </w:rPr>
      </w:pPr>
      <w:ins w:id="142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43 KTDG102 Evaluation Dongle</w:t>
        </w:r>
        <w:r>
          <w:rPr>
            <w:noProof/>
            <w:webHidden/>
          </w:rPr>
          <w:tab/>
        </w:r>
        <w:r>
          <w:rPr>
            <w:noProof/>
            <w:webHidden/>
          </w:rPr>
          <w:fldChar w:fldCharType="begin"/>
        </w:r>
        <w:r>
          <w:rPr>
            <w:noProof/>
            <w:webHidden/>
          </w:rPr>
          <w:instrText xml:space="preserve"> PAGEREF _Toc81938676 \h </w:instrText>
        </w:r>
        <w:r>
          <w:rPr>
            <w:noProof/>
            <w:webHidden/>
          </w:rPr>
        </w:r>
      </w:ins>
      <w:r>
        <w:rPr>
          <w:noProof/>
          <w:webHidden/>
        </w:rPr>
        <w:fldChar w:fldCharType="separate"/>
      </w:r>
      <w:ins w:id="1427" w:author="JORGE CONTRERAS ORTIZ" w:date="2021-09-07T20:20:00Z">
        <w:r>
          <w:rPr>
            <w:noProof/>
            <w:webHidden/>
          </w:rPr>
          <w:t>73</w:t>
        </w:r>
        <w:r>
          <w:rPr>
            <w:noProof/>
            <w:webHidden/>
          </w:rPr>
          <w:fldChar w:fldCharType="end"/>
        </w:r>
        <w:r w:rsidRPr="004A5DAA">
          <w:rPr>
            <w:rStyle w:val="Hipervnculo"/>
            <w:noProof/>
          </w:rPr>
          <w:fldChar w:fldCharType="end"/>
        </w:r>
      </w:ins>
    </w:p>
    <w:p w14:paraId="1E6FE855" w14:textId="1B0135D7" w:rsidR="00A1173A" w:rsidRDefault="00A1173A">
      <w:pPr>
        <w:pStyle w:val="Tabladeilustraciones"/>
        <w:tabs>
          <w:tab w:val="right" w:leader="dot" w:pos="9060"/>
        </w:tabs>
        <w:rPr>
          <w:ins w:id="1428" w:author="JORGE CONTRERAS ORTIZ" w:date="2021-09-07T20:20:00Z"/>
          <w:rFonts w:asciiTheme="minorHAnsi" w:eastAsiaTheme="minorEastAsia" w:hAnsiTheme="minorHAnsi" w:cstheme="minorBidi"/>
          <w:noProof/>
          <w:lang w:eastAsia="es-ES"/>
        </w:rPr>
      </w:pPr>
      <w:ins w:id="142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44 Módulo KTWM102</w:t>
        </w:r>
        <w:r>
          <w:rPr>
            <w:noProof/>
            <w:webHidden/>
          </w:rPr>
          <w:tab/>
        </w:r>
        <w:r>
          <w:rPr>
            <w:noProof/>
            <w:webHidden/>
          </w:rPr>
          <w:fldChar w:fldCharType="begin"/>
        </w:r>
        <w:r>
          <w:rPr>
            <w:noProof/>
            <w:webHidden/>
          </w:rPr>
          <w:instrText xml:space="preserve"> PAGEREF _Toc81938677 \h </w:instrText>
        </w:r>
        <w:r>
          <w:rPr>
            <w:noProof/>
            <w:webHidden/>
          </w:rPr>
        </w:r>
      </w:ins>
      <w:r>
        <w:rPr>
          <w:noProof/>
          <w:webHidden/>
        </w:rPr>
        <w:fldChar w:fldCharType="separate"/>
      </w:r>
      <w:ins w:id="1430" w:author="JORGE CONTRERAS ORTIZ" w:date="2021-09-07T20:20:00Z">
        <w:r>
          <w:rPr>
            <w:noProof/>
            <w:webHidden/>
          </w:rPr>
          <w:t>73</w:t>
        </w:r>
        <w:r>
          <w:rPr>
            <w:noProof/>
            <w:webHidden/>
          </w:rPr>
          <w:fldChar w:fldCharType="end"/>
        </w:r>
        <w:r w:rsidRPr="004A5DAA">
          <w:rPr>
            <w:rStyle w:val="Hipervnculo"/>
            <w:noProof/>
          </w:rPr>
          <w:fldChar w:fldCharType="end"/>
        </w:r>
      </w:ins>
    </w:p>
    <w:p w14:paraId="4630D37B" w14:textId="625041E3" w:rsidR="00A1173A" w:rsidRDefault="00A1173A">
      <w:pPr>
        <w:pStyle w:val="Tabladeilustraciones"/>
        <w:tabs>
          <w:tab w:val="right" w:leader="dot" w:pos="9060"/>
        </w:tabs>
        <w:rPr>
          <w:ins w:id="1431" w:author="JORGE CONTRERAS ORTIZ" w:date="2021-09-07T20:20:00Z"/>
          <w:rFonts w:asciiTheme="minorHAnsi" w:eastAsiaTheme="minorEastAsia" w:hAnsiTheme="minorHAnsi" w:cstheme="minorBidi"/>
          <w:noProof/>
          <w:lang w:eastAsia="es-ES"/>
        </w:rPr>
      </w:pPr>
      <w:ins w:id="143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45 Border Router</w:t>
        </w:r>
        <w:r>
          <w:rPr>
            <w:noProof/>
            <w:webHidden/>
          </w:rPr>
          <w:tab/>
        </w:r>
        <w:r>
          <w:rPr>
            <w:noProof/>
            <w:webHidden/>
          </w:rPr>
          <w:fldChar w:fldCharType="begin"/>
        </w:r>
        <w:r>
          <w:rPr>
            <w:noProof/>
            <w:webHidden/>
          </w:rPr>
          <w:instrText xml:space="preserve"> PAGEREF _Toc81938678 \h </w:instrText>
        </w:r>
        <w:r>
          <w:rPr>
            <w:noProof/>
            <w:webHidden/>
          </w:rPr>
        </w:r>
      </w:ins>
      <w:r>
        <w:rPr>
          <w:noProof/>
          <w:webHidden/>
        </w:rPr>
        <w:fldChar w:fldCharType="separate"/>
      </w:r>
      <w:ins w:id="1433" w:author="JORGE CONTRERAS ORTIZ" w:date="2021-09-07T20:20:00Z">
        <w:r>
          <w:rPr>
            <w:noProof/>
            <w:webHidden/>
          </w:rPr>
          <w:t>74</w:t>
        </w:r>
        <w:r>
          <w:rPr>
            <w:noProof/>
            <w:webHidden/>
          </w:rPr>
          <w:fldChar w:fldCharType="end"/>
        </w:r>
        <w:r w:rsidRPr="004A5DAA">
          <w:rPr>
            <w:rStyle w:val="Hipervnculo"/>
            <w:noProof/>
          </w:rPr>
          <w:fldChar w:fldCharType="end"/>
        </w:r>
      </w:ins>
    </w:p>
    <w:p w14:paraId="5A2DDDEA" w14:textId="0F13B9AC" w:rsidR="00A1173A" w:rsidRDefault="00A1173A">
      <w:pPr>
        <w:pStyle w:val="Tabladeilustraciones"/>
        <w:tabs>
          <w:tab w:val="right" w:leader="dot" w:pos="9060"/>
        </w:tabs>
        <w:rPr>
          <w:ins w:id="1434" w:author="JORGE CONTRERAS ORTIZ" w:date="2021-09-07T20:20:00Z"/>
          <w:rFonts w:asciiTheme="minorHAnsi" w:eastAsiaTheme="minorEastAsia" w:hAnsiTheme="minorHAnsi" w:cstheme="minorBidi"/>
          <w:noProof/>
          <w:lang w:eastAsia="es-ES"/>
        </w:rPr>
      </w:pPr>
      <w:ins w:id="143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_Toc81938679 \h </w:instrText>
        </w:r>
        <w:r>
          <w:rPr>
            <w:noProof/>
            <w:webHidden/>
          </w:rPr>
        </w:r>
      </w:ins>
      <w:r>
        <w:rPr>
          <w:noProof/>
          <w:webHidden/>
        </w:rPr>
        <w:fldChar w:fldCharType="separate"/>
      </w:r>
      <w:ins w:id="1436" w:author="JORGE CONTRERAS ORTIZ" w:date="2021-09-07T20:20:00Z">
        <w:r>
          <w:rPr>
            <w:noProof/>
            <w:webHidden/>
          </w:rPr>
          <w:t>74</w:t>
        </w:r>
        <w:r>
          <w:rPr>
            <w:noProof/>
            <w:webHidden/>
          </w:rPr>
          <w:fldChar w:fldCharType="end"/>
        </w:r>
        <w:r w:rsidRPr="004A5DAA">
          <w:rPr>
            <w:rStyle w:val="Hipervnculo"/>
            <w:noProof/>
          </w:rPr>
          <w:fldChar w:fldCharType="end"/>
        </w:r>
      </w:ins>
    </w:p>
    <w:p w14:paraId="2CA737BF" w14:textId="5B04BCB8" w:rsidR="00A1173A" w:rsidRDefault="00A1173A">
      <w:pPr>
        <w:pStyle w:val="Tabladeilustraciones"/>
        <w:tabs>
          <w:tab w:val="right" w:leader="dot" w:pos="9060"/>
        </w:tabs>
        <w:rPr>
          <w:ins w:id="1437" w:author="JORGE CONTRERAS ORTIZ" w:date="2021-09-07T20:20:00Z"/>
          <w:rFonts w:asciiTheme="minorHAnsi" w:eastAsiaTheme="minorEastAsia" w:hAnsiTheme="minorHAnsi" w:cstheme="minorBidi"/>
          <w:noProof/>
          <w:lang w:eastAsia="es-ES"/>
        </w:rPr>
      </w:pPr>
      <w:ins w:id="143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"_Toc81938680"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47 Jerarquía Circuito</w:t>
        </w:r>
        <w:r>
          <w:rPr>
            <w:noProof/>
            <w:webHidden/>
          </w:rPr>
          <w:tab/>
        </w:r>
        <w:r>
          <w:rPr>
            <w:noProof/>
            <w:webHidden/>
          </w:rPr>
          <w:fldChar w:fldCharType="begin"/>
        </w:r>
        <w:r>
          <w:rPr>
            <w:noProof/>
            <w:webHidden/>
          </w:rPr>
          <w:instrText xml:space="preserve"> PAGEREF _Toc81938680 \h </w:instrText>
        </w:r>
        <w:r>
          <w:rPr>
            <w:noProof/>
            <w:webHidden/>
          </w:rPr>
        </w:r>
      </w:ins>
      <w:r>
        <w:rPr>
          <w:noProof/>
          <w:webHidden/>
        </w:rPr>
        <w:fldChar w:fldCharType="separate"/>
      </w:r>
      <w:ins w:id="1439" w:author="JORGE CONTRERAS ORTIZ" w:date="2021-09-07T20:20:00Z">
        <w:r>
          <w:rPr>
            <w:noProof/>
            <w:webHidden/>
          </w:rPr>
          <w:t>76</w:t>
        </w:r>
        <w:r>
          <w:rPr>
            <w:noProof/>
            <w:webHidden/>
          </w:rPr>
          <w:fldChar w:fldCharType="end"/>
        </w:r>
        <w:r w:rsidRPr="004A5DAA">
          <w:rPr>
            <w:rStyle w:val="Hipervnculo"/>
            <w:noProof/>
          </w:rPr>
          <w:fldChar w:fldCharType="end"/>
        </w:r>
      </w:ins>
    </w:p>
    <w:p w14:paraId="261256C8" w14:textId="7683F4CB" w:rsidR="00A1173A" w:rsidRDefault="00A1173A">
      <w:pPr>
        <w:pStyle w:val="Tabladeilustraciones"/>
        <w:tabs>
          <w:tab w:val="right" w:leader="dot" w:pos="9060"/>
        </w:tabs>
        <w:rPr>
          <w:ins w:id="1440" w:author="JORGE CONTRERAS ORTIZ" w:date="2021-09-07T20:20:00Z"/>
          <w:rFonts w:asciiTheme="minorHAnsi" w:eastAsiaTheme="minorEastAsia" w:hAnsiTheme="minorHAnsi" w:cstheme="minorBidi"/>
          <w:noProof/>
          <w:lang w:eastAsia="es-ES"/>
        </w:rPr>
      </w:pPr>
      <w:ins w:id="1441" w:author="JORGE CONTRERAS ORTIZ" w:date="2021-09-07T20:20:00Z">
        <w:r w:rsidRPr="004A5DAA">
          <w:rPr>
            <w:rStyle w:val="Hipervnculo"/>
            <w:noProof/>
          </w:rPr>
          <w:lastRenderedPageBreak/>
          <w:fldChar w:fldCharType="begin"/>
        </w:r>
        <w:r w:rsidRPr="004A5DAA">
          <w:rPr>
            <w:rStyle w:val="Hipervnculo"/>
            <w:noProof/>
          </w:rPr>
          <w:instrText xml:space="preserve"> </w:instrText>
        </w:r>
        <w:r>
          <w:rPr>
            <w:noProof/>
          </w:rPr>
          <w:instrText>HYPERLINK \l "_Toc81938681"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48 Circuito de Alimentación</w:t>
        </w:r>
        <w:r>
          <w:rPr>
            <w:noProof/>
            <w:webHidden/>
          </w:rPr>
          <w:tab/>
        </w:r>
        <w:r>
          <w:rPr>
            <w:noProof/>
            <w:webHidden/>
          </w:rPr>
          <w:fldChar w:fldCharType="begin"/>
        </w:r>
        <w:r>
          <w:rPr>
            <w:noProof/>
            <w:webHidden/>
          </w:rPr>
          <w:instrText xml:space="preserve"> PAGEREF _Toc81938681 \h </w:instrText>
        </w:r>
        <w:r>
          <w:rPr>
            <w:noProof/>
            <w:webHidden/>
          </w:rPr>
        </w:r>
      </w:ins>
      <w:r>
        <w:rPr>
          <w:noProof/>
          <w:webHidden/>
        </w:rPr>
        <w:fldChar w:fldCharType="separate"/>
      </w:r>
      <w:ins w:id="1442" w:author="JORGE CONTRERAS ORTIZ" w:date="2021-09-07T20:20:00Z">
        <w:r>
          <w:rPr>
            <w:noProof/>
            <w:webHidden/>
          </w:rPr>
          <w:t>77</w:t>
        </w:r>
        <w:r>
          <w:rPr>
            <w:noProof/>
            <w:webHidden/>
          </w:rPr>
          <w:fldChar w:fldCharType="end"/>
        </w:r>
        <w:r w:rsidRPr="004A5DAA">
          <w:rPr>
            <w:rStyle w:val="Hipervnculo"/>
            <w:noProof/>
          </w:rPr>
          <w:fldChar w:fldCharType="end"/>
        </w:r>
      </w:ins>
    </w:p>
    <w:p w14:paraId="2897F992" w14:textId="6DBAADE6" w:rsidR="00A1173A" w:rsidRDefault="00A1173A">
      <w:pPr>
        <w:pStyle w:val="Tabladeilustraciones"/>
        <w:tabs>
          <w:tab w:val="right" w:leader="dot" w:pos="9060"/>
        </w:tabs>
        <w:rPr>
          <w:ins w:id="1443" w:author="JORGE CONTRERAS ORTIZ" w:date="2021-09-07T20:20:00Z"/>
          <w:rFonts w:asciiTheme="minorHAnsi" w:eastAsiaTheme="minorEastAsia" w:hAnsiTheme="minorHAnsi" w:cstheme="minorBidi"/>
          <w:noProof/>
          <w:lang w:eastAsia="es-ES"/>
        </w:rPr>
      </w:pPr>
      <w:ins w:id="144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_Toc81938682 \h </w:instrText>
        </w:r>
        <w:r>
          <w:rPr>
            <w:noProof/>
            <w:webHidden/>
          </w:rPr>
        </w:r>
      </w:ins>
      <w:r>
        <w:rPr>
          <w:noProof/>
          <w:webHidden/>
        </w:rPr>
        <w:fldChar w:fldCharType="separate"/>
      </w:r>
      <w:ins w:id="1445" w:author="JORGE CONTRERAS ORTIZ" w:date="2021-09-07T20:20:00Z">
        <w:r>
          <w:rPr>
            <w:noProof/>
            <w:webHidden/>
          </w:rPr>
          <w:t>78</w:t>
        </w:r>
        <w:r>
          <w:rPr>
            <w:noProof/>
            <w:webHidden/>
          </w:rPr>
          <w:fldChar w:fldCharType="end"/>
        </w:r>
        <w:r w:rsidRPr="004A5DAA">
          <w:rPr>
            <w:rStyle w:val="Hipervnculo"/>
            <w:noProof/>
          </w:rPr>
          <w:fldChar w:fldCharType="end"/>
        </w:r>
      </w:ins>
    </w:p>
    <w:p w14:paraId="694E1161" w14:textId="09C7E850" w:rsidR="00A1173A" w:rsidRDefault="00A1173A">
      <w:pPr>
        <w:pStyle w:val="Tabladeilustraciones"/>
        <w:tabs>
          <w:tab w:val="right" w:leader="dot" w:pos="9060"/>
        </w:tabs>
        <w:rPr>
          <w:ins w:id="1446" w:author="JORGE CONTRERAS ORTIZ" w:date="2021-09-07T20:20:00Z"/>
          <w:rFonts w:asciiTheme="minorHAnsi" w:eastAsiaTheme="minorEastAsia" w:hAnsiTheme="minorHAnsi" w:cstheme="minorBidi"/>
          <w:noProof/>
          <w:lang w:eastAsia="es-ES"/>
        </w:rPr>
      </w:pPr>
      <w:ins w:id="144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50 Conectores Verticales</w:t>
        </w:r>
        <w:r>
          <w:rPr>
            <w:noProof/>
            <w:webHidden/>
          </w:rPr>
          <w:tab/>
        </w:r>
        <w:r>
          <w:rPr>
            <w:noProof/>
            <w:webHidden/>
          </w:rPr>
          <w:fldChar w:fldCharType="begin"/>
        </w:r>
        <w:r>
          <w:rPr>
            <w:noProof/>
            <w:webHidden/>
          </w:rPr>
          <w:instrText xml:space="preserve"> PAGEREF _Toc81938683 \h </w:instrText>
        </w:r>
        <w:r>
          <w:rPr>
            <w:noProof/>
            <w:webHidden/>
          </w:rPr>
        </w:r>
      </w:ins>
      <w:r>
        <w:rPr>
          <w:noProof/>
          <w:webHidden/>
        </w:rPr>
        <w:fldChar w:fldCharType="separate"/>
      </w:r>
      <w:ins w:id="1448" w:author="JORGE CONTRERAS ORTIZ" w:date="2021-09-07T20:20:00Z">
        <w:r>
          <w:rPr>
            <w:noProof/>
            <w:webHidden/>
          </w:rPr>
          <w:t>79</w:t>
        </w:r>
        <w:r>
          <w:rPr>
            <w:noProof/>
            <w:webHidden/>
          </w:rPr>
          <w:fldChar w:fldCharType="end"/>
        </w:r>
        <w:r w:rsidRPr="004A5DAA">
          <w:rPr>
            <w:rStyle w:val="Hipervnculo"/>
            <w:noProof/>
          </w:rPr>
          <w:fldChar w:fldCharType="end"/>
        </w:r>
      </w:ins>
    </w:p>
    <w:p w14:paraId="72FDB10B" w14:textId="5EE5FB33" w:rsidR="00A1173A" w:rsidRDefault="00A1173A">
      <w:pPr>
        <w:pStyle w:val="Tabladeilustraciones"/>
        <w:tabs>
          <w:tab w:val="right" w:leader="dot" w:pos="9060"/>
        </w:tabs>
        <w:rPr>
          <w:ins w:id="1449" w:author="JORGE CONTRERAS ORTIZ" w:date="2021-09-07T20:20:00Z"/>
          <w:rFonts w:asciiTheme="minorHAnsi" w:eastAsiaTheme="minorEastAsia" w:hAnsiTheme="minorHAnsi" w:cstheme="minorBidi"/>
          <w:noProof/>
          <w:lang w:eastAsia="es-ES"/>
        </w:rPr>
      </w:pPr>
      <w:ins w:id="145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51 Conector USB</w:t>
        </w:r>
        <w:r>
          <w:rPr>
            <w:noProof/>
            <w:webHidden/>
          </w:rPr>
          <w:tab/>
        </w:r>
        <w:r>
          <w:rPr>
            <w:noProof/>
            <w:webHidden/>
          </w:rPr>
          <w:fldChar w:fldCharType="begin"/>
        </w:r>
        <w:r>
          <w:rPr>
            <w:noProof/>
            <w:webHidden/>
          </w:rPr>
          <w:instrText xml:space="preserve"> PAGEREF _Toc81938684 \h </w:instrText>
        </w:r>
        <w:r>
          <w:rPr>
            <w:noProof/>
            <w:webHidden/>
          </w:rPr>
        </w:r>
      </w:ins>
      <w:r>
        <w:rPr>
          <w:noProof/>
          <w:webHidden/>
        </w:rPr>
        <w:fldChar w:fldCharType="separate"/>
      </w:r>
      <w:ins w:id="1451" w:author="JORGE CONTRERAS ORTIZ" w:date="2021-09-07T20:20:00Z">
        <w:r>
          <w:rPr>
            <w:noProof/>
            <w:webHidden/>
          </w:rPr>
          <w:t>80</w:t>
        </w:r>
        <w:r>
          <w:rPr>
            <w:noProof/>
            <w:webHidden/>
          </w:rPr>
          <w:fldChar w:fldCharType="end"/>
        </w:r>
        <w:r w:rsidRPr="004A5DAA">
          <w:rPr>
            <w:rStyle w:val="Hipervnculo"/>
            <w:noProof/>
          </w:rPr>
          <w:fldChar w:fldCharType="end"/>
        </w:r>
      </w:ins>
    </w:p>
    <w:p w14:paraId="097DE80A" w14:textId="7E553603" w:rsidR="00A1173A" w:rsidRDefault="00A1173A">
      <w:pPr>
        <w:pStyle w:val="Tabladeilustraciones"/>
        <w:tabs>
          <w:tab w:val="right" w:leader="dot" w:pos="9060"/>
        </w:tabs>
        <w:rPr>
          <w:ins w:id="1452" w:author="JORGE CONTRERAS ORTIZ" w:date="2021-09-07T20:20:00Z"/>
          <w:rFonts w:asciiTheme="minorHAnsi" w:eastAsiaTheme="minorEastAsia" w:hAnsiTheme="minorHAnsi" w:cstheme="minorBidi"/>
          <w:noProof/>
          <w:lang w:eastAsia="es-ES"/>
        </w:rPr>
      </w:pPr>
      <w:ins w:id="145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52 Layout Completo</w:t>
        </w:r>
        <w:r>
          <w:rPr>
            <w:noProof/>
            <w:webHidden/>
          </w:rPr>
          <w:tab/>
        </w:r>
        <w:r>
          <w:rPr>
            <w:noProof/>
            <w:webHidden/>
          </w:rPr>
          <w:fldChar w:fldCharType="begin"/>
        </w:r>
        <w:r>
          <w:rPr>
            <w:noProof/>
            <w:webHidden/>
          </w:rPr>
          <w:instrText xml:space="preserve"> PAGEREF _Toc81938685 \h </w:instrText>
        </w:r>
        <w:r>
          <w:rPr>
            <w:noProof/>
            <w:webHidden/>
          </w:rPr>
        </w:r>
      </w:ins>
      <w:r>
        <w:rPr>
          <w:noProof/>
          <w:webHidden/>
        </w:rPr>
        <w:fldChar w:fldCharType="separate"/>
      </w:r>
      <w:ins w:id="1454" w:author="JORGE CONTRERAS ORTIZ" w:date="2021-09-07T20:20:00Z">
        <w:r>
          <w:rPr>
            <w:noProof/>
            <w:webHidden/>
          </w:rPr>
          <w:t>81</w:t>
        </w:r>
        <w:r>
          <w:rPr>
            <w:noProof/>
            <w:webHidden/>
          </w:rPr>
          <w:fldChar w:fldCharType="end"/>
        </w:r>
        <w:r w:rsidRPr="004A5DAA">
          <w:rPr>
            <w:rStyle w:val="Hipervnculo"/>
            <w:noProof/>
          </w:rPr>
          <w:fldChar w:fldCharType="end"/>
        </w:r>
      </w:ins>
    </w:p>
    <w:p w14:paraId="3E3B709E" w14:textId="3503173F" w:rsidR="00A1173A" w:rsidRDefault="00A1173A">
      <w:pPr>
        <w:pStyle w:val="Tabladeilustraciones"/>
        <w:tabs>
          <w:tab w:val="right" w:leader="dot" w:pos="9060"/>
        </w:tabs>
        <w:rPr>
          <w:ins w:id="1455" w:author="JORGE CONTRERAS ORTIZ" w:date="2021-09-07T20:20:00Z"/>
          <w:rFonts w:asciiTheme="minorHAnsi" w:eastAsiaTheme="minorEastAsia" w:hAnsiTheme="minorHAnsi" w:cstheme="minorBidi"/>
          <w:noProof/>
          <w:lang w:eastAsia="es-ES"/>
        </w:rPr>
      </w:pPr>
      <w:ins w:id="145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53 Layout Capa TOP</w:t>
        </w:r>
        <w:r>
          <w:rPr>
            <w:noProof/>
            <w:webHidden/>
          </w:rPr>
          <w:tab/>
        </w:r>
        <w:r>
          <w:rPr>
            <w:noProof/>
            <w:webHidden/>
          </w:rPr>
          <w:fldChar w:fldCharType="begin"/>
        </w:r>
        <w:r>
          <w:rPr>
            <w:noProof/>
            <w:webHidden/>
          </w:rPr>
          <w:instrText xml:space="preserve"> PAGEREF _Toc81938686 \h </w:instrText>
        </w:r>
        <w:r>
          <w:rPr>
            <w:noProof/>
            <w:webHidden/>
          </w:rPr>
        </w:r>
      </w:ins>
      <w:r>
        <w:rPr>
          <w:noProof/>
          <w:webHidden/>
        </w:rPr>
        <w:fldChar w:fldCharType="separate"/>
      </w:r>
      <w:ins w:id="1457" w:author="JORGE CONTRERAS ORTIZ" w:date="2021-09-07T20:20:00Z">
        <w:r>
          <w:rPr>
            <w:noProof/>
            <w:webHidden/>
          </w:rPr>
          <w:t>82</w:t>
        </w:r>
        <w:r>
          <w:rPr>
            <w:noProof/>
            <w:webHidden/>
          </w:rPr>
          <w:fldChar w:fldCharType="end"/>
        </w:r>
        <w:r w:rsidRPr="004A5DAA">
          <w:rPr>
            <w:rStyle w:val="Hipervnculo"/>
            <w:noProof/>
          </w:rPr>
          <w:fldChar w:fldCharType="end"/>
        </w:r>
      </w:ins>
    </w:p>
    <w:p w14:paraId="095C44F4" w14:textId="3431DE7D" w:rsidR="00A1173A" w:rsidRDefault="00A1173A">
      <w:pPr>
        <w:pStyle w:val="Tabladeilustraciones"/>
        <w:tabs>
          <w:tab w:val="right" w:leader="dot" w:pos="9060"/>
        </w:tabs>
        <w:rPr>
          <w:ins w:id="1458" w:author="JORGE CONTRERAS ORTIZ" w:date="2021-09-07T20:20:00Z"/>
          <w:rFonts w:asciiTheme="minorHAnsi" w:eastAsiaTheme="minorEastAsia" w:hAnsiTheme="minorHAnsi" w:cstheme="minorBidi"/>
          <w:noProof/>
          <w:lang w:eastAsia="es-ES"/>
        </w:rPr>
      </w:pPr>
      <w:ins w:id="145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54 Layout Capa BOTTOM</w:t>
        </w:r>
        <w:r>
          <w:rPr>
            <w:noProof/>
            <w:webHidden/>
          </w:rPr>
          <w:tab/>
        </w:r>
        <w:r>
          <w:rPr>
            <w:noProof/>
            <w:webHidden/>
          </w:rPr>
          <w:fldChar w:fldCharType="begin"/>
        </w:r>
        <w:r>
          <w:rPr>
            <w:noProof/>
            <w:webHidden/>
          </w:rPr>
          <w:instrText xml:space="preserve"> PAGEREF _Toc81938687 \h </w:instrText>
        </w:r>
        <w:r>
          <w:rPr>
            <w:noProof/>
            <w:webHidden/>
          </w:rPr>
        </w:r>
      </w:ins>
      <w:r>
        <w:rPr>
          <w:noProof/>
          <w:webHidden/>
        </w:rPr>
        <w:fldChar w:fldCharType="separate"/>
      </w:r>
      <w:ins w:id="1460" w:author="JORGE CONTRERAS ORTIZ" w:date="2021-09-07T20:20:00Z">
        <w:r>
          <w:rPr>
            <w:noProof/>
            <w:webHidden/>
          </w:rPr>
          <w:t>83</w:t>
        </w:r>
        <w:r>
          <w:rPr>
            <w:noProof/>
            <w:webHidden/>
          </w:rPr>
          <w:fldChar w:fldCharType="end"/>
        </w:r>
        <w:r w:rsidRPr="004A5DAA">
          <w:rPr>
            <w:rStyle w:val="Hipervnculo"/>
            <w:noProof/>
          </w:rPr>
          <w:fldChar w:fldCharType="end"/>
        </w:r>
      </w:ins>
    </w:p>
    <w:p w14:paraId="33CDF92B" w14:textId="6F9761E2" w:rsidR="00A1173A" w:rsidRDefault="00A1173A">
      <w:pPr>
        <w:pStyle w:val="Tabladeilustraciones"/>
        <w:tabs>
          <w:tab w:val="right" w:leader="dot" w:pos="9060"/>
        </w:tabs>
        <w:rPr>
          <w:ins w:id="1461" w:author="JORGE CONTRERAS ORTIZ" w:date="2021-09-07T20:20:00Z"/>
          <w:rFonts w:asciiTheme="minorHAnsi" w:eastAsiaTheme="minorEastAsia" w:hAnsiTheme="minorHAnsi" w:cstheme="minorBidi"/>
          <w:noProof/>
          <w:lang w:eastAsia="es-ES"/>
        </w:rPr>
      </w:pPr>
      <w:ins w:id="146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_Toc81938688 \h </w:instrText>
        </w:r>
        <w:r>
          <w:rPr>
            <w:noProof/>
            <w:webHidden/>
          </w:rPr>
        </w:r>
      </w:ins>
      <w:r>
        <w:rPr>
          <w:noProof/>
          <w:webHidden/>
        </w:rPr>
        <w:fldChar w:fldCharType="separate"/>
      </w:r>
      <w:ins w:id="1463" w:author="JORGE CONTRERAS ORTIZ" w:date="2021-09-07T20:20:00Z">
        <w:r>
          <w:rPr>
            <w:noProof/>
            <w:webHidden/>
          </w:rPr>
          <w:t>84</w:t>
        </w:r>
        <w:r>
          <w:rPr>
            <w:noProof/>
            <w:webHidden/>
          </w:rPr>
          <w:fldChar w:fldCharType="end"/>
        </w:r>
        <w:r w:rsidRPr="004A5DAA">
          <w:rPr>
            <w:rStyle w:val="Hipervnculo"/>
            <w:noProof/>
          </w:rPr>
          <w:fldChar w:fldCharType="end"/>
        </w:r>
      </w:ins>
    </w:p>
    <w:p w14:paraId="7FDCA6C2" w14:textId="15549E4B" w:rsidR="00A1173A" w:rsidRDefault="00A1173A">
      <w:pPr>
        <w:pStyle w:val="Tabladeilustraciones"/>
        <w:tabs>
          <w:tab w:val="right" w:leader="dot" w:pos="9060"/>
        </w:tabs>
        <w:rPr>
          <w:ins w:id="1464" w:author="JORGE CONTRERAS ORTIZ" w:date="2021-09-07T20:20:00Z"/>
          <w:rFonts w:asciiTheme="minorHAnsi" w:eastAsiaTheme="minorEastAsia" w:hAnsiTheme="minorHAnsi" w:cstheme="minorBidi"/>
          <w:noProof/>
          <w:lang w:eastAsia="es-ES"/>
        </w:rPr>
      </w:pPr>
      <w:ins w:id="146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_Toc81938689 \h </w:instrText>
        </w:r>
        <w:r>
          <w:rPr>
            <w:noProof/>
            <w:webHidden/>
          </w:rPr>
        </w:r>
      </w:ins>
      <w:r>
        <w:rPr>
          <w:noProof/>
          <w:webHidden/>
        </w:rPr>
        <w:fldChar w:fldCharType="separate"/>
      </w:r>
      <w:ins w:id="1466" w:author="JORGE CONTRERAS ORTIZ" w:date="2021-09-07T20:20:00Z">
        <w:r>
          <w:rPr>
            <w:noProof/>
            <w:webHidden/>
          </w:rPr>
          <w:t>84</w:t>
        </w:r>
        <w:r>
          <w:rPr>
            <w:noProof/>
            <w:webHidden/>
          </w:rPr>
          <w:fldChar w:fldCharType="end"/>
        </w:r>
        <w:r w:rsidRPr="004A5DAA">
          <w:rPr>
            <w:rStyle w:val="Hipervnculo"/>
            <w:noProof/>
          </w:rPr>
          <w:fldChar w:fldCharType="end"/>
        </w:r>
      </w:ins>
    </w:p>
    <w:p w14:paraId="4EF64CE6" w14:textId="10E0AC9F" w:rsidR="00A1173A" w:rsidRDefault="00A1173A">
      <w:pPr>
        <w:pStyle w:val="Tabladeilustraciones"/>
        <w:tabs>
          <w:tab w:val="right" w:leader="dot" w:pos="9060"/>
        </w:tabs>
        <w:rPr>
          <w:ins w:id="1467" w:author="JORGE CONTRERAS ORTIZ" w:date="2021-09-07T20:20:00Z"/>
          <w:rFonts w:asciiTheme="minorHAnsi" w:eastAsiaTheme="minorEastAsia" w:hAnsiTheme="minorHAnsi" w:cstheme="minorBidi"/>
          <w:noProof/>
          <w:lang w:eastAsia="es-ES"/>
        </w:rPr>
      </w:pPr>
      <w:ins w:id="146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"_Toc81938690"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_Toc81938690 \h </w:instrText>
        </w:r>
        <w:r>
          <w:rPr>
            <w:noProof/>
            <w:webHidden/>
          </w:rPr>
        </w:r>
      </w:ins>
      <w:r>
        <w:rPr>
          <w:noProof/>
          <w:webHidden/>
        </w:rPr>
        <w:fldChar w:fldCharType="separate"/>
      </w:r>
      <w:ins w:id="1469" w:author="JORGE CONTRERAS ORTIZ" w:date="2021-09-07T20:20:00Z">
        <w:r>
          <w:rPr>
            <w:noProof/>
            <w:webHidden/>
          </w:rPr>
          <w:t>85</w:t>
        </w:r>
        <w:r>
          <w:rPr>
            <w:noProof/>
            <w:webHidden/>
          </w:rPr>
          <w:fldChar w:fldCharType="end"/>
        </w:r>
        <w:r w:rsidRPr="004A5DAA">
          <w:rPr>
            <w:rStyle w:val="Hipervnculo"/>
            <w:noProof/>
          </w:rPr>
          <w:fldChar w:fldCharType="end"/>
        </w:r>
      </w:ins>
    </w:p>
    <w:p w14:paraId="59F0E719" w14:textId="6357AC5A" w:rsidR="00A1173A" w:rsidRDefault="00A1173A">
      <w:pPr>
        <w:pStyle w:val="Tabladeilustraciones"/>
        <w:tabs>
          <w:tab w:val="right" w:leader="dot" w:pos="9060"/>
        </w:tabs>
        <w:rPr>
          <w:ins w:id="1470" w:author="JORGE CONTRERAS ORTIZ" w:date="2021-09-07T20:20:00Z"/>
          <w:rFonts w:asciiTheme="minorHAnsi" w:eastAsiaTheme="minorEastAsia" w:hAnsiTheme="minorHAnsi" w:cstheme="minorBidi"/>
          <w:noProof/>
          <w:lang w:eastAsia="es-ES"/>
        </w:rPr>
      </w:pPr>
      <w:ins w:id="147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"_Toc81938691"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58 Esquema montaje Red de Dos Nodos</w:t>
        </w:r>
        <w:r>
          <w:rPr>
            <w:noProof/>
            <w:webHidden/>
          </w:rPr>
          <w:tab/>
        </w:r>
        <w:r>
          <w:rPr>
            <w:noProof/>
            <w:webHidden/>
          </w:rPr>
          <w:fldChar w:fldCharType="begin"/>
        </w:r>
        <w:r>
          <w:rPr>
            <w:noProof/>
            <w:webHidden/>
          </w:rPr>
          <w:instrText xml:space="preserve"> PAGEREF _Toc81938691 \h </w:instrText>
        </w:r>
        <w:r>
          <w:rPr>
            <w:noProof/>
            <w:webHidden/>
          </w:rPr>
        </w:r>
      </w:ins>
      <w:r>
        <w:rPr>
          <w:noProof/>
          <w:webHidden/>
        </w:rPr>
        <w:fldChar w:fldCharType="separate"/>
      </w:r>
      <w:ins w:id="1472" w:author="JORGE CONTRERAS ORTIZ" w:date="2021-09-07T20:20:00Z">
        <w:r>
          <w:rPr>
            <w:noProof/>
            <w:webHidden/>
          </w:rPr>
          <w:t>86</w:t>
        </w:r>
        <w:r>
          <w:rPr>
            <w:noProof/>
            <w:webHidden/>
          </w:rPr>
          <w:fldChar w:fldCharType="end"/>
        </w:r>
        <w:r w:rsidRPr="004A5DAA">
          <w:rPr>
            <w:rStyle w:val="Hipervnculo"/>
            <w:noProof/>
          </w:rPr>
          <w:fldChar w:fldCharType="end"/>
        </w:r>
      </w:ins>
    </w:p>
    <w:p w14:paraId="09DE983B" w14:textId="1355A195" w:rsidR="00A1173A" w:rsidRDefault="00A1173A">
      <w:pPr>
        <w:pStyle w:val="Tabladeilustraciones"/>
        <w:tabs>
          <w:tab w:val="right" w:leader="dot" w:pos="9060"/>
        </w:tabs>
        <w:rPr>
          <w:ins w:id="1473" w:author="JORGE CONTRERAS ORTIZ" w:date="2021-09-07T20:20:00Z"/>
          <w:rFonts w:asciiTheme="minorHAnsi" w:eastAsiaTheme="minorEastAsia" w:hAnsiTheme="minorHAnsi" w:cstheme="minorBidi"/>
          <w:noProof/>
          <w:lang w:eastAsia="es-ES"/>
        </w:rPr>
      </w:pPr>
      <w:ins w:id="147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59 Logs KiTools al REALIZAR un Ping</w:t>
        </w:r>
        <w:r>
          <w:rPr>
            <w:noProof/>
            <w:webHidden/>
          </w:rPr>
          <w:tab/>
        </w:r>
        <w:r>
          <w:rPr>
            <w:noProof/>
            <w:webHidden/>
          </w:rPr>
          <w:fldChar w:fldCharType="begin"/>
        </w:r>
        <w:r>
          <w:rPr>
            <w:noProof/>
            <w:webHidden/>
          </w:rPr>
          <w:instrText xml:space="preserve"> PAGEREF _Toc81938692 \h </w:instrText>
        </w:r>
        <w:r>
          <w:rPr>
            <w:noProof/>
            <w:webHidden/>
          </w:rPr>
        </w:r>
      </w:ins>
      <w:r>
        <w:rPr>
          <w:noProof/>
          <w:webHidden/>
        </w:rPr>
        <w:fldChar w:fldCharType="separate"/>
      </w:r>
      <w:ins w:id="1475" w:author="JORGE CONTRERAS ORTIZ" w:date="2021-09-07T20:20:00Z">
        <w:r>
          <w:rPr>
            <w:noProof/>
            <w:webHidden/>
          </w:rPr>
          <w:t>87</w:t>
        </w:r>
        <w:r>
          <w:rPr>
            <w:noProof/>
            <w:webHidden/>
          </w:rPr>
          <w:fldChar w:fldCharType="end"/>
        </w:r>
        <w:r w:rsidRPr="004A5DAA">
          <w:rPr>
            <w:rStyle w:val="Hipervnculo"/>
            <w:noProof/>
          </w:rPr>
          <w:fldChar w:fldCharType="end"/>
        </w:r>
      </w:ins>
    </w:p>
    <w:p w14:paraId="3B82C35C" w14:textId="79718076" w:rsidR="00A1173A" w:rsidRDefault="00A1173A">
      <w:pPr>
        <w:pStyle w:val="Tabladeilustraciones"/>
        <w:tabs>
          <w:tab w:val="right" w:leader="dot" w:pos="9060"/>
        </w:tabs>
        <w:rPr>
          <w:ins w:id="1476" w:author="JORGE CONTRERAS ORTIZ" w:date="2021-09-07T20:20:00Z"/>
          <w:rFonts w:asciiTheme="minorHAnsi" w:eastAsiaTheme="minorEastAsia" w:hAnsiTheme="minorHAnsi" w:cstheme="minorBidi"/>
          <w:noProof/>
          <w:lang w:eastAsia="es-ES"/>
        </w:rPr>
      </w:pPr>
      <w:ins w:id="147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60 Logs KiTools al RECIBIR un Ping</w:t>
        </w:r>
        <w:r>
          <w:rPr>
            <w:noProof/>
            <w:webHidden/>
          </w:rPr>
          <w:tab/>
        </w:r>
        <w:r>
          <w:rPr>
            <w:noProof/>
            <w:webHidden/>
          </w:rPr>
          <w:fldChar w:fldCharType="begin"/>
        </w:r>
        <w:r>
          <w:rPr>
            <w:noProof/>
            <w:webHidden/>
          </w:rPr>
          <w:instrText xml:space="preserve"> PAGEREF _Toc81938693 \h </w:instrText>
        </w:r>
        <w:r>
          <w:rPr>
            <w:noProof/>
            <w:webHidden/>
          </w:rPr>
        </w:r>
      </w:ins>
      <w:r>
        <w:rPr>
          <w:noProof/>
          <w:webHidden/>
        </w:rPr>
        <w:fldChar w:fldCharType="separate"/>
      </w:r>
      <w:ins w:id="1478" w:author="JORGE CONTRERAS ORTIZ" w:date="2021-09-07T20:20:00Z">
        <w:r>
          <w:rPr>
            <w:noProof/>
            <w:webHidden/>
          </w:rPr>
          <w:t>87</w:t>
        </w:r>
        <w:r>
          <w:rPr>
            <w:noProof/>
            <w:webHidden/>
          </w:rPr>
          <w:fldChar w:fldCharType="end"/>
        </w:r>
        <w:r w:rsidRPr="004A5DAA">
          <w:rPr>
            <w:rStyle w:val="Hipervnculo"/>
            <w:noProof/>
          </w:rPr>
          <w:fldChar w:fldCharType="end"/>
        </w:r>
      </w:ins>
    </w:p>
    <w:p w14:paraId="228D758B" w14:textId="1DF4A813" w:rsidR="00A1173A" w:rsidRDefault="00A1173A">
      <w:pPr>
        <w:pStyle w:val="Tabladeilustraciones"/>
        <w:tabs>
          <w:tab w:val="right" w:leader="dot" w:pos="9060"/>
        </w:tabs>
        <w:rPr>
          <w:ins w:id="1479" w:author="JORGE CONTRERAS ORTIZ" w:date="2021-09-07T20:20:00Z"/>
          <w:rFonts w:asciiTheme="minorHAnsi" w:eastAsiaTheme="minorEastAsia" w:hAnsiTheme="minorHAnsi" w:cstheme="minorBidi"/>
          <w:noProof/>
          <w:lang w:eastAsia="es-ES"/>
        </w:rPr>
      </w:pPr>
      <w:ins w:id="148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61 Montaje Border Router</w:t>
        </w:r>
        <w:r>
          <w:rPr>
            <w:noProof/>
            <w:webHidden/>
          </w:rPr>
          <w:tab/>
        </w:r>
        <w:r>
          <w:rPr>
            <w:noProof/>
            <w:webHidden/>
          </w:rPr>
          <w:fldChar w:fldCharType="begin"/>
        </w:r>
        <w:r>
          <w:rPr>
            <w:noProof/>
            <w:webHidden/>
          </w:rPr>
          <w:instrText xml:space="preserve"> PAGEREF _Toc81938694 \h </w:instrText>
        </w:r>
        <w:r>
          <w:rPr>
            <w:noProof/>
            <w:webHidden/>
          </w:rPr>
        </w:r>
      </w:ins>
      <w:r>
        <w:rPr>
          <w:noProof/>
          <w:webHidden/>
        </w:rPr>
        <w:fldChar w:fldCharType="separate"/>
      </w:r>
      <w:ins w:id="1481" w:author="JORGE CONTRERAS ORTIZ" w:date="2021-09-07T20:20:00Z">
        <w:r>
          <w:rPr>
            <w:noProof/>
            <w:webHidden/>
          </w:rPr>
          <w:t>89</w:t>
        </w:r>
        <w:r>
          <w:rPr>
            <w:noProof/>
            <w:webHidden/>
          </w:rPr>
          <w:fldChar w:fldCharType="end"/>
        </w:r>
        <w:r w:rsidRPr="004A5DAA">
          <w:rPr>
            <w:rStyle w:val="Hipervnculo"/>
            <w:noProof/>
          </w:rPr>
          <w:fldChar w:fldCharType="end"/>
        </w:r>
      </w:ins>
    </w:p>
    <w:p w14:paraId="27E31629" w14:textId="2D2C182A" w:rsidR="00A1173A" w:rsidRDefault="00A1173A">
      <w:pPr>
        <w:pStyle w:val="Tabladeilustraciones"/>
        <w:tabs>
          <w:tab w:val="right" w:leader="dot" w:pos="9060"/>
        </w:tabs>
        <w:rPr>
          <w:ins w:id="1482" w:author="JORGE CONTRERAS ORTIZ" w:date="2021-09-07T20:20:00Z"/>
          <w:rFonts w:asciiTheme="minorHAnsi" w:eastAsiaTheme="minorEastAsia" w:hAnsiTheme="minorHAnsi" w:cstheme="minorBidi"/>
          <w:noProof/>
          <w:lang w:eastAsia="es-ES"/>
        </w:rPr>
      </w:pPr>
      <w:ins w:id="148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62 Topología de Red 1 nodo con BR</w:t>
        </w:r>
        <w:r>
          <w:rPr>
            <w:noProof/>
            <w:webHidden/>
          </w:rPr>
          <w:tab/>
        </w:r>
        <w:r>
          <w:rPr>
            <w:noProof/>
            <w:webHidden/>
          </w:rPr>
          <w:fldChar w:fldCharType="begin"/>
        </w:r>
        <w:r>
          <w:rPr>
            <w:noProof/>
            <w:webHidden/>
          </w:rPr>
          <w:instrText xml:space="preserve"> PAGEREF _Toc81938695 \h </w:instrText>
        </w:r>
        <w:r>
          <w:rPr>
            <w:noProof/>
            <w:webHidden/>
          </w:rPr>
        </w:r>
      </w:ins>
      <w:r>
        <w:rPr>
          <w:noProof/>
          <w:webHidden/>
        </w:rPr>
        <w:fldChar w:fldCharType="separate"/>
      </w:r>
      <w:ins w:id="1484" w:author="JORGE CONTRERAS ORTIZ" w:date="2021-09-07T20:20:00Z">
        <w:r>
          <w:rPr>
            <w:noProof/>
            <w:webHidden/>
          </w:rPr>
          <w:t>90</w:t>
        </w:r>
        <w:r>
          <w:rPr>
            <w:noProof/>
            <w:webHidden/>
          </w:rPr>
          <w:fldChar w:fldCharType="end"/>
        </w:r>
        <w:r w:rsidRPr="004A5DAA">
          <w:rPr>
            <w:rStyle w:val="Hipervnculo"/>
            <w:noProof/>
          </w:rPr>
          <w:fldChar w:fldCharType="end"/>
        </w:r>
      </w:ins>
    </w:p>
    <w:p w14:paraId="4DD5F35E" w14:textId="61F25105" w:rsidR="00A1173A" w:rsidRDefault="00A1173A">
      <w:pPr>
        <w:pStyle w:val="Tabladeilustraciones"/>
        <w:tabs>
          <w:tab w:val="right" w:leader="dot" w:pos="9060"/>
        </w:tabs>
        <w:rPr>
          <w:ins w:id="1485" w:author="JORGE CONTRERAS ORTIZ" w:date="2021-09-07T20:20:00Z"/>
          <w:rFonts w:asciiTheme="minorHAnsi" w:eastAsiaTheme="minorEastAsia" w:hAnsiTheme="minorHAnsi" w:cstheme="minorBidi"/>
          <w:noProof/>
          <w:lang w:eastAsia="es-ES"/>
        </w:rPr>
      </w:pPr>
      <w:ins w:id="148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_Toc81938696 \h </w:instrText>
        </w:r>
        <w:r>
          <w:rPr>
            <w:noProof/>
            <w:webHidden/>
          </w:rPr>
        </w:r>
      </w:ins>
      <w:r>
        <w:rPr>
          <w:noProof/>
          <w:webHidden/>
        </w:rPr>
        <w:fldChar w:fldCharType="separate"/>
      </w:r>
      <w:ins w:id="1487" w:author="JORGE CONTRERAS ORTIZ" w:date="2021-09-07T20:20:00Z">
        <w:r>
          <w:rPr>
            <w:noProof/>
            <w:webHidden/>
          </w:rPr>
          <w:t>91</w:t>
        </w:r>
        <w:r>
          <w:rPr>
            <w:noProof/>
            <w:webHidden/>
          </w:rPr>
          <w:fldChar w:fldCharType="end"/>
        </w:r>
        <w:r w:rsidRPr="004A5DAA">
          <w:rPr>
            <w:rStyle w:val="Hipervnculo"/>
            <w:noProof/>
          </w:rPr>
          <w:fldChar w:fldCharType="end"/>
        </w:r>
      </w:ins>
    </w:p>
    <w:p w14:paraId="23E63A23" w14:textId="493C1686" w:rsidR="00A1173A" w:rsidRDefault="00A1173A">
      <w:pPr>
        <w:pStyle w:val="Tabladeilustraciones"/>
        <w:tabs>
          <w:tab w:val="right" w:leader="dot" w:pos="9060"/>
        </w:tabs>
        <w:rPr>
          <w:ins w:id="1488" w:author="JORGE CONTRERAS ORTIZ" w:date="2021-09-07T20:20:00Z"/>
          <w:rFonts w:asciiTheme="minorHAnsi" w:eastAsiaTheme="minorEastAsia" w:hAnsiTheme="minorHAnsi" w:cstheme="minorBidi"/>
          <w:noProof/>
          <w:lang w:eastAsia="es-ES"/>
        </w:rPr>
      </w:pPr>
      <w:ins w:id="148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_Toc81938697 \h </w:instrText>
        </w:r>
        <w:r>
          <w:rPr>
            <w:noProof/>
            <w:webHidden/>
          </w:rPr>
        </w:r>
      </w:ins>
      <w:r>
        <w:rPr>
          <w:noProof/>
          <w:webHidden/>
        </w:rPr>
        <w:fldChar w:fldCharType="separate"/>
      </w:r>
      <w:ins w:id="1490" w:author="JORGE CONTRERAS ORTIZ" w:date="2021-09-07T20:20:00Z">
        <w:r>
          <w:rPr>
            <w:noProof/>
            <w:webHidden/>
          </w:rPr>
          <w:t>91</w:t>
        </w:r>
        <w:r>
          <w:rPr>
            <w:noProof/>
            <w:webHidden/>
          </w:rPr>
          <w:fldChar w:fldCharType="end"/>
        </w:r>
        <w:r w:rsidRPr="004A5DAA">
          <w:rPr>
            <w:rStyle w:val="Hipervnculo"/>
            <w:noProof/>
          </w:rPr>
          <w:fldChar w:fldCharType="end"/>
        </w:r>
      </w:ins>
    </w:p>
    <w:p w14:paraId="52511426" w14:textId="39ADC922" w:rsidR="00A1173A" w:rsidRDefault="00A1173A">
      <w:pPr>
        <w:pStyle w:val="Tabladeilustraciones"/>
        <w:tabs>
          <w:tab w:val="right" w:leader="dot" w:pos="9060"/>
        </w:tabs>
        <w:rPr>
          <w:ins w:id="1491" w:author="JORGE CONTRERAS ORTIZ" w:date="2021-09-07T20:20:00Z"/>
          <w:rFonts w:asciiTheme="minorHAnsi" w:eastAsiaTheme="minorEastAsia" w:hAnsiTheme="minorHAnsi" w:cstheme="minorBidi"/>
          <w:noProof/>
          <w:lang w:eastAsia="es-ES"/>
        </w:rPr>
      </w:pPr>
      <w:ins w:id="149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"_Toc81938698"</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65 Ping desde PC a BR</w:t>
        </w:r>
        <w:r>
          <w:rPr>
            <w:noProof/>
            <w:webHidden/>
          </w:rPr>
          <w:tab/>
        </w:r>
        <w:r>
          <w:rPr>
            <w:noProof/>
            <w:webHidden/>
          </w:rPr>
          <w:fldChar w:fldCharType="begin"/>
        </w:r>
        <w:r>
          <w:rPr>
            <w:noProof/>
            <w:webHidden/>
          </w:rPr>
          <w:instrText xml:space="preserve"> PAGEREF _Toc81938698 \h </w:instrText>
        </w:r>
        <w:r>
          <w:rPr>
            <w:noProof/>
            <w:webHidden/>
          </w:rPr>
        </w:r>
      </w:ins>
      <w:r>
        <w:rPr>
          <w:noProof/>
          <w:webHidden/>
        </w:rPr>
        <w:fldChar w:fldCharType="separate"/>
      </w:r>
      <w:ins w:id="1493" w:author="JORGE CONTRERAS ORTIZ" w:date="2021-09-07T20:20:00Z">
        <w:r>
          <w:rPr>
            <w:noProof/>
            <w:webHidden/>
          </w:rPr>
          <w:t>92</w:t>
        </w:r>
        <w:r>
          <w:rPr>
            <w:noProof/>
            <w:webHidden/>
          </w:rPr>
          <w:fldChar w:fldCharType="end"/>
        </w:r>
        <w:r w:rsidRPr="004A5DAA">
          <w:rPr>
            <w:rStyle w:val="Hipervnculo"/>
            <w:noProof/>
          </w:rPr>
          <w:fldChar w:fldCharType="end"/>
        </w:r>
      </w:ins>
    </w:p>
    <w:p w14:paraId="0B7EE1EE" w14:textId="08DC9821" w:rsidR="00A1173A" w:rsidRDefault="00A1173A">
      <w:pPr>
        <w:pStyle w:val="Tabladeilustraciones"/>
        <w:tabs>
          <w:tab w:val="right" w:leader="dot" w:pos="9060"/>
        </w:tabs>
        <w:rPr>
          <w:ins w:id="1494" w:author="JORGE CONTRERAS ORTIZ" w:date="2021-09-07T20:20:00Z"/>
          <w:rFonts w:asciiTheme="minorHAnsi" w:eastAsiaTheme="minorEastAsia" w:hAnsiTheme="minorHAnsi" w:cstheme="minorBidi"/>
          <w:noProof/>
          <w:lang w:eastAsia="es-ES"/>
        </w:rPr>
      </w:pPr>
      <w:ins w:id="149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"_Toc81938699"</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66 Ping desde PC a nodo LEADER</w:t>
        </w:r>
        <w:r>
          <w:rPr>
            <w:noProof/>
            <w:webHidden/>
          </w:rPr>
          <w:tab/>
        </w:r>
        <w:r>
          <w:rPr>
            <w:noProof/>
            <w:webHidden/>
          </w:rPr>
          <w:fldChar w:fldCharType="begin"/>
        </w:r>
        <w:r>
          <w:rPr>
            <w:noProof/>
            <w:webHidden/>
          </w:rPr>
          <w:instrText xml:space="preserve"> PAGEREF _Toc81938699 \h </w:instrText>
        </w:r>
        <w:r>
          <w:rPr>
            <w:noProof/>
            <w:webHidden/>
          </w:rPr>
        </w:r>
      </w:ins>
      <w:r>
        <w:rPr>
          <w:noProof/>
          <w:webHidden/>
        </w:rPr>
        <w:fldChar w:fldCharType="separate"/>
      </w:r>
      <w:ins w:id="1496" w:author="JORGE CONTRERAS ORTIZ" w:date="2021-09-07T20:20:00Z">
        <w:r>
          <w:rPr>
            <w:noProof/>
            <w:webHidden/>
          </w:rPr>
          <w:t>92</w:t>
        </w:r>
        <w:r>
          <w:rPr>
            <w:noProof/>
            <w:webHidden/>
          </w:rPr>
          <w:fldChar w:fldCharType="end"/>
        </w:r>
        <w:r w:rsidRPr="004A5DAA">
          <w:rPr>
            <w:rStyle w:val="Hipervnculo"/>
            <w:noProof/>
          </w:rPr>
          <w:fldChar w:fldCharType="end"/>
        </w:r>
      </w:ins>
    </w:p>
    <w:p w14:paraId="1DAE1F0F" w14:textId="6C08CD50" w:rsidR="00A1173A" w:rsidRDefault="00A1173A">
      <w:pPr>
        <w:pStyle w:val="Tabladeilustraciones"/>
        <w:tabs>
          <w:tab w:val="right" w:leader="dot" w:pos="9060"/>
        </w:tabs>
        <w:rPr>
          <w:ins w:id="1497" w:author="JORGE CONTRERAS ORTIZ" w:date="2021-09-07T20:20:00Z"/>
          <w:rFonts w:asciiTheme="minorHAnsi" w:eastAsiaTheme="minorEastAsia" w:hAnsiTheme="minorHAnsi" w:cstheme="minorBidi"/>
          <w:noProof/>
          <w:lang w:eastAsia="es-ES"/>
        </w:rPr>
      </w:pPr>
      <w:ins w:id="149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"_Toc81938700"</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67 Ping desde PC a nodo MED</w:t>
        </w:r>
        <w:r>
          <w:rPr>
            <w:noProof/>
            <w:webHidden/>
          </w:rPr>
          <w:tab/>
        </w:r>
        <w:r>
          <w:rPr>
            <w:noProof/>
            <w:webHidden/>
          </w:rPr>
          <w:fldChar w:fldCharType="begin"/>
        </w:r>
        <w:r>
          <w:rPr>
            <w:noProof/>
            <w:webHidden/>
          </w:rPr>
          <w:instrText xml:space="preserve"> PAGEREF _Toc81938700 \h </w:instrText>
        </w:r>
        <w:r>
          <w:rPr>
            <w:noProof/>
            <w:webHidden/>
          </w:rPr>
        </w:r>
      </w:ins>
      <w:r>
        <w:rPr>
          <w:noProof/>
          <w:webHidden/>
        </w:rPr>
        <w:fldChar w:fldCharType="separate"/>
      </w:r>
      <w:ins w:id="1499" w:author="JORGE CONTRERAS ORTIZ" w:date="2021-09-07T20:20:00Z">
        <w:r>
          <w:rPr>
            <w:noProof/>
            <w:webHidden/>
          </w:rPr>
          <w:t>92</w:t>
        </w:r>
        <w:r>
          <w:rPr>
            <w:noProof/>
            <w:webHidden/>
          </w:rPr>
          <w:fldChar w:fldCharType="end"/>
        </w:r>
        <w:r w:rsidRPr="004A5DAA">
          <w:rPr>
            <w:rStyle w:val="Hipervnculo"/>
            <w:noProof/>
          </w:rPr>
          <w:fldChar w:fldCharType="end"/>
        </w:r>
      </w:ins>
    </w:p>
    <w:p w14:paraId="3BEA53BF" w14:textId="209AE961" w:rsidR="00A1173A" w:rsidRDefault="00A1173A">
      <w:pPr>
        <w:pStyle w:val="Tabladeilustraciones"/>
        <w:tabs>
          <w:tab w:val="right" w:leader="dot" w:pos="9060"/>
        </w:tabs>
        <w:rPr>
          <w:ins w:id="1500" w:author="JORGE CONTRERAS ORTIZ" w:date="2021-09-07T20:20:00Z"/>
          <w:rFonts w:asciiTheme="minorHAnsi" w:eastAsiaTheme="minorEastAsia" w:hAnsiTheme="minorHAnsi" w:cstheme="minorBidi"/>
          <w:noProof/>
          <w:lang w:eastAsia="es-ES"/>
        </w:rPr>
      </w:pPr>
      <w:ins w:id="150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"_Toc81938701"</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_Toc81938701 \h </w:instrText>
        </w:r>
        <w:r>
          <w:rPr>
            <w:noProof/>
            <w:webHidden/>
          </w:rPr>
        </w:r>
      </w:ins>
      <w:r>
        <w:rPr>
          <w:noProof/>
          <w:webHidden/>
        </w:rPr>
        <w:fldChar w:fldCharType="separate"/>
      </w:r>
      <w:ins w:id="1502" w:author="JORGE CONTRERAS ORTIZ" w:date="2021-09-07T20:20:00Z">
        <w:r>
          <w:rPr>
            <w:noProof/>
            <w:webHidden/>
          </w:rPr>
          <w:t>93</w:t>
        </w:r>
        <w:r>
          <w:rPr>
            <w:noProof/>
            <w:webHidden/>
          </w:rPr>
          <w:fldChar w:fldCharType="end"/>
        </w:r>
        <w:r w:rsidRPr="004A5DAA">
          <w:rPr>
            <w:rStyle w:val="Hipervnculo"/>
            <w:noProof/>
          </w:rPr>
          <w:fldChar w:fldCharType="end"/>
        </w:r>
      </w:ins>
    </w:p>
    <w:p w14:paraId="279BA34D" w14:textId="26E5D4E2" w:rsidR="00A1173A" w:rsidRDefault="00A1173A">
      <w:pPr>
        <w:pStyle w:val="Tabladeilustraciones"/>
        <w:tabs>
          <w:tab w:val="right" w:leader="dot" w:pos="9060"/>
        </w:tabs>
        <w:rPr>
          <w:ins w:id="1503" w:author="JORGE CONTRERAS ORTIZ" w:date="2021-09-07T20:20:00Z"/>
          <w:rFonts w:asciiTheme="minorHAnsi" w:eastAsiaTheme="minorEastAsia" w:hAnsiTheme="minorHAnsi" w:cstheme="minorBidi"/>
          <w:noProof/>
          <w:lang w:eastAsia="es-ES"/>
        </w:rPr>
      </w:pPr>
      <w:ins w:id="150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"_Toc81938702"</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_Toc81938702 \h </w:instrText>
        </w:r>
        <w:r>
          <w:rPr>
            <w:noProof/>
            <w:webHidden/>
          </w:rPr>
        </w:r>
      </w:ins>
      <w:r>
        <w:rPr>
          <w:noProof/>
          <w:webHidden/>
        </w:rPr>
        <w:fldChar w:fldCharType="separate"/>
      </w:r>
      <w:ins w:id="1505" w:author="JORGE CONTRERAS ORTIZ" w:date="2021-09-07T20:20:00Z">
        <w:r>
          <w:rPr>
            <w:noProof/>
            <w:webHidden/>
          </w:rPr>
          <w:t>95</w:t>
        </w:r>
        <w:r>
          <w:rPr>
            <w:noProof/>
            <w:webHidden/>
          </w:rPr>
          <w:fldChar w:fldCharType="end"/>
        </w:r>
        <w:r w:rsidRPr="004A5DAA">
          <w:rPr>
            <w:rStyle w:val="Hipervnculo"/>
            <w:noProof/>
          </w:rPr>
          <w:fldChar w:fldCharType="end"/>
        </w:r>
      </w:ins>
    </w:p>
    <w:p w14:paraId="18D47D71" w14:textId="2A41801D" w:rsidR="00A1173A" w:rsidRDefault="00A1173A">
      <w:pPr>
        <w:pStyle w:val="Tabladeilustraciones"/>
        <w:tabs>
          <w:tab w:val="right" w:leader="dot" w:pos="9060"/>
        </w:tabs>
        <w:rPr>
          <w:ins w:id="1506" w:author="JORGE CONTRERAS ORTIZ" w:date="2021-09-07T20:20:00Z"/>
          <w:rFonts w:asciiTheme="minorHAnsi" w:eastAsiaTheme="minorEastAsia" w:hAnsiTheme="minorHAnsi" w:cstheme="minorBidi"/>
          <w:noProof/>
          <w:lang w:eastAsia="es-ES"/>
        </w:rPr>
      </w:pPr>
      <w:ins w:id="150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"_Toc81938703"</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_Toc81938703 \h </w:instrText>
        </w:r>
        <w:r>
          <w:rPr>
            <w:noProof/>
            <w:webHidden/>
          </w:rPr>
        </w:r>
      </w:ins>
      <w:r>
        <w:rPr>
          <w:noProof/>
          <w:webHidden/>
        </w:rPr>
        <w:fldChar w:fldCharType="separate"/>
      </w:r>
      <w:ins w:id="1508" w:author="JORGE CONTRERAS ORTIZ" w:date="2021-09-07T20:20:00Z">
        <w:r>
          <w:rPr>
            <w:noProof/>
            <w:webHidden/>
          </w:rPr>
          <w:t>96</w:t>
        </w:r>
        <w:r>
          <w:rPr>
            <w:noProof/>
            <w:webHidden/>
          </w:rPr>
          <w:fldChar w:fldCharType="end"/>
        </w:r>
        <w:r w:rsidRPr="004A5DAA">
          <w:rPr>
            <w:rStyle w:val="Hipervnculo"/>
            <w:noProof/>
          </w:rPr>
          <w:fldChar w:fldCharType="end"/>
        </w:r>
      </w:ins>
    </w:p>
    <w:p w14:paraId="2ADD21EF" w14:textId="59468F12" w:rsidR="00A1173A" w:rsidRDefault="00A1173A">
      <w:pPr>
        <w:pStyle w:val="Tabladeilustraciones"/>
        <w:tabs>
          <w:tab w:val="right" w:leader="dot" w:pos="9060"/>
        </w:tabs>
        <w:rPr>
          <w:ins w:id="1509" w:author="JORGE CONTRERAS ORTIZ" w:date="2021-09-07T20:20:00Z"/>
          <w:rFonts w:asciiTheme="minorHAnsi" w:eastAsiaTheme="minorEastAsia" w:hAnsiTheme="minorHAnsi" w:cstheme="minorBidi"/>
          <w:noProof/>
          <w:lang w:eastAsia="es-ES"/>
        </w:rPr>
      </w:pPr>
      <w:ins w:id="151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"_Toc81938704"</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71 Ping desde PC a nuevo nodo MED.</w:t>
        </w:r>
        <w:r>
          <w:rPr>
            <w:noProof/>
            <w:webHidden/>
          </w:rPr>
          <w:tab/>
        </w:r>
        <w:r>
          <w:rPr>
            <w:noProof/>
            <w:webHidden/>
          </w:rPr>
          <w:fldChar w:fldCharType="begin"/>
        </w:r>
        <w:r>
          <w:rPr>
            <w:noProof/>
            <w:webHidden/>
          </w:rPr>
          <w:instrText xml:space="preserve"> PAGEREF _Toc81938704 \h </w:instrText>
        </w:r>
        <w:r>
          <w:rPr>
            <w:noProof/>
            <w:webHidden/>
          </w:rPr>
        </w:r>
      </w:ins>
      <w:r>
        <w:rPr>
          <w:noProof/>
          <w:webHidden/>
        </w:rPr>
        <w:fldChar w:fldCharType="separate"/>
      </w:r>
      <w:ins w:id="1511" w:author="JORGE CONTRERAS ORTIZ" w:date="2021-09-07T20:20:00Z">
        <w:r>
          <w:rPr>
            <w:noProof/>
            <w:webHidden/>
          </w:rPr>
          <w:t>96</w:t>
        </w:r>
        <w:r>
          <w:rPr>
            <w:noProof/>
            <w:webHidden/>
          </w:rPr>
          <w:fldChar w:fldCharType="end"/>
        </w:r>
        <w:r w:rsidRPr="004A5DAA">
          <w:rPr>
            <w:rStyle w:val="Hipervnculo"/>
            <w:noProof/>
          </w:rPr>
          <w:fldChar w:fldCharType="end"/>
        </w:r>
      </w:ins>
    </w:p>
    <w:p w14:paraId="006B850D" w14:textId="725CE5D8" w:rsidR="00A1173A" w:rsidRDefault="00A1173A">
      <w:pPr>
        <w:pStyle w:val="Tabladeilustraciones"/>
        <w:tabs>
          <w:tab w:val="right" w:leader="dot" w:pos="9060"/>
        </w:tabs>
        <w:rPr>
          <w:ins w:id="1512" w:author="JORGE CONTRERAS ORTIZ" w:date="2021-09-07T20:20:00Z"/>
          <w:rFonts w:asciiTheme="minorHAnsi" w:eastAsiaTheme="minorEastAsia" w:hAnsiTheme="minorHAnsi" w:cstheme="minorBidi"/>
          <w:noProof/>
          <w:lang w:eastAsia="es-ES"/>
        </w:rPr>
      </w:pPr>
      <w:ins w:id="151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"_Toc81938705"</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72 Topología A de 5 nodos</w:t>
        </w:r>
        <w:r>
          <w:rPr>
            <w:noProof/>
            <w:webHidden/>
          </w:rPr>
          <w:tab/>
        </w:r>
        <w:r>
          <w:rPr>
            <w:noProof/>
            <w:webHidden/>
          </w:rPr>
          <w:fldChar w:fldCharType="begin"/>
        </w:r>
        <w:r>
          <w:rPr>
            <w:noProof/>
            <w:webHidden/>
          </w:rPr>
          <w:instrText xml:space="preserve"> PAGEREF _Toc81938705 \h </w:instrText>
        </w:r>
        <w:r>
          <w:rPr>
            <w:noProof/>
            <w:webHidden/>
          </w:rPr>
        </w:r>
      </w:ins>
      <w:r>
        <w:rPr>
          <w:noProof/>
          <w:webHidden/>
        </w:rPr>
        <w:fldChar w:fldCharType="separate"/>
      </w:r>
      <w:ins w:id="1514" w:author="JORGE CONTRERAS ORTIZ" w:date="2021-09-07T20:20:00Z">
        <w:r>
          <w:rPr>
            <w:noProof/>
            <w:webHidden/>
          </w:rPr>
          <w:t>98</w:t>
        </w:r>
        <w:r>
          <w:rPr>
            <w:noProof/>
            <w:webHidden/>
          </w:rPr>
          <w:fldChar w:fldCharType="end"/>
        </w:r>
        <w:r w:rsidRPr="004A5DAA">
          <w:rPr>
            <w:rStyle w:val="Hipervnculo"/>
            <w:noProof/>
          </w:rPr>
          <w:fldChar w:fldCharType="end"/>
        </w:r>
      </w:ins>
    </w:p>
    <w:p w14:paraId="37DBF22E" w14:textId="5F9607AD" w:rsidR="00A1173A" w:rsidRDefault="00A1173A">
      <w:pPr>
        <w:pStyle w:val="Tabladeilustraciones"/>
        <w:tabs>
          <w:tab w:val="right" w:leader="dot" w:pos="9060"/>
        </w:tabs>
        <w:rPr>
          <w:ins w:id="1515" w:author="JORGE CONTRERAS ORTIZ" w:date="2021-09-07T20:20:00Z"/>
          <w:rFonts w:asciiTheme="minorHAnsi" w:eastAsiaTheme="minorEastAsia" w:hAnsiTheme="minorHAnsi" w:cstheme="minorBidi"/>
          <w:noProof/>
          <w:lang w:eastAsia="es-ES"/>
        </w:rPr>
      </w:pPr>
      <w:ins w:id="151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"_Toc81938706"</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73 Topología B con 5 nodos</w:t>
        </w:r>
        <w:r>
          <w:rPr>
            <w:noProof/>
            <w:webHidden/>
          </w:rPr>
          <w:tab/>
        </w:r>
        <w:r>
          <w:rPr>
            <w:noProof/>
            <w:webHidden/>
          </w:rPr>
          <w:fldChar w:fldCharType="begin"/>
        </w:r>
        <w:r>
          <w:rPr>
            <w:noProof/>
            <w:webHidden/>
          </w:rPr>
          <w:instrText xml:space="preserve"> PAGEREF _Toc81938706 \h </w:instrText>
        </w:r>
        <w:r>
          <w:rPr>
            <w:noProof/>
            <w:webHidden/>
          </w:rPr>
        </w:r>
      </w:ins>
      <w:r>
        <w:rPr>
          <w:noProof/>
          <w:webHidden/>
        </w:rPr>
        <w:fldChar w:fldCharType="separate"/>
      </w:r>
      <w:ins w:id="1517" w:author="JORGE CONTRERAS ORTIZ" w:date="2021-09-07T20:20:00Z">
        <w:r>
          <w:rPr>
            <w:noProof/>
            <w:webHidden/>
          </w:rPr>
          <w:t>99</w:t>
        </w:r>
        <w:r>
          <w:rPr>
            <w:noProof/>
            <w:webHidden/>
          </w:rPr>
          <w:fldChar w:fldCharType="end"/>
        </w:r>
        <w:r w:rsidRPr="004A5DAA">
          <w:rPr>
            <w:rStyle w:val="Hipervnculo"/>
            <w:noProof/>
          </w:rPr>
          <w:fldChar w:fldCharType="end"/>
        </w:r>
      </w:ins>
    </w:p>
    <w:p w14:paraId="0BE699DE" w14:textId="74E819A7" w:rsidR="00A1173A" w:rsidRDefault="00A1173A">
      <w:pPr>
        <w:pStyle w:val="Tabladeilustraciones"/>
        <w:tabs>
          <w:tab w:val="right" w:leader="dot" w:pos="9060"/>
        </w:tabs>
        <w:rPr>
          <w:ins w:id="1518" w:author="JORGE CONTRERAS ORTIZ" w:date="2021-09-07T20:20:00Z"/>
          <w:rFonts w:asciiTheme="minorHAnsi" w:eastAsiaTheme="minorEastAsia" w:hAnsiTheme="minorHAnsi" w:cstheme="minorBidi"/>
          <w:noProof/>
          <w:lang w:eastAsia="es-ES"/>
        </w:rPr>
      </w:pPr>
      <w:ins w:id="151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"_Toc81938707"</w:instrText>
        </w:r>
        <w:r w:rsidRPr="004A5DAA">
          <w:rPr>
            <w:rStyle w:val="Hipervnculo"/>
            <w:noProof/>
          </w:rPr>
          <w:instrText xml:space="preserve"> </w:instrText>
        </w:r>
        <w:r w:rsidRPr="004A5DAA">
          <w:rPr>
            <w:rStyle w:val="Hipervnculo"/>
            <w:noProof/>
          </w:rPr>
        </w:r>
        <w:r w:rsidRPr="004A5DAA">
          <w:rPr>
            <w:rStyle w:val="Hipervnculo"/>
            <w:noProof/>
          </w:rPr>
          <w:fldChar w:fldCharType="separate"/>
        </w:r>
        <w:r w:rsidRPr="004A5DAA">
          <w:rPr>
            <w:rStyle w:val="Hipervnculo"/>
            <w:noProof/>
          </w:rPr>
          <w:t>Ilustración 74 Topología con 6 nodos</w:t>
        </w:r>
        <w:r>
          <w:rPr>
            <w:noProof/>
            <w:webHidden/>
          </w:rPr>
          <w:tab/>
        </w:r>
        <w:r>
          <w:rPr>
            <w:noProof/>
            <w:webHidden/>
          </w:rPr>
          <w:fldChar w:fldCharType="begin"/>
        </w:r>
        <w:r>
          <w:rPr>
            <w:noProof/>
            <w:webHidden/>
          </w:rPr>
          <w:instrText xml:space="preserve"> PAGEREF _Toc81938707 \h </w:instrText>
        </w:r>
        <w:r>
          <w:rPr>
            <w:noProof/>
            <w:webHidden/>
          </w:rPr>
        </w:r>
      </w:ins>
      <w:r>
        <w:rPr>
          <w:noProof/>
          <w:webHidden/>
        </w:rPr>
        <w:fldChar w:fldCharType="separate"/>
      </w:r>
      <w:ins w:id="1520" w:author="JORGE CONTRERAS ORTIZ" w:date="2021-09-07T20:20:00Z">
        <w:r>
          <w:rPr>
            <w:noProof/>
            <w:webHidden/>
          </w:rPr>
          <w:t>101</w:t>
        </w:r>
        <w:r>
          <w:rPr>
            <w:noProof/>
            <w:webHidden/>
          </w:rPr>
          <w:fldChar w:fldCharType="end"/>
        </w:r>
        <w:r w:rsidRPr="004A5DAA">
          <w:rPr>
            <w:rStyle w:val="Hipervnculo"/>
            <w:noProof/>
          </w:rPr>
          <w:fldChar w:fldCharType="end"/>
        </w:r>
      </w:ins>
    </w:p>
    <w:p w14:paraId="190A7AD7" w14:textId="28A99FB5" w:rsidR="005B42F0" w:rsidDel="00675D4D" w:rsidRDefault="005B42F0">
      <w:pPr>
        <w:pStyle w:val="Tabladeilustraciones"/>
        <w:tabs>
          <w:tab w:val="right" w:leader="dot" w:pos="8494"/>
        </w:tabs>
        <w:rPr>
          <w:del w:id="1521" w:author="JORGE CONTRERAS ORTIZ" w:date="2021-09-04T11:50:00Z"/>
          <w:rFonts w:asciiTheme="minorHAnsi" w:eastAsiaTheme="minorEastAsia" w:hAnsiTheme="minorHAnsi" w:cstheme="minorBidi"/>
          <w:noProof/>
          <w:lang w:eastAsia="es-ES"/>
        </w:rPr>
      </w:pPr>
      <w:del w:id="1522"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523" w:author="JORGE CONTRERAS ORTIZ" w:date="2021-09-04T11:50:00Z"/>
          <w:rFonts w:asciiTheme="minorHAnsi" w:eastAsiaTheme="minorEastAsia" w:hAnsiTheme="minorHAnsi" w:cstheme="minorBidi"/>
          <w:noProof/>
          <w:lang w:eastAsia="es-ES"/>
        </w:rPr>
      </w:pPr>
      <w:del w:id="1524"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525" w:author="JORGE CONTRERAS ORTIZ" w:date="2021-09-04T11:50:00Z"/>
          <w:rFonts w:asciiTheme="minorHAnsi" w:eastAsiaTheme="minorEastAsia" w:hAnsiTheme="minorHAnsi" w:cstheme="minorBidi"/>
          <w:noProof/>
          <w:lang w:eastAsia="es-ES"/>
        </w:rPr>
      </w:pPr>
      <w:del w:id="1526"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527" w:author="JORGE CONTRERAS ORTIZ" w:date="2021-09-04T11:50:00Z"/>
          <w:rFonts w:asciiTheme="minorHAnsi" w:eastAsiaTheme="minorEastAsia" w:hAnsiTheme="minorHAnsi" w:cstheme="minorBidi"/>
          <w:noProof/>
          <w:lang w:eastAsia="es-ES"/>
        </w:rPr>
      </w:pPr>
      <w:del w:id="1528"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529" w:author="JORGE CONTRERAS ORTIZ" w:date="2021-09-04T11:50:00Z"/>
          <w:rFonts w:asciiTheme="minorHAnsi" w:eastAsiaTheme="minorEastAsia" w:hAnsiTheme="minorHAnsi" w:cstheme="minorBidi"/>
          <w:noProof/>
          <w:lang w:eastAsia="es-ES"/>
        </w:rPr>
      </w:pPr>
      <w:del w:id="1530"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531" w:author="JORGE CONTRERAS ORTIZ" w:date="2021-09-04T11:50:00Z"/>
          <w:rFonts w:asciiTheme="minorHAnsi" w:eastAsiaTheme="minorEastAsia" w:hAnsiTheme="minorHAnsi" w:cstheme="minorBidi"/>
          <w:noProof/>
          <w:lang w:eastAsia="es-ES"/>
        </w:rPr>
      </w:pPr>
      <w:del w:id="1532"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533" w:author="JORGE CONTRERAS ORTIZ" w:date="2021-09-04T11:50:00Z"/>
          <w:rFonts w:asciiTheme="minorHAnsi" w:eastAsiaTheme="minorEastAsia" w:hAnsiTheme="minorHAnsi" w:cstheme="minorBidi"/>
          <w:noProof/>
          <w:lang w:eastAsia="es-ES"/>
        </w:rPr>
      </w:pPr>
      <w:del w:id="1534"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535" w:author="JORGE CONTRERAS ORTIZ" w:date="2021-09-04T11:50:00Z"/>
          <w:rFonts w:asciiTheme="minorHAnsi" w:eastAsiaTheme="minorEastAsia" w:hAnsiTheme="minorHAnsi" w:cstheme="minorBidi"/>
          <w:noProof/>
          <w:lang w:eastAsia="es-ES"/>
        </w:rPr>
      </w:pPr>
      <w:del w:id="1536"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537" w:author="JORGE CONTRERAS ORTIZ" w:date="2021-09-04T11:50:00Z"/>
          <w:rFonts w:asciiTheme="minorHAnsi" w:eastAsiaTheme="minorEastAsia" w:hAnsiTheme="minorHAnsi" w:cstheme="minorBidi"/>
          <w:noProof/>
          <w:lang w:eastAsia="es-ES"/>
        </w:rPr>
      </w:pPr>
      <w:del w:id="1538"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539" w:author="JORGE CONTRERAS ORTIZ" w:date="2021-09-04T11:50:00Z"/>
          <w:rFonts w:asciiTheme="minorHAnsi" w:eastAsiaTheme="minorEastAsia" w:hAnsiTheme="minorHAnsi" w:cstheme="minorBidi"/>
          <w:noProof/>
          <w:lang w:eastAsia="es-ES"/>
        </w:rPr>
      </w:pPr>
      <w:del w:id="1540"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541" w:author="JORGE CONTRERAS ORTIZ" w:date="2021-09-04T11:50:00Z"/>
          <w:rFonts w:asciiTheme="minorHAnsi" w:eastAsiaTheme="minorEastAsia" w:hAnsiTheme="minorHAnsi" w:cstheme="minorBidi"/>
          <w:noProof/>
          <w:lang w:eastAsia="es-ES"/>
        </w:rPr>
      </w:pPr>
      <w:del w:id="1542"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543" w:author="JORGE CONTRERAS ORTIZ" w:date="2021-09-04T11:50:00Z"/>
          <w:rFonts w:asciiTheme="minorHAnsi" w:eastAsiaTheme="minorEastAsia" w:hAnsiTheme="minorHAnsi" w:cstheme="minorBidi"/>
          <w:noProof/>
          <w:lang w:eastAsia="es-ES"/>
        </w:rPr>
      </w:pPr>
      <w:del w:id="1544"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545" w:author="JORGE CONTRERAS ORTIZ" w:date="2021-09-04T11:50:00Z"/>
          <w:rFonts w:asciiTheme="minorHAnsi" w:eastAsiaTheme="minorEastAsia" w:hAnsiTheme="minorHAnsi" w:cstheme="minorBidi"/>
          <w:noProof/>
          <w:lang w:eastAsia="es-ES"/>
        </w:rPr>
      </w:pPr>
      <w:del w:id="1546"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547" w:author="JORGE CONTRERAS ORTIZ" w:date="2021-09-04T11:50:00Z"/>
          <w:rFonts w:asciiTheme="minorHAnsi" w:eastAsiaTheme="minorEastAsia" w:hAnsiTheme="minorHAnsi" w:cstheme="minorBidi"/>
          <w:noProof/>
          <w:lang w:eastAsia="es-ES"/>
        </w:rPr>
      </w:pPr>
      <w:del w:id="1548"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549" w:author="JORGE CONTRERAS ORTIZ" w:date="2021-09-04T11:50:00Z"/>
          <w:rFonts w:asciiTheme="minorHAnsi" w:eastAsiaTheme="minorEastAsia" w:hAnsiTheme="minorHAnsi" w:cstheme="minorBidi"/>
          <w:noProof/>
          <w:lang w:eastAsia="es-ES"/>
        </w:rPr>
      </w:pPr>
      <w:del w:id="1550"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551" w:author="JORGE CONTRERAS ORTIZ" w:date="2021-09-04T11:50:00Z"/>
          <w:rFonts w:asciiTheme="minorHAnsi" w:eastAsiaTheme="minorEastAsia" w:hAnsiTheme="minorHAnsi" w:cstheme="minorBidi"/>
          <w:noProof/>
          <w:lang w:eastAsia="es-ES"/>
        </w:rPr>
      </w:pPr>
      <w:del w:id="1552"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553" w:author="JORGE CONTRERAS ORTIZ" w:date="2021-09-04T11:50:00Z"/>
          <w:rFonts w:asciiTheme="minorHAnsi" w:eastAsiaTheme="minorEastAsia" w:hAnsiTheme="minorHAnsi" w:cstheme="minorBidi"/>
          <w:noProof/>
          <w:lang w:eastAsia="es-ES"/>
        </w:rPr>
      </w:pPr>
      <w:del w:id="1554"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555" w:author="JORGE CONTRERAS ORTIZ" w:date="2021-09-04T11:50:00Z"/>
          <w:rFonts w:asciiTheme="minorHAnsi" w:eastAsiaTheme="minorEastAsia" w:hAnsiTheme="minorHAnsi" w:cstheme="minorBidi"/>
          <w:noProof/>
          <w:lang w:eastAsia="es-ES"/>
        </w:rPr>
      </w:pPr>
      <w:del w:id="1556"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557" w:author="JORGE CONTRERAS ORTIZ" w:date="2021-09-04T11:50:00Z"/>
          <w:rFonts w:asciiTheme="minorHAnsi" w:eastAsiaTheme="minorEastAsia" w:hAnsiTheme="minorHAnsi" w:cstheme="minorBidi"/>
          <w:noProof/>
          <w:lang w:eastAsia="es-ES"/>
        </w:rPr>
      </w:pPr>
      <w:del w:id="1558"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559" w:author="JORGE CONTRERAS ORTIZ" w:date="2021-09-04T11:50:00Z"/>
          <w:rFonts w:asciiTheme="minorHAnsi" w:eastAsiaTheme="minorEastAsia" w:hAnsiTheme="minorHAnsi" w:cstheme="minorBidi"/>
          <w:noProof/>
          <w:lang w:eastAsia="es-ES"/>
        </w:rPr>
      </w:pPr>
      <w:del w:id="1560"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561" w:author="JORGE CONTRERAS ORTIZ" w:date="2021-09-04T11:50:00Z"/>
          <w:rFonts w:asciiTheme="minorHAnsi" w:eastAsiaTheme="minorEastAsia" w:hAnsiTheme="minorHAnsi" w:cstheme="minorBidi"/>
          <w:noProof/>
          <w:lang w:eastAsia="es-ES"/>
        </w:rPr>
      </w:pPr>
      <w:del w:id="1562"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563" w:author="JORGE CONTRERAS ORTIZ" w:date="2021-09-04T11:50:00Z"/>
          <w:rFonts w:asciiTheme="minorHAnsi" w:eastAsiaTheme="minorEastAsia" w:hAnsiTheme="minorHAnsi" w:cstheme="minorBidi"/>
          <w:noProof/>
          <w:lang w:eastAsia="es-ES"/>
        </w:rPr>
      </w:pPr>
      <w:del w:id="1564"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565" w:author="JORGE CONTRERAS ORTIZ" w:date="2021-09-04T11:50:00Z"/>
          <w:rFonts w:asciiTheme="minorHAnsi" w:eastAsiaTheme="minorEastAsia" w:hAnsiTheme="minorHAnsi" w:cstheme="minorBidi"/>
          <w:noProof/>
          <w:lang w:eastAsia="es-ES"/>
        </w:rPr>
      </w:pPr>
      <w:del w:id="1566"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567" w:author="JORGE CONTRERAS ORTIZ" w:date="2021-09-04T11:50:00Z"/>
          <w:rFonts w:asciiTheme="minorHAnsi" w:eastAsiaTheme="minorEastAsia" w:hAnsiTheme="minorHAnsi" w:cstheme="minorBidi"/>
          <w:noProof/>
          <w:lang w:eastAsia="es-ES"/>
        </w:rPr>
      </w:pPr>
      <w:del w:id="1568"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569" w:author="JORGE CONTRERAS ORTIZ" w:date="2021-09-04T11:50:00Z"/>
          <w:rFonts w:asciiTheme="minorHAnsi" w:eastAsiaTheme="minorEastAsia" w:hAnsiTheme="minorHAnsi" w:cstheme="minorBidi"/>
          <w:noProof/>
          <w:lang w:eastAsia="es-ES"/>
        </w:rPr>
      </w:pPr>
      <w:del w:id="1570"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571" w:author="JORGE CONTRERAS ORTIZ" w:date="2021-09-04T11:50:00Z"/>
          <w:rFonts w:asciiTheme="minorHAnsi" w:eastAsiaTheme="minorEastAsia" w:hAnsiTheme="minorHAnsi" w:cstheme="minorBidi"/>
          <w:noProof/>
          <w:lang w:eastAsia="es-ES"/>
        </w:rPr>
      </w:pPr>
      <w:del w:id="1572"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573" w:author="JORGE CONTRERAS ORTIZ" w:date="2021-09-04T11:50:00Z"/>
          <w:rFonts w:asciiTheme="minorHAnsi" w:eastAsiaTheme="minorEastAsia" w:hAnsiTheme="minorHAnsi" w:cstheme="minorBidi"/>
          <w:noProof/>
          <w:lang w:eastAsia="es-ES"/>
        </w:rPr>
      </w:pPr>
      <w:del w:id="1574"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575" w:author="JORGE CONTRERAS ORTIZ" w:date="2021-09-04T11:50:00Z"/>
          <w:rFonts w:asciiTheme="minorHAnsi" w:eastAsiaTheme="minorEastAsia" w:hAnsiTheme="minorHAnsi" w:cstheme="minorBidi"/>
          <w:noProof/>
          <w:lang w:eastAsia="es-ES"/>
        </w:rPr>
      </w:pPr>
      <w:del w:id="1576"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577" w:author="JORGE CONTRERAS ORTIZ" w:date="2021-09-04T11:50:00Z"/>
          <w:rFonts w:asciiTheme="minorHAnsi" w:eastAsiaTheme="minorEastAsia" w:hAnsiTheme="minorHAnsi" w:cstheme="minorBidi"/>
          <w:noProof/>
          <w:lang w:eastAsia="es-ES"/>
        </w:rPr>
      </w:pPr>
      <w:del w:id="1578"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579" w:author="JORGE CONTRERAS ORTIZ" w:date="2021-09-04T11:50:00Z"/>
          <w:rFonts w:asciiTheme="minorHAnsi" w:eastAsiaTheme="minorEastAsia" w:hAnsiTheme="minorHAnsi" w:cstheme="minorBidi"/>
          <w:noProof/>
          <w:lang w:eastAsia="es-ES"/>
        </w:rPr>
      </w:pPr>
      <w:del w:id="1580"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581" w:author="JORGE CONTRERAS ORTIZ" w:date="2021-09-04T11:50:00Z"/>
          <w:rFonts w:asciiTheme="minorHAnsi" w:eastAsiaTheme="minorEastAsia" w:hAnsiTheme="minorHAnsi" w:cstheme="minorBidi"/>
          <w:noProof/>
          <w:lang w:eastAsia="es-ES"/>
        </w:rPr>
      </w:pPr>
      <w:del w:id="1582"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583" w:author="JORGE CONTRERAS ORTIZ" w:date="2021-09-04T11:50:00Z"/>
          <w:rFonts w:asciiTheme="minorHAnsi" w:eastAsiaTheme="minorEastAsia" w:hAnsiTheme="minorHAnsi" w:cstheme="minorBidi"/>
          <w:noProof/>
          <w:lang w:eastAsia="es-ES"/>
        </w:rPr>
      </w:pPr>
      <w:del w:id="1584"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585" w:author="JORGE CONTRERAS ORTIZ" w:date="2021-09-04T11:50:00Z"/>
          <w:rFonts w:asciiTheme="minorHAnsi" w:eastAsiaTheme="minorEastAsia" w:hAnsiTheme="minorHAnsi" w:cstheme="minorBidi"/>
          <w:noProof/>
          <w:lang w:eastAsia="es-ES"/>
        </w:rPr>
      </w:pPr>
      <w:del w:id="1586"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587" w:author="JORGE CONTRERAS ORTIZ" w:date="2021-09-04T11:50:00Z"/>
          <w:rFonts w:asciiTheme="minorHAnsi" w:eastAsiaTheme="minorEastAsia" w:hAnsiTheme="minorHAnsi" w:cstheme="minorBidi"/>
          <w:noProof/>
          <w:lang w:eastAsia="es-ES"/>
        </w:rPr>
      </w:pPr>
      <w:del w:id="1588"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589" w:author="JORGE CONTRERAS ORTIZ" w:date="2021-09-04T11:50:00Z"/>
          <w:rFonts w:asciiTheme="minorHAnsi" w:eastAsiaTheme="minorEastAsia" w:hAnsiTheme="minorHAnsi" w:cstheme="minorBidi"/>
          <w:noProof/>
          <w:lang w:eastAsia="es-ES"/>
        </w:rPr>
      </w:pPr>
      <w:del w:id="1590"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591" w:author="JORGE CONTRERAS ORTIZ" w:date="2021-09-04T11:50:00Z"/>
          <w:rFonts w:asciiTheme="minorHAnsi" w:eastAsiaTheme="minorEastAsia" w:hAnsiTheme="minorHAnsi" w:cstheme="minorBidi"/>
          <w:noProof/>
          <w:lang w:eastAsia="es-ES"/>
        </w:rPr>
      </w:pPr>
      <w:del w:id="1592"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593" w:author="JORGE CONTRERAS ORTIZ" w:date="2021-09-04T11:50:00Z"/>
          <w:rFonts w:asciiTheme="minorHAnsi" w:eastAsiaTheme="minorEastAsia" w:hAnsiTheme="minorHAnsi" w:cstheme="minorBidi"/>
          <w:noProof/>
          <w:lang w:eastAsia="es-ES"/>
        </w:rPr>
      </w:pPr>
      <w:del w:id="1594"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595" w:author="JORGE CONTRERAS ORTIZ" w:date="2021-09-04T11:50:00Z"/>
          <w:rFonts w:asciiTheme="minorHAnsi" w:eastAsiaTheme="minorEastAsia" w:hAnsiTheme="minorHAnsi" w:cstheme="minorBidi"/>
          <w:noProof/>
          <w:lang w:eastAsia="es-ES"/>
        </w:rPr>
      </w:pPr>
      <w:del w:id="1596"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597" w:author="JORGE CONTRERAS ORTIZ" w:date="2021-09-04T11:50:00Z"/>
          <w:rFonts w:asciiTheme="minorHAnsi" w:eastAsiaTheme="minorEastAsia" w:hAnsiTheme="minorHAnsi" w:cstheme="minorBidi"/>
          <w:noProof/>
          <w:lang w:eastAsia="es-ES"/>
        </w:rPr>
      </w:pPr>
      <w:del w:id="1598"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599" w:author="JORGE CONTRERAS ORTIZ" w:date="2021-09-04T11:50:00Z"/>
          <w:rFonts w:asciiTheme="minorHAnsi" w:eastAsiaTheme="minorEastAsia" w:hAnsiTheme="minorHAnsi" w:cstheme="minorBidi"/>
          <w:noProof/>
          <w:lang w:eastAsia="es-ES"/>
        </w:rPr>
      </w:pPr>
      <w:del w:id="1600"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601" w:author="JORGE CONTRERAS ORTIZ" w:date="2021-09-04T11:50:00Z"/>
          <w:rFonts w:asciiTheme="minorHAnsi" w:eastAsiaTheme="minorEastAsia" w:hAnsiTheme="minorHAnsi" w:cstheme="minorBidi"/>
          <w:noProof/>
          <w:lang w:eastAsia="es-ES"/>
        </w:rPr>
      </w:pPr>
      <w:del w:id="1602"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603" w:author="JORGE CONTRERAS ORTIZ" w:date="2021-09-04T11:50:00Z"/>
          <w:rFonts w:asciiTheme="minorHAnsi" w:eastAsiaTheme="minorEastAsia" w:hAnsiTheme="minorHAnsi" w:cstheme="minorBidi"/>
          <w:noProof/>
          <w:lang w:eastAsia="es-ES"/>
        </w:rPr>
      </w:pPr>
      <w:del w:id="1604"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605" w:author="JORGE CONTRERAS ORTIZ" w:date="2021-09-04T11:50:00Z"/>
          <w:rFonts w:asciiTheme="minorHAnsi" w:eastAsiaTheme="minorEastAsia" w:hAnsiTheme="minorHAnsi" w:cstheme="minorBidi"/>
          <w:noProof/>
          <w:lang w:eastAsia="es-ES"/>
        </w:rPr>
      </w:pPr>
      <w:del w:id="1606"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607" w:author="JORGE CONTRERAS ORTIZ" w:date="2021-09-04T11:50:00Z"/>
          <w:rFonts w:asciiTheme="minorHAnsi" w:eastAsiaTheme="minorEastAsia" w:hAnsiTheme="minorHAnsi" w:cstheme="minorBidi"/>
          <w:noProof/>
          <w:lang w:eastAsia="es-ES"/>
        </w:rPr>
      </w:pPr>
      <w:del w:id="1608"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609" w:author="JORGE CONTRERAS ORTIZ" w:date="2021-09-04T11:50:00Z"/>
          <w:rFonts w:asciiTheme="minorHAnsi" w:eastAsiaTheme="minorEastAsia" w:hAnsiTheme="minorHAnsi" w:cstheme="minorBidi"/>
          <w:noProof/>
          <w:lang w:eastAsia="es-ES"/>
        </w:rPr>
      </w:pPr>
      <w:del w:id="1610"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611" w:author="JORGE CONTRERAS ORTIZ" w:date="2021-09-04T11:50:00Z"/>
          <w:rFonts w:asciiTheme="minorHAnsi" w:eastAsiaTheme="minorEastAsia" w:hAnsiTheme="minorHAnsi" w:cstheme="minorBidi"/>
          <w:noProof/>
          <w:lang w:eastAsia="es-ES"/>
        </w:rPr>
      </w:pPr>
      <w:del w:id="1612"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613" w:author="JORGE CONTRERAS ORTIZ" w:date="2021-09-04T11:50:00Z"/>
          <w:rFonts w:asciiTheme="minorHAnsi" w:eastAsiaTheme="minorEastAsia" w:hAnsiTheme="minorHAnsi" w:cstheme="minorBidi"/>
          <w:noProof/>
          <w:lang w:eastAsia="es-ES"/>
        </w:rPr>
      </w:pPr>
      <w:del w:id="1614"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615" w:author="JORGE CONTRERAS ORTIZ" w:date="2021-09-04T11:50:00Z"/>
          <w:rFonts w:asciiTheme="minorHAnsi" w:eastAsiaTheme="minorEastAsia" w:hAnsiTheme="minorHAnsi" w:cstheme="minorBidi"/>
          <w:noProof/>
          <w:lang w:eastAsia="es-ES"/>
        </w:rPr>
      </w:pPr>
      <w:del w:id="1616"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617" w:author="JORGE CONTRERAS ORTIZ" w:date="2021-09-04T11:50:00Z"/>
          <w:rFonts w:asciiTheme="minorHAnsi" w:eastAsiaTheme="minorEastAsia" w:hAnsiTheme="minorHAnsi" w:cstheme="minorBidi"/>
          <w:noProof/>
          <w:lang w:eastAsia="es-ES"/>
        </w:rPr>
      </w:pPr>
      <w:del w:id="1618"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619" w:author="JORGE CONTRERAS ORTIZ" w:date="2021-09-04T11:50:00Z"/>
          <w:rFonts w:asciiTheme="minorHAnsi" w:eastAsiaTheme="minorEastAsia" w:hAnsiTheme="minorHAnsi" w:cstheme="minorBidi"/>
          <w:noProof/>
          <w:lang w:eastAsia="es-ES"/>
        </w:rPr>
      </w:pPr>
      <w:del w:id="1620"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621" w:author="JORGE CONTRERAS ORTIZ" w:date="2021-09-04T11:50:00Z"/>
          <w:rFonts w:asciiTheme="minorHAnsi" w:eastAsiaTheme="minorEastAsia" w:hAnsiTheme="minorHAnsi" w:cstheme="minorBidi"/>
          <w:noProof/>
          <w:lang w:eastAsia="es-ES"/>
        </w:rPr>
      </w:pPr>
      <w:del w:id="1622"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623" w:author="JORGE CONTRERAS ORTIZ" w:date="2021-09-04T11:50:00Z"/>
          <w:rFonts w:asciiTheme="minorHAnsi" w:eastAsiaTheme="minorEastAsia" w:hAnsiTheme="minorHAnsi" w:cstheme="minorBidi"/>
          <w:noProof/>
          <w:lang w:eastAsia="es-ES"/>
        </w:rPr>
      </w:pPr>
      <w:del w:id="1624"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625" w:author="JORGE CONTRERAS ORTIZ" w:date="2021-09-04T11:50:00Z"/>
          <w:rFonts w:asciiTheme="minorHAnsi" w:eastAsiaTheme="minorEastAsia" w:hAnsiTheme="minorHAnsi" w:cstheme="minorBidi"/>
          <w:noProof/>
          <w:lang w:eastAsia="es-ES"/>
        </w:rPr>
      </w:pPr>
      <w:del w:id="1626"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627" w:author="JORGE CONTRERAS ORTIZ" w:date="2021-09-04T11:50:00Z"/>
          <w:rFonts w:asciiTheme="minorHAnsi" w:eastAsiaTheme="minorEastAsia" w:hAnsiTheme="minorHAnsi" w:cstheme="minorBidi"/>
          <w:noProof/>
          <w:lang w:eastAsia="es-ES"/>
        </w:rPr>
      </w:pPr>
      <w:del w:id="1628"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629" w:author="JORGE CONTRERAS ORTIZ" w:date="2021-09-04T11:50:00Z"/>
          <w:rFonts w:asciiTheme="minorHAnsi" w:eastAsiaTheme="minorEastAsia" w:hAnsiTheme="minorHAnsi" w:cstheme="minorBidi"/>
          <w:noProof/>
          <w:lang w:eastAsia="es-ES"/>
        </w:rPr>
      </w:pPr>
      <w:del w:id="1630"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631" w:author="JORGE CONTRERAS ORTIZ" w:date="2021-09-04T11:50:00Z"/>
          <w:rFonts w:asciiTheme="minorHAnsi" w:eastAsiaTheme="minorEastAsia" w:hAnsiTheme="minorHAnsi" w:cstheme="minorBidi"/>
          <w:noProof/>
          <w:lang w:eastAsia="es-ES"/>
        </w:rPr>
      </w:pPr>
      <w:del w:id="1632"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633" w:author="JORGE CONTRERAS ORTIZ" w:date="2021-09-04T11:50:00Z"/>
          <w:rFonts w:asciiTheme="minorHAnsi" w:eastAsiaTheme="minorEastAsia" w:hAnsiTheme="minorHAnsi" w:cstheme="minorBidi"/>
          <w:noProof/>
          <w:lang w:eastAsia="es-ES"/>
        </w:rPr>
      </w:pPr>
      <w:del w:id="1634"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635" w:author="JORGE CONTRERAS ORTIZ" w:date="2021-09-04T11:50:00Z"/>
          <w:rFonts w:asciiTheme="minorHAnsi" w:eastAsiaTheme="minorEastAsia" w:hAnsiTheme="minorHAnsi" w:cstheme="minorBidi"/>
          <w:noProof/>
          <w:lang w:eastAsia="es-ES"/>
        </w:rPr>
      </w:pPr>
      <w:del w:id="1636"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637" w:author="JORGE CONTRERAS ORTIZ" w:date="2021-09-04T11:50:00Z"/>
          <w:rFonts w:asciiTheme="minorHAnsi" w:eastAsiaTheme="minorEastAsia" w:hAnsiTheme="minorHAnsi" w:cstheme="minorBidi"/>
          <w:noProof/>
          <w:lang w:eastAsia="es-ES"/>
        </w:rPr>
      </w:pPr>
      <w:del w:id="1638"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639" w:author="JORGE CONTRERAS ORTIZ" w:date="2021-09-04T11:50:00Z"/>
          <w:rFonts w:asciiTheme="minorHAnsi" w:eastAsiaTheme="minorEastAsia" w:hAnsiTheme="minorHAnsi" w:cstheme="minorBidi"/>
          <w:noProof/>
          <w:lang w:eastAsia="es-ES"/>
        </w:rPr>
      </w:pPr>
      <w:del w:id="1640"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641" w:author="JORGE CONTRERAS ORTIZ" w:date="2021-09-04T11:50:00Z"/>
          <w:rFonts w:asciiTheme="minorHAnsi" w:eastAsiaTheme="minorEastAsia" w:hAnsiTheme="minorHAnsi" w:cstheme="minorBidi"/>
          <w:noProof/>
          <w:lang w:eastAsia="es-ES"/>
        </w:rPr>
      </w:pPr>
      <w:del w:id="1642"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643" w:author="JORGE CONTRERAS ORTIZ" w:date="2021-09-04T11:50:00Z"/>
          <w:rFonts w:asciiTheme="minorHAnsi" w:eastAsiaTheme="minorEastAsia" w:hAnsiTheme="minorHAnsi" w:cstheme="minorBidi"/>
          <w:noProof/>
          <w:lang w:eastAsia="es-ES"/>
        </w:rPr>
      </w:pPr>
      <w:del w:id="1644"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645" w:author="JORGE CONTRERAS ORTIZ" w:date="2021-09-04T11:50:00Z"/>
          <w:rFonts w:asciiTheme="minorHAnsi" w:eastAsiaTheme="minorEastAsia" w:hAnsiTheme="minorHAnsi" w:cstheme="minorBidi"/>
          <w:noProof/>
          <w:lang w:eastAsia="es-ES"/>
        </w:rPr>
      </w:pPr>
      <w:del w:id="1646"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647" w:author="JORGE CONTRERAS ORTIZ" w:date="2021-09-04T11:50:00Z"/>
          <w:rFonts w:asciiTheme="minorHAnsi" w:eastAsiaTheme="minorEastAsia" w:hAnsiTheme="minorHAnsi" w:cstheme="minorBidi"/>
          <w:noProof/>
          <w:lang w:eastAsia="es-ES"/>
        </w:rPr>
      </w:pPr>
      <w:del w:id="1648"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649" w:author="JORGE CONTRERAS ORTIZ" w:date="2021-09-04T11:50:00Z"/>
          <w:rFonts w:asciiTheme="minorHAnsi" w:eastAsiaTheme="minorEastAsia" w:hAnsiTheme="minorHAnsi" w:cstheme="minorBidi"/>
          <w:noProof/>
          <w:lang w:eastAsia="es-ES"/>
        </w:rPr>
      </w:pPr>
      <w:del w:id="1650"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651" w:author="JORGE CONTRERAS ORTIZ" w:date="2021-09-04T11:50:00Z"/>
          <w:rFonts w:asciiTheme="minorHAnsi" w:eastAsiaTheme="minorEastAsia" w:hAnsiTheme="minorHAnsi" w:cstheme="minorBidi"/>
          <w:noProof/>
          <w:lang w:eastAsia="es-ES"/>
        </w:rPr>
      </w:pPr>
      <w:del w:id="1652"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653" w:author="JORGE CONTRERAS ORTIZ" w:date="2021-09-04T11:50:00Z"/>
          <w:rFonts w:asciiTheme="minorHAnsi" w:eastAsiaTheme="minorEastAsia" w:hAnsiTheme="minorHAnsi" w:cstheme="minorBidi"/>
          <w:noProof/>
          <w:lang w:eastAsia="es-ES"/>
        </w:rPr>
      </w:pPr>
      <w:del w:id="1654"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655" w:author="JORGE CONTRERAS ORTIZ" w:date="2021-09-04T11:50:00Z"/>
          <w:rFonts w:asciiTheme="minorHAnsi" w:eastAsiaTheme="minorEastAsia" w:hAnsiTheme="minorHAnsi" w:cstheme="minorBidi"/>
          <w:noProof/>
          <w:lang w:eastAsia="es-ES"/>
        </w:rPr>
      </w:pPr>
      <w:del w:id="1656"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657" w:author="JORGE CONTRERAS ORTIZ" w:date="2021-09-04T11:50:00Z"/>
          <w:rFonts w:asciiTheme="minorHAnsi" w:eastAsiaTheme="minorEastAsia" w:hAnsiTheme="minorHAnsi" w:cstheme="minorBidi"/>
          <w:noProof/>
          <w:lang w:eastAsia="es-ES"/>
        </w:rPr>
      </w:pPr>
      <w:del w:id="1658"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659" w:author="JORGE CONTRERAS ORTIZ" w:date="2021-09-04T11:50:00Z"/>
          <w:rFonts w:asciiTheme="minorHAnsi" w:eastAsiaTheme="minorEastAsia" w:hAnsiTheme="minorHAnsi" w:cstheme="minorBidi"/>
          <w:noProof/>
          <w:lang w:eastAsia="es-ES"/>
        </w:rPr>
      </w:pPr>
      <w:del w:id="1660"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661" w:author="JORGE CONTRERAS ORTIZ" w:date="2021-09-04T11:50:00Z"/>
          <w:rFonts w:asciiTheme="minorHAnsi" w:eastAsiaTheme="minorEastAsia" w:hAnsiTheme="minorHAnsi" w:cstheme="minorBidi"/>
          <w:noProof/>
          <w:lang w:eastAsia="es-ES"/>
        </w:rPr>
      </w:pPr>
      <w:del w:id="1662"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663" w:author="JORGE CONTRERAS ORTIZ" w:date="2021-09-04T11:50:00Z"/>
          <w:rFonts w:asciiTheme="minorHAnsi" w:eastAsiaTheme="minorEastAsia" w:hAnsiTheme="minorHAnsi" w:cstheme="minorBidi"/>
          <w:noProof/>
          <w:lang w:eastAsia="es-ES"/>
        </w:rPr>
      </w:pPr>
      <w:del w:id="1664"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665" w:author="JORGE CONTRERAS ORTIZ" w:date="2021-09-04T11:50:00Z"/>
          <w:rFonts w:asciiTheme="minorHAnsi" w:eastAsiaTheme="minorEastAsia" w:hAnsiTheme="minorHAnsi" w:cstheme="minorBidi"/>
          <w:noProof/>
          <w:lang w:eastAsia="es-ES"/>
        </w:rPr>
      </w:pPr>
      <w:del w:id="1666"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667" w:author="JORGE CONTRERAS ORTIZ" w:date="2021-09-04T11:50:00Z"/>
          <w:rFonts w:asciiTheme="minorHAnsi" w:eastAsiaTheme="minorEastAsia" w:hAnsiTheme="minorHAnsi" w:cstheme="minorBidi"/>
          <w:noProof/>
          <w:lang w:eastAsia="es-ES"/>
        </w:rPr>
      </w:pPr>
      <w:del w:id="1668"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669" w:author="JORGE CONTRERAS ORTIZ" w:date="2021-09-04T11:50:00Z"/>
          <w:rFonts w:asciiTheme="minorHAnsi" w:eastAsiaTheme="minorEastAsia" w:hAnsiTheme="minorHAnsi" w:cstheme="minorBidi"/>
          <w:noProof/>
          <w:lang w:eastAsia="es-ES"/>
        </w:rPr>
      </w:pPr>
      <w:del w:id="1670"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671" w:author="JORGE CONTRERAS ORTIZ" w:date="2021-09-04T09:25:00Z"/>
          <w:rFonts w:asciiTheme="minorHAnsi" w:eastAsiaTheme="minorEastAsia" w:hAnsiTheme="minorHAnsi" w:cstheme="minorBidi"/>
          <w:noProof/>
          <w:lang w:eastAsia="es-ES"/>
        </w:rPr>
      </w:pPr>
      <w:del w:id="1672" w:author="JORGE CONTRERAS ORTIZ" w:date="2021-09-04T09:25:00Z">
        <w:r w:rsidRPr="005B42F0" w:rsidDel="005B42F0">
          <w:rPr>
            <w:noProof/>
            <w:rPrChange w:id="1673"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674" w:author="JORGE CONTRERAS ORTIZ" w:date="2021-09-04T09:25:00Z"/>
          <w:rFonts w:asciiTheme="minorHAnsi" w:eastAsiaTheme="minorEastAsia" w:hAnsiTheme="minorHAnsi" w:cstheme="minorBidi"/>
          <w:noProof/>
          <w:lang w:eastAsia="es-ES"/>
        </w:rPr>
      </w:pPr>
      <w:del w:id="1675" w:author="JORGE CONTRERAS ORTIZ" w:date="2021-09-04T09:25:00Z">
        <w:r w:rsidRPr="005B42F0" w:rsidDel="005B42F0">
          <w:rPr>
            <w:noProof/>
            <w:rPrChange w:id="1676"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677" w:author="JORGE CONTRERAS ORTIZ" w:date="2021-09-04T09:25:00Z"/>
          <w:rFonts w:asciiTheme="minorHAnsi" w:eastAsiaTheme="minorEastAsia" w:hAnsiTheme="minorHAnsi" w:cstheme="minorBidi"/>
          <w:noProof/>
          <w:lang w:eastAsia="es-ES"/>
        </w:rPr>
      </w:pPr>
      <w:del w:id="1678" w:author="JORGE CONTRERAS ORTIZ" w:date="2021-09-04T09:25:00Z">
        <w:r w:rsidRPr="005B42F0" w:rsidDel="005B42F0">
          <w:rPr>
            <w:noProof/>
            <w:rPrChange w:id="1679"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680" w:author="JORGE CONTRERAS ORTIZ" w:date="2021-09-04T09:25:00Z"/>
          <w:rFonts w:asciiTheme="minorHAnsi" w:eastAsiaTheme="minorEastAsia" w:hAnsiTheme="minorHAnsi" w:cstheme="minorBidi"/>
          <w:noProof/>
          <w:lang w:eastAsia="es-ES"/>
        </w:rPr>
      </w:pPr>
      <w:del w:id="1681" w:author="JORGE CONTRERAS ORTIZ" w:date="2021-09-04T09:25:00Z">
        <w:r w:rsidRPr="005B42F0" w:rsidDel="005B42F0">
          <w:rPr>
            <w:noProof/>
            <w:rPrChange w:id="1682"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683" w:author="JORGE CONTRERAS ORTIZ" w:date="2021-09-04T09:25:00Z"/>
          <w:rFonts w:asciiTheme="minorHAnsi" w:eastAsiaTheme="minorEastAsia" w:hAnsiTheme="minorHAnsi" w:cstheme="minorBidi"/>
          <w:noProof/>
          <w:lang w:eastAsia="es-ES"/>
        </w:rPr>
      </w:pPr>
      <w:del w:id="1684" w:author="JORGE CONTRERAS ORTIZ" w:date="2021-09-04T09:25:00Z">
        <w:r w:rsidRPr="005B42F0" w:rsidDel="005B42F0">
          <w:rPr>
            <w:noProof/>
            <w:rPrChange w:id="1685"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686" w:author="JORGE CONTRERAS ORTIZ" w:date="2021-09-04T09:25:00Z"/>
          <w:rFonts w:asciiTheme="minorHAnsi" w:eastAsiaTheme="minorEastAsia" w:hAnsiTheme="minorHAnsi" w:cstheme="minorBidi"/>
          <w:noProof/>
          <w:lang w:eastAsia="es-ES"/>
        </w:rPr>
      </w:pPr>
      <w:del w:id="1687" w:author="JORGE CONTRERAS ORTIZ" w:date="2021-09-04T09:25:00Z">
        <w:r w:rsidRPr="005B42F0" w:rsidDel="005B42F0">
          <w:rPr>
            <w:noProof/>
            <w:rPrChange w:id="1688"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689" w:author="JORGE CONTRERAS ORTIZ" w:date="2021-09-04T09:25:00Z"/>
          <w:rFonts w:asciiTheme="minorHAnsi" w:eastAsiaTheme="minorEastAsia" w:hAnsiTheme="minorHAnsi" w:cstheme="minorBidi"/>
          <w:noProof/>
          <w:lang w:eastAsia="es-ES"/>
        </w:rPr>
      </w:pPr>
      <w:del w:id="1690" w:author="JORGE CONTRERAS ORTIZ" w:date="2021-09-04T09:25:00Z">
        <w:r w:rsidRPr="005B42F0" w:rsidDel="005B42F0">
          <w:rPr>
            <w:noProof/>
            <w:rPrChange w:id="1691"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692" w:author="JORGE CONTRERAS ORTIZ" w:date="2021-09-04T09:25:00Z"/>
          <w:rFonts w:asciiTheme="minorHAnsi" w:eastAsiaTheme="minorEastAsia" w:hAnsiTheme="minorHAnsi" w:cstheme="minorBidi"/>
          <w:noProof/>
          <w:lang w:eastAsia="es-ES"/>
        </w:rPr>
      </w:pPr>
      <w:del w:id="1693" w:author="JORGE CONTRERAS ORTIZ" w:date="2021-09-04T09:25:00Z">
        <w:r w:rsidRPr="005B42F0" w:rsidDel="005B42F0">
          <w:rPr>
            <w:noProof/>
            <w:rPrChange w:id="1694"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695" w:author="JORGE CONTRERAS ORTIZ" w:date="2021-09-04T09:25:00Z"/>
          <w:rFonts w:asciiTheme="minorHAnsi" w:eastAsiaTheme="minorEastAsia" w:hAnsiTheme="minorHAnsi" w:cstheme="minorBidi"/>
          <w:noProof/>
          <w:lang w:eastAsia="es-ES"/>
        </w:rPr>
      </w:pPr>
      <w:del w:id="1696" w:author="JORGE CONTRERAS ORTIZ" w:date="2021-09-04T09:25:00Z">
        <w:r w:rsidRPr="005B42F0" w:rsidDel="005B42F0">
          <w:rPr>
            <w:noProof/>
            <w:rPrChange w:id="1697"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698" w:author="JORGE CONTRERAS ORTIZ" w:date="2021-09-04T09:25:00Z"/>
          <w:rFonts w:asciiTheme="minorHAnsi" w:eastAsiaTheme="minorEastAsia" w:hAnsiTheme="minorHAnsi" w:cstheme="minorBidi"/>
          <w:noProof/>
          <w:lang w:eastAsia="es-ES"/>
        </w:rPr>
      </w:pPr>
      <w:del w:id="1699" w:author="JORGE CONTRERAS ORTIZ" w:date="2021-09-04T09:25:00Z">
        <w:r w:rsidRPr="005B42F0" w:rsidDel="005B42F0">
          <w:rPr>
            <w:noProof/>
            <w:rPrChange w:id="1700"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701" w:author="JORGE CONTRERAS ORTIZ" w:date="2021-09-04T09:25:00Z"/>
          <w:rFonts w:asciiTheme="minorHAnsi" w:eastAsiaTheme="minorEastAsia" w:hAnsiTheme="minorHAnsi" w:cstheme="minorBidi"/>
          <w:noProof/>
          <w:lang w:eastAsia="es-ES"/>
        </w:rPr>
      </w:pPr>
      <w:del w:id="1702" w:author="JORGE CONTRERAS ORTIZ" w:date="2021-09-04T09:25:00Z">
        <w:r w:rsidRPr="005B42F0" w:rsidDel="005B42F0">
          <w:rPr>
            <w:noProof/>
            <w:rPrChange w:id="1703"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704" w:author="JORGE CONTRERAS ORTIZ" w:date="2021-09-04T09:25:00Z"/>
          <w:rFonts w:asciiTheme="minorHAnsi" w:eastAsiaTheme="minorEastAsia" w:hAnsiTheme="minorHAnsi" w:cstheme="minorBidi"/>
          <w:noProof/>
          <w:lang w:eastAsia="es-ES"/>
        </w:rPr>
      </w:pPr>
      <w:del w:id="1705" w:author="JORGE CONTRERAS ORTIZ" w:date="2021-09-04T09:25:00Z">
        <w:r w:rsidRPr="005B42F0" w:rsidDel="005B42F0">
          <w:rPr>
            <w:noProof/>
            <w:rPrChange w:id="1706"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707" w:author="JORGE CONTRERAS ORTIZ" w:date="2021-09-04T09:25:00Z"/>
          <w:rFonts w:asciiTheme="minorHAnsi" w:eastAsiaTheme="minorEastAsia" w:hAnsiTheme="minorHAnsi" w:cstheme="minorBidi"/>
          <w:noProof/>
          <w:lang w:eastAsia="es-ES"/>
        </w:rPr>
      </w:pPr>
      <w:del w:id="1708" w:author="JORGE CONTRERAS ORTIZ" w:date="2021-09-04T09:25:00Z">
        <w:r w:rsidRPr="005B42F0" w:rsidDel="005B42F0">
          <w:rPr>
            <w:noProof/>
            <w:rPrChange w:id="1709"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710" w:author="JORGE CONTRERAS ORTIZ" w:date="2021-09-04T09:25:00Z"/>
          <w:rFonts w:asciiTheme="minorHAnsi" w:eastAsiaTheme="minorEastAsia" w:hAnsiTheme="minorHAnsi" w:cstheme="minorBidi"/>
          <w:noProof/>
          <w:lang w:eastAsia="es-ES"/>
        </w:rPr>
      </w:pPr>
      <w:del w:id="1711" w:author="JORGE CONTRERAS ORTIZ" w:date="2021-09-04T09:25:00Z">
        <w:r w:rsidRPr="005B42F0" w:rsidDel="005B42F0">
          <w:rPr>
            <w:noProof/>
            <w:rPrChange w:id="1712"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713" w:author="JORGE CONTRERAS ORTIZ" w:date="2021-09-04T09:25:00Z"/>
          <w:rFonts w:asciiTheme="minorHAnsi" w:eastAsiaTheme="minorEastAsia" w:hAnsiTheme="minorHAnsi" w:cstheme="minorBidi"/>
          <w:noProof/>
          <w:lang w:eastAsia="es-ES"/>
        </w:rPr>
      </w:pPr>
      <w:del w:id="1714" w:author="JORGE CONTRERAS ORTIZ" w:date="2021-09-04T09:25:00Z">
        <w:r w:rsidRPr="005B42F0" w:rsidDel="005B42F0">
          <w:rPr>
            <w:noProof/>
            <w:rPrChange w:id="1715"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716" w:author="JORGE CONTRERAS ORTIZ" w:date="2021-09-04T09:25:00Z"/>
          <w:rFonts w:asciiTheme="minorHAnsi" w:eastAsiaTheme="minorEastAsia" w:hAnsiTheme="minorHAnsi" w:cstheme="minorBidi"/>
          <w:noProof/>
          <w:lang w:eastAsia="es-ES"/>
        </w:rPr>
      </w:pPr>
      <w:del w:id="1717" w:author="JORGE CONTRERAS ORTIZ" w:date="2021-09-04T09:25:00Z">
        <w:r w:rsidRPr="005B42F0" w:rsidDel="005B42F0">
          <w:rPr>
            <w:noProof/>
            <w:rPrChange w:id="1718"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719" w:author="JORGE CONTRERAS ORTIZ" w:date="2021-09-04T09:25:00Z"/>
          <w:rFonts w:asciiTheme="minorHAnsi" w:eastAsiaTheme="minorEastAsia" w:hAnsiTheme="minorHAnsi" w:cstheme="minorBidi"/>
          <w:noProof/>
          <w:lang w:eastAsia="es-ES"/>
        </w:rPr>
      </w:pPr>
      <w:del w:id="1720" w:author="JORGE CONTRERAS ORTIZ" w:date="2021-09-04T09:25:00Z">
        <w:r w:rsidRPr="005B42F0" w:rsidDel="005B42F0">
          <w:rPr>
            <w:noProof/>
            <w:rPrChange w:id="1721"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722" w:author="JORGE CONTRERAS ORTIZ" w:date="2021-09-04T09:25:00Z"/>
          <w:rFonts w:asciiTheme="minorHAnsi" w:eastAsiaTheme="minorEastAsia" w:hAnsiTheme="minorHAnsi" w:cstheme="minorBidi"/>
          <w:noProof/>
          <w:lang w:eastAsia="es-ES"/>
        </w:rPr>
      </w:pPr>
      <w:del w:id="1723" w:author="JORGE CONTRERAS ORTIZ" w:date="2021-09-04T09:25:00Z">
        <w:r w:rsidRPr="005B42F0" w:rsidDel="005B42F0">
          <w:rPr>
            <w:noProof/>
            <w:rPrChange w:id="1724"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725" w:author="JORGE CONTRERAS ORTIZ" w:date="2021-09-04T09:25:00Z"/>
          <w:rFonts w:asciiTheme="minorHAnsi" w:eastAsiaTheme="minorEastAsia" w:hAnsiTheme="minorHAnsi" w:cstheme="minorBidi"/>
          <w:noProof/>
          <w:lang w:eastAsia="es-ES"/>
        </w:rPr>
      </w:pPr>
      <w:del w:id="1726" w:author="JORGE CONTRERAS ORTIZ" w:date="2021-09-04T09:25:00Z">
        <w:r w:rsidRPr="005B42F0" w:rsidDel="005B42F0">
          <w:rPr>
            <w:noProof/>
            <w:rPrChange w:id="1727"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728" w:author="JORGE CONTRERAS ORTIZ" w:date="2021-09-04T09:25:00Z"/>
          <w:rFonts w:asciiTheme="minorHAnsi" w:eastAsiaTheme="minorEastAsia" w:hAnsiTheme="minorHAnsi" w:cstheme="minorBidi"/>
          <w:noProof/>
          <w:lang w:eastAsia="es-ES"/>
        </w:rPr>
      </w:pPr>
      <w:del w:id="1729" w:author="JORGE CONTRERAS ORTIZ" w:date="2021-09-04T09:25:00Z">
        <w:r w:rsidRPr="005B42F0" w:rsidDel="005B42F0">
          <w:rPr>
            <w:noProof/>
            <w:rPrChange w:id="1730"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731" w:author="JORGE CONTRERAS ORTIZ" w:date="2021-09-04T09:25:00Z"/>
          <w:rFonts w:asciiTheme="minorHAnsi" w:eastAsiaTheme="minorEastAsia" w:hAnsiTheme="minorHAnsi" w:cstheme="minorBidi"/>
          <w:noProof/>
          <w:lang w:eastAsia="es-ES"/>
        </w:rPr>
      </w:pPr>
      <w:del w:id="1732" w:author="JORGE CONTRERAS ORTIZ" w:date="2021-09-04T09:25:00Z">
        <w:r w:rsidRPr="005B42F0" w:rsidDel="005B42F0">
          <w:rPr>
            <w:noProof/>
            <w:rPrChange w:id="1733"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734" w:author="JORGE CONTRERAS ORTIZ" w:date="2021-09-04T09:25:00Z"/>
          <w:rFonts w:asciiTheme="minorHAnsi" w:eastAsiaTheme="minorEastAsia" w:hAnsiTheme="minorHAnsi" w:cstheme="minorBidi"/>
          <w:noProof/>
          <w:lang w:eastAsia="es-ES"/>
        </w:rPr>
      </w:pPr>
      <w:del w:id="1735" w:author="JORGE CONTRERAS ORTIZ" w:date="2021-09-04T09:25:00Z">
        <w:r w:rsidRPr="005B42F0" w:rsidDel="005B42F0">
          <w:rPr>
            <w:noProof/>
            <w:rPrChange w:id="1736"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737" w:author="JORGE CONTRERAS ORTIZ" w:date="2021-09-04T09:25:00Z"/>
          <w:rFonts w:asciiTheme="minorHAnsi" w:eastAsiaTheme="minorEastAsia" w:hAnsiTheme="minorHAnsi" w:cstheme="minorBidi"/>
          <w:noProof/>
          <w:lang w:eastAsia="es-ES"/>
        </w:rPr>
      </w:pPr>
      <w:del w:id="1738" w:author="JORGE CONTRERAS ORTIZ" w:date="2021-09-04T09:25:00Z">
        <w:r w:rsidRPr="005B42F0" w:rsidDel="005B42F0">
          <w:rPr>
            <w:noProof/>
            <w:rPrChange w:id="1739"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740" w:author="JORGE CONTRERAS ORTIZ" w:date="2021-09-04T09:25:00Z"/>
          <w:rFonts w:asciiTheme="minorHAnsi" w:eastAsiaTheme="minorEastAsia" w:hAnsiTheme="minorHAnsi" w:cstheme="minorBidi"/>
          <w:noProof/>
          <w:lang w:eastAsia="es-ES"/>
        </w:rPr>
      </w:pPr>
      <w:del w:id="1741" w:author="JORGE CONTRERAS ORTIZ" w:date="2021-09-04T09:25:00Z">
        <w:r w:rsidRPr="005B42F0" w:rsidDel="005B42F0">
          <w:rPr>
            <w:noProof/>
            <w:rPrChange w:id="1742"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743" w:author="JORGE CONTRERAS ORTIZ" w:date="2021-09-04T09:25:00Z"/>
          <w:rFonts w:asciiTheme="minorHAnsi" w:eastAsiaTheme="minorEastAsia" w:hAnsiTheme="minorHAnsi" w:cstheme="minorBidi"/>
          <w:noProof/>
          <w:lang w:eastAsia="es-ES"/>
        </w:rPr>
      </w:pPr>
      <w:del w:id="1744" w:author="JORGE CONTRERAS ORTIZ" w:date="2021-09-04T09:25:00Z">
        <w:r w:rsidRPr="005B42F0" w:rsidDel="005B42F0">
          <w:rPr>
            <w:noProof/>
            <w:rPrChange w:id="1745"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746" w:author="JORGE CONTRERAS ORTIZ" w:date="2021-09-04T09:25:00Z"/>
          <w:rFonts w:asciiTheme="minorHAnsi" w:eastAsiaTheme="minorEastAsia" w:hAnsiTheme="minorHAnsi" w:cstheme="minorBidi"/>
          <w:noProof/>
          <w:lang w:eastAsia="es-ES"/>
        </w:rPr>
      </w:pPr>
      <w:del w:id="1747" w:author="JORGE CONTRERAS ORTIZ" w:date="2021-09-04T09:25:00Z">
        <w:r w:rsidRPr="005B42F0" w:rsidDel="005B42F0">
          <w:rPr>
            <w:noProof/>
            <w:rPrChange w:id="1748"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749" w:author="JORGE CONTRERAS ORTIZ" w:date="2021-09-04T09:25:00Z"/>
          <w:rFonts w:asciiTheme="minorHAnsi" w:eastAsiaTheme="minorEastAsia" w:hAnsiTheme="minorHAnsi" w:cstheme="minorBidi"/>
          <w:noProof/>
          <w:lang w:eastAsia="es-ES"/>
        </w:rPr>
      </w:pPr>
      <w:del w:id="1750" w:author="JORGE CONTRERAS ORTIZ" w:date="2021-09-04T09:25:00Z">
        <w:r w:rsidRPr="005B42F0" w:rsidDel="005B42F0">
          <w:rPr>
            <w:noProof/>
            <w:rPrChange w:id="1751"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752" w:author="JORGE CONTRERAS ORTIZ" w:date="2021-09-04T09:25:00Z"/>
          <w:rFonts w:asciiTheme="minorHAnsi" w:eastAsiaTheme="minorEastAsia" w:hAnsiTheme="minorHAnsi" w:cstheme="minorBidi"/>
          <w:noProof/>
          <w:lang w:eastAsia="es-ES"/>
        </w:rPr>
      </w:pPr>
      <w:del w:id="1753" w:author="JORGE CONTRERAS ORTIZ" w:date="2021-09-04T09:25:00Z">
        <w:r w:rsidRPr="005B42F0" w:rsidDel="005B42F0">
          <w:rPr>
            <w:noProof/>
            <w:rPrChange w:id="1754"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755" w:author="JORGE CONTRERAS ORTIZ" w:date="2021-09-04T09:25:00Z"/>
          <w:rFonts w:asciiTheme="minorHAnsi" w:eastAsiaTheme="minorEastAsia" w:hAnsiTheme="minorHAnsi" w:cstheme="minorBidi"/>
          <w:noProof/>
          <w:lang w:eastAsia="es-ES"/>
        </w:rPr>
      </w:pPr>
      <w:del w:id="1756" w:author="JORGE CONTRERAS ORTIZ" w:date="2021-09-04T09:25:00Z">
        <w:r w:rsidRPr="005B42F0" w:rsidDel="005B42F0">
          <w:rPr>
            <w:noProof/>
            <w:rPrChange w:id="1757"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758" w:author="JORGE CONTRERAS ORTIZ" w:date="2021-09-04T09:25:00Z"/>
          <w:rFonts w:asciiTheme="minorHAnsi" w:eastAsiaTheme="minorEastAsia" w:hAnsiTheme="minorHAnsi" w:cstheme="minorBidi"/>
          <w:noProof/>
          <w:lang w:eastAsia="es-ES"/>
        </w:rPr>
      </w:pPr>
      <w:del w:id="1759" w:author="JORGE CONTRERAS ORTIZ" w:date="2021-09-04T09:25:00Z">
        <w:r w:rsidRPr="005B42F0" w:rsidDel="005B42F0">
          <w:rPr>
            <w:noProof/>
            <w:rPrChange w:id="1760"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761" w:author="JORGE CONTRERAS ORTIZ" w:date="2021-09-04T09:25:00Z"/>
          <w:rFonts w:asciiTheme="minorHAnsi" w:eastAsiaTheme="minorEastAsia" w:hAnsiTheme="minorHAnsi" w:cstheme="minorBidi"/>
          <w:noProof/>
          <w:lang w:eastAsia="es-ES"/>
        </w:rPr>
      </w:pPr>
      <w:del w:id="1762" w:author="JORGE CONTRERAS ORTIZ" w:date="2021-09-04T09:25:00Z">
        <w:r w:rsidRPr="005B42F0" w:rsidDel="005B42F0">
          <w:rPr>
            <w:noProof/>
            <w:rPrChange w:id="1763"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764" w:author="JORGE CONTRERAS ORTIZ" w:date="2021-09-04T09:25:00Z"/>
          <w:rFonts w:asciiTheme="minorHAnsi" w:eastAsiaTheme="minorEastAsia" w:hAnsiTheme="minorHAnsi" w:cstheme="minorBidi"/>
          <w:noProof/>
          <w:lang w:eastAsia="es-ES"/>
        </w:rPr>
      </w:pPr>
      <w:del w:id="1765" w:author="JORGE CONTRERAS ORTIZ" w:date="2021-09-04T09:25:00Z">
        <w:r w:rsidRPr="005B42F0" w:rsidDel="005B42F0">
          <w:rPr>
            <w:noProof/>
            <w:rPrChange w:id="1766"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767" w:author="JORGE CONTRERAS ORTIZ" w:date="2021-09-04T09:25:00Z"/>
          <w:rFonts w:asciiTheme="minorHAnsi" w:eastAsiaTheme="minorEastAsia" w:hAnsiTheme="minorHAnsi" w:cstheme="minorBidi"/>
          <w:noProof/>
          <w:lang w:eastAsia="es-ES"/>
        </w:rPr>
      </w:pPr>
      <w:del w:id="1768" w:author="JORGE CONTRERAS ORTIZ" w:date="2021-09-04T09:25:00Z">
        <w:r w:rsidRPr="005B42F0" w:rsidDel="005B42F0">
          <w:rPr>
            <w:noProof/>
            <w:rPrChange w:id="1769"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770" w:author="JORGE CONTRERAS ORTIZ" w:date="2021-09-04T09:25:00Z"/>
          <w:rFonts w:asciiTheme="minorHAnsi" w:eastAsiaTheme="minorEastAsia" w:hAnsiTheme="minorHAnsi" w:cstheme="minorBidi"/>
          <w:noProof/>
          <w:lang w:eastAsia="es-ES"/>
        </w:rPr>
      </w:pPr>
      <w:del w:id="1771" w:author="JORGE CONTRERAS ORTIZ" w:date="2021-09-04T09:25:00Z">
        <w:r w:rsidRPr="005B42F0" w:rsidDel="005B42F0">
          <w:rPr>
            <w:noProof/>
            <w:rPrChange w:id="1772"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773" w:author="JORGE CONTRERAS ORTIZ" w:date="2021-09-04T09:25:00Z"/>
          <w:rFonts w:asciiTheme="minorHAnsi" w:eastAsiaTheme="minorEastAsia" w:hAnsiTheme="minorHAnsi" w:cstheme="minorBidi"/>
          <w:noProof/>
          <w:lang w:eastAsia="es-ES"/>
        </w:rPr>
      </w:pPr>
      <w:del w:id="1774" w:author="JORGE CONTRERAS ORTIZ" w:date="2021-09-04T09:25:00Z">
        <w:r w:rsidRPr="005B42F0" w:rsidDel="005B42F0">
          <w:rPr>
            <w:noProof/>
            <w:rPrChange w:id="1775"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776" w:author="JORGE CONTRERAS ORTIZ" w:date="2021-09-04T09:25:00Z"/>
          <w:rFonts w:asciiTheme="minorHAnsi" w:eastAsiaTheme="minorEastAsia" w:hAnsiTheme="minorHAnsi" w:cstheme="minorBidi"/>
          <w:noProof/>
          <w:lang w:eastAsia="es-ES"/>
        </w:rPr>
      </w:pPr>
      <w:del w:id="1777" w:author="JORGE CONTRERAS ORTIZ" w:date="2021-09-04T09:25:00Z">
        <w:r w:rsidRPr="005B42F0" w:rsidDel="005B42F0">
          <w:rPr>
            <w:noProof/>
            <w:rPrChange w:id="1778"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779" w:author="JORGE CONTRERAS ORTIZ" w:date="2021-09-04T09:25:00Z"/>
          <w:rFonts w:asciiTheme="minorHAnsi" w:eastAsiaTheme="minorEastAsia" w:hAnsiTheme="minorHAnsi" w:cstheme="minorBidi"/>
          <w:noProof/>
          <w:lang w:eastAsia="es-ES"/>
        </w:rPr>
      </w:pPr>
      <w:del w:id="1780" w:author="JORGE CONTRERAS ORTIZ" w:date="2021-09-04T09:25:00Z">
        <w:r w:rsidRPr="005B42F0" w:rsidDel="005B42F0">
          <w:rPr>
            <w:noProof/>
            <w:rPrChange w:id="1781"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782" w:author="JORGE CONTRERAS ORTIZ" w:date="2021-09-04T09:25:00Z"/>
          <w:rFonts w:asciiTheme="minorHAnsi" w:eastAsiaTheme="minorEastAsia" w:hAnsiTheme="minorHAnsi" w:cstheme="minorBidi"/>
          <w:noProof/>
          <w:lang w:eastAsia="es-ES"/>
        </w:rPr>
      </w:pPr>
      <w:del w:id="1783" w:author="JORGE CONTRERAS ORTIZ" w:date="2021-09-04T09:25:00Z">
        <w:r w:rsidRPr="005B42F0" w:rsidDel="005B42F0">
          <w:rPr>
            <w:noProof/>
            <w:rPrChange w:id="1784"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785" w:author="JORGE CONTRERAS ORTIZ" w:date="2021-09-04T09:25:00Z"/>
          <w:rFonts w:asciiTheme="minorHAnsi" w:eastAsiaTheme="minorEastAsia" w:hAnsiTheme="minorHAnsi" w:cstheme="minorBidi"/>
          <w:noProof/>
          <w:lang w:eastAsia="es-ES"/>
        </w:rPr>
      </w:pPr>
      <w:del w:id="1786" w:author="JORGE CONTRERAS ORTIZ" w:date="2021-09-04T09:25:00Z">
        <w:r w:rsidRPr="005B42F0" w:rsidDel="005B42F0">
          <w:rPr>
            <w:noProof/>
            <w:rPrChange w:id="1787"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788" w:author="JORGE CONTRERAS ORTIZ" w:date="2021-09-04T09:25:00Z"/>
          <w:rFonts w:asciiTheme="minorHAnsi" w:eastAsiaTheme="minorEastAsia" w:hAnsiTheme="minorHAnsi" w:cstheme="minorBidi"/>
          <w:noProof/>
          <w:lang w:eastAsia="es-ES"/>
        </w:rPr>
      </w:pPr>
      <w:del w:id="1789" w:author="JORGE CONTRERAS ORTIZ" w:date="2021-09-04T09:25:00Z">
        <w:r w:rsidRPr="005B42F0" w:rsidDel="005B42F0">
          <w:rPr>
            <w:noProof/>
            <w:rPrChange w:id="1790"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791" w:author="JORGE CONTRERAS ORTIZ" w:date="2021-09-04T09:25:00Z"/>
          <w:rFonts w:asciiTheme="minorHAnsi" w:eastAsiaTheme="minorEastAsia" w:hAnsiTheme="minorHAnsi" w:cstheme="minorBidi"/>
          <w:noProof/>
          <w:lang w:eastAsia="es-ES"/>
        </w:rPr>
      </w:pPr>
      <w:del w:id="1792" w:author="JORGE CONTRERAS ORTIZ" w:date="2021-09-04T09:25:00Z">
        <w:r w:rsidRPr="005B42F0" w:rsidDel="005B42F0">
          <w:rPr>
            <w:noProof/>
            <w:rPrChange w:id="1793"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794" w:author="JORGE CONTRERAS ORTIZ" w:date="2021-09-04T09:25:00Z"/>
          <w:rFonts w:asciiTheme="minorHAnsi" w:eastAsiaTheme="minorEastAsia" w:hAnsiTheme="minorHAnsi" w:cstheme="minorBidi"/>
          <w:noProof/>
          <w:lang w:eastAsia="es-ES"/>
        </w:rPr>
      </w:pPr>
      <w:del w:id="1795" w:author="JORGE CONTRERAS ORTIZ" w:date="2021-09-04T09:25:00Z">
        <w:r w:rsidRPr="005B42F0" w:rsidDel="005B42F0">
          <w:rPr>
            <w:noProof/>
            <w:rPrChange w:id="1796"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797" w:author="JORGE CONTRERAS ORTIZ" w:date="2021-09-04T09:25:00Z"/>
          <w:rFonts w:asciiTheme="minorHAnsi" w:eastAsiaTheme="minorEastAsia" w:hAnsiTheme="minorHAnsi" w:cstheme="minorBidi"/>
          <w:noProof/>
          <w:lang w:eastAsia="es-ES"/>
        </w:rPr>
      </w:pPr>
      <w:del w:id="1798" w:author="JORGE CONTRERAS ORTIZ" w:date="2021-09-04T09:25:00Z">
        <w:r w:rsidRPr="005B42F0" w:rsidDel="005B42F0">
          <w:rPr>
            <w:noProof/>
            <w:rPrChange w:id="1799"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800" w:author="JORGE CONTRERAS ORTIZ" w:date="2021-09-04T09:25:00Z"/>
          <w:rFonts w:asciiTheme="minorHAnsi" w:eastAsiaTheme="minorEastAsia" w:hAnsiTheme="minorHAnsi" w:cstheme="minorBidi"/>
          <w:noProof/>
          <w:lang w:eastAsia="es-ES"/>
        </w:rPr>
      </w:pPr>
      <w:del w:id="1801" w:author="JORGE CONTRERAS ORTIZ" w:date="2021-09-04T09:25:00Z">
        <w:r w:rsidRPr="005B42F0" w:rsidDel="005B42F0">
          <w:rPr>
            <w:noProof/>
            <w:rPrChange w:id="1802"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803" w:author="JORGE CONTRERAS ORTIZ" w:date="2021-09-04T09:25:00Z"/>
          <w:rFonts w:asciiTheme="minorHAnsi" w:eastAsiaTheme="minorEastAsia" w:hAnsiTheme="minorHAnsi" w:cstheme="minorBidi"/>
          <w:noProof/>
          <w:lang w:eastAsia="es-ES"/>
        </w:rPr>
      </w:pPr>
      <w:del w:id="1804" w:author="JORGE CONTRERAS ORTIZ" w:date="2021-09-04T09:25:00Z">
        <w:r w:rsidRPr="005B42F0" w:rsidDel="005B42F0">
          <w:rPr>
            <w:noProof/>
            <w:rPrChange w:id="1805"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806" w:author="JORGE CONTRERAS ORTIZ" w:date="2021-09-04T09:25:00Z"/>
          <w:rFonts w:asciiTheme="minorHAnsi" w:eastAsiaTheme="minorEastAsia" w:hAnsiTheme="minorHAnsi" w:cstheme="minorBidi"/>
          <w:noProof/>
          <w:lang w:eastAsia="es-ES"/>
        </w:rPr>
      </w:pPr>
      <w:del w:id="1807" w:author="JORGE CONTRERAS ORTIZ" w:date="2021-09-04T09:25:00Z">
        <w:r w:rsidRPr="005B42F0" w:rsidDel="005B42F0">
          <w:rPr>
            <w:noProof/>
            <w:rPrChange w:id="1808"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809" w:author="JORGE CONTRERAS ORTIZ" w:date="2021-09-04T09:25:00Z"/>
          <w:rFonts w:asciiTheme="minorHAnsi" w:eastAsiaTheme="minorEastAsia" w:hAnsiTheme="minorHAnsi" w:cstheme="minorBidi"/>
          <w:noProof/>
          <w:lang w:eastAsia="es-ES"/>
        </w:rPr>
      </w:pPr>
      <w:del w:id="1810" w:author="JORGE CONTRERAS ORTIZ" w:date="2021-09-04T09:25:00Z">
        <w:r w:rsidRPr="005B42F0" w:rsidDel="005B42F0">
          <w:rPr>
            <w:noProof/>
            <w:rPrChange w:id="1811"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812" w:author="JORGE CONTRERAS ORTIZ" w:date="2021-09-04T09:25:00Z"/>
          <w:rFonts w:asciiTheme="minorHAnsi" w:eastAsiaTheme="minorEastAsia" w:hAnsiTheme="minorHAnsi" w:cstheme="minorBidi"/>
          <w:noProof/>
          <w:lang w:eastAsia="es-ES"/>
        </w:rPr>
      </w:pPr>
      <w:del w:id="1813" w:author="JORGE CONTRERAS ORTIZ" w:date="2021-09-04T09:25:00Z">
        <w:r w:rsidRPr="005B42F0" w:rsidDel="005B42F0">
          <w:rPr>
            <w:noProof/>
            <w:rPrChange w:id="1814"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815" w:author="JORGE CONTRERAS ORTIZ" w:date="2021-09-04T09:25:00Z"/>
          <w:rFonts w:asciiTheme="minorHAnsi" w:eastAsiaTheme="minorEastAsia" w:hAnsiTheme="minorHAnsi" w:cstheme="minorBidi"/>
          <w:noProof/>
          <w:lang w:eastAsia="es-ES"/>
        </w:rPr>
      </w:pPr>
      <w:del w:id="1816" w:author="JORGE CONTRERAS ORTIZ" w:date="2021-09-04T09:25:00Z">
        <w:r w:rsidRPr="005B42F0" w:rsidDel="005B42F0">
          <w:rPr>
            <w:noProof/>
            <w:rPrChange w:id="1817"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818" w:author="JORGE CONTRERAS ORTIZ" w:date="2021-09-04T09:25:00Z"/>
          <w:rFonts w:asciiTheme="minorHAnsi" w:eastAsiaTheme="minorEastAsia" w:hAnsiTheme="minorHAnsi" w:cstheme="minorBidi"/>
          <w:noProof/>
          <w:lang w:eastAsia="es-ES"/>
        </w:rPr>
      </w:pPr>
      <w:del w:id="1819" w:author="JORGE CONTRERAS ORTIZ" w:date="2021-09-04T09:25:00Z">
        <w:r w:rsidRPr="005B42F0" w:rsidDel="005B42F0">
          <w:rPr>
            <w:noProof/>
            <w:rPrChange w:id="1820"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821" w:author="JORGE CONTRERAS ORTIZ" w:date="2021-09-04T09:25:00Z"/>
          <w:rFonts w:asciiTheme="minorHAnsi" w:eastAsiaTheme="minorEastAsia" w:hAnsiTheme="minorHAnsi" w:cstheme="minorBidi"/>
          <w:noProof/>
          <w:lang w:eastAsia="es-ES"/>
        </w:rPr>
      </w:pPr>
      <w:del w:id="1822" w:author="JORGE CONTRERAS ORTIZ" w:date="2021-09-04T09:25:00Z">
        <w:r w:rsidRPr="005B42F0" w:rsidDel="005B42F0">
          <w:rPr>
            <w:noProof/>
            <w:rPrChange w:id="1823"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824" w:author="JORGE CONTRERAS ORTIZ" w:date="2021-09-04T09:25:00Z"/>
          <w:rFonts w:asciiTheme="minorHAnsi" w:eastAsiaTheme="minorEastAsia" w:hAnsiTheme="minorHAnsi" w:cstheme="minorBidi"/>
          <w:noProof/>
          <w:lang w:eastAsia="es-ES"/>
        </w:rPr>
      </w:pPr>
      <w:del w:id="1825" w:author="JORGE CONTRERAS ORTIZ" w:date="2021-09-04T09:25:00Z">
        <w:r w:rsidRPr="005B42F0" w:rsidDel="005B42F0">
          <w:rPr>
            <w:noProof/>
            <w:rPrChange w:id="1826"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827" w:author="JORGE CONTRERAS ORTIZ" w:date="2021-09-04T09:25:00Z"/>
          <w:rFonts w:asciiTheme="minorHAnsi" w:eastAsiaTheme="minorEastAsia" w:hAnsiTheme="minorHAnsi" w:cstheme="minorBidi"/>
          <w:noProof/>
          <w:lang w:eastAsia="es-ES"/>
        </w:rPr>
      </w:pPr>
      <w:del w:id="1828" w:author="JORGE CONTRERAS ORTIZ" w:date="2021-09-04T09:25:00Z">
        <w:r w:rsidRPr="005B42F0" w:rsidDel="005B42F0">
          <w:rPr>
            <w:noProof/>
            <w:rPrChange w:id="1829"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830" w:author="JORGE CONTRERAS ORTIZ" w:date="2021-09-04T09:25:00Z"/>
          <w:rFonts w:asciiTheme="minorHAnsi" w:eastAsiaTheme="minorEastAsia" w:hAnsiTheme="minorHAnsi" w:cstheme="minorBidi"/>
          <w:noProof/>
          <w:lang w:eastAsia="es-ES"/>
        </w:rPr>
      </w:pPr>
      <w:del w:id="1831" w:author="JORGE CONTRERAS ORTIZ" w:date="2021-09-04T09:25:00Z">
        <w:r w:rsidRPr="005B42F0" w:rsidDel="005B42F0">
          <w:rPr>
            <w:noProof/>
            <w:rPrChange w:id="1832"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833" w:author="JORGE CONTRERAS ORTIZ" w:date="2021-09-04T09:25:00Z"/>
          <w:rFonts w:asciiTheme="minorHAnsi" w:eastAsiaTheme="minorEastAsia" w:hAnsiTheme="minorHAnsi" w:cstheme="minorBidi"/>
          <w:noProof/>
          <w:lang w:eastAsia="es-ES"/>
        </w:rPr>
      </w:pPr>
      <w:del w:id="1834" w:author="JORGE CONTRERAS ORTIZ" w:date="2021-09-04T09:25:00Z">
        <w:r w:rsidRPr="005B42F0" w:rsidDel="005B42F0">
          <w:rPr>
            <w:noProof/>
            <w:rPrChange w:id="1835"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836" w:author="JORGE CONTRERAS ORTIZ" w:date="2021-09-04T09:25:00Z"/>
          <w:rFonts w:asciiTheme="minorHAnsi" w:eastAsiaTheme="minorEastAsia" w:hAnsiTheme="minorHAnsi" w:cstheme="minorBidi"/>
          <w:noProof/>
          <w:lang w:eastAsia="es-ES"/>
        </w:rPr>
      </w:pPr>
      <w:del w:id="1837" w:author="JORGE CONTRERAS ORTIZ" w:date="2021-09-04T09:25:00Z">
        <w:r w:rsidRPr="005B42F0" w:rsidDel="005B42F0">
          <w:rPr>
            <w:noProof/>
            <w:rPrChange w:id="1838"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839" w:author="JORGE CONTRERAS ORTIZ" w:date="2021-09-04T09:25:00Z"/>
          <w:rFonts w:asciiTheme="minorHAnsi" w:eastAsiaTheme="minorEastAsia" w:hAnsiTheme="minorHAnsi" w:cstheme="minorBidi"/>
          <w:noProof/>
          <w:lang w:eastAsia="es-ES"/>
        </w:rPr>
      </w:pPr>
      <w:del w:id="1840" w:author="JORGE CONTRERAS ORTIZ" w:date="2021-09-04T09:25:00Z">
        <w:r w:rsidRPr="005B42F0" w:rsidDel="005B42F0">
          <w:rPr>
            <w:noProof/>
            <w:rPrChange w:id="1841"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842" w:author="JORGE CONTRERAS ORTIZ" w:date="2021-09-04T09:25:00Z"/>
          <w:rFonts w:asciiTheme="minorHAnsi" w:eastAsiaTheme="minorEastAsia" w:hAnsiTheme="minorHAnsi" w:cstheme="minorBidi"/>
          <w:noProof/>
          <w:lang w:eastAsia="es-ES"/>
        </w:rPr>
      </w:pPr>
      <w:del w:id="1843" w:author="JORGE CONTRERAS ORTIZ" w:date="2021-09-04T09:25:00Z">
        <w:r w:rsidRPr="005B42F0" w:rsidDel="005B42F0">
          <w:rPr>
            <w:noProof/>
            <w:rPrChange w:id="1844"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845" w:author="JORGE CONTRERAS ORTIZ" w:date="2021-09-04T09:25:00Z"/>
          <w:rFonts w:asciiTheme="minorHAnsi" w:eastAsiaTheme="minorEastAsia" w:hAnsiTheme="minorHAnsi" w:cstheme="minorBidi"/>
          <w:noProof/>
          <w:lang w:eastAsia="es-ES"/>
        </w:rPr>
      </w:pPr>
      <w:del w:id="1846" w:author="JORGE CONTRERAS ORTIZ" w:date="2021-09-04T09:25:00Z">
        <w:r w:rsidRPr="005B42F0" w:rsidDel="005B42F0">
          <w:rPr>
            <w:noProof/>
            <w:rPrChange w:id="1847"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848" w:author="JORGE CONTRERAS ORTIZ" w:date="2021-09-04T09:25:00Z"/>
          <w:rFonts w:asciiTheme="minorHAnsi" w:eastAsiaTheme="minorEastAsia" w:hAnsiTheme="minorHAnsi" w:cstheme="minorBidi"/>
          <w:noProof/>
          <w:lang w:eastAsia="es-ES"/>
        </w:rPr>
      </w:pPr>
      <w:del w:id="1849" w:author="JORGE CONTRERAS ORTIZ" w:date="2021-09-04T09:25:00Z">
        <w:r w:rsidRPr="005B42F0" w:rsidDel="005B42F0">
          <w:rPr>
            <w:noProof/>
            <w:rPrChange w:id="1850"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851" w:author="JORGE CONTRERAS ORTIZ" w:date="2021-09-04T09:25:00Z"/>
          <w:rFonts w:asciiTheme="minorHAnsi" w:eastAsiaTheme="minorEastAsia" w:hAnsiTheme="minorHAnsi" w:cstheme="minorBidi"/>
          <w:noProof/>
          <w:lang w:eastAsia="es-ES"/>
        </w:rPr>
      </w:pPr>
      <w:del w:id="1852" w:author="JORGE CONTRERAS ORTIZ" w:date="2021-09-04T09:25:00Z">
        <w:r w:rsidRPr="005B42F0" w:rsidDel="005B42F0">
          <w:rPr>
            <w:noProof/>
            <w:rPrChange w:id="1853"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854" w:author="JORGE CONTRERAS ORTIZ" w:date="2021-09-04T09:25:00Z"/>
          <w:rFonts w:asciiTheme="minorHAnsi" w:eastAsiaTheme="minorEastAsia" w:hAnsiTheme="minorHAnsi" w:cstheme="minorBidi"/>
          <w:noProof/>
          <w:lang w:eastAsia="es-ES"/>
        </w:rPr>
      </w:pPr>
      <w:del w:id="1855" w:author="JORGE CONTRERAS ORTIZ" w:date="2021-09-04T09:25:00Z">
        <w:r w:rsidRPr="005B42F0" w:rsidDel="005B42F0">
          <w:rPr>
            <w:noProof/>
            <w:rPrChange w:id="1856"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857" w:author="JORGE CONTRERAS ORTIZ" w:date="2021-09-04T09:25:00Z"/>
          <w:rFonts w:asciiTheme="minorHAnsi" w:eastAsiaTheme="minorEastAsia" w:hAnsiTheme="minorHAnsi" w:cstheme="minorBidi"/>
          <w:noProof/>
          <w:lang w:eastAsia="es-ES"/>
        </w:rPr>
      </w:pPr>
      <w:del w:id="1858" w:author="JORGE CONTRERAS ORTIZ" w:date="2021-09-04T09:25:00Z">
        <w:r w:rsidRPr="005B42F0" w:rsidDel="005B42F0">
          <w:rPr>
            <w:noProof/>
            <w:rPrChange w:id="1859"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860" w:author="JORGE CONTRERAS ORTIZ" w:date="2021-09-04T09:25:00Z"/>
          <w:rFonts w:asciiTheme="minorHAnsi" w:eastAsiaTheme="minorEastAsia" w:hAnsiTheme="minorHAnsi" w:cstheme="minorBidi"/>
          <w:noProof/>
          <w:lang w:eastAsia="es-ES"/>
        </w:rPr>
      </w:pPr>
      <w:del w:id="1861" w:author="JORGE CONTRERAS ORTIZ" w:date="2021-09-04T09:25:00Z">
        <w:r w:rsidRPr="005B42F0" w:rsidDel="005B42F0">
          <w:rPr>
            <w:noProof/>
            <w:rPrChange w:id="1862"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863" w:author="JORGE CONTRERAS ORTIZ" w:date="2021-09-04T09:25:00Z"/>
          <w:rFonts w:asciiTheme="minorHAnsi" w:eastAsiaTheme="minorEastAsia" w:hAnsiTheme="minorHAnsi" w:cstheme="minorBidi"/>
          <w:noProof/>
          <w:lang w:eastAsia="es-ES"/>
        </w:rPr>
      </w:pPr>
      <w:del w:id="1864" w:author="JORGE CONTRERAS ORTIZ" w:date="2021-09-04T09:25:00Z">
        <w:r w:rsidRPr="005B42F0" w:rsidDel="005B42F0">
          <w:rPr>
            <w:noProof/>
            <w:rPrChange w:id="1865"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866" w:author="JORGE CONTRERAS ORTIZ" w:date="2021-09-04T09:25:00Z"/>
          <w:rFonts w:asciiTheme="minorHAnsi" w:eastAsiaTheme="minorEastAsia" w:hAnsiTheme="minorHAnsi" w:cstheme="minorBidi"/>
          <w:noProof/>
          <w:lang w:eastAsia="es-ES"/>
        </w:rPr>
      </w:pPr>
      <w:del w:id="1867" w:author="JORGE CONTRERAS ORTIZ" w:date="2021-09-04T09:25:00Z">
        <w:r w:rsidRPr="005B42F0" w:rsidDel="005B42F0">
          <w:rPr>
            <w:noProof/>
            <w:rPrChange w:id="1868"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869" w:author="JORGE CONTRERAS ORTIZ" w:date="2021-09-04T09:25:00Z"/>
          <w:rFonts w:asciiTheme="minorHAnsi" w:eastAsiaTheme="minorEastAsia" w:hAnsiTheme="minorHAnsi" w:cstheme="minorBidi"/>
          <w:noProof/>
          <w:lang w:eastAsia="es-ES"/>
        </w:rPr>
      </w:pPr>
      <w:del w:id="1870" w:author="JORGE CONTRERAS ORTIZ" w:date="2021-09-04T09:25:00Z">
        <w:r w:rsidRPr="005B42F0" w:rsidDel="005B42F0">
          <w:rPr>
            <w:noProof/>
            <w:rPrChange w:id="1871"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872" w:author="JORGE CONTRERAS ORTIZ" w:date="2021-09-04T09:25:00Z"/>
          <w:rFonts w:asciiTheme="minorHAnsi" w:eastAsiaTheme="minorEastAsia" w:hAnsiTheme="minorHAnsi" w:cstheme="minorBidi"/>
          <w:noProof/>
          <w:lang w:eastAsia="es-ES"/>
        </w:rPr>
      </w:pPr>
      <w:del w:id="1873" w:author="JORGE CONTRERAS ORTIZ" w:date="2021-09-04T09:25:00Z">
        <w:r w:rsidRPr="005B42F0" w:rsidDel="005B42F0">
          <w:rPr>
            <w:noProof/>
            <w:rPrChange w:id="1874"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875" w:author="JORGE CONTRERAS ORTIZ" w:date="2021-09-04T09:25:00Z"/>
          <w:rFonts w:asciiTheme="minorHAnsi" w:eastAsiaTheme="minorEastAsia" w:hAnsiTheme="minorHAnsi" w:cstheme="minorBidi"/>
          <w:noProof/>
          <w:lang w:eastAsia="es-ES"/>
        </w:rPr>
      </w:pPr>
      <w:del w:id="1876" w:author="JORGE CONTRERAS ORTIZ" w:date="2021-09-04T09:25:00Z">
        <w:r w:rsidRPr="005B42F0" w:rsidDel="005B42F0">
          <w:rPr>
            <w:noProof/>
            <w:rPrChange w:id="1877"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878" w:author="JORGE CONTRERAS ORTIZ" w:date="2021-09-04T09:25:00Z"/>
          <w:rFonts w:asciiTheme="minorHAnsi" w:eastAsiaTheme="minorEastAsia" w:hAnsiTheme="minorHAnsi" w:cstheme="minorBidi"/>
          <w:noProof/>
          <w:lang w:eastAsia="es-ES"/>
        </w:rPr>
      </w:pPr>
      <w:del w:id="1879" w:author="JORGE CONTRERAS ORTIZ" w:date="2021-09-04T09:25:00Z">
        <w:r w:rsidRPr="005B42F0" w:rsidDel="005B42F0">
          <w:rPr>
            <w:noProof/>
            <w:rPrChange w:id="1880"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881" w:author="JORGE CONTRERAS ORTIZ" w:date="2021-09-04T09:25:00Z"/>
          <w:rFonts w:asciiTheme="minorHAnsi" w:eastAsiaTheme="minorEastAsia" w:hAnsiTheme="minorHAnsi" w:cstheme="minorBidi"/>
          <w:noProof/>
          <w:lang w:eastAsia="es-ES"/>
        </w:rPr>
      </w:pPr>
      <w:del w:id="1882" w:author="JORGE CONTRERAS ORTIZ" w:date="2021-09-04T09:25:00Z">
        <w:r w:rsidRPr="005B42F0" w:rsidDel="005B42F0">
          <w:rPr>
            <w:noProof/>
            <w:rPrChange w:id="1883"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884" w:author="JORGE CONTRERAS ORTIZ" w:date="2021-09-04T09:25:00Z"/>
          <w:rFonts w:asciiTheme="minorHAnsi" w:eastAsiaTheme="minorEastAsia" w:hAnsiTheme="minorHAnsi" w:cstheme="minorBidi"/>
          <w:noProof/>
          <w:lang w:eastAsia="es-ES"/>
        </w:rPr>
      </w:pPr>
      <w:del w:id="1885" w:author="JORGE CONTRERAS ORTIZ" w:date="2021-09-04T09:25:00Z">
        <w:r w:rsidRPr="005B42F0" w:rsidDel="005B42F0">
          <w:rPr>
            <w:noProof/>
            <w:rPrChange w:id="1886"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5E01CA3D" w:rsidR="00DA3B27" w:rsidRPr="00791D37" w:rsidDel="00E973CF" w:rsidRDefault="00DA3B27" w:rsidP="00791D37">
      <w:pPr>
        <w:pStyle w:val="Ttulo1"/>
        <w:rPr>
          <w:del w:id="1887" w:author="JORGE CONTRERAS ORTIZ" w:date="2021-09-05T23:10:00Z"/>
        </w:rPr>
      </w:pPr>
      <w:del w:id="1888" w:author="JORGE CONTRERAS ORTIZ" w:date="2021-09-05T23:10:00Z">
        <w:r w:rsidRPr="00791D37" w:rsidDel="00E973CF">
          <w:lastRenderedPageBreak/>
          <w:delText>ECUACIONES</w:delText>
        </w:r>
      </w:del>
    </w:p>
    <w:p w14:paraId="2C098AE0" w14:textId="6C7603DE" w:rsidR="00DA3B27" w:rsidRPr="00791D37" w:rsidDel="00E973CF" w:rsidRDefault="00DA3B27">
      <w:pPr>
        <w:pStyle w:val="Ttulo1"/>
        <w:rPr>
          <w:del w:id="1889" w:author="JORGE CONTRERAS ORTIZ" w:date="2021-09-05T23:10:00Z"/>
        </w:rPr>
        <w:pPrChange w:id="1890" w:author="JORGE CONTRERAS ORTIZ" w:date="2021-09-05T23:10:00Z">
          <w:pPr/>
        </w:pPrChange>
      </w:pPr>
      <w:del w:id="1891" w:author="JORGE CONTRERAS ORTIZ" w:date="2021-09-05T23:10:00Z">
        <w:r w:rsidRPr="00791D37" w:rsidDel="00E973CF">
          <w:br w:type="page"/>
        </w:r>
      </w:del>
    </w:p>
    <w:p w14:paraId="7BDF9594" w14:textId="594E0329" w:rsidR="00DA3B27" w:rsidRPr="00791D37" w:rsidRDefault="00DA3B27" w:rsidP="00791D37">
      <w:pPr>
        <w:pStyle w:val="Ttulo1"/>
      </w:pPr>
      <w:bookmarkStart w:id="1892" w:name="_Toc81499326"/>
      <w:bookmarkStart w:id="1893" w:name="_Toc81938442"/>
      <w:r w:rsidRPr="00791D37">
        <w:t>TABLAS</w:t>
      </w:r>
      <w:bookmarkEnd w:id="1892"/>
      <w:bookmarkEnd w:id="1893"/>
    </w:p>
    <w:p w14:paraId="20DC1F2D" w14:textId="77777777" w:rsidR="00B62082" w:rsidRPr="00791D37" w:rsidRDefault="00B62082" w:rsidP="00791D37"/>
    <w:p w14:paraId="18E98E08" w14:textId="072A43A1" w:rsidR="001749E7" w:rsidRDefault="00B62082">
      <w:pPr>
        <w:pStyle w:val="Tabladeilustraciones"/>
        <w:tabs>
          <w:tab w:val="right" w:leader="dot" w:pos="9060"/>
        </w:tabs>
        <w:rPr>
          <w:ins w:id="1894" w:author="JORGE CONTRERAS ORTIZ" w:date="2021-09-05T23:41: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895" w:author="JORGE CONTRERAS ORTIZ" w:date="2021-09-05T23:41:00Z">
        <w:r w:rsidR="001749E7" w:rsidRPr="00BD2326">
          <w:rPr>
            <w:rStyle w:val="Hipervnculo"/>
            <w:noProof/>
          </w:rPr>
          <w:fldChar w:fldCharType="begin"/>
        </w:r>
        <w:r w:rsidR="001749E7" w:rsidRPr="00BD2326">
          <w:rPr>
            <w:rStyle w:val="Hipervnculo"/>
            <w:noProof/>
          </w:rPr>
          <w:instrText xml:space="preserve"> </w:instrText>
        </w:r>
        <w:r w:rsidR="001749E7">
          <w:rPr>
            <w:noProof/>
          </w:rPr>
          <w:instrText>HYPERLINK \l "_Toc81778401"</w:instrText>
        </w:r>
        <w:r w:rsidR="001749E7" w:rsidRPr="00BD2326">
          <w:rPr>
            <w:rStyle w:val="Hipervnculo"/>
            <w:noProof/>
          </w:rPr>
          <w:instrText xml:space="preserve"> </w:instrText>
        </w:r>
        <w:r w:rsidR="001749E7" w:rsidRPr="00BD2326">
          <w:rPr>
            <w:rStyle w:val="Hipervnculo"/>
            <w:noProof/>
          </w:rPr>
          <w:fldChar w:fldCharType="separate"/>
        </w:r>
        <w:r w:rsidR="001749E7" w:rsidRPr="00BD2326">
          <w:rPr>
            <w:rStyle w:val="Hipervnculo"/>
            <w:noProof/>
          </w:rPr>
          <w:t>Tabla 1 Abreviaturas y Acrónimos</w:t>
        </w:r>
        <w:r w:rsidR="001749E7">
          <w:rPr>
            <w:noProof/>
            <w:webHidden/>
          </w:rPr>
          <w:tab/>
        </w:r>
        <w:r w:rsidR="001749E7">
          <w:rPr>
            <w:noProof/>
            <w:webHidden/>
          </w:rPr>
          <w:fldChar w:fldCharType="begin"/>
        </w:r>
        <w:r w:rsidR="001749E7">
          <w:rPr>
            <w:noProof/>
            <w:webHidden/>
          </w:rPr>
          <w:instrText xml:space="preserve"> PAGEREF _Toc81778401 \h </w:instrText>
        </w:r>
      </w:ins>
      <w:r w:rsidR="001749E7">
        <w:rPr>
          <w:noProof/>
          <w:webHidden/>
        </w:rPr>
      </w:r>
      <w:r w:rsidR="001749E7">
        <w:rPr>
          <w:noProof/>
          <w:webHidden/>
        </w:rPr>
        <w:fldChar w:fldCharType="separate"/>
      </w:r>
      <w:ins w:id="1896" w:author="JORGE CONTRERAS ORTIZ" w:date="2021-09-05T23:41:00Z">
        <w:r w:rsidR="001749E7">
          <w:rPr>
            <w:noProof/>
            <w:webHidden/>
          </w:rPr>
          <w:t>XIV</w:t>
        </w:r>
        <w:r w:rsidR="001749E7">
          <w:rPr>
            <w:noProof/>
            <w:webHidden/>
          </w:rPr>
          <w:fldChar w:fldCharType="end"/>
        </w:r>
        <w:r w:rsidR="001749E7" w:rsidRPr="00BD2326">
          <w:rPr>
            <w:rStyle w:val="Hipervnculo"/>
            <w:noProof/>
          </w:rPr>
          <w:fldChar w:fldCharType="end"/>
        </w:r>
      </w:ins>
    </w:p>
    <w:p w14:paraId="52FA8B84" w14:textId="6601AB6A" w:rsidR="001749E7" w:rsidRDefault="001749E7">
      <w:pPr>
        <w:pStyle w:val="Tabladeilustraciones"/>
        <w:tabs>
          <w:tab w:val="right" w:leader="dot" w:pos="9060"/>
        </w:tabs>
        <w:rPr>
          <w:ins w:id="1897" w:author="JORGE CONTRERAS ORTIZ" w:date="2021-09-05T23:41:00Z"/>
          <w:rFonts w:asciiTheme="minorHAnsi" w:eastAsiaTheme="minorEastAsia" w:hAnsiTheme="minorHAnsi" w:cstheme="minorBidi"/>
          <w:noProof/>
          <w:lang w:eastAsia="es-ES"/>
        </w:rPr>
      </w:pPr>
      <w:ins w:id="1898"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"_Toc81778402"</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2 Diferencias M2M – IoT [2]</w:t>
        </w:r>
        <w:r>
          <w:rPr>
            <w:noProof/>
            <w:webHidden/>
          </w:rPr>
          <w:tab/>
        </w:r>
        <w:r>
          <w:rPr>
            <w:noProof/>
            <w:webHidden/>
          </w:rPr>
          <w:fldChar w:fldCharType="begin"/>
        </w:r>
        <w:r>
          <w:rPr>
            <w:noProof/>
            <w:webHidden/>
          </w:rPr>
          <w:instrText xml:space="preserve"> PAGEREF _Toc81778402 \h </w:instrText>
        </w:r>
      </w:ins>
      <w:r>
        <w:rPr>
          <w:noProof/>
          <w:webHidden/>
        </w:rPr>
      </w:r>
      <w:r>
        <w:rPr>
          <w:noProof/>
          <w:webHidden/>
        </w:rPr>
        <w:fldChar w:fldCharType="separate"/>
      </w:r>
      <w:ins w:id="1899" w:author="JORGE CONTRERAS ORTIZ" w:date="2021-09-05T23:41:00Z">
        <w:r>
          <w:rPr>
            <w:noProof/>
            <w:webHidden/>
          </w:rPr>
          <w:t>2</w:t>
        </w:r>
        <w:r>
          <w:rPr>
            <w:noProof/>
            <w:webHidden/>
          </w:rPr>
          <w:fldChar w:fldCharType="end"/>
        </w:r>
        <w:r w:rsidRPr="00BD2326">
          <w:rPr>
            <w:rStyle w:val="Hipervnculo"/>
            <w:noProof/>
          </w:rPr>
          <w:fldChar w:fldCharType="end"/>
        </w:r>
      </w:ins>
    </w:p>
    <w:p w14:paraId="70C73326" w14:textId="2EA1057B" w:rsidR="001749E7" w:rsidRDefault="001749E7">
      <w:pPr>
        <w:pStyle w:val="Tabladeilustraciones"/>
        <w:tabs>
          <w:tab w:val="right" w:leader="dot" w:pos="9060"/>
        </w:tabs>
        <w:rPr>
          <w:ins w:id="1900" w:author="JORGE CONTRERAS ORTIZ" w:date="2021-09-05T23:41:00Z"/>
          <w:rFonts w:asciiTheme="minorHAnsi" w:eastAsiaTheme="minorEastAsia" w:hAnsiTheme="minorHAnsi" w:cstheme="minorBidi"/>
          <w:noProof/>
          <w:lang w:eastAsia="es-ES"/>
        </w:rPr>
      </w:pPr>
      <w:ins w:id="1901"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"_Toc81778403"</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3 MAC Layer Frame</w:t>
        </w:r>
        <w:r>
          <w:rPr>
            <w:noProof/>
            <w:webHidden/>
          </w:rPr>
          <w:tab/>
        </w:r>
        <w:r>
          <w:rPr>
            <w:noProof/>
            <w:webHidden/>
          </w:rPr>
          <w:fldChar w:fldCharType="begin"/>
        </w:r>
        <w:r>
          <w:rPr>
            <w:noProof/>
            <w:webHidden/>
          </w:rPr>
          <w:instrText xml:space="preserve"> PAGEREF _Toc81778403 \h </w:instrText>
        </w:r>
      </w:ins>
      <w:r>
        <w:rPr>
          <w:noProof/>
          <w:webHidden/>
        </w:rPr>
      </w:r>
      <w:r>
        <w:rPr>
          <w:noProof/>
          <w:webHidden/>
        </w:rPr>
        <w:fldChar w:fldCharType="separate"/>
      </w:r>
      <w:ins w:id="1902" w:author="JORGE CONTRERAS ORTIZ" w:date="2021-09-05T23:41:00Z">
        <w:r>
          <w:rPr>
            <w:noProof/>
            <w:webHidden/>
          </w:rPr>
          <w:t>21</w:t>
        </w:r>
        <w:r>
          <w:rPr>
            <w:noProof/>
            <w:webHidden/>
          </w:rPr>
          <w:fldChar w:fldCharType="end"/>
        </w:r>
        <w:r w:rsidRPr="00BD2326">
          <w:rPr>
            <w:rStyle w:val="Hipervnculo"/>
            <w:noProof/>
          </w:rPr>
          <w:fldChar w:fldCharType="end"/>
        </w:r>
      </w:ins>
    </w:p>
    <w:p w14:paraId="25021DBC" w14:textId="3D8D0A47" w:rsidR="001749E7" w:rsidRDefault="001749E7">
      <w:pPr>
        <w:pStyle w:val="Tabladeilustraciones"/>
        <w:tabs>
          <w:tab w:val="right" w:leader="dot" w:pos="9060"/>
        </w:tabs>
        <w:rPr>
          <w:ins w:id="1903" w:author="JORGE CONTRERAS ORTIZ" w:date="2021-09-05T23:41:00Z"/>
          <w:rFonts w:asciiTheme="minorHAnsi" w:eastAsiaTheme="minorEastAsia" w:hAnsiTheme="minorHAnsi" w:cstheme="minorBidi"/>
          <w:noProof/>
          <w:lang w:eastAsia="es-ES"/>
        </w:rPr>
      </w:pPr>
      <w:ins w:id="1904"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"_Toc81778404"</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4 Servicios KBRNT1</w:t>
        </w:r>
        <w:r>
          <w:rPr>
            <w:noProof/>
            <w:webHidden/>
          </w:rPr>
          <w:tab/>
        </w:r>
        <w:r>
          <w:rPr>
            <w:noProof/>
            <w:webHidden/>
          </w:rPr>
          <w:fldChar w:fldCharType="begin"/>
        </w:r>
        <w:r>
          <w:rPr>
            <w:noProof/>
            <w:webHidden/>
          </w:rPr>
          <w:instrText xml:space="preserve"> PAGEREF _Toc81778404 \h </w:instrText>
        </w:r>
      </w:ins>
      <w:r>
        <w:rPr>
          <w:noProof/>
          <w:webHidden/>
        </w:rPr>
      </w:r>
      <w:r>
        <w:rPr>
          <w:noProof/>
          <w:webHidden/>
        </w:rPr>
        <w:fldChar w:fldCharType="separate"/>
      </w:r>
      <w:ins w:id="1905" w:author="JORGE CONTRERAS ORTIZ" w:date="2021-09-05T23:41:00Z">
        <w:r>
          <w:rPr>
            <w:noProof/>
            <w:webHidden/>
          </w:rPr>
          <w:t>49</w:t>
        </w:r>
        <w:r>
          <w:rPr>
            <w:noProof/>
            <w:webHidden/>
          </w:rPr>
          <w:fldChar w:fldCharType="end"/>
        </w:r>
        <w:r w:rsidRPr="00BD2326">
          <w:rPr>
            <w:rStyle w:val="Hipervnculo"/>
            <w:noProof/>
          </w:rPr>
          <w:fldChar w:fldCharType="end"/>
        </w:r>
      </w:ins>
    </w:p>
    <w:p w14:paraId="5D3B828C" w14:textId="1A4F4EBA" w:rsidR="001749E7" w:rsidRDefault="001749E7">
      <w:pPr>
        <w:pStyle w:val="Tabladeilustraciones"/>
        <w:tabs>
          <w:tab w:val="right" w:leader="dot" w:pos="9060"/>
        </w:tabs>
        <w:rPr>
          <w:ins w:id="1906" w:author="JORGE CONTRERAS ORTIZ" w:date="2021-09-05T23:41:00Z"/>
          <w:rFonts w:asciiTheme="minorHAnsi" w:eastAsiaTheme="minorEastAsia" w:hAnsiTheme="minorHAnsi" w:cstheme="minorBidi"/>
          <w:noProof/>
          <w:lang w:eastAsia="es-ES"/>
        </w:rPr>
      </w:pPr>
      <w:ins w:id="1907"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"_Toc81778405"</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5 Comandos Servicio KiBRA</w:t>
        </w:r>
        <w:r>
          <w:rPr>
            <w:noProof/>
            <w:webHidden/>
          </w:rPr>
          <w:tab/>
        </w:r>
        <w:r>
          <w:rPr>
            <w:noProof/>
            <w:webHidden/>
          </w:rPr>
          <w:fldChar w:fldCharType="begin"/>
        </w:r>
        <w:r>
          <w:rPr>
            <w:noProof/>
            <w:webHidden/>
          </w:rPr>
          <w:instrText xml:space="preserve"> PAGEREF _Toc81778405 \h </w:instrText>
        </w:r>
      </w:ins>
      <w:r>
        <w:rPr>
          <w:noProof/>
          <w:webHidden/>
        </w:rPr>
      </w:r>
      <w:r>
        <w:rPr>
          <w:noProof/>
          <w:webHidden/>
        </w:rPr>
        <w:fldChar w:fldCharType="separate"/>
      </w:r>
      <w:ins w:id="1908" w:author="JORGE CONTRERAS ORTIZ" w:date="2021-09-05T23:41:00Z">
        <w:r>
          <w:rPr>
            <w:noProof/>
            <w:webHidden/>
          </w:rPr>
          <w:t>50</w:t>
        </w:r>
        <w:r>
          <w:rPr>
            <w:noProof/>
            <w:webHidden/>
          </w:rPr>
          <w:fldChar w:fldCharType="end"/>
        </w:r>
        <w:r w:rsidRPr="00BD2326">
          <w:rPr>
            <w:rStyle w:val="Hipervnculo"/>
            <w:noProof/>
          </w:rPr>
          <w:fldChar w:fldCharType="end"/>
        </w:r>
      </w:ins>
    </w:p>
    <w:p w14:paraId="4F0C191D" w14:textId="591430CE" w:rsidR="001749E7" w:rsidRDefault="001749E7">
      <w:pPr>
        <w:pStyle w:val="Tabladeilustraciones"/>
        <w:tabs>
          <w:tab w:val="right" w:leader="dot" w:pos="9060"/>
        </w:tabs>
        <w:rPr>
          <w:ins w:id="1909" w:author="JORGE CONTRERAS ORTIZ" w:date="2021-09-05T23:41:00Z"/>
          <w:rFonts w:asciiTheme="minorHAnsi" w:eastAsiaTheme="minorEastAsia" w:hAnsiTheme="minorHAnsi" w:cstheme="minorBidi"/>
          <w:noProof/>
          <w:lang w:eastAsia="es-ES"/>
        </w:rPr>
      </w:pPr>
      <w:ins w:id="1910"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"_Toc81778406"</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6 Servicio Ajenti</w:t>
        </w:r>
        <w:r>
          <w:rPr>
            <w:noProof/>
            <w:webHidden/>
          </w:rPr>
          <w:tab/>
        </w:r>
        <w:r>
          <w:rPr>
            <w:noProof/>
            <w:webHidden/>
          </w:rPr>
          <w:fldChar w:fldCharType="begin"/>
        </w:r>
        <w:r>
          <w:rPr>
            <w:noProof/>
            <w:webHidden/>
          </w:rPr>
          <w:instrText xml:space="preserve"> PAGEREF _Toc81778406 \h </w:instrText>
        </w:r>
      </w:ins>
      <w:r>
        <w:rPr>
          <w:noProof/>
          <w:webHidden/>
        </w:rPr>
      </w:r>
      <w:r>
        <w:rPr>
          <w:noProof/>
          <w:webHidden/>
        </w:rPr>
        <w:fldChar w:fldCharType="separate"/>
      </w:r>
      <w:ins w:id="1911" w:author="JORGE CONTRERAS ORTIZ" w:date="2021-09-05T23:41:00Z">
        <w:r>
          <w:rPr>
            <w:noProof/>
            <w:webHidden/>
          </w:rPr>
          <w:t>50</w:t>
        </w:r>
        <w:r>
          <w:rPr>
            <w:noProof/>
            <w:webHidden/>
          </w:rPr>
          <w:fldChar w:fldCharType="end"/>
        </w:r>
        <w:r w:rsidRPr="00BD2326">
          <w:rPr>
            <w:rStyle w:val="Hipervnculo"/>
            <w:noProof/>
          </w:rPr>
          <w:fldChar w:fldCharType="end"/>
        </w:r>
      </w:ins>
    </w:p>
    <w:p w14:paraId="1E2C48BA" w14:textId="6129B96F" w:rsidR="001749E7" w:rsidRDefault="001749E7">
      <w:pPr>
        <w:pStyle w:val="Tabladeilustraciones"/>
        <w:tabs>
          <w:tab w:val="right" w:leader="dot" w:pos="9060"/>
        </w:tabs>
        <w:rPr>
          <w:ins w:id="1912" w:author="JORGE CONTRERAS ORTIZ" w:date="2021-09-05T23:41:00Z"/>
          <w:rFonts w:asciiTheme="minorHAnsi" w:eastAsiaTheme="minorEastAsia" w:hAnsiTheme="minorHAnsi" w:cstheme="minorBidi"/>
          <w:noProof/>
          <w:lang w:eastAsia="es-ES"/>
        </w:rPr>
      </w:pPr>
      <w:ins w:id="1913"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"_Toc81778407"</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7 Listar dispositivos con dfu-util</w:t>
        </w:r>
        <w:r>
          <w:rPr>
            <w:noProof/>
            <w:webHidden/>
          </w:rPr>
          <w:tab/>
        </w:r>
        <w:r>
          <w:rPr>
            <w:noProof/>
            <w:webHidden/>
          </w:rPr>
          <w:fldChar w:fldCharType="begin"/>
        </w:r>
        <w:r>
          <w:rPr>
            <w:noProof/>
            <w:webHidden/>
          </w:rPr>
          <w:instrText xml:space="preserve"> PAGEREF _Toc81778407 \h </w:instrText>
        </w:r>
      </w:ins>
      <w:r>
        <w:rPr>
          <w:noProof/>
          <w:webHidden/>
        </w:rPr>
      </w:r>
      <w:r>
        <w:rPr>
          <w:noProof/>
          <w:webHidden/>
        </w:rPr>
        <w:fldChar w:fldCharType="separate"/>
      </w:r>
      <w:ins w:id="1914" w:author="JORGE CONTRERAS ORTIZ" w:date="2021-09-05T23:41:00Z">
        <w:r>
          <w:rPr>
            <w:noProof/>
            <w:webHidden/>
          </w:rPr>
          <w:t>55</w:t>
        </w:r>
        <w:r>
          <w:rPr>
            <w:noProof/>
            <w:webHidden/>
          </w:rPr>
          <w:fldChar w:fldCharType="end"/>
        </w:r>
        <w:r w:rsidRPr="00BD2326">
          <w:rPr>
            <w:rStyle w:val="Hipervnculo"/>
            <w:noProof/>
          </w:rPr>
          <w:fldChar w:fldCharType="end"/>
        </w:r>
      </w:ins>
    </w:p>
    <w:p w14:paraId="23EEBD39" w14:textId="65BE2F45" w:rsidR="001749E7" w:rsidRDefault="001749E7">
      <w:pPr>
        <w:pStyle w:val="Tabladeilustraciones"/>
        <w:tabs>
          <w:tab w:val="right" w:leader="dot" w:pos="9060"/>
        </w:tabs>
        <w:rPr>
          <w:ins w:id="1915" w:author="JORGE CONTRERAS ORTIZ" w:date="2021-09-05T23:41:00Z"/>
          <w:rFonts w:asciiTheme="minorHAnsi" w:eastAsiaTheme="minorEastAsia" w:hAnsiTheme="minorHAnsi" w:cstheme="minorBidi"/>
          <w:noProof/>
          <w:lang w:eastAsia="es-ES"/>
        </w:rPr>
      </w:pPr>
      <w:ins w:id="1916"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"_Toc81778408"</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_Toc81778408 \h </w:instrText>
        </w:r>
      </w:ins>
      <w:r>
        <w:rPr>
          <w:noProof/>
          <w:webHidden/>
        </w:rPr>
      </w:r>
      <w:r>
        <w:rPr>
          <w:noProof/>
          <w:webHidden/>
        </w:rPr>
        <w:fldChar w:fldCharType="separate"/>
      </w:r>
      <w:ins w:id="1917" w:author="JORGE CONTRERAS ORTIZ" w:date="2021-09-05T23:41:00Z">
        <w:r>
          <w:rPr>
            <w:noProof/>
            <w:webHidden/>
          </w:rPr>
          <w:t>56</w:t>
        </w:r>
        <w:r>
          <w:rPr>
            <w:noProof/>
            <w:webHidden/>
          </w:rPr>
          <w:fldChar w:fldCharType="end"/>
        </w:r>
        <w:r w:rsidRPr="00BD2326">
          <w:rPr>
            <w:rStyle w:val="Hipervnculo"/>
            <w:noProof/>
          </w:rPr>
          <w:fldChar w:fldCharType="end"/>
        </w:r>
      </w:ins>
    </w:p>
    <w:p w14:paraId="18DDE949" w14:textId="384AE37E" w:rsidR="001749E7" w:rsidRDefault="001749E7">
      <w:pPr>
        <w:pStyle w:val="Tabladeilustraciones"/>
        <w:tabs>
          <w:tab w:val="right" w:leader="dot" w:pos="9060"/>
        </w:tabs>
        <w:rPr>
          <w:ins w:id="1918" w:author="JORGE CONTRERAS ORTIZ" w:date="2021-09-05T23:41:00Z"/>
          <w:rFonts w:asciiTheme="minorHAnsi" w:eastAsiaTheme="minorEastAsia" w:hAnsiTheme="minorHAnsi" w:cstheme="minorBidi"/>
          <w:noProof/>
          <w:lang w:eastAsia="es-ES"/>
        </w:rPr>
      </w:pPr>
      <w:ins w:id="1919"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"_Toc81778409"</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_Toc81778409 \h </w:instrText>
        </w:r>
      </w:ins>
      <w:r>
        <w:rPr>
          <w:noProof/>
          <w:webHidden/>
        </w:rPr>
      </w:r>
      <w:r>
        <w:rPr>
          <w:noProof/>
          <w:webHidden/>
        </w:rPr>
        <w:fldChar w:fldCharType="separate"/>
      </w:r>
      <w:ins w:id="1920" w:author="JORGE CONTRERAS ORTIZ" w:date="2021-09-05T23:41:00Z">
        <w:r>
          <w:rPr>
            <w:noProof/>
            <w:webHidden/>
          </w:rPr>
          <w:t>60</w:t>
        </w:r>
        <w:r>
          <w:rPr>
            <w:noProof/>
            <w:webHidden/>
          </w:rPr>
          <w:fldChar w:fldCharType="end"/>
        </w:r>
        <w:r w:rsidRPr="00BD2326">
          <w:rPr>
            <w:rStyle w:val="Hipervnculo"/>
            <w:noProof/>
          </w:rPr>
          <w:fldChar w:fldCharType="end"/>
        </w:r>
      </w:ins>
    </w:p>
    <w:p w14:paraId="144B4421" w14:textId="333AD856" w:rsidR="001749E7" w:rsidRDefault="001749E7">
      <w:pPr>
        <w:pStyle w:val="Tabladeilustraciones"/>
        <w:tabs>
          <w:tab w:val="right" w:leader="dot" w:pos="9060"/>
        </w:tabs>
        <w:rPr>
          <w:ins w:id="1921" w:author="JORGE CONTRERAS ORTIZ" w:date="2021-09-05T23:41:00Z"/>
          <w:rFonts w:asciiTheme="minorHAnsi" w:eastAsiaTheme="minorEastAsia" w:hAnsiTheme="minorHAnsi" w:cstheme="minorBidi"/>
          <w:noProof/>
          <w:lang w:eastAsia="es-ES"/>
        </w:rPr>
      </w:pPr>
      <w:ins w:id="1922"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"_Toc81778410"</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_Toc81778410 \h </w:instrText>
        </w:r>
      </w:ins>
      <w:r>
        <w:rPr>
          <w:noProof/>
          <w:webHidden/>
        </w:rPr>
      </w:r>
      <w:r>
        <w:rPr>
          <w:noProof/>
          <w:webHidden/>
        </w:rPr>
        <w:fldChar w:fldCharType="separate"/>
      </w:r>
      <w:ins w:id="1923" w:author="JORGE CONTRERAS ORTIZ" w:date="2021-09-05T23:41:00Z">
        <w:r>
          <w:rPr>
            <w:noProof/>
            <w:webHidden/>
          </w:rPr>
          <w:t>60</w:t>
        </w:r>
        <w:r>
          <w:rPr>
            <w:noProof/>
            <w:webHidden/>
          </w:rPr>
          <w:fldChar w:fldCharType="end"/>
        </w:r>
        <w:r w:rsidRPr="00BD2326">
          <w:rPr>
            <w:rStyle w:val="Hipervnculo"/>
            <w:noProof/>
          </w:rPr>
          <w:fldChar w:fldCharType="end"/>
        </w:r>
      </w:ins>
    </w:p>
    <w:p w14:paraId="268158B7" w14:textId="0E54AC36" w:rsidR="001749E7" w:rsidRDefault="001749E7">
      <w:pPr>
        <w:pStyle w:val="Tabladeilustraciones"/>
        <w:tabs>
          <w:tab w:val="right" w:leader="dot" w:pos="9060"/>
        </w:tabs>
        <w:rPr>
          <w:ins w:id="1924" w:author="JORGE CONTRERAS ORTIZ" w:date="2021-09-05T23:41:00Z"/>
          <w:rFonts w:asciiTheme="minorHAnsi" w:eastAsiaTheme="minorEastAsia" w:hAnsiTheme="minorHAnsi" w:cstheme="minorBidi"/>
          <w:noProof/>
          <w:lang w:eastAsia="es-ES"/>
        </w:rPr>
      </w:pPr>
      <w:ins w:id="1925"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"_Toc81778411"</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11 Abrir terminal Picocom en Linux / MAC Os</w:t>
        </w:r>
        <w:r>
          <w:rPr>
            <w:noProof/>
            <w:webHidden/>
          </w:rPr>
          <w:tab/>
        </w:r>
        <w:r>
          <w:rPr>
            <w:noProof/>
            <w:webHidden/>
          </w:rPr>
          <w:fldChar w:fldCharType="begin"/>
        </w:r>
        <w:r>
          <w:rPr>
            <w:noProof/>
            <w:webHidden/>
          </w:rPr>
          <w:instrText xml:space="preserve"> PAGEREF _Toc81778411 \h </w:instrText>
        </w:r>
      </w:ins>
      <w:r>
        <w:rPr>
          <w:noProof/>
          <w:webHidden/>
        </w:rPr>
      </w:r>
      <w:r>
        <w:rPr>
          <w:noProof/>
          <w:webHidden/>
        </w:rPr>
        <w:fldChar w:fldCharType="separate"/>
      </w:r>
      <w:ins w:id="1926" w:author="JORGE CONTRERAS ORTIZ" w:date="2021-09-05T23:41:00Z">
        <w:r>
          <w:rPr>
            <w:noProof/>
            <w:webHidden/>
          </w:rPr>
          <w:t>61</w:t>
        </w:r>
        <w:r>
          <w:rPr>
            <w:noProof/>
            <w:webHidden/>
          </w:rPr>
          <w:fldChar w:fldCharType="end"/>
        </w:r>
        <w:r w:rsidRPr="00BD2326">
          <w:rPr>
            <w:rStyle w:val="Hipervnculo"/>
            <w:noProof/>
          </w:rPr>
          <w:fldChar w:fldCharType="end"/>
        </w:r>
      </w:ins>
    </w:p>
    <w:p w14:paraId="4B353D32" w14:textId="2C8CD1BF" w:rsidR="001749E7" w:rsidRDefault="001749E7">
      <w:pPr>
        <w:pStyle w:val="Tabladeilustraciones"/>
        <w:tabs>
          <w:tab w:val="right" w:leader="dot" w:pos="9060"/>
        </w:tabs>
        <w:rPr>
          <w:ins w:id="1927" w:author="JORGE CONTRERAS ORTIZ" w:date="2021-09-05T23:41:00Z"/>
          <w:rFonts w:asciiTheme="minorHAnsi" w:eastAsiaTheme="minorEastAsia" w:hAnsiTheme="minorHAnsi" w:cstheme="minorBidi"/>
          <w:noProof/>
          <w:lang w:eastAsia="es-ES"/>
        </w:rPr>
      </w:pPr>
      <w:ins w:id="1928"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"_Toc81778412"</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12 Sintaxis comandos KSH</w:t>
        </w:r>
        <w:r>
          <w:rPr>
            <w:noProof/>
            <w:webHidden/>
          </w:rPr>
          <w:tab/>
        </w:r>
        <w:r>
          <w:rPr>
            <w:noProof/>
            <w:webHidden/>
          </w:rPr>
          <w:fldChar w:fldCharType="begin"/>
        </w:r>
        <w:r>
          <w:rPr>
            <w:noProof/>
            <w:webHidden/>
          </w:rPr>
          <w:instrText xml:space="preserve"> PAGEREF _Toc81778412 \h </w:instrText>
        </w:r>
      </w:ins>
      <w:r>
        <w:rPr>
          <w:noProof/>
          <w:webHidden/>
        </w:rPr>
      </w:r>
      <w:r>
        <w:rPr>
          <w:noProof/>
          <w:webHidden/>
        </w:rPr>
        <w:fldChar w:fldCharType="separate"/>
      </w:r>
      <w:ins w:id="1929" w:author="JORGE CONTRERAS ORTIZ" w:date="2021-09-05T23:41:00Z">
        <w:r>
          <w:rPr>
            <w:noProof/>
            <w:webHidden/>
          </w:rPr>
          <w:t>62</w:t>
        </w:r>
        <w:r>
          <w:rPr>
            <w:noProof/>
            <w:webHidden/>
          </w:rPr>
          <w:fldChar w:fldCharType="end"/>
        </w:r>
        <w:r w:rsidRPr="00BD2326">
          <w:rPr>
            <w:rStyle w:val="Hipervnculo"/>
            <w:noProof/>
          </w:rPr>
          <w:fldChar w:fldCharType="end"/>
        </w:r>
      </w:ins>
    </w:p>
    <w:p w14:paraId="54798366" w14:textId="0F21FCB9" w:rsidR="001749E7" w:rsidRDefault="001749E7">
      <w:pPr>
        <w:pStyle w:val="Tabladeilustraciones"/>
        <w:tabs>
          <w:tab w:val="right" w:leader="dot" w:pos="9060"/>
        </w:tabs>
        <w:rPr>
          <w:ins w:id="1930" w:author="JORGE CONTRERAS ORTIZ" w:date="2021-09-05T23:41:00Z"/>
          <w:rFonts w:asciiTheme="minorHAnsi" w:eastAsiaTheme="minorEastAsia" w:hAnsiTheme="minorHAnsi" w:cstheme="minorBidi"/>
          <w:noProof/>
          <w:lang w:eastAsia="es-ES"/>
        </w:rPr>
      </w:pPr>
      <w:ins w:id="1931"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"_Toc81778413"</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13 Formato del Paquete</w:t>
        </w:r>
        <w:r>
          <w:rPr>
            <w:noProof/>
            <w:webHidden/>
          </w:rPr>
          <w:tab/>
        </w:r>
        <w:r>
          <w:rPr>
            <w:noProof/>
            <w:webHidden/>
          </w:rPr>
          <w:fldChar w:fldCharType="begin"/>
        </w:r>
        <w:r>
          <w:rPr>
            <w:noProof/>
            <w:webHidden/>
          </w:rPr>
          <w:instrText xml:space="preserve"> PAGEREF _Toc81778413 \h </w:instrText>
        </w:r>
      </w:ins>
      <w:r>
        <w:rPr>
          <w:noProof/>
          <w:webHidden/>
        </w:rPr>
      </w:r>
      <w:r>
        <w:rPr>
          <w:noProof/>
          <w:webHidden/>
        </w:rPr>
        <w:fldChar w:fldCharType="separate"/>
      </w:r>
      <w:ins w:id="1932" w:author="JORGE CONTRERAS ORTIZ" w:date="2021-09-05T23:41:00Z">
        <w:r>
          <w:rPr>
            <w:noProof/>
            <w:webHidden/>
          </w:rPr>
          <w:t>66</w:t>
        </w:r>
        <w:r>
          <w:rPr>
            <w:noProof/>
            <w:webHidden/>
          </w:rPr>
          <w:fldChar w:fldCharType="end"/>
        </w:r>
        <w:r w:rsidRPr="00BD2326">
          <w:rPr>
            <w:rStyle w:val="Hipervnculo"/>
            <w:noProof/>
          </w:rPr>
          <w:fldChar w:fldCharType="end"/>
        </w:r>
      </w:ins>
    </w:p>
    <w:p w14:paraId="54B2D0E5" w14:textId="1B874181" w:rsidR="001749E7" w:rsidRDefault="001749E7">
      <w:pPr>
        <w:pStyle w:val="Tabladeilustraciones"/>
        <w:tabs>
          <w:tab w:val="right" w:leader="dot" w:pos="9060"/>
        </w:tabs>
        <w:rPr>
          <w:ins w:id="1933" w:author="JORGE CONTRERAS ORTIZ" w:date="2021-09-05T23:41:00Z"/>
          <w:rFonts w:asciiTheme="minorHAnsi" w:eastAsiaTheme="minorEastAsia" w:hAnsiTheme="minorHAnsi" w:cstheme="minorBidi"/>
          <w:noProof/>
          <w:lang w:eastAsia="es-ES"/>
        </w:rPr>
      </w:pPr>
      <w:ins w:id="1934"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"_Toc81778414"</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14 Bits Byte Type</w:t>
        </w:r>
        <w:r>
          <w:rPr>
            <w:noProof/>
            <w:webHidden/>
          </w:rPr>
          <w:tab/>
        </w:r>
        <w:r>
          <w:rPr>
            <w:noProof/>
            <w:webHidden/>
          </w:rPr>
          <w:fldChar w:fldCharType="begin"/>
        </w:r>
        <w:r>
          <w:rPr>
            <w:noProof/>
            <w:webHidden/>
          </w:rPr>
          <w:instrText xml:space="preserve"> PAGEREF _Toc81778414 \h </w:instrText>
        </w:r>
      </w:ins>
      <w:r>
        <w:rPr>
          <w:noProof/>
          <w:webHidden/>
        </w:rPr>
      </w:r>
      <w:r>
        <w:rPr>
          <w:noProof/>
          <w:webHidden/>
        </w:rPr>
        <w:fldChar w:fldCharType="separate"/>
      </w:r>
      <w:ins w:id="1935" w:author="JORGE CONTRERAS ORTIZ" w:date="2021-09-05T23:41:00Z">
        <w:r>
          <w:rPr>
            <w:noProof/>
            <w:webHidden/>
          </w:rPr>
          <w:t>66</w:t>
        </w:r>
        <w:r>
          <w:rPr>
            <w:noProof/>
            <w:webHidden/>
          </w:rPr>
          <w:fldChar w:fldCharType="end"/>
        </w:r>
        <w:r w:rsidRPr="00BD2326">
          <w:rPr>
            <w:rStyle w:val="Hipervnculo"/>
            <w:noProof/>
          </w:rPr>
          <w:fldChar w:fldCharType="end"/>
        </w:r>
      </w:ins>
    </w:p>
    <w:p w14:paraId="6B04D028" w14:textId="0B7D4CB7" w:rsidR="001749E7" w:rsidRDefault="001749E7">
      <w:pPr>
        <w:pStyle w:val="Tabladeilustraciones"/>
        <w:tabs>
          <w:tab w:val="right" w:leader="dot" w:pos="9060"/>
        </w:tabs>
        <w:rPr>
          <w:ins w:id="1936" w:author="JORGE CONTRERAS ORTIZ" w:date="2021-09-05T23:41:00Z"/>
          <w:rFonts w:asciiTheme="minorHAnsi" w:eastAsiaTheme="minorEastAsia" w:hAnsiTheme="minorHAnsi" w:cstheme="minorBidi"/>
          <w:noProof/>
          <w:lang w:eastAsia="es-ES"/>
        </w:rPr>
      </w:pPr>
      <w:ins w:id="1937"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"_Toc81778415"</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15 Significado Bits Byte Type</w:t>
        </w:r>
        <w:r>
          <w:rPr>
            <w:noProof/>
            <w:webHidden/>
          </w:rPr>
          <w:tab/>
        </w:r>
        <w:r>
          <w:rPr>
            <w:noProof/>
            <w:webHidden/>
          </w:rPr>
          <w:fldChar w:fldCharType="begin"/>
        </w:r>
        <w:r>
          <w:rPr>
            <w:noProof/>
            <w:webHidden/>
          </w:rPr>
          <w:instrText xml:space="preserve"> PAGEREF _Toc81778415 \h </w:instrText>
        </w:r>
      </w:ins>
      <w:r>
        <w:rPr>
          <w:noProof/>
          <w:webHidden/>
        </w:rPr>
      </w:r>
      <w:r>
        <w:rPr>
          <w:noProof/>
          <w:webHidden/>
        </w:rPr>
        <w:fldChar w:fldCharType="separate"/>
      </w:r>
      <w:ins w:id="1938" w:author="JORGE CONTRERAS ORTIZ" w:date="2021-09-05T23:41:00Z">
        <w:r>
          <w:rPr>
            <w:noProof/>
            <w:webHidden/>
          </w:rPr>
          <w:t>67</w:t>
        </w:r>
        <w:r>
          <w:rPr>
            <w:noProof/>
            <w:webHidden/>
          </w:rPr>
          <w:fldChar w:fldCharType="end"/>
        </w:r>
        <w:r w:rsidRPr="00BD2326">
          <w:rPr>
            <w:rStyle w:val="Hipervnculo"/>
            <w:noProof/>
          </w:rPr>
          <w:fldChar w:fldCharType="end"/>
        </w:r>
      </w:ins>
    </w:p>
    <w:p w14:paraId="4FF5BD02" w14:textId="32B28F1C" w:rsidR="0098005E" w:rsidRPr="00791D37" w:rsidDel="005B42F0" w:rsidRDefault="0098005E" w:rsidP="00791D37">
      <w:pPr>
        <w:pStyle w:val="Tabladeilustraciones"/>
        <w:rPr>
          <w:del w:id="1939" w:author="JORGE CONTRERAS ORTIZ" w:date="2021-09-04T09:25:00Z"/>
          <w:rFonts w:eastAsiaTheme="minorEastAsia"/>
          <w:noProof/>
          <w:lang w:eastAsia="es-ES"/>
        </w:rPr>
      </w:pPr>
      <w:del w:id="1940" w:author="JORGE CONTRERAS ORTIZ" w:date="2021-09-04T09:25:00Z">
        <w:r w:rsidRPr="005B42F0" w:rsidDel="005B42F0">
          <w:rPr>
            <w:rPrChange w:id="1941"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942" w:author="JORGE CONTRERAS ORTIZ" w:date="2021-09-04T09:25:00Z"/>
          <w:rFonts w:eastAsiaTheme="minorEastAsia"/>
          <w:noProof/>
          <w:lang w:eastAsia="es-ES"/>
        </w:rPr>
      </w:pPr>
      <w:del w:id="1943" w:author="JORGE CONTRERAS ORTIZ" w:date="2021-09-04T09:25:00Z">
        <w:r w:rsidRPr="005B42F0" w:rsidDel="005B42F0">
          <w:rPr>
            <w:rPrChange w:id="1944" w:author="JORGE CONTRERAS ORTIZ" w:date="2021-09-04T09:25:00Z">
              <w:rPr>
                <w:rStyle w:val="Hipervnculo"/>
                <w:i/>
                <w:iCs/>
                <w:noProof/>
              </w:rPr>
            </w:rPrChange>
          </w:rPr>
          <w:delText xml:space="preserve">Tabla 2 Diferencias M2M – IoT </w:delText>
        </w:r>
        <w:r w:rsidRPr="005B42F0" w:rsidDel="005B42F0">
          <w:rPr>
            <w:rPrChange w:id="1945"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946" w:author="JORGE CONTRERAS ORTIZ" w:date="2021-09-04T09:25:00Z"/>
          <w:rFonts w:eastAsiaTheme="minorEastAsia"/>
          <w:noProof/>
          <w:lang w:eastAsia="es-ES"/>
        </w:rPr>
      </w:pPr>
      <w:del w:id="1947" w:author="JORGE CONTRERAS ORTIZ" w:date="2021-09-04T09:25:00Z">
        <w:r w:rsidRPr="005B42F0" w:rsidDel="005B42F0">
          <w:rPr>
            <w:rPrChange w:id="1948"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949" w:author="JORGE CONTRERAS ORTIZ" w:date="2021-09-04T09:25:00Z"/>
          <w:rFonts w:eastAsiaTheme="minorEastAsia"/>
          <w:noProof/>
          <w:lang w:eastAsia="es-ES"/>
        </w:rPr>
      </w:pPr>
      <w:del w:id="1950" w:author="JORGE CONTRERAS ORTIZ" w:date="2021-09-04T09:25:00Z">
        <w:r w:rsidRPr="005B42F0" w:rsidDel="005B42F0">
          <w:rPr>
            <w:rPrChange w:id="1951"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952" w:author="JORGE CONTRERAS ORTIZ" w:date="2021-09-04T09:25:00Z"/>
          <w:rFonts w:eastAsiaTheme="minorEastAsia"/>
          <w:noProof/>
          <w:lang w:eastAsia="es-ES"/>
        </w:rPr>
      </w:pPr>
      <w:del w:id="1953" w:author="JORGE CONTRERAS ORTIZ" w:date="2021-09-04T09:25:00Z">
        <w:r w:rsidRPr="005B42F0" w:rsidDel="005B42F0">
          <w:rPr>
            <w:rPrChange w:id="1954"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955" w:author="JORGE CONTRERAS ORTIZ" w:date="2021-09-04T09:25:00Z"/>
          <w:rFonts w:eastAsiaTheme="minorEastAsia"/>
          <w:noProof/>
          <w:lang w:eastAsia="es-ES"/>
        </w:rPr>
      </w:pPr>
      <w:del w:id="1956" w:author="JORGE CONTRERAS ORTIZ" w:date="2021-09-04T09:25:00Z">
        <w:r w:rsidRPr="005B42F0" w:rsidDel="005B42F0">
          <w:rPr>
            <w:rPrChange w:id="1957"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958" w:author="JORGE CONTRERAS ORTIZ" w:date="2021-09-04T09:25:00Z"/>
          <w:rFonts w:eastAsiaTheme="minorEastAsia"/>
          <w:noProof/>
          <w:lang w:eastAsia="es-ES"/>
        </w:rPr>
      </w:pPr>
      <w:del w:id="1959" w:author="JORGE CONTRERAS ORTIZ" w:date="2021-09-04T09:25:00Z">
        <w:r w:rsidRPr="005B42F0" w:rsidDel="005B42F0">
          <w:rPr>
            <w:rPrChange w:id="1960"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961" w:author="JORGE CONTRERAS ORTIZ" w:date="2021-09-04T09:25:00Z"/>
          <w:rFonts w:eastAsiaTheme="minorEastAsia"/>
          <w:noProof/>
          <w:lang w:eastAsia="es-ES"/>
        </w:rPr>
      </w:pPr>
      <w:del w:id="1962" w:author="JORGE CONTRERAS ORTIZ" w:date="2021-09-04T09:25:00Z">
        <w:r w:rsidRPr="005B42F0" w:rsidDel="005B42F0">
          <w:rPr>
            <w:rPrChange w:id="1963"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964" w:author="JORGE CONTRERAS ORTIZ" w:date="2021-09-04T09:25:00Z"/>
          <w:rFonts w:eastAsiaTheme="minorEastAsia"/>
          <w:noProof/>
          <w:lang w:eastAsia="es-ES"/>
        </w:rPr>
      </w:pPr>
      <w:del w:id="1965" w:author="JORGE CONTRERAS ORTIZ" w:date="2021-09-04T09:25:00Z">
        <w:r w:rsidRPr="005B42F0" w:rsidDel="005B42F0">
          <w:rPr>
            <w:rPrChange w:id="1966"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967" w:author="JORGE CONTRERAS ORTIZ" w:date="2021-09-04T09:25:00Z"/>
          <w:rFonts w:eastAsiaTheme="minorEastAsia"/>
          <w:noProof/>
          <w:lang w:eastAsia="es-ES"/>
        </w:rPr>
      </w:pPr>
      <w:del w:id="1968" w:author="JORGE CONTRERAS ORTIZ" w:date="2021-09-04T09:25:00Z">
        <w:r w:rsidRPr="005B42F0" w:rsidDel="005B42F0">
          <w:rPr>
            <w:rPrChange w:id="1969"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970" w:author="JORGE CONTRERAS ORTIZ" w:date="2021-09-04T09:25:00Z"/>
          <w:rFonts w:eastAsiaTheme="minorEastAsia"/>
          <w:noProof/>
          <w:lang w:eastAsia="es-ES"/>
        </w:rPr>
      </w:pPr>
      <w:del w:id="1971" w:author="JORGE CONTRERAS ORTIZ" w:date="2021-09-04T09:25:00Z">
        <w:r w:rsidRPr="005B42F0" w:rsidDel="005B42F0">
          <w:rPr>
            <w:rPrChange w:id="1972"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973" w:author="JORGE CONTRERAS ORTIZ" w:date="2021-09-04T09:25:00Z"/>
          <w:rFonts w:eastAsiaTheme="minorEastAsia"/>
          <w:noProof/>
          <w:lang w:eastAsia="es-ES"/>
        </w:rPr>
      </w:pPr>
      <w:del w:id="1974" w:author="JORGE CONTRERAS ORTIZ" w:date="2021-09-04T09:25:00Z">
        <w:r w:rsidRPr="005B42F0" w:rsidDel="005B42F0">
          <w:rPr>
            <w:rPrChange w:id="1975"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976" w:author="JORGE CONTRERAS ORTIZ" w:date="2021-09-04T09:25:00Z"/>
          <w:rFonts w:eastAsiaTheme="minorEastAsia"/>
          <w:noProof/>
          <w:lang w:eastAsia="es-ES"/>
        </w:rPr>
      </w:pPr>
      <w:del w:id="1977" w:author="JORGE CONTRERAS ORTIZ" w:date="2021-09-04T09:25:00Z">
        <w:r w:rsidRPr="005B42F0" w:rsidDel="005B42F0">
          <w:rPr>
            <w:rPrChange w:id="1978"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979" w:author="JORGE CONTRERAS ORTIZ" w:date="2021-09-04T09:25:00Z"/>
          <w:rFonts w:eastAsiaTheme="minorEastAsia"/>
          <w:noProof/>
          <w:lang w:eastAsia="es-ES"/>
        </w:rPr>
      </w:pPr>
      <w:del w:id="1980" w:author="JORGE CONTRERAS ORTIZ" w:date="2021-09-04T09:25:00Z">
        <w:r w:rsidRPr="005B42F0" w:rsidDel="005B42F0">
          <w:rPr>
            <w:rPrChange w:id="1981"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982" w:author="JORGE CONTRERAS ORTIZ" w:date="2021-09-04T09:25:00Z"/>
          <w:rFonts w:eastAsiaTheme="minorEastAsia"/>
          <w:noProof/>
          <w:lang w:eastAsia="es-ES"/>
        </w:rPr>
      </w:pPr>
      <w:del w:id="1983" w:author="JORGE CONTRERAS ORTIZ" w:date="2021-09-04T09:25:00Z">
        <w:r w:rsidRPr="005B42F0" w:rsidDel="005B42F0">
          <w:rPr>
            <w:rPrChange w:id="1984"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6D4A0944" w:rsidR="00DA3B27" w:rsidRPr="00791D37" w:rsidDel="00E973CF" w:rsidRDefault="00DA3B27">
      <w:pPr>
        <w:rPr>
          <w:del w:id="1985" w:author="JORGE CONTRERAS ORTIZ" w:date="2021-09-05T23:10:00Z"/>
        </w:rPr>
        <w:pPrChange w:id="1986" w:author="JORGE CONTRERAS ORTIZ" w:date="2021-09-05T23:40:00Z">
          <w:pPr>
            <w:pStyle w:val="Ttulo1"/>
          </w:pPr>
        </w:pPrChange>
      </w:pPr>
      <w:bookmarkStart w:id="1987" w:name="_Toc81499327"/>
      <w:del w:id="1988" w:author="JORGE CONTRERAS ORTIZ" w:date="2021-09-05T23:10:00Z">
        <w:r w:rsidRPr="00791D37" w:rsidDel="00E973CF">
          <w:lastRenderedPageBreak/>
          <w:delText>CÓDIGOS</w:delText>
        </w:r>
        <w:bookmarkEnd w:id="1987"/>
      </w:del>
    </w:p>
    <w:p w14:paraId="1B8DE3CD" w14:textId="77777777" w:rsidR="00434554" w:rsidRDefault="00434554">
      <w:pPr>
        <w:rPr>
          <w:ins w:id="1989" w:author="JORGE CONTRERAS ORTIZ" w:date="2021-09-04T09:12:00Z"/>
        </w:rPr>
      </w:pPr>
    </w:p>
    <w:p w14:paraId="3693D31F" w14:textId="2FC2D2D7" w:rsidR="00DA3B27" w:rsidRPr="00791D37" w:rsidRDefault="00DA3B27">
      <w:r w:rsidRPr="00791D37">
        <w:br w:type="page"/>
      </w:r>
    </w:p>
    <w:p w14:paraId="04EFE9D4" w14:textId="77777777" w:rsidR="00E973CF" w:rsidRDefault="00E973CF">
      <w:pPr>
        <w:rPr>
          <w:ins w:id="1990" w:author="JORGE CONTRERAS ORTIZ" w:date="2021-09-05T23:11:00Z"/>
        </w:rPr>
        <w:sectPr w:rsidR="00E973CF" w:rsidSect="00F005C7">
          <w:headerReference w:type="even" r:id="rId11"/>
          <w:headerReference w:type="default" r:id="rId12"/>
          <w:footerReference w:type="even" r:id="rId13"/>
          <w:footerReference w:type="default" r:id="rId14"/>
          <w:type w:val="continuous"/>
          <w:pgSz w:w="11906" w:h="16838"/>
          <w:pgMar w:top="1418" w:right="1418" w:bottom="1418" w:left="1418" w:header="709" w:footer="709" w:gutter="0"/>
          <w:pgNumType w:fmt="upperRoman" w:start="1"/>
          <w:cols w:space="708"/>
          <w:docGrid w:linePitch="360"/>
        </w:sectPr>
        <w:pPrChange w:id="2023" w:author="JORGE CONTRERAS ORTIZ" w:date="2021-09-05T23:40:00Z">
          <w:pPr>
            <w:pStyle w:val="Ttulo1"/>
            <w:numPr>
              <w:numId w:val="1"/>
            </w:numPr>
            <w:ind w:left="720" w:hanging="360"/>
          </w:pPr>
        </w:pPrChange>
      </w:pPr>
      <w:bookmarkStart w:id="2024" w:name="_Ref81778128"/>
      <w:bookmarkStart w:id="2025" w:name="_Toc81499328"/>
    </w:p>
    <w:p w14:paraId="69C34E84" w14:textId="02189A9B" w:rsidR="00DA3B27" w:rsidRPr="00791D37" w:rsidRDefault="00DA3B27" w:rsidP="00791D37">
      <w:pPr>
        <w:pStyle w:val="Ttulo1"/>
        <w:numPr>
          <w:ilvl w:val="0"/>
          <w:numId w:val="1"/>
        </w:numPr>
      </w:pPr>
      <w:bookmarkStart w:id="2026" w:name="_Toc81938443"/>
      <w:bookmarkEnd w:id="2024"/>
      <w:commentRangeStart w:id="2027"/>
      <w:r w:rsidRPr="00791D37">
        <w:lastRenderedPageBreak/>
        <w:t>INTRODUCCIÓN</w:t>
      </w:r>
      <w:commentRangeEnd w:id="2027"/>
      <w:r w:rsidRPr="00791D37">
        <w:rPr>
          <w:rStyle w:val="Refdecomentario"/>
          <w:rFonts w:eastAsiaTheme="minorHAnsi"/>
          <w:color w:val="auto"/>
        </w:rPr>
        <w:commentReference w:id="2027"/>
      </w:r>
      <w:r w:rsidRPr="00791D37">
        <w:t xml:space="preserve"> Y OBJETIVOS DEL TRABAJO</w:t>
      </w:r>
      <w:bookmarkEnd w:id="2025"/>
      <w:bookmarkEnd w:id="2026"/>
    </w:p>
    <w:p w14:paraId="04A80030" w14:textId="77777777" w:rsidR="00DA3B27" w:rsidRPr="00791D37" w:rsidRDefault="00DA3B27" w:rsidP="00791D37"/>
    <w:p w14:paraId="1E5E8582" w14:textId="792AD244" w:rsidR="00B5329E" w:rsidRPr="00791D37" w:rsidRDefault="00B5329E" w:rsidP="00B5329E">
      <w:pPr>
        <w:rPr>
          <w:ins w:id="2028" w:author="JORGE CONTRERAS ORTIZ" w:date="2021-09-05T14:08:00Z"/>
        </w:rPr>
      </w:pPr>
      <w:ins w:id="2029"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2030" w:author="JORGE CONTRERAS ORTIZ" w:date="2021-09-05T20:12:00Z">
        <w:r w:rsidR="004E60C8">
          <w:t>Cookie</w:t>
        </w:r>
      </w:ins>
      <w:ins w:id="2031" w:author="JORGE CONTRERAS ORTIZ" w:date="2021-09-05T14:08:00Z">
        <w:r>
          <w:t xml:space="preserve"> para WSN de la tecnología Thread.</w:t>
        </w:r>
      </w:ins>
    </w:p>
    <w:p w14:paraId="2B349B34" w14:textId="3843BFD4" w:rsidR="00B5329E" w:rsidRPr="00791D37" w:rsidRDefault="00B5329E" w:rsidP="00B5329E">
      <w:pPr>
        <w:rPr>
          <w:ins w:id="2032" w:author="JORGE CONTRERAS ORTIZ" w:date="2021-09-05T14:08:00Z"/>
        </w:rPr>
      </w:pPr>
      <w:ins w:id="2033"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2034" w:author="JORGE CONTRERAS ORTIZ" w:date="2021-09-05T20:12:00Z">
        <w:r w:rsidR="004E60C8">
          <w:t>Cookie</w:t>
        </w:r>
      </w:ins>
      <w:ins w:id="2035"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2036" w:author="JORGE CONTRERAS ORTIZ" w:date="2021-09-05T20:12:00Z">
        <w:r w:rsidR="004E60C8">
          <w:t>Cookie</w:t>
        </w:r>
      </w:ins>
      <w:ins w:id="2037"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2038" w:author="JORGE CONTRERAS ORTIZ" w:date="2021-09-05T14:08:00Z"/>
        </w:rPr>
      </w:pPr>
      <w:ins w:id="2039" w:author="JORGE CONTRERAS ORTIZ" w:date="2021-09-05T14:08:00Z">
        <w:r w:rsidRPr="00791D37">
          <w:t xml:space="preserve">Los objetivos más en específico </w:t>
        </w:r>
        <w:commentRangeStart w:id="2040"/>
        <w:r w:rsidRPr="00791D37">
          <w:t>de este proyecto han sido:</w:t>
        </w:r>
        <w:commentRangeEnd w:id="2040"/>
        <w:r w:rsidRPr="00791D37">
          <w:rPr>
            <w:rStyle w:val="Refdecomentario"/>
          </w:rPr>
          <w:commentReference w:id="2040"/>
        </w:r>
      </w:ins>
    </w:p>
    <w:p w14:paraId="66928313" w14:textId="77777777" w:rsidR="00B5329E" w:rsidRPr="006E36CC" w:rsidRDefault="00B5329E">
      <w:pPr>
        <w:pStyle w:val="Prrafodelista"/>
        <w:numPr>
          <w:ilvl w:val="0"/>
          <w:numId w:val="2"/>
        </w:numPr>
        <w:rPr>
          <w:ins w:id="2041" w:author="JORGE CONTRERAS ORTIZ" w:date="2021-09-05T14:08:00Z"/>
          <w:rPrChange w:id="2042" w:author="JORGE CONTRERAS ORTIZ" w:date="2021-09-05T22:22:00Z">
            <w:rPr>
              <w:ins w:id="2043" w:author="JORGE CONTRERAS ORTIZ" w:date="2021-09-05T14:08:00Z"/>
              <w:rFonts w:eastAsiaTheme="majorEastAsia"/>
              <w:color w:val="2F5496" w:themeColor="accent1" w:themeShade="BF"/>
              <w:sz w:val="36"/>
              <w:szCs w:val="36"/>
            </w:rPr>
          </w:rPrChange>
        </w:rPr>
      </w:pPr>
      <w:ins w:id="2044" w:author="JORGE CONTRERAS ORTIZ" w:date="2021-09-05T14:08:00Z">
        <w:r w:rsidRPr="006E36CC">
          <w:t xml:space="preserve">Manejo de los Evaluation Dongles USB (dispositivos KTDG102) de KIRALE, como primera interacción con el protocolo de comandos utilizado, tanto comandos KSH, a través de la herramienta </w:t>
        </w:r>
        <w:proofErr w:type="spellStart"/>
        <w:r w:rsidRPr="006E36CC">
          <w:t>KiTools</w:t>
        </w:r>
        <w:proofErr w:type="spellEnd"/>
        <w:r w:rsidRPr="006E36CC">
          <w:t>, como comandos KBI, a través de puerto UART con un microcontrolador.</w:t>
        </w:r>
      </w:ins>
    </w:p>
    <w:p w14:paraId="1DBB5489" w14:textId="77777777" w:rsidR="00B5329E" w:rsidRPr="006E36CC" w:rsidRDefault="00B5329E">
      <w:pPr>
        <w:pStyle w:val="Prrafodelista"/>
        <w:numPr>
          <w:ilvl w:val="0"/>
          <w:numId w:val="2"/>
        </w:numPr>
        <w:rPr>
          <w:ins w:id="2045" w:author="JORGE CONTRERAS ORTIZ" w:date="2021-09-05T14:08:00Z"/>
          <w:rPrChange w:id="2046" w:author="JORGE CONTRERAS ORTIZ" w:date="2021-09-05T22:22:00Z">
            <w:rPr>
              <w:ins w:id="2047" w:author="JORGE CONTRERAS ORTIZ" w:date="2021-09-05T14:08:00Z"/>
              <w:rFonts w:eastAsiaTheme="majorEastAsia"/>
              <w:color w:val="2F5496" w:themeColor="accent1" w:themeShade="BF"/>
              <w:sz w:val="36"/>
              <w:szCs w:val="36"/>
            </w:rPr>
          </w:rPrChange>
        </w:rPr>
      </w:pPr>
      <w:ins w:id="2048"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2049" w:author="JORGE CONTRERAS ORTIZ" w:date="2021-09-05T14:08:00Z"/>
          <w:rPrChange w:id="2050" w:author="JORGE CONTRERAS ORTIZ" w:date="2021-09-05T22:22:00Z">
            <w:rPr>
              <w:ins w:id="2051" w:author="JORGE CONTRERAS ORTIZ" w:date="2021-09-05T14:08:00Z"/>
              <w:rFonts w:eastAsiaTheme="majorEastAsia"/>
              <w:color w:val="2F5496" w:themeColor="accent1" w:themeShade="BF"/>
              <w:sz w:val="36"/>
              <w:szCs w:val="36"/>
            </w:rPr>
          </w:rPrChange>
        </w:rPr>
      </w:pPr>
      <w:ins w:id="2052"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2053" w:author="JORGE CONTRERAS ORTIZ" w:date="2021-09-05T14:08:00Z"/>
          <w:rPrChange w:id="2054" w:author="JORGE CONTRERAS ORTIZ" w:date="2021-09-05T22:22:00Z">
            <w:rPr>
              <w:ins w:id="2055" w:author="JORGE CONTRERAS ORTIZ" w:date="2021-09-05T14:08:00Z"/>
              <w:rFonts w:eastAsiaTheme="majorEastAsia"/>
              <w:color w:val="2F5496" w:themeColor="accent1" w:themeShade="BF"/>
              <w:sz w:val="36"/>
              <w:szCs w:val="36"/>
            </w:rPr>
          </w:rPrChange>
        </w:rPr>
      </w:pPr>
      <w:ins w:id="2056"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2057" w:author="JORGE CONTRERAS ORTIZ" w:date="2021-09-05T14:08:00Z"/>
          <w:rPrChange w:id="2058" w:author="JORGE CONTRERAS ORTIZ" w:date="2021-09-05T22:22:00Z">
            <w:rPr>
              <w:ins w:id="2059" w:author="JORGE CONTRERAS ORTIZ" w:date="2021-09-05T14:08:00Z"/>
              <w:rFonts w:eastAsiaTheme="majorEastAsia"/>
              <w:color w:val="2F5496" w:themeColor="accent1" w:themeShade="BF"/>
              <w:sz w:val="36"/>
              <w:szCs w:val="36"/>
            </w:rPr>
          </w:rPrChange>
        </w:rPr>
      </w:pPr>
      <w:ins w:id="2060"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2061" w:author="JORGE CONTRERAS ORTIZ" w:date="2021-09-05T14:08:00Z"/>
          <w:rPrChange w:id="2062" w:author="JORGE CONTRERAS ORTIZ" w:date="2021-09-05T22:22:00Z">
            <w:rPr>
              <w:ins w:id="2063" w:author="JORGE CONTRERAS ORTIZ" w:date="2021-09-05T14:08:00Z"/>
              <w:rFonts w:eastAsiaTheme="majorEastAsia"/>
              <w:color w:val="2F5496" w:themeColor="accent1" w:themeShade="BF"/>
              <w:sz w:val="36"/>
              <w:szCs w:val="36"/>
            </w:rPr>
          </w:rPrChange>
        </w:rPr>
      </w:pPr>
      <w:ins w:id="2064"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2065" w:author="JORGE CONTRERAS ORTIZ" w:date="2021-09-05T14:08:00Z"/>
          <w:rPrChange w:id="2066" w:author="JORGE CONTRERAS ORTIZ" w:date="2021-09-05T22:22:00Z">
            <w:rPr>
              <w:ins w:id="2067" w:author="JORGE CONTRERAS ORTIZ" w:date="2021-09-05T14:08:00Z"/>
              <w:rFonts w:eastAsiaTheme="majorEastAsia"/>
              <w:color w:val="2F5496" w:themeColor="accent1" w:themeShade="BF"/>
              <w:sz w:val="36"/>
              <w:szCs w:val="36"/>
            </w:rPr>
          </w:rPrChange>
        </w:rPr>
      </w:pPr>
      <w:ins w:id="2068"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2069" w:author="JORGE CONTRERAS ORTIZ" w:date="2021-09-05T14:08:00Z"/>
          <w:rPrChange w:id="2070" w:author="JORGE CONTRERAS ORTIZ" w:date="2021-09-05T22:22:00Z">
            <w:rPr>
              <w:ins w:id="2071" w:author="JORGE CONTRERAS ORTIZ" w:date="2021-09-05T14:08:00Z"/>
              <w:rFonts w:eastAsiaTheme="majorEastAsia"/>
              <w:color w:val="2F5496" w:themeColor="accent1" w:themeShade="BF"/>
              <w:sz w:val="36"/>
              <w:szCs w:val="36"/>
            </w:rPr>
          </w:rPrChange>
        </w:rPr>
      </w:pPr>
      <w:ins w:id="2072" w:author="JORGE CONTRERAS ORTIZ" w:date="2021-09-05T14:08:00Z">
        <w:r w:rsidRPr="006E36CC">
          <w:t>Validación de la PCB diseñada e integración en la red creada anteriormente.</w:t>
        </w:r>
      </w:ins>
    </w:p>
    <w:p w14:paraId="77F86C72" w14:textId="01760FF5" w:rsidR="00DA3B27" w:rsidRPr="00791D37" w:rsidDel="00B5329E" w:rsidRDefault="0098005E">
      <w:pPr>
        <w:ind w:left="360"/>
        <w:rPr>
          <w:del w:id="2073" w:author="JORGE CONTRERAS ORTIZ" w:date="2021-09-05T14:08:00Z"/>
        </w:rPr>
        <w:pPrChange w:id="2074" w:author="JORGE CONTRERAS ORTIZ" w:date="2021-09-05T14:08:00Z">
          <w:pPr/>
        </w:pPrChange>
      </w:pPr>
      <w:del w:id="2075"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2076" w:author="JORGE CONTRERAS ORTIZ" w:date="2021-09-05T14:08:00Z"/>
        </w:rPr>
        <w:pPrChange w:id="2077" w:author="JORGE CONTRERAS ORTIZ" w:date="2021-09-05T14:08:00Z">
          <w:pPr/>
        </w:pPrChange>
      </w:pPr>
      <w:del w:id="2078"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2079"/>
        <w:r w:rsidRPr="00791D37" w:rsidDel="00B5329E">
          <w:delText>de este proyecto han sido:</w:delText>
        </w:r>
        <w:commentRangeEnd w:id="2079"/>
        <w:r w:rsidRPr="00791D37" w:rsidDel="00B5329E">
          <w:rPr>
            <w:rStyle w:val="Refdecomentario"/>
          </w:rPr>
          <w:commentReference w:id="2079"/>
        </w:r>
      </w:del>
    </w:p>
    <w:p w14:paraId="19BC8EF0" w14:textId="3CFAF09B" w:rsidR="00DA3B27" w:rsidRPr="00791D37" w:rsidDel="00B5329E" w:rsidRDefault="00DA3B27">
      <w:pPr>
        <w:ind w:left="360"/>
        <w:rPr>
          <w:del w:id="2080" w:author="JORGE CONTRERAS ORTIZ" w:date="2021-09-05T14:08:00Z"/>
          <w:rFonts w:eastAsiaTheme="majorEastAsia"/>
          <w:color w:val="2F5496" w:themeColor="accent1" w:themeShade="BF"/>
          <w:sz w:val="36"/>
          <w:szCs w:val="36"/>
        </w:rPr>
        <w:pPrChange w:id="2081" w:author="JORGE CONTRERAS ORTIZ" w:date="2021-09-05T14:08:00Z">
          <w:pPr>
            <w:pStyle w:val="Prrafodelista"/>
            <w:numPr>
              <w:numId w:val="2"/>
            </w:numPr>
            <w:ind w:hanging="360"/>
          </w:pPr>
        </w:pPrChange>
      </w:pPr>
      <w:del w:id="2082"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2083" w:author="JORGE CONTRERAS ORTIZ" w:date="2021-09-05T14:08:00Z"/>
          <w:rFonts w:eastAsiaTheme="majorEastAsia"/>
          <w:color w:val="2F5496" w:themeColor="accent1" w:themeShade="BF"/>
          <w:sz w:val="36"/>
          <w:szCs w:val="36"/>
        </w:rPr>
        <w:pPrChange w:id="2084" w:author="JORGE CONTRERAS ORTIZ" w:date="2021-09-05T14:08:00Z">
          <w:pPr>
            <w:pStyle w:val="Prrafodelista"/>
            <w:numPr>
              <w:numId w:val="2"/>
            </w:numPr>
            <w:ind w:hanging="360"/>
          </w:pPr>
        </w:pPrChange>
      </w:pPr>
      <w:del w:id="2085"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2086" w:author="JORGE CONTRERAS ORTIZ" w:date="2021-09-05T14:08:00Z"/>
          <w:rFonts w:eastAsiaTheme="majorEastAsia"/>
          <w:color w:val="2F5496" w:themeColor="accent1" w:themeShade="BF"/>
          <w:sz w:val="36"/>
          <w:szCs w:val="36"/>
        </w:rPr>
        <w:pPrChange w:id="2087" w:author="JORGE CONTRERAS ORTIZ" w:date="2021-09-05T14:08:00Z">
          <w:pPr>
            <w:pStyle w:val="Prrafodelista"/>
            <w:numPr>
              <w:numId w:val="2"/>
            </w:numPr>
            <w:ind w:hanging="360"/>
          </w:pPr>
        </w:pPrChange>
      </w:pPr>
      <w:del w:id="2088"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2089" w:author="JORGE CONTRERAS ORTIZ" w:date="2021-09-05T14:08:00Z"/>
          <w:rFonts w:eastAsiaTheme="majorEastAsia"/>
          <w:color w:val="2F5496" w:themeColor="accent1" w:themeShade="BF"/>
          <w:sz w:val="36"/>
          <w:szCs w:val="36"/>
        </w:rPr>
        <w:pPrChange w:id="2090" w:author="JORGE CONTRERAS ORTIZ" w:date="2021-09-05T14:08:00Z">
          <w:pPr>
            <w:pStyle w:val="Prrafodelista"/>
            <w:numPr>
              <w:numId w:val="2"/>
            </w:numPr>
            <w:ind w:hanging="360"/>
          </w:pPr>
        </w:pPrChange>
      </w:pPr>
      <w:del w:id="2091"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2092" w:author="JORGE CONTRERAS ORTIZ" w:date="2021-09-05T14:08:00Z"/>
          <w:rFonts w:eastAsiaTheme="majorEastAsia"/>
          <w:color w:val="2F5496" w:themeColor="accent1" w:themeShade="BF"/>
          <w:sz w:val="36"/>
          <w:szCs w:val="36"/>
        </w:rPr>
        <w:pPrChange w:id="2093" w:author="JORGE CONTRERAS ORTIZ" w:date="2021-09-05T14:08:00Z">
          <w:pPr>
            <w:pStyle w:val="Prrafodelista"/>
            <w:numPr>
              <w:numId w:val="2"/>
            </w:numPr>
            <w:ind w:hanging="360"/>
          </w:pPr>
        </w:pPrChange>
      </w:pPr>
      <w:del w:id="2094"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2095" w:author="JORGE CONTRERAS ORTIZ" w:date="2021-09-05T14:08:00Z"/>
          <w:rFonts w:eastAsiaTheme="majorEastAsia"/>
          <w:color w:val="2F5496" w:themeColor="accent1" w:themeShade="BF"/>
          <w:sz w:val="36"/>
          <w:szCs w:val="36"/>
        </w:rPr>
        <w:pPrChange w:id="2096" w:author="JORGE CONTRERAS ORTIZ" w:date="2021-09-05T14:08:00Z">
          <w:pPr>
            <w:pStyle w:val="Prrafodelista"/>
            <w:numPr>
              <w:numId w:val="2"/>
            </w:numPr>
            <w:ind w:hanging="360"/>
          </w:pPr>
        </w:pPrChange>
      </w:pPr>
      <w:del w:id="2097"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2098" w:author="JORGE CONTRERAS ORTIZ" w:date="2021-09-05T14:08:00Z"/>
          <w:rFonts w:eastAsiaTheme="majorEastAsia"/>
          <w:color w:val="2F5496" w:themeColor="accent1" w:themeShade="BF"/>
          <w:sz w:val="36"/>
          <w:szCs w:val="36"/>
        </w:rPr>
        <w:pPrChange w:id="2099" w:author="JORGE CONTRERAS ORTIZ" w:date="2021-09-05T14:08:00Z">
          <w:pPr>
            <w:pStyle w:val="Prrafodelista"/>
            <w:numPr>
              <w:numId w:val="2"/>
            </w:numPr>
            <w:ind w:hanging="360"/>
          </w:pPr>
        </w:pPrChange>
      </w:pPr>
      <w:del w:id="2100"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2101" w:author="JORGE CONTRERAS ORTIZ" w:date="2021-09-05T14:08:00Z"/>
          <w:rFonts w:eastAsiaTheme="majorEastAsia"/>
          <w:color w:val="2F5496" w:themeColor="accent1" w:themeShade="BF"/>
          <w:sz w:val="36"/>
          <w:szCs w:val="36"/>
        </w:rPr>
        <w:pPrChange w:id="2102" w:author="JORGE CONTRERAS ORTIZ" w:date="2021-09-05T14:08:00Z">
          <w:pPr>
            <w:pStyle w:val="Prrafodelista"/>
            <w:numPr>
              <w:numId w:val="2"/>
            </w:numPr>
            <w:ind w:hanging="360"/>
          </w:pPr>
        </w:pPrChange>
      </w:pPr>
      <w:del w:id="2103"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2104" w:author="JORGE CONTRERAS ORTIZ" w:date="2021-09-05T14:13:00Z"/>
        </w:rPr>
      </w:pPr>
      <w:del w:id="2105" w:author="JORGE CONTRERAS ORTIZ" w:date="2021-09-05T14:13:00Z">
        <w:r w:rsidRPr="00791D37" w:rsidDel="00353559">
          <w:br w:type="page"/>
        </w:r>
      </w:del>
    </w:p>
    <w:p w14:paraId="3B1F5231" w14:textId="3BA0FECA" w:rsidR="00353559" w:rsidRDefault="00353559" w:rsidP="00B5329E">
      <w:pPr>
        <w:ind w:left="360"/>
        <w:rPr>
          <w:ins w:id="2106" w:author="JORGE CONTRERAS ORTIZ" w:date="2021-09-05T14:13:00Z"/>
        </w:rPr>
      </w:pPr>
    </w:p>
    <w:p w14:paraId="2A5B4ED2" w14:textId="0BEB940D" w:rsidR="00353559" w:rsidRDefault="00353559" w:rsidP="00B5329E">
      <w:pPr>
        <w:ind w:left="360"/>
        <w:rPr>
          <w:ins w:id="2107" w:author="JORGE CONTRERAS ORTIZ" w:date="2021-09-05T14:13:00Z"/>
        </w:rPr>
      </w:pPr>
    </w:p>
    <w:p w14:paraId="679B6E51" w14:textId="50E41116" w:rsidR="00353559" w:rsidRDefault="00353559" w:rsidP="00B5329E">
      <w:pPr>
        <w:ind w:left="360"/>
        <w:rPr>
          <w:ins w:id="2108" w:author="JORGE CONTRERAS ORTIZ" w:date="2021-09-05T14:13:00Z"/>
        </w:rPr>
      </w:pPr>
    </w:p>
    <w:p w14:paraId="587055E7" w14:textId="689C61BF" w:rsidR="00353559" w:rsidRDefault="00353559" w:rsidP="00B5329E">
      <w:pPr>
        <w:ind w:left="360"/>
        <w:rPr>
          <w:ins w:id="2109" w:author="JORGE CONTRERAS ORTIZ" w:date="2021-09-05T14:13:00Z"/>
        </w:rPr>
      </w:pPr>
    </w:p>
    <w:p w14:paraId="525ECCA1" w14:textId="37306445" w:rsidR="00353559" w:rsidRDefault="00353559">
      <w:pPr>
        <w:ind w:left="360"/>
        <w:rPr>
          <w:ins w:id="2110" w:author="JORGE CONTRERAS ORTIZ" w:date="2021-09-05T22:22:00Z"/>
          <w:rFonts w:eastAsiaTheme="majorEastAsia"/>
          <w:color w:val="2F5496" w:themeColor="accent1" w:themeShade="BF"/>
          <w:sz w:val="36"/>
          <w:szCs w:val="36"/>
        </w:rPr>
      </w:pPr>
    </w:p>
    <w:p w14:paraId="56836BF4" w14:textId="0AD15506" w:rsidR="00032C7F" w:rsidRDefault="00032C7F">
      <w:pPr>
        <w:ind w:left="360"/>
        <w:rPr>
          <w:ins w:id="2111" w:author="JORGE CONTRERAS ORTIZ" w:date="2021-09-05T22:22:00Z"/>
          <w:rFonts w:eastAsiaTheme="majorEastAsia"/>
          <w:color w:val="2F5496" w:themeColor="accent1" w:themeShade="BF"/>
          <w:sz w:val="36"/>
          <w:szCs w:val="36"/>
        </w:rPr>
      </w:pPr>
    </w:p>
    <w:p w14:paraId="1BB77171" w14:textId="77777777" w:rsidR="00032C7F" w:rsidRPr="00791D37" w:rsidRDefault="00032C7F">
      <w:pPr>
        <w:ind w:left="360"/>
        <w:rPr>
          <w:ins w:id="2112" w:author="JORGE CONTRERAS ORTIZ" w:date="2021-09-05T14:13:00Z"/>
          <w:rFonts w:eastAsiaTheme="majorEastAsia"/>
          <w:color w:val="2F5496" w:themeColor="accent1" w:themeShade="BF"/>
          <w:sz w:val="36"/>
          <w:szCs w:val="36"/>
        </w:rPr>
        <w:pPrChange w:id="2113"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2114" w:author="JORGE CONTRERAS ORTIZ" w:date="2021-09-05T14:13:00Z">
          <w:pPr/>
        </w:pPrChange>
      </w:pPr>
      <w:del w:id="2115" w:author="JORGE CONTRERAS ORTIZ" w:date="2021-09-05T14:13:00Z">
        <w:r w:rsidRPr="00791D37" w:rsidDel="00353559">
          <w:br w:type="page"/>
        </w:r>
      </w:del>
    </w:p>
    <w:p w14:paraId="3D39EC76" w14:textId="4634EDA1" w:rsidR="00DA3B27" w:rsidRPr="00791D37" w:rsidRDefault="00DA3B27">
      <w:pPr>
        <w:pStyle w:val="Ttulo1"/>
        <w:numPr>
          <w:ilvl w:val="0"/>
          <w:numId w:val="1"/>
        </w:numPr>
      </w:pPr>
      <w:bookmarkStart w:id="2116" w:name="_Toc81499329"/>
      <w:bookmarkStart w:id="2117" w:name="_Toc81938444"/>
      <w:r w:rsidRPr="00791D37">
        <w:lastRenderedPageBreak/>
        <w:t>ESTADO DEL ARTE</w:t>
      </w:r>
      <w:bookmarkEnd w:id="2116"/>
      <w:bookmarkEnd w:id="2117"/>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118" w:name="_Toc81499330"/>
      <w:bookmarkStart w:id="2119" w:name="_Toc81938445"/>
      <w:r w:rsidRPr="00791D37">
        <w:t>INTERNET OF THINGS (IoT)</w:t>
      </w:r>
      <w:bookmarkEnd w:id="2118"/>
      <w:bookmarkEnd w:id="2119"/>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2120" w:name="_Toc81499331"/>
      <w:bookmarkStart w:id="2121" w:name="_Toc81938446"/>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120"/>
      <w:r w:rsidR="00AD1498" w:rsidRPr="00791D37">
        <w:rPr>
          <w:noProof/>
        </w:rPr>
        <w:t>[2]</w:t>
      </w:r>
      <w:bookmarkEnd w:id="2121"/>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2122" w:author="JORGE CONTRERAS ORTIZ" w:date="2021-09-05T15:22:00Z"/>
        </w:rPr>
      </w:pPr>
      <w:commentRangeStart w:id="2123"/>
      <w:del w:id="2124"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2125" w:author="JORGE CONTRERAS ORTIZ" w:date="2021-09-05T15:22:00Z"/>
        </w:rPr>
      </w:pPr>
      <w:del w:id="2126"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2127" w:author="JORGE CONTRERAS ORTIZ" w:date="2021-09-05T15:22:00Z"/>
        </w:rPr>
      </w:pPr>
      <w:del w:id="2128"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2129" w:author="JORGE CONTRERAS ORTIZ" w:date="2021-09-05T15:22:00Z"/>
        </w:rPr>
      </w:pPr>
    </w:p>
    <w:p w14:paraId="61628C54" w14:textId="1917F0E2" w:rsidR="00DA3B27" w:rsidDel="001D4816" w:rsidRDefault="00DA3B27" w:rsidP="00791D37">
      <w:pPr>
        <w:rPr>
          <w:del w:id="2130" w:author="JORGE CONTRERAS ORTIZ" w:date="2021-09-05T15:22:00Z"/>
        </w:rPr>
      </w:pPr>
      <w:r w:rsidRPr="00791D37">
        <w:t xml:space="preserve">IoT es un término </w:t>
      </w:r>
      <w:del w:id="2131" w:author="JORGE CONTRERAS ORTIZ" w:date="2021-09-05T15:17:00Z">
        <w:r w:rsidRPr="00791D37" w:rsidDel="001D4816">
          <w:delText>paraguas</w:delText>
        </w:r>
      </w:del>
      <w:ins w:id="2132" w:author="JORGE CONTRERAS ORTIZ" w:date="2021-09-05T15:17:00Z">
        <w:r w:rsidR="001D4816">
          <w:t>bastante amplio</w:t>
        </w:r>
      </w:ins>
      <w:r w:rsidRPr="00791D37">
        <w:t xml:space="preserve">, que </w:t>
      </w:r>
      <w:ins w:id="2133" w:author="JORGE CONTRERAS ORTIZ" w:date="2021-09-05T15:17:00Z">
        <w:r w:rsidR="001D4816">
          <w:t xml:space="preserve">incluye </w:t>
        </w:r>
      </w:ins>
      <w:del w:id="2134" w:author="JORGE CONTRERAS ORTIZ" w:date="2021-09-05T15:17:00Z">
        <w:r w:rsidRPr="00791D37" w:rsidDel="001D4816">
          <w:delText xml:space="preserve">acoge a </w:delText>
        </w:r>
      </w:del>
      <w:r w:rsidRPr="00791D37">
        <w:t>muchas tecnologías</w:t>
      </w:r>
      <w:ins w:id="2135" w:author="JORGE CONTRERAS ORTIZ" w:date="2021-09-05T15:18:00Z">
        <w:r w:rsidR="001D4816">
          <w:t xml:space="preserve"> </w:t>
        </w:r>
      </w:ins>
      <w:del w:id="2136" w:author="JORGE CONTRERAS ORTIZ" w:date="2021-09-05T15:17:00Z">
        <w:r w:rsidRPr="00791D37" w:rsidDel="001D4816">
          <w:delText xml:space="preserve"> dentro de sí</w:delText>
        </w:r>
      </w:del>
      <w:del w:id="2137" w:author="JORGE CONTRERAS ORTIZ" w:date="2021-09-05T15:18:00Z">
        <w:r w:rsidRPr="00791D37" w:rsidDel="001D4816">
          <w:delText>. Las siguientes tecnologías son ejemplos de las que dan paso al desarrollo de IoT</w:delText>
        </w:r>
      </w:del>
      <w:ins w:id="2138"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2139" w:author="JORGE CONTRERAS ORTIZ" w:date="2021-09-05T15:21:00Z">
        <w:r w:rsidRPr="00791D37" w:rsidDel="001D4816">
          <w:delText>:</w:delText>
        </w:r>
      </w:del>
      <w:ins w:id="2140" w:author="JORGE CONTRERAS ORTIZ" w:date="2021-09-05T15:21:00Z">
        <w:r w:rsidR="001D4816">
          <w:t>.</w:t>
        </w:r>
      </w:ins>
    </w:p>
    <w:p w14:paraId="4680C0FA" w14:textId="77777777" w:rsidR="001D4816" w:rsidRPr="00791D37" w:rsidRDefault="001D4816" w:rsidP="00791D37">
      <w:pPr>
        <w:rPr>
          <w:ins w:id="2141" w:author="JORGE CONTRERAS ORTIZ" w:date="2021-09-05T15:22:00Z"/>
        </w:rPr>
      </w:pPr>
    </w:p>
    <w:p w14:paraId="1CAE690E" w14:textId="1FFCA3D0" w:rsidR="00DA3B27" w:rsidRPr="004C5F01" w:rsidDel="001D4816" w:rsidRDefault="00DA3B27" w:rsidP="00791D37">
      <w:pPr>
        <w:pStyle w:val="Prrafodelista"/>
        <w:numPr>
          <w:ilvl w:val="0"/>
          <w:numId w:val="2"/>
        </w:numPr>
        <w:rPr>
          <w:del w:id="2142" w:author="JORGE CONTRERAS ORTIZ" w:date="2021-09-05T15:22:00Z"/>
        </w:rPr>
      </w:pPr>
      <w:del w:id="2143"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2144" w:author="JORGE CONTRERAS ORTIZ" w:date="2021-09-05T15:22:00Z"/>
        </w:rPr>
      </w:pPr>
      <w:del w:id="2145"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2146" w:author="JORGE CONTRERAS ORTIZ" w:date="2021-09-05T15:22:00Z"/>
        </w:rPr>
      </w:pPr>
      <w:del w:id="2147"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2148" w:author="JORGE CONTRERAS ORTIZ" w:date="2021-09-05T15:22:00Z"/>
        </w:rPr>
      </w:pPr>
      <w:del w:id="2149"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2150" w:author="JORGE CONTRERAS ORTIZ" w:date="2021-09-05T15:22:00Z"/>
        </w:rPr>
      </w:pPr>
      <w:del w:id="2151"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2152" w:author="JORGE CONTRERAS ORTIZ" w:date="2021-09-05T15:22:00Z"/>
        </w:rPr>
      </w:pPr>
      <w:del w:id="2153"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2154" w:author="JORGE CONTRERAS ORTIZ" w:date="2021-09-05T15:22:00Z"/>
        </w:rPr>
      </w:pPr>
      <w:del w:id="2155"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2156" w:author="JORGE CONTRERAS ORTIZ" w:date="2021-09-05T15:22:00Z"/>
        </w:rPr>
      </w:pPr>
      <w:del w:id="2157"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2158" w:author="JORGE CONTRERAS ORTIZ" w:date="2021-09-05T15:22:00Z"/>
        </w:rPr>
      </w:pPr>
      <w:del w:id="2159"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2160" w:author="JORGE CONTRERAS ORTIZ" w:date="2021-09-05T15:18:00Z"/>
        </w:rPr>
      </w:pPr>
    </w:p>
    <w:p w14:paraId="1B752684" w14:textId="4C4CC677" w:rsidR="00DA3B27" w:rsidRPr="004C5F01" w:rsidDel="001D4816" w:rsidRDefault="00DA3B27" w:rsidP="00791D37">
      <w:pPr>
        <w:rPr>
          <w:del w:id="2161" w:author="JORGE CONTRERAS ORTIZ" w:date="2021-09-05T15:22:00Z"/>
        </w:rPr>
      </w:pPr>
      <w:del w:id="2162" w:author="JORGE CONTRERAS ORTIZ" w:date="2021-09-05T15:27:00Z">
        <w:r w:rsidRPr="004C5F01" w:rsidDel="00D56C93">
          <w:delText xml:space="preserve">Dentro de todas estas tecnologías, las WSN son el corazón de IoT. </w:delText>
        </w:r>
        <w:commentRangeStart w:id="2163"/>
        <w:commentRangeEnd w:id="2163"/>
        <w:r w:rsidRPr="004C5F01" w:rsidDel="00D56C93">
          <w:rPr>
            <w:rPrChange w:id="2164" w:author="JORGE CONTRERAS ORTIZ" w:date="2021-09-05T23:24:00Z">
              <w:rPr>
                <w:rStyle w:val="Refdecomentario"/>
              </w:rPr>
            </w:rPrChange>
          </w:rPr>
          <w:commentReference w:id="2163"/>
        </w:r>
      </w:del>
    </w:p>
    <w:p w14:paraId="78535604" w14:textId="0177647F" w:rsidR="00DA3B27" w:rsidRPr="004C5F01" w:rsidDel="001D4816" w:rsidRDefault="00DA3B27" w:rsidP="00791D37">
      <w:pPr>
        <w:rPr>
          <w:del w:id="2165" w:author="JORGE CONTRERAS ORTIZ" w:date="2021-09-05T15:22:00Z"/>
        </w:rPr>
      </w:pPr>
    </w:p>
    <w:p w14:paraId="636A5623" w14:textId="4A3E5116" w:rsidR="001D4816" w:rsidRDefault="00DA3B27">
      <w:pPr>
        <w:pStyle w:val="Descripcin"/>
        <w:rPr>
          <w:ins w:id="2166" w:author="JORGE CONTRERAS ORTIZ" w:date="2021-09-05T15:25:00Z"/>
        </w:rPr>
        <w:pPrChange w:id="2167" w:author="JORGE CONTRERAS ORTIZ" w:date="2021-09-05T23:36:00Z">
          <w:pPr/>
        </w:pPrChange>
      </w:pPr>
      <w:r w:rsidRPr="004C5F01">
        <w:rPr>
          <w:i w:val="0"/>
          <w:iCs w:val="0"/>
          <w:color w:val="auto"/>
          <w:sz w:val="22"/>
          <w:szCs w:val="22"/>
        </w:rPr>
        <w:t>También existe otra tecnología</w:t>
      </w:r>
      <w:ins w:id="2168"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2169" w:author="JORGE CONTRERAS ORTIZ" w:date="2021-09-05T15:23:00Z">
        <w:r w:rsidRPr="004C5F01" w:rsidDel="001D4816">
          <w:rPr>
            <w:i w:val="0"/>
            <w:iCs w:val="0"/>
            <w:color w:val="auto"/>
            <w:sz w:val="22"/>
            <w:szCs w:val="22"/>
          </w:rPr>
          <w:delText>en esta tabla</w:delText>
        </w:r>
      </w:del>
      <w:ins w:id="2170" w:author="JORGE CONTRERAS ORTIZ" w:date="2021-09-05T15:24:00Z">
        <w:r w:rsidR="001D4816" w:rsidRPr="004C5F01">
          <w:rPr>
            <w:i w:val="0"/>
            <w:iCs w:val="0"/>
            <w:color w:val="auto"/>
            <w:sz w:val="22"/>
            <w:szCs w:val="22"/>
          </w:rPr>
          <w:t>a</w:t>
        </w:r>
      </w:ins>
      <w:ins w:id="2171" w:author="JORGE CONTRERAS ORTIZ" w:date="2021-09-05T15:25:00Z">
        <w:r w:rsidR="001D4816" w:rsidRPr="004C5F01">
          <w:rPr>
            <w:i w:val="0"/>
            <w:iCs w:val="0"/>
            <w:color w:val="auto"/>
            <w:sz w:val="22"/>
            <w:szCs w:val="22"/>
          </w:rPr>
          <w:t xml:space="preserve"> continuación en</w:t>
        </w:r>
      </w:ins>
      <w:ins w:id="2172"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2173" w:author="JORGE CONTRERAS ORTIZ" w:date="2021-09-05T23:41:00Z">
        <w:r w:rsidR="001749E7" w:rsidRPr="001749E7">
          <w:rPr>
            <w:i w:val="0"/>
            <w:iCs w:val="0"/>
            <w:color w:val="auto"/>
            <w:sz w:val="22"/>
            <w:szCs w:val="22"/>
          </w:rPr>
          <w:t xml:space="preserve">Tabla </w:t>
        </w:r>
        <w:r w:rsidR="001749E7" w:rsidRPr="001749E7">
          <w:rPr>
            <w:i w:val="0"/>
            <w:iCs w:val="0"/>
            <w:color w:val="auto"/>
            <w:sz w:val="22"/>
            <w:szCs w:val="22"/>
            <w:rPrChange w:id="2174" w:author="JORGE CONTRERAS ORTIZ" w:date="2021-09-05T23:41:00Z">
              <w:rPr>
                <w:i/>
                <w:iCs/>
                <w:noProof/>
              </w:rPr>
            </w:rPrChange>
          </w:rPr>
          <w:t>2</w:t>
        </w:r>
      </w:ins>
      <w:ins w:id="2175" w:author="JORGE CONTRERAS ORTIZ" w:date="2021-09-05T23:36:00Z">
        <w:r w:rsidR="001749E7">
          <w:rPr>
            <w:i w:val="0"/>
            <w:iCs w:val="0"/>
            <w:color w:val="auto"/>
            <w:sz w:val="22"/>
            <w:szCs w:val="22"/>
          </w:rPr>
          <w:fldChar w:fldCharType="end"/>
        </w:r>
      </w:ins>
      <w:ins w:id="2176" w:author="JORGE CONTRERAS ORTIZ" w:date="2021-09-05T15:25:00Z">
        <w:r w:rsidR="001D4816" w:rsidRPr="001749E7">
          <w:rPr>
            <w:i w:val="0"/>
            <w:iCs w:val="0"/>
            <w:color w:val="auto"/>
            <w:sz w:val="22"/>
            <w:szCs w:val="22"/>
          </w:rPr>
          <w:t>:</w:t>
        </w:r>
      </w:ins>
      <w:del w:id="2177"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178"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179"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180"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181"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182"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77777777" w:rsidR="00DA3B27" w:rsidRPr="00791D37" w:rsidRDefault="00DA3B27">
            <w:pPr>
              <w:jc w:val="center"/>
              <w:pPrChange w:id="2183" w:author="JORGE CONTRERAS ORTIZ" w:date="2021-09-05T15:28:00Z">
                <w:pPr/>
              </w:pPrChange>
            </w:pPr>
            <w:proofErr w:type="spellStart"/>
            <w:r w:rsidRPr="00791D37">
              <w:t>Sensado</w:t>
            </w:r>
            <w:proofErr w:type="spellEnd"/>
            <w:r w:rsidRPr="00791D37">
              <w:t xml:space="preserve">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184"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185"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186"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2187" w:author="JORGE CONTRERAS ORTIZ" w:date="2021-09-05T23:24:00Z">
                <w:pPr/>
              </w:pPrChange>
            </w:pPr>
            <w:r w:rsidRPr="00791D37">
              <w:t xml:space="preserve">La nube </w:t>
            </w:r>
            <w:del w:id="2188" w:author="JORGE CONTRERAS ORTIZ" w:date="2021-09-05T15:19:00Z">
              <w:r w:rsidRPr="00791D37" w:rsidDel="001D4816">
                <w:delText>esta</w:delText>
              </w:r>
            </w:del>
            <w:ins w:id="2189"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2190" w:author="JORGE CONTRERAS ORTIZ" w:date="2021-09-05T23:26:00Z"/>
        </w:rPr>
      </w:pPr>
      <w:bookmarkStart w:id="2191" w:name="_Ref81777539"/>
      <w:bookmarkStart w:id="2192" w:name="_Ref81747933"/>
      <w:bookmarkStart w:id="2193" w:name="_Toc81499562"/>
    </w:p>
    <w:p w14:paraId="336541AF" w14:textId="398D5D31" w:rsidR="004C5F01" w:rsidRDefault="004C5F01">
      <w:pPr>
        <w:pStyle w:val="Descripcin"/>
        <w:jc w:val="center"/>
        <w:rPr>
          <w:ins w:id="2194" w:author="JORGE CONTRERAS ORTIZ" w:date="2021-09-05T23:24:00Z"/>
        </w:rPr>
        <w:pPrChange w:id="2195" w:author="JORGE CONTRERAS ORTIZ" w:date="2021-09-05T23:24:00Z">
          <w:pPr>
            <w:pStyle w:val="Descripcin"/>
          </w:pPr>
        </w:pPrChange>
      </w:pPr>
      <w:bookmarkStart w:id="2196" w:name="_Ref81778125"/>
      <w:bookmarkStart w:id="2197" w:name="_Toc81778402"/>
      <w:ins w:id="2198" w:author="JORGE CONTRERAS ORTIZ" w:date="2021-09-05T23:24:00Z">
        <w:r>
          <w:t xml:space="preserve">Tabla </w:t>
        </w:r>
        <w:r>
          <w:fldChar w:fldCharType="begin"/>
        </w:r>
        <w:r>
          <w:instrText xml:space="preserve"> SEQ Tabla \* ARABIC </w:instrText>
        </w:r>
      </w:ins>
      <w:r>
        <w:fldChar w:fldCharType="separate"/>
      </w:r>
      <w:ins w:id="2199" w:author="JORGE CONTRERAS ORTIZ" w:date="2021-09-05T23:41:00Z">
        <w:r w:rsidR="001749E7">
          <w:rPr>
            <w:noProof/>
          </w:rPr>
          <w:t>2</w:t>
        </w:r>
      </w:ins>
      <w:ins w:id="2200" w:author="JORGE CONTRERAS ORTIZ" w:date="2021-09-05T23:24:00Z">
        <w:r>
          <w:fldChar w:fldCharType="end"/>
        </w:r>
        <w:bookmarkEnd w:id="2191"/>
        <w:bookmarkEnd w:id="2196"/>
        <w:r>
          <w:t xml:space="preserve"> </w:t>
        </w:r>
        <w:r w:rsidRPr="00FE4130">
          <w:t>Diferencias M2M – IoT [2]</w:t>
        </w:r>
        <w:bookmarkEnd w:id="2197"/>
      </w:ins>
    </w:p>
    <w:p w14:paraId="7ECE2430" w14:textId="143C8477" w:rsidR="00DA3B27" w:rsidRPr="00791D37" w:rsidDel="001749E7" w:rsidRDefault="00DA3B27">
      <w:pPr>
        <w:rPr>
          <w:del w:id="2201" w:author="JORGE CONTRERAS ORTIZ" w:date="2021-09-05T23:36:00Z"/>
        </w:rPr>
        <w:pPrChange w:id="2202" w:author="JORGE CONTRERAS ORTIZ" w:date="2021-09-05T23:37:00Z">
          <w:pPr>
            <w:pStyle w:val="TDC3"/>
          </w:pPr>
        </w:pPrChange>
      </w:pPr>
      <w:del w:id="2203" w:author="JORGE CONTRERAS ORTIZ" w:date="2021-09-05T23:24:00Z">
        <w:r w:rsidRPr="00791D37" w:rsidDel="004C5F01">
          <w:lastRenderedPageBreak/>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2192"/>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2193"/>
        <w:r w:rsidR="00AD1498" w:rsidRPr="00791D37" w:rsidDel="004C5F01">
          <w:rPr>
            <w:noProof/>
          </w:rPr>
          <w:delText>[2]</w:delText>
        </w:r>
        <w:r w:rsidRPr="00791D37" w:rsidDel="004C5F01">
          <w:fldChar w:fldCharType="end"/>
        </w:r>
      </w:del>
    </w:p>
    <w:p w14:paraId="454F50A7" w14:textId="3852C4F7" w:rsidR="00DA3B27" w:rsidRPr="00791D37" w:rsidDel="004C5F01" w:rsidRDefault="00DA3B27">
      <w:pPr>
        <w:rPr>
          <w:del w:id="2204" w:author="JORGE CONTRERAS ORTIZ" w:date="2021-09-05T23:26:00Z"/>
        </w:rPr>
      </w:pPr>
    </w:p>
    <w:p w14:paraId="0ED60364" w14:textId="77777777" w:rsidR="00DA3B27" w:rsidRPr="00791D37" w:rsidRDefault="00DA3B2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2123"/>
      <w:r w:rsidRPr="00791D37">
        <w:rPr>
          <w:rStyle w:val="Refdecomentario"/>
        </w:rPr>
        <w:commentReference w:id="2123"/>
      </w:r>
    </w:p>
    <w:p w14:paraId="26184BDE" w14:textId="77777777" w:rsidR="00DA3B27" w:rsidRPr="00791D37" w:rsidRDefault="00DA3B27" w:rsidP="00791D37"/>
    <w:p w14:paraId="0D233EC5" w14:textId="446414AC" w:rsidR="00DA3B27" w:rsidRPr="00791D37" w:rsidRDefault="005B42F0" w:rsidP="00791D37">
      <w:pPr>
        <w:pStyle w:val="Ttulo3"/>
      </w:pPr>
      <w:bookmarkStart w:id="2205" w:name="_Toc81499332"/>
      <w:bookmarkStart w:id="2206" w:name="_Toc81938447"/>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205"/>
      <w:r w:rsidR="00AD1498" w:rsidRPr="00791D37">
        <w:rPr>
          <w:noProof/>
        </w:rPr>
        <w:t>[2]</w:t>
      </w:r>
      <w:bookmarkEnd w:id="2206"/>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207" w:name="_Toc81499333"/>
      <w:bookmarkStart w:id="2208" w:name="_Toc81938448"/>
      <w:r w:rsidRPr="00791D37">
        <w:t>DISPOSITIVO</w:t>
      </w:r>
      <w:bookmarkEnd w:id="2207"/>
      <w:bookmarkEnd w:id="2208"/>
    </w:p>
    <w:p w14:paraId="63BF1156" w14:textId="77777777" w:rsidR="00DA3B27" w:rsidRPr="00791D37" w:rsidRDefault="00DA3B27" w:rsidP="00791D37"/>
    <w:p w14:paraId="3408F506" w14:textId="502595EE" w:rsidR="00DA3B27" w:rsidRPr="00791D37" w:rsidRDefault="00DA3B27" w:rsidP="00791D37">
      <w:commentRangeStart w:id="2209"/>
      <w:del w:id="2210" w:author="JORGE CONTRERAS ORTIZ" w:date="2021-09-04T09:29:00Z">
        <w:r w:rsidRPr="00791D37" w:rsidDel="005B42F0">
          <w:delText xml:space="preserve">Los </w:delText>
        </w:r>
      </w:del>
      <w:ins w:id="2211" w:author="JORGE CONTRERAS ORTIZ" w:date="2021-09-04T09:29:00Z">
        <w:r w:rsidR="005B42F0">
          <w:t>Cada</w:t>
        </w:r>
        <w:r w:rsidR="005B42F0" w:rsidRPr="00791D37">
          <w:t xml:space="preserve"> </w:t>
        </w:r>
      </w:ins>
      <w:r w:rsidRPr="00791D37">
        <w:t>dispositivo</w:t>
      </w:r>
      <w:del w:id="2212" w:author="JORGE CONTRERAS ORTIZ" w:date="2021-09-04T09:29:00Z">
        <w:r w:rsidRPr="00791D37" w:rsidDel="005B42F0">
          <w:delText>s</w:delText>
        </w:r>
      </w:del>
      <w:r w:rsidRPr="00791D37">
        <w:t xml:space="preserve"> IoT </w:t>
      </w:r>
      <w:del w:id="2213" w:author="JORGE CONTRERAS ORTIZ" w:date="2021-09-04T09:29:00Z">
        <w:r w:rsidRPr="00791D37" w:rsidDel="005B42F0">
          <w:delText>tienen identidades únicas</w:delText>
        </w:r>
      </w:del>
      <w:ins w:id="2214" w:author="JORGE CONTRERAS ORTIZ" w:date="2021-09-04T09:29:00Z">
        <w:r w:rsidR="005B42F0">
          <w:t>tiene una identidad única que lo hace distinguible respecto al resto</w:t>
        </w:r>
      </w:ins>
      <w:r w:rsidRPr="00791D37">
        <w:t>. Es un dispositivo</w:t>
      </w:r>
      <w:ins w:id="2215" w:author="JORGE CONTRERAS ORTIZ" w:date="2021-09-04T09:31:00Z">
        <w:r w:rsidR="005B42F0">
          <w:t xml:space="preserve"> </w:t>
        </w:r>
      </w:ins>
      <w:ins w:id="2216" w:author="JORGE CONTRERAS ORTIZ" w:date="2021-09-05T15:43:00Z">
        <w:r w:rsidR="00A83557">
          <w:t>que</w:t>
        </w:r>
      </w:ins>
      <w:del w:id="2217" w:author="JORGE CONTRERAS ORTIZ" w:date="2021-09-04T09:31:00Z">
        <w:r w:rsidRPr="00791D37" w:rsidDel="005B42F0">
          <w:delText xml:space="preserve"> </w:delText>
        </w:r>
      </w:del>
      <w:del w:id="2218" w:author="JORGE CONTRERAS ORTIZ" w:date="2021-09-04T09:30:00Z">
        <w:r w:rsidRPr="00791D37" w:rsidDel="005B42F0">
          <w:delText xml:space="preserve">físico </w:delText>
        </w:r>
      </w:del>
      <w:del w:id="2219" w:author="JORGE CONTRERAS ORTIZ" w:date="2021-09-05T15:43:00Z">
        <w:r w:rsidRPr="00791D37" w:rsidDel="00A83557">
          <w:delText>que está</w:delText>
        </w:r>
      </w:del>
      <w:ins w:id="2220" w:author="JORGE CONTRERAS ORTIZ" w:date="2021-09-05T15:33:00Z">
        <w:r w:rsidR="00D56C93">
          <w:t xml:space="preserve"> cuenta con</w:t>
        </w:r>
      </w:ins>
      <w:del w:id="2221" w:author="JORGE CONTRERAS ORTIZ" w:date="2021-09-05T15:33:00Z">
        <w:r w:rsidRPr="00791D37" w:rsidDel="00D56C93">
          <w:delText xml:space="preserve"> </w:delText>
        </w:r>
      </w:del>
      <w:del w:id="2222" w:author="JORGE CONTRERAS ORTIZ" w:date="2021-09-04T09:30:00Z">
        <w:r w:rsidRPr="00791D37" w:rsidDel="005B42F0">
          <w:delText xml:space="preserve">embebido </w:delText>
        </w:r>
      </w:del>
      <w:ins w:id="2223" w:author="JORGE CONTRERAS ORTIZ" w:date="2021-09-05T15:33:00Z">
        <w:r w:rsidR="00D56C93">
          <w:t xml:space="preserve"> </w:t>
        </w:r>
      </w:ins>
      <w:del w:id="2224" w:author="JORGE CONTRERAS ORTIZ" w:date="2021-09-04T09:31:00Z">
        <w:r w:rsidRPr="00791D37" w:rsidDel="005B42F0">
          <w:delText>con sensores, actuadores, electrónica, software,</w:delText>
        </w:r>
      </w:del>
      <w:ins w:id="2225" w:author="JORGE CONTRERAS ORTIZ" w:date="2021-09-04T09:31:00Z">
        <w:r w:rsidR="005B42F0">
          <w:t xml:space="preserve">sistemas hardware y software </w:t>
        </w:r>
      </w:ins>
      <w:ins w:id="2226" w:author="JORGE CONTRERAS ORTIZ" w:date="2021-09-05T15:43:00Z">
        <w:r w:rsidR="00A83557">
          <w:t xml:space="preserve"> y se conecta </w:t>
        </w:r>
      </w:ins>
      <w:ins w:id="2227" w:author="JORGE CONTRERAS ORTIZ" w:date="2021-09-04T09:31:00Z">
        <w:r w:rsidR="005B42F0">
          <w:t>a</w:t>
        </w:r>
      </w:ins>
      <w:r w:rsidRPr="00791D37">
        <w:t xml:space="preserve"> una red de </w:t>
      </w:r>
      <w:del w:id="2228" w:author="JORGE CONTRERAS ORTIZ" w:date="2021-09-05T15:43:00Z">
        <w:r w:rsidRPr="00791D37" w:rsidDel="00A83557">
          <w:delText xml:space="preserve">conectividad </w:delText>
        </w:r>
      </w:del>
      <w:r w:rsidRPr="00791D37">
        <w:t xml:space="preserve">con otros </w:t>
      </w:r>
      <w:del w:id="2229" w:author="JORGE CONTRERAS ORTIZ" w:date="2021-09-05T15:43:00Z">
        <w:r w:rsidRPr="00791D37" w:rsidDel="00A83557">
          <w:delText xml:space="preserve">objetos </w:delText>
        </w:r>
      </w:del>
      <w:ins w:id="2230" w:author="JORGE CONTRERAS ORTIZ" w:date="2021-09-05T15:43:00Z">
        <w:r w:rsidR="00A83557">
          <w:t>dispositivos</w:t>
        </w:r>
        <w:r w:rsidR="00A83557" w:rsidRPr="00791D37">
          <w:t xml:space="preserve"> </w:t>
        </w:r>
      </w:ins>
      <w:r w:rsidRPr="00791D37">
        <w:t xml:space="preserve">con los que intercambiar datos. </w:t>
      </w:r>
      <w:del w:id="2231" w:author="JORGE CONTRERAS ORTIZ" w:date="2021-09-05T15:44:00Z">
        <w:r w:rsidRPr="00791D37" w:rsidDel="00A83557">
          <w:delText xml:space="preserve">Se </w:delText>
        </w:r>
      </w:del>
      <w:ins w:id="2232" w:author="JORGE CONTRERAS ORTIZ" w:date="2021-09-05T15:44:00Z">
        <w:r w:rsidR="00A83557">
          <w:t>Estos dispositivos</w:t>
        </w:r>
        <w:r w:rsidR="00A83557" w:rsidRPr="00791D37">
          <w:t xml:space="preserve"> </w:t>
        </w:r>
      </w:ins>
      <w:r w:rsidRPr="00791D37">
        <w:t xml:space="preserve">realizan tareas como sensorizado, actuación </w:t>
      </w:r>
      <w:del w:id="2233" w:author="JORGE CONTRERAS ORTIZ" w:date="2021-09-05T15:45:00Z">
        <w:r w:rsidRPr="00791D37" w:rsidDel="00A83557">
          <w:delText xml:space="preserve">y </w:delText>
        </w:r>
      </w:del>
      <w:ins w:id="2234" w:author="JORGE CONTRERAS ORTIZ" w:date="2021-09-05T15:45:00Z">
        <w:r w:rsidR="00A83557">
          <w:t>o</w:t>
        </w:r>
        <w:r w:rsidR="00A83557" w:rsidRPr="00791D37">
          <w:t xml:space="preserve"> </w:t>
        </w:r>
      </w:ins>
      <w:r w:rsidRPr="00791D37">
        <w:t xml:space="preserve">monitorización de manera remota. </w:t>
      </w:r>
      <w:del w:id="2235"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2236" w:author="JORGE CONTRERAS ORTIZ" w:date="2021-09-05T15:47:00Z">
        <w:r w:rsidRPr="00791D37" w:rsidDel="00A83557">
          <w:delText>al igual que sus</w:delText>
        </w:r>
      </w:del>
      <w:ins w:id="2237" w:author="JORGE CONTRERAS ORTIZ" w:date="2021-09-05T15:47:00Z">
        <w:r w:rsidR="00A83557">
          <w:t xml:space="preserve">por lo que sus características son limitadas </w:t>
        </w:r>
      </w:ins>
      <w:del w:id="2238" w:author="JORGE CONTRERAS ORTIZ" w:date="2021-09-05T15:47:00Z">
        <w:r w:rsidRPr="00791D37" w:rsidDel="00A83557">
          <w:delText xml:space="preserve"> capacidades</w:delText>
        </w:r>
      </w:del>
      <w:del w:id="2239" w:author="JORGE CONTRERAS ORTIZ" w:date="2021-09-05T15:46:00Z">
        <w:r w:rsidRPr="00791D37" w:rsidDel="00A83557">
          <w:delText xml:space="preserve"> de cómputo</w:delText>
        </w:r>
      </w:del>
      <w:del w:id="2240" w:author="JORGE CONTRERAS ORTIZ" w:date="2021-09-05T15:47:00Z">
        <w:r w:rsidRPr="00791D37" w:rsidDel="00A83557">
          <w:delText>, memoria y otras características</w:delText>
        </w:r>
      </w:del>
      <w:ins w:id="2241" w:author="JORGE CONTRERAS ORTIZ" w:date="2021-09-05T15:47:00Z">
        <w:r w:rsidR="00A83557">
          <w:t>y</w:t>
        </w:r>
      </w:ins>
      <w:ins w:id="2242" w:author="JORGE CONTRERAS ORTIZ" w:date="2021-09-05T15:45:00Z">
        <w:r w:rsidR="00A83557">
          <w:t xml:space="preserve"> </w:t>
        </w:r>
      </w:ins>
      <w:del w:id="2243" w:author="JORGE CONTRERAS ORTIZ" w:date="2021-09-05T15:45:00Z">
        <w:r w:rsidRPr="00791D37" w:rsidDel="00A83557">
          <w:delText xml:space="preserve">. Estos pequeños dispositivos restringidos </w:delText>
        </w:r>
      </w:del>
      <w:r w:rsidRPr="00791D37">
        <w:t xml:space="preserve">necesitan de un dispositivo que haga de </w:t>
      </w:r>
      <w:proofErr w:type="spellStart"/>
      <w:r w:rsidRPr="00791D37">
        <w:t>Gateaway</w:t>
      </w:r>
      <w:proofErr w:type="spellEnd"/>
      <w:r w:rsidRPr="00791D37">
        <w:t xml:space="preserve"> para poder conectarse a </w:t>
      </w:r>
      <w:del w:id="2244" w:author="JORGE CONTRERAS ORTIZ" w:date="2021-09-05T15:45:00Z">
        <w:r w:rsidRPr="00791D37" w:rsidDel="00A83557">
          <w:delText xml:space="preserve">la </w:delText>
        </w:r>
      </w:del>
      <w:ins w:id="2245" w:author="JORGE CONTRERAS ORTIZ" w:date="2021-09-05T15:47:00Z">
        <w:r w:rsidR="003F4166">
          <w:t>servidores extern</w:t>
        </w:r>
      </w:ins>
      <w:ins w:id="2246" w:author="JORGE CONTRERAS ORTIZ" w:date="2021-09-05T15:48:00Z">
        <w:r w:rsidR="003F4166">
          <w:t>os a la red</w:t>
        </w:r>
      </w:ins>
      <w:del w:id="2247"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 xml:space="preserve">Los dispositivos estándar son similares a pequeños ordenadores y dirigen los datos directamente a la nube de la red sin necesidad de un </w:t>
      </w:r>
      <w:proofErr w:type="spellStart"/>
      <w:r w:rsidRPr="00791D37">
        <w:t>Gateaway</w:t>
      </w:r>
      <w:proofErr w:type="spellEnd"/>
      <w:r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248" w:name="_Toc81499334"/>
      <w:bookmarkStart w:id="2249" w:name="_Toc81938449"/>
      <w:r w:rsidRPr="00791D37">
        <w:t>RED LOCAL</w:t>
      </w:r>
      <w:bookmarkEnd w:id="2248"/>
      <w:bookmarkEnd w:id="2249"/>
    </w:p>
    <w:p w14:paraId="4F1C3EC9" w14:textId="643D101A" w:rsidR="00DA3B27" w:rsidDel="003F4166" w:rsidRDefault="00DA3B27" w:rsidP="00791D37">
      <w:pPr>
        <w:rPr>
          <w:del w:id="2250" w:author="JORGE CONTRERAS ORTIZ" w:date="2021-09-05T15:56:00Z"/>
        </w:rPr>
      </w:pPr>
    </w:p>
    <w:p w14:paraId="159FADDC" w14:textId="77777777" w:rsidR="003F4166" w:rsidRPr="00791D37" w:rsidRDefault="003F4166" w:rsidP="00791D37">
      <w:pPr>
        <w:rPr>
          <w:ins w:id="2251" w:author="JORGE CONTRERAS ORTIZ" w:date="2021-09-05T15:56:00Z"/>
        </w:rPr>
      </w:pPr>
    </w:p>
    <w:p w14:paraId="09A18ADA" w14:textId="6F88610C" w:rsidR="00DA3B27" w:rsidRPr="00791D37" w:rsidRDefault="00DA3B27" w:rsidP="00791D37">
      <w:del w:id="2252" w:author="JORGE CONTRERAS ORTIZ" w:date="2021-09-05T15:56:00Z">
        <w:r w:rsidRPr="00791D37" w:rsidDel="003F4166">
          <w:delText>Como se ha comentado anteriormente, IoT es una red de dispositivos interconectados y se generarán una gran cantidad de datos. Estas</w:delText>
        </w:r>
      </w:del>
      <w:ins w:id="2253" w:author="JORGE CONTRERAS ORTIZ" w:date="2021-09-05T15:56:00Z">
        <w:r w:rsidR="003F4166">
          <w:t>Las</w:t>
        </w:r>
      </w:ins>
      <w:r w:rsidRPr="00791D37">
        <w:t xml:space="preserve"> redes </w:t>
      </w:r>
      <w:ins w:id="2254" w:author="JORGE CONTRERAS ORTIZ" w:date="2021-09-05T15:56:00Z">
        <w:r w:rsidR="003F4166">
          <w:t xml:space="preserve">IoT </w:t>
        </w:r>
      </w:ins>
      <w:r w:rsidRPr="00791D37">
        <w:t xml:space="preserve">son usadas para transmitir las señales </w:t>
      </w:r>
      <w:del w:id="2255" w:author="JORGE CONTRERAS ORTIZ" w:date="2021-09-05T15:55:00Z">
        <w:r w:rsidRPr="00791D37" w:rsidDel="003F4166">
          <w:delText xml:space="preserve">que se </w:delText>
        </w:r>
      </w:del>
      <w:del w:id="2256" w:author="JORGE CONTRERAS ORTIZ" w:date="2021-09-05T15:49:00Z">
        <w:r w:rsidRPr="00791D37" w:rsidDel="003F4166">
          <w:delText>recogerán posteriormente</w:delText>
        </w:r>
      </w:del>
      <w:ins w:id="2257" w:author="JORGE CONTRERAS ORTIZ" w:date="2021-09-05T15:55:00Z">
        <w:r w:rsidR="003F4166">
          <w:t>recogidas</w:t>
        </w:r>
      </w:ins>
      <w:r w:rsidRPr="00791D37">
        <w:t xml:space="preserve"> en los sensores con el resto de diferentes componentes, como los routers, puentes, LAN, WAN y MAN</w:t>
      </w:r>
      <w:ins w:id="2258" w:author="JORGE CONTRERAS ORTIZ" w:date="2021-09-05T15:56:00Z">
        <w:r w:rsidR="003F4166">
          <w:t>, por lo que se genera una gran cantidad de datos</w:t>
        </w:r>
      </w:ins>
      <w:r w:rsidRPr="00791D37">
        <w:t xml:space="preserve">. </w:t>
      </w:r>
      <w:del w:id="2259" w:author="JORGE CONTRERAS ORTIZ" w:date="2021-09-05T15:52:00Z">
        <w:r w:rsidRPr="00791D37" w:rsidDel="003F4166">
          <w:delText xml:space="preserve">Esta </w:delText>
        </w:r>
      </w:del>
      <w:ins w:id="2260" w:author="JORGE CONTRERAS ORTIZ" w:date="2021-09-05T15:52:00Z">
        <w:r w:rsidR="003F4166">
          <w:t>Para</w:t>
        </w:r>
        <w:r w:rsidR="003F4166" w:rsidRPr="00791D37">
          <w:t xml:space="preserve"> </w:t>
        </w:r>
      </w:ins>
      <w:ins w:id="2261" w:author="JORGE CONTRERAS ORTIZ" w:date="2021-09-05T15:56:00Z">
        <w:r w:rsidR="003F4166">
          <w:t xml:space="preserve">la </w:t>
        </w:r>
      </w:ins>
      <w:r w:rsidRPr="00791D37">
        <w:t xml:space="preserve">conectividad de las redes </w:t>
      </w:r>
      <w:del w:id="2262" w:author="JORGE CONTRERAS ORTIZ" w:date="2021-09-05T15:52:00Z">
        <w:r w:rsidRPr="00791D37" w:rsidDel="003F4166">
          <w:delText xml:space="preserve">para los sensores </w:delText>
        </w:r>
      </w:del>
      <w:r w:rsidRPr="00791D37">
        <w:t xml:space="preserve">se puede utilizar cualquiera de las tecnologías disponibles como el </w:t>
      </w:r>
      <w:proofErr w:type="spellStart"/>
      <w:r w:rsidRPr="00791D37">
        <w:t>Wi</w:t>
      </w:r>
      <w:proofErr w:type="spellEnd"/>
      <w:r w:rsidRPr="00791D37">
        <w:t xml:space="preserve">-Fi, LTE, etc. Para la </w:t>
      </w:r>
      <w:del w:id="2263" w:author="JORGE CONTRERAS ORTIZ" w:date="2021-09-05T15:52:00Z">
        <w:r w:rsidRPr="00791D37" w:rsidDel="003F4166">
          <w:delText>generación de esta red</w:delText>
        </w:r>
      </w:del>
      <w:ins w:id="2264" w:author="JORGE CONTRERAS ORTIZ" w:date="2021-09-05T15:52:00Z">
        <w:r w:rsidR="003F4166">
          <w:t>elección de</w:t>
        </w:r>
      </w:ins>
      <w:ins w:id="2265"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2266" w:author="JORGE CONTRERAS ORTIZ" w:date="2021-09-05T15:57:00Z"/>
        </w:rPr>
      </w:pPr>
      <w:bookmarkStart w:id="2267" w:name="_Toc81761723"/>
      <w:bookmarkStart w:id="2268" w:name="_Toc81764062"/>
      <w:bookmarkStart w:id="2269" w:name="_Toc81765194"/>
      <w:bookmarkStart w:id="2270" w:name="_Toc81772776"/>
      <w:bookmarkStart w:id="2271" w:name="_Toc81776424"/>
      <w:bookmarkStart w:id="2272" w:name="_Toc81776620"/>
      <w:bookmarkStart w:id="2273" w:name="_Toc81776983"/>
      <w:bookmarkStart w:id="2274" w:name="_Toc81777268"/>
      <w:bookmarkStart w:id="2275" w:name="_Toc81777554"/>
      <w:bookmarkStart w:id="2276" w:name="_Toc81777854"/>
      <w:bookmarkStart w:id="2277" w:name="_Toc81778145"/>
      <w:bookmarkStart w:id="2278" w:name="_Toc81938450"/>
      <w:bookmarkEnd w:id="2267"/>
      <w:bookmarkEnd w:id="2268"/>
      <w:bookmarkEnd w:id="2269"/>
      <w:bookmarkEnd w:id="2270"/>
      <w:bookmarkEnd w:id="2271"/>
      <w:bookmarkEnd w:id="2272"/>
      <w:bookmarkEnd w:id="2273"/>
      <w:bookmarkEnd w:id="2274"/>
      <w:bookmarkEnd w:id="2275"/>
      <w:bookmarkEnd w:id="2276"/>
      <w:bookmarkEnd w:id="2277"/>
      <w:bookmarkEnd w:id="2278"/>
    </w:p>
    <w:p w14:paraId="3679C7B5" w14:textId="7847FE58" w:rsidR="00DA3B27" w:rsidRPr="00791D37" w:rsidRDefault="001A4F03" w:rsidP="00FE1EC4">
      <w:pPr>
        <w:pStyle w:val="Ttulo4"/>
      </w:pPr>
      <w:bookmarkStart w:id="2279" w:name="_Toc81499335"/>
      <w:bookmarkStart w:id="2280" w:name="_Toc81938451"/>
      <w:r w:rsidRPr="00791D37">
        <w:t>INTERNET</w:t>
      </w:r>
      <w:bookmarkEnd w:id="2279"/>
      <w:bookmarkEnd w:id="2280"/>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281"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209"/>
        <w:r w:rsidRPr="00791D37" w:rsidDel="001A4F03">
          <w:rPr>
            <w:rStyle w:val="Refdecomentario"/>
          </w:rPr>
          <w:commentReference w:id="2209"/>
        </w:r>
      </w:del>
    </w:p>
    <w:p w14:paraId="3202C80E" w14:textId="77777777" w:rsidR="00DA3B27" w:rsidRPr="00791D37" w:rsidRDefault="00DA3B27" w:rsidP="00791D37"/>
    <w:p w14:paraId="2FC18FE9" w14:textId="3662EC6F" w:rsidR="00DA3B27" w:rsidRPr="00791D37" w:rsidRDefault="001A4F03" w:rsidP="00FE1EC4">
      <w:pPr>
        <w:pStyle w:val="Ttulo4"/>
      </w:pPr>
      <w:bookmarkStart w:id="2282" w:name="_Toc81499336"/>
      <w:bookmarkStart w:id="2283" w:name="_Toc81938452"/>
      <w:r w:rsidRPr="00791D37">
        <w:t>SERVICIOS BACKEND</w:t>
      </w:r>
      <w:bookmarkEnd w:id="2282"/>
      <w:bookmarkEnd w:id="2283"/>
    </w:p>
    <w:p w14:paraId="2FBABAC8" w14:textId="1D5FBF65" w:rsidR="00DA3B27" w:rsidRDefault="00DA3B27" w:rsidP="00791D37">
      <w:pPr>
        <w:rPr>
          <w:ins w:id="2284" w:author="JORGE CONTRERAS ORTIZ" w:date="2021-09-05T16:05:00Z"/>
        </w:rPr>
      </w:pPr>
    </w:p>
    <w:p w14:paraId="670004BC" w14:textId="78DFA6FD" w:rsidR="005A11AB" w:rsidRPr="00791D37" w:rsidRDefault="001A4F03" w:rsidP="005A11AB">
      <w:pPr>
        <w:rPr>
          <w:ins w:id="2285" w:author="JORGE CONTRERAS ORTIZ" w:date="2021-09-05T16:09:00Z"/>
        </w:rPr>
      </w:pPr>
      <w:ins w:id="2286"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2287" w:author="JORGE CONTRERAS ORTIZ" w:date="2021-09-05T16:06:00Z">
        <w:r>
          <w:t xml:space="preserve">e </w:t>
        </w:r>
      </w:ins>
      <w:ins w:id="2288" w:author="JORGE CONTRERAS ORTIZ" w:date="2021-09-05T16:05:00Z">
        <w:r w:rsidRPr="00791D37">
          <w:t>almacenamiento de datos y una fácil gestión de usuarios</w:t>
        </w:r>
      </w:ins>
      <w:ins w:id="2289" w:author="JORGE CONTRERAS ORTIZ" w:date="2021-09-05T16:06:00Z">
        <w:r>
          <w:t xml:space="preserve">, lo que proporciona una </w:t>
        </w:r>
      </w:ins>
      <w:ins w:id="2290" w:author="JORGE CONTRERAS ORTIZ" w:date="2021-09-05T16:07:00Z">
        <w:r>
          <w:t>solución a empresas dedicadas a IoT.</w:t>
        </w:r>
      </w:ins>
      <w:ins w:id="2291" w:author="JORGE CONTRERAS ORTIZ" w:date="2021-09-05T16:05:00Z">
        <w:r w:rsidRPr="00791D37">
          <w:t xml:space="preserve"> </w:t>
        </w:r>
      </w:ins>
      <w:ins w:id="2292" w:author="JORGE CONTRERAS ORTIZ" w:date="2021-09-05T16:09:00Z">
        <w:r w:rsidR="005A11AB" w:rsidRPr="00791D37">
          <w:t xml:space="preserve">Una vez se recolectan los datos, se envían a la nube, donde se guardarán en servidores que permitirán al usuario </w:t>
        </w:r>
      </w:ins>
      <w:ins w:id="2293" w:author="JORGE CONTRERAS ORTIZ" w:date="2021-09-05T16:16:00Z">
        <w:r w:rsidR="005A11AB">
          <w:t xml:space="preserve">la computación de </w:t>
        </w:r>
      </w:ins>
      <w:ins w:id="2294" w:author="JORGE CONTRERAS ORTIZ" w:date="2021-09-05T16:17:00Z">
        <w:r w:rsidR="005A11AB">
          <w:t>dichos datos</w:t>
        </w:r>
      </w:ins>
      <w:ins w:id="2295" w:author="JORGE CONTRERAS ORTIZ" w:date="2021-09-05T16:09:00Z">
        <w:r w:rsidR="005A11AB" w:rsidRPr="00791D37">
          <w:t>.</w:t>
        </w:r>
      </w:ins>
    </w:p>
    <w:p w14:paraId="7D3E362B" w14:textId="06C28B13" w:rsidR="001A4F03" w:rsidDel="005A11AB" w:rsidRDefault="001A4F03" w:rsidP="00791D37">
      <w:pPr>
        <w:rPr>
          <w:del w:id="2296" w:author="JORGE CONTRERAS ORTIZ" w:date="2021-09-05T16:05:00Z"/>
        </w:rPr>
      </w:pPr>
    </w:p>
    <w:p w14:paraId="299C5C08" w14:textId="0FE13013" w:rsidR="00DA3B27" w:rsidRPr="00791D37" w:rsidRDefault="00DA3B27" w:rsidP="00791D37">
      <w:r w:rsidRPr="00791D37">
        <w:t xml:space="preserve">Los </w:t>
      </w:r>
      <w:ins w:id="2297" w:author="JORGE CONTRERAS ORTIZ" w:date="2021-09-05T16:10:00Z">
        <w:r w:rsidR="005A11AB">
          <w:t xml:space="preserve">principales </w:t>
        </w:r>
      </w:ins>
      <w:r w:rsidRPr="00791D37">
        <w:t xml:space="preserve">servicios </w:t>
      </w:r>
      <w:ins w:id="2298" w:author="JORGE CONTRERAS ORTIZ" w:date="2021-09-05T16:02:00Z">
        <w:r w:rsidR="001A4F03">
          <w:t xml:space="preserve">Backend </w:t>
        </w:r>
      </w:ins>
      <w:r w:rsidRPr="00791D37">
        <w:t xml:space="preserve">principales </w:t>
      </w:r>
      <w:del w:id="2299" w:author="JORGE CONTRERAS ORTIZ" w:date="2021-09-05T16:10:00Z">
        <w:r w:rsidRPr="00791D37" w:rsidDel="005A11AB">
          <w:delText>que se ofrecen</w:delText>
        </w:r>
      </w:del>
      <w:ins w:id="2300"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301"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302" w:author="JORGE CONTRERAS ORTIZ" w:date="2021-09-05T16:05:00Z"/>
        </w:rPr>
        <w:pPrChange w:id="2303" w:author="JORGE CONTRERAS ORTIZ" w:date="2021-09-05T16:10:00Z">
          <w:pPr/>
        </w:pPrChange>
      </w:pPr>
      <w:del w:id="2304"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305" w:author="JORGE CONTRERAS ORTIZ" w:date="2021-09-05T16:09:00Z"/>
        </w:rPr>
        <w:pPrChange w:id="2306" w:author="JORGE CONTRERAS ORTIZ" w:date="2021-09-05T16:10:00Z">
          <w:pPr/>
        </w:pPrChange>
      </w:pPr>
      <w:del w:id="2307" w:author="JORGE CONTRERAS ORTIZ" w:date="2021-09-05T16:09:00Z">
        <w:r w:rsidRPr="00791D37" w:rsidDel="005A11AB">
          <w:delText>Una vez se recolectan los datos</w:delText>
        </w:r>
      </w:del>
      <w:del w:id="2308" w:author="JORGE CONTRERAS ORTIZ" w:date="2021-09-05T16:04:00Z">
        <w:r w:rsidRPr="00791D37" w:rsidDel="001A4F03">
          <w:delText xml:space="preserve"> con el producto</w:delText>
        </w:r>
      </w:del>
      <w:del w:id="2309" w:author="JORGE CONTRERAS ORTIZ" w:date="2021-09-05T16:09:00Z">
        <w:r w:rsidRPr="00791D37" w:rsidDel="005A11AB">
          <w:delText>, se envían a la nube, donde se guardarán en servidores que permitirán al usuario computar</w:delText>
        </w:r>
      </w:del>
      <w:del w:id="2310" w:author="JORGE CONTRERAS ORTIZ" w:date="2021-09-05T16:04:00Z">
        <w:r w:rsidRPr="00791D37" w:rsidDel="001A4F03">
          <w:delText>los</w:delText>
        </w:r>
      </w:del>
      <w:del w:id="2311" w:author="JORGE CONTRERAS ORTIZ" w:date="2021-09-05T16:09:00Z">
        <w:r w:rsidRPr="00791D37" w:rsidDel="005A11AB">
          <w:delText>.</w:delText>
        </w:r>
      </w:del>
    </w:p>
    <w:p w14:paraId="7B5C4883" w14:textId="77777777" w:rsidR="00DA3B27" w:rsidRPr="00791D37" w:rsidRDefault="00DA3B27">
      <w:pPr>
        <w:pStyle w:val="Prrafodelista"/>
        <w:pPrChange w:id="2312"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313" w:name="_Toc81499337"/>
      <w:bookmarkStart w:id="2314" w:name="_Toc81938453"/>
      <w:r w:rsidRPr="00791D37">
        <w:t>APLICACIONES</w:t>
      </w:r>
      <w:bookmarkEnd w:id="2313"/>
      <w:bookmarkEnd w:id="2314"/>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2315" w:name="_Toc81499338"/>
      <w:bookmarkStart w:id="2316" w:name="_Toc81938454"/>
      <w:r w:rsidRPr="00791D37">
        <w:t>SENSORES</w:t>
      </w:r>
      <w:bookmarkEnd w:id="2315"/>
      <w:bookmarkEnd w:id="2316"/>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3B18D7A5" w:rsidR="00DA3B27" w:rsidRPr="002129C6" w:rsidDel="002129C6" w:rsidRDefault="00DA3B27" w:rsidP="002129C6">
      <w:pPr>
        <w:pStyle w:val="Prrafodelista"/>
        <w:numPr>
          <w:ilvl w:val="0"/>
          <w:numId w:val="4"/>
        </w:numPr>
        <w:rPr>
          <w:del w:id="2317" w:author="JORGE CONTRERAS ORTIZ" w:date="2021-09-05T16:17:00Z"/>
          <w:b/>
          <w:bCs/>
          <w:rPrChange w:id="2318" w:author="JORGE CONTRERAS ORTIZ" w:date="2021-09-05T16:25:00Z">
            <w:rPr>
              <w:del w:id="2319" w:author="JORGE CONTRERAS ORTIZ" w:date="2021-09-05T16:17:00Z"/>
            </w:rPr>
          </w:rPrChange>
        </w:rPr>
      </w:pPr>
      <w:r w:rsidRPr="005A11AB">
        <w:rPr>
          <w:b/>
          <w:bCs/>
        </w:rPr>
        <w:t xml:space="preserve">Sensores Analógicos: </w:t>
      </w:r>
      <w:r w:rsidRPr="00791D37">
        <w:t>Estos sensores generan</w:t>
      </w:r>
      <w:ins w:id="2320" w:author="JORGE CONTRERAS ORTIZ" w:date="2021-09-05T16:18:00Z">
        <w:r w:rsidR="005B41E7">
          <w:t xml:space="preserve"> como salida</w:t>
        </w:r>
      </w:ins>
      <w:r w:rsidRPr="00791D37">
        <w:t xml:space="preserve"> una señal continua</w:t>
      </w:r>
      <w:del w:id="2321" w:author="JORGE CONTRERAS ORTIZ" w:date="2021-09-05T16:18:00Z">
        <w:r w:rsidRPr="00791D37" w:rsidDel="005B41E7">
          <w:delText xml:space="preserve"> de salida</w:delText>
        </w:r>
      </w:del>
      <w:r w:rsidRPr="00791D37">
        <w:t xml:space="preserve">. </w:t>
      </w:r>
      <w:del w:id="2322"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2323" w:author="JORGE CONTRERAS ORTIZ" w:date="2021-09-05T16:18:00Z">
        <w:r w:rsidR="005B41E7">
          <w:t xml:space="preserve">, como pueden ser los acelerómetros, barómetros, </w:t>
        </w:r>
      </w:ins>
      <w:ins w:id="2324" w:author="JORGE CONTRERAS ORTIZ" w:date="2021-09-05T16:19:00Z">
        <w:r w:rsidR="005B41E7">
          <w:t>sensores de sonido, temperatura, etc.</w:t>
        </w:r>
      </w:ins>
      <w:ins w:id="2325" w:author="JORGE CONTRERAS ORTIZ" w:date="2021-09-05T16:25:00Z">
        <w:r w:rsidR="002129C6">
          <w:t xml:space="preserve"> </w:t>
        </w:r>
      </w:ins>
      <w:del w:id="232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327" w:author="JORGE CONTRERAS ORTIZ" w:date="2021-09-05T16:25:00Z"/>
          <w:b/>
          <w:bCs/>
          <w:rPrChange w:id="2328" w:author="JORGE CONTRERAS ORTIZ" w:date="2021-09-05T16:24:00Z">
            <w:rPr>
              <w:ins w:id="2329" w:author="JORGE CONTRERAS ORTIZ" w:date="2021-09-05T16:25:00Z"/>
            </w:rPr>
          </w:rPrChange>
        </w:rPr>
      </w:pPr>
    </w:p>
    <w:p w14:paraId="6935E2D6" w14:textId="3D50C117" w:rsidR="00DA3B27" w:rsidRDefault="00DA3B27">
      <w:pPr>
        <w:pStyle w:val="Prrafodelista"/>
        <w:rPr>
          <w:ins w:id="2330" w:author="JORGE CONTRERAS ORTIZ" w:date="2021-09-05T20:52:00Z"/>
          <w:b/>
          <w:bCs/>
        </w:rPr>
      </w:pPr>
    </w:p>
    <w:p w14:paraId="5E0C6299" w14:textId="4894C7BC" w:rsidR="00CA64F2" w:rsidRDefault="00CA64F2">
      <w:pPr>
        <w:pStyle w:val="Prrafodelista"/>
        <w:rPr>
          <w:ins w:id="2331" w:author="JORGE CONTRERAS ORTIZ" w:date="2021-09-05T20:52:00Z"/>
          <w:b/>
          <w:bCs/>
        </w:rPr>
      </w:pPr>
    </w:p>
    <w:p w14:paraId="0EBF460D" w14:textId="77777777" w:rsidR="00CA64F2" w:rsidRPr="002129C6" w:rsidRDefault="00CA64F2">
      <w:pPr>
        <w:pStyle w:val="Prrafodelista"/>
        <w:rPr>
          <w:b/>
          <w:bCs/>
          <w:rPrChange w:id="2332" w:author="JORGE CONTRERAS ORTIZ" w:date="2021-09-05T16:24:00Z">
            <w:rPr/>
          </w:rPrChange>
        </w:rPr>
        <w:pPrChange w:id="2333" w:author="JORGE CONTRERAS ORTIZ" w:date="2021-09-05T16:25:00Z">
          <w:pPr/>
        </w:pPrChange>
      </w:pPr>
    </w:p>
    <w:p w14:paraId="534C2B0B" w14:textId="5AEF1087" w:rsidR="00DA3B27" w:rsidRPr="00CA64F2" w:rsidRDefault="00DA3B27" w:rsidP="00791D37">
      <w:pPr>
        <w:pStyle w:val="Prrafodelista"/>
        <w:numPr>
          <w:ilvl w:val="0"/>
          <w:numId w:val="4"/>
        </w:numPr>
        <w:rPr>
          <w:ins w:id="2334" w:author="JORGE CONTRERAS ORTIZ" w:date="2021-09-05T20:52:00Z"/>
          <w:b/>
          <w:bCs/>
          <w:rPrChange w:id="2335" w:author="JORGE CONTRERAS ORTIZ" w:date="2021-09-05T20:52:00Z">
            <w:rPr>
              <w:ins w:id="2336" w:author="JORGE CONTRERAS ORTIZ" w:date="2021-09-05T20:52:00Z"/>
            </w:rPr>
          </w:rPrChange>
        </w:rPr>
      </w:pPr>
      <w:r w:rsidRPr="00791D37">
        <w:rPr>
          <w:b/>
          <w:bCs/>
        </w:rPr>
        <w:lastRenderedPageBreak/>
        <w:t xml:space="preserve">Sensores Digitales: </w:t>
      </w:r>
      <w:del w:id="2337"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338" w:author="JORGE CONTRERAS ORTIZ" w:date="2021-09-05T16:23:00Z">
        <w:r w:rsidR="002129C6">
          <w:t>. Por esto, se usan por lo general para medidas analíticas.</w:t>
        </w:r>
      </w:ins>
      <w:del w:id="2339" w:author="JORGE CONTRERAS ORTIZ" w:date="2021-09-05T16:22:00Z">
        <w:r w:rsidRPr="00791D37" w:rsidDel="002129C6">
          <w:delText>.</w:delText>
        </w:r>
      </w:del>
    </w:p>
    <w:p w14:paraId="2059E08A" w14:textId="77777777" w:rsidR="00CA64F2" w:rsidRPr="00791D37" w:rsidRDefault="00CA64F2">
      <w:pPr>
        <w:pStyle w:val="Prrafodelista"/>
        <w:rPr>
          <w:b/>
          <w:bCs/>
        </w:rPr>
        <w:pPrChange w:id="2340" w:author="JORGE CONTRERAS ORTIZ" w:date="2021-09-05T20:52:00Z">
          <w:pPr>
            <w:pStyle w:val="Prrafodelista"/>
            <w:numPr>
              <w:numId w:val="4"/>
            </w:numPr>
            <w:ind w:hanging="360"/>
          </w:pPr>
        </w:pPrChange>
      </w:pP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5C64A29C" w:rsidR="00DA3B27" w:rsidRPr="00791D37" w:rsidDel="002129C6" w:rsidRDefault="00DA3B27" w:rsidP="00791D37">
      <w:pPr>
        <w:pStyle w:val="Prrafodelista"/>
        <w:numPr>
          <w:ilvl w:val="0"/>
          <w:numId w:val="5"/>
        </w:numPr>
        <w:rPr>
          <w:del w:id="2341" w:author="JORGE CONTRERAS ORTIZ" w:date="2021-09-05T16:25:00Z"/>
          <w:b/>
          <w:bCs/>
        </w:rPr>
      </w:pPr>
      <w:r w:rsidRPr="002129C6">
        <w:rPr>
          <w:b/>
          <w:bCs/>
        </w:rPr>
        <w:t xml:space="preserve">Sensores escalares: </w:t>
      </w:r>
      <w:r w:rsidRPr="00791D37">
        <w:t xml:space="preserve">La señal de salida </w:t>
      </w:r>
      <w:del w:id="2342" w:author="JORGE CONTRERAS ORTIZ" w:date="2021-09-05T16:26:00Z">
        <w:r w:rsidRPr="00791D37" w:rsidDel="002129C6">
          <w:delText>generada por el sensor</w:delText>
        </w:r>
      </w:del>
      <w:ins w:id="2343" w:author="JORGE CONTRERAS ORTIZ" w:date="2021-09-05T16:26:00Z">
        <w:r w:rsidR="002129C6">
          <w:t>generada</w:t>
        </w:r>
      </w:ins>
      <w:del w:id="2344" w:author="JORGE CONTRERAS ORTIZ" w:date="2021-09-05T16:26:00Z">
        <w:r w:rsidRPr="00791D37" w:rsidDel="002129C6">
          <w:delText>,</w:delText>
        </w:r>
      </w:del>
      <w:r w:rsidRPr="00791D37">
        <w:t xml:space="preserve"> </w:t>
      </w:r>
      <w:del w:id="2345" w:author="JORGE CONTRERAS ORTIZ" w:date="2021-09-05T16:26:00Z">
        <w:r w:rsidRPr="00791D37" w:rsidDel="002129C6">
          <w:delText xml:space="preserve">o el voltaje, </w:delText>
        </w:r>
      </w:del>
      <w:r w:rsidRPr="00791D37">
        <w:t xml:space="preserve">es proporcional a la magnitud que se está midiendo. </w:t>
      </w:r>
      <w:del w:id="2346" w:author="JORGE CONTRERAS ORTIZ" w:date="2021-09-05T16:24:00Z">
        <w:r w:rsidRPr="00791D37" w:rsidDel="002129C6">
          <w:delText xml:space="preserve">Mediciones </w:delText>
        </w:r>
      </w:del>
      <w:ins w:id="2347" w:author="JORGE CONTRERAS ORTIZ" w:date="2021-09-05T16:24:00Z">
        <w:r w:rsidR="002129C6">
          <w:t>Medidas</w:t>
        </w:r>
        <w:r w:rsidR="002129C6" w:rsidRPr="00791D37">
          <w:t xml:space="preserve"> </w:t>
        </w:r>
      </w:ins>
      <w:r w:rsidRPr="00791D37">
        <w:t xml:space="preserve">físicas como temperatura, presión, etc., son magnitudes escalares cuyo valor es suficiente información. Dichas </w:t>
      </w:r>
      <w:del w:id="2348" w:author="JORGE CONTRERAS ORTIZ" w:date="2021-09-05T16:24:00Z">
        <w:r w:rsidRPr="00791D37" w:rsidDel="002129C6">
          <w:delText xml:space="preserve">mediciones </w:delText>
        </w:r>
      </w:del>
      <w:ins w:id="2349"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350" w:author="JORGE CONTRERAS ORTIZ" w:date="2021-09-05T16:25:00Z"/>
        </w:rPr>
      </w:pPr>
      <w:ins w:id="2351" w:author="JORGE CONTRERAS ORTIZ" w:date="2021-09-05T16:25:00Z">
        <w:r>
          <w:t xml:space="preserve"> </w:t>
        </w:r>
      </w:ins>
    </w:p>
    <w:p w14:paraId="1C0279AD" w14:textId="77777777" w:rsidR="002129C6" w:rsidRPr="00791D37" w:rsidRDefault="002129C6">
      <w:pPr>
        <w:pStyle w:val="Prrafodelista"/>
        <w:pPrChange w:id="2352"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353" w:author="JORGE CONTRERAS ORTIZ" w:date="2021-09-05T16:28:00Z">
        <w:r w:rsidRPr="00791D37" w:rsidDel="002129C6">
          <w:delText>Se produce una señal de salida, o voltaje,</w:delText>
        </w:r>
      </w:del>
      <w:ins w:id="2354" w:author="JORGE CONTRERAS ORTIZ" w:date="2021-09-05T16:28:00Z">
        <w:r w:rsidR="002129C6">
          <w:t>La señal de salida generada es</w:t>
        </w:r>
      </w:ins>
      <w:r w:rsidRPr="00791D37">
        <w:t xml:space="preserve"> proporcional</w:t>
      </w:r>
      <w:del w:id="2355"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356" w:name="_Toc81499339"/>
      <w:bookmarkStart w:id="2357" w:name="_Toc81938455"/>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356"/>
      <w:r w:rsidR="00AD1498" w:rsidRPr="00791D37">
        <w:rPr>
          <w:noProof/>
        </w:rPr>
        <w:t>[3]</w:t>
      </w:r>
      <w:bookmarkEnd w:id="2357"/>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358" w:author="JORGE CONTRERAS ORTIZ" w:date="2021-09-05T23:37:00Z">
        <w:r w:rsidRPr="00791D37" w:rsidDel="001749E7">
          <w:delText>cuál</w:delText>
        </w:r>
      </w:del>
      <w:ins w:id="2359"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360" w:name="_Toc81499340"/>
      <w:bookmarkStart w:id="2361" w:name="_Toc81938456"/>
      <w:r w:rsidRPr="00791D37">
        <w:t>CAPA DE SENSORIZADO</w:t>
      </w:r>
      <w:bookmarkEnd w:id="2360"/>
      <w:bookmarkEnd w:id="2361"/>
    </w:p>
    <w:p w14:paraId="47A47AED" w14:textId="77777777" w:rsidR="00DA3B27" w:rsidRPr="00791D37" w:rsidRDefault="00DA3B27" w:rsidP="00791D37"/>
    <w:p w14:paraId="0C0CB449" w14:textId="135B90C3" w:rsidR="00DA3B27" w:rsidRPr="00791D37" w:rsidRDefault="00DA3B27" w:rsidP="00791D37">
      <w:del w:id="2362"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363" w:name="_Toc81499341"/>
      <w:bookmarkStart w:id="2364" w:name="_Toc81938457"/>
      <w:r w:rsidRPr="00791D37">
        <w:t>CAPA DE RED</w:t>
      </w:r>
      <w:bookmarkEnd w:id="2363"/>
      <w:bookmarkEnd w:id="2364"/>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365" w:author="JORGE CONTRERAS ORTIZ" w:date="2021-09-05T16:36:00Z">
        <w:r w:rsidRPr="00791D37" w:rsidDel="00260047">
          <w:delText>conectar todo entre sí</w:delText>
        </w:r>
      </w:del>
      <w:ins w:id="2366" w:author="JORGE CONTRERAS ORTIZ" w:date="2021-09-05T16:36:00Z">
        <w:r w:rsidR="00260047">
          <w:t>interconectar to</w:t>
        </w:r>
      </w:ins>
      <w:ins w:id="2367" w:author="JORGE CONTRERAS ORTIZ" w:date="2021-09-05T16:37:00Z">
        <w:r w:rsidR="00260047">
          <w:t>do</w:t>
        </w:r>
      </w:ins>
      <w:ins w:id="2368" w:author="JORGE CONTRERAS ORTIZ" w:date="2021-09-05T16:38:00Z">
        <w:r w:rsidR="00260047">
          <w:t xml:space="preserve"> entre sí</w:t>
        </w:r>
      </w:ins>
      <w:r w:rsidRPr="00791D37">
        <w:t xml:space="preserve"> y permitir el envío de información </w:t>
      </w:r>
      <w:ins w:id="2369" w:author="JORGE CONTRERAS ORTIZ" w:date="2021-09-05T16:38:00Z">
        <w:r w:rsidR="00260047">
          <w:t>con otros</w:t>
        </w:r>
      </w:ins>
      <w:del w:id="2370"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371" w:author="JORGE CONTRERAS ORTIZ" w:date="2021-09-05T16:39:00Z">
        <w:r w:rsidRPr="00791D37" w:rsidDel="00260047">
          <w:delText>redes heterogéneas</w:delText>
        </w:r>
      </w:del>
      <w:ins w:id="2372" w:author="JORGE CONTRERAS ORTIZ" w:date="2021-09-05T16:39:00Z">
        <w:r w:rsidR="00260047">
          <w:t xml:space="preserve">una red </w:t>
        </w:r>
      </w:ins>
      <w:ins w:id="2373" w:author="JORGE CONTRERAS ORTIZ" w:date="2021-09-05T16:40:00Z">
        <w:r w:rsidR="00260047">
          <w:t>heterogénea</w:t>
        </w:r>
      </w:ins>
      <w:r w:rsidRPr="00791D37">
        <w:t xml:space="preserve"> y </w:t>
      </w:r>
      <w:ins w:id="2374" w:author="JORGE CONTRERAS ORTIZ" w:date="2021-09-05T16:41:00Z">
        <w:r w:rsidR="00260047">
          <w:t xml:space="preserve">se provee de </w:t>
        </w:r>
      </w:ins>
      <w:del w:id="2375" w:author="JORGE CONTRERAS ORTIZ" w:date="2021-09-05T16:41:00Z">
        <w:r w:rsidRPr="00791D37" w:rsidDel="00260047">
          <w:delText xml:space="preserve">los dispositivos </w:delText>
        </w:r>
      </w:del>
      <w:del w:id="2376" w:author="JORGE CONTRERAS ORTIZ" w:date="2021-09-05T16:40:00Z">
        <w:r w:rsidRPr="00791D37" w:rsidDel="00260047">
          <w:delText>relacionados se introducen en el</w:delText>
        </w:r>
      </w:del>
      <w:del w:id="2377" w:author="JORGE CONTRERAS ORTIZ" w:date="2021-09-05T16:41:00Z">
        <w:r w:rsidRPr="00791D37" w:rsidDel="00260047">
          <w:delText xml:space="preserve"> </w:delText>
        </w:r>
      </w:del>
      <w:r w:rsidRPr="00791D37">
        <w:t>servicio de Internet</w:t>
      </w:r>
      <w:ins w:id="2378" w:author="JORGE CONTRERAS ORTIZ" w:date="2021-09-05T16:41:00Z">
        <w:r w:rsidR="00260047">
          <w:t xml:space="preserve"> a todos los dispositivos.</w:t>
        </w:r>
      </w:ins>
      <w:del w:id="2379" w:author="JORGE CONTRERAS ORTIZ" w:date="2021-09-05T16:41:00Z">
        <w:r w:rsidRPr="00791D37" w:rsidDel="00260047">
          <w:delText>.</w:delText>
        </w:r>
      </w:del>
    </w:p>
    <w:p w14:paraId="0A89747C" w14:textId="2B82ECA4" w:rsidR="00154AE0" w:rsidRDefault="00DA3B27" w:rsidP="00791D37">
      <w:pPr>
        <w:rPr>
          <w:ins w:id="2380" w:author="JORGE CONTRERAS ORTIZ" w:date="2021-09-05T16:43:00Z"/>
        </w:rPr>
      </w:pPr>
      <w:r w:rsidRPr="00791D37">
        <w:lastRenderedPageBreak/>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w:t>
      </w:r>
      <w:del w:id="2381" w:author="JORGE CONTRERAS ORTIZ" w:date="2021-09-05T16:42:00Z">
        <w:r w:rsidRPr="00791D37" w:rsidDel="00154AE0">
          <w:delText>es importante que se automatice el encontrar y mapear los dispositivos</w:delText>
        </w:r>
      </w:del>
      <w:del w:id="2382" w:author="JORGE CONTRERAS ORTIZ" w:date="2021-09-05T16:41:00Z">
        <w:r w:rsidRPr="00791D37" w:rsidDel="00154AE0">
          <w:delText xml:space="preserve"> o “cosas”</w:delText>
        </w:r>
      </w:del>
      <w:del w:id="2383" w:author="JORGE CONTRERAS ORTIZ" w:date="2021-09-05T16:42:00Z">
        <w:r w:rsidRPr="00791D37" w:rsidDel="00154AE0">
          <w:delText xml:space="preserve"> para una </w:delText>
        </w:r>
      </w:del>
      <w:del w:id="2384" w:author="JORGE CONTRERAS ORTIZ" w:date="2021-09-05T16:41:00Z">
        <w:r w:rsidRPr="00791D37" w:rsidDel="00154AE0">
          <w:delText>dinámica red cambiante</w:delText>
        </w:r>
      </w:del>
      <w:ins w:id="2385" w:author="JORGE CONTRERAS ORTIZ" w:date="2021-09-05T16:42:00Z">
        <w:r w:rsidR="00154AE0">
          <w:t xml:space="preserve">en </w:t>
        </w:r>
      </w:ins>
      <w:ins w:id="2386" w:author="JORGE CONTRERAS ORTIZ" w:date="2021-09-05T16:43:00Z">
        <w:r w:rsidR="00154AE0">
          <w:t>las redes dinámicas, es importante la automatización de la búsqueda y mapeamiento de dispositivos.</w:t>
        </w:r>
      </w:ins>
    </w:p>
    <w:p w14:paraId="76798740" w14:textId="222DD014" w:rsidR="00260047" w:rsidRDefault="00DA3B27" w:rsidP="00791D37">
      <w:pPr>
        <w:rPr>
          <w:ins w:id="2387" w:author="JORGE CONTRERAS ORTIZ" w:date="2021-09-05T16:36:00Z"/>
        </w:rPr>
      </w:pPr>
      <w:del w:id="2388" w:author="JORGE CONTRERAS ORTIZ" w:date="2021-09-05T16:43:00Z">
        <w:r w:rsidRPr="00791D37" w:rsidDel="00154AE0">
          <w:delText xml:space="preserve">. </w:delText>
        </w:r>
      </w:del>
      <w:r w:rsidRPr="00791D37">
        <w:t>Estos dispositivos necesitan que se les asigne un rol automáticamente, para desplegar, manejar y organizar (scheduling) comportamientos de los dispositivos y ser capaces de cambiar de rol en cualquier momento según</w:t>
      </w:r>
      <w:ins w:id="2389" w:author="JORGE CONTRERAS ORTIZ" w:date="2021-09-05T16:42:00Z">
        <w:r w:rsidR="00154AE0">
          <w:t xml:space="preserve"> se</w:t>
        </w:r>
      </w:ins>
      <w:r w:rsidRPr="00791D37">
        <w:t xml:space="preserve"> necesite. Esto </w:t>
      </w:r>
      <w:ins w:id="2390" w:author="JORGE CONTRERAS ORTIZ" w:date="2021-09-05T16:44:00Z">
        <w:r w:rsidR="00154AE0">
          <w:t xml:space="preserve">permite </w:t>
        </w:r>
      </w:ins>
      <w:del w:id="2391" w:author="JORGE CONTRERAS ORTIZ" w:date="2021-09-05T16:44:00Z">
        <w:r w:rsidRPr="00791D37" w:rsidDel="00154AE0">
          <w:delText xml:space="preserve">habilita </w:delText>
        </w:r>
      </w:del>
      <w:r w:rsidRPr="00791D37">
        <w:t xml:space="preserve">a los dispositivos </w:t>
      </w:r>
      <w:del w:id="2392" w:author="JORGE CONTRERAS ORTIZ" w:date="2021-09-05T16:44:00Z">
        <w:r w:rsidRPr="00791D37" w:rsidDel="00154AE0">
          <w:delText xml:space="preserve">para </w:delText>
        </w:r>
      </w:del>
      <w:r w:rsidRPr="00791D37">
        <w:t xml:space="preserve">colaborar en la realización de las distintas tareas.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393" w:name="_Toc81499342"/>
      <w:bookmarkStart w:id="2394" w:name="_Toc81938458"/>
      <w:r w:rsidRPr="00791D37">
        <w:t>CAPA DE SERVICIO</w:t>
      </w:r>
      <w:bookmarkEnd w:id="2393"/>
      <w:bookmarkEnd w:id="2394"/>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1C9E065" w:rsidR="00DA3B27" w:rsidDel="00154AE0" w:rsidRDefault="00DA3B27" w:rsidP="00791D37">
      <w:pPr>
        <w:pStyle w:val="Prrafodelista"/>
        <w:numPr>
          <w:ilvl w:val="0"/>
          <w:numId w:val="2"/>
        </w:numPr>
        <w:rPr>
          <w:del w:id="2395" w:author="JORGE CONTRERAS ORTIZ" w:date="2021-09-05T16:46:00Z"/>
        </w:rPr>
      </w:pPr>
      <w:r w:rsidRPr="00EA0B9B">
        <w:rPr>
          <w:b/>
          <w:bCs/>
          <w:rPrChange w:id="2396"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397" w:author="JORGE CONTRERAS ORTIZ" w:date="2021-09-05T16:46:00Z"/>
        </w:rPr>
      </w:pPr>
    </w:p>
    <w:p w14:paraId="748CEB0E" w14:textId="77777777" w:rsidR="00DA3B27" w:rsidRPr="00791D37" w:rsidRDefault="00DA3B27">
      <w:pPr>
        <w:pStyle w:val="Prrafodelista"/>
        <w:pPrChange w:id="2398" w:author="JORGE CONTRERAS ORTIZ" w:date="2021-09-05T16:46:00Z">
          <w:pPr/>
        </w:pPrChange>
      </w:pPr>
    </w:p>
    <w:p w14:paraId="5D225CB7" w14:textId="526B9842" w:rsidR="00DA3B27" w:rsidDel="00154AE0" w:rsidRDefault="00DA3B27">
      <w:pPr>
        <w:pStyle w:val="Prrafodelista"/>
        <w:numPr>
          <w:ilvl w:val="0"/>
          <w:numId w:val="2"/>
        </w:numPr>
        <w:rPr>
          <w:del w:id="2399" w:author="JORGE CONTRERAS ORTIZ" w:date="2021-09-05T16:46:00Z"/>
        </w:rPr>
      </w:pPr>
      <w:r w:rsidRPr="00EA0B9B">
        <w:rPr>
          <w:b/>
          <w:bCs/>
          <w:rPrChange w:id="2400"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401" w:author="JORGE CONTRERAS ORTIZ" w:date="2021-09-05T16:46:00Z"/>
        </w:rPr>
      </w:pPr>
    </w:p>
    <w:p w14:paraId="0A4BB03A" w14:textId="77777777" w:rsidR="00DA3B27" w:rsidRPr="00791D37" w:rsidRDefault="00DA3B27">
      <w:pPr>
        <w:pStyle w:val="Prrafodelista"/>
        <w:pPrChange w:id="2402" w:author="JORGE CONTRERAS ORTIZ" w:date="2021-09-05T16:46:00Z">
          <w:pPr/>
        </w:pPrChange>
      </w:pPr>
    </w:p>
    <w:p w14:paraId="14B44916" w14:textId="292602DA" w:rsidR="00DA3B27" w:rsidDel="00154AE0" w:rsidRDefault="00DA3B27">
      <w:pPr>
        <w:pStyle w:val="Prrafodelista"/>
        <w:numPr>
          <w:ilvl w:val="0"/>
          <w:numId w:val="2"/>
        </w:numPr>
        <w:rPr>
          <w:del w:id="2403" w:author="JORGE CONTRERAS ORTIZ" w:date="2021-09-05T16:46:00Z"/>
        </w:rPr>
      </w:pPr>
      <w:r w:rsidRPr="00EA0B9B">
        <w:rPr>
          <w:b/>
          <w:bCs/>
          <w:rPrChange w:id="2404"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405" w:author="JORGE CONTRERAS ORTIZ" w:date="2021-09-05T16:46:00Z"/>
        </w:rPr>
      </w:pPr>
    </w:p>
    <w:p w14:paraId="63648451" w14:textId="77777777" w:rsidR="00DA3B27" w:rsidRPr="00791D37" w:rsidRDefault="00DA3B27">
      <w:pPr>
        <w:pStyle w:val="Prrafodelista"/>
        <w:pPrChange w:id="2406" w:author="JORGE CONTRERAS ORTIZ" w:date="2021-09-05T16:46:00Z">
          <w:pPr/>
        </w:pPrChange>
      </w:pPr>
    </w:p>
    <w:p w14:paraId="22350187" w14:textId="77777777" w:rsidR="00DA3B27" w:rsidRPr="00791D37" w:rsidRDefault="00DA3B27" w:rsidP="00791D37">
      <w:pPr>
        <w:pStyle w:val="Prrafodelista"/>
        <w:numPr>
          <w:ilvl w:val="0"/>
          <w:numId w:val="2"/>
        </w:numPr>
      </w:pPr>
      <w:r w:rsidRPr="00EA0B9B">
        <w:rPr>
          <w:b/>
          <w:bCs/>
          <w:rPrChange w:id="2407" w:author="JORGE CONTRERAS ORTIZ" w:date="2021-09-05T16:52:00Z">
            <w:rPr/>
          </w:rPrChange>
        </w:rPr>
        <w:t xml:space="preserve">Servicio </w:t>
      </w:r>
      <w:proofErr w:type="spellStart"/>
      <w:r w:rsidRPr="00EA0B9B">
        <w:rPr>
          <w:b/>
          <w:bCs/>
          <w:rPrChange w:id="2408" w:author="JORGE CONTRERAS ORTIZ" w:date="2021-09-05T16:52:00Z">
            <w:rPr/>
          </w:rPrChange>
        </w:rPr>
        <w:t>APIs</w:t>
      </w:r>
      <w:proofErr w:type="spellEnd"/>
      <w:r w:rsidRPr="00791D37">
        <w:t>: Apoyando la interacción entre los servicios requeridos en IoT.</w:t>
      </w:r>
    </w:p>
    <w:p w14:paraId="6688534F" w14:textId="77777777" w:rsidR="00DA3B27" w:rsidRPr="00791D37" w:rsidRDefault="00DA3B27" w:rsidP="00791D37"/>
    <w:p w14:paraId="16F0F18B" w14:textId="3307CB47" w:rsidR="00DA3B27" w:rsidRDefault="00DA3B27" w:rsidP="00791D37">
      <w:pPr>
        <w:rPr>
          <w:ins w:id="2409" w:author="JORGE CONTRERAS ORTIZ" w:date="2021-09-05T20:52:00Z"/>
        </w:rPr>
      </w:pPr>
    </w:p>
    <w:p w14:paraId="4D0E1EA9" w14:textId="31BB1841" w:rsidR="00CA64F2" w:rsidRDefault="00CA64F2" w:rsidP="00791D37">
      <w:pPr>
        <w:rPr>
          <w:ins w:id="2410" w:author="JORGE CONTRERAS ORTIZ" w:date="2021-09-05T20:52:00Z"/>
        </w:rPr>
      </w:pPr>
    </w:p>
    <w:p w14:paraId="719E4DCD" w14:textId="77777777" w:rsidR="00CA64F2" w:rsidRPr="00791D37" w:rsidRDefault="00CA64F2" w:rsidP="00791D37"/>
    <w:p w14:paraId="346F0DEE" w14:textId="511FC0EB" w:rsidR="00DA3B27" w:rsidRPr="00791D37" w:rsidRDefault="00154AE0" w:rsidP="00FE1EC4">
      <w:pPr>
        <w:pStyle w:val="Ttulo4"/>
      </w:pPr>
      <w:bookmarkStart w:id="2411" w:name="_Toc81499343"/>
      <w:bookmarkStart w:id="2412" w:name="_Toc81938459"/>
      <w:r w:rsidRPr="00791D37">
        <w:lastRenderedPageBreak/>
        <w:t>CAPA DE INTERFAZ</w:t>
      </w:r>
      <w:bookmarkEnd w:id="2411"/>
      <w:bookmarkEnd w:id="2412"/>
    </w:p>
    <w:p w14:paraId="2376324A" w14:textId="77777777" w:rsidR="00DA3B27" w:rsidRPr="00791D37" w:rsidRDefault="00DA3B27" w:rsidP="00791D37"/>
    <w:p w14:paraId="0873F7A9" w14:textId="34F2C1E8"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w:t>
      </w:r>
      <w:del w:id="2413" w:author="JORGE CONTRERAS ORTIZ" w:date="2021-09-05T16:58:00Z">
        <w:r w:rsidRPr="00791D37" w:rsidDel="00EA0B9B">
          <w:delText>dificultoso</w:delText>
        </w:r>
      </w:del>
      <w:ins w:id="2414" w:author="JORGE CONTRERAS ORTIZ" w:date="2021-09-05T16:58:00Z">
        <w:r w:rsidR="00EA0B9B">
          <w:t>complejo</w:t>
        </w:r>
      </w:ins>
      <w:r w:rsidRPr="00791D37">
        <w:t xml:space="preserve">. Va </w:t>
      </w:r>
      <w:del w:id="2415" w:author="JORGE CONTRERAS ORTIZ" w:date="2021-09-05T16:58:00Z">
        <w:r w:rsidRPr="00791D37" w:rsidDel="00EA0B9B">
          <w:delText xml:space="preserve">apareciendo </w:delText>
        </w:r>
      </w:del>
      <w:ins w:id="2416"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Pr="00791D37">
        <w:t>QoS</w:t>
      </w:r>
      <w:proofErr w:type="spellEnd"/>
      <w:r w:rsidRPr="00791D37">
        <w:t>,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5D9A4678" w14:textId="77777777" w:rsidR="00CA64F2" w:rsidRDefault="00CA64F2">
      <w:pPr>
        <w:jc w:val="left"/>
        <w:rPr>
          <w:ins w:id="2417" w:author="JORGE CONTRERAS ORTIZ" w:date="2021-09-05T20:54:00Z"/>
          <w:rFonts w:eastAsiaTheme="majorEastAsia"/>
          <w:color w:val="2F5496" w:themeColor="accent1" w:themeShade="BF"/>
          <w:sz w:val="26"/>
          <w:szCs w:val="26"/>
        </w:rPr>
      </w:pPr>
      <w:bookmarkStart w:id="2418" w:name="_Toc81499344"/>
      <w:ins w:id="2419" w:author="JORGE CONTRERAS ORTIZ" w:date="2021-09-05T20:54:00Z">
        <w:r>
          <w:br w:type="page"/>
        </w:r>
      </w:ins>
    </w:p>
    <w:p w14:paraId="604AAA51" w14:textId="025DA547" w:rsidR="00DA3B27" w:rsidRPr="00791D37" w:rsidRDefault="00DA3B27" w:rsidP="00791D37">
      <w:pPr>
        <w:pStyle w:val="Ttulo2"/>
      </w:pPr>
      <w:bookmarkStart w:id="2420" w:name="_Toc81938460"/>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418"/>
      <w:r w:rsidR="00AD1498" w:rsidRPr="00791D37">
        <w:rPr>
          <w:noProof/>
        </w:rPr>
        <w:t>[4]</w:t>
      </w:r>
      <w:bookmarkEnd w:id="2420"/>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421" w:name="_Toc81499345"/>
      <w:bookmarkStart w:id="2422" w:name="_Ref81655481"/>
      <w:bookmarkStart w:id="2423" w:name="_Toc81938461"/>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421"/>
      <w:r w:rsidR="00AD1498" w:rsidRPr="00791D37">
        <w:rPr>
          <w:noProof/>
        </w:rPr>
        <w:t>[4]</w:t>
      </w:r>
      <w:bookmarkEnd w:id="2423"/>
      <w:r w:rsidR="00DA3B27" w:rsidRPr="00791D37">
        <w:fldChar w:fldCharType="end"/>
      </w:r>
      <w:bookmarkEnd w:id="2422"/>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424" w:author="JORGE CONTRERAS ORTIZ" w:date="2021-09-05T20:56:00Z"/>
        </w:rPr>
      </w:pPr>
    </w:p>
    <w:p w14:paraId="60D9F49C" w14:textId="2489E9AD" w:rsidR="00CA64F2" w:rsidRDefault="00CA64F2" w:rsidP="00791D37">
      <w:pPr>
        <w:rPr>
          <w:ins w:id="2425" w:author="JORGE CONTRERAS ORTIZ" w:date="2021-09-05T20:56:00Z"/>
        </w:rPr>
      </w:pPr>
    </w:p>
    <w:p w14:paraId="59D665FE" w14:textId="11139A71" w:rsidR="00CA64F2" w:rsidRDefault="00CA64F2" w:rsidP="00791D37">
      <w:pPr>
        <w:rPr>
          <w:ins w:id="2426" w:author="JORGE CONTRERAS ORTIZ" w:date="2021-09-05T20:56:00Z"/>
        </w:rPr>
      </w:pPr>
    </w:p>
    <w:p w14:paraId="38189A5F" w14:textId="22E706A1" w:rsidR="00CA64F2" w:rsidRDefault="00CA64F2" w:rsidP="00791D37">
      <w:pPr>
        <w:rPr>
          <w:ins w:id="2427" w:author="JORGE CONTRERAS ORTIZ" w:date="2021-09-05T20:56:00Z"/>
        </w:rPr>
      </w:pPr>
    </w:p>
    <w:p w14:paraId="13F61958" w14:textId="63370A0D" w:rsidR="00CA64F2" w:rsidRDefault="00CA64F2" w:rsidP="00791D37">
      <w:pPr>
        <w:rPr>
          <w:ins w:id="2428"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429" w:name="_Toc81499346"/>
      <w:bookmarkStart w:id="2430" w:name="_Toc81938462"/>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429"/>
      <w:r w:rsidR="00AD1498" w:rsidRPr="00791D37">
        <w:rPr>
          <w:noProof/>
        </w:rPr>
        <w:t>[4]–[6]</w:t>
      </w:r>
      <w:bookmarkEnd w:id="2430"/>
      <w:r w:rsidR="00DA3B27" w:rsidRPr="00791D37">
        <w:fldChar w:fldCharType="end"/>
      </w:r>
    </w:p>
    <w:p w14:paraId="7CBA25D2" w14:textId="77777777" w:rsidR="00DA3B27" w:rsidRPr="00791D37" w:rsidRDefault="00DA3B27" w:rsidP="00791D37"/>
    <w:p w14:paraId="0C49DCC2" w14:textId="3485AF0B" w:rsidR="00DA3B27" w:rsidRPr="00791D37" w:rsidRDefault="00DA3B27" w:rsidP="00791D37">
      <w:r w:rsidRPr="00791D37">
        <w:t xml:space="preserve">El concepto básico de la pila del 6LoWPAN, </w:t>
      </w:r>
      <w:ins w:id="2431"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432" w:author="JORGE CONTRERAS ORTIZ" w:date="2021-09-05T23:41:00Z">
        <w:r w:rsidR="001749E7" w:rsidRPr="00791D37">
          <w:t xml:space="preserve">Ilustración </w:t>
        </w:r>
        <w:r w:rsidR="001749E7">
          <w:rPr>
            <w:noProof/>
          </w:rPr>
          <w:t>1</w:t>
        </w:r>
      </w:ins>
      <w:ins w:id="2433" w:author="JORGE CONTRERAS ORTIZ" w:date="2021-09-04T13:43:00Z">
        <w:r w:rsidR="00F92885">
          <w:fldChar w:fldCharType="end"/>
        </w:r>
      </w:ins>
      <w:del w:id="2434"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30C85A95" w:rsidR="00DA3B27" w:rsidRPr="00F21168" w:rsidRDefault="00DA3B27" w:rsidP="00F21168">
      <w:pPr>
        <w:pStyle w:val="Descripcin"/>
        <w:jc w:val="center"/>
      </w:pPr>
      <w:bookmarkStart w:id="2435" w:name="_Ref81655480"/>
      <w:bookmarkStart w:id="2436" w:name="_Toc81499811"/>
      <w:bookmarkStart w:id="2437" w:name="_Toc81499576"/>
      <w:bookmarkStart w:id="2438" w:name="_Toc81938634"/>
      <w:r w:rsidRPr="00791D37">
        <w:t xml:space="preserve">Ilustración </w:t>
      </w:r>
      <w:r w:rsidRPr="00F21168">
        <w:fldChar w:fldCharType="begin"/>
      </w:r>
      <w:r w:rsidRPr="00791D37">
        <w:instrText xml:space="preserve"> SEQ Ilustración \* ARABIC </w:instrText>
      </w:r>
      <w:r w:rsidRPr="00F21168">
        <w:fldChar w:fldCharType="separate"/>
      </w:r>
      <w:r w:rsidR="00F201E1">
        <w:rPr>
          <w:noProof/>
        </w:rPr>
        <w:t>1</w:t>
      </w:r>
      <w:r w:rsidRPr="00F21168">
        <w:fldChar w:fldCharType="end"/>
      </w:r>
      <w:bookmarkEnd w:id="2435"/>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436"/>
      <w:bookmarkEnd w:id="2437"/>
      <w:r w:rsidR="00AD1498" w:rsidRPr="00791D37">
        <w:rPr>
          <w:noProof/>
        </w:rPr>
        <w:t>[6]</w:t>
      </w:r>
      <w:bookmarkEnd w:id="2438"/>
      <w:r w:rsidRPr="00F21168">
        <w:fldChar w:fldCharType="end"/>
      </w:r>
    </w:p>
    <w:p w14:paraId="5DF5023A" w14:textId="77777777" w:rsidR="00032C7F" w:rsidRDefault="00032C7F" w:rsidP="00791D37">
      <w:pPr>
        <w:rPr>
          <w:ins w:id="2439" w:author="JORGE CONTRERAS ORTIZ" w:date="2021-09-05T22:23:00Z"/>
        </w:rPr>
      </w:pPr>
    </w:p>
    <w:p w14:paraId="4D318F78" w14:textId="77777777" w:rsidR="00032C7F" w:rsidRDefault="00032C7F" w:rsidP="00791D37">
      <w:pPr>
        <w:rPr>
          <w:ins w:id="2440"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441" w:author="JORGE CONTRERAS ORTIZ" w:date="2021-09-05T17:40:00Z">
        <w:r w:rsidRPr="00791D37" w:rsidDel="00257A8F">
          <w:delText xml:space="preserve">los esfuerzos de los diferentes equipos de trabajo en la investigación de la </w:delText>
        </w:r>
      </w:del>
      <w:ins w:id="2442"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8E5F988" w:rsidR="00DA3B27" w:rsidRPr="00791D37" w:rsidRDefault="00DA3B27" w:rsidP="00791D37">
      <w:r w:rsidRPr="00791D37">
        <w:t xml:space="preserve">La tecnología de las capas bajas de 6LoWPAN </w:t>
      </w:r>
      <w:ins w:id="2443" w:author="JORGE CONTRERAS ORTIZ" w:date="2021-09-05T17:44:00Z">
        <w:r w:rsidR="00DC6100">
          <w:t xml:space="preserve">se </w:t>
        </w:r>
      </w:ins>
      <w:r w:rsidRPr="00791D37">
        <w:t>apoya</w:t>
      </w:r>
      <w:ins w:id="2444" w:author="JORGE CONTRERAS ORTIZ" w:date="2021-09-05T17:44:00Z">
        <w:r w:rsidR="00DC6100">
          <w:t xml:space="preserve"> en</w:t>
        </w:r>
      </w:ins>
      <w:del w:id="2445"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231AFCB1" w:rsidR="00DA3B27" w:rsidRDefault="00DA3B27" w:rsidP="00791D37">
      <w:pPr>
        <w:rPr>
          <w:ins w:id="2446" w:author="JORGE CONTRERAS ORTIZ" w:date="2021-09-05T20:56:00Z"/>
        </w:rPr>
      </w:pPr>
    </w:p>
    <w:p w14:paraId="5D5CC57A" w14:textId="4B10B57B" w:rsidR="00CA64F2" w:rsidRDefault="00CA64F2" w:rsidP="00791D37">
      <w:pPr>
        <w:rPr>
          <w:ins w:id="2447" w:author="JORGE CONTRERAS ORTIZ" w:date="2021-09-05T20:56:00Z"/>
        </w:rPr>
      </w:pPr>
    </w:p>
    <w:p w14:paraId="5B0F198E" w14:textId="6D544FAC" w:rsidR="00CA64F2" w:rsidRDefault="00CA64F2" w:rsidP="00791D37">
      <w:pPr>
        <w:rPr>
          <w:ins w:id="2448" w:author="JORGE CONTRERAS ORTIZ" w:date="2021-09-05T20:56:00Z"/>
        </w:rPr>
      </w:pPr>
    </w:p>
    <w:p w14:paraId="568179B0" w14:textId="402626AF" w:rsidR="00CA64F2" w:rsidRDefault="00CA64F2" w:rsidP="00791D37">
      <w:pPr>
        <w:rPr>
          <w:ins w:id="2449" w:author="JORGE CONTRERAS ORTIZ" w:date="2021-09-05T20:56:00Z"/>
        </w:rPr>
      </w:pPr>
    </w:p>
    <w:p w14:paraId="12A6E7EF" w14:textId="281C85EE" w:rsidR="00CA64F2" w:rsidRDefault="00CA64F2" w:rsidP="00791D37">
      <w:pPr>
        <w:rPr>
          <w:ins w:id="2450" w:author="JORGE CONTRERAS ORTIZ" w:date="2021-09-05T20:56:00Z"/>
        </w:rPr>
      </w:pPr>
    </w:p>
    <w:p w14:paraId="694AC796" w14:textId="0159BD0C" w:rsidR="00CA64F2" w:rsidRPr="00791D37" w:rsidDel="00032C7F" w:rsidRDefault="00CA64F2" w:rsidP="00791D37">
      <w:pPr>
        <w:rPr>
          <w:del w:id="2451" w:author="JORGE CONTRERAS ORTIZ" w:date="2021-09-05T22:23:00Z"/>
        </w:rPr>
      </w:pPr>
      <w:bookmarkStart w:id="2452" w:name="_Toc81776437"/>
      <w:bookmarkStart w:id="2453" w:name="_Toc81776633"/>
      <w:bookmarkStart w:id="2454" w:name="_Toc81776996"/>
      <w:bookmarkStart w:id="2455" w:name="_Toc81777281"/>
      <w:bookmarkStart w:id="2456" w:name="_Toc81777567"/>
      <w:bookmarkStart w:id="2457" w:name="_Toc81777867"/>
      <w:bookmarkStart w:id="2458" w:name="_Toc81778158"/>
      <w:bookmarkStart w:id="2459" w:name="_Toc81938463"/>
      <w:bookmarkEnd w:id="2452"/>
      <w:bookmarkEnd w:id="2453"/>
      <w:bookmarkEnd w:id="2454"/>
      <w:bookmarkEnd w:id="2455"/>
      <w:bookmarkEnd w:id="2456"/>
      <w:bookmarkEnd w:id="2457"/>
      <w:bookmarkEnd w:id="2458"/>
      <w:bookmarkEnd w:id="2459"/>
    </w:p>
    <w:p w14:paraId="1856D755" w14:textId="6C486C7F" w:rsidR="00DA3B27" w:rsidRPr="00791D37" w:rsidRDefault="00DC6100" w:rsidP="00791D37">
      <w:pPr>
        <w:pStyle w:val="Ttulo3"/>
      </w:pPr>
      <w:bookmarkStart w:id="2460" w:name="_Toc81499347"/>
      <w:bookmarkStart w:id="2461" w:name="_Toc81938464"/>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460"/>
      <w:r w:rsidR="00AD1498" w:rsidRPr="00791D37">
        <w:rPr>
          <w:noProof/>
        </w:rPr>
        <w:t>[7]</w:t>
      </w:r>
      <w:bookmarkEnd w:id="2461"/>
      <w:r w:rsidR="00DA3B27" w:rsidRPr="00791D37">
        <w:fldChar w:fldCharType="end"/>
      </w:r>
    </w:p>
    <w:p w14:paraId="568F8715" w14:textId="77777777" w:rsidR="00DA3B27" w:rsidRPr="00791D37" w:rsidRDefault="00DA3B27" w:rsidP="00791D37"/>
    <w:p w14:paraId="5B3E1B1A" w14:textId="320D7250" w:rsidR="00DA3B27" w:rsidRPr="00791D37" w:rsidRDefault="00DA3B27" w:rsidP="00791D37">
      <w:r w:rsidRPr="00791D37">
        <w:t>Como se ha indicado tanto e</w:t>
      </w:r>
      <w:del w:id="2462" w:author="JORGE CONTRERAS ORTIZ" w:date="2021-09-04T13:44:00Z">
        <w:r w:rsidRPr="00791D37" w:rsidDel="00E915C0">
          <w:delText xml:space="preserve">n </w:delText>
        </w:r>
      </w:del>
      <w:ins w:id="2463"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464" w:author="JORGE CONTRERAS ORTIZ" w:date="2021-09-05T23:41:00Z">
        <w:r w:rsidR="001749E7">
          <w:t>2.2.1</w:t>
        </w:r>
      </w:ins>
      <w:ins w:id="2465" w:author="JORGE CONTRERAS ORTIZ" w:date="2021-09-04T13:44:00Z">
        <w:r w:rsidR="00E915C0">
          <w:fldChar w:fldCharType="end"/>
        </w:r>
        <w:r w:rsidR="00E915C0">
          <w:t xml:space="preserve"> </w:t>
        </w:r>
      </w:ins>
      <w:del w:id="2466" w:author="JORGE CONTRERAS ORTIZ" w:date="2021-09-04T13:44:00Z">
        <w:r w:rsidRPr="00791D37" w:rsidDel="00F92885">
          <w:delText xml:space="preserve">el apartado anterior </w:delText>
        </w:r>
      </w:del>
      <w:r w:rsidRPr="00791D37">
        <w:t xml:space="preserve">como en </w:t>
      </w:r>
      <w:ins w:id="2467" w:author="JORGE CONTRERAS ORTIZ" w:date="2021-09-04T13:43:00Z">
        <w:r w:rsidR="00F92885">
          <w:fldChar w:fldCharType="begin"/>
        </w:r>
        <w:r w:rsidR="00F92885">
          <w:instrText xml:space="preserve"> REF _Ref81655480 \h </w:instrText>
        </w:r>
      </w:ins>
      <w:ins w:id="2468" w:author="JORGE CONTRERAS ORTIZ" w:date="2021-09-04T13:43:00Z">
        <w:r w:rsidR="00F92885">
          <w:fldChar w:fldCharType="separate"/>
        </w:r>
      </w:ins>
      <w:ins w:id="2469" w:author="JORGE CONTRERAS ORTIZ" w:date="2021-09-05T23:41:00Z">
        <w:r w:rsidR="001749E7" w:rsidRPr="00791D37">
          <w:t xml:space="preserve">Ilustración </w:t>
        </w:r>
        <w:r w:rsidR="001749E7">
          <w:rPr>
            <w:noProof/>
          </w:rPr>
          <w:t>1</w:t>
        </w:r>
      </w:ins>
      <w:ins w:id="2470" w:author="JORGE CONTRERAS ORTIZ" w:date="2021-09-04T13:43:00Z">
        <w:r w:rsidR="00F92885">
          <w:fldChar w:fldCharType="end"/>
        </w:r>
      </w:ins>
      <w:del w:id="2471"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472" w:author="JORGE CONTRERAS ORTIZ" w:date="2021-09-04T13:44:00Z">
        <w:r w:rsidRPr="00791D37" w:rsidDel="00E915C0">
          <w:delText>cuál</w:delText>
        </w:r>
      </w:del>
      <w:ins w:id="2473"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474" w:name="_Toc81499348"/>
      <w:bookmarkStart w:id="2475" w:name="_Toc81938465"/>
      <w:r w:rsidRPr="00791D37">
        <w:t>COMPRESIÓN DE CABECERA</w:t>
      </w:r>
      <w:bookmarkEnd w:id="2474"/>
      <w:bookmarkEnd w:id="2475"/>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476" w:name="_Toc81499349"/>
      <w:bookmarkStart w:id="2477" w:name="_Toc81938466"/>
      <w:r w:rsidRPr="00791D37">
        <w:t>ENRUTAMIENTO</w:t>
      </w:r>
      <w:bookmarkEnd w:id="2476"/>
      <w:bookmarkEnd w:id="2477"/>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478" w:author="JORGE CONTRERAS ORTIZ" w:date="2021-09-05T17:58:00Z">
        <w:r w:rsidRPr="00791D37" w:rsidDel="00FD2A2F">
          <w:delText>perdidas</w:delText>
        </w:r>
      </w:del>
      <w:ins w:id="2479"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50016351" w:rsidR="00DA3B27" w:rsidRPr="00791D37" w:rsidRDefault="00DA3B27" w:rsidP="00791D37">
      <w:r w:rsidRPr="00791D37">
        <w:t xml:space="preserve">También, </w:t>
      </w:r>
      <w:commentRangeStart w:id="2480"/>
      <w:r w:rsidRPr="00791D37">
        <w:t>RPL está pensado para ser usado en redes con bastantes nodos</w:t>
      </w:r>
      <w:commentRangeEnd w:id="2480"/>
      <w:r w:rsidRPr="00791D37">
        <w:rPr>
          <w:rStyle w:val="Refdecomentario"/>
        </w:rPr>
        <w:commentReference w:id="2480"/>
      </w:r>
      <w:r w:rsidRPr="00791D37">
        <w:t>, los cuales tendrán recursos limitados y las redes estarán “manejadas” por uno o pocos “</w:t>
      </w:r>
      <w:proofErr w:type="spellStart"/>
      <w:r w:rsidRPr="00791D37">
        <w:t>supernodos</w:t>
      </w:r>
      <w:proofErr w:type="spellEnd"/>
      <w:r w:rsidRPr="00791D37">
        <w:t xml:space="preserve">” o </w:t>
      </w:r>
      <w:ins w:id="2481" w:author="JORGE CONTRERAS ORTIZ" w:date="2021-09-05T17:59:00Z">
        <w:r w:rsidR="00FD2A2F">
          <w:t>B</w:t>
        </w:r>
      </w:ins>
      <w:del w:id="2482" w:author="JORGE CONTRERAS ORTIZ" w:date="2021-09-05T17:59:00Z">
        <w:r w:rsidRPr="00791D37" w:rsidDel="00FD2A2F">
          <w:delText>b</w:delText>
        </w:r>
      </w:del>
      <w:r w:rsidRPr="00791D37">
        <w:t xml:space="preserve">order </w:t>
      </w:r>
      <w:ins w:id="2483" w:author="JORGE CONTRERAS ORTIZ" w:date="2021-09-05T17:59:00Z">
        <w:r w:rsidR="00FD2A2F">
          <w:t>R</w:t>
        </w:r>
      </w:ins>
      <w:del w:id="2484"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485"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486" w:name="_Toc81499350"/>
      <w:bookmarkStart w:id="2487" w:name="_Toc81938467"/>
      <w:r w:rsidRPr="00791D37">
        <w:t>SEGURIDAD</w:t>
      </w:r>
      <w:bookmarkEnd w:id="2486"/>
      <w:bookmarkEnd w:id="2487"/>
    </w:p>
    <w:p w14:paraId="5BF83AE9" w14:textId="77777777" w:rsidR="00DA3B27" w:rsidRPr="00791D37" w:rsidRDefault="00DA3B27" w:rsidP="00791D37"/>
    <w:p w14:paraId="5CF8D296" w14:textId="4EBDDC42" w:rsidR="00DA3B27" w:rsidRPr="00791D37" w:rsidRDefault="00DA3B27" w:rsidP="00791D37">
      <w:r w:rsidRPr="00791D37">
        <w:t xml:space="preserve">Al ser IEEE 802.15.4 un protocolo de capas de enlace y física inalámbricas, </w:t>
      </w:r>
      <w:ins w:id="2488" w:author="JORGE CONTRERAS ORTIZ" w:date="2021-09-05T23:38:00Z">
        <w:r w:rsidR="001749E7">
          <w:t xml:space="preserve">convendrá </w:t>
        </w:r>
      </w:ins>
      <w:del w:id="2489"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4F9D35E4" w14:textId="74D7B44F" w:rsidR="00FD2A2F" w:rsidRPr="00791D37" w:rsidDel="00CA64F2" w:rsidRDefault="00FD2A2F" w:rsidP="00791D37">
      <w:pPr>
        <w:rPr>
          <w:del w:id="2490" w:author="JORGE CONTRERAS ORTIZ" w:date="2021-09-05T20:56:00Z"/>
        </w:rPr>
      </w:pPr>
      <w:bookmarkStart w:id="2491" w:name="_Toc81772793"/>
      <w:bookmarkStart w:id="2492" w:name="_Toc81776442"/>
      <w:bookmarkStart w:id="2493" w:name="_Toc81776638"/>
      <w:bookmarkStart w:id="2494" w:name="_Toc81777001"/>
      <w:bookmarkStart w:id="2495" w:name="_Toc81777286"/>
      <w:bookmarkStart w:id="2496" w:name="_Toc81777572"/>
      <w:bookmarkStart w:id="2497" w:name="_Toc81777872"/>
      <w:bookmarkStart w:id="2498" w:name="_Toc81778163"/>
      <w:bookmarkStart w:id="2499" w:name="_Toc81938468"/>
      <w:bookmarkEnd w:id="2491"/>
      <w:bookmarkEnd w:id="2492"/>
      <w:bookmarkEnd w:id="2493"/>
      <w:bookmarkEnd w:id="2494"/>
      <w:bookmarkEnd w:id="2495"/>
      <w:bookmarkEnd w:id="2496"/>
      <w:bookmarkEnd w:id="2497"/>
      <w:bookmarkEnd w:id="2498"/>
      <w:bookmarkEnd w:id="2499"/>
    </w:p>
    <w:p w14:paraId="7A9B8EBE" w14:textId="68439C38" w:rsidR="00DA3B27" w:rsidRPr="00791D37" w:rsidRDefault="00FD2A2F" w:rsidP="00FE1EC4">
      <w:pPr>
        <w:pStyle w:val="Ttulo4"/>
      </w:pPr>
      <w:bookmarkStart w:id="2500" w:name="_Toc81499351"/>
      <w:bookmarkStart w:id="2501" w:name="_Toc81938469"/>
      <w:r w:rsidRPr="00791D37">
        <w:t>PROTOCOLOS DE APLICACIÓN</w:t>
      </w:r>
      <w:bookmarkEnd w:id="2500"/>
      <w:bookmarkEnd w:id="2501"/>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502" w:name="_Toc81499352"/>
      <w:bookmarkStart w:id="2503" w:name="_Toc81938470"/>
      <w:r w:rsidRPr="00791D37">
        <w:t>RETOS DE</w:t>
      </w:r>
      <w:r w:rsidR="00DA3B27" w:rsidRPr="00791D37">
        <w:t xml:space="preserve"> 6LoWPAN</w:t>
      </w:r>
      <w:bookmarkEnd w:id="2502"/>
      <w:bookmarkEnd w:id="2503"/>
    </w:p>
    <w:p w14:paraId="4AA6C5D6" w14:textId="77777777" w:rsidR="00DA3B27" w:rsidRPr="00791D37" w:rsidRDefault="00DA3B27" w:rsidP="00791D37"/>
    <w:p w14:paraId="7B00783B" w14:textId="6F15B718" w:rsidR="00DA3B27" w:rsidRPr="00791D37" w:rsidRDefault="00DA3B27" w:rsidP="00791D37">
      <w:r w:rsidRPr="00791D37">
        <w:t xml:space="preserve">Debido a las limitaciones de recursos que tienen los nodos, </w:t>
      </w:r>
      <w:del w:id="2504" w:author="JORGE CONTRERAS ORTIZ" w:date="2021-09-05T18:03:00Z">
        <w:r w:rsidRPr="00791D37" w:rsidDel="00387F22">
          <w:delText xml:space="preserve">como </w:delText>
        </w:r>
      </w:del>
      <w:ins w:id="2505" w:author="JORGE CONTRERAS ORTIZ" w:date="2021-09-05T18:03:00Z">
        <w:r w:rsidR="00387F22">
          <w:t>tanto</w:t>
        </w:r>
        <w:r w:rsidR="00387F22" w:rsidRPr="00791D37">
          <w:t xml:space="preserve"> </w:t>
        </w:r>
      </w:ins>
      <w:r w:rsidRPr="00791D37">
        <w:t xml:space="preserve">de energía, </w:t>
      </w:r>
      <w:ins w:id="2506" w:author="JORGE CONTRERAS ORTIZ" w:date="2021-09-05T18:03:00Z">
        <w:r w:rsidR="00387F22">
          <w:t xml:space="preserve">como de </w:t>
        </w:r>
      </w:ins>
      <w:r w:rsidRPr="00791D37">
        <w:t xml:space="preserve">memoria </w:t>
      </w:r>
      <w:ins w:id="2507" w:author="JORGE CONTRERAS ORTIZ" w:date="2021-09-05T18:03:00Z">
        <w:r w:rsidR="00387F22">
          <w:t xml:space="preserve">y de </w:t>
        </w:r>
      </w:ins>
      <w:del w:id="2508" w:author="JORGE CONTRERAS ORTIZ" w:date="2021-09-05T18:03:00Z">
        <w:r w:rsidRPr="00791D37" w:rsidDel="00387F22">
          <w:delText xml:space="preserve">y </w:delText>
        </w:r>
      </w:del>
      <w:r w:rsidRPr="00791D37">
        <w:t>potencia de procesamiento, hay varios retos a la hora del diseño e implementación de 6LoWPAN, puesto que este implementa IPv6. Algunos de los principales retos son:</w:t>
      </w:r>
    </w:p>
    <w:p w14:paraId="5C11794D" w14:textId="2F1E0CA8" w:rsidR="00DA3B27" w:rsidRPr="00387F22" w:rsidRDefault="00DA3B27" w:rsidP="00791D37">
      <w:pPr>
        <w:pStyle w:val="Prrafodelista"/>
        <w:numPr>
          <w:ilvl w:val="0"/>
          <w:numId w:val="7"/>
        </w:numPr>
        <w:rPr>
          <w:ins w:id="2509" w:author="JORGE CONTRERAS ORTIZ" w:date="2021-09-05T18:03:00Z"/>
          <w:b/>
          <w:bCs/>
          <w:rPrChange w:id="2510" w:author="JORGE CONTRERAS ORTIZ" w:date="2021-09-05T18:03:00Z">
            <w:rPr>
              <w:ins w:id="2511"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512" w:author="JORGE CONTRERAS ORTIZ" w:date="2021-09-05T18:03:00Z">
          <w:pPr>
            <w:pStyle w:val="Prrafodelista"/>
            <w:numPr>
              <w:numId w:val="7"/>
            </w:numPr>
            <w:ind w:hanging="360"/>
          </w:pPr>
        </w:pPrChange>
      </w:pPr>
    </w:p>
    <w:p w14:paraId="2EC68BFC" w14:textId="25E145B7" w:rsidR="00387F22" w:rsidRPr="00387F22" w:rsidRDefault="00DA3B27" w:rsidP="00387F22">
      <w:pPr>
        <w:pStyle w:val="Prrafodelista"/>
        <w:numPr>
          <w:ilvl w:val="0"/>
          <w:numId w:val="7"/>
        </w:numPr>
        <w:rPr>
          <w:ins w:id="2513" w:author="JORGE CONTRERAS ORTIZ" w:date="2021-09-05T18:04:00Z"/>
          <w:b/>
          <w:bCs/>
          <w:rPrChange w:id="2514" w:author="JORGE CONTRERAS ORTIZ" w:date="2021-09-05T18:04:00Z">
            <w:rPr>
              <w:ins w:id="2515" w:author="JORGE CONTRERAS ORTIZ" w:date="2021-09-05T18:04:00Z"/>
            </w:rPr>
          </w:rPrChange>
        </w:rPr>
      </w:pPr>
      <w:proofErr w:type="spellStart"/>
      <w:r w:rsidRPr="00791D37">
        <w:rPr>
          <w:b/>
          <w:bCs/>
        </w:rPr>
        <w:t>Neighbo</w:t>
      </w:r>
      <w:ins w:id="2516"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w:t>
      </w:r>
      <w:del w:id="2517" w:author="JORGE CONTRERAS ORTIZ" w:date="2021-09-05T18:05:00Z">
        <w:r w:rsidRPr="00791D37" w:rsidDel="00387F22">
          <w:delText xml:space="preserve">equipos </w:delText>
        </w:r>
      </w:del>
      <w:ins w:id="2518"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w:t>
      </w:r>
      <w:del w:id="2519" w:author="JORGE CONTRERAS ORTIZ" w:date="2021-09-05T18:05:00Z">
        <w:r w:rsidRPr="00791D37" w:rsidDel="00387F22">
          <w:delText xml:space="preserve">adaptarse </w:delText>
        </w:r>
      </w:del>
      <w:ins w:id="2520" w:author="JORGE CONTRERAS ORTIZ" w:date="2021-09-05T18:05:00Z">
        <w:r w:rsidR="00387F22">
          <w:t>adaptación</w:t>
        </w:r>
        <w:r w:rsidR="00387F22" w:rsidRPr="00791D37">
          <w:t xml:space="preserve"> </w:t>
        </w:r>
      </w:ins>
      <w:r w:rsidRPr="00791D37">
        <w:t>para redes limitada</w:t>
      </w:r>
      <w:ins w:id="2521" w:author="JORGE CONTRERAS ORTIZ" w:date="2021-09-05T18:04:00Z">
        <w:r w:rsidR="00387F22">
          <w:t>s.</w:t>
        </w:r>
      </w:ins>
      <w:del w:id="2522" w:author="JORGE CONTRERAS ORTIZ" w:date="2021-09-05T18:04:00Z">
        <w:r w:rsidRPr="00791D37" w:rsidDel="00387F22">
          <w:delText>s.</w:delText>
        </w:r>
      </w:del>
    </w:p>
    <w:p w14:paraId="2A0CB1EA" w14:textId="77777777" w:rsidR="00387F22" w:rsidRPr="00387F22" w:rsidRDefault="00387F22">
      <w:pPr>
        <w:pStyle w:val="Prrafodelista"/>
        <w:rPr>
          <w:b/>
          <w:bCs/>
          <w:rPrChange w:id="2523" w:author="JORGE CONTRERAS ORTIZ" w:date="2021-09-05T18:03:00Z">
            <w:rPr/>
          </w:rPrChange>
        </w:rPr>
        <w:pPrChange w:id="2524"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525" w:author="JORGE CONTRERAS ORTIZ" w:date="2021-09-05T18:03:00Z"/>
          <w:b/>
          <w:bCs/>
          <w:rPrChange w:id="2526" w:author="JORGE CONTRERAS ORTIZ" w:date="2021-09-05T18:03:00Z">
            <w:rPr>
              <w:ins w:id="2527"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528" w:author="JORGE CONTRERAS ORTIZ" w:date="2021-09-05T18:03:00Z">
          <w:pPr>
            <w:pStyle w:val="Prrafodelista"/>
            <w:numPr>
              <w:numId w:val="7"/>
            </w:numPr>
            <w:ind w:hanging="360"/>
          </w:pPr>
        </w:pPrChange>
      </w:pP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78E69960" w:rsidR="00DA3B27" w:rsidRPr="00791D37" w:rsidRDefault="00387F22" w:rsidP="00791D37">
      <w:pPr>
        <w:pStyle w:val="Ttulo3"/>
      </w:pPr>
      <w:bookmarkStart w:id="2529" w:name="_Toc81499353"/>
      <w:bookmarkStart w:id="2530" w:name="_Toc81938471"/>
      <w:r w:rsidRPr="00791D37">
        <w:lastRenderedPageBreak/>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529"/>
      <w:r w:rsidR="00AD1498" w:rsidRPr="00791D37">
        <w:rPr>
          <w:noProof/>
        </w:rPr>
        <w:t>[5], [7]</w:t>
      </w:r>
      <w:bookmarkEnd w:id="2530"/>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531" w:name="_Toc81499354"/>
      <w:bookmarkStart w:id="2532" w:name="_Toc81938472"/>
      <w:r w:rsidRPr="00791D37">
        <w:t>CONTIKI</w:t>
      </w:r>
      <w:bookmarkEnd w:id="2531"/>
      <w:bookmarkEnd w:id="2532"/>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533" w:author="JORGE CONTRERAS ORTIZ" w:date="2021-09-05T18:06:00Z">
        <w:r w:rsidRPr="00791D37" w:rsidDel="00387F22">
          <w:delText>Contiki e</w:delText>
        </w:r>
      </w:del>
      <w:ins w:id="2534" w:author="JORGE CONTRERAS ORTIZ" w:date="2021-09-05T18:07:00Z">
        <w:r w:rsidR="00387F22">
          <w:t>E</w:t>
        </w:r>
      </w:ins>
      <w:r w:rsidRPr="00791D37">
        <w:t>s de código abierto, muy portable y con capacidad de multitarea y control de eventos</w:t>
      </w:r>
      <w:del w:id="2535" w:author="JORGE CONTRERAS ORTIZ" w:date="2021-09-05T18:12:00Z">
        <w:r w:rsidRPr="00791D37" w:rsidDel="00E558C7">
          <w:delText>, el cuál</w:delText>
        </w:r>
      </w:del>
      <w:ins w:id="2536" w:author="JORGE CONTRERAS ORTIZ" w:date="2021-09-05T18:12:00Z">
        <w:r w:rsidR="00E558C7">
          <w:t xml:space="preserve">. </w:t>
        </w:r>
      </w:ins>
      <w:del w:id="2537" w:author="JORGE CONTRERAS ORTIZ" w:date="2021-09-05T18:12:00Z">
        <w:r w:rsidRPr="00791D37" w:rsidDel="00E558C7">
          <w:delText xml:space="preserve"> fue pensado</w:delText>
        </w:r>
      </w:del>
      <w:ins w:id="2538"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539" w:author="JORGE CONTRERAS ORTIZ" w:date="2021-09-05T18:07:00Z">
        <w:r w:rsidRPr="00791D37" w:rsidDel="00387F22">
          <w:delText xml:space="preserve">Contiki </w:delText>
        </w:r>
      </w:del>
      <w:ins w:id="2540" w:author="JORGE CONTRERAS ORTIZ" w:date="2021-09-05T18:07:00Z">
        <w:r w:rsidR="00387F22">
          <w:t>También</w:t>
        </w:r>
        <w:r w:rsidR="00387F22" w:rsidRPr="00791D37">
          <w:t xml:space="preserve"> </w:t>
        </w:r>
      </w:ins>
      <w:r w:rsidRPr="00791D37">
        <w:t>permite comunicaciones IP, pudiendo tanto IPv4 e IPv6.</w:t>
      </w:r>
    </w:p>
    <w:p w14:paraId="2754A6C1" w14:textId="53AFD4C3" w:rsidR="00032C7F" w:rsidRDefault="00DA3B27" w:rsidP="00791D37">
      <w:pPr>
        <w:rPr>
          <w:ins w:id="2541" w:author="JORGE CONTRERAS ORTIZ" w:date="2021-09-05T22:24:00Z"/>
        </w:rPr>
      </w:pPr>
      <w:r w:rsidRPr="00791D37">
        <w:t xml:space="preserve">Gracias a la multitarea y manejo de eventos, se soporta una carga dinámica y reemplazamiento de servicios o programas individualmente. La arquitectura utilizada es la mostrada </w:t>
      </w:r>
      <w:del w:id="2542" w:author="JORGE CONTRERAS ORTIZ" w:date="2021-09-05T18:13:00Z">
        <w:r w:rsidRPr="00791D37" w:rsidDel="00E558C7">
          <w:delText>en la siguiente imagen</w:delText>
        </w:r>
      </w:del>
      <w:ins w:id="2543"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544" w:author="JORGE CONTRERAS ORTIZ" w:date="2021-09-05T23:41:00Z">
        <w:r w:rsidR="001749E7">
          <w:t xml:space="preserve">Ilustración </w:t>
        </w:r>
        <w:r w:rsidR="001749E7">
          <w:rPr>
            <w:noProof/>
          </w:rPr>
          <w:t>2</w:t>
        </w:r>
      </w:ins>
      <w:ins w:id="2545" w:author="JORGE CONTRERAS ORTIZ" w:date="2021-09-05T18:13:00Z">
        <w:r w:rsidR="00E558C7">
          <w:fldChar w:fldCharType="end"/>
        </w:r>
      </w:ins>
      <w:r w:rsidRPr="00791D37">
        <w:t xml:space="preserve">: </w:t>
      </w:r>
    </w:p>
    <w:p w14:paraId="7BDC661D" w14:textId="68F343A1" w:rsidR="00032C7F" w:rsidRDefault="00032C7F" w:rsidP="00791D37">
      <w:pPr>
        <w:rPr>
          <w:ins w:id="2546" w:author="JORGE CONTRERAS ORTIZ" w:date="2021-09-05T22:24:00Z"/>
        </w:rPr>
      </w:pPr>
    </w:p>
    <w:p w14:paraId="57765958" w14:textId="77777777" w:rsidR="00032C7F" w:rsidRDefault="00032C7F" w:rsidP="00791D37">
      <w:pPr>
        <w:rPr>
          <w:ins w:id="2547"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0"/>
                    <a:stretch>
                      <a:fillRect/>
                    </a:stretch>
                  </pic:blipFill>
                  <pic:spPr>
                    <a:xfrm>
                      <a:off x="0" y="0"/>
                      <a:ext cx="2790854" cy="2963262"/>
                    </a:xfrm>
                    <a:prstGeom prst="rect">
                      <a:avLst/>
                    </a:prstGeom>
                  </pic:spPr>
                </pic:pic>
              </a:graphicData>
            </a:graphic>
          </wp:inline>
        </w:drawing>
      </w:r>
    </w:p>
    <w:p w14:paraId="516BACA2" w14:textId="7D190256" w:rsidR="00DA3B27" w:rsidRDefault="00F21168" w:rsidP="00F21168">
      <w:pPr>
        <w:pStyle w:val="Descripcin"/>
        <w:jc w:val="center"/>
        <w:rPr>
          <w:ins w:id="2548" w:author="JORGE CONTRERAS ORTIZ" w:date="2021-09-05T22:23:00Z"/>
        </w:rPr>
      </w:pPr>
      <w:bookmarkStart w:id="2549" w:name="_Ref81758054"/>
      <w:bookmarkStart w:id="2550" w:name="_Toc81938635"/>
      <w:r>
        <w:t xml:space="preserve">Ilustración </w:t>
      </w:r>
      <w:fldSimple w:instr=" SEQ Ilustración \* ARABIC ">
        <w:r w:rsidR="00F201E1">
          <w:rPr>
            <w:noProof/>
          </w:rPr>
          <w:t>2</w:t>
        </w:r>
      </w:fldSimple>
      <w:bookmarkEnd w:id="2549"/>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550"/>
      <w:r>
        <w:fldChar w:fldCharType="end"/>
      </w:r>
    </w:p>
    <w:p w14:paraId="19DD8673" w14:textId="078C381B" w:rsidR="00032C7F" w:rsidRDefault="00032C7F" w:rsidP="00032C7F">
      <w:pPr>
        <w:rPr>
          <w:ins w:id="2551" w:author="JORGE CONTRERAS ORTIZ" w:date="2021-09-05T22:24:00Z"/>
        </w:rPr>
      </w:pPr>
    </w:p>
    <w:p w14:paraId="29510827" w14:textId="24B27751" w:rsidR="00032C7F" w:rsidRDefault="00032C7F" w:rsidP="00032C7F">
      <w:pPr>
        <w:rPr>
          <w:ins w:id="2552" w:author="JORGE CONTRERAS ORTIZ" w:date="2021-09-05T22:24:00Z"/>
        </w:rPr>
      </w:pPr>
    </w:p>
    <w:p w14:paraId="6D982C46" w14:textId="01E76F12" w:rsidR="00032C7F" w:rsidRDefault="00032C7F" w:rsidP="00032C7F">
      <w:pPr>
        <w:rPr>
          <w:ins w:id="2553" w:author="JORGE CONTRERAS ORTIZ" w:date="2021-09-05T22:24:00Z"/>
        </w:rPr>
      </w:pPr>
    </w:p>
    <w:p w14:paraId="269CBFE9" w14:textId="667B143A" w:rsidR="00032C7F" w:rsidRDefault="00032C7F" w:rsidP="00032C7F">
      <w:pPr>
        <w:rPr>
          <w:ins w:id="2554" w:author="JORGE CONTRERAS ORTIZ" w:date="2021-09-05T22:24:00Z"/>
        </w:rPr>
      </w:pPr>
    </w:p>
    <w:p w14:paraId="1AC3E9F6" w14:textId="77777777" w:rsidR="00032C7F" w:rsidRPr="00032C7F" w:rsidRDefault="00032C7F">
      <w:pPr>
        <w:rPr>
          <w:rPrChange w:id="2555" w:author="JORGE CONTRERAS ORTIZ" w:date="2021-09-05T22:23:00Z">
            <w:rPr/>
          </w:rPrChange>
        </w:rPr>
        <w:pPrChange w:id="2556"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557" w:author="JORGE CONTRERAS ORTIZ" w:date="2021-09-05T18:14:00Z"/>
          <w:rFonts w:eastAsiaTheme="minorHAnsi"/>
        </w:rPr>
      </w:pPr>
      <w:bookmarkStart w:id="2558" w:name="_Toc81772798"/>
      <w:bookmarkStart w:id="2559" w:name="_Toc81776447"/>
      <w:bookmarkStart w:id="2560" w:name="_Toc81776643"/>
      <w:bookmarkStart w:id="2561" w:name="_Toc81777006"/>
      <w:bookmarkStart w:id="2562" w:name="_Toc81777291"/>
      <w:bookmarkStart w:id="2563" w:name="_Toc81777577"/>
      <w:bookmarkStart w:id="2564" w:name="_Toc81777877"/>
      <w:bookmarkStart w:id="2565" w:name="_Toc81778168"/>
      <w:bookmarkStart w:id="2566" w:name="_Toc81938473"/>
      <w:bookmarkEnd w:id="2558"/>
      <w:bookmarkEnd w:id="2559"/>
      <w:bookmarkEnd w:id="2560"/>
      <w:bookmarkEnd w:id="2561"/>
      <w:bookmarkEnd w:id="2562"/>
      <w:bookmarkEnd w:id="2563"/>
      <w:bookmarkEnd w:id="2564"/>
      <w:bookmarkEnd w:id="2565"/>
      <w:bookmarkEnd w:id="2566"/>
    </w:p>
    <w:p w14:paraId="3D22FEDB" w14:textId="60648467" w:rsidR="00DA3B27" w:rsidRPr="00791D37" w:rsidDel="00CA64F2" w:rsidRDefault="00DA3B27" w:rsidP="00791D37">
      <w:pPr>
        <w:rPr>
          <w:del w:id="2567" w:author="JORGE CONTRERAS ORTIZ" w:date="2021-09-05T20:52:00Z"/>
        </w:rPr>
      </w:pPr>
      <w:bookmarkStart w:id="2568" w:name="_Toc81772799"/>
      <w:bookmarkStart w:id="2569" w:name="_Toc81776448"/>
      <w:bookmarkStart w:id="2570" w:name="_Toc81776644"/>
      <w:bookmarkStart w:id="2571" w:name="_Toc81777007"/>
      <w:bookmarkStart w:id="2572" w:name="_Toc81777292"/>
      <w:bookmarkStart w:id="2573" w:name="_Toc81777578"/>
      <w:bookmarkStart w:id="2574" w:name="_Toc81777878"/>
      <w:bookmarkStart w:id="2575" w:name="_Toc81778169"/>
      <w:bookmarkStart w:id="2576" w:name="_Toc81938474"/>
      <w:bookmarkEnd w:id="2568"/>
      <w:bookmarkEnd w:id="2569"/>
      <w:bookmarkEnd w:id="2570"/>
      <w:bookmarkEnd w:id="2571"/>
      <w:bookmarkEnd w:id="2572"/>
      <w:bookmarkEnd w:id="2573"/>
      <w:bookmarkEnd w:id="2574"/>
      <w:bookmarkEnd w:id="2575"/>
      <w:bookmarkEnd w:id="2576"/>
    </w:p>
    <w:p w14:paraId="0297F779" w14:textId="0B385670" w:rsidR="00DA3B27" w:rsidRPr="00791D37" w:rsidDel="00CA64F2" w:rsidRDefault="00DA3B27" w:rsidP="00791D37">
      <w:pPr>
        <w:rPr>
          <w:del w:id="2577" w:author="JORGE CONTRERAS ORTIZ" w:date="2021-09-05T20:52:00Z"/>
        </w:rPr>
      </w:pPr>
      <w:bookmarkStart w:id="2578" w:name="_Toc81772800"/>
      <w:bookmarkStart w:id="2579" w:name="_Toc81776449"/>
      <w:bookmarkStart w:id="2580" w:name="_Toc81776645"/>
      <w:bookmarkStart w:id="2581" w:name="_Toc81777008"/>
      <w:bookmarkStart w:id="2582" w:name="_Toc81777293"/>
      <w:bookmarkStart w:id="2583" w:name="_Toc81777579"/>
      <w:bookmarkStart w:id="2584" w:name="_Toc81777879"/>
      <w:bookmarkStart w:id="2585" w:name="_Toc81778170"/>
      <w:bookmarkStart w:id="2586" w:name="_Toc81938475"/>
      <w:bookmarkEnd w:id="2578"/>
      <w:bookmarkEnd w:id="2579"/>
      <w:bookmarkEnd w:id="2580"/>
      <w:bookmarkEnd w:id="2581"/>
      <w:bookmarkEnd w:id="2582"/>
      <w:bookmarkEnd w:id="2583"/>
      <w:bookmarkEnd w:id="2584"/>
      <w:bookmarkEnd w:id="2585"/>
      <w:bookmarkEnd w:id="2586"/>
    </w:p>
    <w:p w14:paraId="1AFD7D41" w14:textId="78482533" w:rsidR="00DA3B27" w:rsidRPr="00791D37" w:rsidRDefault="00E558C7" w:rsidP="00FE1EC4">
      <w:pPr>
        <w:pStyle w:val="Ttulo4"/>
      </w:pPr>
      <w:bookmarkStart w:id="2587" w:name="_Toc81499355"/>
      <w:bookmarkStart w:id="2588" w:name="_Toc81938476"/>
      <w:r w:rsidRPr="00791D37">
        <w:t>TINY</w:t>
      </w:r>
      <w:r w:rsidR="00DA3B27" w:rsidRPr="00791D37">
        <w:t>OS</w:t>
      </w:r>
      <w:bookmarkEnd w:id="2587"/>
      <w:bookmarkEnd w:id="2588"/>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4A0B0807" w:rsidR="00DA3B27" w:rsidRDefault="00DA3B27" w:rsidP="00791D37">
      <w:pPr>
        <w:rPr>
          <w:ins w:id="2589"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590" w:author="JORGE CONTRERAS ORTIZ" w:date="2021-09-05T20:57:00Z"/>
        </w:rPr>
      </w:pPr>
      <w:bookmarkStart w:id="2591" w:name="_Toc81772802"/>
      <w:bookmarkStart w:id="2592" w:name="_Toc81776451"/>
      <w:bookmarkStart w:id="2593" w:name="_Toc81776647"/>
      <w:bookmarkStart w:id="2594" w:name="_Toc81777010"/>
      <w:bookmarkStart w:id="2595" w:name="_Toc81777295"/>
      <w:bookmarkStart w:id="2596" w:name="_Toc81777581"/>
      <w:bookmarkStart w:id="2597" w:name="_Toc81777881"/>
      <w:bookmarkStart w:id="2598" w:name="_Toc81778172"/>
      <w:bookmarkStart w:id="2599" w:name="_Toc81938477"/>
      <w:bookmarkEnd w:id="2591"/>
      <w:bookmarkEnd w:id="2592"/>
      <w:bookmarkEnd w:id="2593"/>
      <w:bookmarkEnd w:id="2594"/>
      <w:bookmarkEnd w:id="2595"/>
      <w:bookmarkEnd w:id="2596"/>
      <w:bookmarkEnd w:id="2597"/>
      <w:bookmarkEnd w:id="2598"/>
      <w:bookmarkEnd w:id="2599"/>
    </w:p>
    <w:p w14:paraId="1D1EF8CE" w14:textId="1E3A6E5B" w:rsidR="007E2B99" w:rsidRPr="00791D37" w:rsidRDefault="00E558C7" w:rsidP="00FE1EC4">
      <w:pPr>
        <w:pStyle w:val="Ttulo4"/>
      </w:pPr>
      <w:bookmarkStart w:id="2600" w:name="_Toc81499356"/>
      <w:bookmarkStart w:id="2601" w:name="_Toc81938478"/>
      <w:r w:rsidRPr="00791D37">
        <w:t>THREAD</w:t>
      </w:r>
      <w:bookmarkEnd w:id="2600"/>
      <w:bookmarkEnd w:id="2601"/>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602" w:author="JORGE CONTRERAS ORTIZ" w:date="2021-09-05T18:14:00Z">
        <w:r w:rsidR="00D46385" w:rsidRPr="00791D37" w:rsidDel="00E558C7">
          <w:delText>.</w:delText>
        </w:r>
      </w:del>
    </w:p>
    <w:p w14:paraId="0BB7A1AA" w14:textId="5D2C86EF" w:rsidR="00E558C7" w:rsidRDefault="00D46385">
      <w:pPr>
        <w:jc w:val="left"/>
        <w:rPr>
          <w:ins w:id="2603" w:author="JORGE CONTRERAS ORTIZ" w:date="2021-09-05T18:15:00Z"/>
        </w:rPr>
        <w:pPrChange w:id="2604" w:author="JORGE CONTRERAS ORTIZ" w:date="2021-09-05T23:30:00Z">
          <w:pPr/>
        </w:pPrChange>
      </w:pPr>
      <w:r w:rsidRPr="00791D37">
        <w:t xml:space="preserve">Al ser el protocolo elegido </w:t>
      </w:r>
      <w:del w:id="2605" w:author="JORGE CONTRERAS ORTIZ" w:date="2021-09-05T18:15:00Z">
        <w:r w:rsidRPr="00791D37" w:rsidDel="00E558C7">
          <w:delText xml:space="preserve">lo </w:delText>
        </w:r>
      </w:del>
      <w:del w:id="2606" w:author="JORGE CONTRERAS ORTIZ" w:date="2021-09-05T18:14:00Z">
        <w:r w:rsidRPr="00791D37" w:rsidDel="00E558C7">
          <w:delText xml:space="preserve">comentaremos </w:delText>
        </w:r>
      </w:del>
      <w:ins w:id="2607" w:author="JORGE CONTRERAS ORTIZ" w:date="2021-09-05T18:14:00Z">
        <w:r w:rsidR="00E558C7">
          <w:t>se explicará y analizará</w:t>
        </w:r>
        <w:r w:rsidR="00E558C7" w:rsidRPr="00791D37">
          <w:t xml:space="preserve"> </w:t>
        </w:r>
      </w:ins>
      <w:r w:rsidRPr="00791D37">
        <w:t>más en profundidad en</w:t>
      </w:r>
      <w:ins w:id="2608" w:author="JORGE CONTRERAS ORTIZ" w:date="2021-09-04T13:51:00Z">
        <w:r w:rsidR="00E915C0">
          <w:t xml:space="preserve"> </w:t>
        </w:r>
      </w:ins>
      <w:ins w:id="2609" w:author="JORGE CONTRERAS ORTIZ" w:date="2021-09-05T23:30:00Z">
        <w:r w:rsidR="00064572">
          <w:fldChar w:fldCharType="begin"/>
        </w:r>
        <w:r w:rsidR="00064572">
          <w:instrText xml:space="preserve"> REF _Ref81777825 \w \h </w:instrText>
        </w:r>
      </w:ins>
      <w:r w:rsidR="00064572">
        <w:fldChar w:fldCharType="separate"/>
      </w:r>
      <w:ins w:id="2610" w:author="JORGE CONTRERAS ORTIZ" w:date="2021-09-05T23:41:00Z">
        <w:r w:rsidR="001749E7">
          <w:t>2.3</w:t>
        </w:r>
      </w:ins>
      <w:ins w:id="2611" w:author="JORGE CONTRERAS ORTIZ" w:date="2021-09-05T23:30:00Z">
        <w:r w:rsidR="00064572">
          <w:fldChar w:fldCharType="end"/>
        </w:r>
      </w:ins>
      <w:ins w:id="2612" w:author="JORGE CONTRERAS ORTIZ" w:date="2021-09-05T23:41:00Z">
        <w:r w:rsidR="001749E7">
          <w:t xml:space="preserve"> </w:t>
        </w:r>
      </w:ins>
      <w:ins w:id="2613" w:author="JORGE CONTRERAS ORTIZ" w:date="2021-09-05T23:40:00Z">
        <w:r w:rsidR="001749E7">
          <w:fldChar w:fldCharType="begin"/>
        </w:r>
        <w:r w:rsidR="001749E7">
          <w:instrText xml:space="preserve"> REF _Ref81777825 \h </w:instrText>
        </w:r>
      </w:ins>
      <w:r w:rsidR="001749E7">
        <w:fldChar w:fldCharType="separate"/>
      </w:r>
      <w:ins w:id="2614" w:author="JORGE CONTRERAS ORTIZ" w:date="2021-09-05T23:41:00Z">
        <w:r w:rsidR="001749E7">
          <w:t>THREAD</w:t>
        </w:r>
      </w:ins>
      <w:ins w:id="2615" w:author="JORGE CONTRERAS ORTIZ" w:date="2021-09-05T23:40:00Z">
        <w:r w:rsidR="001749E7">
          <w:fldChar w:fldCharType="end"/>
        </w:r>
      </w:ins>
      <w:del w:id="2616"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617" w:author="JORGE CONTRERAS ORTIZ" w:date="2021-09-04T13:47:00Z"/>
        </w:rPr>
      </w:pPr>
      <w:del w:id="2618"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619" w:author="JORGE CONTRERAS ORTIZ" w:date="2021-09-05T18:15:00Z">
        <w:r w:rsidR="00E558C7">
          <w:t>dffd</w:t>
        </w:r>
      </w:ins>
      <w:del w:id="2620"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621" w:author="JORGE CONTRERAS ORTIZ" w:date="2021-09-05T18:15:00Z"/>
        </w:rPr>
      </w:pPr>
    </w:p>
    <w:p w14:paraId="2F26234A" w14:textId="77777777" w:rsidR="00E558C7" w:rsidRDefault="00E558C7" w:rsidP="00791D37">
      <w:pPr>
        <w:rPr>
          <w:ins w:id="2622" w:author="JORGE CONTRERAS ORTIZ" w:date="2021-09-05T18:15:00Z"/>
        </w:rPr>
      </w:pPr>
    </w:p>
    <w:p w14:paraId="1B8AF1C1" w14:textId="77777777" w:rsidR="00E558C7" w:rsidRDefault="00E558C7" w:rsidP="00791D37">
      <w:pPr>
        <w:rPr>
          <w:ins w:id="2623" w:author="JORGE CONTRERAS ORTIZ" w:date="2021-09-05T18:15:00Z"/>
        </w:rPr>
      </w:pPr>
    </w:p>
    <w:p w14:paraId="0217FA4F" w14:textId="77777777" w:rsidR="00E558C7" w:rsidRPr="00791D37" w:rsidRDefault="00E558C7" w:rsidP="00791D37">
      <w:pPr>
        <w:rPr>
          <w:ins w:id="2624"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625" w:author="JORGE CONTRERAS ORTIZ" w:date="2021-09-04T13:50:00Z"/>
        </w:rPr>
      </w:pPr>
      <w:del w:id="2626" w:author="JORGE CONTRERAS ORTIZ" w:date="2021-09-04T13:47:00Z">
        <w:r w:rsidRPr="00791D37" w:rsidDel="00E915C0">
          <w:br w:type="page"/>
        </w:r>
      </w:del>
    </w:p>
    <w:p w14:paraId="5A7D5EB3" w14:textId="43B598C8" w:rsidR="00E915C0" w:rsidRPr="00791D37" w:rsidDel="00E915C0" w:rsidRDefault="00B62082" w:rsidP="00791D37">
      <w:pPr>
        <w:rPr>
          <w:ins w:id="2627" w:author="JORGE CONTRERAS ORTIZ" w:date="2021-09-04T13:50:00Z"/>
          <w:del w:id="2628" w:author="JORGE CONTRERAS ORTIZ" w:date="2021-09-04T13:47:00Z"/>
          <w:rFonts w:eastAsiaTheme="majorEastAsia"/>
          <w:color w:val="2F5496" w:themeColor="accent1" w:themeShade="BF"/>
          <w:sz w:val="28"/>
          <w:szCs w:val="26"/>
        </w:rPr>
      </w:pPr>
      <w:bookmarkStart w:id="2629" w:name="_THREAD"/>
      <w:bookmarkStart w:id="2630" w:name="_Toc81499357"/>
      <w:bookmarkEnd w:id="2629"/>
      <w:del w:id="2631"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632" w:author="JORGE CONTRERAS ORTIZ" w:date="2021-09-05T23:30:00Z"/>
          <w:rFonts w:eastAsiaTheme="majorEastAsia"/>
          <w:color w:val="2F5496" w:themeColor="accent1" w:themeShade="BF"/>
          <w:sz w:val="26"/>
          <w:szCs w:val="26"/>
        </w:rPr>
      </w:pPr>
      <w:bookmarkStart w:id="2633" w:name="_Ref81655865"/>
      <w:ins w:id="2634" w:author="JORGE CONTRERAS ORTIZ" w:date="2021-09-05T23:30:00Z">
        <w:r>
          <w:br w:type="page"/>
        </w:r>
      </w:ins>
    </w:p>
    <w:p w14:paraId="2966E203" w14:textId="5C5C6B14" w:rsidR="00B62082" w:rsidRPr="00791D37" w:rsidRDefault="00E915C0">
      <w:pPr>
        <w:pStyle w:val="Ttulo2"/>
      </w:pPr>
      <w:bookmarkStart w:id="2635" w:name="_Ref81777825"/>
      <w:bookmarkStart w:id="2636" w:name="_Toc81938479"/>
      <w:ins w:id="2637" w:author="JORGE CONTRERAS ORTIZ" w:date="2021-09-04T13:50:00Z">
        <w:r>
          <w:lastRenderedPageBreak/>
          <w:t>THR</w:t>
        </w:r>
      </w:ins>
      <w:ins w:id="2638" w:author="JORGE CONTRERAS ORTIZ" w:date="2021-09-04T13:51:00Z">
        <w:r>
          <w:t>EAD</w:t>
        </w:r>
      </w:ins>
      <w:bookmarkEnd w:id="2635"/>
      <w:bookmarkEnd w:id="2636"/>
      <w:commentRangeStart w:id="2639"/>
      <w:commentRangeEnd w:id="2639"/>
      <w:del w:id="2640" w:author="JORGE CONTRERAS ORTIZ" w:date="2021-09-04T13:50:00Z">
        <w:r w:rsidR="00B62082" w:rsidRPr="00791D37" w:rsidDel="00E915C0">
          <w:rPr>
            <w:rStyle w:val="Refdecomentario"/>
            <w:rFonts w:eastAsiaTheme="minorHAnsi"/>
            <w:color w:val="auto"/>
          </w:rPr>
          <w:commentReference w:id="2639"/>
        </w:r>
        <w:r w:rsidR="00B62082" w:rsidRPr="00791D37" w:rsidDel="00E915C0">
          <w:delText>READ</w:delText>
        </w:r>
      </w:del>
      <w:bookmarkEnd w:id="2630"/>
      <w:bookmarkEnd w:id="2633"/>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641"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642" w:name="_Toc81499358"/>
      <w:bookmarkStart w:id="2643" w:name="_Toc81938480"/>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642"/>
      <w:r w:rsidR="00AD1498" w:rsidRPr="00791D37">
        <w:rPr>
          <w:noProof/>
        </w:rPr>
        <w:t>[8], [10]–[12]</w:t>
      </w:r>
      <w:bookmarkEnd w:id="2643"/>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800BCDB" w:rsidR="00B62082" w:rsidRPr="00791D37" w:rsidRDefault="00B62082" w:rsidP="00791D37">
      <w:pPr>
        <w:pStyle w:val="Prrafodelista"/>
        <w:numPr>
          <w:ilvl w:val="0"/>
          <w:numId w:val="9"/>
        </w:num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644" w:author="JORGE CONTRERAS ORTIZ" w:date="2021-09-05T18:18:00Z">
        <w:r w:rsidRPr="00791D37" w:rsidDel="00E558C7">
          <w:delText>a la vez que ocurren</w:delText>
        </w:r>
      </w:del>
      <w:ins w:id="2645" w:author="JORGE CONTRERAS ORTIZ" w:date="2021-09-05T18:18:00Z">
        <w:r w:rsidR="00E558C7">
          <w:t>en tiempo real</w:t>
        </w:r>
      </w:ins>
      <w:r w:rsidRPr="00791D37">
        <w:t>.</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534D8E29" w:rsidR="00B62082" w:rsidRPr="00791D37" w:rsidRDefault="00B62082" w:rsidP="00791D37">
      <w:pPr>
        <w:pStyle w:val="Prrafodelista"/>
        <w:numPr>
          <w:ilvl w:val="0"/>
          <w:numId w:val="9"/>
        </w:numPr>
      </w:pPr>
      <w:r w:rsidRPr="00791D37">
        <w:rPr>
          <w:b/>
          <w:bCs/>
        </w:rPr>
        <w:t>Rango.</w:t>
      </w:r>
      <w:r w:rsidRPr="00791D37">
        <w:t xml:space="preserve"> Los </w:t>
      </w:r>
      <w:del w:id="2646" w:author="JORGE CONTRERAS ORTIZ" w:date="2021-09-05T18:17:00Z">
        <w:r w:rsidRPr="00791D37" w:rsidDel="00E558C7">
          <w:delText xml:space="preserve">típicos </w:delText>
        </w:r>
      </w:del>
      <w:r w:rsidRPr="00791D37">
        <w:t xml:space="preserve">dispositivos </w:t>
      </w:r>
      <w:ins w:id="2647" w:author="JORGE CONTRERAS ORTIZ" w:date="2021-09-05T18:17:00Z">
        <w:r w:rsidR="00E558C7">
          <w:t xml:space="preserve">comunes dispuestos </w:t>
        </w:r>
      </w:ins>
      <w:del w:id="2648" w:author="JORGE CONTRERAS ORTIZ" w:date="2021-09-05T18:17:00Z">
        <w:r w:rsidRPr="00791D37" w:rsidDel="00E558C7">
          <w:delText>junto con</w:delText>
        </w:r>
      </w:del>
      <w:ins w:id="2649"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650" w:author="JORGE CONTRERAS ORTIZ" w:date="2021-09-04T13:51:00Z"/>
          <w:noProof/>
        </w:rPr>
      </w:pPr>
      <w:bookmarkStart w:id="2651" w:name="_Tipos_de_dispositivos"/>
      <w:bookmarkStart w:id="2652" w:name="_Toc81499359"/>
      <w:bookmarkStart w:id="2653" w:name="_Toc81938481"/>
      <w:bookmarkEnd w:id="2651"/>
      <w:r w:rsidRPr="00791D37">
        <w:rPr>
          <w:noProof/>
        </w:rPr>
        <w:lastRenderedPageBreak/>
        <w:t>TIPOS DE DISPOSITIVOS</w:t>
      </w:r>
      <w:commentRangeStart w:id="2654"/>
      <w:commentRangeEnd w:id="2654"/>
      <w:r w:rsidR="00B62082" w:rsidRPr="00791D37">
        <w:rPr>
          <w:rStyle w:val="Refdecomentario"/>
          <w:rFonts w:eastAsiaTheme="minorHAnsi"/>
          <w:color w:val="auto"/>
        </w:rPr>
        <w:commentReference w:id="2654"/>
      </w:r>
      <w:bookmarkEnd w:id="2652"/>
      <w:bookmarkEnd w:id="2653"/>
    </w:p>
    <w:p w14:paraId="3A21969E" w14:textId="77777777" w:rsidR="00E915C0" w:rsidRPr="00E915C0" w:rsidRDefault="00E915C0">
      <w:pPr>
        <w:rPr>
          <w:rPrChange w:id="2655" w:author="JORGE CONTRERAS ORTIZ" w:date="2021-09-04T13:51:00Z">
            <w:rPr>
              <w:noProof/>
            </w:rPr>
          </w:rPrChange>
        </w:rPr>
        <w:pPrChange w:id="2656" w:author="JORGE CONTRERAS ORTIZ" w:date="2021-09-04T13:51:00Z">
          <w:pPr>
            <w:pStyle w:val="Ttulo3"/>
          </w:pPr>
        </w:pPrChange>
      </w:pPr>
    </w:p>
    <w:p w14:paraId="29CB4442" w14:textId="421A431E" w:rsidR="00F547F4" w:rsidDel="00F547F4" w:rsidRDefault="00B62082">
      <w:pPr>
        <w:rPr>
          <w:del w:id="2657" w:author="JORGE CONTRERAS ORTIZ" w:date="2021-09-05T18:23:00Z"/>
          <w:noProof/>
        </w:rPr>
      </w:pPr>
      <w:r w:rsidRPr="00791D37">
        <w:rPr>
          <w:noProof/>
        </w:rPr>
        <w:t xml:space="preserve">En estas redes, hay 2 clasificaciones </w:t>
      </w:r>
      <w:del w:id="2658" w:author="JORGE CONTRERAS ORTIZ" w:date="2021-09-05T18:19:00Z">
        <w:r w:rsidRPr="00791D37" w:rsidDel="00E558C7">
          <w:rPr>
            <w:noProof/>
          </w:rPr>
          <w:delText>para los posibles</w:delText>
        </w:r>
      </w:del>
      <w:ins w:id="2659" w:author="JORGE CONTRERAS ORTIZ" w:date="2021-09-05T18:19:00Z">
        <w:r w:rsidR="00E558C7">
          <w:rPr>
            <w:noProof/>
          </w:rPr>
          <w:t>de</w:t>
        </w:r>
      </w:ins>
      <w:r w:rsidRPr="00791D37">
        <w:rPr>
          <w:noProof/>
        </w:rPr>
        <w:t xml:space="preserve"> tipos de nodos que puede haber en la propia red</w:t>
      </w:r>
      <w:ins w:id="2660"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661"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662" w:author="JORGE CONTRERAS ORTIZ" w:date="2021-09-05T18:36:00Z"/>
        </w:rPr>
      </w:pPr>
      <w:bookmarkStart w:id="2663" w:name="BR"/>
      <w:r w:rsidRPr="00791D37">
        <w:rPr>
          <w:b/>
          <w:bCs/>
        </w:rPr>
        <w:t>Border Routers</w:t>
      </w:r>
      <w:bookmarkEnd w:id="2663"/>
      <w:r w:rsidRPr="00791D37">
        <w:rPr>
          <w:b/>
          <w:bCs/>
        </w:rPr>
        <w:t xml:space="preserve">. </w:t>
      </w:r>
      <w:r w:rsidRPr="00791D37">
        <w:t xml:space="preserve">Es un router específico que da conectividad desde redes 802.15.4 a redes adyacentes en otras capas físicas, como </w:t>
      </w:r>
      <w:proofErr w:type="spellStart"/>
      <w:r w:rsidRPr="00791D37">
        <w:t>Wi</w:t>
      </w:r>
      <w:proofErr w:type="spellEnd"/>
      <w:r w:rsidRPr="00791D37">
        <w:t>-Fi o Ethernet</w:t>
      </w:r>
      <w:ins w:id="2664" w:author="JORGE CONTRERAS ORTIZ" w:date="2021-09-05T18:36:00Z">
        <w:r w:rsidR="00BD51E1">
          <w:t xml:space="preserve">, pudiendo dotar de </w:t>
        </w:r>
      </w:ins>
      <w:ins w:id="2665" w:author="JORGE CONTRERAS ORTIZ" w:date="2021-09-05T18:42:00Z">
        <w:r w:rsidR="00845295">
          <w:t xml:space="preserve">conectividad a </w:t>
        </w:r>
      </w:ins>
      <w:ins w:id="2666"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667"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668" w:author="JORGE CONTRERAS ORTIZ" w:date="2021-09-05T18:36:00Z"/>
        </w:rPr>
      </w:pPr>
      <w:bookmarkStart w:id="2669" w:name="R"/>
      <w:r w:rsidRPr="00791D37">
        <w:rPr>
          <w:b/>
          <w:bCs/>
        </w:rPr>
        <w:t>Routers</w:t>
      </w:r>
      <w:bookmarkEnd w:id="2669"/>
      <w:r w:rsidRPr="00791D37">
        <w:rPr>
          <w:b/>
          <w:bCs/>
        </w:rPr>
        <w:t>.</w:t>
      </w:r>
      <w:r w:rsidRPr="00791D37">
        <w:t xml:space="preserve"> Estos se encargan de dar servicios de enrutamiento a los distintos dispositivos de red</w:t>
      </w:r>
      <w:ins w:id="2670" w:author="JORGE CONTRERAS ORTIZ" w:date="2021-09-04T11:21:00Z">
        <w:r w:rsidR="00B83329">
          <w:t xml:space="preserve"> y de proporcionar los </w:t>
        </w:r>
      </w:ins>
      <w:del w:id="2671" w:author="JORGE CONTRERAS ORTIZ" w:date="2021-09-04T11:21:00Z">
        <w:r w:rsidRPr="00791D37" w:rsidDel="00B83329">
          <w:delText xml:space="preserve">. También se encargan de </w:delText>
        </w:r>
      </w:del>
      <w:r w:rsidRPr="00791D37">
        <w:t>servicios de seguridad</w:t>
      </w:r>
      <w:del w:id="2672"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673"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pPr>
        <w:pStyle w:val="Prrafodelista"/>
        <w:pPrChange w:id="2674" w:author="JORGE CONTRERAS ORTIZ" w:date="2021-09-05T18:36:00Z">
          <w:pPr>
            <w:pStyle w:val="Prrafodelista"/>
            <w:numPr>
              <w:numId w:val="10"/>
            </w:numPr>
            <w:ind w:hanging="360"/>
          </w:pPr>
        </w:pPrChange>
      </w:pPr>
    </w:p>
    <w:p w14:paraId="28C08466" w14:textId="132BB009" w:rsidR="00B62082" w:rsidRDefault="00B62082" w:rsidP="00791D37">
      <w:pPr>
        <w:pStyle w:val="Prrafodelista"/>
        <w:numPr>
          <w:ilvl w:val="0"/>
          <w:numId w:val="10"/>
        </w:numPr>
        <w:rPr>
          <w:ins w:id="2675" w:author="JORGE CONTRERAS ORTIZ" w:date="2021-09-05T18:36:00Z"/>
        </w:rPr>
      </w:pPr>
      <w:bookmarkStart w:id="2676" w:name="REEDs"/>
      <w:r w:rsidRPr="00791D37">
        <w:rPr>
          <w:b/>
          <w:bCs/>
        </w:rPr>
        <w:t>Router-Eligible End Devices</w:t>
      </w:r>
      <w:bookmarkEnd w:id="2676"/>
      <w:r w:rsidRPr="00791D37">
        <w:rPr>
          <w:b/>
          <w:bCs/>
        </w:rPr>
        <w:t xml:space="preserve">.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677" w:author="JORGE CONTRERAS ORTIZ" w:date="2021-09-05T18:36:00Z">
          <w:pPr>
            <w:pStyle w:val="Prrafodelista"/>
            <w:numPr>
              <w:numId w:val="10"/>
            </w:numPr>
            <w:ind w:hanging="360"/>
          </w:pPr>
        </w:pPrChange>
      </w:pPr>
    </w:p>
    <w:p w14:paraId="7CA412EB" w14:textId="09B51734" w:rsidR="00B62082" w:rsidRPr="00791D37" w:rsidDel="00E558C7" w:rsidRDefault="00B62082" w:rsidP="00791D37">
      <w:pPr>
        <w:pStyle w:val="Prrafodelista"/>
        <w:numPr>
          <w:ilvl w:val="0"/>
          <w:numId w:val="10"/>
        </w:numPr>
        <w:rPr>
          <w:del w:id="2678" w:author="JORGE CONTRERAS ORTIZ" w:date="2021-09-05T18:21:00Z"/>
        </w:rPr>
      </w:pPr>
      <w:bookmarkStart w:id="2679" w:name="SED"/>
      <w:r w:rsidRPr="00E558C7">
        <w:rPr>
          <w:b/>
          <w:bCs/>
        </w:rPr>
        <w:t>Sleepy End Devices</w:t>
      </w:r>
      <w:bookmarkEnd w:id="2679"/>
      <w:r w:rsidRPr="00E558C7">
        <w:rPr>
          <w:b/>
          <w:bCs/>
        </w:rPr>
        <w:t xml:space="preserve">. </w:t>
      </w:r>
      <w:r w:rsidRPr="00791D37">
        <w:t xml:space="preserve">Son </w:t>
      </w:r>
      <w:del w:id="2680" w:author="JORGE CONTRERAS ORTIZ" w:date="2021-09-05T18:21:00Z">
        <w:r w:rsidRPr="00791D37" w:rsidDel="00E558C7">
          <w:delText xml:space="preserve">dispositivos </w:delText>
        </w:r>
      </w:del>
      <w:del w:id="2681" w:author="JORGE CONTRERAS ORTIZ" w:date="2021-09-05T18:20:00Z">
        <w:r w:rsidRPr="00791D37" w:rsidDel="00E558C7">
          <w:delText>anfitriones o Host de la red</w:delText>
        </w:r>
      </w:del>
      <w:del w:id="2682" w:author="JORGE CONTRERAS ORTIZ" w:date="2021-09-05T18:21:00Z">
        <w:r w:rsidRPr="00791D37" w:rsidDel="00E558C7">
          <w:delText>.</w:delText>
        </w:r>
      </w:del>
      <w:ins w:id="2683" w:author="JORGE CONTRERAS ORTIZ" w:date="2021-09-05T18:21:00Z">
        <w:r w:rsidR="00E558C7">
          <w:t>dispositivos más sencillos.</w:t>
        </w:r>
      </w:ins>
      <w:r w:rsidRPr="00791D37">
        <w:t xml:space="preserve"> Solo se pueden comunicar a través de su </w:t>
      </w:r>
      <w:del w:id="2684" w:author="JORGE CONTRERAS ORTIZ" w:date="2021-09-05T18:21:00Z">
        <w:r w:rsidRPr="00791D37" w:rsidDel="00E558C7">
          <w:delText xml:space="preserve">Router </w:delText>
        </w:r>
      </w:del>
      <w:ins w:id="2685"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pPr>
        <w:pStyle w:val="Prrafodelista"/>
        <w:numPr>
          <w:ilvl w:val="0"/>
          <w:numId w:val="10"/>
        </w:numPr>
        <w:pPrChange w:id="2686" w:author="JORGE CONTRERAS ORTIZ" w:date="2021-09-05T18:21:00Z">
          <w:pPr/>
        </w:pPrChange>
      </w:pPr>
    </w:p>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687"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688"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689"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690" w:author="JORGE CONTRERAS ORTIZ" w:date="2021-09-05T18:36:00Z">
          <w:pPr>
            <w:pStyle w:val="Prrafodelista"/>
            <w:numPr>
              <w:ilvl w:val="1"/>
              <w:numId w:val="11"/>
            </w:numPr>
            <w:ind w:left="1440" w:hanging="360"/>
          </w:pPr>
        </w:pPrChange>
      </w:pPr>
    </w:p>
    <w:p w14:paraId="7CDBC92B" w14:textId="77A7AA8C" w:rsidR="00B62082" w:rsidRDefault="00B62082" w:rsidP="00791D37">
      <w:pPr>
        <w:pStyle w:val="Prrafodelista"/>
        <w:numPr>
          <w:ilvl w:val="1"/>
          <w:numId w:val="11"/>
        </w:numPr>
        <w:rPr>
          <w:ins w:id="2691" w:author="JORGE CONTRERAS ORTIZ" w:date="2021-09-05T18:36:00Z"/>
        </w:rPr>
      </w:pPr>
      <w:r w:rsidRPr="00791D37">
        <w:rPr>
          <w:b/>
          <w:bCs/>
        </w:rPr>
        <w:t xml:space="preserve">Border Router. </w:t>
      </w:r>
      <w:del w:id="2692" w:author="JORGE CONTRERAS ORTIZ" w:date="2021-09-05T18:22:00Z">
        <w:r w:rsidRPr="00791D37" w:rsidDel="00E558C7">
          <w:rPr>
            <w:b/>
            <w:bCs/>
          </w:rPr>
          <w:delText>(</w:delText>
        </w:r>
        <w:r w:rsidRPr="00791D37" w:rsidDel="00E558C7">
          <w:delText>Misma funcionalidad comentada en la primera clasificación.)</w:delText>
        </w:r>
      </w:del>
      <w:ins w:id="2693" w:author="JORGE CONTRERAS ORTIZ" w:date="2021-09-05T18:27:00Z">
        <w:r w:rsidR="00F547F4">
          <w:t xml:space="preserve">Funcionalidad descrita en </w:t>
        </w:r>
      </w:ins>
      <w:ins w:id="2694" w:author="JORGE CONTRERAS ORTIZ" w:date="2021-09-05T18:26:00Z">
        <w:r w:rsidR="00F547F4">
          <w:fldChar w:fldCharType="begin"/>
        </w:r>
        <w:r w:rsidR="00F547F4">
          <w:instrText xml:space="preserve"> REF BR \h </w:instrText>
        </w:r>
      </w:ins>
      <w:r w:rsidR="00F547F4">
        <w:fldChar w:fldCharType="separate"/>
      </w:r>
      <w:ins w:id="2695" w:author="JORGE CONTRERAS ORTIZ" w:date="2021-09-05T23:41:00Z">
        <w:r w:rsidR="001749E7" w:rsidRPr="00791D37">
          <w:rPr>
            <w:b/>
            <w:bCs/>
          </w:rPr>
          <w:t>Border Routers</w:t>
        </w:r>
      </w:ins>
      <w:ins w:id="2696" w:author="JORGE CONTRERAS ORTIZ" w:date="2021-09-05T18:26:00Z">
        <w:r w:rsidR="00F547F4">
          <w:fldChar w:fldCharType="end"/>
        </w:r>
      </w:ins>
      <w:ins w:id="2697" w:author="JORGE CONTRERAS ORTIZ" w:date="2021-09-05T18:27:00Z">
        <w:r w:rsidR="00F547F4">
          <w:t>.</w:t>
        </w:r>
      </w:ins>
    </w:p>
    <w:p w14:paraId="49F39FC5" w14:textId="77777777" w:rsidR="00BD51E1" w:rsidRPr="00791D37" w:rsidRDefault="00BD51E1">
      <w:pPr>
        <w:pStyle w:val="Prrafodelista"/>
        <w:ind w:left="1440"/>
        <w:pPrChange w:id="2698" w:author="JORGE CONTRERAS ORTIZ" w:date="2021-09-05T18:36:00Z">
          <w:pPr>
            <w:pStyle w:val="Prrafodelista"/>
            <w:numPr>
              <w:ilvl w:val="1"/>
              <w:numId w:val="11"/>
            </w:numPr>
            <w:ind w:left="1440" w:hanging="360"/>
          </w:pPr>
        </w:pPrChange>
      </w:pPr>
    </w:p>
    <w:p w14:paraId="16C163CB" w14:textId="627C68B1" w:rsidR="00B62082" w:rsidRDefault="00B62082" w:rsidP="00791D37">
      <w:pPr>
        <w:pStyle w:val="Prrafodelista"/>
        <w:numPr>
          <w:ilvl w:val="1"/>
          <w:numId w:val="11"/>
        </w:numPr>
        <w:rPr>
          <w:ins w:id="2699" w:author="JORGE CONTRERAS ORTIZ" w:date="2021-09-05T18:37:00Z"/>
        </w:rPr>
      </w:pPr>
      <w:r w:rsidRPr="00791D37">
        <w:rPr>
          <w:b/>
          <w:bCs/>
        </w:rPr>
        <w:t>Active Router.</w:t>
      </w:r>
      <w:r w:rsidRPr="00791D37">
        <w:t xml:space="preserve"> </w:t>
      </w:r>
      <w:ins w:id="2700" w:author="JORGE CONTRERAS ORTIZ" w:date="2021-09-05T18:27:00Z">
        <w:r w:rsidR="00F547F4">
          <w:t xml:space="preserve">Funcionalidad descrita en </w:t>
        </w:r>
        <w:r w:rsidR="00F547F4">
          <w:fldChar w:fldCharType="begin"/>
        </w:r>
        <w:r w:rsidR="00F547F4">
          <w:instrText xml:space="preserve"> REF R \h </w:instrText>
        </w:r>
      </w:ins>
      <w:r w:rsidR="00F547F4">
        <w:fldChar w:fldCharType="separate"/>
      </w:r>
      <w:ins w:id="2701" w:author="JORGE CONTRERAS ORTIZ" w:date="2021-09-05T23:41:00Z">
        <w:r w:rsidR="001749E7" w:rsidRPr="00791D37">
          <w:rPr>
            <w:b/>
            <w:bCs/>
          </w:rPr>
          <w:t>Routers</w:t>
        </w:r>
      </w:ins>
      <w:ins w:id="2702" w:author="JORGE CONTRERAS ORTIZ" w:date="2021-09-05T18:27:00Z">
        <w:r w:rsidR="00F547F4">
          <w:fldChar w:fldCharType="end"/>
        </w:r>
        <w:r w:rsidR="00F547F4">
          <w:t>.</w:t>
        </w:r>
      </w:ins>
      <w:del w:id="2703"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704" w:author="JORGE CONTRERAS ORTIZ" w:date="2021-09-05T18:37:00Z">
          <w:pPr>
            <w:pStyle w:val="Prrafodelista"/>
            <w:numPr>
              <w:ilvl w:val="1"/>
              <w:numId w:val="11"/>
            </w:numPr>
            <w:ind w:left="1440" w:hanging="360"/>
          </w:pPr>
        </w:pPrChange>
      </w:pPr>
    </w:p>
    <w:p w14:paraId="141E2F40" w14:textId="1CEEC4C9" w:rsidR="00B62082" w:rsidRDefault="00B62082" w:rsidP="00791D37">
      <w:pPr>
        <w:pStyle w:val="Prrafodelista"/>
        <w:numPr>
          <w:ilvl w:val="1"/>
          <w:numId w:val="11"/>
        </w:numPr>
        <w:rPr>
          <w:ins w:id="2705" w:author="JORGE CONTRERAS ORTIZ" w:date="2021-09-05T18:37:00Z"/>
        </w:rPr>
      </w:pPr>
      <w:r w:rsidRPr="00791D37">
        <w:rPr>
          <w:b/>
          <w:bCs/>
        </w:rPr>
        <w:t>REEDs.</w:t>
      </w:r>
      <w:r w:rsidRPr="00791D37">
        <w:t xml:space="preserve"> </w:t>
      </w:r>
      <w:del w:id="2706" w:author="JORGE CONTRERAS ORTIZ" w:date="2021-09-05T18:27:00Z">
        <w:r w:rsidRPr="00791D37" w:rsidDel="00F547F4">
          <w:delText>(Misma funcionalidad comentada en la primera clasificación.)</w:delText>
        </w:r>
      </w:del>
      <w:ins w:id="2707" w:author="JORGE CONTRERAS ORTIZ" w:date="2021-09-05T18:27:00Z">
        <w:r w:rsidR="00F547F4">
          <w:t xml:space="preserve">Funcionalidad descrita en </w:t>
        </w:r>
        <w:r w:rsidR="00F547F4">
          <w:fldChar w:fldCharType="begin"/>
        </w:r>
        <w:r w:rsidR="00F547F4">
          <w:instrText xml:space="preserve"> REF REEDs \h </w:instrText>
        </w:r>
      </w:ins>
      <w:r w:rsidR="00F547F4">
        <w:fldChar w:fldCharType="separate"/>
      </w:r>
      <w:ins w:id="2708" w:author="JORGE CONTRERAS ORTIZ" w:date="2021-09-05T23:41:00Z">
        <w:r w:rsidR="001749E7" w:rsidRPr="00791D37">
          <w:rPr>
            <w:b/>
            <w:bCs/>
          </w:rPr>
          <w:t>Router-Eligible End Devices</w:t>
        </w:r>
      </w:ins>
      <w:ins w:id="2709" w:author="JORGE CONTRERAS ORTIZ" w:date="2021-09-05T18:27:00Z">
        <w:r w:rsidR="00F547F4">
          <w:fldChar w:fldCharType="end"/>
        </w:r>
        <w:r w:rsidR="00F547F4">
          <w:t xml:space="preserve">. </w:t>
        </w:r>
      </w:ins>
      <w:del w:id="2710" w:author="JORGE CONTRERAS ORTIZ" w:date="2021-09-05T18:27:00Z">
        <w:r w:rsidRPr="00791D37" w:rsidDel="00F547F4">
          <w:delText xml:space="preserve"> </w:delText>
        </w:r>
      </w:del>
      <w:r w:rsidRPr="00791D37">
        <w:t>Pueden tener varios nodos hijos y mantener enlaces con los Routers vecinos.</w:t>
      </w:r>
    </w:p>
    <w:p w14:paraId="7940B493" w14:textId="77777777" w:rsidR="00BD51E1" w:rsidRDefault="00BD51E1">
      <w:pPr>
        <w:pStyle w:val="Prrafodelista"/>
        <w:rPr>
          <w:ins w:id="2711" w:author="JORGE CONTRERAS ORTIZ" w:date="2021-09-05T18:37:00Z"/>
        </w:rPr>
        <w:pPrChange w:id="2712" w:author="JORGE CONTRERAS ORTIZ" w:date="2021-09-05T18:37:00Z">
          <w:pPr>
            <w:pStyle w:val="Prrafodelista"/>
            <w:numPr>
              <w:ilvl w:val="1"/>
              <w:numId w:val="11"/>
            </w:numPr>
            <w:ind w:left="1440" w:hanging="360"/>
          </w:pPr>
        </w:pPrChange>
      </w:pPr>
    </w:p>
    <w:p w14:paraId="2C2742F6" w14:textId="77777777" w:rsidR="00BD51E1" w:rsidRPr="00791D37" w:rsidRDefault="00BD51E1">
      <w:pPr>
        <w:pStyle w:val="Prrafodelista"/>
        <w:ind w:left="1440"/>
        <w:pPrChange w:id="2713"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714"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715"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716"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717"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718"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719" w:author="JORGE CONTRERAS ORTIZ" w:date="2021-09-05T18:37:00Z">
          <w:pPr>
            <w:pStyle w:val="Prrafodelista"/>
            <w:numPr>
              <w:ilvl w:val="1"/>
              <w:numId w:val="11"/>
            </w:numPr>
            <w:ind w:left="1440" w:hanging="360"/>
          </w:pPr>
        </w:pPrChange>
      </w:pPr>
    </w:p>
    <w:p w14:paraId="094E5F7B" w14:textId="64E5024F" w:rsidR="00B62082" w:rsidDel="00032C7F" w:rsidRDefault="00B62082" w:rsidP="00791D37">
      <w:pPr>
        <w:pStyle w:val="Prrafodelista"/>
        <w:numPr>
          <w:ilvl w:val="1"/>
          <w:numId w:val="11"/>
        </w:numPr>
        <w:rPr>
          <w:del w:id="2720" w:author="JORGE CONTRERAS ORTIZ" w:date="2021-09-05T18:28:00Z"/>
        </w:rPr>
      </w:pPr>
      <w:r w:rsidRPr="00F547F4">
        <w:rPr>
          <w:b/>
          <w:bCs/>
        </w:rPr>
        <w:t>Sleepy End Device.</w:t>
      </w:r>
      <w:r w:rsidRPr="00791D37">
        <w:t xml:space="preserve"> </w:t>
      </w:r>
      <w:ins w:id="2721"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722" w:author="JORGE CONTRERAS ORTIZ" w:date="2021-09-05T23:41:00Z">
        <w:r w:rsidR="001749E7" w:rsidRPr="00E558C7">
          <w:rPr>
            <w:b/>
            <w:bCs/>
          </w:rPr>
          <w:t>Sleepy End Devices</w:t>
        </w:r>
      </w:ins>
      <w:ins w:id="2723" w:author="JORGE CONTRERAS ORTIZ" w:date="2021-09-05T18:28:00Z">
        <w:r w:rsidR="00F547F4">
          <w:fldChar w:fldCharType="end"/>
        </w:r>
        <w:r w:rsidR="00F547F4">
          <w:t>.</w:t>
        </w:r>
      </w:ins>
      <w:del w:id="2724"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44DFAE21" w14:textId="77777777" w:rsidR="00032C7F" w:rsidRPr="00791D37" w:rsidRDefault="00032C7F" w:rsidP="00791D37">
      <w:pPr>
        <w:pStyle w:val="Prrafodelista"/>
        <w:numPr>
          <w:ilvl w:val="1"/>
          <w:numId w:val="11"/>
        </w:numPr>
        <w:rPr>
          <w:ins w:id="2725" w:author="JORGE CONTRERAS ORTIZ" w:date="2021-09-05T22:24:00Z"/>
        </w:rPr>
      </w:pPr>
    </w:p>
    <w:p w14:paraId="1EB1AE87" w14:textId="5427F7F0" w:rsidR="00B62082" w:rsidRDefault="00B62082" w:rsidP="00032C7F">
      <w:pPr>
        <w:pStyle w:val="Prrafodelista"/>
        <w:ind w:left="1440"/>
        <w:rPr>
          <w:ins w:id="2726" w:author="JORGE CONTRERAS ORTIZ" w:date="2021-09-05T22:25:00Z"/>
        </w:rPr>
      </w:pPr>
    </w:p>
    <w:p w14:paraId="1C5F84C3" w14:textId="1774E6C3" w:rsidR="00032C7F" w:rsidRDefault="00032C7F" w:rsidP="00032C7F">
      <w:pPr>
        <w:pStyle w:val="Prrafodelista"/>
        <w:ind w:left="1440"/>
        <w:rPr>
          <w:ins w:id="2727" w:author="JORGE CONTRERAS ORTIZ" w:date="2021-09-05T22:25:00Z"/>
        </w:rPr>
      </w:pPr>
    </w:p>
    <w:p w14:paraId="7AC589F9" w14:textId="77777777" w:rsidR="00032C7F" w:rsidRPr="00791D37" w:rsidRDefault="00032C7F">
      <w:pPr>
        <w:pStyle w:val="Prrafodelista"/>
        <w:ind w:left="1440"/>
        <w:pPrChange w:id="2728" w:author="JORGE CONTRERAS ORTIZ" w:date="2021-09-05T22:25: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1"/>
                    <a:stretch>
                      <a:fillRect/>
                    </a:stretch>
                  </pic:blipFill>
                  <pic:spPr>
                    <a:xfrm>
                      <a:off x="0" y="0"/>
                      <a:ext cx="2669087" cy="2750922"/>
                    </a:xfrm>
                    <a:prstGeom prst="rect">
                      <a:avLst/>
                    </a:prstGeom>
                  </pic:spPr>
                </pic:pic>
              </a:graphicData>
            </a:graphic>
          </wp:inline>
        </w:drawing>
      </w:r>
    </w:p>
    <w:p w14:paraId="75373365" w14:textId="0D4E7607" w:rsidR="00B62082" w:rsidRDefault="00B62082" w:rsidP="00F21168">
      <w:pPr>
        <w:pStyle w:val="Descripcin"/>
        <w:jc w:val="center"/>
        <w:rPr>
          <w:ins w:id="2729" w:author="JORGE CONTRERAS ORTIZ" w:date="2021-09-05T22:25:00Z"/>
        </w:rPr>
      </w:pPr>
      <w:bookmarkStart w:id="2730" w:name="_Toc81499813"/>
      <w:bookmarkStart w:id="2731" w:name="_Toc81499578"/>
      <w:bookmarkStart w:id="2732" w:name="_Toc81938636"/>
      <w:r w:rsidRPr="00791D37">
        <w:t xml:space="preserve">Ilustración </w:t>
      </w:r>
      <w:r w:rsidRPr="00F21168">
        <w:fldChar w:fldCharType="begin"/>
      </w:r>
      <w:r w:rsidRPr="00791D37">
        <w:instrText xml:space="preserve"> SEQ Ilustración \* ARABIC </w:instrText>
      </w:r>
      <w:r w:rsidRPr="00F21168">
        <w:fldChar w:fldCharType="separate"/>
      </w:r>
      <w:r w:rsidR="00F201E1">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730"/>
      <w:bookmarkEnd w:id="2731"/>
      <w:r w:rsidR="00AD1498" w:rsidRPr="00791D37">
        <w:rPr>
          <w:noProof/>
        </w:rPr>
        <w:t>[9]</w:t>
      </w:r>
      <w:bookmarkEnd w:id="2732"/>
      <w:r w:rsidRPr="00F21168">
        <w:fldChar w:fldCharType="end"/>
      </w:r>
      <w:r w:rsidRPr="00791D37">
        <w:t xml:space="preserve"> </w:t>
      </w:r>
    </w:p>
    <w:p w14:paraId="651AD6B1" w14:textId="77777777" w:rsidR="00032C7F" w:rsidRPr="00032C7F" w:rsidRDefault="00032C7F">
      <w:pPr>
        <w:rPr>
          <w:rPrChange w:id="2733" w:author="JORGE CONTRERAS ORTIZ" w:date="2021-09-05T22:25:00Z">
            <w:rPr/>
          </w:rPrChange>
        </w:rPr>
        <w:pPrChange w:id="2734"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735" w:author="JORGE CONTRERAS ORTIZ" w:date="2021-09-05T18:30:00Z">
        <w:r w:rsidRPr="00791D37" w:rsidDel="00F547F4">
          <w:delText xml:space="preserve">puede </w:delText>
        </w:r>
      </w:del>
      <w:ins w:id="2736"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737" w:author="JORGE CONTRERAS ORTIZ" w:date="2021-09-05T18:29:00Z">
        <w:r w:rsidRPr="00791D37" w:rsidDel="00F547F4">
          <w:delText xml:space="preserve">tendrá </w:delText>
        </w:r>
      </w:del>
      <w:ins w:id="2738" w:author="JORGE CONTRERAS ORTIZ" w:date="2021-09-05T18:29:00Z">
        <w:r w:rsidR="00F547F4">
          <w:t>deberá</w:t>
        </w:r>
      </w:ins>
      <w:del w:id="2739" w:author="JORGE CONTRERAS ORTIZ" w:date="2021-09-05T18:29:00Z">
        <w:r w:rsidRPr="00791D37" w:rsidDel="00F547F4">
          <w:delText>que</w:delText>
        </w:r>
      </w:del>
      <w:ins w:id="2740" w:author="JORGE CONTRERAS ORTIZ" w:date="2021-09-05T18:29:00Z">
        <w:r w:rsidR="00F547F4">
          <w:t xml:space="preserve"> </w:t>
        </w:r>
      </w:ins>
      <w:del w:id="2741"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742" w:author="JORGE CONTRERAS ORTIZ" w:date="2021-09-05T18:30:00Z">
        <w:r w:rsidRPr="00791D37" w:rsidDel="00F547F4">
          <w:delText xml:space="preserve">se </w:delText>
        </w:r>
      </w:del>
      <w:r w:rsidRPr="00791D37">
        <w:t>falla</w:t>
      </w:r>
      <w:ins w:id="2743"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744" w:author="JORGE CONTRERAS ORTIZ" w:date="2021-09-05T20:57:00Z"/>
        </w:rPr>
      </w:pPr>
    </w:p>
    <w:p w14:paraId="59866C7F" w14:textId="14FD22A0" w:rsidR="00CA64F2" w:rsidRDefault="00CA64F2" w:rsidP="00791D37">
      <w:pPr>
        <w:rPr>
          <w:ins w:id="2745" w:author="JORGE CONTRERAS ORTIZ" w:date="2021-09-05T20:57:00Z"/>
        </w:rPr>
      </w:pPr>
    </w:p>
    <w:p w14:paraId="4E260979" w14:textId="613D86AD" w:rsidR="00CA64F2" w:rsidRDefault="00CA64F2" w:rsidP="00791D37">
      <w:pPr>
        <w:rPr>
          <w:ins w:id="2746" w:author="JORGE CONTRERAS ORTIZ" w:date="2021-09-05T20:57:00Z"/>
        </w:rPr>
      </w:pPr>
    </w:p>
    <w:p w14:paraId="106481A7" w14:textId="4AEF3644" w:rsidR="00CA64F2" w:rsidRDefault="00CA64F2" w:rsidP="00791D37">
      <w:pPr>
        <w:rPr>
          <w:ins w:id="2747" w:author="JORGE CONTRERAS ORTIZ" w:date="2021-09-05T20:57:00Z"/>
        </w:rPr>
      </w:pPr>
    </w:p>
    <w:p w14:paraId="5601ACF6" w14:textId="01099A48" w:rsidR="00CA64F2" w:rsidRDefault="00CA64F2" w:rsidP="00791D37">
      <w:pPr>
        <w:rPr>
          <w:ins w:id="2748" w:author="JORGE CONTRERAS ORTIZ" w:date="2021-09-05T20:57:00Z"/>
        </w:rPr>
      </w:pPr>
    </w:p>
    <w:p w14:paraId="68707806" w14:textId="4536DCB0" w:rsidR="00CA64F2" w:rsidRDefault="00CA64F2" w:rsidP="00791D37">
      <w:pPr>
        <w:rPr>
          <w:ins w:id="2749" w:author="JORGE CONTRERAS ORTIZ" w:date="2021-09-05T20:57:00Z"/>
        </w:rPr>
      </w:pPr>
    </w:p>
    <w:p w14:paraId="204F0A4C" w14:textId="51AB416E" w:rsidR="00CA64F2" w:rsidRPr="00791D37" w:rsidDel="00032C7F" w:rsidRDefault="00CA64F2" w:rsidP="00791D37">
      <w:pPr>
        <w:rPr>
          <w:del w:id="2750" w:author="JORGE CONTRERAS ORTIZ" w:date="2021-09-05T22:25:00Z"/>
        </w:rPr>
      </w:pPr>
      <w:bookmarkStart w:id="2751" w:name="_Toc81776456"/>
      <w:bookmarkStart w:id="2752" w:name="_Toc81776652"/>
      <w:bookmarkStart w:id="2753" w:name="_Toc81777015"/>
      <w:bookmarkStart w:id="2754" w:name="_Toc81777300"/>
      <w:bookmarkStart w:id="2755" w:name="_Toc81777586"/>
      <w:bookmarkStart w:id="2756" w:name="_Toc81777886"/>
      <w:bookmarkStart w:id="2757" w:name="_Toc81778177"/>
      <w:bookmarkStart w:id="2758" w:name="_Toc81938482"/>
      <w:bookmarkEnd w:id="2751"/>
      <w:bookmarkEnd w:id="2752"/>
      <w:bookmarkEnd w:id="2753"/>
      <w:bookmarkEnd w:id="2754"/>
      <w:bookmarkEnd w:id="2755"/>
      <w:bookmarkEnd w:id="2756"/>
      <w:bookmarkEnd w:id="2757"/>
      <w:bookmarkEnd w:id="2758"/>
    </w:p>
    <w:p w14:paraId="0312B674" w14:textId="625A04D3" w:rsidR="00B62082" w:rsidRPr="00791D37" w:rsidRDefault="00F547F4" w:rsidP="00791D37">
      <w:pPr>
        <w:pStyle w:val="Ttulo3"/>
      </w:pPr>
      <w:bookmarkStart w:id="2759" w:name="_Toc81499360"/>
      <w:bookmarkStart w:id="2760" w:name="_Toc81938483"/>
      <w:r w:rsidRPr="00791D37">
        <w:t>PROTOCOLO THREAD</w:t>
      </w:r>
      <w:bookmarkEnd w:id="2759"/>
      <w:bookmarkEnd w:id="2760"/>
      <w:r w:rsidRPr="00791D37">
        <w:t xml:space="preserve"> </w:t>
      </w:r>
    </w:p>
    <w:p w14:paraId="7FEE205B" w14:textId="77777777" w:rsidR="00B62082" w:rsidRPr="00791D37" w:rsidRDefault="00B62082" w:rsidP="00791D37"/>
    <w:p w14:paraId="6D5C474F" w14:textId="46BA0E34" w:rsidR="00B62082" w:rsidRDefault="00B62082" w:rsidP="00791D37">
      <w:pPr>
        <w:rPr>
          <w:ins w:id="2761" w:author="JORGE CONTRERAS ORTIZ" w:date="2021-09-05T22:25:00Z"/>
        </w:rPr>
      </w:pPr>
      <w:r w:rsidRPr="00791D37">
        <w:t xml:space="preserve">En este apartado </w:t>
      </w:r>
      <w:del w:id="2762" w:author="JORGE CONTRERAS ORTIZ" w:date="2021-09-05T18:30:00Z">
        <w:r w:rsidRPr="00791D37" w:rsidDel="00F547F4">
          <w:delText xml:space="preserve">describiremos </w:delText>
        </w:r>
      </w:del>
      <w:ins w:id="2763" w:author="JORGE CONTRERAS ORTIZ" w:date="2021-09-05T18:30:00Z">
        <w:r w:rsidR="00F547F4">
          <w:t>se describirá</w:t>
        </w:r>
        <w:r w:rsidR="00F547F4" w:rsidRPr="00791D37">
          <w:t xml:space="preserve"> </w:t>
        </w:r>
      </w:ins>
      <w:r w:rsidRPr="00791D37">
        <w:t>la pila del protocolo Thread con las diferentes capas que la integran, las cuales podemos ver en</w:t>
      </w:r>
      <w:ins w:id="2764"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765" w:author="JORGE CONTRERAS ORTIZ" w:date="2021-09-05T23:41:00Z">
        <w:r w:rsidR="001749E7">
          <w:t xml:space="preserve">Ilustración </w:t>
        </w:r>
        <w:r w:rsidR="001749E7">
          <w:rPr>
            <w:noProof/>
          </w:rPr>
          <w:t>4</w:t>
        </w:r>
      </w:ins>
      <w:ins w:id="2766" w:author="JORGE CONTRERAS ORTIZ" w:date="2021-09-05T18:29:00Z">
        <w:r w:rsidR="00F547F4">
          <w:fldChar w:fldCharType="end"/>
        </w:r>
      </w:ins>
      <w:del w:id="2767"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2768"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2769" w:author="JORGE CONTRERAS ORTIZ" w:date="2021-09-04T14:50:00Z"/>
        </w:rPr>
      </w:pPr>
      <w:commentRangeStart w:id="2770"/>
      <w:commentRangeStart w:id="2771"/>
      <w:del w:id="2772"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2"/>
                      <a:stretch>
                        <a:fillRect/>
                      </a:stretch>
                    </pic:blipFill>
                    <pic:spPr>
                      <a:xfrm>
                        <a:off x="0" y="0"/>
                        <a:ext cx="4543653" cy="2412093"/>
                      </a:xfrm>
                      <a:prstGeom prst="rect">
                        <a:avLst/>
                      </a:prstGeom>
                    </pic:spPr>
                  </pic:pic>
                </a:graphicData>
              </a:graphic>
            </wp:inline>
          </w:drawing>
        </w:r>
      </w:del>
      <w:commentRangeEnd w:id="2770"/>
      <w:commentRangeEnd w:id="2771"/>
      <w:ins w:id="2773"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3"/>
                      <a:stretch>
                        <a:fillRect/>
                      </a:stretch>
                    </pic:blipFill>
                    <pic:spPr>
                      <a:xfrm>
                        <a:off x="0" y="0"/>
                        <a:ext cx="4579597" cy="2599312"/>
                      </a:xfrm>
                      <a:prstGeom prst="rect">
                        <a:avLst/>
                      </a:prstGeom>
                    </pic:spPr>
                  </pic:pic>
                </a:graphicData>
              </a:graphic>
            </wp:inline>
          </w:drawing>
        </w:r>
      </w:ins>
    </w:p>
    <w:p w14:paraId="5B999FE6" w14:textId="31702723" w:rsidR="00F21168" w:rsidRDefault="009C65A7">
      <w:pPr>
        <w:pStyle w:val="Descripcin"/>
        <w:jc w:val="center"/>
        <w:rPr>
          <w:ins w:id="2774" w:author="JORGE CONTRERAS ORTIZ" w:date="2021-09-05T22:25:00Z"/>
        </w:rPr>
      </w:pPr>
      <w:bookmarkStart w:id="2775" w:name="_Ref81758997"/>
      <w:bookmarkStart w:id="2776" w:name="_Toc81938637"/>
      <w:ins w:id="2777" w:author="JORGE CONTRERAS ORTIZ" w:date="2021-09-04T14:50:00Z">
        <w:r>
          <w:t xml:space="preserve">Ilustración </w:t>
        </w:r>
        <w:r>
          <w:fldChar w:fldCharType="begin"/>
        </w:r>
        <w:r>
          <w:instrText xml:space="preserve"> SEQ Ilustración \* ARABIC </w:instrText>
        </w:r>
      </w:ins>
      <w:r>
        <w:fldChar w:fldCharType="separate"/>
      </w:r>
      <w:ins w:id="2778" w:author="JORGE CONTRERAS ORTIZ" w:date="2021-09-07T20:29:00Z">
        <w:r w:rsidR="00F201E1">
          <w:rPr>
            <w:noProof/>
          </w:rPr>
          <w:t>4</w:t>
        </w:r>
      </w:ins>
      <w:ins w:id="2779" w:author="JORGE CONTRERAS ORTIZ" w:date="2021-09-04T14:50:00Z">
        <w:r>
          <w:fldChar w:fldCharType="end"/>
        </w:r>
        <w:bookmarkEnd w:id="2775"/>
        <w:r>
          <w:t xml:space="preserve"> </w:t>
        </w:r>
        <w:r w:rsidRPr="006D1E1A">
          <w:t xml:space="preserve"> Pila de Protocolo Thread en un sistema IoT</w:t>
        </w:r>
      </w:ins>
      <w:bookmarkEnd w:id="2776"/>
    </w:p>
    <w:p w14:paraId="5ED89DA4" w14:textId="615BB171" w:rsidR="00032C7F" w:rsidRDefault="00032C7F" w:rsidP="00032C7F">
      <w:pPr>
        <w:rPr>
          <w:ins w:id="2780" w:author="JORGE CONTRERAS ORTIZ" w:date="2021-09-05T22:25:00Z"/>
        </w:rPr>
      </w:pPr>
    </w:p>
    <w:p w14:paraId="15B3246E" w14:textId="77777777" w:rsidR="00032C7F" w:rsidRDefault="00032C7F" w:rsidP="00032C7F">
      <w:pPr>
        <w:rPr>
          <w:ins w:id="2781" w:author="JORGE CONTRERAS ORTIZ" w:date="2021-09-05T22:25:00Z"/>
        </w:rPr>
      </w:pPr>
    </w:p>
    <w:p w14:paraId="0E94A4E4" w14:textId="77777777" w:rsidR="00032C7F" w:rsidRPr="00032C7F" w:rsidRDefault="00032C7F">
      <w:pPr>
        <w:pPrChange w:id="2782" w:author="JORGE CONTRERAS ORTIZ" w:date="2021-09-05T22:25:00Z">
          <w:pPr>
            <w:keepNext/>
          </w:pPr>
        </w:pPrChange>
      </w:pPr>
    </w:p>
    <w:p w14:paraId="2F982B9F" w14:textId="359C8DCB" w:rsidR="00F21168" w:rsidDel="00B83329" w:rsidRDefault="00F21168" w:rsidP="00F21168">
      <w:pPr>
        <w:pStyle w:val="Descripcin"/>
        <w:jc w:val="center"/>
        <w:rPr>
          <w:del w:id="2783" w:author="JORGE CONTRERAS ORTIZ" w:date="2021-09-04T11:19:00Z"/>
        </w:rPr>
      </w:pPr>
      <w:del w:id="2784" w:author="JORGE CONTRERAS ORTIZ" w:date="2021-09-04T14:50:00Z">
        <w:r w:rsidDel="009C65A7">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r w:rsidRPr="00791D37" w:rsidDel="009C65A7">
          <w:fldChar w:fldCharType="end"/>
        </w:r>
      </w:del>
    </w:p>
    <w:p w14:paraId="224F3377" w14:textId="4B88D67F" w:rsidR="00B62082" w:rsidRPr="00791D37" w:rsidRDefault="00B62082">
      <w:pPr>
        <w:pStyle w:val="Descripcin"/>
        <w:jc w:val="center"/>
        <w:pPrChange w:id="2785" w:author="JORGE CONTRERAS ORTIZ" w:date="2021-09-04T11:19:00Z">
          <w:pPr/>
        </w:pPrChange>
      </w:pPr>
      <w:r w:rsidRPr="00791D37">
        <w:rPr>
          <w:rStyle w:val="Refdecomentario"/>
        </w:rPr>
        <w:commentReference w:id="2770"/>
      </w:r>
      <w:r w:rsidR="008807DC">
        <w:rPr>
          <w:rStyle w:val="Refdecomentario"/>
          <w:i w:val="0"/>
          <w:iCs w:val="0"/>
          <w:color w:val="auto"/>
        </w:rPr>
        <w:commentReference w:id="2771"/>
      </w:r>
    </w:p>
    <w:p w14:paraId="53762177" w14:textId="08B226AD" w:rsidR="00B62082" w:rsidRPr="00791D37" w:rsidRDefault="00F547F4" w:rsidP="00FE1EC4">
      <w:pPr>
        <w:pStyle w:val="Ttulo4"/>
      </w:pPr>
      <w:bookmarkStart w:id="2786" w:name="_Toc81499361"/>
      <w:bookmarkStart w:id="2787" w:name="_Toc81938484"/>
      <w:r w:rsidRPr="00791D37">
        <w:t xml:space="preserve">REDES DE ÁREA PRIVADA </w:t>
      </w:r>
      <w:del w:id="2788"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786"/>
      <w:r w:rsidR="00AD1498" w:rsidRPr="00791D37">
        <w:rPr>
          <w:noProof/>
        </w:rPr>
        <w:t>[12]</w:t>
      </w:r>
      <w:bookmarkEnd w:id="2787"/>
      <w:r w:rsidR="00B62082" w:rsidRPr="00791D37">
        <w:fldChar w:fldCharType="end"/>
      </w:r>
    </w:p>
    <w:p w14:paraId="75EEA5C6" w14:textId="77777777" w:rsidR="00B62082" w:rsidRPr="00791D37" w:rsidRDefault="00B62082" w:rsidP="00791D37"/>
    <w:p w14:paraId="5F5A8B13" w14:textId="359A3C15"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ins w:id="2789" w:author="JORGE CONTRERAS ORTIZ" w:date="2021-09-05T18:34:00Z">
        <w:r w:rsidR="00BD51E1">
          <w:t xml:space="preserve"> de enlace</w:t>
        </w:r>
      </w:ins>
      <w:ins w:id="2790" w:author="JORGE CONTRERAS ORTIZ" w:date="2021-09-05T18:35:00Z">
        <w:r w:rsidR="00BD51E1">
          <w:t>, también conocidos como Border Routers</w:t>
        </w:r>
      </w:ins>
      <w:r w:rsidRPr="00791D37">
        <w:t>.</w:t>
      </w:r>
    </w:p>
    <w:p w14:paraId="2F963258" w14:textId="4B1DE924" w:rsidR="00B62082" w:rsidRDefault="00B62082" w:rsidP="00791D37">
      <w:pPr>
        <w:rPr>
          <w:ins w:id="2791" w:author="JORGE CONTRERAS ORTIZ" w:date="2021-09-05T22:25:00Z"/>
        </w:rPr>
      </w:pPr>
      <w:r w:rsidRPr="00791D37">
        <w:t>Antes de que un dispositivo pueda unirse a una PAN, este debe</w:t>
      </w:r>
      <w:del w:id="2792" w:author="JORGE CONTRERAS ORTIZ" w:date="2021-09-05T18:31:00Z">
        <w:r w:rsidRPr="00791D37" w:rsidDel="00F547F4">
          <w:delText xml:space="preserve"> ser</w:delText>
        </w:r>
      </w:del>
      <w:ins w:id="2793" w:author="JORGE CONTRERAS ORTIZ" w:date="2021-09-05T18:31:00Z">
        <w:r w:rsidR="00F547F4">
          <w:t>rá ser</w:t>
        </w:r>
      </w:ins>
      <w:del w:id="2794" w:author="JORGE CONTRERAS ORTIZ" w:date="2021-09-05T18:31:00Z">
        <w:r w:rsidRPr="00791D37" w:rsidDel="00F547F4">
          <w:delText xml:space="preserve"> puesto</w:delText>
        </w:r>
      </w:del>
      <w:ins w:id="2795" w:author="JORGE CONTRERAS ORTIZ" w:date="2021-09-05T18:31:00Z">
        <w:r w:rsidR="00F547F4">
          <w:t xml:space="preserve"> introducido</w:t>
        </w:r>
      </w:ins>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2796"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2797" w:author="JORGE CONTRERAS ORTIZ" w:date="2021-09-05T22:25:00Z"/>
        </w:rPr>
      </w:pPr>
    </w:p>
    <w:p w14:paraId="788DFF62" w14:textId="7A8B4730" w:rsidR="00032C7F" w:rsidRDefault="00032C7F" w:rsidP="00791D37">
      <w:pPr>
        <w:rPr>
          <w:ins w:id="2798" w:author="JORGE CONTRERAS ORTIZ" w:date="2021-09-05T22:25:00Z"/>
        </w:rPr>
      </w:pPr>
    </w:p>
    <w:p w14:paraId="4C36EE8E" w14:textId="726A89A3" w:rsidR="00032C7F" w:rsidRDefault="00032C7F" w:rsidP="00791D37">
      <w:pPr>
        <w:rPr>
          <w:ins w:id="2799" w:author="JORGE CONTRERAS ORTIZ" w:date="2021-09-05T22:25:00Z"/>
        </w:rPr>
      </w:pPr>
    </w:p>
    <w:p w14:paraId="6492733C" w14:textId="1AB71CAD" w:rsidR="00032C7F" w:rsidRPr="00791D37" w:rsidDel="00032C7F" w:rsidRDefault="00032C7F" w:rsidP="00791D37">
      <w:pPr>
        <w:rPr>
          <w:del w:id="2800" w:author="JORGE CONTRERAS ORTIZ" w:date="2021-09-05T22:25:00Z"/>
        </w:rPr>
      </w:pPr>
    </w:p>
    <w:p w14:paraId="301616A9" w14:textId="39204E5E" w:rsidR="00B62082" w:rsidRDefault="00B62082" w:rsidP="00791D37">
      <w:pPr>
        <w:rPr>
          <w:ins w:id="2801" w:author="JORGE CONTRERAS ORTIZ" w:date="2021-09-05T22:25:00Z"/>
        </w:rPr>
      </w:pPr>
      <w:r w:rsidRPr="00791D37">
        <w:t xml:space="preserve">Un ejemplo de una PAN Thread se muestra </w:t>
      </w:r>
      <w:ins w:id="2802"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803" w:author="JORGE CONTRERAS ORTIZ" w:date="2021-09-05T23:41:00Z">
        <w:r w:rsidR="001749E7" w:rsidRPr="00791D37">
          <w:t xml:space="preserve">Ilustración </w:t>
        </w:r>
        <w:r w:rsidR="001749E7">
          <w:rPr>
            <w:noProof/>
          </w:rPr>
          <w:t>5</w:t>
        </w:r>
      </w:ins>
      <w:ins w:id="2804" w:author="JORGE CONTRERAS ORTIZ" w:date="2021-09-05T18:32:00Z">
        <w:r w:rsidR="00F547F4">
          <w:fldChar w:fldCharType="end"/>
        </w:r>
      </w:ins>
      <w:del w:id="2805"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4"/>
                    <a:stretch>
                      <a:fillRect/>
                    </a:stretch>
                  </pic:blipFill>
                  <pic:spPr>
                    <a:xfrm>
                      <a:off x="0" y="0"/>
                      <a:ext cx="3281379" cy="2772711"/>
                    </a:xfrm>
                    <a:prstGeom prst="rect">
                      <a:avLst/>
                    </a:prstGeom>
                  </pic:spPr>
                </pic:pic>
              </a:graphicData>
            </a:graphic>
          </wp:inline>
        </w:drawing>
      </w:r>
    </w:p>
    <w:p w14:paraId="1CF525F0" w14:textId="366EAEB6" w:rsidR="00B62082" w:rsidRDefault="00B62082" w:rsidP="006242EF">
      <w:pPr>
        <w:pStyle w:val="Descripcin"/>
        <w:jc w:val="center"/>
        <w:rPr>
          <w:ins w:id="2806" w:author="JORGE CONTRERAS ORTIZ" w:date="2021-09-05T20:57:00Z"/>
        </w:rPr>
      </w:pPr>
      <w:bookmarkStart w:id="2807" w:name="_Ref81759169"/>
      <w:bookmarkStart w:id="2808" w:name="_Toc81499815"/>
      <w:bookmarkStart w:id="2809" w:name="_Toc81499580"/>
      <w:bookmarkStart w:id="2810" w:name="_Toc81938638"/>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5</w:t>
      </w:r>
      <w:r w:rsidRPr="006242EF">
        <w:fldChar w:fldCharType="end"/>
      </w:r>
      <w:bookmarkEnd w:id="2807"/>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808"/>
      <w:bookmarkEnd w:id="2809"/>
      <w:r w:rsidR="00AD1498" w:rsidRPr="006242EF">
        <w:t>[12], [13]</w:t>
      </w:r>
      <w:bookmarkEnd w:id="2810"/>
      <w:r w:rsidRPr="006242EF">
        <w:fldChar w:fldCharType="end"/>
      </w:r>
    </w:p>
    <w:p w14:paraId="0473D546" w14:textId="77777777" w:rsidR="00CA64F2" w:rsidRPr="00CA64F2" w:rsidRDefault="00CA64F2">
      <w:pPr>
        <w:rPr>
          <w:rPrChange w:id="2811" w:author="JORGE CONTRERAS ORTIZ" w:date="2021-09-05T20:57:00Z">
            <w:rPr/>
          </w:rPrChange>
        </w:rPr>
        <w:pPrChange w:id="2812" w:author="JORGE CONTRERAS ORTIZ" w:date="2021-09-05T20:57:00Z">
          <w:pPr>
            <w:pStyle w:val="Descripcin"/>
            <w:jc w:val="center"/>
          </w:pPr>
        </w:pPrChange>
      </w:pPr>
    </w:p>
    <w:p w14:paraId="03BD17C5" w14:textId="443C01CA" w:rsidR="00B62082" w:rsidRDefault="00B62082" w:rsidP="00791D37">
      <w:pPr>
        <w:rPr>
          <w:ins w:id="2813" w:author="JORGE CONTRERAS ORTIZ" w:date="2021-09-05T18:40:00Z"/>
        </w:rPr>
      </w:pPr>
      <w:r w:rsidRPr="00791D37">
        <w:t>Las redes PAN que usen el protocolo Thread tendrán las siguientes características:</w:t>
      </w:r>
    </w:p>
    <w:p w14:paraId="4D1D7361" w14:textId="1EB03CDF" w:rsidR="00BD51E1" w:rsidRPr="00791D37" w:rsidDel="00BD51E1" w:rsidRDefault="00BD51E1" w:rsidP="00791D37">
      <w:pPr>
        <w:rPr>
          <w:del w:id="2814" w:author="JORGE CONTRERAS ORTIZ" w:date="2021-09-05T18:40:00Z"/>
        </w:rPr>
      </w:pPr>
      <w:moveToRangeStart w:id="2815" w:author="JORGE CONTRERAS ORTIZ" w:date="2021-09-05T18:41:00Z" w:name="move81759685"/>
      <w:moveTo w:id="2816" w:author="JORGE CONTRERAS ORTIZ" w:date="2021-09-05T18:41:00Z">
        <w:r w:rsidRPr="001F032F">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2815"/>
    </w:p>
    <w:p w14:paraId="0845A129" w14:textId="6587473C" w:rsidR="00B62082" w:rsidDel="00BD51E1" w:rsidRDefault="00B62082">
      <w:pPr>
        <w:pStyle w:val="Prrafodelista"/>
        <w:numPr>
          <w:ilvl w:val="0"/>
          <w:numId w:val="2"/>
        </w:numPr>
        <w:rPr>
          <w:moveFrom w:id="2817" w:author="JORGE CONTRERAS ORTIZ" w:date="2021-09-05T18:41:00Z"/>
        </w:rPr>
        <w:pPrChange w:id="2818" w:author="JORGE CONTRERAS ORTIZ" w:date="2021-09-05T18:40:00Z">
          <w:pPr>
            <w:pStyle w:val="Prrafodelista"/>
          </w:pPr>
        </w:pPrChange>
      </w:pPr>
      <w:moveFromRangeStart w:id="2819" w:author="JORGE CONTRERAS ORTIZ" w:date="2021-09-05T18:41:00Z" w:name="move81759685"/>
      <w:moveFrom w:id="2820"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819"/>
    <w:p w14:paraId="602BFBFE" w14:textId="50102C39" w:rsidR="00BD51E1" w:rsidRDefault="00BD51E1">
      <w:pPr>
        <w:pStyle w:val="Prrafodelista"/>
        <w:numPr>
          <w:ilvl w:val="0"/>
          <w:numId w:val="2"/>
        </w:numPr>
        <w:rPr>
          <w:ins w:id="2821" w:author="JORGE CONTRERAS ORTIZ" w:date="2021-09-05T18:38:00Z"/>
        </w:rPr>
        <w:pPrChange w:id="2822" w:author="JORGE CONTRERAS ORTIZ" w:date="2021-09-05T18:40:00Z">
          <w:pPr>
            <w:pStyle w:val="Prrafodelista"/>
          </w:pPr>
        </w:pPrChange>
      </w:pPr>
    </w:p>
    <w:p w14:paraId="4B1A9F98" w14:textId="4AD50A45" w:rsidR="00BD51E1" w:rsidRDefault="00BD51E1" w:rsidP="00BD51E1">
      <w:pPr>
        <w:pStyle w:val="Prrafodelista"/>
        <w:rPr>
          <w:ins w:id="2823" w:author="JORGE CONTRERAS ORTIZ" w:date="2021-09-05T18:38:00Z"/>
        </w:rPr>
      </w:pPr>
    </w:p>
    <w:p w14:paraId="65D863A1" w14:textId="7541C4F3" w:rsidR="00BD51E1" w:rsidRPr="00845295" w:rsidRDefault="00BD51E1" w:rsidP="00BD51E1">
      <w:pPr>
        <w:pStyle w:val="Prrafodelista"/>
        <w:numPr>
          <w:ilvl w:val="0"/>
          <w:numId w:val="12"/>
        </w:numPr>
        <w:rPr>
          <w:ins w:id="2824" w:author="JORGE CONTRERAS ORTIZ" w:date="2021-09-05T18:43:00Z"/>
          <w:b/>
          <w:bCs/>
          <w:rPrChange w:id="2825" w:author="JORGE CONTRERAS ORTIZ" w:date="2021-09-05T18:43:00Z">
            <w:rPr>
              <w:ins w:id="2826" w:author="JORGE CONTRERAS ORTIZ" w:date="2021-09-05T18:43:00Z"/>
            </w:rPr>
          </w:rPrChange>
        </w:rPr>
      </w:pPr>
      <w:ins w:id="2827"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828" w:author="JORGE CONTRERAS ORTIZ" w:date="2021-09-05T18:43:00Z">
        <w:r w:rsidR="00845295">
          <w:t xml:space="preserve">  </w:t>
        </w:r>
      </w:ins>
    </w:p>
    <w:p w14:paraId="772DA046" w14:textId="77777777" w:rsidR="00845295" w:rsidRPr="00845295" w:rsidRDefault="00845295">
      <w:pPr>
        <w:pStyle w:val="Prrafodelista"/>
        <w:rPr>
          <w:ins w:id="2829" w:author="JORGE CONTRERAS ORTIZ" w:date="2021-09-05T18:43:00Z"/>
          <w:b/>
          <w:bCs/>
          <w:rPrChange w:id="2830" w:author="JORGE CONTRERAS ORTIZ" w:date="2021-09-05T18:43:00Z">
            <w:rPr>
              <w:ins w:id="2831" w:author="JORGE CONTRERAS ORTIZ" w:date="2021-09-05T18:43:00Z"/>
            </w:rPr>
          </w:rPrChange>
        </w:rPr>
        <w:pPrChange w:id="2832"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2833" w:author="JORGE CONTRERAS ORTIZ" w:date="2021-09-05T18:43:00Z"/>
        </w:rPr>
      </w:pPr>
      <w:ins w:id="2834"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835" w:author="JORGE CONTRERAS ORTIZ" w:date="2021-09-05T18:38:00Z"/>
        </w:rPr>
        <w:pPrChange w:id="2836" w:author="JORGE CONTRERAS ORTIZ" w:date="2021-09-05T18:37:00Z">
          <w:pPr/>
        </w:pPrChange>
      </w:pPr>
    </w:p>
    <w:p w14:paraId="40194B60" w14:textId="39A1CB3F" w:rsidR="00B62082" w:rsidDel="00BD51E1" w:rsidRDefault="00B62082" w:rsidP="00791D37">
      <w:pPr>
        <w:pStyle w:val="Prrafodelista"/>
        <w:numPr>
          <w:ilvl w:val="0"/>
          <w:numId w:val="12"/>
        </w:numPr>
        <w:rPr>
          <w:del w:id="2837" w:author="JORGE CONTRERAS ORTIZ" w:date="2021-09-05T18:37:00Z"/>
        </w:rPr>
      </w:pPr>
      <w:del w:id="2838"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839" w:author="JORGE CONTRERAS ORTIZ" w:date="2021-09-05T18:38:00Z"/>
        </w:rPr>
        <w:pPrChange w:id="2840" w:author="JORGE CONTRERAS ORTIZ" w:date="2021-09-05T18:37:00Z">
          <w:pPr/>
        </w:pPrChange>
      </w:pPr>
    </w:p>
    <w:p w14:paraId="35D25197" w14:textId="26CFE6AE" w:rsidR="00BD51E1" w:rsidRPr="00BD51E1" w:rsidDel="00BD51E1" w:rsidRDefault="00B62082">
      <w:pPr>
        <w:pStyle w:val="Prrafodelista"/>
        <w:rPr>
          <w:del w:id="2841" w:author="JORGE CONTRERAS ORTIZ" w:date="2021-09-05T18:38:00Z"/>
          <w:b/>
          <w:bCs/>
          <w:rPrChange w:id="2842" w:author="JORGE CONTRERAS ORTIZ" w:date="2021-09-05T18:39:00Z">
            <w:rPr>
              <w:del w:id="2843" w:author="JORGE CONTRERAS ORTIZ" w:date="2021-09-05T18:38:00Z"/>
            </w:rPr>
          </w:rPrChange>
        </w:rPr>
        <w:pPrChange w:id="2844" w:author="JORGE CONTRERAS ORTIZ" w:date="2021-09-05T18:39:00Z">
          <w:pPr>
            <w:pStyle w:val="Prrafodelista"/>
            <w:numPr>
              <w:numId w:val="12"/>
            </w:numPr>
            <w:ind w:hanging="360"/>
          </w:pPr>
        </w:pPrChange>
      </w:pPr>
      <w:del w:id="2845"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846" w:author="JORGE CONTRERAS ORTIZ" w:date="2021-09-05T18:39:00Z">
        <w:r w:rsidRPr="00791D37" w:rsidDel="00BD51E1">
          <w:delText>.</w:delText>
        </w:r>
      </w:del>
    </w:p>
    <w:p w14:paraId="5AB57744" w14:textId="77777777" w:rsidR="00BD51E1" w:rsidRPr="00BD51E1" w:rsidRDefault="00BD51E1">
      <w:pPr>
        <w:pStyle w:val="Prrafodelista"/>
        <w:rPr>
          <w:ins w:id="2847" w:author="JORGE CONTRERAS ORTIZ" w:date="2021-09-05T18:39:00Z"/>
          <w:b/>
          <w:bCs/>
        </w:rPr>
        <w:pPrChange w:id="2848"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849" w:author="JORGE CONTRERAS ORTIZ" w:date="2021-09-05T18:39:00Z"/>
        </w:rPr>
      </w:pPr>
    </w:p>
    <w:p w14:paraId="53CDC86C" w14:textId="539F408D" w:rsidR="00B62082" w:rsidRPr="00BD51E1" w:rsidDel="00BD51E1" w:rsidRDefault="00B62082" w:rsidP="00791D37">
      <w:pPr>
        <w:pStyle w:val="Prrafodelista"/>
        <w:numPr>
          <w:ilvl w:val="0"/>
          <w:numId w:val="12"/>
        </w:numPr>
        <w:rPr>
          <w:del w:id="2850" w:author="JORGE CONTRERAS ORTIZ" w:date="2021-09-05T18:39:00Z"/>
          <w:b/>
          <w:bCs/>
          <w:rPrChange w:id="2851" w:author="JORGE CONTRERAS ORTIZ" w:date="2021-09-05T18:39:00Z">
            <w:rPr>
              <w:del w:id="2852"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853"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854" w:author="JORGE CONTRERAS ORTIZ" w:date="2021-09-05T18:39:00Z"/>
          <w:b/>
          <w:bCs/>
        </w:rPr>
      </w:pPr>
    </w:p>
    <w:p w14:paraId="188ECCBA" w14:textId="77777777" w:rsidR="00B62082" w:rsidRPr="00791D37" w:rsidRDefault="00B62082">
      <w:pPr>
        <w:pStyle w:val="Prrafodelista"/>
        <w:pPrChange w:id="2855"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856"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857"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858" w:author="JORGE CONTRERAS ORTIZ" w:date="2021-09-05T18:39:00Z"/>
        </w:rPr>
      </w:pPr>
    </w:p>
    <w:p w14:paraId="66443D72" w14:textId="77777777" w:rsidR="00B62082" w:rsidRPr="00791D37" w:rsidRDefault="00B62082">
      <w:pPr>
        <w:pStyle w:val="Prrafodelista"/>
        <w:pPrChange w:id="2859"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860"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861" w:author="JORGE CONTRERAS ORTIZ" w:date="2021-09-05T18:39:00Z"/>
        </w:rPr>
      </w:pPr>
    </w:p>
    <w:p w14:paraId="17C7F35F" w14:textId="77777777" w:rsidR="00B62082" w:rsidRPr="00791D37" w:rsidRDefault="00B62082">
      <w:pPr>
        <w:pStyle w:val="Prrafodelista"/>
        <w:pPrChange w:id="2862"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863"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864"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865" w:author="JORGE CONTRERAS ORTIZ" w:date="2021-09-05T18:40:00Z"/>
        </w:rPr>
      </w:pPr>
    </w:p>
    <w:p w14:paraId="0D69BC19" w14:textId="77777777" w:rsidR="00B62082" w:rsidRPr="00791D37" w:rsidRDefault="00B62082">
      <w:pPr>
        <w:pStyle w:val="Prrafodelista"/>
        <w:pPrChange w:id="2866"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867" w:author="JORGE CONTRERAS ORTIZ" w:date="2021-09-05T18:41:00Z"/>
          <w:b/>
          <w:bCs/>
        </w:rPr>
      </w:pPr>
      <w:r w:rsidRPr="00BD51E1">
        <w:rPr>
          <w:b/>
          <w:bCs/>
        </w:rPr>
        <w:t xml:space="preserve">Servicio ubicuo. </w:t>
      </w:r>
      <w:r w:rsidRPr="00791D37">
        <w:t>Se ofrece a sus usuarios un servicio</w:t>
      </w:r>
      <w:del w:id="2868"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2869" w:author="JORGE CONTRERAS ORTIZ" w:date="2021-09-05T18:41:00Z"/>
        </w:rPr>
      </w:pPr>
      <w:ins w:id="2870" w:author="JORGE CONTRERAS ORTIZ" w:date="2021-09-05T18:41:00Z">
        <w:r>
          <w:t xml:space="preserve"> </w:t>
        </w:r>
      </w:ins>
    </w:p>
    <w:p w14:paraId="032E4430" w14:textId="77777777" w:rsidR="00BD51E1" w:rsidRPr="00791D37" w:rsidRDefault="00BD51E1">
      <w:pPr>
        <w:pStyle w:val="Prrafodelista"/>
        <w:pPrChange w:id="2871" w:author="JORGE CONTRERAS ORTIZ" w:date="2021-09-05T18:41:00Z">
          <w:pPr/>
        </w:pPrChange>
      </w:pPr>
    </w:p>
    <w:p w14:paraId="165DA22A" w14:textId="49A3EA0B" w:rsidR="00B62082" w:rsidRPr="00BD51E1" w:rsidRDefault="00B62082" w:rsidP="00791D37">
      <w:pPr>
        <w:pStyle w:val="Prrafodelista"/>
        <w:numPr>
          <w:ilvl w:val="0"/>
          <w:numId w:val="12"/>
        </w:numPr>
        <w:rPr>
          <w:ins w:id="2872" w:author="JORGE CONTRERAS ORTIZ" w:date="2021-09-05T18:41:00Z"/>
          <w:b/>
          <w:bCs/>
          <w:rPrChange w:id="2873" w:author="JORGE CONTRERAS ORTIZ" w:date="2021-09-05T18:41:00Z">
            <w:rPr>
              <w:ins w:id="2874"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875" w:author="JORGE CONTRERAS ORTIZ" w:date="2021-09-05T18:41:00Z">
        <w:r w:rsidR="00BD51E1">
          <w:t xml:space="preserve">  </w:t>
        </w:r>
      </w:ins>
    </w:p>
    <w:p w14:paraId="30568EB9" w14:textId="77777777" w:rsidR="00BD51E1" w:rsidRPr="00BD51E1" w:rsidRDefault="00BD51E1">
      <w:pPr>
        <w:pStyle w:val="Prrafodelista"/>
        <w:rPr>
          <w:ins w:id="2876" w:author="JORGE CONTRERAS ORTIZ" w:date="2021-09-05T18:41:00Z"/>
          <w:b/>
          <w:bCs/>
          <w:rPrChange w:id="2877" w:author="JORGE CONTRERAS ORTIZ" w:date="2021-09-05T18:41:00Z">
            <w:rPr>
              <w:ins w:id="2878" w:author="JORGE CONTRERAS ORTIZ" w:date="2021-09-05T18:41:00Z"/>
            </w:rPr>
          </w:rPrChange>
        </w:rPr>
        <w:pPrChange w:id="2879"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880" w:author="JORGE CONTRERAS ORTIZ" w:date="2021-09-05T18:41:00Z"/>
          <w:b/>
          <w:bCs/>
        </w:rPr>
      </w:pPr>
    </w:p>
    <w:p w14:paraId="2122E04E" w14:textId="6BF8FA36" w:rsidR="00B62082" w:rsidRPr="00791D37" w:rsidDel="00BD51E1" w:rsidRDefault="00B62082" w:rsidP="00791D37">
      <w:pPr>
        <w:rPr>
          <w:del w:id="2881" w:author="JORGE CONTRERAS ORTIZ" w:date="2021-09-05T18:41:00Z"/>
        </w:rPr>
      </w:pPr>
    </w:p>
    <w:p w14:paraId="5203C8E8" w14:textId="740B0251" w:rsidR="00B62082" w:rsidRPr="00BD51E1" w:rsidRDefault="00B62082" w:rsidP="00791D37">
      <w:pPr>
        <w:pStyle w:val="Prrafodelista"/>
        <w:numPr>
          <w:ilvl w:val="0"/>
          <w:numId w:val="12"/>
        </w:numPr>
        <w:rPr>
          <w:ins w:id="2882" w:author="JORGE CONTRERAS ORTIZ" w:date="2021-09-05T18:41:00Z"/>
          <w:b/>
          <w:bCs/>
          <w:rPrChange w:id="2883" w:author="JORGE CONTRERAS ORTIZ" w:date="2021-09-05T18:41:00Z">
            <w:rPr>
              <w:ins w:id="2884" w:author="JORGE CONTRERAS ORTIZ" w:date="2021-09-05T18:41:00Z"/>
            </w:rPr>
          </w:rPrChange>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del w:id="2885" w:author="JORGE CONTRERAS ORTIZ" w:date="2021-09-05T18:42:00Z">
        <w:r w:rsidRPr="00791D37" w:rsidDel="00BD51E1">
          <w:delText xml:space="preserve">border </w:delText>
        </w:r>
      </w:del>
      <w:ins w:id="2886" w:author="JORGE CONTRERAS ORTIZ" w:date="2021-09-05T18:42:00Z">
        <w:r w:rsidR="00BD51E1">
          <w:t>Bo</w:t>
        </w:r>
        <w:r w:rsidR="00BD51E1" w:rsidRPr="00791D37">
          <w:t xml:space="preserve">rder </w:t>
        </w:r>
      </w:ins>
      <w:del w:id="2887" w:author="JORGE CONTRERAS ORTIZ" w:date="2021-09-05T18:42:00Z">
        <w:r w:rsidRPr="00791D37" w:rsidDel="00BD51E1">
          <w:delText>routers</w:delText>
        </w:r>
      </w:del>
      <w:ins w:id="2888"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889" w:author="JORGE CONTRERAS ORTIZ" w:date="2021-09-05T18:41:00Z"/>
          <w:b/>
          <w:bCs/>
        </w:rPr>
      </w:pPr>
    </w:p>
    <w:p w14:paraId="6F2ABBD9" w14:textId="6AC99666" w:rsidR="00BD51E1" w:rsidRPr="00BD51E1" w:rsidDel="00CA64F2" w:rsidRDefault="00BD51E1">
      <w:pPr>
        <w:rPr>
          <w:del w:id="2890" w:author="JORGE CONTRERAS ORTIZ" w:date="2021-09-05T20:57:00Z"/>
          <w:b/>
          <w:bCs/>
          <w:rPrChange w:id="2891" w:author="JORGE CONTRERAS ORTIZ" w:date="2021-09-05T18:41:00Z">
            <w:rPr>
              <w:del w:id="2892" w:author="JORGE CONTRERAS ORTIZ" w:date="2021-09-05T20:57:00Z"/>
            </w:rPr>
          </w:rPrChange>
        </w:rPr>
        <w:pPrChange w:id="2893" w:author="JORGE CONTRERAS ORTIZ" w:date="2021-09-05T18:41:00Z">
          <w:pPr>
            <w:pStyle w:val="Prrafodelista"/>
            <w:numPr>
              <w:numId w:val="12"/>
            </w:numPr>
            <w:ind w:hanging="360"/>
          </w:pPr>
        </w:pPrChange>
      </w:pPr>
    </w:p>
    <w:p w14:paraId="763F4B70" w14:textId="77777777" w:rsidR="00B62082" w:rsidRPr="00791D37" w:rsidRDefault="00B62082" w:rsidP="00791D37">
      <w:r w:rsidRPr="00791D37">
        <w:t>Todas estas características están diseñadas bajo estas cinco restricciones:</w:t>
      </w:r>
    </w:p>
    <w:p w14:paraId="753DFBC0" w14:textId="2116D011" w:rsidR="00B62082" w:rsidRDefault="00B62082" w:rsidP="00791D37">
      <w:pPr>
        <w:pStyle w:val="Prrafodelista"/>
        <w:numPr>
          <w:ilvl w:val="0"/>
          <w:numId w:val="13"/>
        </w:numPr>
        <w:rPr>
          <w:ins w:id="2894"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2895" w:author="JORGE CONTRERAS ORTIZ" w:date="2021-09-05T18:44:00Z">
        <w:r w:rsidRPr="00791D37" w:rsidDel="00845295">
          <w:delText>deber</w:delText>
        </w:r>
      </w:del>
      <w:ins w:id="2896"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2897" w:author="JORGE CONTRERAS ORTIZ" w:date="2021-09-05T18:41:00Z">
        <w:r w:rsidR="00BD51E1">
          <w:t xml:space="preserve"> </w:t>
        </w:r>
      </w:ins>
    </w:p>
    <w:p w14:paraId="4C9FE686" w14:textId="77777777" w:rsidR="00BD51E1" w:rsidRDefault="00BD51E1">
      <w:pPr>
        <w:pStyle w:val="Prrafodelista"/>
        <w:rPr>
          <w:ins w:id="2898" w:author="JORGE CONTRERAS ORTIZ" w:date="2021-09-05T18:41:00Z"/>
        </w:rPr>
        <w:pPrChange w:id="2899"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2900" w:author="JORGE CONTRERAS ORTIZ" w:date="2021-09-05T18:41:00Z"/>
        </w:rPr>
      </w:pPr>
    </w:p>
    <w:p w14:paraId="65EFDC86" w14:textId="02618F12" w:rsidR="00B62082" w:rsidRPr="00791D37" w:rsidDel="00BD51E1" w:rsidRDefault="00B62082" w:rsidP="00791D37">
      <w:pPr>
        <w:rPr>
          <w:del w:id="2901" w:author="JORGE CONTRERAS ORTIZ" w:date="2021-09-05T18:41:00Z"/>
        </w:rPr>
      </w:pPr>
    </w:p>
    <w:p w14:paraId="565353BD" w14:textId="1F782DC0" w:rsidR="00BD51E1" w:rsidDel="00845295" w:rsidRDefault="00B62082" w:rsidP="00791D37">
      <w:pPr>
        <w:pStyle w:val="Prrafodelista"/>
        <w:numPr>
          <w:ilvl w:val="0"/>
          <w:numId w:val="13"/>
        </w:numPr>
        <w:rPr>
          <w:del w:id="2902"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2903" w:author="JORGE CONTRERAS ORTIZ" w:date="2021-09-05T18:42:00Z">
        <w:r w:rsidR="00BD51E1">
          <w:t xml:space="preserve"> </w:t>
        </w:r>
      </w:ins>
    </w:p>
    <w:p w14:paraId="607FF331" w14:textId="77777777" w:rsidR="00845295" w:rsidRPr="00791D37" w:rsidRDefault="00845295">
      <w:pPr>
        <w:pStyle w:val="Prrafodelista"/>
        <w:rPr>
          <w:ins w:id="2904" w:author="JORGE CONTRERAS ORTIZ" w:date="2021-09-05T18:45:00Z"/>
        </w:rPr>
        <w:pPrChange w:id="2905"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2906" w:author="JORGE CONTRERAS ORTIZ" w:date="2021-09-05T18:45:00Z"/>
          <w:rPrChange w:id="2907" w:author="JORGE CONTRERAS ORTIZ" w:date="2021-09-05T18:45:00Z">
            <w:rPr>
              <w:ins w:id="2908" w:author="JORGE CONTRERAS ORTIZ" w:date="2021-09-05T18:45:00Z"/>
              <w:b/>
              <w:bCs/>
            </w:rPr>
          </w:rPrChange>
        </w:rPr>
        <w:pPrChange w:id="2909"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2910" w:author="JORGE CONTRERAS ORTIZ" w:date="2021-09-05T18:42:00Z"/>
        </w:rPr>
      </w:pPr>
      <w:r w:rsidRPr="00845295">
        <w:rPr>
          <w:b/>
          <w:bCs/>
        </w:rPr>
        <w:t>Seguridad.</w:t>
      </w:r>
      <w:r w:rsidRPr="00791D37">
        <w:t xml:space="preserve"> Es importante mantener la seguridad de la PAN y de la nube.</w:t>
      </w:r>
      <w:ins w:id="2911" w:author="JORGE CONTRERAS ORTIZ" w:date="2021-09-05T18:42:00Z">
        <w:r w:rsidR="00BD51E1">
          <w:t xml:space="preserve"> </w:t>
        </w:r>
      </w:ins>
    </w:p>
    <w:p w14:paraId="5B6FEC27" w14:textId="36021464" w:rsidR="00B62082" w:rsidRDefault="00BD51E1" w:rsidP="00791D37">
      <w:pPr>
        <w:pStyle w:val="Prrafodelista"/>
        <w:numPr>
          <w:ilvl w:val="0"/>
          <w:numId w:val="13"/>
        </w:numPr>
        <w:rPr>
          <w:ins w:id="2912" w:author="JORGE CONTRERAS ORTIZ" w:date="2021-09-05T18:42:00Z"/>
        </w:rPr>
      </w:pPr>
      <w:ins w:id="2913" w:author="JORGE CONTRERAS ORTIZ" w:date="2021-09-05T18:42:00Z">
        <w:r>
          <w:t xml:space="preserve"> </w:t>
        </w:r>
      </w:ins>
    </w:p>
    <w:p w14:paraId="08D517C6" w14:textId="77777777" w:rsidR="00BD51E1" w:rsidRPr="00791D37" w:rsidRDefault="00BD51E1">
      <w:pPr>
        <w:pStyle w:val="Prrafodelista"/>
        <w:pPrChange w:id="2914"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2915"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2916" w:author="JORGE CONTRERAS ORTIZ" w:date="2021-09-05T18:42:00Z"/>
        </w:rPr>
      </w:pPr>
      <w:ins w:id="2917" w:author="JORGE CONTRERAS ORTIZ" w:date="2021-09-05T18:42:00Z">
        <w:r>
          <w:t xml:space="preserve">  </w:t>
        </w:r>
      </w:ins>
    </w:p>
    <w:p w14:paraId="47384205" w14:textId="77777777" w:rsidR="00BD51E1" w:rsidRPr="00791D37" w:rsidRDefault="00BD51E1">
      <w:pPr>
        <w:pStyle w:val="Prrafodelista"/>
        <w:pPrChange w:id="2918" w:author="JORGE CONTRERAS ORTIZ" w:date="2021-09-05T18:42:00Z">
          <w:pPr/>
        </w:pPrChange>
      </w:pPr>
    </w:p>
    <w:p w14:paraId="5605C4B3" w14:textId="7DD3DD67" w:rsidR="00B62082" w:rsidRDefault="00B62082" w:rsidP="00791D37">
      <w:pPr>
        <w:pStyle w:val="Prrafodelista"/>
        <w:numPr>
          <w:ilvl w:val="0"/>
          <w:numId w:val="13"/>
        </w:numPr>
        <w:rPr>
          <w:ins w:id="2919" w:author="JORGE CONTRERAS ORTIZ" w:date="2021-09-05T22:25:00Z"/>
        </w:r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del w:id="2920" w:author="JORGE CONTRERAS ORTIZ" w:date="2021-09-05T18:45:00Z">
        <w:r w:rsidRPr="00791D37" w:rsidDel="00845295">
          <w:delText>solventa</w:delText>
        </w:r>
      </w:del>
      <w:ins w:id="2921" w:author="JORGE CONTRERAS ORTIZ" w:date="2021-09-05T18:45:00Z">
        <w:r w:rsidR="00845295" w:rsidRPr="00791D37">
          <w:t>solventar</w:t>
        </w:r>
      </w:ins>
      <w:r w:rsidRPr="00791D37">
        <w:t xml:space="preserve"> este tipo de comunicaciones poco fiables. DTLS asume una capa de Transporte poco fiable. Debido al bajo consumo, la señal de comunicaciones es débil, por lo que lo complica más, por lo que una de las medidas tomadas es </w:t>
      </w:r>
      <w:del w:id="2922" w:author="JORGE CONTRERAS ORTIZ" w:date="2021-09-05T18:46:00Z">
        <w:r w:rsidRPr="00791D37" w:rsidDel="00845295">
          <w:delText>el envío</w:delText>
        </w:r>
      </w:del>
      <w:ins w:id="2923"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2924" w:author="JORGE CONTRERAS ORTIZ" w:date="2021-09-05T22:25:00Z"/>
        </w:rPr>
      </w:pPr>
    </w:p>
    <w:p w14:paraId="06B1C70C" w14:textId="77777777" w:rsidR="00032C7F" w:rsidRPr="00791D37" w:rsidRDefault="00032C7F">
      <w:pPr>
        <w:pPrChange w:id="2925"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2926" w:name="_Toc81499362"/>
      <w:bookmarkStart w:id="2927" w:name="_Toc81938485"/>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926"/>
      <w:r w:rsidR="00AD1498" w:rsidRPr="00791D37">
        <w:rPr>
          <w:noProof/>
        </w:rPr>
        <w:t>[12], [14]</w:t>
      </w:r>
      <w:bookmarkEnd w:id="2927"/>
      <w:r w:rsidR="00B62082" w:rsidRPr="00791D37">
        <w:fldChar w:fldCharType="end"/>
      </w:r>
    </w:p>
    <w:p w14:paraId="70F8A2D5" w14:textId="77777777" w:rsidR="00B62082" w:rsidRPr="00791D37" w:rsidRDefault="00B62082" w:rsidP="00791D37"/>
    <w:p w14:paraId="0D8BAAC3" w14:textId="6D2DC5D0" w:rsidR="00B62082" w:rsidRDefault="00B62082" w:rsidP="00791D37">
      <w:pPr>
        <w:rPr>
          <w:ins w:id="2928"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2929" w:author="JORGE CONTRERAS ORTIZ" w:date="2021-09-05T20:57:00Z"/>
        </w:rPr>
      </w:pPr>
      <w:bookmarkStart w:id="2930" w:name="_Toc81772810"/>
      <w:bookmarkStart w:id="2931" w:name="_Toc81776460"/>
      <w:bookmarkStart w:id="2932" w:name="_Toc81776656"/>
      <w:bookmarkStart w:id="2933" w:name="_Toc81777019"/>
      <w:bookmarkStart w:id="2934" w:name="_Toc81777304"/>
      <w:bookmarkStart w:id="2935" w:name="_Toc81777590"/>
      <w:bookmarkStart w:id="2936" w:name="_Toc81777890"/>
      <w:bookmarkStart w:id="2937" w:name="_Toc81778181"/>
      <w:bookmarkStart w:id="2938" w:name="_Toc81938486"/>
      <w:bookmarkEnd w:id="2930"/>
      <w:bookmarkEnd w:id="2931"/>
      <w:bookmarkEnd w:id="2932"/>
      <w:bookmarkEnd w:id="2933"/>
      <w:bookmarkEnd w:id="2934"/>
      <w:bookmarkEnd w:id="2935"/>
      <w:bookmarkEnd w:id="2936"/>
      <w:bookmarkEnd w:id="2937"/>
      <w:bookmarkEnd w:id="2938"/>
    </w:p>
    <w:p w14:paraId="46277AE0" w14:textId="522015CF" w:rsidR="00B62082" w:rsidRPr="00791D37" w:rsidRDefault="00845295" w:rsidP="00FE1EC4">
      <w:pPr>
        <w:pStyle w:val="Ttulo4"/>
      </w:pPr>
      <w:bookmarkStart w:id="2939" w:name="_Toc81499363"/>
      <w:bookmarkStart w:id="2940" w:name="_Toc81938487"/>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939"/>
      <w:r w:rsidR="00AD1498" w:rsidRPr="00791D37">
        <w:rPr>
          <w:noProof/>
        </w:rPr>
        <w:t>[12], [14]</w:t>
      </w:r>
      <w:bookmarkEnd w:id="2940"/>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2941" w:author="JORGE CONTRERAS ORTIZ" w:date="2021-09-05T18:47:00Z"/>
        </w:rPr>
      </w:pPr>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442680B6" w:rsidR="00B62082" w:rsidRDefault="00B62082" w:rsidP="00791D37">
      <w:pPr>
        <w:rPr>
          <w:ins w:id="2942"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59371832" w:rsidR="006242EF" w:rsidRDefault="006242EF" w:rsidP="006242EF">
      <w:pPr>
        <w:pStyle w:val="Descripcin"/>
        <w:jc w:val="center"/>
      </w:pPr>
      <w:bookmarkStart w:id="2943" w:name="_Toc81778403"/>
      <w:r>
        <w:t xml:space="preserve">Tabla </w:t>
      </w:r>
      <w:ins w:id="2944" w:author="JORGE CONTRERAS ORTIZ" w:date="2021-09-05T23:24:00Z">
        <w:r w:rsidR="004C5F01">
          <w:fldChar w:fldCharType="begin"/>
        </w:r>
        <w:r w:rsidR="004C5F01">
          <w:instrText xml:space="preserve"> SEQ Tabla \* ARABIC </w:instrText>
        </w:r>
      </w:ins>
      <w:r w:rsidR="004C5F01">
        <w:fldChar w:fldCharType="separate"/>
      </w:r>
      <w:ins w:id="2945" w:author="JORGE CONTRERAS ORTIZ" w:date="2021-09-05T23:41:00Z">
        <w:r w:rsidR="001749E7">
          <w:rPr>
            <w:noProof/>
          </w:rPr>
          <w:t>3</w:t>
        </w:r>
      </w:ins>
      <w:ins w:id="2946" w:author="JORGE CONTRERAS ORTIZ" w:date="2021-09-05T23:24:00Z">
        <w:r w:rsidR="004C5F01">
          <w:fldChar w:fldCharType="end"/>
        </w:r>
      </w:ins>
      <w:del w:id="294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Frame</w:t>
      </w:r>
      <w:bookmarkEnd w:id="2943"/>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2948"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2949"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2950" w:name="_Toc81499364"/>
      <w:bookmarkStart w:id="2951" w:name="_Toc81938488"/>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950"/>
      <w:r w:rsidR="00AD1498" w:rsidRPr="00791D37">
        <w:rPr>
          <w:noProof/>
        </w:rPr>
        <w:t>[12]</w:t>
      </w:r>
      <w:bookmarkEnd w:id="2951"/>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2952" w:author="JORGE CONTRERAS ORTIZ" w:date="2021-09-05T22:26:00Z"/>
        </w:rPr>
      </w:pPr>
    </w:p>
    <w:p w14:paraId="17F54411" w14:textId="37410D94" w:rsidR="00032C7F" w:rsidRDefault="00032C7F" w:rsidP="00791D37">
      <w:pPr>
        <w:rPr>
          <w:ins w:id="2953" w:author="JORGE CONTRERAS ORTIZ" w:date="2021-09-05T22:26:00Z"/>
        </w:rPr>
      </w:pPr>
    </w:p>
    <w:p w14:paraId="55B2B298" w14:textId="437A442A" w:rsidR="00032C7F" w:rsidRDefault="00032C7F" w:rsidP="00791D37">
      <w:pPr>
        <w:rPr>
          <w:ins w:id="2954" w:author="JORGE CONTRERAS ORTIZ" w:date="2021-09-05T22:26:00Z"/>
        </w:rPr>
      </w:pPr>
    </w:p>
    <w:p w14:paraId="4495DC05" w14:textId="57167E80" w:rsidR="00032C7F" w:rsidRPr="00791D37" w:rsidDel="00032C7F" w:rsidRDefault="00032C7F" w:rsidP="00791D37">
      <w:pPr>
        <w:rPr>
          <w:del w:id="2955" w:author="JORGE CONTRERAS ORTIZ" w:date="2021-09-05T22:26:00Z"/>
        </w:rPr>
      </w:pPr>
      <w:bookmarkStart w:id="2956" w:name="_Toc81776463"/>
      <w:bookmarkStart w:id="2957" w:name="_Toc81776659"/>
      <w:bookmarkStart w:id="2958" w:name="_Toc81777022"/>
      <w:bookmarkStart w:id="2959" w:name="_Toc81777307"/>
      <w:bookmarkStart w:id="2960" w:name="_Toc81777593"/>
      <w:bookmarkStart w:id="2961" w:name="_Toc81777893"/>
      <w:bookmarkStart w:id="2962" w:name="_Toc81778184"/>
      <w:bookmarkStart w:id="2963" w:name="_Toc81938489"/>
      <w:bookmarkEnd w:id="2956"/>
      <w:bookmarkEnd w:id="2957"/>
      <w:bookmarkEnd w:id="2958"/>
      <w:bookmarkEnd w:id="2959"/>
      <w:bookmarkEnd w:id="2960"/>
      <w:bookmarkEnd w:id="2961"/>
      <w:bookmarkEnd w:id="2962"/>
      <w:bookmarkEnd w:id="2963"/>
    </w:p>
    <w:p w14:paraId="6F9052E6" w14:textId="4BE21F4C" w:rsidR="00B62082" w:rsidRPr="00791D37" w:rsidRDefault="00845295" w:rsidP="00FE1EC4">
      <w:pPr>
        <w:pStyle w:val="Ttulo4"/>
      </w:pPr>
      <w:bookmarkStart w:id="2964" w:name="_Toc81499365"/>
      <w:bookmarkStart w:id="2965" w:name="_Toc81938490"/>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964"/>
      <w:r w:rsidR="00AD1498" w:rsidRPr="00791D37">
        <w:rPr>
          <w:noProof/>
        </w:rPr>
        <w:t>[12]</w:t>
      </w:r>
      <w:bookmarkEnd w:id="2965"/>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2966" w:author="JORGE CONTRERAS ORTIZ" w:date="2021-09-05T18:53:00Z">
        <w:r w:rsidRPr="00791D37" w:rsidDel="008C2FD4">
          <w:delText>malla</w:delText>
        </w:r>
      </w:del>
      <w:ins w:id="2967" w:author="JORGE CONTRERAS ORTIZ" w:date="2021-09-05T18:53:00Z">
        <w:r w:rsidR="008C2FD4">
          <w:t>red</w:t>
        </w:r>
      </w:ins>
      <w:r w:rsidRPr="00791D37">
        <w:t>.</w:t>
      </w:r>
    </w:p>
    <w:p w14:paraId="497D4905" w14:textId="06055250" w:rsidR="00B62082" w:rsidRPr="00791D37" w:rsidRDefault="00B62082" w:rsidP="00791D37">
      <w:r w:rsidRPr="00791D37">
        <w:t xml:space="preserve">Las direcciones Unicast IPv6 son usadas para el uso interno de la </w:t>
      </w:r>
      <w:del w:id="2968" w:author="JORGE CONTRERAS ORTIZ" w:date="2021-09-05T18:53:00Z">
        <w:r w:rsidRPr="00791D37" w:rsidDel="008C2FD4">
          <w:delText>malla</w:delText>
        </w:r>
      </w:del>
      <w:ins w:id="2969" w:author="JORGE CONTRERAS ORTIZ" w:date="2021-09-05T18:53:00Z">
        <w:r w:rsidR="008C2FD4">
          <w:t>red</w:t>
        </w:r>
      </w:ins>
      <w:r w:rsidRPr="00791D37">
        <w:t xml:space="preserve">. Las Unicast pueden ser localizadores de enrutamientos, localizador de cualquier tipo (Líder, DHCPv6, Servicio, </w:t>
      </w:r>
      <w:ins w:id="2970" w:author="JORGE CONTRERAS ORTIZ" w:date="2021-09-05T19:04:00Z">
        <w:r w:rsidR="006E3638" w:rsidRPr="00791D37">
          <w:t>Commission</w:t>
        </w:r>
        <w:r w:rsidR="006E3638">
          <w:t>ing</w:t>
        </w:r>
      </w:ins>
      <w:del w:id="2971" w:author="JORGE CONTRERAS ORTIZ" w:date="2021-09-05T19:04:00Z">
        <w:r w:rsidRPr="00791D37" w:rsidDel="006E3638">
          <w:delText>Commision</w:delText>
        </w:r>
      </w:del>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0D86B82E" w:rsidR="00B62082" w:rsidRPr="00791D37" w:rsidRDefault="00B62082" w:rsidP="00791D37">
      <w:r w:rsidRPr="00791D37">
        <w:t xml:space="preserve">Las redes Thread no depende del Protocolo de Configuración de Host Dinámico v6 (DHCPv6), por lo que los dispositivos no tendrán que implementarlo. Lo que </w:t>
      </w:r>
      <w:del w:id="2972" w:author="JORGE CONTRERAS ORTIZ" w:date="2021-09-05T18:54:00Z">
        <w:r w:rsidRPr="00791D37" w:rsidDel="008C2FD4">
          <w:delText>si</w:delText>
        </w:r>
      </w:del>
      <w:ins w:id="2973"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2974" w:author="JORGE CONTRERAS ORTIZ" w:date="2021-09-05T18:54:00Z"/>
        </w:rPr>
      </w:pPr>
    </w:p>
    <w:p w14:paraId="39603094" w14:textId="3B69359F" w:rsidR="008C2FD4" w:rsidRPr="00791D37" w:rsidDel="00CA64F2" w:rsidRDefault="008C2FD4" w:rsidP="00791D37">
      <w:pPr>
        <w:rPr>
          <w:del w:id="2975" w:author="JORGE CONTRERAS ORTIZ" w:date="2021-09-05T20:58:00Z"/>
        </w:rPr>
      </w:pPr>
      <w:bookmarkStart w:id="2976" w:name="_Toc81772814"/>
      <w:bookmarkStart w:id="2977" w:name="_Toc81776465"/>
      <w:bookmarkStart w:id="2978" w:name="_Toc81776661"/>
      <w:bookmarkStart w:id="2979" w:name="_Toc81777024"/>
      <w:bookmarkStart w:id="2980" w:name="_Toc81777309"/>
      <w:bookmarkStart w:id="2981" w:name="_Toc81777595"/>
      <w:bookmarkStart w:id="2982" w:name="_Toc81777895"/>
      <w:bookmarkStart w:id="2983" w:name="_Toc81778186"/>
      <w:bookmarkStart w:id="2984" w:name="_Toc81938491"/>
      <w:bookmarkEnd w:id="2976"/>
      <w:bookmarkEnd w:id="2977"/>
      <w:bookmarkEnd w:id="2978"/>
      <w:bookmarkEnd w:id="2979"/>
      <w:bookmarkEnd w:id="2980"/>
      <w:bookmarkEnd w:id="2981"/>
      <w:bookmarkEnd w:id="2982"/>
      <w:bookmarkEnd w:id="2983"/>
      <w:bookmarkEnd w:id="2984"/>
    </w:p>
    <w:p w14:paraId="744A4AE2" w14:textId="1ACD662D" w:rsidR="00B62082" w:rsidRPr="00791D37" w:rsidRDefault="00B62082" w:rsidP="00FE1EC4">
      <w:pPr>
        <w:pStyle w:val="Ttulo4"/>
      </w:pPr>
      <w:r w:rsidRPr="00791D37">
        <w:t xml:space="preserve"> </w:t>
      </w:r>
      <w:bookmarkStart w:id="2985" w:name="_Toc81499366"/>
      <w:bookmarkStart w:id="2986" w:name="_Toc81938492"/>
      <w:r w:rsidR="008C2FD4" w:rsidRPr="00791D37">
        <w:t>PROTOCOLO DE ENRUTAMIENTO</w:t>
      </w:r>
      <w:bookmarkEnd w:id="2985"/>
      <w:bookmarkEnd w:id="2986"/>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2987" w:author="JORGE CONTRERAS ORTIZ" w:date="2021-09-05T18:54:00Z">
        <w:r w:rsidRPr="00791D37" w:rsidDel="008C2FD4">
          <w:delText xml:space="preserve">rúters </w:delText>
        </w:r>
      </w:del>
      <w:ins w:id="2988"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2989" w:author="JORGE CONTRERAS ORTIZ" w:date="2021-09-05T18:54:00Z">
        <w:r w:rsidR="008C2FD4">
          <w:t>routers</w:t>
        </w:r>
        <w:r w:rsidR="008C2FD4" w:rsidRPr="00791D37">
          <w:t xml:space="preserve"> </w:t>
        </w:r>
      </w:ins>
      <w:del w:id="2990"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2991" w:author="JORGE CONTRERAS ORTIZ" w:date="2021-09-05T18:54:00Z">
        <w:r w:rsidR="008C2FD4">
          <w:t xml:space="preserve">router </w:t>
        </w:r>
      </w:ins>
      <w:del w:id="2992"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3E583294" w:rsidR="00B62082" w:rsidRPr="00791D37" w:rsidRDefault="00B62082" w:rsidP="00791D37">
      <w:r w:rsidRPr="00791D37">
        <w:t xml:space="preserve">Los </w:t>
      </w:r>
      <w:ins w:id="2993" w:author="JORGE CONTRERAS ORTIZ" w:date="2021-09-05T18:55:00Z">
        <w:r w:rsidR="008C2FD4">
          <w:t>routers</w:t>
        </w:r>
        <w:r w:rsidR="008C2FD4" w:rsidRPr="00791D37">
          <w:t xml:space="preserve"> </w:t>
        </w:r>
      </w:ins>
      <w:del w:id="2994" w:author="JORGE CONTRERAS ORTIZ" w:date="2021-09-05T18:55:00Z">
        <w:r w:rsidRPr="00791D37" w:rsidDel="008C2FD4">
          <w:delText xml:space="preserve">rúters </w:delText>
        </w:r>
      </w:del>
      <w:r w:rsidRPr="00791D37">
        <w:t xml:space="preserve">de la PAN </w:t>
      </w:r>
      <w:del w:id="2995" w:author="JORGE CONTRERAS ORTIZ" w:date="2021-09-05T18:55:00Z">
        <w:r w:rsidRPr="00791D37" w:rsidDel="008C2FD4">
          <w:delText xml:space="preserve">mantienen </w:delText>
        </w:r>
      </w:del>
      <w:ins w:id="2996" w:author="JORGE CONTRERAS ORTIZ" w:date="2021-09-05T18:55:00Z">
        <w:r w:rsidR="008C2FD4">
          <w:t>realizan</w:t>
        </w:r>
        <w:r w:rsidR="008C2FD4" w:rsidRPr="00791D37">
          <w:t xml:space="preserve"> </w:t>
        </w:r>
      </w:ins>
      <w:r w:rsidRPr="00791D37">
        <w:t xml:space="preserve">un seguimiento de la versión Thread de los enlaces de sus </w:t>
      </w:r>
      <w:ins w:id="2997" w:author="JORGE CONTRERAS ORTIZ" w:date="2021-09-05T18:56:00Z">
        <w:r w:rsidR="008C2FD4">
          <w:t xml:space="preserve">nodos </w:t>
        </w:r>
      </w:ins>
      <w:r w:rsidRPr="00791D37">
        <w:t xml:space="preserve">hijos y, de manera proactiva, manda actualizaciones de versiones más nuevas. Además, si el </w:t>
      </w:r>
      <w:ins w:id="2998" w:author="JORGE CONTRERAS ORTIZ" w:date="2021-09-05T18:55:00Z">
        <w:r w:rsidR="008C2FD4">
          <w:t xml:space="preserve">router </w:t>
        </w:r>
      </w:ins>
      <w:del w:id="2999" w:author="JORGE CONTRERAS ORTIZ" w:date="2021-09-05T18:55:00Z">
        <w:r w:rsidRPr="00791D37" w:rsidDel="008C2FD4">
          <w:delText xml:space="preserve">rúter </w:delText>
        </w:r>
      </w:del>
      <w:r w:rsidRPr="00791D37">
        <w:t xml:space="preserve">es un nodo Leader, este tiene una base de datos con las asignaciones de id. Los </w:t>
      </w:r>
      <w:ins w:id="3000" w:author="JORGE CONTRERAS ORTIZ" w:date="2021-09-05T18:55:00Z">
        <w:r w:rsidR="008C2FD4">
          <w:t>routers</w:t>
        </w:r>
        <w:r w:rsidR="008C2FD4" w:rsidRPr="00791D37">
          <w:t xml:space="preserve"> </w:t>
        </w:r>
      </w:ins>
      <w:del w:id="3001"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002" w:name="_Toc81499367"/>
      <w:bookmarkStart w:id="3003" w:name="_Toc81938493"/>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02"/>
      <w:r w:rsidR="00AD1498" w:rsidRPr="00791D37">
        <w:rPr>
          <w:noProof/>
        </w:rPr>
        <w:t>[12]</w:t>
      </w:r>
      <w:bookmarkEnd w:id="3003"/>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3004" w:author="JORGE CONTRERAS ORTIZ" w:date="2021-09-05T20:58:00Z"/>
        </w:rPr>
      </w:pPr>
      <w:proofErr w:type="spellStart"/>
      <w:r w:rsidRPr="00791D37">
        <w:t>CoAP</w:t>
      </w:r>
      <w:proofErr w:type="spellEnd"/>
      <w:r w:rsidRPr="00791D37">
        <w:t xml:space="preserve"> tiene un conjunto de modos de seguridad y de </w:t>
      </w:r>
      <w:ins w:id="3005" w:author="JORGE CONTRERAS ORTIZ" w:date="2021-09-05T18:57:00Z">
        <w:r w:rsidR="008C2FD4">
          <w:t>cifrados de</w:t>
        </w:r>
      </w:ins>
      <w:ins w:id="3006" w:author="JORGE CONTRERAS ORTIZ" w:date="2021-09-05T18:58:00Z">
        <w:r w:rsidR="008C2FD4">
          <w:t xml:space="preserve"> </w:t>
        </w:r>
      </w:ins>
      <w:r w:rsidRPr="00791D37">
        <w:t>implementación obligatoria</w:t>
      </w:r>
      <w:del w:id="3007"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73B57FE8" w14:textId="77777777" w:rsidR="00CA64F2" w:rsidRDefault="00CA64F2" w:rsidP="00791D37">
      <w:pPr>
        <w:rPr>
          <w:ins w:id="3008" w:author="JORGE CONTRERAS ORTIZ" w:date="2021-09-05T20:58:00Z"/>
        </w:rPr>
      </w:pPr>
    </w:p>
    <w:p w14:paraId="2782A3A9" w14:textId="77777777" w:rsidR="00CA64F2" w:rsidRDefault="00CA64F2" w:rsidP="00791D37">
      <w:pPr>
        <w:rPr>
          <w:ins w:id="3009"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3010"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3011"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3012" w:author="JORGE CONTRERAS ORTIZ" w:date="2021-09-06T00:05:00Z">
        <w:r w:rsidRPr="00791D37" w:rsidDel="0046525E">
          <w:delText>esta</w:delText>
        </w:r>
      </w:del>
      <w:ins w:id="3013"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014" w:author="JORGE CONTRERAS ORTIZ" w:date="2021-09-05T18:58:00Z">
        <w:r w:rsidR="008C2FD4">
          <w:t xml:space="preserve"> (capa MAC)</w:t>
        </w:r>
      </w:ins>
      <w:r w:rsidRPr="00791D37">
        <w:t>, lo cual reduce el ratio de compresión, dejando paso a su vez a más transmisiones de paquetes y potencias consumidas mayores</w:t>
      </w:r>
      <w:ins w:id="3015" w:author="JORGE CONTRERAS ORTIZ" w:date="2021-09-05T18:58:00Z">
        <w:r w:rsidR="008C2FD4">
          <w:t>.</w:t>
        </w:r>
      </w:ins>
      <w:del w:id="3016"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017" w:name="_Toc81499368"/>
      <w:bookmarkStart w:id="3018" w:name="_Ref81935316"/>
      <w:bookmarkStart w:id="3019" w:name="_Toc81938494"/>
      <w:r w:rsidRPr="00791D37">
        <w:t xml:space="preserve">SEGURIDAD Y </w:t>
      </w:r>
      <w:ins w:id="3020" w:author="JORGE CONTRERAS ORTIZ" w:date="2021-09-05T19:00:00Z">
        <w:r>
          <w:t>COMMISSIONING</w:t>
        </w:r>
        <w:r w:rsidRPr="00791D37">
          <w:t xml:space="preserve"> </w:t>
        </w:r>
      </w:ins>
      <w:del w:id="3021"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017"/>
      <w:r w:rsidR="00AD1498" w:rsidRPr="00791D37">
        <w:rPr>
          <w:noProof/>
        </w:rPr>
        <w:t>[10], [12]</w:t>
      </w:r>
      <w:bookmarkEnd w:id="3019"/>
      <w:r w:rsidR="00B62082" w:rsidRPr="00791D37">
        <w:fldChar w:fldCharType="end"/>
      </w:r>
      <w:bookmarkEnd w:id="3018"/>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3022"/>
      <w:commentRangeEnd w:id="3022"/>
      <w:r w:rsidRPr="00791D37">
        <w:rPr>
          <w:rStyle w:val="Refdecomentario"/>
        </w:rPr>
        <w:commentReference w:id="3022"/>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B6B36C4" w:rsidR="00B62082" w:rsidRPr="00791D37" w:rsidRDefault="00B62082" w:rsidP="00791D37">
      <w:r w:rsidRPr="00791D37">
        <w:t xml:space="preserve">Para añadir a la PAN un dispositivo, primero habrá que autenticarlo manualmente como un dispositivo elegible para unirse a la red, prosiguiendo con </w:t>
      </w:r>
      <w:ins w:id="3023" w:author="JORGE CONTRERAS ORTIZ" w:date="2021-09-05T18:59:00Z">
        <w:r w:rsidR="008C2FD4">
          <w:t xml:space="preserve">el proceso de </w:t>
        </w:r>
      </w:ins>
      <w:ins w:id="3024" w:author="JORGE CONTRERAS ORTIZ" w:date="2021-09-05T19:00:00Z">
        <w:r w:rsidR="008C2FD4">
          <w:t>commissioning</w:t>
        </w:r>
      </w:ins>
      <w:del w:id="3025"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5FC36824" w:rsidR="00B62082" w:rsidRPr="00791D37" w:rsidRDefault="00B62082" w:rsidP="00791D37">
      <w:r w:rsidRPr="00791D37">
        <w:lastRenderedPageBreak/>
        <w:t xml:space="preserve">Los dos principales métodos </w:t>
      </w:r>
      <w:ins w:id="3026" w:author="JORGE CONTRERAS ORTIZ" w:date="2021-09-05T23:43:00Z">
        <w:r w:rsidR="001749E7">
          <w:t xml:space="preserve">de </w:t>
        </w:r>
      </w:ins>
      <w:ins w:id="3027" w:author="JORGE CONTRERAS ORTIZ" w:date="2021-09-05T23:44:00Z">
        <w:r w:rsidR="001749E7">
          <w:t>commissioning</w:t>
        </w:r>
        <w:r w:rsidR="001749E7" w:rsidRPr="00791D37">
          <w:t xml:space="preserve"> </w:t>
        </w:r>
        <w:r w:rsidR="001749E7">
          <w:t xml:space="preserve"> </w:t>
        </w:r>
      </w:ins>
      <w:del w:id="3028" w:author="JORGE CONTRERAS ORTIZ" w:date="2021-09-05T23:43:00Z">
        <w:r w:rsidRPr="00791D37" w:rsidDel="001749E7">
          <w:delText xml:space="preserve">para la comisión </w:delText>
        </w:r>
      </w:del>
      <w:del w:id="3029" w:author="JORGE CONTRERAS ORTIZ" w:date="2021-09-05T23:44:00Z">
        <w:r w:rsidRPr="00791D37" w:rsidDel="001749E7">
          <w:delText>que tiene</w:delText>
        </w:r>
      </w:del>
      <w:ins w:id="3030" w:author="JORGE CONTRERAS ORTIZ" w:date="2021-09-05T23:44:00Z">
        <w:r w:rsidR="001749E7">
          <w:t>disponibles en</w:t>
        </w:r>
      </w:ins>
      <w:r w:rsidRPr="00791D37">
        <w:t xml:space="preserve"> Thread son:</w:t>
      </w:r>
    </w:p>
    <w:p w14:paraId="1E9F2191" w14:textId="47941430" w:rsidR="00B62082" w:rsidRDefault="00B62082" w:rsidP="00791D37">
      <w:pPr>
        <w:pStyle w:val="Prrafodelista"/>
        <w:numPr>
          <w:ilvl w:val="0"/>
          <w:numId w:val="2"/>
        </w:numPr>
        <w:rPr>
          <w:ins w:id="3031" w:author="JORGE CONTRERAS ORTIZ" w:date="2021-09-05T19:01:00Z"/>
        </w:rPr>
      </w:pPr>
      <w:r w:rsidRPr="00791D37">
        <w:t xml:space="preserve">Usando el método Out-of-band, configurar directamente sobre el dispositivo toda la información necesaria para </w:t>
      </w:r>
      <w:del w:id="3032" w:author="JORGE CONTRERAS ORTIZ" w:date="2021-09-05T23:44:00Z">
        <w:r w:rsidRPr="00791D37" w:rsidDel="00FE4769">
          <w:delText>la comisión</w:delText>
        </w:r>
      </w:del>
      <w:ins w:id="3033" w:author="JORGE CONTRERAS ORTIZ" w:date="2021-09-05T23:44:00Z">
        <w:r w:rsidR="00FE4769">
          <w:t>el proceso de commissioning</w:t>
        </w:r>
      </w:ins>
      <w:r w:rsidRPr="00791D37">
        <w:t>. Esta información permitirá a los dispositivos que quieran unirse, que se unan a la red Thread correcta.</w:t>
      </w:r>
    </w:p>
    <w:p w14:paraId="3F0011C0" w14:textId="77777777" w:rsidR="008C2FD4" w:rsidRPr="00791D37" w:rsidRDefault="008C2FD4">
      <w:pPr>
        <w:pStyle w:val="Prrafodelista"/>
        <w:pPrChange w:id="3034"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035" w:author="JORGE CONTRERAS ORTIZ" w:date="2021-09-05T19:00:00Z">
        <w:r w:rsidR="008C2FD4">
          <w:t>commissioning</w:t>
        </w:r>
        <w:r w:rsidR="008C2FD4" w:rsidRPr="00791D37">
          <w:t xml:space="preserve"> </w:t>
        </w:r>
      </w:ins>
      <w:del w:id="3036" w:author="JORGE CONTRERAS ORTIZ" w:date="2021-09-05T19:00:00Z">
        <w:r w:rsidRPr="00791D37" w:rsidDel="008C2FD4">
          <w:delText xml:space="preserve">comisión </w:delText>
        </w:r>
      </w:del>
      <w:r w:rsidRPr="00791D37">
        <w:t>entre un</w:t>
      </w:r>
      <w:ins w:id="3037" w:author="JORGE CONTRERAS ORTIZ" w:date="2021-09-05T19:00:00Z">
        <w:r w:rsidR="008C2FD4">
          <w:t>a</w:t>
        </w:r>
      </w:ins>
      <w:r w:rsidRPr="00791D37">
        <w:t xml:space="preserve"> aplicación</w:t>
      </w:r>
      <w:ins w:id="3038" w:author="JORGE CONTRERAS ORTIZ" w:date="2021-09-05T19:01:00Z">
        <w:r w:rsidR="008C2FD4">
          <w:t xml:space="preserve"> propia</w:t>
        </w:r>
      </w:ins>
      <w:r w:rsidRPr="00791D37">
        <w:t xml:space="preserve"> de </w:t>
      </w:r>
      <w:ins w:id="3039" w:author="JORGE CONTRERAS ORTIZ" w:date="2021-09-05T19:00:00Z">
        <w:r w:rsidR="008C2FD4">
          <w:t>commissioning</w:t>
        </w:r>
      </w:ins>
      <w:del w:id="3040"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041" w:author="JORGE CONTRERAS ORTIZ" w:date="2021-09-05T19:02:00Z">
        <w:r w:rsidR="008C2FD4" w:rsidRPr="00791D37">
          <w:t>Commissioner</w:t>
        </w:r>
        <w:r w:rsidR="008C2FD4" w:rsidRPr="00791D37" w:rsidDel="008C2FD4">
          <w:t xml:space="preserve"> </w:t>
        </w:r>
      </w:ins>
      <w:del w:id="3042"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043" w:author="JORGE CONTRERAS ORTIZ" w:date="2021-09-05T19:01:00Z">
        <w:r w:rsidRPr="00791D37" w:rsidDel="008C2FD4">
          <w:delText>cuál</w:delText>
        </w:r>
      </w:del>
      <w:ins w:id="3044" w:author="JORGE CONTRERAS ORTIZ" w:date="2021-09-05T19:01:00Z">
        <w:r w:rsidR="008C2FD4" w:rsidRPr="00791D37">
          <w:t>cual</w:t>
        </w:r>
      </w:ins>
      <w:r w:rsidRPr="00791D37">
        <w:t xml:space="preserve"> se le llamará Sesió</w:t>
      </w:r>
      <w:ins w:id="3045" w:author="JORGE CONTRERAS ORTIZ" w:date="2021-09-05T19:02:00Z">
        <w:r w:rsidR="008C2FD4">
          <w:t>n d</w:t>
        </w:r>
      </w:ins>
      <w:del w:id="3046" w:author="JORGE CONTRERAS ORTIZ" w:date="2021-09-05T19:02:00Z">
        <w:r w:rsidRPr="00791D37" w:rsidDel="008C2FD4">
          <w:delText>n d</w:delText>
        </w:r>
      </w:del>
      <w:r w:rsidRPr="00791D37">
        <w:t>e</w:t>
      </w:r>
      <w:del w:id="3047" w:author="JORGE CONTRERAS ORTIZ" w:date="2021-09-05T19:02:00Z">
        <w:r w:rsidRPr="00791D37" w:rsidDel="008C2FD4">
          <w:delText xml:space="preserve"> </w:delText>
        </w:r>
      </w:del>
      <w:ins w:id="3048" w:author="JORGE CONTRERAS ORTIZ" w:date="2021-09-05T19:02:00Z">
        <w:r w:rsidR="008C2FD4">
          <w:t xml:space="preserve"> </w:t>
        </w:r>
      </w:ins>
      <w:ins w:id="3049" w:author="JORGE CONTRERAS ORTIZ" w:date="2021-09-05T19:01:00Z">
        <w:r w:rsidR="008C2FD4">
          <w:t>Commissioning</w:t>
        </w:r>
        <w:r w:rsidR="008C2FD4" w:rsidRPr="00791D37">
          <w:t xml:space="preserve"> </w:t>
        </w:r>
      </w:ins>
      <w:del w:id="3050" w:author="JORGE CONTRERAS ORTIZ" w:date="2021-09-05T19:01:00Z">
        <w:r w:rsidRPr="00791D37" w:rsidDel="008C2FD4">
          <w:delText xml:space="preserve">Comisión </w:delText>
        </w:r>
      </w:del>
      <w:r w:rsidRPr="00791D37">
        <w:t xml:space="preserve">y sucede entre el </w:t>
      </w:r>
      <w:del w:id="3051" w:author="JORGE CONTRERAS ORTIZ" w:date="2021-09-05T19:01:00Z">
        <w:r w:rsidRPr="00791D37" w:rsidDel="008C2FD4">
          <w:delText xml:space="preserve">Comisario </w:delText>
        </w:r>
      </w:del>
      <w:ins w:id="3052"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053" w:author="JORGE CONTRERAS ORTIZ" w:date="2021-09-05T19:02:00Z">
        <w:r w:rsidR="008C2FD4" w:rsidRPr="00791D37">
          <w:t>Commissioner</w:t>
        </w:r>
        <w:r w:rsidR="008C2FD4" w:rsidRPr="00791D37" w:rsidDel="008C2FD4">
          <w:t xml:space="preserve"> </w:t>
        </w:r>
      </w:ins>
      <w:del w:id="3054" w:author="JORGE CONTRERAS ORTIZ" w:date="2021-09-05T19:02:00Z">
        <w:r w:rsidRPr="00791D37" w:rsidDel="008C2FD4">
          <w:delText xml:space="preserve">Comisario </w:delText>
        </w:r>
      </w:del>
      <w:r w:rsidRPr="00791D37">
        <w:t xml:space="preserve">se registra con el BR, y este último comparte la información del </w:t>
      </w:r>
      <w:ins w:id="3055" w:author="JORGE CONTRERAS ORTIZ" w:date="2021-09-05T19:02:00Z">
        <w:r w:rsidR="006E3638" w:rsidRPr="00791D37">
          <w:t>Commissioner</w:t>
        </w:r>
        <w:r w:rsidR="006E3638" w:rsidRPr="00791D37" w:rsidDel="006E3638">
          <w:t xml:space="preserve"> </w:t>
        </w:r>
      </w:ins>
      <w:del w:id="3056" w:author="JORGE CONTRERAS ORTIZ" w:date="2021-09-05T19:02:00Z">
        <w:r w:rsidRPr="00791D37" w:rsidDel="006E3638">
          <w:delText xml:space="preserve">Comisario </w:delText>
        </w:r>
      </w:del>
      <w:r w:rsidRPr="00791D37">
        <w:t xml:space="preserve">al Nodo Leader, el cuál procederá a aceptar o rechazar al </w:t>
      </w:r>
      <w:ins w:id="3057" w:author="JORGE CONTRERAS ORTIZ" w:date="2021-09-05T20:58:00Z">
        <w:r w:rsidR="00CA64F2" w:rsidRPr="00791D37">
          <w:t>Commissioner</w:t>
        </w:r>
      </w:ins>
      <w:del w:id="3058" w:author="JORGE CONTRERAS ORTIZ" w:date="2021-09-05T19:03:00Z">
        <w:r w:rsidRPr="00791D37" w:rsidDel="006E3638">
          <w:delText>Comisario</w:delText>
        </w:r>
      </w:del>
      <w:r w:rsidRPr="00791D37">
        <w:t xml:space="preserve">. En caso de ser aceptado el </w:t>
      </w:r>
      <w:ins w:id="3059" w:author="JORGE CONTRERAS ORTIZ" w:date="2021-09-05T19:03:00Z">
        <w:r w:rsidR="006E3638" w:rsidRPr="00791D37">
          <w:t>Commissioner</w:t>
        </w:r>
      </w:ins>
      <w:del w:id="3060" w:author="JORGE CONTRERAS ORTIZ" w:date="2021-09-05T19:03:00Z">
        <w:r w:rsidRPr="00791D37" w:rsidDel="006E3638">
          <w:delText>Comisario</w:delText>
        </w:r>
      </w:del>
      <w:r w:rsidRPr="00791D37">
        <w:t>, el L</w:t>
      </w:r>
      <w:ins w:id="3061" w:author="JORGE CONTRERAS ORTIZ" w:date="2021-09-05T19:03:00Z">
        <w:r w:rsidR="006E3638">
          <w:t>ea</w:t>
        </w:r>
      </w:ins>
      <w:del w:id="3062"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3063" w:author="JORGE CONTRERAS ORTIZ" w:date="2021-09-05T19:05:00Z">
        <w:r w:rsidRPr="00791D37" w:rsidDel="006E3638">
          <w:delText>cuál</w:delText>
        </w:r>
      </w:del>
      <w:ins w:id="3064" w:author="JORGE CONTRERAS ORTIZ" w:date="2021-09-05T19:05:00Z">
        <w:r w:rsidR="006E3638" w:rsidRPr="00791D37">
          <w:t>cual</w:t>
        </w:r>
      </w:ins>
      <w:r w:rsidRPr="00791D37">
        <w:t xml:space="preserve"> los transmitirá al </w:t>
      </w:r>
      <w:ins w:id="3065" w:author="JORGE CONTRERAS ORTIZ" w:date="2021-09-05T19:05:00Z">
        <w:r w:rsidR="006E3638" w:rsidRPr="00791D37">
          <w:t>Commissioner</w:t>
        </w:r>
      </w:ins>
      <w:del w:id="3066"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067" w:author="JORGE CONTRERAS ORTIZ" w:date="2021-09-05T19:05:00Z">
        <w:r w:rsidR="006E3638" w:rsidRPr="00791D37">
          <w:t>Commissioner</w:t>
        </w:r>
      </w:ins>
      <w:del w:id="3068" w:author="JORGE CONTRERAS ORTIZ" w:date="2021-09-05T19:05:00Z">
        <w:r w:rsidRPr="00791D37" w:rsidDel="006E3638">
          <w:delText>Comisario</w:delText>
        </w:r>
      </w:del>
      <w:r w:rsidRPr="00791D37">
        <w:t xml:space="preserve">. </w:t>
      </w:r>
    </w:p>
    <w:p w14:paraId="730AE5F4" w14:textId="1179B04C" w:rsidR="00B62082" w:rsidRPr="00791D37" w:rsidRDefault="00B62082" w:rsidP="00791D37">
      <w:r w:rsidRPr="00791D37">
        <w:t xml:space="preserve">El </w:t>
      </w:r>
      <w:ins w:id="3069" w:author="JORGE CONTRERAS ORTIZ" w:date="2021-09-05T19:05:00Z">
        <w:r w:rsidR="006E3638" w:rsidRPr="00791D37">
          <w:t>Commissioner</w:t>
        </w:r>
        <w:r w:rsidR="006E3638" w:rsidRPr="00791D37" w:rsidDel="006E3638">
          <w:t xml:space="preserve"> </w:t>
        </w:r>
      </w:ins>
      <w:del w:id="3070" w:author="JORGE CONTRERAS ORTIZ" w:date="2021-09-05T19:05:00Z">
        <w:r w:rsidRPr="00791D37" w:rsidDel="006E3638">
          <w:delText xml:space="preserve">Comisario </w:delText>
        </w:r>
      </w:del>
      <w:r w:rsidRPr="00791D37">
        <w:t xml:space="preserve">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3071" w:author="JORGE CONTRERAS ORTIZ" w:date="2021-09-05T19:05:00Z">
        <w:r w:rsidR="006E3638" w:rsidRPr="00791D37">
          <w:t>Commissioner</w:t>
        </w:r>
        <w:r w:rsidR="006E3638" w:rsidRPr="00791D37" w:rsidDel="006E3638">
          <w:t xml:space="preserve"> </w:t>
        </w:r>
      </w:ins>
      <w:del w:id="3072"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073" w:author="JORGE CONTRERAS ORTIZ" w:date="2021-09-05T20:58:00Z">
        <w:r w:rsidR="00CA64F2" w:rsidRPr="00791D37">
          <w:t>Commissioner</w:t>
        </w:r>
        <w:r w:rsidR="00CA64F2">
          <w:t xml:space="preserve"> </w:t>
        </w:r>
      </w:ins>
      <w:del w:id="3074"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7AADAB98" w14:textId="2493D128" w:rsidR="00363231" w:rsidRDefault="00571788" w:rsidP="00791D37">
      <w:pPr>
        <w:pStyle w:val="Ttulo1"/>
        <w:numPr>
          <w:ilvl w:val="0"/>
          <w:numId w:val="1"/>
        </w:numPr>
      </w:pPr>
      <w:bookmarkStart w:id="3075" w:name="_Toc81499399"/>
      <w:bookmarkStart w:id="3076" w:name="_Toc81938495"/>
      <w:r w:rsidRPr="00791D37">
        <w:lastRenderedPageBreak/>
        <w:t>AN</w:t>
      </w:r>
      <w:ins w:id="3077" w:author="JORGE CONTRERAS ORTIZ" w:date="2021-09-05T22:26:00Z">
        <w:r w:rsidR="00032C7F">
          <w:t>Á</w:t>
        </w:r>
      </w:ins>
      <w:commentRangeStart w:id="3078"/>
      <w:commentRangeStart w:id="3079"/>
      <w:del w:id="3080" w:author="JORGE CONTRERAS ORTIZ" w:date="2021-09-05T22:26:00Z">
        <w:r w:rsidRPr="00791D37" w:rsidDel="00032C7F">
          <w:delText>A</w:delText>
        </w:r>
      </w:del>
      <w:r w:rsidRPr="00791D37">
        <w:t>LISIS</w:t>
      </w:r>
      <w:commentRangeEnd w:id="3078"/>
      <w:commentRangeEnd w:id="3079"/>
      <w:r w:rsidRPr="00791D37">
        <w:t xml:space="preserve"> DE LA TECNOLOGÍA THREAD</w:t>
      </w:r>
      <w:r w:rsidRPr="00791D37">
        <w:rPr>
          <w:rStyle w:val="Refdecomentario"/>
          <w:rFonts w:eastAsiaTheme="minorHAnsi"/>
          <w:color w:val="auto"/>
        </w:rPr>
        <w:commentReference w:id="3078"/>
      </w:r>
      <w:bookmarkEnd w:id="3075"/>
      <w:r w:rsidR="00890963">
        <w:rPr>
          <w:rStyle w:val="Refdecomentario"/>
          <w:rFonts w:eastAsiaTheme="minorHAnsi"/>
          <w:color w:val="auto"/>
        </w:rPr>
        <w:commentReference w:id="3079"/>
      </w:r>
      <w:bookmarkEnd w:id="3076"/>
    </w:p>
    <w:p w14:paraId="131FB54F" w14:textId="427B4F85" w:rsidR="00F21168" w:rsidRDefault="00F21168" w:rsidP="00F21168"/>
    <w:p w14:paraId="0FA68786" w14:textId="0D1074BC" w:rsidR="00F21168" w:rsidRDefault="00F21168" w:rsidP="00F21168">
      <w:pPr>
        <w:pStyle w:val="Ttulo2"/>
      </w:pPr>
      <w:bookmarkStart w:id="3081" w:name="_ANÁLISIS_INICIAL_"/>
      <w:bookmarkStart w:id="3082" w:name="_Ref81640651"/>
      <w:bookmarkStart w:id="3083" w:name="_Ref81779393"/>
      <w:bookmarkStart w:id="3084" w:name="_Ref81779400"/>
      <w:bookmarkStart w:id="3085" w:name="_Toc81938496"/>
      <w:bookmarkEnd w:id="3081"/>
      <w:commentRangeStart w:id="3086"/>
      <w:r>
        <w:t>ANÁLISIS INICIAL</w:t>
      </w:r>
      <w:r w:rsidR="00BA0D46">
        <w:t xml:space="preserve"> </w:t>
      </w:r>
      <w:commentRangeEnd w:id="3086"/>
      <w:r w:rsidR="006F13B4">
        <w:rPr>
          <w:rStyle w:val="Refdecomentario"/>
          <w:rFonts w:eastAsiaTheme="minorHAnsi"/>
          <w:color w:val="auto"/>
        </w:rPr>
        <w:commentReference w:id="3086"/>
      </w:r>
      <w:r w:rsidR="00BA0D46">
        <w:t>DE LA TECNOLOGÍA</w:t>
      </w:r>
      <w:bookmarkEnd w:id="3082"/>
      <w:ins w:id="3087" w:author="JORGE CONTRERAS ORTIZ" w:date="2021-09-04T09:37:00Z">
        <w:r w:rsidR="008E3912">
          <w:t xml:space="preserve"> THREAD</w:t>
        </w:r>
      </w:ins>
      <w:bookmarkEnd w:id="3083"/>
      <w:bookmarkEnd w:id="3084"/>
      <w:bookmarkEnd w:id="3085"/>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088" w:author="JORGE CONTRERAS ORTIZ" w:date="2021-09-04T09:58:00Z">
        <w:r w:rsidR="000A0AF3">
          <w:t>quirir</w:t>
        </w:r>
      </w:ins>
      <w:del w:id="3089" w:author="JORGE CONTRERAS ORTIZ" w:date="2021-09-04T09:58:00Z">
        <w:r w:rsidR="00CD0C5B" w:rsidDel="000A0AF3">
          <w:delText>quirir</w:delText>
        </w:r>
      </w:del>
      <w:ins w:id="3090" w:author="JORGE CONTRERAS ORTIZ" w:date="2021-09-04T10:03:00Z">
        <w:r w:rsidR="007B782F">
          <w:t>, a pesar de no contar con un entorno de desarrollo software.</w:t>
        </w:r>
      </w:ins>
      <w:del w:id="3091"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092" w:author="JORGE CONTRERAS ORTIZ" w:date="2021-09-04T08:32:00Z">
            <w:rPr>
              <w:b/>
              <w:bCs/>
              <w:lang w:val="en-US"/>
            </w:rPr>
          </w:rPrChange>
        </w:rPr>
        <w:t xml:space="preserve">Primer </w:t>
      </w:r>
      <w:proofErr w:type="spellStart"/>
      <w:r w:rsidRPr="00797426">
        <w:rPr>
          <w:b/>
          <w:bCs/>
          <w:rPrChange w:id="3093" w:author="JORGE CONTRERAS ORTIZ" w:date="2021-09-04T08:32:00Z">
            <w:rPr>
              <w:b/>
              <w:bCs/>
              <w:lang w:val="en-US"/>
            </w:rPr>
          </w:rPrChange>
        </w:rPr>
        <w:t>Backbone</w:t>
      </w:r>
      <w:proofErr w:type="spellEnd"/>
      <w:r w:rsidRPr="00797426">
        <w:rPr>
          <w:b/>
          <w:bCs/>
          <w:rPrChange w:id="3094"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3095" w:author="JORGE CONTRERAS ORTIZ" w:date="2021-09-05T20:12:00Z">
        <w:r w:rsidR="00151189" w:rsidDel="004E60C8">
          <w:delText>Coockie</w:delText>
        </w:r>
      </w:del>
      <w:ins w:id="3096"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097" w:author="JORGE CONTRERAS ORTIZ" w:date="2021-09-04T00:17:00Z"/>
          <w:b/>
          <w:bCs/>
          <w:rPrChange w:id="3098" w:author="JORGE CONTRERAS ORTIZ" w:date="2021-09-04T00:17:00Z">
            <w:rPr>
              <w:ins w:id="3099"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100" w:author="JORGE CONTRERAS ORTIZ" w:date="2021-09-04T00:20:00Z"/>
        </w:rPr>
      </w:pPr>
      <w:ins w:id="3101" w:author="JORGE CONTRERAS ORTIZ" w:date="2021-09-04T00:17:00Z">
        <w:r>
          <w:t xml:space="preserve">Una posible desventaja es la falta de sensorizado o de entradas Analógicas y/o Digitales para </w:t>
        </w:r>
      </w:ins>
      <w:ins w:id="3102" w:author="JORGE CONTRERAS ORTIZ" w:date="2021-09-04T00:18:00Z">
        <w:r>
          <w:t>la integración de sensores, de cara a posibles pruebas de envíos de datos que se estén leyendo en tiempo real</w:t>
        </w:r>
      </w:ins>
      <w:ins w:id="3103" w:author="JORGE CONTRERAS ORTIZ" w:date="2021-09-04T00:19:00Z">
        <w:r>
          <w:t xml:space="preserve">. Esto obliga a elaborar una plataforma integrando los sensores a un microcontrolador que se encargue tanto de la lectura de los sensores como </w:t>
        </w:r>
      </w:ins>
      <w:ins w:id="3104" w:author="JORGE CONTRERAS ORTIZ" w:date="2021-09-04T00:20:00Z">
        <w:r>
          <w:t>del control del Dongle de evaluación vía UART.</w:t>
        </w:r>
      </w:ins>
    </w:p>
    <w:p w14:paraId="349DF474" w14:textId="78EB42E9" w:rsidR="006F13B4" w:rsidRDefault="000A0AF3" w:rsidP="006F13B4">
      <w:pPr>
        <w:ind w:left="360"/>
        <w:rPr>
          <w:ins w:id="3105" w:author="JORGE CONTRERAS ORTIZ" w:date="2021-09-04T00:20:00Z"/>
        </w:rPr>
      </w:pPr>
      <w:ins w:id="3106" w:author="JORGE CONTRERAS ORTIZ" w:date="2021-09-04T09:59:00Z">
        <w:r>
          <w:t>Tras el primer análisis realizado, se ha elegido la tecnología de Kirale, debido a que en este pro</w:t>
        </w:r>
      </w:ins>
      <w:ins w:id="3107" w:author="JORGE CONTRERAS ORTIZ" w:date="2021-09-04T10:00:00Z">
        <w:r>
          <w:t>yecto la implementación de tecnología THREAD será hardware y la plataforma final integra un pequeño sistema de sensorizado, por lo que</w:t>
        </w:r>
      </w:ins>
      <w:ins w:id="3108" w:author="JORGE CONTRERAS ORTIZ" w:date="2021-09-04T10:01:00Z">
        <w:r>
          <w:t xml:space="preserve"> </w:t>
        </w:r>
      </w:ins>
      <w:ins w:id="3109" w:author="JORGE CONTRERAS ORTIZ" w:date="2021-09-04T10:04:00Z">
        <w:r w:rsidR="007B782F">
          <w:t xml:space="preserve">las principales desventajas no afectarían al desarrollo del </w:t>
        </w:r>
      </w:ins>
      <w:ins w:id="3110" w:author="JORGE CONTRERAS ORTIZ" w:date="2021-09-04T10:05:00Z">
        <w:r w:rsidR="007B782F">
          <w:t>proyecto.</w:t>
        </w:r>
      </w:ins>
    </w:p>
    <w:p w14:paraId="0685D12F" w14:textId="77777777" w:rsidR="006F13B4" w:rsidRPr="006F13B4" w:rsidRDefault="006F13B4">
      <w:pPr>
        <w:ind w:left="360"/>
        <w:pPrChange w:id="3111"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112" w:author="JORGE CONTRERAS ORTIZ" w:date="2021-09-05T23:45:00Z">
          <w:pPr>
            <w:pStyle w:val="Ttulo2"/>
          </w:pPr>
        </w:pPrChange>
      </w:pPr>
      <w:bookmarkStart w:id="3113" w:name="_Toc81938497"/>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113"/>
    </w:p>
    <w:p w14:paraId="38A9E63D" w14:textId="68F29344" w:rsidR="00ED1700" w:rsidRDefault="00ED1700" w:rsidP="00ED1700"/>
    <w:p w14:paraId="3D088121" w14:textId="1F8D4601" w:rsidR="00ED1700" w:rsidRDefault="00B83329">
      <w:pPr>
        <w:pStyle w:val="Ttulo4"/>
        <w:pPrChange w:id="3114" w:author="JORGE CONTRERAS ORTIZ" w:date="2021-09-04T11:25:00Z">
          <w:pPr>
            <w:pStyle w:val="Ttulo3"/>
          </w:pPr>
        </w:pPrChange>
      </w:pPr>
      <w:bookmarkStart w:id="3115" w:name="_Características_módulo_RF"/>
      <w:bookmarkStart w:id="3116" w:name="_Ref81655939"/>
      <w:bookmarkStart w:id="3117" w:name="_Ref81655947"/>
      <w:bookmarkStart w:id="3118" w:name="_Toc81938498"/>
      <w:bookmarkEnd w:id="3115"/>
      <w:r>
        <w:t>CARACTERÍSTICAS MÓDULO RF KTWM102</w:t>
      </w:r>
      <w:bookmarkEnd w:id="3116"/>
      <w:bookmarkEnd w:id="3117"/>
      <w:bookmarkEnd w:id="3118"/>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3119" w:author="JORGE CONTRERAS ORTIZ" w:date="2021-09-04T11:25:00Z">
          <w:pPr>
            <w:pStyle w:val="Ttulo3"/>
          </w:pPr>
        </w:pPrChange>
      </w:pPr>
      <w:bookmarkStart w:id="3120" w:name="_Toc81938499"/>
      <w:r>
        <w:t>CARACTERÍSTICAS KTDG102 EVALUATION DONGLE</w:t>
      </w:r>
      <w:bookmarkEnd w:id="3120"/>
    </w:p>
    <w:p w14:paraId="3B1DCDA7" w14:textId="016763ED" w:rsidR="00EF2EE1" w:rsidRDefault="00EF2EE1" w:rsidP="00EF2EE1"/>
    <w:p w14:paraId="76712FEB" w14:textId="243C5616" w:rsidR="00EF2EE1" w:rsidRDefault="00EF2EE1" w:rsidP="00EF2EE1">
      <w:r>
        <w:t xml:space="preserve">En primera instancia, el módulo KTDG102 integra el módulo RF KTWM102 comentado en </w:t>
      </w:r>
      <w:ins w:id="3121" w:author="JORGE CONTRERAS ORTIZ" w:date="2021-09-04T13:52:00Z">
        <w:r w:rsidR="00E915C0">
          <w:fldChar w:fldCharType="begin"/>
        </w:r>
        <w:r w:rsidR="00E915C0">
          <w:instrText xml:space="preserve"> REF _Ref81655939 \w \h </w:instrText>
        </w:r>
      </w:ins>
      <w:r w:rsidR="00E915C0">
        <w:fldChar w:fldCharType="separate"/>
      </w:r>
      <w:ins w:id="3122" w:author="JORGE CONTRERAS ORTIZ" w:date="2021-09-05T23:41:00Z">
        <w:r w:rsidR="001749E7">
          <w:t>3.1.1.1</w:t>
        </w:r>
      </w:ins>
      <w:ins w:id="3123" w:author="JORGE CONTRERAS ORTIZ" w:date="2021-09-04T13:52:00Z">
        <w:r w:rsidR="00E915C0">
          <w:fldChar w:fldCharType="end"/>
        </w:r>
      </w:ins>
      <w:ins w:id="3124" w:author="JORGE CONTRERAS ORTIZ" w:date="2021-09-05T23:44:00Z">
        <w:r w:rsidR="00FE4769">
          <w:t xml:space="preserve"> </w:t>
        </w:r>
      </w:ins>
      <w:ins w:id="3125" w:author="JORGE CONTRERAS ORTIZ" w:date="2021-09-04T13:52:00Z">
        <w:r w:rsidR="00E915C0">
          <w:fldChar w:fldCharType="begin"/>
        </w:r>
        <w:r w:rsidR="00E915C0">
          <w:instrText xml:space="preserve"> REF _Ref81655947 \h </w:instrText>
        </w:r>
      </w:ins>
      <w:r w:rsidR="00E915C0">
        <w:fldChar w:fldCharType="separate"/>
      </w:r>
      <w:ins w:id="3126" w:author="JORGE CONTRERAS ORTIZ" w:date="2021-09-05T23:41:00Z">
        <w:r w:rsidR="001749E7">
          <w:t>CARACTERÍSTICAS MÓDULO RF KTWM102</w:t>
        </w:r>
      </w:ins>
      <w:ins w:id="3127" w:author="JORGE CONTRERAS ORTIZ" w:date="2021-09-04T13:52:00Z">
        <w:r w:rsidR="00E915C0">
          <w:fldChar w:fldCharType="end"/>
        </w:r>
        <w:r w:rsidR="00E915C0">
          <w:t xml:space="preserve"> </w:t>
        </w:r>
      </w:ins>
      <w:del w:id="3128"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3129" w:author="JORGE CONTRERAS ORTIZ" w:date="2021-09-05T20:59:00Z"/>
        </w:rPr>
      </w:pPr>
    </w:p>
    <w:p w14:paraId="3D5EA57E" w14:textId="72FFACFC" w:rsidR="00CA64F2" w:rsidRDefault="00CA64F2" w:rsidP="00EF2EE1">
      <w:pPr>
        <w:rPr>
          <w:ins w:id="3130" w:author="JORGE CONTRERAS ORTIZ" w:date="2021-09-05T20:59:00Z"/>
        </w:rPr>
      </w:pPr>
    </w:p>
    <w:p w14:paraId="559C340F" w14:textId="0B0E049D" w:rsidR="00CA64F2" w:rsidRDefault="00CA64F2" w:rsidP="00EF2EE1">
      <w:pPr>
        <w:rPr>
          <w:ins w:id="3131"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132" w:author="JORGE CONTRERAS ORTIZ" w:date="2021-09-04T11:25:00Z">
          <w:pPr>
            <w:pStyle w:val="Ttulo3"/>
          </w:pPr>
        </w:pPrChange>
      </w:pPr>
      <w:bookmarkStart w:id="3133" w:name="_Ref81927823"/>
      <w:bookmarkStart w:id="3134" w:name="_Ref81927833"/>
      <w:bookmarkStart w:id="3135" w:name="_Toc81938500"/>
      <w:r w:rsidRPr="00791D37">
        <w:lastRenderedPageBreak/>
        <w:t>CARACTERÍSTICAS DEL BORDER ROUTER KTBRN1</w:t>
      </w:r>
      <w:bookmarkEnd w:id="3133"/>
      <w:bookmarkEnd w:id="3134"/>
      <w:bookmarkEnd w:id="3135"/>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3136" w:author="JORGE CONTRERAS ORTIZ" w:date="2021-09-04T00:20:00Z"/>
        </w:rPr>
      </w:pPr>
    </w:p>
    <w:p w14:paraId="2F60D229" w14:textId="78A12678" w:rsidR="006F13B4" w:rsidRPr="00FE1EC4" w:rsidRDefault="00B83329">
      <w:pPr>
        <w:pStyle w:val="Ttulo4"/>
        <w:rPr>
          <w:ins w:id="3137" w:author="JORGE CONTRERAS ORTIZ" w:date="2021-09-04T00:21:00Z"/>
        </w:rPr>
        <w:pPrChange w:id="3138" w:author="JORGE CONTRERAS ORTIZ" w:date="2021-09-04T11:25:00Z">
          <w:pPr>
            <w:pStyle w:val="Ttulo3"/>
          </w:pPr>
        </w:pPrChange>
      </w:pPr>
      <w:bookmarkStart w:id="3139" w:name="_Toc81938501"/>
      <w:ins w:id="3140" w:author="JORGE CONTRERAS ORTIZ" w:date="2021-09-04T00:20:00Z">
        <w:r w:rsidRPr="00FE1EC4">
          <w:t xml:space="preserve">CARACTERÍSTICAS KINOS </w:t>
        </w:r>
      </w:ins>
      <w:ins w:id="3141" w:author="JORGE CONTRERAS ORTIZ" w:date="2021-09-04T00:21:00Z">
        <w:r w:rsidRPr="00FE1EC4">
          <w:t>–</w:t>
        </w:r>
      </w:ins>
      <w:ins w:id="3142" w:author="JORGE CONTRERAS ORTIZ" w:date="2021-09-04T00:20:00Z">
        <w:r w:rsidRPr="00FE1EC4">
          <w:t xml:space="preserve"> N</w:t>
        </w:r>
      </w:ins>
      <w:ins w:id="3143" w:author="JORGE CONTRERAS ORTIZ" w:date="2021-09-04T00:21:00Z">
        <w:r w:rsidRPr="00FE1EC4">
          <w:t>ETWORK OS</w:t>
        </w:r>
        <w:bookmarkEnd w:id="3139"/>
      </w:ins>
    </w:p>
    <w:p w14:paraId="5921BB1C" w14:textId="03494F31" w:rsidR="006F13B4" w:rsidRDefault="006F13B4" w:rsidP="006F13B4">
      <w:pPr>
        <w:rPr>
          <w:ins w:id="3144" w:author="JORGE CONTRERAS ORTIZ" w:date="2021-09-04T00:21:00Z"/>
        </w:rPr>
      </w:pPr>
    </w:p>
    <w:p w14:paraId="2E6FCE50" w14:textId="78441D3C" w:rsidR="006F13B4" w:rsidRDefault="006F13B4" w:rsidP="006F13B4">
      <w:pPr>
        <w:rPr>
          <w:ins w:id="3145" w:author="JORGE CONTRERAS ORTIZ" w:date="2021-09-04T00:22:00Z"/>
        </w:rPr>
      </w:pPr>
      <w:proofErr w:type="spellStart"/>
      <w:ins w:id="3146" w:author="JORGE CONTRERAS ORTIZ" w:date="2021-09-04T00:21:00Z">
        <w:r w:rsidRPr="006F13B4">
          <w:t>KiNOS</w:t>
        </w:r>
        <w:proofErr w:type="spellEnd"/>
        <w:r w:rsidRPr="006F13B4">
          <w:t xml:space="preserve"> proviene de las siglas Kirale Real-Time Network </w:t>
        </w:r>
        <w:proofErr w:type="spellStart"/>
        <w:r w:rsidRPr="006F13B4">
          <w:t>Operating</w:t>
        </w:r>
        <w:proofErr w:type="spellEnd"/>
        <w:r w:rsidRPr="006F13B4">
          <w:t xml:space="preserve"> System</w:t>
        </w:r>
        <w:r w:rsidRPr="006F13B4">
          <w:rPr>
            <w:rPrChange w:id="3147" w:author="JORGE CONTRERAS ORTIZ" w:date="2021-09-04T00:21:00Z">
              <w:rPr>
                <w:lang w:val="en-US"/>
              </w:rPr>
            </w:rPrChange>
          </w:rPr>
          <w:t xml:space="preserve"> y es </w:t>
        </w:r>
        <w:r>
          <w:t xml:space="preserve">un </w:t>
        </w:r>
      </w:ins>
      <w:proofErr w:type="spellStart"/>
      <w:ins w:id="3148"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3149" w:author="JORGE CONTRERAS ORTIZ" w:date="2021-09-04T00:24:00Z"/>
        </w:rPr>
      </w:pPr>
      <w:ins w:id="3150" w:author="JORGE CONTRERAS ORTIZ" w:date="2021-09-04T00:22:00Z">
        <w:r>
          <w:t>P</w:t>
        </w:r>
      </w:ins>
      <w:ins w:id="3151" w:author="JORGE CONTRERAS ORTIZ" w:date="2021-09-04T00:23:00Z">
        <w:r>
          <w:t>ermite actualizar el firmware a través USB-DFU y gracias a una encriptación punto a punto AES-EAX</w:t>
        </w:r>
      </w:ins>
      <w:ins w:id="3152" w:author="JORGE CONTRERAS ORTIZ" w:date="2021-09-04T00:24:00Z">
        <w:r>
          <w:t>. A su vez, protege al dispositivo de firmware no oficial.</w:t>
        </w:r>
      </w:ins>
    </w:p>
    <w:p w14:paraId="6F8975F9" w14:textId="47569BCB" w:rsidR="006F13B4" w:rsidRDefault="006F13B4" w:rsidP="006F13B4">
      <w:pPr>
        <w:rPr>
          <w:ins w:id="3153" w:author="JORGE CONTRERAS ORTIZ" w:date="2021-09-04T09:34:00Z"/>
        </w:rPr>
      </w:pPr>
      <w:ins w:id="3154" w:author="JORGE CONTRERAS ORTIZ" w:date="2021-09-04T00:24:00Z">
        <w:r>
          <w:t xml:space="preserve">Por lo </w:t>
        </w:r>
      </w:ins>
      <w:ins w:id="3155"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3156" w:author="JORGE CONTRERAS ORTIZ" w:date="2021-09-04T00:26:00Z">
        <w:r>
          <w:t>ajo consumo o de ahorro de batería.</w:t>
        </w:r>
      </w:ins>
    </w:p>
    <w:p w14:paraId="60A3A777" w14:textId="55CBA4A0" w:rsidR="008E3912" w:rsidRDefault="008E3912" w:rsidP="006F13B4">
      <w:pPr>
        <w:rPr>
          <w:ins w:id="3157" w:author="JORGE CONTRERAS ORTIZ" w:date="2021-09-05T22:27:00Z"/>
        </w:rPr>
      </w:pPr>
    </w:p>
    <w:p w14:paraId="007777B4" w14:textId="0237E53F" w:rsidR="00032C7F" w:rsidRDefault="00032C7F" w:rsidP="006F13B4">
      <w:pPr>
        <w:rPr>
          <w:ins w:id="3158" w:author="JORGE CONTRERAS ORTIZ" w:date="2021-09-05T22:27:00Z"/>
        </w:rPr>
      </w:pPr>
    </w:p>
    <w:p w14:paraId="356265D9" w14:textId="5CCCF0E1" w:rsidR="00032C7F" w:rsidRDefault="00032C7F" w:rsidP="006F13B4">
      <w:pPr>
        <w:rPr>
          <w:ins w:id="3159" w:author="JORGE CONTRERAS ORTIZ" w:date="2021-09-05T22:27:00Z"/>
        </w:rPr>
      </w:pPr>
    </w:p>
    <w:p w14:paraId="3D41CF71" w14:textId="46D39901" w:rsidR="00032C7F" w:rsidRDefault="00032C7F" w:rsidP="006F13B4">
      <w:pPr>
        <w:rPr>
          <w:ins w:id="3160" w:author="JORGE CONTRERAS ORTIZ" w:date="2021-09-05T22:27:00Z"/>
        </w:rPr>
      </w:pPr>
    </w:p>
    <w:p w14:paraId="3EA187DE" w14:textId="6AB20185" w:rsidR="00032C7F" w:rsidRDefault="00032C7F" w:rsidP="006F13B4">
      <w:pPr>
        <w:rPr>
          <w:ins w:id="3161" w:author="JORGE CONTRERAS ORTIZ" w:date="2021-09-05T22:27:00Z"/>
        </w:rPr>
      </w:pPr>
    </w:p>
    <w:p w14:paraId="49F14A9F" w14:textId="1DEEDAC4" w:rsidR="00032C7F" w:rsidRDefault="00032C7F" w:rsidP="006F13B4">
      <w:pPr>
        <w:rPr>
          <w:ins w:id="3162" w:author="JORGE CONTRERAS ORTIZ" w:date="2021-09-05T22:27:00Z"/>
        </w:rPr>
      </w:pPr>
    </w:p>
    <w:p w14:paraId="6F4B60D9" w14:textId="6BD30EFA" w:rsidR="00032C7F" w:rsidRDefault="00032C7F" w:rsidP="006F13B4">
      <w:pPr>
        <w:rPr>
          <w:ins w:id="3163" w:author="JORGE CONTRERAS ORTIZ" w:date="2021-09-05T22:27:00Z"/>
        </w:rPr>
      </w:pPr>
    </w:p>
    <w:p w14:paraId="1AF28947" w14:textId="28676C79" w:rsidR="00032C7F" w:rsidRDefault="00032C7F" w:rsidP="006F13B4">
      <w:pPr>
        <w:rPr>
          <w:ins w:id="3164"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165" w:author="JORGE CONTRERAS ORTIZ" w:date="2021-09-04T09:35:00Z"/>
        </w:rPr>
      </w:pPr>
      <w:bookmarkStart w:id="3166" w:name="_Toc81938502"/>
      <w:ins w:id="3167" w:author="JORGE CONTRERAS ORTIZ" w:date="2021-09-04T09:34:00Z">
        <w:r>
          <w:lastRenderedPageBreak/>
          <w:t>EJEMPLOS DE OTROS DISPOSITIVOS</w:t>
        </w:r>
      </w:ins>
      <w:bookmarkEnd w:id="3166"/>
    </w:p>
    <w:p w14:paraId="4ABD039C" w14:textId="50405482" w:rsidR="008E3912" w:rsidRDefault="008E3912" w:rsidP="008E3912">
      <w:pPr>
        <w:rPr>
          <w:ins w:id="3168" w:author="JORGE CONTRERAS ORTIZ" w:date="2021-09-04T09:35:00Z"/>
        </w:rPr>
      </w:pPr>
    </w:p>
    <w:p w14:paraId="4EF6DB17" w14:textId="1B4A3FC5" w:rsidR="008E3912" w:rsidRDefault="008E3912" w:rsidP="008E3912">
      <w:pPr>
        <w:rPr>
          <w:ins w:id="3169" w:author="JORGE CONTRERAS ORTIZ" w:date="2021-09-04T09:41:00Z"/>
        </w:rPr>
      </w:pPr>
      <w:ins w:id="3170" w:author="JORGE CONTRERAS ORTIZ" w:date="2021-09-04T09:36:00Z">
        <w:r>
          <w:t xml:space="preserve">Como ya se ha mencionado en el análisis realizado en </w:t>
        </w:r>
      </w:ins>
      <w:ins w:id="3171" w:author="JORGE CONTRERAS ORTIZ" w:date="2021-09-06T00:09:00Z">
        <w:r w:rsidR="0046525E">
          <w:fldChar w:fldCharType="begin"/>
        </w:r>
        <w:r w:rsidR="0046525E">
          <w:instrText xml:space="preserve"> REF _Ref81779393 \w \h </w:instrText>
        </w:r>
      </w:ins>
      <w:r w:rsidR="0046525E">
        <w:fldChar w:fldCharType="separate"/>
      </w:r>
      <w:ins w:id="3172" w:author="JORGE CONTRERAS ORTIZ" w:date="2021-09-06T00:09:00Z">
        <w:r w:rsidR="0046525E">
          <w:t>3.1</w:t>
        </w:r>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173" w:author="JORGE CONTRERAS ORTIZ" w:date="2021-09-06T00:09:00Z">
        <w:r w:rsidR="0046525E">
          <w:t>ANÁLISIS INICIAL DE LA TECNOLOGÍA THREAD</w:t>
        </w:r>
        <w:r w:rsidR="0046525E">
          <w:fldChar w:fldCharType="end"/>
        </w:r>
        <w:r w:rsidR="0046525E">
          <w:t xml:space="preserve">, </w:t>
        </w:r>
      </w:ins>
      <w:ins w:id="3174" w:author="JORGE CONTRERAS ORTIZ" w:date="2021-09-04T09:39:00Z">
        <w:r>
          <w:t>existe una gran variedad de desarrolladores</w:t>
        </w:r>
      </w:ins>
      <w:ins w:id="3175" w:author="JORGE CONTRERAS ORTIZ" w:date="2021-09-04T09:40:00Z">
        <w:r>
          <w:t xml:space="preserve"> en la tecnología Thread. A continuación se hará mención de algun</w:t>
        </w:r>
      </w:ins>
      <w:ins w:id="3176" w:author="JORGE CONTRERAS ORTIZ" w:date="2021-09-04T09:41:00Z">
        <w:r>
          <w:t>a</w:t>
        </w:r>
      </w:ins>
      <w:ins w:id="3177" w:author="JORGE CONTRERAS ORTIZ" w:date="2021-09-04T09:40:00Z">
        <w:r>
          <w:t>s de l</w:t>
        </w:r>
      </w:ins>
      <w:ins w:id="3178" w:author="JORGE CONTRERAS ORTIZ" w:date="2021-09-04T09:41:00Z">
        <w:r>
          <w:t>as diferentes alternativas con certificación Thread que existen actualmente.</w:t>
        </w:r>
      </w:ins>
    </w:p>
    <w:p w14:paraId="5A2E7FC1" w14:textId="74F5084E" w:rsidR="008E3912" w:rsidRDefault="00A73883" w:rsidP="008E3912">
      <w:pPr>
        <w:rPr>
          <w:ins w:id="3179" w:author="JORGE CONTRERAS ORTIZ" w:date="2021-09-05T20:59:00Z"/>
        </w:rPr>
      </w:pPr>
      <w:ins w:id="3180" w:author="JORGE CONTRERAS ORTIZ" w:date="2021-09-04T09:48:00Z">
        <w:r>
          <w:t>En cuanto a Border Routers, como ya</w:t>
        </w:r>
      </w:ins>
      <w:ins w:id="3181" w:author="JORGE CONTRERAS ORTIZ" w:date="2021-09-04T09:50:00Z">
        <w:r>
          <w:t xml:space="preserve"> se ha mencionado, solo se dispone de la alternativa ofrecida por </w:t>
        </w:r>
      </w:ins>
      <w:proofErr w:type="spellStart"/>
      <w:ins w:id="3182" w:author="JORGE CONTRERAS ORTIZ" w:date="2021-09-04T09:51:00Z">
        <w:r>
          <w:t>OpenThread</w:t>
        </w:r>
        <w:proofErr w:type="spellEnd"/>
        <w:r>
          <w:t xml:space="preserve">, el </w:t>
        </w:r>
        <w:proofErr w:type="spellStart"/>
        <w:r>
          <w:t>cuál</w:t>
        </w:r>
        <w:proofErr w:type="spellEnd"/>
        <w:r>
          <w:t xml:space="preserve"> consiste en una implementación en </w:t>
        </w:r>
      </w:ins>
      <w:ins w:id="3183" w:author="JORGE CONTRERAS ORTIZ" w:date="2021-09-04T09:52:00Z">
        <w:r>
          <w:t>sistemas basados en Linux o en Raspberry Pi 3B</w:t>
        </w:r>
      </w:ins>
      <w:ins w:id="3184" w:author="JORGE CONTRERAS ORTIZ" w:date="2021-09-04T09:57:00Z">
        <w:r w:rsidR="000A0AF3">
          <w:t>.</w:t>
        </w:r>
      </w:ins>
    </w:p>
    <w:p w14:paraId="774C80A2" w14:textId="77777777" w:rsidR="00CA64F2" w:rsidRDefault="00CA64F2" w:rsidP="008E3912">
      <w:pPr>
        <w:rPr>
          <w:ins w:id="3185" w:author="JORGE CONTRERAS ORTIZ" w:date="2021-09-04T10:14:00Z"/>
        </w:rPr>
      </w:pPr>
    </w:p>
    <w:p w14:paraId="34F27794" w14:textId="48A1A0C2" w:rsidR="004A3A88" w:rsidRDefault="004A3A88" w:rsidP="008E3912">
      <w:pPr>
        <w:rPr>
          <w:ins w:id="3186" w:author="JORGE CONTRERAS ORTIZ" w:date="2021-09-04T10:19:00Z"/>
        </w:rPr>
      </w:pPr>
      <w:ins w:id="3187" w:author="JORGE CONTRERAS ORTIZ" w:date="2021-09-04T10:14:00Z">
        <w:r>
          <w:t>En caso de necesitar un entorno de desarrollo software, existen entornos desarrollados por NXP</w:t>
        </w:r>
      </w:ins>
      <w:ins w:id="3188" w:author="JORGE CONTRERAS ORTIZ" w:date="2021-09-04T10:25:00Z">
        <w:r w:rsidR="00247D58">
          <w:t xml:space="preserve"> (</w:t>
        </w:r>
        <w:proofErr w:type="spellStart"/>
        <w:r w:rsidR="00247D58" w:rsidRPr="00247D58">
          <w:rPr>
            <w:rStyle w:val="Hipervnculo"/>
            <w:rPrChange w:id="3189" w:author="JORGE CONTRERAS ORTIZ" w:date="2021-09-04T10:25:00Z">
              <w:rPr/>
            </w:rPrChange>
          </w:rPr>
          <w:fldChar w:fldCharType="begin"/>
        </w:r>
        <w:r w:rsidR="00247D58" w:rsidRPr="00247D58">
          <w:rPr>
            <w:rStyle w:val="Hipervnculo"/>
            <w:rPrChange w:id="3190"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3191" w:author="JORGE CONTRERAS ORTIZ" w:date="2021-09-04T10:25:00Z">
              <w:rPr/>
            </w:rPrChange>
          </w:rPr>
          <w:fldChar w:fldCharType="separate"/>
        </w:r>
        <w:r w:rsidR="00247D58" w:rsidRPr="00247D58">
          <w:rPr>
            <w:rStyle w:val="Hipervnculo"/>
            <w:rPrChange w:id="3192"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3193"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3194"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3195"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196"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3197" w:author="JORGE CONTRERAS ORTIZ" w:date="2021-09-04T10:25:00Z">
              <w:rPr/>
            </w:rPrChange>
          </w:rPr>
          <w:fldChar w:fldCharType="end"/>
        </w:r>
        <w:r w:rsidR="00247D58">
          <w:t>)</w:t>
        </w:r>
      </w:ins>
      <w:ins w:id="3198" w:author="JORGE CONTRERAS ORTIZ" w:date="2021-09-04T10:16:00Z">
        <w:r>
          <w:t xml:space="preserve">, </w:t>
        </w:r>
        <w:proofErr w:type="spellStart"/>
        <w:r>
          <w:t>Nordic</w:t>
        </w:r>
        <w:proofErr w:type="spellEnd"/>
        <w:r>
          <w:t xml:space="preserve"> Semiconductor</w:t>
        </w:r>
      </w:ins>
      <w:ins w:id="3199"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3200"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3201"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202"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203"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204" w:author="JORGE CONTRERAS ORTIZ" w:date="2021-09-04T10:16:00Z">
        <w:r>
          <w:t xml:space="preserve">, Silicon </w:t>
        </w:r>
        <w:proofErr w:type="spellStart"/>
        <w:r>
          <w:t>Labs</w:t>
        </w:r>
      </w:ins>
      <w:proofErr w:type="spellEnd"/>
      <w:ins w:id="3205" w:author="JORGE CONTRERAS ORTIZ" w:date="2021-09-04T10:25:00Z">
        <w:r w:rsidR="00247D58">
          <w:t xml:space="preserve"> (</w:t>
        </w:r>
        <w:proofErr w:type="spellStart"/>
        <w:r w:rsidR="00247D58" w:rsidRPr="00247D58">
          <w:rPr>
            <w:rStyle w:val="Hipervnculo"/>
            <w:rPrChange w:id="3206" w:author="JORGE CONTRERAS ORTIZ" w:date="2021-09-04T10:26:00Z">
              <w:rPr/>
            </w:rPrChange>
          </w:rPr>
          <w:fldChar w:fldCharType="begin"/>
        </w:r>
        <w:r w:rsidR="00247D58" w:rsidRPr="00247D58">
          <w:rPr>
            <w:rStyle w:val="Hipervnculo"/>
            <w:rPrChange w:id="3207" w:author="JORGE CONTRERAS ORTIZ" w:date="2021-09-04T10:26:00Z">
              <w:rPr/>
            </w:rPrChange>
          </w:rPr>
          <w:instrText xml:space="preserve"> HYPERLINK "https://www.silabs.com/products/development-tools/software/simplicity-studio" \t "_blank" </w:instrText>
        </w:r>
        <w:r w:rsidR="00247D58" w:rsidRPr="00247D58">
          <w:rPr>
            <w:rStyle w:val="Hipervnculo"/>
            <w:rPrChange w:id="3208" w:author="JORGE CONTRERAS ORTIZ" w:date="2021-09-04T10:26:00Z">
              <w:rPr/>
            </w:rPrChange>
          </w:rPr>
          <w:fldChar w:fldCharType="separate"/>
        </w:r>
        <w:r w:rsidR="00247D58" w:rsidRPr="00247D58">
          <w:rPr>
            <w:rStyle w:val="Hipervnculo"/>
            <w:rPrChange w:id="3209"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3210"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3211" w:author="JORGE CONTRERAS ORTIZ" w:date="2021-09-04T10:26:00Z">
              <w:rPr/>
            </w:rPrChange>
          </w:rPr>
          <w:fldChar w:fldCharType="end"/>
        </w:r>
        <w:r w:rsidR="00247D58">
          <w:t>)</w:t>
        </w:r>
      </w:ins>
      <w:ins w:id="3212" w:author="JORGE CONTRERAS ORTIZ" w:date="2021-09-04T10:17:00Z">
        <w:r>
          <w:t xml:space="preserve"> y MMB Networks</w:t>
        </w:r>
      </w:ins>
      <w:ins w:id="3213" w:author="JORGE CONTRERAS ORTIZ" w:date="2021-09-04T10:25:00Z">
        <w:r w:rsidR="00247D58">
          <w:t xml:space="preserve"> (</w:t>
        </w:r>
        <w:proofErr w:type="spellStart"/>
        <w:r w:rsidR="00247D58" w:rsidRPr="00247D58">
          <w:rPr>
            <w:rStyle w:val="Hipervnculo"/>
            <w:rPrChange w:id="3214" w:author="JORGE CONTRERAS ORTIZ" w:date="2021-09-04T10:25:00Z">
              <w:rPr/>
            </w:rPrChange>
          </w:rPr>
          <w:fldChar w:fldCharType="begin"/>
        </w:r>
        <w:r w:rsidR="00247D58" w:rsidRPr="00247D58">
          <w:rPr>
            <w:rStyle w:val="Hipervnculo"/>
            <w:rPrChange w:id="3215" w:author="JORGE CONTRERAS ORTIZ" w:date="2021-09-04T10:25:00Z">
              <w:rPr/>
            </w:rPrChange>
          </w:rPr>
          <w:instrText xml:space="preserve"> HYPERLINK "http://mmbnetworks.com/rapidconnect" \t "_blank" </w:instrText>
        </w:r>
        <w:r w:rsidR="00247D58" w:rsidRPr="00247D58">
          <w:rPr>
            <w:rStyle w:val="Hipervnculo"/>
            <w:rPrChange w:id="3216" w:author="JORGE CONTRERAS ORTIZ" w:date="2021-09-04T10:25:00Z">
              <w:rPr/>
            </w:rPrChange>
          </w:rPr>
          <w:fldChar w:fldCharType="separate"/>
        </w:r>
        <w:r w:rsidR="00247D58" w:rsidRPr="00247D58">
          <w:rPr>
            <w:rStyle w:val="Hipervnculo"/>
            <w:rPrChange w:id="3217"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3218"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3219" w:author="JORGE CONTRERAS ORTIZ" w:date="2021-09-04T10:25:00Z">
              <w:rPr/>
            </w:rPrChange>
          </w:rPr>
          <w:fldChar w:fldCharType="end"/>
        </w:r>
        <w:r w:rsidR="00247D58">
          <w:t>)</w:t>
        </w:r>
      </w:ins>
      <w:ins w:id="3220" w:author="JORGE CONTRERAS ORTIZ" w:date="2021-09-04T10:18:00Z">
        <w:r>
          <w:t xml:space="preserve">, por lo que </w:t>
        </w:r>
      </w:ins>
      <w:ins w:id="3221" w:author="JORGE CONTRERAS ORTIZ" w:date="2021-09-04T10:19:00Z">
        <w:r>
          <w:t xml:space="preserve">habría que ver cual se adapta más a </w:t>
        </w:r>
      </w:ins>
      <w:ins w:id="3222" w:author="JORGE CONTRERAS ORTIZ" w:date="2021-09-04T10:18:00Z">
        <w:r>
          <w:t>los requerimientos del proyecto</w:t>
        </w:r>
      </w:ins>
      <w:ins w:id="3223" w:author="JORGE CONTRERAS ORTIZ" w:date="2021-09-04T10:19:00Z">
        <w:r>
          <w:t>.</w:t>
        </w:r>
      </w:ins>
    </w:p>
    <w:p w14:paraId="76B316B1" w14:textId="59093E0C" w:rsidR="004A3A88" w:rsidRPr="00FE1EC4" w:rsidRDefault="004A3A88">
      <w:pPr>
        <w:rPr>
          <w:ins w:id="3224" w:author="JORGE CONTRERAS ORTIZ" w:date="2021-09-04T09:34:00Z"/>
        </w:rPr>
        <w:pPrChange w:id="3225" w:author="JORGE CONTRERAS ORTIZ" w:date="2021-09-04T09:35:00Z">
          <w:pPr>
            <w:pStyle w:val="Ttulo3"/>
          </w:pPr>
        </w:pPrChange>
      </w:pPr>
      <w:ins w:id="3226" w:author="JORGE CONTRERAS ORTIZ" w:date="2021-09-04T10:19:00Z">
        <w:r>
          <w:t xml:space="preserve">En cuanto a </w:t>
        </w:r>
      </w:ins>
      <w:ins w:id="3227" w:author="JORGE CONTRERAS ORTIZ" w:date="2021-09-04T10:20:00Z">
        <w:r>
          <w:t>hardware de desarrollo</w:t>
        </w:r>
      </w:ins>
      <w:ins w:id="3228" w:author="JORGE CONTRERAS ORTIZ" w:date="2021-09-04T10:21:00Z">
        <w:r>
          <w:t xml:space="preserve">, </w:t>
        </w:r>
        <w:proofErr w:type="spellStart"/>
        <w:r>
          <w:t>Nordic</w:t>
        </w:r>
        <w:proofErr w:type="spellEnd"/>
        <w:r>
          <w:t xml:space="preserve"> Semiconductor</w:t>
        </w:r>
      </w:ins>
      <w:ins w:id="3229" w:author="JORGE CONTRERAS ORTIZ" w:date="2021-09-04T10:31:00Z">
        <w:r w:rsidR="007127DD">
          <w:t xml:space="preserve"> (</w:t>
        </w:r>
      </w:ins>
      <w:ins w:id="3230" w:author="JORGE CONTRERAS ORTIZ" w:date="2021-09-04T10:34:00Z">
        <w:r w:rsidR="007127DD">
          <w:t xml:space="preserve">el equivalente al Dongle de Kirale sería: </w:t>
        </w:r>
      </w:ins>
      <w:ins w:id="3231" w:author="JORGE CONTRERAS ORTIZ" w:date="2021-09-04T10:31:00Z">
        <w:r w:rsidR="007127DD" w:rsidRPr="007127DD">
          <w:rPr>
            <w:rStyle w:val="Hipervnculo"/>
            <w:rPrChange w:id="3232" w:author="JORGE CONTRERAS ORTIZ" w:date="2021-09-04T10:32:00Z">
              <w:rPr/>
            </w:rPrChange>
          </w:rPr>
          <w:fldChar w:fldCharType="begin"/>
        </w:r>
        <w:r w:rsidR="007127DD" w:rsidRPr="007127DD">
          <w:rPr>
            <w:rStyle w:val="Hipervnculo"/>
            <w:rPrChange w:id="3233" w:author="JORGE CONTRERAS ORTIZ" w:date="2021-09-04T10:32:00Z">
              <w:rPr/>
            </w:rPrChange>
          </w:rPr>
          <w:instrText xml:space="preserve"> HYPERLINK "https://www.nordicsemi.com/Software-and-tools/Development-Kits/nRF52840-Dongle" \t "_blank" </w:instrText>
        </w:r>
        <w:r w:rsidR="007127DD" w:rsidRPr="007127DD">
          <w:rPr>
            <w:rStyle w:val="Hipervnculo"/>
            <w:rPrChange w:id="3234" w:author="JORGE CONTRERAS ORTIZ" w:date="2021-09-04T10:32:00Z">
              <w:rPr/>
            </w:rPrChange>
          </w:rPr>
          <w:fldChar w:fldCharType="separate"/>
        </w:r>
        <w:r w:rsidR="007127DD" w:rsidRPr="007127DD">
          <w:rPr>
            <w:rStyle w:val="Hipervnculo"/>
            <w:rPrChange w:id="3235"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236" w:author="JORGE CONTRERAS ORTIZ" w:date="2021-09-04T10:32:00Z">
              <w:rPr/>
            </w:rPrChange>
          </w:rPr>
          <w:fldChar w:fldCharType="end"/>
        </w:r>
        <w:r w:rsidR="007127DD" w:rsidRPr="007127DD">
          <w:rPr>
            <w:rStyle w:val="Hipervnculo"/>
            <w:rPrChange w:id="3237" w:author="JORGE CONTRERAS ORTIZ" w:date="2021-09-04T10:32:00Z">
              <w:rPr/>
            </w:rPrChange>
          </w:rPr>
          <w:t>)</w:t>
        </w:r>
      </w:ins>
      <w:ins w:id="3238" w:author="JORGE CONTRERAS ORTIZ" w:date="2021-09-04T10:21:00Z">
        <w:r>
          <w:t xml:space="preserve"> y NXP </w:t>
        </w:r>
      </w:ins>
      <w:ins w:id="3239" w:author="JORGE CONTRERAS ORTIZ" w:date="2021-09-04T10:32:00Z">
        <w:r w:rsidR="007127DD">
          <w:t>(</w:t>
        </w:r>
        <w:r w:rsidR="007127DD" w:rsidRPr="007127DD">
          <w:rPr>
            <w:rStyle w:val="Hipervnculo"/>
            <w:rPrChange w:id="3240" w:author="JORGE CONTRERAS ORTIZ" w:date="2021-09-04T10:32:00Z">
              <w:rPr/>
            </w:rPrChange>
          </w:rPr>
          <w:fldChar w:fldCharType="begin"/>
        </w:r>
        <w:r w:rsidR="007127DD" w:rsidRPr="007127DD">
          <w:rPr>
            <w:rStyle w:val="Hipervnculo"/>
            <w:rPrChange w:id="3241"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3242" w:author="JORGE CONTRERAS ORTIZ" w:date="2021-09-04T10:32:00Z">
              <w:rPr/>
            </w:rPrChange>
          </w:rPr>
          <w:fldChar w:fldCharType="separate"/>
        </w:r>
        <w:r w:rsidR="007127DD" w:rsidRPr="007127DD">
          <w:rPr>
            <w:rStyle w:val="Hipervnculo"/>
            <w:rPrChange w:id="3243"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244" w:author="JORGE CONTRERAS ORTIZ" w:date="2021-09-04T10:32:00Z">
              <w:rPr/>
            </w:rPrChange>
          </w:rPr>
          <w:fldChar w:fldCharType="end"/>
        </w:r>
        <w:r w:rsidR="007127DD">
          <w:t xml:space="preserve">) </w:t>
        </w:r>
      </w:ins>
      <w:ins w:id="3245" w:author="JORGE CONTRERAS ORTIZ" w:date="2021-09-04T10:21:00Z">
        <w:r>
          <w:t>cuentan con mayor variedad de dispositivos hardware</w:t>
        </w:r>
      </w:ins>
      <w:ins w:id="3246" w:author="JORGE CONTRERAS ORTIZ" w:date="2021-09-04T10:22:00Z">
        <w:r>
          <w:t>, pero también existen otros dispositivos desarrolla</w:t>
        </w:r>
      </w:ins>
      <w:ins w:id="3247" w:author="JORGE CONTRERAS ORTIZ" w:date="2021-09-04T10:23:00Z">
        <w:r>
          <w:t>dos por e</w:t>
        </w:r>
        <w:r w:rsidR="00247D58">
          <w:t>mpresas tecnológicas como Qualcomm</w:t>
        </w:r>
      </w:ins>
      <w:ins w:id="3248" w:author="JORGE CONTRERAS ORTIZ" w:date="2021-09-04T10:32:00Z">
        <w:r w:rsidR="007127DD">
          <w:t xml:space="preserve"> (</w:t>
        </w:r>
        <w:r w:rsidR="007127DD" w:rsidRPr="007127DD">
          <w:rPr>
            <w:rStyle w:val="Hipervnculo"/>
            <w:rPrChange w:id="3249" w:author="JORGE CONTRERAS ORTIZ" w:date="2021-09-04T10:32:00Z">
              <w:rPr/>
            </w:rPrChange>
          </w:rPr>
          <w:fldChar w:fldCharType="begin"/>
        </w:r>
        <w:r w:rsidR="007127DD" w:rsidRPr="007127DD">
          <w:rPr>
            <w:rStyle w:val="Hipervnculo"/>
            <w:rPrChange w:id="3250" w:author="JORGE CONTRERAS ORTIZ" w:date="2021-09-04T10:32:00Z">
              <w:rPr/>
            </w:rPrChange>
          </w:rPr>
          <w:instrText xml:space="preserve"> HYPERLINK "https://developer.qualcomm.com/hardware/qca4020-qca4024" \t "_blank" </w:instrText>
        </w:r>
        <w:r w:rsidR="007127DD" w:rsidRPr="007127DD">
          <w:rPr>
            <w:rStyle w:val="Hipervnculo"/>
            <w:rPrChange w:id="3251" w:author="JORGE CONTRERAS ORTIZ" w:date="2021-09-04T10:32:00Z">
              <w:rPr/>
            </w:rPrChange>
          </w:rPr>
          <w:fldChar w:fldCharType="separate"/>
        </w:r>
        <w:r w:rsidR="007127DD" w:rsidRPr="007127DD">
          <w:rPr>
            <w:rStyle w:val="Hipervnculo"/>
            <w:rPrChange w:id="3252"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253" w:author="JORGE CONTRERAS ORTIZ" w:date="2021-09-04T10:32:00Z">
              <w:rPr/>
            </w:rPrChange>
          </w:rPr>
          <w:fldChar w:fldCharType="end"/>
        </w:r>
        <w:r w:rsidR="007127DD">
          <w:t>)</w:t>
        </w:r>
      </w:ins>
      <w:ins w:id="3254" w:author="JORGE CONTRERAS ORTIZ" w:date="2021-09-04T10:23:00Z">
        <w:r w:rsidR="00247D58">
          <w:t xml:space="preserve"> o Texas </w:t>
        </w:r>
        <w:proofErr w:type="spellStart"/>
        <w:r w:rsidR="00247D58">
          <w:t>Instuments</w:t>
        </w:r>
      </w:ins>
      <w:proofErr w:type="spellEnd"/>
      <w:ins w:id="3255" w:author="JORGE CONTRERAS ORTIZ" w:date="2021-09-04T10:32:00Z">
        <w:r w:rsidR="007127DD">
          <w:t xml:space="preserve"> (</w:t>
        </w:r>
        <w:proofErr w:type="spellStart"/>
        <w:r w:rsidR="007127DD" w:rsidRPr="007127DD">
          <w:rPr>
            <w:rStyle w:val="Hipervnculo"/>
            <w:rPrChange w:id="3256" w:author="JORGE CONTRERAS ORTIZ" w:date="2021-09-04T10:32:00Z">
              <w:rPr/>
            </w:rPrChange>
          </w:rPr>
          <w:fldChar w:fldCharType="begin"/>
        </w:r>
        <w:r w:rsidR="007127DD" w:rsidRPr="007127DD">
          <w:rPr>
            <w:rStyle w:val="Hipervnculo"/>
            <w:rPrChange w:id="3257"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3258" w:author="JORGE CONTRERAS ORTIZ" w:date="2021-09-04T10:32:00Z">
              <w:rPr/>
            </w:rPrChange>
          </w:rPr>
          <w:fldChar w:fldCharType="separate"/>
        </w:r>
        <w:r w:rsidR="007127DD" w:rsidRPr="007127DD">
          <w:rPr>
            <w:rStyle w:val="Hipervnculo"/>
            <w:rPrChange w:id="3259"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3260"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261"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3262"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263"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3264"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3265" w:author="JORGE CONTRERAS ORTIZ" w:date="2021-09-04T10:32:00Z">
              <w:rPr/>
            </w:rPrChange>
          </w:rPr>
          <w:fldChar w:fldCharType="end"/>
        </w:r>
        <w:r w:rsidR="007127DD">
          <w:t>)</w:t>
        </w:r>
      </w:ins>
      <w:ins w:id="3266" w:author="JORGE CONTRERAS ORTIZ" w:date="2021-09-04T10:30:00Z">
        <w:r w:rsidR="007127DD">
          <w:t>.</w:t>
        </w:r>
      </w:ins>
    </w:p>
    <w:p w14:paraId="389F0383" w14:textId="5372F24A" w:rsidR="008E3912" w:rsidRDefault="007127DD" w:rsidP="00B234ED">
      <w:pPr>
        <w:rPr>
          <w:ins w:id="3267" w:author="JORGE CONTRERAS ORTIZ" w:date="2021-09-04T11:13:00Z"/>
        </w:rPr>
      </w:pPr>
      <w:ins w:id="3268" w:author="JORGE CONTRERAS ORTIZ" w:date="2021-09-04T10:33:00Z">
        <w:r>
          <w:t>En módulos RF con certificado Thread, el</w:t>
        </w:r>
      </w:ins>
      <w:ins w:id="3269" w:author="JORGE CONTRERAS ORTIZ" w:date="2021-09-04T10:34:00Z">
        <w:r>
          <w:t xml:space="preserve"> desarrollador con mayor variedad es Silicon </w:t>
        </w:r>
        <w:proofErr w:type="spellStart"/>
        <w:r>
          <w:t>Labs</w:t>
        </w:r>
        <w:proofErr w:type="spellEnd"/>
        <w:r>
          <w:t xml:space="preserve"> (teniendo un equiv</w:t>
        </w:r>
      </w:ins>
      <w:ins w:id="3270" w:author="JORGE CONTRERAS ORTIZ" w:date="2021-09-04T10:35:00Z">
        <w:r>
          <w:t xml:space="preserve">alente al módulo de Kirale: </w:t>
        </w:r>
        <w:r w:rsidRPr="007127DD">
          <w:rPr>
            <w:rStyle w:val="Hipervnculo"/>
            <w:rPrChange w:id="3271" w:author="JORGE CONTRERAS ORTIZ" w:date="2021-09-04T10:35:00Z">
              <w:rPr/>
            </w:rPrChange>
          </w:rPr>
          <w:fldChar w:fldCharType="begin"/>
        </w:r>
        <w:r w:rsidRPr="007127DD">
          <w:rPr>
            <w:rStyle w:val="Hipervnculo"/>
            <w:rPrChange w:id="3272" w:author="JORGE CONTRERAS ORTIZ" w:date="2021-09-04T10:35:00Z">
              <w:rPr/>
            </w:rPrChange>
          </w:rPr>
          <w:instrText xml:space="preserve"> HYPERLINK "https://www.silabs.com/wireless/zigbee/efr32mg21-series-2-modules" \t "_blank" </w:instrText>
        </w:r>
        <w:r w:rsidRPr="007127DD">
          <w:rPr>
            <w:rStyle w:val="Hipervnculo"/>
            <w:rPrChange w:id="3273" w:author="JORGE CONTRERAS ORTIZ" w:date="2021-09-04T10:35:00Z">
              <w:rPr/>
            </w:rPrChange>
          </w:rPr>
          <w:fldChar w:fldCharType="separate"/>
        </w:r>
        <w:r w:rsidRPr="007127DD">
          <w:rPr>
            <w:rStyle w:val="Hipervnculo"/>
            <w:rPrChange w:id="3274"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275" w:author="JORGE CONTRERAS ORTIZ" w:date="2021-09-04T10:35:00Z">
              <w:rPr/>
            </w:rPrChange>
          </w:rPr>
          <w:fldChar w:fldCharType="end"/>
        </w:r>
        <w:r>
          <w:t>), pero también se cuenta con desarrolladores como MMB Networks</w:t>
        </w:r>
      </w:ins>
      <w:ins w:id="3276" w:author="JORGE CONTRERAS ORTIZ" w:date="2021-09-04T11:09:00Z">
        <w:r w:rsidR="00B234ED">
          <w:t xml:space="preserve"> (</w:t>
        </w:r>
        <w:proofErr w:type="spellStart"/>
        <w:r w:rsidR="00B234ED" w:rsidRPr="00B234ED">
          <w:rPr>
            <w:rStyle w:val="Hipervnculo"/>
            <w:rPrChange w:id="3277" w:author="JORGE CONTRERAS ORTIZ" w:date="2021-09-04T11:09:00Z">
              <w:rPr/>
            </w:rPrChange>
          </w:rPr>
          <w:fldChar w:fldCharType="begin"/>
        </w:r>
        <w:r w:rsidR="00B234ED" w:rsidRPr="00B234ED">
          <w:rPr>
            <w:rStyle w:val="Hipervnculo"/>
            <w:rPrChange w:id="3278" w:author="JORGE CONTRERAS ORTIZ" w:date="2021-09-04T11:09:00Z">
              <w:rPr/>
            </w:rPrChange>
          </w:rPr>
          <w:instrText xml:space="preserve"> HYPERLINK "http://mmbnetworks.com/rapidconnect-module" \t "_blank" </w:instrText>
        </w:r>
        <w:r w:rsidR="00B234ED" w:rsidRPr="00B234ED">
          <w:rPr>
            <w:rStyle w:val="Hipervnculo"/>
            <w:rPrChange w:id="3279" w:author="JORGE CONTRERAS ORTIZ" w:date="2021-09-04T11:09:00Z">
              <w:rPr/>
            </w:rPrChange>
          </w:rPr>
          <w:fldChar w:fldCharType="separate"/>
        </w:r>
        <w:r w:rsidR="00B234ED" w:rsidRPr="00B234ED">
          <w:rPr>
            <w:rStyle w:val="Hipervnculo"/>
            <w:rPrChange w:id="3280"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3281" w:author="JORGE CONTRERAS ORTIZ" w:date="2021-09-04T11:10:00Z">
        <w:r w:rsidR="00B234ED">
          <w:rPr>
            <w:rStyle w:val="Hipervnculo"/>
          </w:rPr>
          <w:t xml:space="preserve"> </w:t>
        </w:r>
      </w:ins>
      <w:ins w:id="3282" w:author="JORGE CONTRERAS ORTIZ" w:date="2021-09-04T11:09:00Z">
        <w:r w:rsidR="00B234ED" w:rsidRPr="00B234ED">
          <w:rPr>
            <w:rStyle w:val="Hipervnculo"/>
            <w:rPrChange w:id="3283"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284" w:author="JORGE CONTRERAS ORTIZ" w:date="2021-09-04T11:09:00Z">
              <w:rPr/>
            </w:rPrChange>
          </w:rPr>
          <w:fldChar w:fldCharType="end"/>
        </w:r>
      </w:ins>
      <w:ins w:id="3285" w:author="JORGE CONTRERAS ORTIZ" w:date="2021-09-04T11:10:00Z">
        <w:r w:rsidR="00B234ED" w:rsidRPr="00B234ED">
          <w:rPr>
            <w:rPrChange w:id="3286" w:author="JORGE CONTRERAS ORTIZ" w:date="2021-09-04T11:10:00Z">
              <w:rPr>
                <w:rStyle w:val="Hipervnculo"/>
              </w:rPr>
            </w:rPrChange>
          </w:rPr>
          <w:t xml:space="preserve">) </w:t>
        </w:r>
      </w:ins>
      <w:ins w:id="3287" w:author="JORGE CONTRERAS ORTIZ" w:date="2021-09-04T10:35:00Z">
        <w:r>
          <w:t>y NXP</w:t>
        </w:r>
      </w:ins>
      <w:ins w:id="3288" w:author="JORGE CONTRERAS ORTIZ" w:date="2021-09-04T11:11:00Z">
        <w:r w:rsidR="00B234ED">
          <w:t xml:space="preserve"> (</w:t>
        </w:r>
        <w:proofErr w:type="spellStart"/>
        <w:r w:rsidR="00B234ED" w:rsidRPr="00B234ED">
          <w:rPr>
            <w:rStyle w:val="Hipervnculo"/>
            <w:rPrChange w:id="3289" w:author="JORGE CONTRERAS ORTIZ" w:date="2021-09-04T11:11:00Z">
              <w:rPr/>
            </w:rPrChange>
          </w:rPr>
          <w:fldChar w:fldCharType="begin"/>
        </w:r>
        <w:r w:rsidR="00B234ED" w:rsidRPr="00B234ED">
          <w:rPr>
            <w:rStyle w:val="Hipervnculo"/>
            <w:rPrChange w:id="3290" w:author="JORGE CONTRERAS ORTIZ" w:date="2021-09-04T11:11:00Z">
              <w:rPr/>
            </w:rPrChange>
          </w:rPr>
          <w:instrText xml:space="preserve"> HYPERLINK "https://www.azurewave.com/wireless-modules-nxp.html" \t "_blank" </w:instrText>
        </w:r>
        <w:r w:rsidR="00B234ED" w:rsidRPr="00B234ED">
          <w:rPr>
            <w:rStyle w:val="Hipervnculo"/>
            <w:rPrChange w:id="3291" w:author="JORGE CONTRERAS ORTIZ" w:date="2021-09-04T11:11:00Z">
              <w:rPr/>
            </w:rPrChange>
          </w:rPr>
          <w:fldChar w:fldCharType="separate"/>
        </w:r>
        <w:r w:rsidR="00B234ED" w:rsidRPr="00B234ED">
          <w:rPr>
            <w:rStyle w:val="Hipervnculo"/>
            <w:rPrChange w:id="3292"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3293"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3294"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3295"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3296" w:author="JORGE CONTRERAS ORTIZ" w:date="2021-09-04T11:11:00Z">
              <w:rPr/>
            </w:rPrChange>
          </w:rPr>
          <w:fldChar w:fldCharType="end"/>
        </w:r>
        <w:r w:rsidR="00B234ED">
          <w:t>)</w:t>
        </w:r>
      </w:ins>
      <w:ins w:id="3297" w:author="JORGE CONTRERAS ORTIZ" w:date="2021-09-04T11:13:00Z">
        <w:r w:rsidR="00B234ED">
          <w:t>.</w:t>
        </w:r>
      </w:ins>
    </w:p>
    <w:p w14:paraId="22B602E2" w14:textId="73CE9590" w:rsidR="00B234ED" w:rsidRDefault="00B234ED" w:rsidP="00B234ED">
      <w:pPr>
        <w:rPr>
          <w:ins w:id="3298" w:author="JORGE CONTRERAS ORTIZ" w:date="2021-09-04T11:16:00Z"/>
        </w:rPr>
      </w:pPr>
      <w:ins w:id="3299" w:author="JORGE CONTRERAS ORTIZ" w:date="2021-09-04T11:13:00Z">
        <w:r>
          <w:t>Para sistemas operativos, tenemos desarrolladores como</w:t>
        </w:r>
      </w:ins>
      <w:ins w:id="3300" w:author="JORGE CONTRERAS ORTIZ" w:date="2021-09-04T11:14:00Z">
        <w:r>
          <w:t xml:space="preserve"> </w:t>
        </w:r>
      </w:ins>
      <w:ins w:id="3301" w:author="JORGE CONTRERAS ORTIZ" w:date="2021-09-04T11:15:00Z">
        <w:r>
          <w:t xml:space="preserve">Silicon </w:t>
        </w:r>
        <w:proofErr w:type="spellStart"/>
        <w:r>
          <w:t>Labs</w:t>
        </w:r>
      </w:ins>
      <w:proofErr w:type="spellEnd"/>
      <w:ins w:id="3302" w:author="JORGE CONTRERAS ORTIZ" w:date="2021-09-04T11:14:00Z">
        <w:r>
          <w:t xml:space="preserve"> (</w:t>
        </w:r>
      </w:ins>
      <w:proofErr w:type="spellStart"/>
      <w:ins w:id="3303" w:author="JORGE CONTRERAS ORTIZ" w:date="2021-09-04T11:16:00Z">
        <w:r w:rsidRPr="00B234ED">
          <w:rPr>
            <w:rStyle w:val="Hipervnculo"/>
            <w:rPrChange w:id="3304" w:author="JORGE CONTRERAS ORTIZ" w:date="2021-09-04T11:16:00Z">
              <w:rPr/>
            </w:rPrChange>
          </w:rPr>
          <w:fldChar w:fldCharType="begin"/>
        </w:r>
        <w:r w:rsidRPr="00B234ED">
          <w:rPr>
            <w:rStyle w:val="Hipervnculo"/>
            <w:rPrChange w:id="3305" w:author="JORGE CONTRERAS ORTIZ" w:date="2021-09-04T11:16:00Z">
              <w:rPr/>
            </w:rPrChange>
          </w:rPr>
          <w:instrText xml:space="preserve"> HYPERLINK "https://www.silabs.com/products/development-tools/software/micrium-os" \t "_blank" </w:instrText>
        </w:r>
        <w:r w:rsidRPr="00B234ED">
          <w:rPr>
            <w:rStyle w:val="Hipervnculo"/>
            <w:rPrChange w:id="3306" w:author="JORGE CONTRERAS ORTIZ" w:date="2021-09-04T11:16:00Z">
              <w:rPr/>
            </w:rPrChange>
          </w:rPr>
          <w:fldChar w:fldCharType="separate"/>
        </w:r>
        <w:r w:rsidRPr="00B234ED">
          <w:rPr>
            <w:rStyle w:val="Hipervnculo"/>
            <w:rPrChange w:id="3307"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3308"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3309" w:author="JORGE CONTRERAS ORTIZ" w:date="2021-09-04T11:16:00Z">
              <w:rPr/>
            </w:rPrChange>
          </w:rPr>
          <w:fldChar w:fldCharType="end"/>
        </w:r>
      </w:ins>
      <w:ins w:id="3310" w:author="JORGE CONTRERAS ORTIZ" w:date="2021-09-04T11:14:00Z">
        <w:r>
          <w:t xml:space="preserve">) o </w:t>
        </w:r>
        <w:proofErr w:type="spellStart"/>
        <w:r>
          <w:t>Zephyr</w:t>
        </w:r>
        <w:proofErr w:type="spellEnd"/>
        <w:r>
          <w:t xml:space="preserve"> (</w:t>
        </w:r>
        <w:proofErr w:type="spellStart"/>
        <w:r w:rsidRPr="00B234ED">
          <w:rPr>
            <w:rStyle w:val="Hipervnculo"/>
            <w:rPrChange w:id="3311" w:author="JORGE CONTRERAS ORTIZ" w:date="2021-09-04T11:16:00Z">
              <w:rPr/>
            </w:rPrChange>
          </w:rPr>
          <w:fldChar w:fldCharType="begin"/>
        </w:r>
        <w:r w:rsidRPr="00B234ED">
          <w:rPr>
            <w:rStyle w:val="Hipervnculo"/>
            <w:rPrChange w:id="3312" w:author="JORGE CONTRERAS ORTIZ" w:date="2021-09-04T11:16:00Z">
              <w:rPr/>
            </w:rPrChange>
          </w:rPr>
          <w:instrText xml:space="preserve"> HYPERLINK "https://docs.zephyrproject.org/latest/reference/networking/thread.html?highlight=thread" \t "_blank" </w:instrText>
        </w:r>
        <w:r w:rsidRPr="00B234ED">
          <w:rPr>
            <w:rStyle w:val="Hipervnculo"/>
            <w:rPrChange w:id="3313" w:author="JORGE CONTRERAS ORTIZ" w:date="2021-09-04T11:16:00Z">
              <w:rPr/>
            </w:rPrChange>
          </w:rPr>
          <w:fldChar w:fldCharType="separate"/>
        </w:r>
        <w:r w:rsidRPr="00B234ED">
          <w:rPr>
            <w:rStyle w:val="Hipervnculo"/>
            <w:rPrChange w:id="3314"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3315"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3316" w:author="JORGE CONTRERAS ORTIZ" w:date="2021-09-04T11:16:00Z">
              <w:rPr/>
            </w:rPrChange>
          </w:rPr>
          <w:fldChar w:fldCharType="end"/>
        </w:r>
        <w:r>
          <w:t>)</w:t>
        </w:r>
      </w:ins>
      <w:ins w:id="3317" w:author="JORGE CONTRERAS ORTIZ" w:date="2021-09-04T11:16:00Z">
        <w:r>
          <w:t>.</w:t>
        </w:r>
      </w:ins>
    </w:p>
    <w:p w14:paraId="79C38093" w14:textId="310B06AC" w:rsidR="00B83329" w:rsidRPr="008E3912" w:rsidRDefault="00B234ED" w:rsidP="00FE1EC4">
      <w:ins w:id="3318" w:author="JORGE CONTRERAS ORTIZ" w:date="2021-09-04T11:16:00Z">
        <w:r>
          <w:t>Finalmente</w:t>
        </w:r>
      </w:ins>
      <w:ins w:id="3319"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3320" w:author="JORGE CONTRERAS ORTIZ" w:date="2021-09-04T11:18:00Z">
        <w:r w:rsidR="00B83329">
          <w:t xml:space="preserve"> (</w:t>
        </w:r>
        <w:proofErr w:type="spellStart"/>
        <w:r w:rsidR="00B83329" w:rsidRPr="00B83329">
          <w:rPr>
            <w:rStyle w:val="Hipervnculo"/>
            <w:rPrChange w:id="3321" w:author="JORGE CONTRERAS ORTIZ" w:date="2021-09-04T11:18:00Z">
              <w:rPr/>
            </w:rPrChange>
          </w:rPr>
          <w:fldChar w:fldCharType="begin"/>
        </w:r>
        <w:r w:rsidR="00B83329" w:rsidRPr="00B83329">
          <w:rPr>
            <w:rStyle w:val="Hipervnculo"/>
            <w:rPrChange w:id="3322" w:author="JORGE CONTRERAS ORTIZ" w:date="2021-09-04T11:18:00Z">
              <w:rPr/>
            </w:rPrChange>
          </w:rPr>
          <w:instrText xml:space="preserve"> HYPERLINK "https://openthread.io/" \t "_blank" </w:instrText>
        </w:r>
        <w:r w:rsidR="00B83329" w:rsidRPr="00B83329">
          <w:rPr>
            <w:rStyle w:val="Hipervnculo"/>
            <w:rPrChange w:id="3323" w:author="JORGE CONTRERAS ORTIZ" w:date="2021-09-04T11:18:00Z">
              <w:rPr/>
            </w:rPrChange>
          </w:rPr>
          <w:fldChar w:fldCharType="separate"/>
        </w:r>
        <w:r w:rsidR="00B83329" w:rsidRPr="00B83329">
          <w:rPr>
            <w:rStyle w:val="Hipervnculo"/>
            <w:rPrChange w:id="3324"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3325"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3326" w:author="JORGE CONTRERAS ORTIZ" w:date="2021-09-04T11:18:00Z">
              <w:rPr/>
            </w:rPrChange>
          </w:rPr>
          <w:fldChar w:fldCharType="begin"/>
        </w:r>
        <w:r w:rsidRPr="00B83329">
          <w:rPr>
            <w:rStyle w:val="Hipervnculo"/>
            <w:rPrChange w:id="3327" w:author="JORGE CONTRERAS ORTIZ" w:date="2021-09-04T11:18:00Z">
              <w:rPr/>
            </w:rPrChange>
          </w:rPr>
          <w:instrText xml:space="preserve"> HYPERLINK "https://www.silabs.com/products/wireless/mesh-networking/thread" \t "_blank" </w:instrText>
        </w:r>
        <w:r w:rsidRPr="00B83329">
          <w:rPr>
            <w:rStyle w:val="Hipervnculo"/>
            <w:rPrChange w:id="3328" w:author="JORGE CONTRERAS ORTIZ" w:date="2021-09-04T11:18:00Z">
              <w:rPr/>
            </w:rPrChange>
          </w:rPr>
          <w:fldChar w:fldCharType="separate"/>
        </w:r>
        <w:r w:rsidRPr="00B83329">
          <w:rPr>
            <w:rStyle w:val="Hipervnculo"/>
            <w:rPrChange w:id="3329"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3330"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3331"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3332"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3333" w:author="JORGE CONTRERAS ORTIZ" w:date="2021-09-04T11:18:00Z">
              <w:rPr/>
            </w:rPrChange>
          </w:rPr>
          <w:fldChar w:fldCharType="end"/>
        </w:r>
        <w:r>
          <w:t>)</w:t>
        </w:r>
        <w:r w:rsidR="00B83329">
          <w:t>.</w:t>
        </w:r>
      </w:ins>
    </w:p>
    <w:p w14:paraId="12F575D0" w14:textId="77777777" w:rsidR="00CA64F2" w:rsidRDefault="00CA64F2">
      <w:pPr>
        <w:jc w:val="left"/>
        <w:rPr>
          <w:ins w:id="3334" w:author="JORGE CONTRERAS ORTIZ" w:date="2021-09-05T20:59:00Z"/>
          <w:rFonts w:eastAsiaTheme="majorEastAsia"/>
          <w:color w:val="2F5496" w:themeColor="accent1" w:themeShade="BF"/>
          <w:sz w:val="26"/>
          <w:szCs w:val="26"/>
        </w:rPr>
      </w:pPr>
      <w:bookmarkStart w:id="3335" w:name="_Toc81499400"/>
      <w:ins w:id="3336" w:author="JORGE CONTRERAS ORTIZ" w:date="2021-09-05T20:59:00Z">
        <w:r>
          <w:br w:type="page"/>
        </w:r>
      </w:ins>
    </w:p>
    <w:p w14:paraId="18F534A6" w14:textId="4956688B" w:rsidR="00571788" w:rsidRPr="00791D37" w:rsidRDefault="00571788" w:rsidP="00791D37">
      <w:pPr>
        <w:pStyle w:val="Ttulo2"/>
      </w:pPr>
      <w:bookmarkStart w:id="3337" w:name="_Toc81938503"/>
      <w:r w:rsidRPr="00791D37">
        <w:lastRenderedPageBreak/>
        <w:t>CONFIGURACIONES INICIALES</w:t>
      </w:r>
      <w:bookmarkEnd w:id="3335"/>
      <w:bookmarkEnd w:id="3337"/>
    </w:p>
    <w:p w14:paraId="11F18173" w14:textId="77777777" w:rsidR="00571788" w:rsidRPr="00791D37" w:rsidRDefault="00571788" w:rsidP="00791D37"/>
    <w:p w14:paraId="78FFD4A4" w14:textId="457681B8" w:rsidR="00571788" w:rsidRPr="00791D37" w:rsidRDefault="00B83329" w:rsidP="00791D37">
      <w:pPr>
        <w:pStyle w:val="Ttulo3"/>
      </w:pPr>
      <w:bookmarkStart w:id="3338" w:name="_Toc81499401"/>
      <w:bookmarkStart w:id="3339" w:name="_Toc81938504"/>
      <w:r w:rsidRPr="00791D37">
        <w:t>CONFIGURACIÓN DEL BORDER ROUTER</w:t>
      </w:r>
      <w:commentRangeStart w:id="3340"/>
      <w:commentRangeStart w:id="3341"/>
      <w:commentRangeEnd w:id="3340"/>
      <w:r w:rsidR="00571788" w:rsidRPr="00791D37">
        <w:rPr>
          <w:rStyle w:val="Refdecomentario"/>
          <w:rFonts w:eastAsiaTheme="minorHAnsi"/>
          <w:color w:val="auto"/>
        </w:rPr>
        <w:commentReference w:id="3340"/>
      </w:r>
      <w:bookmarkEnd w:id="3338"/>
      <w:commentRangeEnd w:id="3341"/>
      <w:r w:rsidR="00537564" w:rsidRPr="00791D37">
        <w:rPr>
          <w:rStyle w:val="Refdecomentario"/>
          <w:rFonts w:eastAsiaTheme="minorHAnsi"/>
          <w:color w:val="auto"/>
        </w:rPr>
        <w:commentReference w:id="3341"/>
      </w:r>
      <w:bookmarkEnd w:id="3339"/>
    </w:p>
    <w:p w14:paraId="098D9CCE" w14:textId="77777777" w:rsidR="00571788" w:rsidRPr="00791D37" w:rsidRDefault="00571788" w:rsidP="00791D37"/>
    <w:p w14:paraId="18C53CD1" w14:textId="081CA64C" w:rsidR="00571788" w:rsidRPr="00791D37" w:rsidRDefault="00B83329" w:rsidP="00FE1EC4">
      <w:pPr>
        <w:pStyle w:val="Ttulo4"/>
      </w:pPr>
      <w:bookmarkStart w:id="3342" w:name="_Toc81499402"/>
      <w:bookmarkStart w:id="3343" w:name="_Toc81938505"/>
      <w:r w:rsidRPr="00791D37">
        <w:t>REQUERIMIENTOS</w:t>
      </w:r>
      <w:bookmarkEnd w:id="3342"/>
      <w:bookmarkEnd w:id="3343"/>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3344" w:name="_Toc81499403"/>
      <w:bookmarkStart w:id="3345" w:name="_Toc81938506"/>
      <w:r w:rsidRPr="00791D37">
        <w:t>GUÍA DE INSTALACIÓN</w:t>
      </w:r>
      <w:bookmarkEnd w:id="3344"/>
      <w:bookmarkEnd w:id="3345"/>
    </w:p>
    <w:p w14:paraId="5F2CD586" w14:textId="77777777" w:rsidR="00571788" w:rsidRPr="00791D37" w:rsidRDefault="00571788" w:rsidP="00791D37"/>
    <w:p w14:paraId="79F1EAD1" w14:textId="4E7D4D93" w:rsidR="00B83329" w:rsidRDefault="004D28E0" w:rsidP="00791D37">
      <w:pPr>
        <w:pStyle w:val="Textoindependiente"/>
        <w:rPr>
          <w:ins w:id="3346" w:author="JORGE CONTRERAS ORTIZ" w:date="2021-09-07T18:36:00Z"/>
        </w:rPr>
      </w:pPr>
      <w:ins w:id="3347" w:author="JORGE CONTRERAS ORTIZ" w:date="2021-09-07T18:36:00Z">
        <w:r>
          <w:t xml:space="preserve">Para la instalación del software es necesario descargar varios ficheros, algunos de los cuales pueden no ser necesarios si ya se disponen de ellos en el PC. </w:t>
        </w:r>
      </w:ins>
      <w:del w:id="3348" w:author="JORGE CONTRERAS ORTIZ" w:date="2021-09-07T18:36:00Z">
        <w:r w:rsidR="00571788" w:rsidRPr="00791D37" w:rsidDel="004D28E0">
          <w:delText xml:space="preserve">Para la instalación del Software del Border Router </w:delText>
        </w:r>
      </w:del>
      <w:del w:id="3349" w:author="JORGE CONTRERAS ORTIZ" w:date="2021-09-04T11:26:00Z">
        <w:r w:rsidR="00571788" w:rsidRPr="00791D37" w:rsidDel="00B83329">
          <w:delText xml:space="preserve">debemos </w:delText>
        </w:r>
      </w:del>
      <w:del w:id="3350"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233FCB4" w:rsidR="00571788" w:rsidRPr="00FE1EC4" w:rsidRDefault="002C3A3D" w:rsidP="00FE1EC4">
      <w:pPr>
        <w:pStyle w:val="Ttulo5"/>
        <w:rPr>
          <w:ins w:id="3351" w:author="JORGE CONTRERAS ORTIZ" w:date="2021-09-04T11:26:00Z"/>
        </w:rPr>
      </w:pPr>
      <w:bookmarkStart w:id="3352" w:name="_Toc81499404"/>
      <w:bookmarkStart w:id="3353" w:name="_Toc81938507"/>
      <w:r w:rsidRPr="00FE1EC4">
        <w:t>DESCARGA DEL SOFTWARE REQUERIDO</w:t>
      </w:r>
      <w:bookmarkEnd w:id="3352"/>
      <w:bookmarkEnd w:id="3353"/>
    </w:p>
    <w:p w14:paraId="1A4C77FD" w14:textId="77777777" w:rsidR="00B83329" w:rsidRPr="00FE1EC4" w:rsidRDefault="00B83329">
      <w:pPr>
        <w:pPrChange w:id="3354" w:author="JORGE CONTRERAS ORTIZ" w:date="2021-09-04T11:26:00Z">
          <w:pPr>
            <w:pStyle w:val="Ttulo5"/>
          </w:pPr>
        </w:pPrChange>
      </w:pPr>
    </w:p>
    <w:p w14:paraId="781D71E4" w14:textId="77777777" w:rsidR="004D28E0" w:rsidRDefault="004D28E0" w:rsidP="00791D37">
      <w:pPr>
        <w:rPr>
          <w:ins w:id="3355" w:author="JORGE CONTRERAS ORTIZ" w:date="2021-09-07T18:37:00Z"/>
        </w:rPr>
      </w:pPr>
      <w:ins w:id="3356" w:author="JORGE CONTRERAS ORTIZ" w:date="2021-09-07T18:36:00Z">
        <w:r>
          <w:t>El software necesario se divide en dos partes</w:t>
        </w:r>
      </w:ins>
      <w:ins w:id="3357" w:author="JORGE CONTRERAS ORTIZ" w:date="2021-09-07T18:37:00Z">
        <w:r>
          <w:t>. Por un lado el software necesario para el funcionamiento del KTBRN1 y por otro lado el software necesario para la instalación del primero.</w:t>
        </w:r>
      </w:ins>
    </w:p>
    <w:p w14:paraId="73967FD4" w14:textId="6C60D91D" w:rsidR="00571788" w:rsidRPr="00791D37" w:rsidRDefault="00571788" w:rsidP="00791D37">
      <w:del w:id="3358" w:author="JORGE CONTRERAS ORTIZ" w:date="2021-09-04T11:26:00Z">
        <w:r w:rsidRPr="00791D37" w:rsidDel="00B83329">
          <w:delText xml:space="preserve">Deberemos </w:delText>
        </w:r>
      </w:del>
      <w:ins w:id="3359" w:author="JORGE CONTRERAS ORTIZ" w:date="2021-09-07T18:38:00Z">
        <w:r w:rsidR="004D28E0">
          <w:t>Para la descarga del software del dispositivo KTBRN1</w:t>
        </w:r>
      </w:ins>
      <w:del w:id="3360" w:author="JORGE CONTRERAS ORTIZ" w:date="2021-09-07T18:38:00Z">
        <w:r w:rsidRPr="00791D37" w:rsidDel="004D28E0">
          <w:delText>descargar la imagen</w:delText>
        </w:r>
      </w:del>
      <w:del w:id="3361" w:author="JORGE CONTRERAS ORTIZ" w:date="2021-09-07T18:40:00Z">
        <w:r w:rsidRPr="00791D37" w:rsidDel="004D28E0">
          <w:delText>, basada en Debian</w:delText>
        </w:r>
      </w:del>
      <w:r w:rsidRPr="00791D37">
        <w:t>, en su última versión para el KTBRN1</w:t>
      </w:r>
      <w:ins w:id="3362" w:author="JORGE CONTRERAS ORTIZ" w:date="2021-09-07T18:38:00Z">
        <w:r w:rsidR="004D28E0">
          <w:t xml:space="preserve">, el cual incluye </w:t>
        </w:r>
      </w:ins>
      <w:del w:id="3363" w:author="JORGE CONTRERAS ORTIZ" w:date="2021-09-07T18:38:00Z">
        <w:r w:rsidRPr="00791D37" w:rsidDel="004D28E0">
          <w:delText xml:space="preserve">. Este software incluye </w:delText>
        </w:r>
      </w:del>
      <w:r w:rsidRPr="00791D37">
        <w:t xml:space="preserve">el software de </w:t>
      </w:r>
      <w:proofErr w:type="spellStart"/>
      <w:r w:rsidRPr="00791D37">
        <w:t>KiBRA</w:t>
      </w:r>
      <w:proofErr w:type="spellEnd"/>
      <w:ins w:id="3364" w:author="JORGE CONTRERAS ORTIZ" w:date="2021-09-07T18:42:00Z">
        <w:r w:rsidR="004D28E0">
          <w:t xml:space="preserve">, </w:t>
        </w:r>
      </w:ins>
      <w:del w:id="3365" w:author="JORGE CONTRERAS ORTIZ" w:date="2021-09-07T18:42:00Z">
        <w:r w:rsidRPr="00791D37" w:rsidDel="004D28E0">
          <w:delText xml:space="preserve">. </w:delText>
        </w:r>
      </w:del>
      <w:del w:id="3366" w:author="JORGE CONTRERAS ORTIZ" w:date="2021-09-07T18:31:00Z">
        <w:r w:rsidRPr="00791D37" w:rsidDel="00193B45">
          <w:delText xml:space="preserve">Esta imagen la </w:delText>
        </w:r>
      </w:del>
      <w:del w:id="3367" w:author="JORGE CONTRERAS ORTIZ" w:date="2021-09-06T00:10:00Z">
        <w:r w:rsidRPr="00791D37" w:rsidDel="0046525E">
          <w:delText>podemos encontra</w:delText>
        </w:r>
      </w:del>
      <w:del w:id="3368" w:author="JORGE CONTRERAS ORTIZ" w:date="2021-09-06T00:11:00Z">
        <w:r w:rsidRPr="00791D37" w:rsidDel="0046525E">
          <w:delText xml:space="preserve">r </w:delText>
        </w:r>
      </w:del>
      <w:del w:id="3369" w:author="JORGE CONTRERAS ORTIZ" w:date="2021-09-07T18:31:00Z">
        <w:r w:rsidRPr="00791D37" w:rsidDel="00193B45">
          <w:delText>en el siguiente enlace</w:delText>
        </w:r>
      </w:del>
      <w:ins w:id="3370" w:author="JORGE CONTRERAS ORTIZ" w:date="2021-09-07T18:40:00Z">
        <w:r w:rsidR="004D28E0">
          <w:t>se accederá a la página oficial de Kirale</w:t>
        </w:r>
      </w:ins>
      <w:ins w:id="3371" w:author="JORGE CONTRERAS ORTIZ" w:date="2021-09-07T18:42:00Z">
        <w:r w:rsidR="004D28E0">
          <w:t xml:space="preserve">. En el siguiente </w:t>
        </w:r>
      </w:ins>
      <w:ins w:id="3372" w:author="JORGE CONTRERAS ORTIZ" w:date="2021-09-07T18:31:00Z">
        <w:r w:rsidR="00193B45">
          <w:t>enlace</w:t>
        </w:r>
      </w:ins>
      <w:ins w:id="3373" w:author="JORGE CONTRERAS ORTIZ" w:date="2021-09-07T18:43:00Z">
        <w:r w:rsidR="004D28E0">
          <w:t>, dentro del apartado de software,</w:t>
        </w:r>
      </w:ins>
      <w:ins w:id="3374" w:author="JORGE CONTRERAS ORTIZ" w:date="2021-09-07T18:31:00Z">
        <w:r w:rsidR="00193B45">
          <w:t xml:space="preserve"> </w:t>
        </w:r>
      </w:ins>
      <w:ins w:id="3375" w:author="JORGE CONTRERAS ORTIZ" w:date="2021-09-07T18:32:00Z">
        <w:r w:rsidR="00193B45">
          <w:t>podremos acceder</w:t>
        </w:r>
      </w:ins>
      <w:ins w:id="3376" w:author="JORGE CONTRERAS ORTIZ" w:date="2021-09-07T18:39:00Z">
        <w:r w:rsidR="004D28E0">
          <w:t xml:space="preserve"> tanto</w:t>
        </w:r>
      </w:ins>
      <w:ins w:id="3377" w:author="JORGE CONTRERAS ORTIZ" w:date="2021-09-07T18:32:00Z">
        <w:r w:rsidR="00193B45">
          <w:t xml:space="preserve"> a la descarga de</w:t>
        </w:r>
      </w:ins>
      <w:ins w:id="3378" w:author="JORGE CONTRERAS ORTIZ" w:date="2021-09-07T18:39:00Z">
        <w:r w:rsidR="004D28E0">
          <w:t>l SW</w:t>
        </w:r>
      </w:ins>
      <w:ins w:id="3379" w:author="JORGE CONTRERAS ORTIZ" w:date="2021-09-07T18:43:00Z">
        <w:r w:rsidR="004D28E0">
          <w:t xml:space="preserve"> con extensión .</w:t>
        </w:r>
      </w:ins>
      <w:proofErr w:type="spellStart"/>
      <w:ins w:id="3380" w:author="JORGE CONTRERAS ORTIZ" w:date="2021-09-07T18:47:00Z">
        <w:r w:rsidR="00497665">
          <w:t>gz</w:t>
        </w:r>
      </w:ins>
      <w:proofErr w:type="spellEnd"/>
      <w:ins w:id="3381" w:author="JORGE CONTRERAS ORTIZ" w:date="2021-09-07T18:39:00Z">
        <w:r w:rsidR="004D28E0">
          <w:t xml:space="preserve"> como a la descarga del fichero </w:t>
        </w:r>
        <w:r w:rsidR="004D28E0">
          <w:fldChar w:fldCharType="begin"/>
        </w:r>
        <w:r w:rsidR="004D28E0">
          <w:instrText xml:space="preserve"> HYPERLINK "https://www.kirale.com/products/ktbrn1/" \l "resources" </w:instrText>
        </w:r>
        <w:r w:rsidR="004D28E0">
          <w:fldChar w:fldCharType="separate"/>
        </w:r>
        <w:r w:rsidR="004D28E0" w:rsidRPr="00791D37">
          <w:rPr>
            <w:rStyle w:val="SinespaciadoCar"/>
          </w:rPr>
          <w:t>KiBRA-v2.x.x.zip</w:t>
        </w:r>
        <w:r w:rsidR="004D28E0">
          <w:rPr>
            <w:rStyle w:val="SinespaciadoCar"/>
          </w:rPr>
          <w:fldChar w:fldCharType="end"/>
        </w:r>
      </w:ins>
      <w:ins w:id="3382" w:author="JORGE CONTRERAS ORTIZ" w:date="2021-09-07T18:41:00Z">
        <w:r w:rsidR="004D28E0">
          <w:rPr>
            <w:rStyle w:val="SinespaciadoCar"/>
          </w:rPr>
          <w:t xml:space="preserve">, el </w:t>
        </w:r>
      </w:ins>
      <w:ins w:id="3383" w:author="JORGE CONTRERAS ORTIZ" w:date="2021-09-07T18:42:00Z">
        <w:r w:rsidR="004D28E0">
          <w:rPr>
            <w:rStyle w:val="SinespaciadoCar"/>
          </w:rPr>
          <w:t>cual</w:t>
        </w:r>
      </w:ins>
      <w:ins w:id="3384" w:author="JORGE CONTRERAS ORTIZ" w:date="2021-09-07T18:41:00Z">
        <w:r w:rsidR="004D28E0">
          <w:rPr>
            <w:rStyle w:val="SinespaciadoCar"/>
          </w:rPr>
          <w:t xml:space="preserve"> se </w:t>
        </w:r>
      </w:ins>
      <w:ins w:id="3385" w:author="JORGE CONTRERAS ORTIZ" w:date="2021-09-07T18:42:00Z">
        <w:r w:rsidR="004D28E0">
          <w:rPr>
            <w:rStyle w:val="SinespaciadoCar"/>
          </w:rPr>
          <w:t>usará posteriorment</w:t>
        </w:r>
      </w:ins>
      <w:ins w:id="3386" w:author="JORGE CONTRERAS ORTIZ" w:date="2021-09-07T18:43:00Z">
        <w:r w:rsidR="004D28E0">
          <w:rPr>
            <w:rStyle w:val="SinespaciadoCar"/>
          </w:rPr>
          <w:t>e</w:t>
        </w:r>
      </w:ins>
      <w:r w:rsidRPr="00791D37">
        <w:t>:</w:t>
      </w:r>
    </w:p>
    <w:p w14:paraId="6FB2CA65" w14:textId="11EAF92F" w:rsidR="00571788" w:rsidRPr="00791D37" w:rsidDel="00497665" w:rsidRDefault="00571788" w:rsidP="00364C6D">
      <w:pPr>
        <w:pStyle w:val="Prrafodelista"/>
        <w:numPr>
          <w:ilvl w:val="0"/>
          <w:numId w:val="14"/>
        </w:numPr>
        <w:rPr>
          <w:del w:id="3387" w:author="JORGE CONTRERAS ORTIZ" w:date="2021-09-07T18:44:00Z"/>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497665">
        <w:rPr>
          <w:rStyle w:val="Hipervnculo"/>
          <w:rFonts w:eastAsiaTheme="minorEastAsia"/>
          <w:lang w:eastAsia="es-ES"/>
          <w:rPrChange w:id="3388" w:author="JORGE CONTRERAS ORTIZ" w:date="2021-09-07T18:44:00Z">
            <w:rPr>
              <w:rStyle w:val="Hipervnculo"/>
              <w:rFonts w:eastAsiaTheme="minorEastAsia"/>
              <w:lang w:eastAsia="es-ES"/>
            </w:rPr>
          </w:rPrChange>
        </w:rPr>
        <w:t xml:space="preserve">KTBRN1 + </w:t>
      </w:r>
      <w:proofErr w:type="spellStart"/>
      <w:r w:rsidRPr="00497665">
        <w:rPr>
          <w:rStyle w:val="Hipervnculo"/>
          <w:rFonts w:eastAsiaTheme="minorEastAsia"/>
          <w:lang w:eastAsia="es-ES"/>
          <w:rPrChange w:id="3389" w:author="JORGE CONTRERAS ORTIZ" w:date="2021-09-07T18:44:00Z">
            <w:rPr>
              <w:rStyle w:val="Hipervnculo"/>
              <w:rFonts w:eastAsiaTheme="minorEastAsia"/>
              <w:lang w:eastAsia="es-ES"/>
            </w:rPr>
          </w:rPrChange>
        </w:rPr>
        <w:t>KiBR</w:t>
      </w:r>
      <w:r w:rsidRPr="00497665">
        <w:rPr>
          <w:rStyle w:val="Hipervnculo"/>
          <w:rFonts w:eastAsiaTheme="minorEastAsia"/>
          <w:lang w:eastAsia="es-ES"/>
          <w:rPrChange w:id="3390" w:author="JORGE CONTRERAS ORTIZ" w:date="2021-09-07T18:44:00Z">
            <w:rPr>
              <w:rStyle w:val="Hipervnculo"/>
              <w:rFonts w:eastAsiaTheme="minorEastAsia"/>
              <w:lang w:eastAsia="es-ES"/>
            </w:rPr>
          </w:rPrChange>
        </w:rPr>
        <w:t>A</w:t>
      </w:r>
      <w:proofErr w:type="spellEnd"/>
      <w:r w:rsidRPr="00497665">
        <w:rPr>
          <w:rStyle w:val="Hipervnculo"/>
          <w:rFonts w:eastAsiaTheme="minorEastAsia"/>
          <w:lang w:eastAsia="es-ES"/>
          <w:rPrChange w:id="3391" w:author="JORGE CONTRERAS ORTIZ" w:date="2021-09-07T18:44:00Z">
            <w:rPr>
              <w:rStyle w:val="Hipervnculo"/>
              <w:rFonts w:eastAsiaTheme="minorEastAsia"/>
              <w:lang w:eastAsia="es-ES"/>
            </w:rPr>
          </w:rPrChange>
        </w:rPr>
        <w:t xml:space="preserve"> </w:t>
      </w:r>
      <w:proofErr w:type="spellStart"/>
      <w:r w:rsidRPr="00497665">
        <w:rPr>
          <w:rStyle w:val="Hipervnculo"/>
          <w:rFonts w:eastAsiaTheme="minorEastAsia"/>
          <w:lang w:eastAsia="es-ES"/>
          <w:rPrChange w:id="3392" w:author="JORGE CONTRERAS ORTIZ" w:date="2021-09-07T18:44:00Z">
            <w:rPr>
              <w:rStyle w:val="Hipervnculo"/>
              <w:rFonts w:eastAsiaTheme="minorEastAsia"/>
              <w:lang w:eastAsia="es-ES"/>
            </w:rPr>
          </w:rPrChange>
        </w:rPr>
        <w:t>image</w:t>
      </w:r>
      <w:proofErr w:type="spellEnd"/>
      <w:r w:rsidRPr="00497665">
        <w:rPr>
          <w:rStyle w:val="Hipervnculo"/>
          <w:rFonts w:eastAsiaTheme="minorEastAsia"/>
          <w:lang w:eastAsia="es-ES"/>
          <w:rPrChange w:id="3393" w:author="JORGE CONTRERAS ORTIZ" w:date="2021-09-07T18:44:00Z">
            <w:rPr>
              <w:rStyle w:val="Hipervnculo"/>
              <w:rFonts w:eastAsiaTheme="minorEastAsia"/>
              <w:lang w:eastAsia="es-ES"/>
            </w:rPr>
          </w:rPrChange>
        </w:rPr>
        <w:t xml:space="preserve"> file</w:t>
      </w:r>
    </w:p>
    <w:p w14:paraId="390B7190" w14:textId="259FD218" w:rsidR="00571788" w:rsidRPr="00791D37" w:rsidRDefault="00571788" w:rsidP="00364C6D">
      <w:pPr>
        <w:pStyle w:val="Prrafodelista"/>
        <w:numPr>
          <w:ilvl w:val="0"/>
          <w:numId w:val="14"/>
        </w:numPr>
        <w:pPrChange w:id="3394" w:author="JORGE CONTRERAS ORTIZ" w:date="2021-09-07T18:44:00Z">
          <w:pPr/>
        </w:pPrChange>
      </w:pPr>
      <w:r w:rsidRPr="00791D37">
        <w:rPr>
          <w:rStyle w:val="SinespaciadoCar"/>
        </w:rPr>
        <w:fldChar w:fldCharType="end"/>
      </w:r>
      <w:del w:id="3395" w:author="JORGE CONTRERAS ORTIZ" w:date="2021-09-07T18:39:00Z">
        <w:r w:rsidRPr="00791D37" w:rsidDel="004D28E0">
          <w:delText xml:space="preserve">Una vez descargada esta imagen, </w:delText>
        </w:r>
      </w:del>
      <w:del w:id="3396" w:author="JORGE CONTRERAS ORTIZ" w:date="2021-09-04T11:26:00Z">
        <w:r w:rsidRPr="00791D37" w:rsidDel="00B83329">
          <w:delText xml:space="preserve">descargaremos </w:delText>
        </w:r>
      </w:del>
      <w:del w:id="3397" w:author="JORGE CONTRERAS ORTIZ" w:date="2021-09-07T18:39:00Z">
        <w:r w:rsidRPr="00791D37" w:rsidDel="004D28E0">
          <w:delText xml:space="preserve">el fichero </w:delText>
        </w:r>
        <w:r w:rsidR="00CF1961" w:rsidDel="004D28E0">
          <w:fldChar w:fldCharType="begin"/>
        </w:r>
        <w:r w:rsidR="00CF1961" w:rsidDel="004D28E0">
          <w:delInstrText xml:space="preserve"> HYPERLINK "https://www.kirale.com/products/ktbrn1/" \l "resources" </w:delInstrText>
        </w:r>
        <w:r w:rsidR="00CF1961" w:rsidDel="004D28E0">
          <w:fldChar w:fldCharType="separate"/>
        </w:r>
        <w:r w:rsidRPr="00791D37" w:rsidDel="004D28E0">
          <w:rPr>
            <w:rStyle w:val="SinespaciadoCar"/>
          </w:rPr>
          <w:delText>KiBRA-v2.x.x.zip</w:delText>
        </w:r>
        <w:r w:rsidR="00CF1961" w:rsidDel="004D28E0">
          <w:rPr>
            <w:rStyle w:val="SinespaciadoCar"/>
          </w:rPr>
          <w:fldChar w:fldCharType="end"/>
        </w:r>
        <w:r w:rsidRPr="00791D37" w:rsidDel="004D28E0">
          <w:delText xml:space="preserve"> para</w:delText>
        </w:r>
      </w:del>
      <w:del w:id="3398" w:author="JORGE CONTRERAS ORTIZ" w:date="2021-09-04T11:26:00Z">
        <w:r w:rsidRPr="00791D37" w:rsidDel="00B83329">
          <w:delText xml:space="preserve"> un</w:delText>
        </w:r>
      </w:del>
      <w:del w:id="3399" w:author="JORGE CONTRERAS ORTIZ" w:date="2021-09-07T18:39:00Z">
        <w:r w:rsidRPr="00791D37" w:rsidDel="004D28E0">
          <w:delText xml:space="preserve"> uso posterior.</w:delText>
        </w:r>
      </w:del>
    </w:p>
    <w:p w14:paraId="0710784F" w14:textId="65BCA9B3" w:rsidR="00571788" w:rsidRPr="00791D37" w:rsidRDefault="00571788" w:rsidP="00791D37">
      <w:r w:rsidRPr="00791D37">
        <w:t xml:space="preserve">Una vez descargada la imagen y el fichero .ZIP, </w:t>
      </w:r>
      <w:del w:id="3400" w:author="JORGE CONTRERAS ORTIZ" w:date="2021-09-04T11:26:00Z">
        <w:r w:rsidRPr="00791D37" w:rsidDel="00B83329">
          <w:delText xml:space="preserve">necesitaremos </w:delText>
        </w:r>
      </w:del>
      <w:ins w:id="3401" w:author="JORGE CONTRERAS ORTIZ" w:date="2021-09-04T11:26:00Z">
        <w:r w:rsidR="00B83329">
          <w:t>se necesitará</w:t>
        </w:r>
        <w:r w:rsidR="00B83329" w:rsidRPr="00791D37">
          <w:t xml:space="preserve"> </w:t>
        </w:r>
      </w:ins>
      <w:r w:rsidRPr="00791D37">
        <w:t>un software para actualizar la imagen guardada en la SD o flashear una nueva</w:t>
      </w:r>
      <w:ins w:id="3402" w:author="JORGE CONTRERAS ORTIZ" w:date="2021-09-07T18:44:00Z">
        <w:r w:rsidR="00497665">
          <w:t xml:space="preserve">, como puede ser </w:t>
        </w:r>
        <w:proofErr w:type="spellStart"/>
        <w:r w:rsidR="00497665">
          <w:t>Balena</w:t>
        </w:r>
        <w:proofErr w:type="spellEnd"/>
        <w:r w:rsidR="00497665">
          <w:t xml:space="preserve"> </w:t>
        </w:r>
        <w:proofErr w:type="spellStart"/>
        <w:r w:rsidR="00497665">
          <w:t>Etcher</w:t>
        </w:r>
        <w:proofErr w:type="spellEnd"/>
        <w:r w:rsidR="00497665">
          <w:t xml:space="preserve">, el </w:t>
        </w:r>
        <w:proofErr w:type="spellStart"/>
        <w:r w:rsidR="00497665">
          <w:t>cuál</w:t>
        </w:r>
        <w:proofErr w:type="spellEnd"/>
        <w:r w:rsidR="00497665">
          <w:t xml:space="preserve"> se puede descargar en el siguiente enlace</w:t>
        </w:r>
      </w:ins>
      <w:ins w:id="3403" w:author="JORGE CONTRERAS ORTIZ" w:date="2021-09-07T18:45:00Z">
        <w:r w:rsidR="00497665">
          <w:t>:</w:t>
        </w:r>
      </w:ins>
      <w:del w:id="3404" w:author="JORGE CONTRERAS ORTIZ" w:date="2021-09-07T18:44:00Z">
        <w:r w:rsidRPr="00791D37" w:rsidDel="00497665">
          <w:delText>. Un ejemplo de este software sería:</w:delText>
        </w:r>
      </w:del>
    </w:p>
    <w:p w14:paraId="1DE41DC2" w14:textId="4B2AE235"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w:t>
      </w:r>
      <w:r w:rsidRPr="00791D37">
        <w:rPr>
          <w:rStyle w:val="Hipervnculo"/>
          <w:rFonts w:eastAsiaTheme="minorEastAsia"/>
          <w:lang w:eastAsia="es-ES"/>
        </w:rPr>
        <w:t>tcher</w:t>
      </w:r>
      <w:proofErr w:type="spellEnd"/>
    </w:p>
    <w:p w14:paraId="535651A6" w14:textId="4FD4DF8E" w:rsidR="00571788" w:rsidRPr="00791D37" w:rsidRDefault="00571788" w:rsidP="00791D37">
      <w:r w:rsidRPr="00791D37">
        <w:rPr>
          <w:rStyle w:val="SinespaciadoCar"/>
        </w:rPr>
        <w:fldChar w:fldCharType="end"/>
      </w:r>
      <w:r w:rsidRPr="00791D37">
        <w:t xml:space="preserve">Por otro lado </w:t>
      </w:r>
      <w:del w:id="3405" w:author="JORGE CONTRERAS ORTIZ" w:date="2021-09-04T11:26:00Z">
        <w:r w:rsidRPr="00791D37" w:rsidDel="00B83329">
          <w:delText xml:space="preserve">necesitaremos </w:delText>
        </w:r>
      </w:del>
      <w:ins w:id="3406" w:author="JORGE CONTRERAS ORTIZ" w:date="2021-09-04T11:26:00Z">
        <w:r w:rsidR="00B83329">
          <w:t>s</w:t>
        </w:r>
      </w:ins>
      <w:ins w:id="3407" w:author="JORGE CONTRERAS ORTIZ" w:date="2021-09-04T11:27:00Z">
        <w:r w:rsidR="00B83329">
          <w:t>e necesitará</w:t>
        </w:r>
      </w:ins>
      <w:ins w:id="3408" w:author="JORGE CONTRERAS ORTIZ" w:date="2021-09-04T11:26:00Z">
        <w:r w:rsidR="00B83329" w:rsidRPr="00791D37">
          <w:t xml:space="preserve"> </w:t>
        </w:r>
      </w:ins>
      <w:r w:rsidRPr="00791D37">
        <w:t>una terminal Serie y/o un cliente SSH para la conexión con el dispositivo KTBRN</w:t>
      </w:r>
      <w:ins w:id="3409" w:author="JORGE CONTRERAS ORTIZ" w:date="2021-09-07T18:45:00Z">
        <w:r w:rsidR="00497665">
          <w:t xml:space="preserve">1. El utilizado en este proyecto es </w:t>
        </w:r>
        <w:proofErr w:type="spellStart"/>
        <w:r w:rsidR="00497665">
          <w:t>MobaXterm</w:t>
        </w:r>
        <w:proofErr w:type="spellEnd"/>
        <w:r w:rsidR="00497665">
          <w:t xml:space="preserve">, puesto que permite ambos tipos de </w:t>
        </w:r>
      </w:ins>
      <w:ins w:id="3410" w:author="JORGE CONTRERAS ORTIZ" w:date="2021-09-07T18:46:00Z">
        <w:r w:rsidR="00497665">
          <w:t>termales, entre otras. Para acceder a la descarga de este programa, acceder en el siguiente enlace, clicando en “</w:t>
        </w:r>
        <w:proofErr w:type="spellStart"/>
        <w:r w:rsidR="00497665">
          <w:t>Get</w:t>
        </w:r>
        <w:proofErr w:type="spellEnd"/>
        <w:r w:rsidR="00497665">
          <w:t xml:space="preserve"> </w:t>
        </w:r>
        <w:proofErr w:type="spellStart"/>
        <w:r w:rsidR="00497665">
          <w:t>MobaXterm</w:t>
        </w:r>
        <w:proofErr w:type="spellEnd"/>
        <w:r w:rsidR="00497665">
          <w:t xml:space="preserve"> </w:t>
        </w:r>
        <w:proofErr w:type="spellStart"/>
        <w:r w:rsidR="00497665">
          <w:t>No</w:t>
        </w:r>
      </w:ins>
      <w:ins w:id="3411" w:author="JORGE CONTRERAS ORTIZ" w:date="2021-09-07T18:47:00Z">
        <w:r w:rsidR="00497665">
          <w:t>w</w:t>
        </w:r>
        <w:proofErr w:type="spellEnd"/>
        <w:r w:rsidR="00497665">
          <w:t>” y elegir la versión deseada:</w:t>
        </w:r>
      </w:ins>
      <w:del w:id="3412" w:author="JORGE CONTRERAS ORTIZ" w:date="2021-09-07T18:45:00Z">
        <w:r w:rsidRPr="00791D37" w:rsidDel="00497665">
          <w:delText>1.</w:delText>
        </w:r>
      </w:del>
    </w:p>
    <w:p w14:paraId="318733A8" w14:textId="491AA0DD" w:rsidR="00571788" w:rsidDel="00497665" w:rsidRDefault="00CF1961" w:rsidP="00126FCD">
      <w:pPr>
        <w:pStyle w:val="Prrafodelista"/>
        <w:numPr>
          <w:ilvl w:val="0"/>
          <w:numId w:val="14"/>
        </w:numPr>
        <w:rPr>
          <w:del w:id="3413" w:author="JORGE CONTRERAS ORTIZ" w:date="2021-09-07T18:47:00Z"/>
        </w:rPr>
      </w:pPr>
      <w:hyperlink r:id="rId25" w:history="1">
        <w:proofErr w:type="spellStart"/>
        <w:r w:rsidR="00571788" w:rsidRPr="00791D37">
          <w:rPr>
            <w:rStyle w:val="Hipervnculo"/>
          </w:rPr>
          <w:t>MobaXter</w:t>
        </w:r>
        <w:r w:rsidR="00571788" w:rsidRPr="00791D37">
          <w:rPr>
            <w:rStyle w:val="Hipervnculo"/>
          </w:rPr>
          <w:t>m</w:t>
        </w:r>
        <w:proofErr w:type="spellEnd"/>
        <w:r w:rsidR="00571788" w:rsidRPr="00791D37">
          <w:rPr>
            <w:rStyle w:val="Hipervnculo"/>
          </w:rPr>
          <w:t xml:space="preserve"> free</w:t>
        </w:r>
      </w:hyperlink>
      <w:del w:id="3414" w:author="JORGE CONTRERAS ORTIZ" w:date="2021-09-07T18:47:00Z">
        <w:r w:rsidR="00571788" w:rsidRPr="00791D37" w:rsidDel="00497665">
          <w:delText>:</w:delText>
        </w:r>
      </w:del>
      <w:r w:rsidR="00571788" w:rsidRPr="00791D37">
        <w:t xml:space="preserve"> </w:t>
      </w:r>
      <w:del w:id="3415" w:author="JORGE CONTRERAS ORTIZ" w:date="2021-09-07T18:47:00Z">
        <w:r w:rsidR="00571788" w:rsidRPr="00791D37" w:rsidDel="00497665">
          <w:delText>Para el cliente SSH y la terminal Serie. Admite ambos tipos de sesiones a la vez, pero puede usarse cualquier otro.</w:delText>
        </w:r>
      </w:del>
    </w:p>
    <w:p w14:paraId="1D9A1AE6" w14:textId="77777777" w:rsidR="00497665" w:rsidRPr="00791D37" w:rsidRDefault="00497665" w:rsidP="00126FCD">
      <w:pPr>
        <w:pStyle w:val="Prrafodelista"/>
        <w:numPr>
          <w:ilvl w:val="0"/>
          <w:numId w:val="14"/>
        </w:numPr>
        <w:rPr>
          <w:ins w:id="3416" w:author="JORGE CONTRERAS ORTIZ" w:date="2021-09-07T18:47:00Z"/>
        </w:rPr>
      </w:pPr>
    </w:p>
    <w:p w14:paraId="02A9402F" w14:textId="54371087" w:rsidR="00B62082" w:rsidRPr="00791D37" w:rsidRDefault="00CF1961" w:rsidP="00497665">
      <w:pPr>
        <w:pPrChange w:id="3417" w:author="JORGE CONTRERAS ORTIZ" w:date="2021-09-07T18:47:00Z">
          <w:pPr/>
        </w:pPrChange>
      </w:pPr>
      <w:r>
        <w:fldChar w:fldCharType="begin"/>
      </w:r>
      <w:r>
        <w:instrText xml:space="preserve"> HYPERLINK "https://zadig.akeo.ie/" </w:instrText>
      </w:r>
      <w:r>
        <w:fldChar w:fldCharType="separate"/>
      </w:r>
      <w:proofErr w:type="spellStart"/>
      <w:r w:rsidR="00571788" w:rsidRPr="00497665">
        <w:rPr>
          <w:rStyle w:val="Hipervnculo"/>
          <w:rFonts w:eastAsiaTheme="minorEastAsia"/>
          <w:lang w:eastAsia="es-ES"/>
          <w:rPrChange w:id="3418" w:author="JORGE CONTRERAS ORTIZ" w:date="2021-09-07T18:47:00Z">
            <w:rPr>
              <w:rStyle w:val="Hipervnculo"/>
              <w:rFonts w:eastAsiaTheme="minorEastAsia"/>
              <w:lang w:eastAsia="es-ES"/>
            </w:rPr>
          </w:rPrChange>
        </w:rPr>
        <w:t>Zadig</w:t>
      </w:r>
      <w:proofErr w:type="spellEnd"/>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34B66111" w14:textId="732501E4" w:rsidR="00CA64F2" w:rsidRPr="00791D37" w:rsidDel="004D28E0" w:rsidRDefault="00CA64F2" w:rsidP="00791D37">
      <w:pPr>
        <w:rPr>
          <w:del w:id="3419" w:author="JORGE CONTRERAS ORTIZ" w:date="2021-09-07T18:43:00Z"/>
        </w:rPr>
      </w:pPr>
      <w:bookmarkStart w:id="3420" w:name="_Toc81938508"/>
      <w:bookmarkEnd w:id="3420"/>
    </w:p>
    <w:p w14:paraId="054281F7" w14:textId="6C0B4E1A" w:rsidR="00571788" w:rsidRPr="00791D37" w:rsidRDefault="00B83329" w:rsidP="00FE1EC4">
      <w:pPr>
        <w:pStyle w:val="Ttulo5"/>
      </w:pPr>
      <w:bookmarkStart w:id="3421" w:name="_Toc81499405"/>
      <w:bookmarkStart w:id="3422" w:name="_Toc81938509"/>
      <w:r w:rsidRPr="00791D37">
        <w:t>FLASHEAR LA IMAGEN EN LA TARJETA SD</w:t>
      </w:r>
      <w:bookmarkEnd w:id="3421"/>
      <w:bookmarkEnd w:id="3422"/>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423" w:author="JORGE CONTRERAS ORTIZ" w:date="2021-09-04T11:34:00Z">
        <w:r w:rsidRPr="00791D37" w:rsidDel="00327D33">
          <w:delText xml:space="preserve">deberemos </w:delText>
        </w:r>
      </w:del>
      <w:ins w:id="3424" w:author="JORGE CONTRERAS ORTIZ" w:date="2021-09-04T11:34:00Z">
        <w:r w:rsidR="00327D33">
          <w:t>se deberán</w:t>
        </w:r>
        <w:r w:rsidR="00327D33" w:rsidRPr="00791D37">
          <w:t xml:space="preserve"> </w:t>
        </w:r>
      </w:ins>
      <w:r w:rsidRPr="00791D37">
        <w:t>seguir las siguientes instrucciones:</w:t>
      </w:r>
    </w:p>
    <w:p w14:paraId="4093606A" w14:textId="41B6608E" w:rsidR="00571788" w:rsidRPr="00791D37" w:rsidRDefault="00571788" w:rsidP="00791D37">
      <w:pPr>
        <w:pStyle w:val="Prrafodelista"/>
        <w:numPr>
          <w:ilvl w:val="0"/>
          <w:numId w:val="14"/>
        </w:numPr>
      </w:pPr>
      <w:del w:id="3425" w:author="JORGE CONTRERAS ORTIZ" w:date="2021-09-07T17:55:00Z">
        <w:r w:rsidRPr="00791D37" w:rsidDel="000C45F5">
          <w:delText>Instalar y abrir Balena Etcher</w:delText>
        </w:r>
      </w:del>
      <w:del w:id="3426" w:author="JORGE CONTRERAS ORTIZ" w:date="2021-09-07T17:53:00Z">
        <w:r w:rsidRPr="00791D37" w:rsidDel="000C45F5">
          <w:delText>.</w:delText>
        </w:r>
      </w:del>
      <w:ins w:id="3427" w:author="JORGE CONTRERAS ORTIZ" w:date="2021-09-07T17:55:00Z">
        <w:r w:rsidR="000C45F5">
          <w:t xml:space="preserve">Se instala </w:t>
        </w:r>
        <w:proofErr w:type="spellStart"/>
        <w:r w:rsidR="000C45F5">
          <w:t>Balena</w:t>
        </w:r>
        <w:proofErr w:type="spellEnd"/>
        <w:r w:rsidR="000C45F5">
          <w:t xml:space="preserve"> </w:t>
        </w:r>
        <w:proofErr w:type="spellStart"/>
        <w:r w:rsidR="000C45F5">
          <w:t>Etcher</w:t>
        </w:r>
        <w:proofErr w:type="spellEnd"/>
        <w:r w:rsidR="000C45F5">
          <w:t xml:space="preserve"> y se ejecuta el programa, abriéndose una ventana como la mostrada en </w:t>
        </w:r>
        <w:r w:rsidR="000C45F5">
          <w:fldChar w:fldCharType="begin"/>
        </w:r>
        <w:r w:rsidR="000C45F5">
          <w:instrText xml:space="preserve"> REF _Ref81929765 \h </w:instrText>
        </w:r>
      </w:ins>
      <w:r w:rsidR="000C45F5">
        <w:fldChar w:fldCharType="separate"/>
      </w:r>
      <w:ins w:id="3428" w:author="JORGE CONTRERAS ORTIZ" w:date="2021-09-07T17:55:00Z">
        <w:r w:rsidR="000C45F5" w:rsidRPr="00791D37">
          <w:t xml:space="preserve">Ilustración </w:t>
        </w:r>
        <w:r w:rsidR="000C45F5">
          <w:rPr>
            <w:noProof/>
          </w:rPr>
          <w:t>6</w:t>
        </w:r>
        <w:r w:rsidR="000C45F5">
          <w:fldChar w:fldCharType="end"/>
        </w:r>
      </w:ins>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3429" w:author="JORGE CONTRERAS ORTIZ" w:date="2021-09-04T11:34:00Z">
        <w:r w:rsidRPr="00791D37" w:rsidDel="00327D33">
          <w:delText>Recordemos que es</w:delText>
        </w:r>
      </w:del>
      <w:ins w:id="3430" w:author="JORGE CONTRERAS ORTIZ" w:date="2021-09-04T11:34:00Z">
        <w:r w:rsidR="00327D33">
          <w:t>Se</w:t>
        </w:r>
      </w:ins>
      <w:r w:rsidRPr="00791D37">
        <w:t xml:space="preserve"> </w:t>
      </w:r>
      <w:del w:id="3431" w:author="JORGE CONTRERAS ORTIZ" w:date="2021-09-04T11:34:00Z">
        <w:r w:rsidRPr="00791D37" w:rsidDel="00327D33">
          <w:delText xml:space="preserve">recomendado </w:delText>
        </w:r>
      </w:del>
      <w:ins w:id="3432"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433" w:author="JORGE CONTRERAS ORTIZ" w:date="2021-09-04T11:34:00Z">
        <w:r w:rsidRPr="00791D37" w:rsidDel="00327D33">
          <w:delText xml:space="preserve">Seleccionaremos </w:delText>
        </w:r>
      </w:del>
      <w:ins w:id="3434" w:author="JORGE CONTRERAS ORTIZ" w:date="2021-09-04T11:34:00Z">
        <w:r w:rsidR="00327D33">
          <w:t>Se clic</w:t>
        </w:r>
      </w:ins>
      <w:ins w:id="3435" w:author="JORGE CONTRERAS ORTIZ" w:date="2021-09-04T11:35:00Z">
        <w:r w:rsidR="00327D33">
          <w:t>ará en</w:t>
        </w:r>
      </w:ins>
      <w:ins w:id="3436" w:author="JORGE CONTRERAS ORTIZ" w:date="2021-09-04T11:34:00Z">
        <w:r w:rsidR="00327D33" w:rsidRPr="00791D37">
          <w:t xml:space="preserve"> </w:t>
        </w:r>
      </w:ins>
      <w:r w:rsidRPr="00791D37">
        <w:t xml:space="preserve">Flash y </w:t>
      </w:r>
      <w:del w:id="3437" w:author="JORGE CONTRERAS ORTIZ" w:date="2021-09-04T11:35:00Z">
        <w:r w:rsidRPr="00791D37" w:rsidDel="00327D33">
          <w:delText xml:space="preserve">esperaremos </w:delText>
        </w:r>
      </w:del>
      <w:ins w:id="3438"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439" w:author="JORGE CONTRERAS ORTIZ" w:date="2021-09-05T22:27:00Z"/>
        </w:rPr>
      </w:pPr>
      <w:del w:id="3440" w:author="JORGE CONTRERAS ORTIZ" w:date="2021-09-04T11:35:00Z">
        <w:r w:rsidRPr="00791D37" w:rsidDel="00327D33">
          <w:delText xml:space="preserve">Expulsaremos </w:delText>
        </w:r>
      </w:del>
      <w:ins w:id="3441" w:author="JORGE CONTRERAS ORTIZ" w:date="2021-09-04T11:35:00Z">
        <w:r w:rsidR="00327D33">
          <w:t>Una vez finalizado el proceso de flasheado, se expulsará</w:t>
        </w:r>
        <w:r w:rsidR="00327D33" w:rsidRPr="00791D37">
          <w:t xml:space="preserve"> </w:t>
        </w:r>
      </w:ins>
      <w:r w:rsidRPr="00791D37">
        <w:t xml:space="preserve">la tarjeta SD y </w:t>
      </w:r>
      <w:del w:id="3442" w:author="JORGE CONTRERAS ORTIZ" w:date="2021-09-04T11:35:00Z">
        <w:r w:rsidRPr="00791D37" w:rsidDel="00327D33">
          <w:delText>la introduciremos</w:delText>
        </w:r>
      </w:del>
      <w:ins w:id="3443" w:author="JORGE CONTRERAS ORTIZ" w:date="2021-09-04T11:35:00Z">
        <w:r w:rsidR="00327D33">
          <w:t xml:space="preserve">se introducirá </w:t>
        </w:r>
      </w:ins>
      <w:del w:id="3444" w:author="JORGE CONTRERAS ORTIZ" w:date="2021-09-04T11:35:00Z">
        <w:r w:rsidRPr="00791D37" w:rsidDel="00327D33">
          <w:delText xml:space="preserve"> </w:delText>
        </w:r>
      </w:del>
      <w:r w:rsidRPr="00791D37">
        <w:t>en la ranura para micro SD del módulo KTBRN1.</w:t>
      </w:r>
    </w:p>
    <w:p w14:paraId="5193503B" w14:textId="77777777" w:rsidR="00032C7F" w:rsidRPr="00791D37" w:rsidRDefault="00032C7F" w:rsidP="000C45F5">
      <w:pPr>
        <w:pStyle w:val="Prrafodelista"/>
        <w:pPrChange w:id="3445" w:author="JORGE CONTRERAS ORTIZ" w:date="2021-09-07T17:53:00Z">
          <w:pPr>
            <w:pStyle w:val="Prrafodelista"/>
            <w:numPr>
              <w:numId w:val="14"/>
            </w:numPr>
            <w:ind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6"/>
                    <a:stretch>
                      <a:fillRect/>
                    </a:stretch>
                  </pic:blipFill>
                  <pic:spPr>
                    <a:xfrm>
                      <a:off x="0" y="0"/>
                      <a:ext cx="5400040" cy="3267075"/>
                    </a:xfrm>
                    <a:prstGeom prst="rect">
                      <a:avLst/>
                    </a:prstGeom>
                  </pic:spPr>
                </pic:pic>
              </a:graphicData>
            </a:graphic>
          </wp:inline>
        </w:drawing>
      </w:r>
    </w:p>
    <w:p w14:paraId="5D18D375" w14:textId="54B2AB50" w:rsidR="00571788" w:rsidRDefault="00571788" w:rsidP="00F21168">
      <w:pPr>
        <w:pStyle w:val="Descripcin"/>
        <w:jc w:val="center"/>
        <w:rPr>
          <w:ins w:id="3446" w:author="JORGE CONTRERAS ORTIZ" w:date="2021-09-05T22:27:00Z"/>
        </w:rPr>
      </w:pPr>
      <w:bookmarkStart w:id="3447" w:name="_Ref81929765"/>
      <w:bookmarkStart w:id="3448" w:name="_Toc81938639"/>
      <w:r w:rsidRPr="00791D37">
        <w:t xml:space="preserve">Ilustración </w:t>
      </w:r>
      <w:fldSimple w:instr=" SEQ Ilustración \* ARABIC ">
        <w:r w:rsidR="001749E7">
          <w:rPr>
            <w:noProof/>
          </w:rPr>
          <w:t>6</w:t>
        </w:r>
      </w:fldSimple>
      <w:bookmarkEnd w:id="3447"/>
      <w:r w:rsidRPr="00791D37">
        <w:t xml:space="preserve"> </w:t>
      </w:r>
      <w:proofErr w:type="spellStart"/>
      <w:r w:rsidRPr="00791D37">
        <w:t>Balena</w:t>
      </w:r>
      <w:proofErr w:type="spellEnd"/>
      <w:r w:rsidRPr="00791D37">
        <w:t xml:space="preserve"> </w:t>
      </w:r>
      <w:proofErr w:type="spellStart"/>
      <w:r w:rsidRPr="00791D37">
        <w:t>Etcher</w:t>
      </w:r>
      <w:bookmarkEnd w:id="3448"/>
      <w:proofErr w:type="spellEnd"/>
    </w:p>
    <w:p w14:paraId="3EEA352D" w14:textId="77777777" w:rsidR="00032C7F" w:rsidRPr="00032C7F" w:rsidRDefault="00032C7F">
      <w:pPr>
        <w:rPr>
          <w:rPrChange w:id="3449" w:author="JORGE CONTRERAS ORTIZ" w:date="2021-09-05T22:27:00Z">
            <w:rPr/>
          </w:rPrChange>
        </w:rPr>
        <w:pPrChange w:id="3450" w:author="JORGE CONTRERAS ORTIZ" w:date="2021-09-05T22:27:00Z">
          <w:pPr>
            <w:pStyle w:val="Descripcin"/>
            <w:jc w:val="center"/>
          </w:pPr>
        </w:pPrChange>
      </w:pPr>
    </w:p>
    <w:p w14:paraId="50420EA8" w14:textId="77777777" w:rsidR="00571788" w:rsidRPr="00791D37" w:rsidRDefault="00571788" w:rsidP="00791D37"/>
    <w:p w14:paraId="113935C0" w14:textId="64099124" w:rsidR="00571788" w:rsidRPr="00791D37" w:rsidRDefault="00327D33" w:rsidP="00FE1EC4">
      <w:pPr>
        <w:pStyle w:val="Ttulo5"/>
      </w:pPr>
      <w:bookmarkStart w:id="3451" w:name="_Toc81499406"/>
      <w:bookmarkStart w:id="3452" w:name="_Toc81938510"/>
      <w:r w:rsidRPr="00791D37">
        <w:t>PRIMERA INSTALACIÓN</w:t>
      </w:r>
      <w:bookmarkEnd w:id="3451"/>
      <w:bookmarkEnd w:id="3452"/>
    </w:p>
    <w:p w14:paraId="5ACFBDBF" w14:textId="77777777" w:rsidR="00571788" w:rsidRPr="00791D37" w:rsidRDefault="00571788" w:rsidP="00791D37"/>
    <w:p w14:paraId="6EAF2EA9" w14:textId="3B5737C8" w:rsidR="00571788" w:rsidRPr="00791D37" w:rsidRDefault="00571788" w:rsidP="00791D37">
      <w:del w:id="3453" w:author="JORGE CONTRERAS ORTIZ" w:date="2021-09-04T11:35:00Z">
        <w:r w:rsidRPr="00791D37" w:rsidDel="00327D33">
          <w:delText xml:space="preserve">Conectaremos </w:delText>
        </w:r>
      </w:del>
      <w:ins w:id="3454" w:author="JORGE CONTRERAS ORTIZ" w:date="2021-09-04T11:35:00Z">
        <w:r w:rsidR="00327D33">
          <w:t>Se conec</w:t>
        </w:r>
      </w:ins>
      <w:ins w:id="3455" w:author="JORGE CONTRERAS ORTIZ" w:date="2021-09-04T11:36:00Z">
        <w:r w:rsidR="00327D33">
          <w:t>tará</w:t>
        </w:r>
      </w:ins>
      <w:ins w:id="3456" w:author="JORGE CONTRERAS ORTIZ" w:date="2021-09-04T11:35:00Z">
        <w:r w:rsidR="00327D33" w:rsidRPr="00791D37">
          <w:t xml:space="preserve"> </w:t>
        </w:r>
      </w:ins>
      <w:r w:rsidRPr="00791D37">
        <w:t xml:space="preserve">con un cable USB el dispositivo KTBRN1 al PC. La primera vez que </w:t>
      </w:r>
      <w:del w:id="3457" w:author="JORGE CONTRERAS ORTIZ" w:date="2021-09-04T11:36:00Z">
        <w:r w:rsidRPr="00791D37" w:rsidDel="00327D33">
          <w:delText xml:space="preserve">encendamos </w:delText>
        </w:r>
      </w:del>
      <w:ins w:id="3458"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4C3A3D3F" w:rsidR="00571788" w:rsidRPr="00791D37" w:rsidRDefault="00571788" w:rsidP="00791D37">
      <w:r w:rsidRPr="00791D37">
        <w:t xml:space="preserve">Una vez terminado, </w:t>
      </w:r>
      <w:del w:id="3459" w:author="JORGE CONTRERAS ORTIZ" w:date="2021-09-04T11:36:00Z">
        <w:r w:rsidRPr="00791D37" w:rsidDel="00327D33">
          <w:delText xml:space="preserve">seguiremos </w:delText>
        </w:r>
      </w:del>
      <w:ins w:id="3460" w:author="JORGE CONTRERAS ORTIZ" w:date="2021-09-04T11:36:00Z">
        <w:r w:rsidR="00327D33">
          <w:t>se seguirán</w:t>
        </w:r>
        <w:r w:rsidR="00327D33" w:rsidRPr="00791D37">
          <w:t xml:space="preserve"> </w:t>
        </w:r>
      </w:ins>
      <w:r w:rsidRPr="00791D37">
        <w:t xml:space="preserve">los pasos descritos </w:t>
      </w:r>
      <w:ins w:id="3461" w:author="JORGE CONTRERAS ORTIZ" w:date="2021-09-04T11:36:00Z">
        <w:r w:rsidR="00327D33">
          <w:t>en</w:t>
        </w:r>
      </w:ins>
      <w:ins w:id="3462" w:author="JORGE CONTRERAS ORTIZ" w:date="2021-09-04T13:54:00Z">
        <w:r w:rsidR="00D86ECC">
          <w:t xml:space="preserve"> </w:t>
        </w:r>
      </w:ins>
      <w:ins w:id="3463" w:author="JORGE CONTRERAS ORTIZ" w:date="2021-09-04T13:55:00Z">
        <w:r w:rsidR="00D86ECC">
          <w:fldChar w:fldCharType="begin"/>
        </w:r>
        <w:r w:rsidR="00D86ECC">
          <w:instrText xml:space="preserve"> REF _Ref81656136 \w \h </w:instrText>
        </w:r>
      </w:ins>
      <w:r w:rsidR="00D86ECC">
        <w:fldChar w:fldCharType="separate"/>
      </w:r>
      <w:ins w:id="3464" w:author="JORGE CONTRERAS ORTIZ" w:date="2021-09-05T23:41:00Z">
        <w:r w:rsidR="001749E7">
          <w:t>3.2.1.2.3.1</w:t>
        </w:r>
      </w:ins>
      <w:ins w:id="3465" w:author="JORGE CONTRERAS ORTIZ" w:date="2021-09-04T13:55:00Z">
        <w:r w:rsidR="00D86ECC">
          <w:fldChar w:fldCharType="end"/>
        </w:r>
      </w:ins>
      <w:ins w:id="3466" w:author="JORGE CONTRERAS ORTIZ" w:date="2021-09-04T11:36:00Z">
        <w:r w:rsidR="00327D33">
          <w:t xml:space="preserve"> </w:t>
        </w:r>
      </w:ins>
      <w:ins w:id="3467" w:author="JORGE CONTRERAS ORTIZ" w:date="2021-09-04T13:54:00Z">
        <w:r w:rsidR="00D86ECC">
          <w:fldChar w:fldCharType="begin"/>
        </w:r>
        <w:r w:rsidR="00D86ECC">
          <w:instrText xml:space="preserve"> REF _Ref81656100 \h </w:instrText>
        </w:r>
      </w:ins>
      <w:r w:rsidR="00D86ECC">
        <w:fldChar w:fldCharType="separate"/>
      </w:r>
      <w:ins w:id="3468" w:author="JORGE CONTRERAS ORTIZ" w:date="2021-09-05T23:41:00Z">
        <w:r w:rsidR="001749E7" w:rsidRPr="00791D37">
          <w:t>CONEXIÓN VÍA PUERTO USB SERIE</w:t>
        </w:r>
      </w:ins>
      <w:ins w:id="3469" w:author="JORGE CONTRERAS ORTIZ" w:date="2021-09-04T13:54:00Z">
        <w:r w:rsidR="00D86ECC">
          <w:fldChar w:fldCharType="end"/>
        </w:r>
        <w:r w:rsidR="00D86ECC">
          <w:t xml:space="preserve"> </w:t>
        </w:r>
      </w:ins>
      <w:del w:id="3470"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471" w:author="JORGE CONTRERAS ORTIZ" w:date="2021-09-05T20:59:00Z"/>
        </w:rPr>
      </w:pPr>
    </w:p>
    <w:p w14:paraId="71039E24" w14:textId="45FB2256" w:rsidR="00CA64F2" w:rsidRDefault="00CA64F2" w:rsidP="00791D37">
      <w:pPr>
        <w:rPr>
          <w:ins w:id="3472" w:author="JORGE CONTRERAS ORTIZ" w:date="2021-09-05T20:59:00Z"/>
        </w:rPr>
      </w:pPr>
    </w:p>
    <w:p w14:paraId="4E610B64" w14:textId="3A06CC73" w:rsidR="00CA64F2" w:rsidRPr="00791D37" w:rsidDel="00032C7F" w:rsidRDefault="00CA64F2" w:rsidP="00791D37">
      <w:pPr>
        <w:rPr>
          <w:del w:id="3473" w:author="JORGE CONTRERAS ORTIZ" w:date="2021-09-05T22:27:00Z"/>
        </w:rPr>
      </w:pPr>
      <w:bookmarkStart w:id="3474" w:name="_Toc81776484"/>
      <w:bookmarkStart w:id="3475" w:name="_Toc81776680"/>
      <w:bookmarkStart w:id="3476" w:name="_Toc81777043"/>
      <w:bookmarkStart w:id="3477" w:name="_Toc81777328"/>
      <w:bookmarkStart w:id="3478" w:name="_Toc81777614"/>
      <w:bookmarkStart w:id="3479" w:name="_Toc81777914"/>
      <w:bookmarkStart w:id="3480" w:name="_Toc81778205"/>
      <w:bookmarkStart w:id="3481" w:name="_Toc81938511"/>
      <w:bookmarkEnd w:id="3474"/>
      <w:bookmarkEnd w:id="3475"/>
      <w:bookmarkEnd w:id="3476"/>
      <w:bookmarkEnd w:id="3477"/>
      <w:bookmarkEnd w:id="3478"/>
      <w:bookmarkEnd w:id="3479"/>
      <w:bookmarkEnd w:id="3480"/>
      <w:bookmarkEnd w:id="3481"/>
    </w:p>
    <w:p w14:paraId="63A03864" w14:textId="0F9E9A75" w:rsidR="00571788" w:rsidRPr="00791D37" w:rsidRDefault="00327D33" w:rsidP="00FE1EC4">
      <w:pPr>
        <w:pStyle w:val="Ttulo6"/>
      </w:pPr>
      <w:bookmarkStart w:id="3482" w:name="_Conexión_vía_puerto"/>
      <w:bookmarkStart w:id="3483" w:name="_Ref81656100"/>
      <w:bookmarkStart w:id="3484" w:name="_Ref81656136"/>
      <w:bookmarkStart w:id="3485" w:name="_Ref81656274"/>
      <w:bookmarkStart w:id="3486" w:name="_Ref81656279"/>
      <w:bookmarkStart w:id="3487" w:name="_Toc81938512"/>
      <w:bookmarkEnd w:id="3482"/>
      <w:r w:rsidRPr="00791D37">
        <w:t>CONEXIÓN VÍA PUERTO USB SERIE</w:t>
      </w:r>
      <w:bookmarkEnd w:id="3483"/>
      <w:bookmarkEnd w:id="3484"/>
      <w:bookmarkEnd w:id="3485"/>
      <w:bookmarkEnd w:id="3486"/>
      <w:bookmarkEnd w:id="3487"/>
    </w:p>
    <w:p w14:paraId="14A03D4E" w14:textId="77777777" w:rsidR="00571788" w:rsidRPr="00791D37" w:rsidRDefault="00571788" w:rsidP="00791D37"/>
    <w:p w14:paraId="339B3226" w14:textId="04609A6F" w:rsidR="00032C7F" w:rsidRDefault="00571788" w:rsidP="00791D37">
      <w:pPr>
        <w:rPr>
          <w:ins w:id="3488" w:author="JORGE CONTRERAS ORTIZ" w:date="2021-09-05T22:27:00Z"/>
        </w:rPr>
      </w:pPr>
      <w:r w:rsidRPr="00791D37">
        <w:t xml:space="preserve">Al conectarse, deberá detectarse y listarse un nuevo dispositivo Serie (USB a Serie), dependiendo del sistema operativo del ordenador. Quizás se requiera que </w:t>
      </w:r>
      <w:del w:id="3489" w:author="JORGE CONTRERAS ORTIZ" w:date="2021-09-04T11:39:00Z">
        <w:r w:rsidRPr="00791D37" w:rsidDel="002C3A3D">
          <w:delText xml:space="preserve">instalemos </w:delText>
        </w:r>
      </w:del>
      <w:ins w:id="3490" w:author="JORGE CONTRERAS ORTIZ" w:date="2021-09-04T11:39:00Z">
        <w:r w:rsidR="002C3A3D">
          <w:t>la instalación de</w:t>
        </w:r>
      </w:ins>
      <w:del w:id="3491" w:author="JORGE CONTRERAS ORTIZ" w:date="2021-09-04T11:39:00Z">
        <w:r w:rsidRPr="00791D37" w:rsidDel="002C3A3D">
          <w:delText>e</w:delText>
        </w:r>
      </w:del>
      <w:r w:rsidRPr="00791D37">
        <w:t xml:space="preserve">l driver para el puerto USB a Serie, para ello </w:t>
      </w:r>
      <w:del w:id="3492" w:author="JORGE CONTRERAS ORTIZ" w:date="2021-09-04T11:39:00Z">
        <w:r w:rsidRPr="00791D37" w:rsidDel="002C3A3D">
          <w:delText xml:space="preserve">comprobaremos </w:delText>
        </w:r>
      </w:del>
      <w:ins w:id="3493" w:author="JORGE CONTRERAS ORTIZ" w:date="2021-09-04T11:39:00Z">
        <w:r w:rsidR="002C3A3D">
          <w:t>se comprobará</w:t>
        </w:r>
        <w:r w:rsidR="002C3A3D" w:rsidRPr="00791D37">
          <w:t xml:space="preserve"> </w:t>
        </w:r>
      </w:ins>
      <w:r w:rsidRPr="00791D37">
        <w:t xml:space="preserve">si </w:t>
      </w:r>
      <w:del w:id="3494" w:author="JORGE CONTRERAS ORTIZ" w:date="2021-09-04T11:39:00Z">
        <w:r w:rsidRPr="00791D37" w:rsidDel="002C3A3D">
          <w:delText xml:space="preserve">nuestro </w:delText>
        </w:r>
      </w:del>
      <w:ins w:id="3495" w:author="JORGE CONTRERAS ORTIZ" w:date="2021-09-04T11:39:00Z">
        <w:r w:rsidR="002C3A3D">
          <w:t>el</w:t>
        </w:r>
        <w:r w:rsidR="002C3A3D" w:rsidRPr="00791D37">
          <w:t xml:space="preserve"> </w:t>
        </w:r>
      </w:ins>
      <w:r w:rsidRPr="00791D37">
        <w:t>ordenador lo reconoce</w:t>
      </w:r>
      <w:ins w:id="3496" w:author="JORGE CONTRERAS ORTIZ" w:date="2021-09-07T17:57:00Z">
        <w:r w:rsidR="000C45F5">
          <w:t>, abriendo el Administrador de dispositivos.</w:t>
        </w:r>
      </w:ins>
      <w:del w:id="3497" w:author="JORGE CONTRERAS ORTIZ" w:date="2021-09-07T17:57:00Z">
        <w:r w:rsidRPr="00791D37" w:rsidDel="000C45F5">
          <w:delText>.</w:delText>
        </w:r>
      </w:del>
    </w:p>
    <w:p w14:paraId="7D1FAC18" w14:textId="77777777" w:rsidR="00032C7F" w:rsidRDefault="00032C7F" w:rsidP="00791D37">
      <w:pPr>
        <w:rPr>
          <w:ins w:id="3498" w:author="JORGE CONTRERAS ORTIZ" w:date="2021-09-04T11:38:00Z"/>
        </w:rPr>
      </w:pP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7"/>
                    <a:stretch>
                      <a:fillRect/>
                    </a:stretch>
                  </pic:blipFill>
                  <pic:spPr>
                    <a:xfrm>
                      <a:off x="0" y="0"/>
                      <a:ext cx="5400040" cy="3946525"/>
                    </a:xfrm>
                    <a:prstGeom prst="rect">
                      <a:avLst/>
                    </a:prstGeom>
                  </pic:spPr>
                </pic:pic>
              </a:graphicData>
            </a:graphic>
          </wp:inline>
        </w:drawing>
      </w:r>
    </w:p>
    <w:p w14:paraId="0D080367" w14:textId="5253C591" w:rsidR="00571788" w:rsidRPr="00791D37" w:rsidDel="002C3A3D" w:rsidRDefault="00571788" w:rsidP="00F21168">
      <w:pPr>
        <w:pStyle w:val="Descripcin"/>
        <w:jc w:val="center"/>
        <w:rPr>
          <w:del w:id="3499" w:author="JORGE CONTRERAS ORTIZ" w:date="2021-09-04T11:45:00Z"/>
        </w:rPr>
      </w:pPr>
      <w:bookmarkStart w:id="3500" w:name="_Ref81656195"/>
      <w:bookmarkStart w:id="3501" w:name="_Toc81499818"/>
      <w:bookmarkStart w:id="3502" w:name="_Toc81938640"/>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ins w:id="3503" w:author="JORGE CONTRERAS ORTIZ" w:date="2021-09-05T23:41:00Z">
        <w:r w:rsidR="001749E7">
          <w:rPr>
            <w:i w:val="0"/>
            <w:iCs w:val="0"/>
            <w:noProof/>
          </w:rPr>
          <w:t>7</w:t>
        </w:r>
      </w:ins>
      <w:del w:id="3504" w:author="JORGE CONTRERAS ORTIZ" w:date="2021-09-05T23:22:00Z">
        <w:r w:rsidR="003E5AE5" w:rsidDel="00F005C7">
          <w:rPr>
            <w:noProof/>
          </w:rPr>
          <w:delText>7</w:delText>
        </w:r>
      </w:del>
      <w:r w:rsidR="00807E1A">
        <w:rPr>
          <w:i w:val="0"/>
          <w:iCs w:val="0"/>
          <w:noProof/>
        </w:rPr>
        <w:fldChar w:fldCharType="end"/>
      </w:r>
      <w:bookmarkEnd w:id="3500"/>
      <w:r w:rsidRPr="00791D37">
        <w:t xml:space="preserve"> </w:t>
      </w:r>
      <w:del w:id="3505" w:author="JORGE CONTRERAS ORTIZ" w:date="2021-09-05T23:21:00Z">
        <w:r w:rsidRPr="00791D37" w:rsidDel="00F005C7">
          <w:delText xml:space="preserve">Border Router en </w:delText>
        </w:r>
      </w:del>
      <w:r w:rsidRPr="00791D37">
        <w:t>Administrador de Dispositivos Previo a la instalación de Drivers</w:t>
      </w:r>
      <w:bookmarkEnd w:id="3501"/>
      <w:ins w:id="3506" w:author="JORGE CONTRERAS ORTIZ" w:date="2021-09-05T23:21:00Z">
        <w:r w:rsidR="00F005C7">
          <w:t xml:space="preserve"> del BR</w:t>
        </w:r>
      </w:ins>
      <w:bookmarkEnd w:id="3502"/>
    </w:p>
    <w:p w14:paraId="07773D58" w14:textId="77777777" w:rsidR="00571788" w:rsidRPr="00791D37" w:rsidRDefault="00571788">
      <w:pPr>
        <w:pStyle w:val="Descripcin"/>
        <w:jc w:val="center"/>
        <w:pPrChange w:id="3507" w:author="JORGE CONTRERAS ORTIZ" w:date="2021-09-04T11:45:00Z">
          <w:pPr>
            <w:pStyle w:val="TDC3"/>
          </w:pPr>
        </w:pPrChange>
      </w:pPr>
    </w:p>
    <w:p w14:paraId="047911EB" w14:textId="2D85184C" w:rsidR="00571788" w:rsidRDefault="00571788" w:rsidP="00791D37">
      <w:pPr>
        <w:rPr>
          <w:ins w:id="3508" w:author="JORGE CONTRERAS ORTIZ" w:date="2021-09-05T22:27:00Z"/>
        </w:rPr>
      </w:pPr>
    </w:p>
    <w:p w14:paraId="6601D47A" w14:textId="6F41475A" w:rsidR="00032C7F" w:rsidRDefault="00032C7F" w:rsidP="00791D37">
      <w:pPr>
        <w:rPr>
          <w:ins w:id="3509" w:author="JORGE CONTRERAS ORTIZ" w:date="2021-09-05T22:27:00Z"/>
        </w:rPr>
      </w:pPr>
    </w:p>
    <w:p w14:paraId="365B2B47" w14:textId="77777777" w:rsidR="00032C7F" w:rsidRPr="00791D37" w:rsidRDefault="00032C7F" w:rsidP="00791D37"/>
    <w:p w14:paraId="33B119A5" w14:textId="6514EF71" w:rsidR="00571788" w:rsidRPr="00FE1EC4" w:rsidRDefault="00571788" w:rsidP="00791D37">
      <w:commentRangeStart w:id="3510"/>
      <w:del w:id="3511" w:author="JORGE CONTRERAS ORTIZ" w:date="2021-09-06T00:11:00Z">
        <w:r w:rsidRPr="00791D37" w:rsidDel="0046525E">
          <w:delText>Si sale</w:delText>
        </w:r>
      </w:del>
      <w:ins w:id="3512" w:author="JORGE CONTRERAS ORTIZ" w:date="2021-09-06T00:11:00Z">
        <w:r w:rsidR="0046525E">
          <w:t xml:space="preserve">En caso de encontrarse </w:t>
        </w:r>
      </w:ins>
      <w:ins w:id="3513" w:author="JORGE CONTRERAS ORTIZ" w:date="2021-09-06T00:12:00Z">
        <w:r w:rsidR="0046525E">
          <w:t>en la situación mostrada en</w:t>
        </w:r>
      </w:ins>
      <w:del w:id="3514" w:author="JORGE CONTRERAS ORTIZ" w:date="2021-09-06T00:12:00Z">
        <w:r w:rsidRPr="00791D37" w:rsidDel="0046525E">
          <w:delText xml:space="preserve"> como en</w:delText>
        </w:r>
      </w:del>
      <w:r w:rsidRPr="00791D37">
        <w:t xml:space="preserve"> la</w:t>
      </w:r>
      <w:del w:id="3515" w:author="JORGE CONTRERAS ORTIZ" w:date="2021-09-04T11:40:00Z">
        <w:r w:rsidRPr="00791D37" w:rsidDel="002C3A3D">
          <w:delText xml:space="preserve"> </w:delText>
        </w:r>
      </w:del>
      <w:ins w:id="3516" w:author="JORGE CONTRERAS ORTIZ" w:date="2021-09-04T11:40:00Z">
        <w:r w:rsidR="002C3A3D">
          <w:t xml:space="preserve"> </w:t>
        </w:r>
      </w:ins>
      <w:ins w:id="3517" w:author="JORGE CONTRERAS ORTIZ" w:date="2021-09-04T13:56:00Z">
        <w:r w:rsidR="00D86ECC">
          <w:fldChar w:fldCharType="begin"/>
        </w:r>
        <w:r w:rsidR="00D86ECC">
          <w:instrText xml:space="preserve"> REF _Ref81656195 \h </w:instrText>
        </w:r>
      </w:ins>
      <w:r w:rsidR="00D86ECC">
        <w:fldChar w:fldCharType="separate"/>
      </w:r>
      <w:ins w:id="3518" w:author="JORGE CONTRERAS ORTIZ" w:date="2021-09-05T23:41:00Z">
        <w:r w:rsidR="001749E7" w:rsidRPr="00791D37">
          <w:t xml:space="preserve">Ilustración </w:t>
        </w:r>
        <w:r w:rsidR="001749E7">
          <w:rPr>
            <w:i/>
            <w:iCs/>
            <w:noProof/>
          </w:rPr>
          <w:t>7</w:t>
        </w:r>
      </w:ins>
      <w:ins w:id="3519" w:author="JORGE CONTRERAS ORTIZ" w:date="2021-09-04T13:56:00Z">
        <w:r w:rsidR="00D86ECC">
          <w:fldChar w:fldCharType="end"/>
        </w:r>
      </w:ins>
      <w:del w:id="3520" w:author="JORGE CONTRERAS ORTIZ" w:date="2021-09-04T11:40:00Z">
        <w:r w:rsidRPr="00791D37" w:rsidDel="002C3A3D">
          <w:delText>imagen anterior</w:delText>
        </w:r>
      </w:del>
      <w:r w:rsidRPr="00791D37">
        <w:t xml:space="preserve">, </w:t>
      </w:r>
      <w:del w:id="3521" w:author="JORGE CONTRERAS ORTIZ" w:date="2021-09-04T00:27:00Z">
        <w:r w:rsidRPr="00791D37" w:rsidDel="006B360E">
          <w:delText xml:space="preserve">instalaremos </w:delText>
        </w:r>
      </w:del>
      <w:ins w:id="3522" w:author="JORGE CONTRERAS ORTIZ" w:date="2021-09-04T00:27:00Z">
        <w:r w:rsidR="006B360E">
          <w:t xml:space="preserve">se </w:t>
        </w:r>
      </w:ins>
      <w:ins w:id="3523" w:author="JORGE CONTRERAS ORTIZ" w:date="2021-09-04T11:40:00Z">
        <w:r w:rsidR="002C3A3D">
          <w:t>instalan</w:t>
        </w:r>
      </w:ins>
      <w:ins w:id="3524" w:author="JORGE CONTRERAS ORTIZ" w:date="2021-09-04T00:27:00Z">
        <w:r w:rsidR="006B360E" w:rsidRPr="00791D37">
          <w:t xml:space="preserve"> </w:t>
        </w:r>
      </w:ins>
      <w:r w:rsidRPr="00791D37">
        <w:t xml:space="preserve">los driver usando la herramienta </w:t>
      </w:r>
      <w:proofErr w:type="spellStart"/>
      <w:r w:rsidRPr="00791D37">
        <w:t>Zadig.</w:t>
      </w:r>
      <w:commentRangeEnd w:id="3510"/>
      <w:r w:rsidRPr="00791D37">
        <w:rPr>
          <w:rStyle w:val="Refdecomentario"/>
        </w:rPr>
        <w:commentReference w:id="3510"/>
      </w:r>
      <w:ins w:id="3525" w:author="JORGE CONTRERAS ORTIZ" w:date="2021-09-04T11:46:00Z">
        <w:r w:rsidR="002C3A3D">
          <w:t>Al</w:t>
        </w:r>
        <w:proofErr w:type="spellEnd"/>
        <w:r w:rsidR="002C3A3D">
          <w:t xml:space="preserve"> abrir la herramienta </w:t>
        </w:r>
        <w:proofErr w:type="spellStart"/>
        <w:r w:rsidR="002C3A3D">
          <w:t>Zadig</w:t>
        </w:r>
      </w:ins>
      <w:proofErr w:type="spellEnd"/>
      <w:ins w:id="3526" w:author="JORGE CONTRERAS ORTIZ" w:date="2021-09-04T11:47:00Z">
        <w:r w:rsidR="002C3A3D">
          <w:t xml:space="preserve">, se seleccionará el dispositivo </w:t>
        </w:r>
        <w:r w:rsidR="002C3A3D" w:rsidRPr="002C3A3D">
          <w:rPr>
            <w:i/>
            <w:iCs/>
            <w:rPrChange w:id="3527" w:author="JORGE CONTRERAS ORTIZ" w:date="2021-09-04T11:47:00Z">
              <w:rPr/>
            </w:rPrChange>
          </w:rPr>
          <w:t>Gadget Serial v2.4</w:t>
        </w:r>
        <w:r w:rsidR="002C3A3D">
          <w:t xml:space="preserve"> y el driver </w:t>
        </w:r>
        <w:r w:rsidR="002C3A3D">
          <w:rPr>
            <w:i/>
            <w:iCs/>
          </w:rPr>
          <w:t>USB Serial (CDC)</w:t>
        </w:r>
      </w:ins>
      <w:ins w:id="3528" w:author="JORGE CONTRERAS ORTIZ" w:date="2021-09-04T11:48:00Z">
        <w:r w:rsidR="002C3A3D">
          <w:t>, tal como se muestra en la</w:t>
        </w:r>
      </w:ins>
      <w:ins w:id="3529"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530" w:author="JORGE CONTRERAS ORTIZ" w:date="2021-09-05T23:41:00Z">
        <w:r w:rsidR="001749E7" w:rsidRPr="00791D37">
          <w:t xml:space="preserve">Ilustración </w:t>
        </w:r>
        <w:r w:rsidR="001749E7">
          <w:rPr>
            <w:noProof/>
          </w:rPr>
          <w:t>8</w:t>
        </w:r>
      </w:ins>
      <w:ins w:id="3531" w:author="JORGE CONTRERAS ORTIZ" w:date="2021-09-04T13:56:00Z">
        <w:r w:rsidR="00D86ECC">
          <w:fldChar w:fldCharType="end"/>
        </w:r>
      </w:ins>
      <w:ins w:id="3532" w:author="JORGE CONTRERAS ORTIZ" w:date="2021-09-04T11:47:00Z">
        <w:r w:rsidR="002C3A3D">
          <w:rPr>
            <w:i/>
            <w:iCs/>
          </w:rPr>
          <w:t>.</w:t>
        </w:r>
        <w:r w:rsidR="002C3A3D">
          <w:t xml:space="preserve"> Una vez se hayan seleccionado las opciones comentadas </w:t>
        </w:r>
      </w:ins>
      <w:ins w:id="3533"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8"/>
                    <a:stretch>
                      <a:fillRect/>
                    </a:stretch>
                  </pic:blipFill>
                  <pic:spPr>
                    <a:xfrm>
                      <a:off x="0" y="0"/>
                      <a:ext cx="5400040" cy="2406015"/>
                    </a:xfrm>
                    <a:prstGeom prst="rect">
                      <a:avLst/>
                    </a:prstGeom>
                  </pic:spPr>
                </pic:pic>
              </a:graphicData>
            </a:graphic>
          </wp:inline>
        </w:drawing>
      </w:r>
    </w:p>
    <w:p w14:paraId="7D05AEC7" w14:textId="437F407D" w:rsidR="000C45F5" w:rsidRDefault="00571788" w:rsidP="005D2A6A">
      <w:pPr>
        <w:pStyle w:val="Descripcin"/>
        <w:jc w:val="center"/>
        <w:rPr>
          <w:ins w:id="3534" w:author="JORGE CONTRERAS ORTIZ" w:date="2021-09-07T18:03:00Z"/>
        </w:rPr>
      </w:pPr>
      <w:bookmarkStart w:id="3535" w:name="_Ref81656211"/>
      <w:bookmarkStart w:id="3536" w:name="_Toc81499584"/>
      <w:bookmarkStart w:id="3537" w:name="_Toc81499819"/>
      <w:bookmarkStart w:id="3538" w:name="_Toc8193864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8</w:t>
      </w:r>
      <w:r w:rsidRPr="006242EF">
        <w:fldChar w:fldCharType="end"/>
      </w:r>
      <w:bookmarkEnd w:id="3535"/>
      <w:r w:rsidRPr="00791D37">
        <w:t xml:space="preserve"> Instalación Drivers de Border Router con </w:t>
      </w:r>
      <w:proofErr w:type="spellStart"/>
      <w:r w:rsidRPr="00791D37">
        <w:t>Zadig</w:t>
      </w:r>
      <w:bookmarkEnd w:id="3536"/>
      <w:bookmarkEnd w:id="3537"/>
      <w:bookmarkEnd w:id="3538"/>
      <w:proofErr w:type="spellEnd"/>
    </w:p>
    <w:p w14:paraId="03D9E151" w14:textId="77777777" w:rsidR="005D2A6A" w:rsidRPr="005D2A6A" w:rsidRDefault="005D2A6A" w:rsidP="005D2A6A">
      <w:pPr>
        <w:rPr>
          <w:ins w:id="3539" w:author="JORGE CONTRERAS ORTIZ" w:date="2021-09-04T11:38:00Z"/>
          <w:rPrChange w:id="3540" w:author="JORGE CONTRERAS ORTIZ" w:date="2021-09-07T18:03:00Z">
            <w:rPr>
              <w:ins w:id="3541" w:author="JORGE CONTRERAS ORTIZ" w:date="2021-09-04T11:38:00Z"/>
            </w:rPr>
          </w:rPrChange>
        </w:rPr>
        <w:pPrChange w:id="3542" w:author="JORGE CONTRERAS ORTIZ" w:date="2021-09-07T18:03:00Z">
          <w:pPr>
            <w:pStyle w:val="Descripcin"/>
            <w:jc w:val="center"/>
          </w:pPr>
        </w:pPrChange>
      </w:pPr>
    </w:p>
    <w:p w14:paraId="0E54789C" w14:textId="3663DDEE" w:rsidR="005D2A6A" w:rsidRPr="00FE1EC4" w:rsidRDefault="002C3A3D">
      <w:pPr>
        <w:pPrChange w:id="3543" w:author="JORGE CONTRERAS ORTIZ" w:date="2021-09-04T11:38:00Z">
          <w:pPr>
            <w:pStyle w:val="Descripcin"/>
            <w:jc w:val="center"/>
          </w:pPr>
        </w:pPrChange>
      </w:pPr>
      <w:del w:id="3544"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545" w:name="_Toc81649978"/>
                              <w:del w:id="3546"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547" w:name="_Ref81655260"/>
                              <w:del w:id="3548" w:author="JORGE CONTRERAS ORTIZ" w:date="2021-09-04T13:42:00Z">
                                <w:r w:rsidRPr="0089317F" w:rsidDel="00F92885">
                                  <w:delText>MobaXterm</w:delText>
                                </w:r>
                              </w:del>
                              <w:bookmarkEnd w:id="3545"/>
                              <w:bookmarkEnd w:id="3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549" w:name="_Toc81649978"/>
                        <w:del w:id="3550"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551" w:name="_Ref81655260"/>
                        <w:del w:id="3552" w:author="JORGE CONTRERAS ORTIZ" w:date="2021-09-04T13:42:00Z">
                          <w:r w:rsidRPr="0089317F" w:rsidDel="00F92885">
                            <w:delText>MobaXterm</w:delText>
                          </w:r>
                        </w:del>
                        <w:bookmarkEnd w:id="3549"/>
                        <w:bookmarkEnd w:id="3551"/>
                      </w:p>
                    </w:txbxContent>
                  </v:textbox>
                  <w10:wrap type="square" anchorx="margin"/>
                </v:shape>
              </w:pict>
            </mc:Fallback>
          </mc:AlternateContent>
        </w:r>
      </w:del>
      <w:ins w:id="3553"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ins w:id="3554" w:author="JORGE CONTRERAS ORTIZ" w:date="2021-09-07T18:01:00Z">
        <w:r w:rsidR="000C45F5">
          <w:t xml:space="preserve"> </w:t>
        </w:r>
        <w:r w:rsidR="000C45F5" w:rsidRPr="00791D37">
          <w:t xml:space="preserve">Tras realizar esto 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proofErr w:type="spellStart"/>
        <w:r w:rsidR="000C45F5" w:rsidRPr="00276458">
          <w:t>root</w:t>
        </w:r>
        <w:proofErr w:type="spellEnd"/>
        <w:r w:rsidR="000C45F5" w:rsidRPr="00791D37">
          <w:t xml:space="preserve"> y la contraseña </w:t>
        </w:r>
        <w:r w:rsidR="000C45F5" w:rsidRPr="00276458">
          <w:t>kirale123</w:t>
        </w:r>
      </w:ins>
      <w:ins w:id="3555" w:author="JORGE CONTRERAS ORTIZ" w:date="2021-09-07T18:02:00Z">
        <w:r w:rsidR="000C45F5">
          <w:t xml:space="preserve">. Una vez iniciada sesión, saldrá </w:t>
        </w:r>
      </w:ins>
      <w:ins w:id="3556" w:author="JORGE CONTRERAS ORTIZ" w:date="2021-09-07T18:03:00Z">
        <w:r w:rsidR="000C45F5">
          <w:t>por la consola</w:t>
        </w:r>
        <w:r w:rsidR="005D2A6A">
          <w:t xml:space="preserve"> </w:t>
        </w:r>
      </w:ins>
      <w:ins w:id="3557" w:author="JORGE CONTRERAS ORTIZ" w:date="2021-09-07T18:04:00Z">
        <w:r w:rsidR="005D2A6A">
          <w:t>la pantalla de bienvenida, tal como se muestra</w:t>
        </w:r>
      </w:ins>
      <w:ins w:id="3558"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3559" w:author="JORGE CONTRERAS ORTIZ" w:date="2021-09-07T18:03:00Z">
        <w:r w:rsidR="005D2A6A">
          <w:t xml:space="preserve">Ilustración </w:t>
        </w:r>
        <w:r w:rsidR="005D2A6A">
          <w:rPr>
            <w:noProof/>
          </w:rPr>
          <w:t>9</w:t>
        </w:r>
        <w:r w:rsidR="005D2A6A">
          <w:fldChar w:fldCharType="end"/>
        </w:r>
        <w:r w:rsidR="005D2A6A">
          <w:t>.</w:t>
        </w:r>
      </w:ins>
    </w:p>
    <w:p w14:paraId="0FE6271E" w14:textId="77777777" w:rsidR="00593FA6" w:rsidRDefault="00571788">
      <w:pPr>
        <w:keepNext/>
        <w:ind w:left="708" w:hanging="708"/>
        <w:jc w:val="center"/>
        <w:rPr>
          <w:ins w:id="3560" w:author="JORGE CONTRERAS ORTIZ" w:date="2021-09-04T12:17:00Z"/>
        </w:rPr>
        <w:pPrChange w:id="3561" w:author="JORGE CONTRERAS ORTIZ" w:date="2021-09-04T12:17:00Z">
          <w:pPr>
            <w:ind w:left="708" w:hanging="708"/>
            <w:jc w:val="center"/>
          </w:pPr>
        </w:pPrChange>
      </w:pPr>
      <w:r w:rsidRPr="00593FA6">
        <w:rPr>
          <w:i/>
          <w:iCs/>
          <w:noProof/>
          <w:color w:val="44546A" w:themeColor="text2"/>
          <w:sz w:val="18"/>
          <w:szCs w:val="18"/>
          <w:rPrChange w:id="3562" w:author="JORGE CONTRERAS ORTIZ" w:date="2021-09-04T12:14:00Z">
            <w:rPr>
              <w:noProof/>
            </w:rPr>
          </w:rPrChange>
        </w:rPr>
        <w:drawing>
          <wp:inline distT="0" distB="0" distL="0" distR="0" wp14:anchorId="068EA8C1" wp14:editId="51124EF0">
            <wp:extent cx="5422692" cy="4549093"/>
            <wp:effectExtent l="0" t="0" r="6985"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35153" cy="4559546"/>
                    </a:xfrm>
                    <a:prstGeom prst="rect">
                      <a:avLst/>
                    </a:prstGeom>
                  </pic:spPr>
                </pic:pic>
              </a:graphicData>
            </a:graphic>
          </wp:inline>
        </w:drawing>
      </w:r>
    </w:p>
    <w:p w14:paraId="0B775C54" w14:textId="24B4498B" w:rsidR="00593FA6" w:rsidRDefault="00593FA6">
      <w:pPr>
        <w:pStyle w:val="Descripcin"/>
        <w:jc w:val="center"/>
        <w:rPr>
          <w:ins w:id="3563" w:author="JORGE CONTRERAS ORTIZ" w:date="2021-09-04T12:17:00Z"/>
        </w:rPr>
        <w:pPrChange w:id="3564" w:author="JORGE CONTRERAS ORTIZ" w:date="2021-09-04T12:17:00Z">
          <w:pPr>
            <w:pStyle w:val="Descripcin"/>
          </w:pPr>
        </w:pPrChange>
      </w:pPr>
      <w:bookmarkStart w:id="3565" w:name="_Ref81656227"/>
      <w:bookmarkStart w:id="3566" w:name="_Toc81938642"/>
      <w:ins w:id="3567" w:author="JORGE CONTRERAS ORTIZ" w:date="2021-09-04T12:17:00Z">
        <w:r>
          <w:t xml:space="preserve">Ilustración </w:t>
        </w:r>
        <w:r>
          <w:fldChar w:fldCharType="begin"/>
        </w:r>
        <w:r>
          <w:instrText xml:space="preserve"> SEQ Ilustración \* ARABIC </w:instrText>
        </w:r>
      </w:ins>
      <w:r>
        <w:fldChar w:fldCharType="separate"/>
      </w:r>
      <w:ins w:id="3568" w:author="JORGE CONTRERAS ORTIZ" w:date="2021-09-05T23:41:00Z">
        <w:r w:rsidR="001749E7">
          <w:rPr>
            <w:noProof/>
          </w:rPr>
          <w:t>9</w:t>
        </w:r>
      </w:ins>
      <w:ins w:id="3569" w:author="JORGE CONTRERAS ORTIZ" w:date="2021-09-04T12:17:00Z">
        <w:r>
          <w:fldChar w:fldCharType="end"/>
        </w:r>
        <w:bookmarkEnd w:id="3565"/>
        <w:r>
          <w:t xml:space="preserve"> </w:t>
        </w:r>
        <w:proofErr w:type="spellStart"/>
        <w:r>
          <w:t>MobaXterm</w:t>
        </w:r>
        <w:bookmarkEnd w:id="3566"/>
        <w:proofErr w:type="spellEnd"/>
      </w:ins>
    </w:p>
    <w:p w14:paraId="517C7363" w14:textId="07BC35FE" w:rsidR="002C3A3D" w:rsidRPr="00791D37" w:rsidDel="002C3A3D" w:rsidRDefault="00571788" w:rsidP="00791D37">
      <w:pPr>
        <w:rPr>
          <w:del w:id="3570" w:author="JORGE CONTRERAS ORTIZ" w:date="2021-09-04T11:40:00Z"/>
        </w:rPr>
      </w:pPr>
      <w:del w:id="3571" w:author="JORGE CONTRERAS ORTIZ" w:date="2021-09-04T11:41:00Z">
        <w:r w:rsidRPr="00791D37" w:rsidDel="002C3A3D">
          <w:lastRenderedPageBreak/>
          <w:delText xml:space="preserve">Una vez </w:delText>
        </w:r>
      </w:del>
      <w:del w:id="3572" w:author="JORGE CONTRERAS ORTIZ" w:date="2021-09-04T00:28:00Z">
        <w:r w:rsidRPr="00791D37" w:rsidDel="006B360E">
          <w:delText>tengamos</w:delText>
        </w:r>
      </w:del>
      <w:del w:id="3573" w:author="JORGE CONTRERAS ORTIZ" w:date="2021-09-04T11:41:00Z">
        <w:r w:rsidRPr="00791D37" w:rsidDel="002C3A3D">
          <w:delText xml:space="preserve"> acceso al KTBRN1 vía USB Serie, </w:delText>
        </w:r>
      </w:del>
      <w:del w:id="3574" w:author="JORGE CONTRERAS ORTIZ" w:date="2021-09-04T00:28:00Z">
        <w:r w:rsidRPr="00791D37" w:rsidDel="006B360E">
          <w:delText xml:space="preserve">abriremos </w:delText>
        </w:r>
      </w:del>
      <w:del w:id="3575" w:author="JORGE CONTRERAS ORTIZ" w:date="2021-09-04T11:41:00Z">
        <w:r w:rsidRPr="00791D37" w:rsidDel="002C3A3D">
          <w:delText xml:space="preserve">MobaXterm con una nueva sesión Serie. </w:delText>
        </w:r>
      </w:del>
      <w:del w:id="3576" w:author="JORGE CONTRERAS ORTIZ" w:date="2021-09-04T00:28:00Z">
        <w:r w:rsidRPr="00791D37" w:rsidDel="006B360E">
          <w:delText xml:space="preserve">Seleccionaremos </w:delText>
        </w:r>
      </w:del>
      <w:del w:id="3577" w:author="JORGE CONTRERAS ORTIZ" w:date="2021-09-04T11:41:00Z">
        <w:r w:rsidRPr="00791D37" w:rsidDel="002C3A3D">
          <w:delText>el puerto asignado al KTBRN1 con un BaudRate de 115200.</w:delText>
        </w:r>
      </w:del>
      <w:del w:id="3578" w:author="JORGE CONTRERAS ORTIZ" w:date="2021-09-07T18:01:00Z">
        <w:r w:rsidRPr="00791D37" w:rsidDel="000C45F5">
          <w:delText xml:space="preserve">Tras realizar esto aparecerá una consola de inició de sesión, en la cual </w:delText>
        </w:r>
      </w:del>
      <w:del w:id="3579" w:author="JORGE CONTRERAS ORTIZ" w:date="2021-09-04T00:29:00Z">
        <w:r w:rsidRPr="00791D37" w:rsidDel="006B360E">
          <w:delText xml:space="preserve">deberemos </w:delText>
        </w:r>
      </w:del>
      <w:del w:id="3580" w:author="JORGE CONTRERAS ORTIZ" w:date="2021-09-07T18:01:00Z">
        <w:r w:rsidRPr="00791D37" w:rsidDel="000C45F5">
          <w:delText>iniciar sesión</w:delText>
        </w:r>
      </w:del>
      <w:del w:id="3581" w:author="JORGE CONTRERAS ORTIZ" w:date="2021-09-04T12:18:00Z">
        <w:r w:rsidRPr="00791D37" w:rsidDel="00593FA6">
          <w:delText xml:space="preserve"> </w:delText>
        </w:r>
      </w:del>
      <w:del w:id="3582" w:author="JORGE CONTRERAS ORTIZ" w:date="2021-09-07T18:01:00Z">
        <w:r w:rsidRPr="00791D37" w:rsidDel="000C45F5">
          <w:delText xml:space="preserve">con el usuario </w:delText>
        </w:r>
        <w:r w:rsidRPr="00593FA6" w:rsidDel="000C45F5">
          <w:rPr>
            <w:rPrChange w:id="3583" w:author="JORGE CONTRERAS ORTIZ" w:date="2021-09-04T12:18:00Z">
              <w:rPr>
                <w:i/>
                <w:iCs/>
              </w:rPr>
            </w:rPrChange>
          </w:rPr>
          <w:delText>root</w:delText>
        </w:r>
        <w:r w:rsidRPr="00791D37" w:rsidDel="000C45F5">
          <w:delText xml:space="preserve"> y la contraseña </w:delText>
        </w:r>
        <w:r w:rsidRPr="00593FA6" w:rsidDel="000C45F5">
          <w:rPr>
            <w:rPrChange w:id="3584" w:author="JORGE CONTRERAS ORTIZ" w:date="2021-09-04T12:18:00Z">
              <w:rPr>
                <w:i/>
                <w:iCs/>
              </w:rPr>
            </w:rPrChange>
          </w:rPr>
          <w:delText>kirale123</w:delText>
        </w:r>
        <w:r w:rsidRPr="00791D37" w:rsidDel="000C45F5">
          <w:delText xml:space="preserve">. </w:delText>
        </w:r>
      </w:del>
    </w:p>
    <w:p w14:paraId="7D2C419F" w14:textId="34CA6D6B" w:rsidR="00571788" w:rsidRPr="00791D37" w:rsidDel="0033393A" w:rsidRDefault="00571788" w:rsidP="0033393A">
      <w:pPr>
        <w:rPr>
          <w:del w:id="3585" w:author="JORGE CONTRERAS ORTIZ" w:date="2021-09-07T18:54:00Z"/>
        </w:rPr>
        <w:pPrChange w:id="3586" w:author="JORGE CONTRERAS ORTIZ" w:date="2021-09-07T18:54:00Z">
          <w:pPr/>
        </w:pPrChange>
      </w:pPr>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3587" w:author="JORGE CONTRERAS ORTIZ" w:date="2021-09-04T11:49:00Z">
        <w:r w:rsidR="00675D4D">
          <w:t>, tal como se ve en</w:t>
        </w:r>
      </w:ins>
      <w:ins w:id="3588"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589" w:author="JORGE CONTRERAS ORTIZ" w:date="2021-09-05T23:41:00Z">
        <w:r w:rsidR="001749E7">
          <w:t xml:space="preserve">Ilustración </w:t>
        </w:r>
        <w:r w:rsidR="001749E7">
          <w:rPr>
            <w:noProof/>
          </w:rPr>
          <w:t>9</w:t>
        </w:r>
      </w:ins>
      <w:ins w:id="3590" w:author="JORGE CONTRERAS ORTIZ" w:date="2021-09-04T13:56:00Z">
        <w:r w:rsidR="00D86ECC">
          <w:fldChar w:fldCharType="end"/>
        </w:r>
      </w:ins>
      <w:r w:rsidRPr="00791D37">
        <w:t>. Por defecto, la imagen instalada viene configurada con una dirección IPv4 estática para la interfaz Ethernet</w:t>
      </w:r>
      <w:ins w:id="3591" w:author="JORGE CONTRERAS ORTIZ" w:date="2021-09-07T18:54:00Z">
        <w:r w:rsidR="0033393A">
          <w:t xml:space="preserve">, la cuál es: </w:t>
        </w:r>
      </w:ins>
      <w:del w:id="3592" w:author="JORGE CONTRERAS ORTIZ" w:date="2021-09-07T18:54:00Z">
        <w:r w:rsidRPr="00791D37" w:rsidDel="0033393A">
          <w:delText>.</w:delText>
        </w:r>
      </w:del>
    </w:p>
    <w:p w14:paraId="25DE7A68" w14:textId="54D47052" w:rsidR="00571788" w:rsidRDefault="00571788" w:rsidP="0033393A">
      <w:pPr>
        <w:rPr>
          <w:ins w:id="3593" w:author="JORGE CONTRERAS ORTIZ" w:date="2021-09-07T18:50:00Z"/>
        </w:rPr>
        <w:pPrChange w:id="3594" w:author="JORGE CONTRERAS ORTIZ" w:date="2021-09-07T18:54:00Z">
          <w:pPr/>
        </w:pPrChange>
      </w:pPr>
      <w:del w:id="3595" w:author="JORGE CONTRERAS ORTIZ" w:date="2021-09-07T18:54:00Z">
        <w:r w:rsidRPr="00791D37" w:rsidDel="0033393A">
          <w:delText xml:space="preserve">Dirección IPv4 por defecto: </w:delText>
        </w:r>
      </w:del>
      <w:r w:rsidRPr="00791D37">
        <w:t>192.168.75.84/24</w:t>
      </w:r>
    </w:p>
    <w:p w14:paraId="25867089" w14:textId="1F09B3B9" w:rsidR="00497665" w:rsidRPr="00791D37" w:rsidDel="00497665" w:rsidRDefault="00497665" w:rsidP="00497665">
      <w:pPr>
        <w:rPr>
          <w:del w:id="3596" w:author="JORGE CONTRERAS ORTIZ" w:date="2021-09-07T18:52:00Z"/>
        </w:rPr>
        <w:pPrChange w:id="3597" w:author="JORGE CONTRERAS ORTIZ" w:date="2021-09-07T18:52:00Z">
          <w:pPr/>
        </w:pPrChange>
      </w:pPr>
      <w:ins w:id="3598" w:author="JORGE CONTRERAS ORTIZ" w:date="2021-09-07T18:50:00Z">
        <w:r>
          <w:t xml:space="preserve">Es posible que esta dirección IPv4 no </w:t>
        </w:r>
        <w:proofErr w:type="spellStart"/>
        <w:r>
          <w:t>este</w:t>
        </w:r>
        <w:proofErr w:type="spellEnd"/>
        <w:r>
          <w:t xml:space="preserve"> dentro de la red local </w:t>
        </w:r>
      </w:ins>
      <w:ins w:id="3599" w:author="JORGE CONTRERAS ORTIZ" w:date="2021-09-07T18:51:00Z">
        <w:r>
          <w:t>en la que se vaya a trabajar, p</w:t>
        </w:r>
      </w:ins>
      <w:ins w:id="3600" w:author="JORGE CONTRERAS ORTIZ" w:date="2021-09-07T18:52:00Z">
        <w:r>
          <w:t>or lo que deberá cambiarse desde la terminal Serie mediante comandos Unix, para que el dispositivo KTBRN1 sea accesible desde el resto de equipos.</w:t>
        </w:r>
      </w:ins>
      <w:ins w:id="3601" w:author="JORGE CONTRERAS ORTIZ" w:date="2021-09-07T18:51:00Z">
        <w:r>
          <w:t xml:space="preserve"> </w:t>
        </w:r>
      </w:ins>
    </w:p>
    <w:p w14:paraId="630AB52E" w14:textId="36F110D0" w:rsidR="00571788" w:rsidRPr="00791D37" w:rsidRDefault="00571788" w:rsidP="00497665">
      <w:pPr>
        <w:pPrChange w:id="3602" w:author="JORGE CONTRERAS ORTIZ" w:date="2021-09-07T18:52:00Z">
          <w:pPr/>
        </w:pPrChange>
      </w:pPr>
      <w:del w:id="3603" w:author="JORGE CONTRERAS ORTIZ" w:date="2021-09-07T18:52:00Z">
        <w:r w:rsidRPr="00791D37" w:rsidDel="00497665">
          <w:delText xml:space="preserve">Está dirección </w:delText>
        </w:r>
      </w:del>
      <w:del w:id="3604" w:author="JORGE CONTRERAS ORTIZ" w:date="2021-09-04T00:29:00Z">
        <w:r w:rsidRPr="00791D37" w:rsidDel="006B360E">
          <w:delText xml:space="preserve">deberemos </w:delText>
        </w:r>
      </w:del>
      <w:del w:id="3605" w:author="JORGE CONTRERAS ORTIZ" w:date="2021-09-07T18:52:00Z">
        <w:r w:rsidRPr="00791D37" w:rsidDel="00497665">
          <w:delText xml:space="preserve">cambiarla a una dirección IPv4 que esté dentro de la red local </w:delText>
        </w:r>
      </w:del>
      <w:del w:id="3606" w:author="JORGE CONTRERAS ORTIZ" w:date="2021-09-04T00:29:00Z">
        <w:r w:rsidRPr="00791D37" w:rsidDel="006B360E">
          <w:delText>nuestra</w:delText>
        </w:r>
      </w:del>
      <w:del w:id="3607" w:author="JORGE CONTRERAS ORTIZ" w:date="2021-09-07T18:52:00Z">
        <w:r w:rsidRPr="00791D37" w:rsidDel="00497665">
          <w:delText>, para poder ser visible al resto de los equipos.</w:delText>
        </w:r>
      </w:del>
      <w:ins w:id="3608" w:author="JORGE CONTRERAS ORTIZ" w:date="2021-09-07T18:53:00Z">
        <w:r w:rsidR="00497665">
          <w:t>En el caso de este proyecto, se ha usado la dirección 192.168.0.102</w:t>
        </w:r>
      </w:ins>
      <w:ins w:id="3609" w:author="JORGE CONTRERAS ORTIZ" w:date="2021-09-07T18:57:00Z">
        <w:r w:rsidR="0033393A">
          <w:t>, pudiendo acceder ahora desde puerto SSH.</w:t>
        </w:r>
      </w:ins>
    </w:p>
    <w:p w14:paraId="2CD597E7" w14:textId="6ACDAA46" w:rsidR="00571788" w:rsidRPr="00791D37" w:rsidDel="002C3A3D" w:rsidRDefault="00571788" w:rsidP="00791D37">
      <w:pPr>
        <w:rPr>
          <w:del w:id="3610"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611" w:name="_Toc81499407"/>
      <w:bookmarkStart w:id="3612" w:name="_Toc81938513"/>
      <w:r w:rsidRPr="00791D37">
        <w:t>PANEL DE ADMINISTRACIÓN WEB</w:t>
      </w:r>
      <w:bookmarkEnd w:id="3611"/>
      <w:bookmarkEnd w:id="3612"/>
    </w:p>
    <w:p w14:paraId="7B4496BB" w14:textId="44340D63" w:rsidR="00571788" w:rsidRDefault="00571788" w:rsidP="00791D37">
      <w:pPr>
        <w:rPr>
          <w:ins w:id="3613" w:author="JORGE CONTRERAS ORTIZ" w:date="2021-09-07T18:53:00Z"/>
        </w:rPr>
      </w:pPr>
    </w:p>
    <w:p w14:paraId="1BF2589F" w14:textId="70CE0360" w:rsidR="0033393A" w:rsidRPr="00791D37" w:rsidRDefault="0033393A" w:rsidP="00791D37">
      <w:ins w:id="3614" w:author="JORGE CONTRERAS ORTIZ" w:date="2021-09-07T18:53:00Z">
        <w:r>
          <w:t xml:space="preserve">El dispositivo </w:t>
        </w:r>
        <w:r w:rsidRPr="00791D37">
          <w:t>KTBRN1</w:t>
        </w:r>
        <w:r>
          <w:t xml:space="preserve"> dispone de un Panel</w:t>
        </w:r>
      </w:ins>
      <w:ins w:id="3615" w:author="JORGE CONTRERAS ORTIZ" w:date="2021-09-07T18:54:00Z">
        <w:r>
          <w:t xml:space="preserve"> de Administración Web</w:t>
        </w:r>
      </w:ins>
      <w:ins w:id="3616" w:author="JORGE CONTRERAS ORTIZ" w:date="2021-09-07T18:55:00Z">
        <w:r>
          <w:t xml:space="preserve">, el </w:t>
        </w:r>
      </w:ins>
      <w:ins w:id="3617" w:author="JORGE CONTRERAS ORTIZ" w:date="2021-09-07T18:56:00Z">
        <w:r>
          <w:t>cual</w:t>
        </w:r>
      </w:ins>
      <w:ins w:id="3618" w:author="JORGE CONTRERAS ORTIZ" w:date="2021-09-07T18:55:00Z">
        <w:r>
          <w:t xml:space="preserve"> nos permitirá configurar</w:t>
        </w:r>
      </w:ins>
      <w:ins w:id="3619" w:author="JORGE CONTRERAS ORTIZ" w:date="2021-09-07T18:56:00Z">
        <w:r>
          <w:t xml:space="preserve">á posteriormente los </w:t>
        </w:r>
      </w:ins>
      <w:ins w:id="3620" w:author="JORGE CONTRERAS ORTIZ" w:date="2021-09-07T18:57:00Z">
        <w:r>
          <w:t xml:space="preserve">diferentes </w:t>
        </w:r>
      </w:ins>
      <w:ins w:id="3621" w:author="JORGE CONTRERAS ORTIZ" w:date="2021-09-07T18:56:00Z">
        <w:r>
          <w:t>servicios d</w:t>
        </w:r>
      </w:ins>
      <w:ins w:id="3622" w:author="JORGE CONTRERAS ORTIZ" w:date="2021-09-07T18:57:00Z">
        <w:r>
          <w:t xml:space="preserve">el </w:t>
        </w:r>
      </w:ins>
      <w:ins w:id="3623" w:author="JORGE CONTRERAS ORTIZ" w:date="2021-09-07T18:56:00Z">
        <w:r>
          <w:t>Border Router.</w:t>
        </w:r>
      </w:ins>
    </w:p>
    <w:p w14:paraId="11578723" w14:textId="48DEF525" w:rsidR="00571788" w:rsidRPr="00791D37" w:rsidDel="0033393A" w:rsidRDefault="00571788" w:rsidP="00791D37">
      <w:pPr>
        <w:rPr>
          <w:del w:id="3624" w:author="JORGE CONTRERAS ORTIZ" w:date="2021-09-07T18:56:00Z"/>
        </w:rPr>
      </w:pPr>
      <w:r w:rsidRPr="00791D37">
        <w:t xml:space="preserve">Para acceder al Panel de Administración Web, está habilitado el puerto 8000 del KTBRN1. </w:t>
      </w:r>
      <w:del w:id="3625" w:author="JORGE CONTRERAS ORTIZ" w:date="2021-09-04T00:29:00Z">
        <w:r w:rsidRPr="00791D37" w:rsidDel="006B360E">
          <w:delText xml:space="preserve">Accederemos </w:delText>
        </w:r>
      </w:del>
      <w:ins w:id="3626" w:author="JORGE CONTRERAS ORTIZ" w:date="2021-09-04T00:29:00Z">
        <w:r w:rsidR="006B360E">
          <w:t>Se</w:t>
        </w:r>
      </w:ins>
      <w:ins w:id="3627" w:author="JORGE CONTRERAS ORTIZ" w:date="2021-09-04T00:30:00Z">
        <w:r w:rsidR="006B360E">
          <w:t xml:space="preserve"> accederá</w:t>
        </w:r>
      </w:ins>
      <w:ins w:id="3628" w:author="JORGE CONTRERAS ORTIZ" w:date="2021-09-04T00:29:00Z">
        <w:r w:rsidR="006B360E" w:rsidRPr="00791D37">
          <w:t xml:space="preserve"> </w:t>
        </w:r>
      </w:ins>
      <w:r w:rsidRPr="00791D37">
        <w:t xml:space="preserve">introduciendo </w:t>
      </w:r>
      <w:hyperlink r:id="rId30" w:history="1">
        <w:r w:rsidRPr="00791D37">
          <w:rPr>
            <w:rStyle w:val="SinespaciadoCar"/>
          </w:rPr>
          <w:t>http://[IPv4]:8000</w:t>
        </w:r>
      </w:hyperlink>
      <w:r w:rsidRPr="00791D37">
        <w:t xml:space="preserve"> o </w:t>
      </w:r>
      <w:hyperlink r:id="rId31"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w:t>
      </w:r>
      <w:proofErr w:type="spellStart"/>
      <w:r w:rsidRPr="00791D37">
        <w:t>log</w:t>
      </w:r>
      <w:ins w:id="3629" w:author="JORGE CONTRERAS ORTIZ" w:date="2021-09-07T18:15:00Z">
        <w:r w:rsidR="009E7189">
          <w:t>in</w:t>
        </w:r>
        <w:proofErr w:type="spellEnd"/>
        <w:r w:rsidR="009E7189">
          <w:t xml:space="preserve">, tal como se muestra en </w:t>
        </w:r>
        <w:r w:rsidR="009E7189">
          <w:fldChar w:fldCharType="begin"/>
        </w:r>
        <w:r w:rsidR="009E7189">
          <w:instrText xml:space="preserve"> REF _Ref81930961 \h </w:instrText>
        </w:r>
      </w:ins>
      <w:r w:rsidR="009E7189">
        <w:fldChar w:fldCharType="separate"/>
      </w:r>
      <w:ins w:id="3630" w:author="JORGE CONTRERAS ORTIZ" w:date="2021-09-07T18:15:00Z">
        <w:r w:rsidR="009E7189" w:rsidRPr="00791D37">
          <w:t xml:space="preserve">Ilustración </w:t>
        </w:r>
        <w:r w:rsidR="009E7189">
          <w:rPr>
            <w:noProof/>
          </w:rPr>
          <w:t>10</w:t>
        </w:r>
        <w:r w:rsidR="009E7189">
          <w:fldChar w:fldCharType="end"/>
        </w:r>
        <w:r w:rsidR="009E7189">
          <w:t>.</w:t>
        </w:r>
      </w:ins>
      <w:del w:id="3631" w:author="JORGE CONTRERAS ORTIZ" w:date="2021-09-07T18:15:00Z">
        <w:r w:rsidRPr="00791D37" w:rsidDel="009E7189">
          <w:delText>in.</w:delText>
        </w:r>
      </w:del>
    </w:p>
    <w:p w14:paraId="3DC652ED" w14:textId="7982C15B" w:rsidR="009E7189" w:rsidRPr="006B360E" w:rsidRDefault="00571788" w:rsidP="00791D37">
      <w:pPr>
        <w:rPr>
          <w:i/>
          <w:iCs/>
          <w:rPrChange w:id="3632" w:author="JORGE CONTRERAS ORTIZ" w:date="2021-09-04T00:30:00Z">
            <w:rPr/>
          </w:rPrChange>
        </w:rPr>
      </w:pPr>
      <w:del w:id="3633" w:author="JORGE CONTRERAS ORTIZ" w:date="2021-09-07T18:56:00Z">
        <w:r w:rsidRPr="006B360E" w:rsidDel="0033393A">
          <w:rPr>
            <w:b/>
            <w:bCs/>
            <w:i/>
            <w:iCs/>
            <w:rPrChange w:id="3634" w:author="JORGE CONTRERAS ORTIZ" w:date="2021-09-04T00:30:00Z">
              <w:rPr/>
            </w:rPrChange>
          </w:rPr>
          <w:delText>Nota:</w:delText>
        </w:r>
        <w:r w:rsidRPr="006B360E" w:rsidDel="0033393A">
          <w:rPr>
            <w:i/>
            <w:iCs/>
            <w:rPrChange w:id="3635"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2"/>
                    <a:stretch>
                      <a:fillRect/>
                    </a:stretch>
                  </pic:blipFill>
                  <pic:spPr>
                    <a:xfrm>
                      <a:off x="0" y="0"/>
                      <a:ext cx="5400040" cy="4117340"/>
                    </a:xfrm>
                    <a:prstGeom prst="rect">
                      <a:avLst/>
                    </a:prstGeom>
                  </pic:spPr>
                </pic:pic>
              </a:graphicData>
            </a:graphic>
          </wp:inline>
        </w:drawing>
      </w:r>
    </w:p>
    <w:p w14:paraId="188DB0C7" w14:textId="215E4E78" w:rsidR="00571788" w:rsidRPr="006242EF" w:rsidRDefault="00571788" w:rsidP="006242EF">
      <w:pPr>
        <w:pStyle w:val="Descripcin"/>
        <w:jc w:val="center"/>
      </w:pPr>
      <w:bookmarkStart w:id="3636" w:name="_Toc81499586"/>
      <w:bookmarkStart w:id="3637" w:name="_Toc81499821"/>
      <w:bookmarkStart w:id="3638" w:name="_Ref81930961"/>
      <w:bookmarkStart w:id="3639" w:name="_Toc81938643"/>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10</w:t>
      </w:r>
      <w:r w:rsidRPr="006242EF">
        <w:fldChar w:fldCharType="end"/>
      </w:r>
      <w:bookmarkEnd w:id="3638"/>
      <w:r w:rsidRPr="00791D37">
        <w:t xml:space="preserve"> </w:t>
      </w:r>
      <w:proofErr w:type="spellStart"/>
      <w:r w:rsidRPr="00791D37">
        <w:t>Login</w:t>
      </w:r>
      <w:proofErr w:type="spellEnd"/>
      <w:r w:rsidRPr="00791D37">
        <w:t xml:space="preserve"> Panel Administración Web</w:t>
      </w:r>
      <w:bookmarkEnd w:id="3636"/>
      <w:bookmarkEnd w:id="3637"/>
      <w:bookmarkEnd w:id="3639"/>
    </w:p>
    <w:p w14:paraId="0EC39385" w14:textId="5E40BE53" w:rsidR="00571788" w:rsidRPr="00791D37" w:rsidDel="00675D4D" w:rsidRDefault="00571788" w:rsidP="00791D37">
      <w:pPr>
        <w:rPr>
          <w:del w:id="3640" w:author="JORGE CONTRERAS ORTIZ" w:date="2021-09-04T11:57:00Z"/>
        </w:rPr>
      </w:pPr>
    </w:p>
    <w:p w14:paraId="756BAC24" w14:textId="076700ED" w:rsidR="00571788" w:rsidRDefault="00571788" w:rsidP="00791D37">
      <w:pPr>
        <w:rPr>
          <w:i/>
          <w:iCs/>
        </w:rPr>
      </w:pPr>
      <w:r w:rsidRPr="00791D37">
        <w:t>Las credenciales son las mismas a las mencionadas</w:t>
      </w:r>
      <w:ins w:id="3641"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642" w:author="JORGE CONTRERAS ORTIZ" w:date="2021-09-05T23:41:00Z">
        <w:r w:rsidR="001749E7">
          <w:t>3.2.1.2.3.1</w:t>
        </w:r>
      </w:ins>
      <w:ins w:id="3643"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644" w:author="JORGE CONTRERAS ORTIZ" w:date="2021-09-05T23:41:00Z">
        <w:r w:rsidR="001749E7" w:rsidRPr="00791D37">
          <w:t>CONEXIÓN VÍA PUERTO USB SERIE</w:t>
        </w:r>
      </w:ins>
      <w:ins w:id="3645" w:author="JORGE CONTRERAS ORTIZ" w:date="2021-09-04T13:57:00Z">
        <w:r w:rsidR="00D86ECC">
          <w:fldChar w:fldCharType="end"/>
        </w:r>
      </w:ins>
      <w:ins w:id="3646"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647" w:name="_Toc81499408"/>
      <w:bookmarkStart w:id="3648" w:name="_Toc81938514"/>
      <w:r w:rsidRPr="00791D37">
        <w:t>CAMBIAR LA CONFIGURACIÓN DE RED</w:t>
      </w:r>
      <w:bookmarkEnd w:id="3647"/>
      <w:bookmarkEnd w:id="3648"/>
    </w:p>
    <w:p w14:paraId="2CDD74D7" w14:textId="77777777" w:rsidR="00571788" w:rsidRPr="00791D37" w:rsidRDefault="00571788" w:rsidP="00791D37"/>
    <w:p w14:paraId="46D81DE4" w14:textId="44A33271" w:rsidR="00571788" w:rsidRDefault="00571788" w:rsidP="00791D37">
      <w:pPr>
        <w:rPr>
          <w:ins w:id="3649" w:author="JORGE CONTRERAS ORTIZ" w:date="2021-09-05T22:28:00Z"/>
        </w:rPr>
      </w:pPr>
      <w:r w:rsidRPr="00791D37">
        <w:t xml:space="preserve">El administrador puede querer cambiar y permitir una configuración automática de DHCPv4 o cambiar la dirección IPv4 por otra. </w:t>
      </w:r>
      <w:del w:id="3650" w:author="JORGE CONTRERAS ORTIZ" w:date="2021-09-07T17:20:00Z">
        <w:r w:rsidRPr="00791D37" w:rsidDel="004703BB">
          <w:delText xml:space="preserve">Esto </w:delText>
        </w:r>
      </w:del>
      <w:ins w:id="3651" w:author="JORGE CONTRERAS ORTIZ" w:date="2021-09-07T17:20:00Z">
        <w:r w:rsidR="004703BB">
          <w:t>Este cambio</w:t>
        </w:r>
        <w:r w:rsidR="004703BB" w:rsidRPr="00791D37">
          <w:t xml:space="preserve"> </w:t>
        </w:r>
      </w:ins>
      <w:r w:rsidRPr="00791D37">
        <w:t>podrá realizarse accediendo al menú “Network” en la administración Web</w:t>
      </w:r>
      <w:ins w:id="3652" w:author="JORGE CONTRERAS ORTIZ" w:date="2021-09-07T17:29:00Z">
        <w:r w:rsidR="00C22C47">
          <w:t>, mostrado en</w:t>
        </w:r>
      </w:ins>
      <w:ins w:id="3653"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3654" w:author="JORGE CONTRERAS ORTIZ" w:date="2021-09-07T17:30:00Z">
        <w:r w:rsidR="00C22C47" w:rsidRPr="00791D37">
          <w:t xml:space="preserve">Ilustración </w:t>
        </w:r>
        <w:r w:rsidR="00C22C47">
          <w:rPr>
            <w:noProof/>
          </w:rPr>
          <w:t>11</w:t>
        </w:r>
        <w:r w:rsidR="00C22C47">
          <w:fldChar w:fldCharType="end"/>
        </w:r>
      </w:ins>
      <w:r w:rsidRPr="00791D37">
        <w:t>.</w:t>
      </w:r>
    </w:p>
    <w:p w14:paraId="72278976" w14:textId="77777777" w:rsidR="00032C7F" w:rsidRPr="00791D37" w:rsidRDefault="00032C7F" w:rsidP="00791D37"/>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3"/>
                    <a:stretch>
                      <a:fillRect/>
                    </a:stretch>
                  </pic:blipFill>
                  <pic:spPr>
                    <a:xfrm>
                      <a:off x="0" y="0"/>
                      <a:ext cx="5400040" cy="3559175"/>
                    </a:xfrm>
                    <a:prstGeom prst="rect">
                      <a:avLst/>
                    </a:prstGeom>
                  </pic:spPr>
                </pic:pic>
              </a:graphicData>
            </a:graphic>
          </wp:inline>
        </w:drawing>
      </w:r>
    </w:p>
    <w:p w14:paraId="4E50C83D" w14:textId="2CA3C90C" w:rsidR="00571788" w:rsidRPr="006242EF" w:rsidRDefault="00571788" w:rsidP="006242EF">
      <w:pPr>
        <w:pStyle w:val="Descripcin"/>
        <w:jc w:val="center"/>
      </w:pPr>
      <w:bookmarkStart w:id="3655" w:name="_Toc81499587"/>
      <w:bookmarkStart w:id="3656" w:name="_Toc81499822"/>
      <w:bookmarkStart w:id="3657" w:name="_Ref81928242"/>
      <w:bookmarkStart w:id="3658" w:name="_Toc8193864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11</w:t>
      </w:r>
      <w:r w:rsidRPr="006242EF">
        <w:fldChar w:fldCharType="end"/>
      </w:r>
      <w:bookmarkEnd w:id="3657"/>
      <w:r w:rsidRPr="00791D37">
        <w:t xml:space="preserve"> Pestaña Network</w:t>
      </w:r>
      <w:bookmarkEnd w:id="3655"/>
      <w:bookmarkEnd w:id="3656"/>
      <w:bookmarkEnd w:id="3658"/>
    </w:p>
    <w:p w14:paraId="0C1EA9D3" w14:textId="71D174F7" w:rsidR="00571788" w:rsidRDefault="00571788" w:rsidP="00791D37">
      <w:pPr>
        <w:rPr>
          <w:ins w:id="3659" w:author="JORGE CONTRERAS ORTIZ" w:date="2021-09-05T22:28:00Z"/>
        </w:rPr>
      </w:pPr>
    </w:p>
    <w:p w14:paraId="0B8126BD" w14:textId="77777777" w:rsidR="00032C7F" w:rsidRPr="00791D37" w:rsidRDefault="00032C7F" w:rsidP="00791D37"/>
    <w:p w14:paraId="0F65B914" w14:textId="7BF7BE8E" w:rsidR="00571788" w:rsidRPr="00791D37" w:rsidRDefault="00571788" w:rsidP="00791D37">
      <w:del w:id="3660" w:author="JORGE CONTRERAS ORTIZ" w:date="2021-09-07T18:59:00Z">
        <w:r w:rsidRPr="00791D37" w:rsidDel="0033393A">
          <w:delText xml:space="preserve">Como se muestra en </w:delText>
        </w:r>
      </w:del>
      <w:ins w:id="3661" w:author="JORGE CONTRERAS ORTIZ" w:date="2021-09-07T18:59:00Z">
        <w:r w:rsidR="0033393A">
          <w:t>En la</w:t>
        </w:r>
      </w:ins>
      <w:ins w:id="3662" w:author="JORGE CONTRERAS ORTIZ" w:date="2021-09-07T18:16:00Z">
        <w:r w:rsidR="009E7189">
          <w:t xml:space="preserve"> </w:t>
        </w:r>
        <w:r w:rsidR="009E7189">
          <w:fldChar w:fldCharType="begin"/>
        </w:r>
        <w:r w:rsidR="009E7189">
          <w:instrText xml:space="preserve"> REF _Ref81928242 \h </w:instrText>
        </w:r>
        <w:r w:rsidR="009E7189">
          <w:fldChar w:fldCharType="separate"/>
        </w:r>
        <w:r w:rsidR="009E7189" w:rsidRPr="00791D37">
          <w:t>Ilustració</w:t>
        </w:r>
        <w:r w:rsidR="009E7189" w:rsidRPr="00791D37">
          <w:t>n</w:t>
        </w:r>
        <w:r w:rsidR="009E7189" w:rsidRPr="00791D37">
          <w:t xml:space="preserve"> </w:t>
        </w:r>
        <w:r w:rsidR="009E7189">
          <w:rPr>
            <w:noProof/>
          </w:rPr>
          <w:t>11</w:t>
        </w:r>
        <w:r w:rsidR="009E7189">
          <w:fldChar w:fldCharType="end"/>
        </w:r>
      </w:ins>
      <w:del w:id="3663" w:author="JORGE CONTRERAS ORTIZ" w:date="2021-09-07T18:16:00Z">
        <w:r w:rsidRPr="00791D37" w:rsidDel="009E7189">
          <w:delText>la imagen de arriba</w:delText>
        </w:r>
      </w:del>
      <w:r w:rsidRPr="00791D37">
        <w:t xml:space="preserve">, </w:t>
      </w:r>
      <w:del w:id="3664" w:author="JORGE CONTRERAS ORTIZ" w:date="2021-09-07T18:59:00Z">
        <w:r w:rsidRPr="00791D37" w:rsidDel="0033393A">
          <w:delText>la nueva dirección IPv4 del DHCP es 192.168.0.102</w:delText>
        </w:r>
      </w:del>
      <w:ins w:id="3665" w:author="JORGE CONTRERAS ORTIZ" w:date="2021-09-07T18:59:00Z">
        <w:r w:rsidR="0033393A">
          <w:t>se muestra el cambio a la nueva IPv4</w:t>
        </w:r>
      </w:ins>
      <w:ins w:id="3666" w:author="JORGE CONTRERAS ORTIZ" w:date="2021-09-07T19:00:00Z">
        <w:r w:rsidR="0033393A">
          <w:t xml:space="preserve"> realizado en </w:t>
        </w:r>
        <w:r w:rsidR="0033393A">
          <w:fldChar w:fldCharType="begin"/>
        </w:r>
        <w:r w:rsidR="0033393A">
          <w:instrText xml:space="preserve"> REF _Ref81656100 \w \h </w:instrText>
        </w:r>
      </w:ins>
      <w:r w:rsidR="0033393A">
        <w:fldChar w:fldCharType="separate"/>
      </w:r>
      <w:ins w:id="3667" w:author="JORGE CONTRERAS ORTIZ" w:date="2021-09-07T19:00:00Z">
        <w:r w:rsidR="0033393A">
          <w:t>3.2.1.2.3.1</w:t>
        </w:r>
        <w:r w:rsidR="0033393A">
          <w:fldChar w:fldCharType="end"/>
        </w:r>
        <w:r w:rsidR="0033393A">
          <w:t xml:space="preserve"> </w:t>
        </w:r>
        <w:r w:rsidR="0033393A">
          <w:fldChar w:fldCharType="begin"/>
        </w:r>
        <w:r w:rsidR="0033393A">
          <w:instrText xml:space="preserve"> REF _Ref81656100 \h </w:instrText>
        </w:r>
      </w:ins>
      <w:r w:rsidR="0033393A">
        <w:fldChar w:fldCharType="separate"/>
      </w:r>
      <w:ins w:id="3668" w:author="JORGE CONTRERAS ORTIZ" w:date="2021-09-07T19:00:00Z">
        <w:r w:rsidR="0033393A" w:rsidRPr="00791D37">
          <w:t>CONEXIÓN VÍA PUERTO USB SERIE</w:t>
        </w:r>
        <w:r w:rsidR="0033393A">
          <w:fldChar w:fldCharType="end"/>
        </w:r>
      </w:ins>
      <w:r w:rsidRPr="00791D37">
        <w:t xml:space="preserve">.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0A48BE72" w:rsidR="00571788" w:rsidRPr="006B360E" w:rsidRDefault="00571788" w:rsidP="00791D37">
      <w:pPr>
        <w:rPr>
          <w:i/>
          <w:iCs/>
          <w:rPrChange w:id="3669" w:author="JORGE CONTRERAS ORTIZ" w:date="2021-09-04T00:30:00Z">
            <w:rPr/>
          </w:rPrChange>
        </w:rPr>
      </w:pPr>
      <w:r w:rsidRPr="006B360E">
        <w:rPr>
          <w:b/>
          <w:bCs/>
          <w:i/>
          <w:iCs/>
          <w:rPrChange w:id="3670" w:author="JORGE CONTRERAS ORTIZ" w:date="2021-09-04T00:30:00Z">
            <w:rPr/>
          </w:rPrChange>
        </w:rPr>
        <w:t>Nota:</w:t>
      </w:r>
      <w:r w:rsidRPr="006B360E">
        <w:rPr>
          <w:i/>
          <w:iCs/>
          <w:rPrChange w:id="3671" w:author="JORGE CONTRERAS ORTIZ" w:date="2021-09-04T00:30:00Z">
            <w:rPr/>
          </w:rPrChange>
        </w:rPr>
        <w:t xml:space="preserve"> </w:t>
      </w:r>
      <w:del w:id="3672" w:author="JORGE CONTRERAS ORTIZ" w:date="2021-09-07T19:00:00Z">
        <w:r w:rsidRPr="006B360E" w:rsidDel="0033393A">
          <w:rPr>
            <w:i/>
            <w:iCs/>
            <w:rPrChange w:id="3673" w:author="JORGE CONTRERAS ORTIZ" w:date="2021-09-04T00:30:00Z">
              <w:rPr/>
            </w:rPrChange>
          </w:rPr>
          <w:delText>Se necesitará un reinicio del dispositivo KTBRN1 para asegurar que se aplican correctamente las nuevas configuraciones</w:delText>
        </w:r>
      </w:del>
      <w:ins w:id="3674" w:author="JORGE CONTRERAS ORTIZ" w:date="2021-09-07T19:00:00Z">
        <w:r w:rsidR="0033393A">
          <w:rPr>
            <w:i/>
            <w:iCs/>
          </w:rPr>
          <w:t xml:space="preserve">Cada vez que se realice un cambio en alguna de </w:t>
        </w:r>
      </w:ins>
      <w:ins w:id="3675"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3676" w:author="JORGE CONTRERAS ORTIZ" w:date="2021-09-04T00:30:00Z">
            <w:rPr/>
          </w:rPrChange>
        </w:rPr>
        <w:t>.</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3677" w:name="_Toc81499409"/>
      <w:bookmarkStart w:id="3678" w:name="_Toc81938515"/>
      <w:r w:rsidRPr="00791D37">
        <w:lastRenderedPageBreak/>
        <w:t xml:space="preserve">ACTUALIZAR </w:t>
      </w:r>
      <w:proofErr w:type="spellStart"/>
      <w:r w:rsidRPr="00791D37">
        <w:t>K</w:t>
      </w:r>
      <w:ins w:id="3679" w:author="JORGE CONTRERAS ORTIZ" w:date="2021-09-04T11:58:00Z">
        <w:r>
          <w:t>i</w:t>
        </w:r>
      </w:ins>
      <w:del w:id="3680" w:author="JORGE CONTRERAS ORTIZ" w:date="2021-09-04T11:58:00Z">
        <w:r w:rsidRPr="00791D37" w:rsidDel="00675D4D">
          <w:delText>I</w:delText>
        </w:r>
      </w:del>
      <w:r w:rsidRPr="00791D37">
        <w:t>BRA</w:t>
      </w:r>
      <w:bookmarkEnd w:id="3677"/>
      <w:bookmarkEnd w:id="3678"/>
      <w:proofErr w:type="spellEnd"/>
    </w:p>
    <w:p w14:paraId="5802F762" w14:textId="77777777" w:rsidR="00571788" w:rsidRPr="00791D37" w:rsidRDefault="00571788" w:rsidP="00791D37"/>
    <w:p w14:paraId="04D945F1" w14:textId="1EAE0DAF"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3681" w:author="JORGE CONTRERAS ORTIZ" w:date="2021-09-04T11:58:00Z">
        <w:r w:rsidRPr="00791D37" w:rsidDel="008F301F">
          <w:delText xml:space="preserve">iremos </w:delText>
        </w:r>
      </w:del>
      <w:ins w:id="3682" w:author="JORGE CONTRERAS ORTIZ" w:date="2021-09-04T11:58:00Z">
        <w:r w:rsidR="008F301F">
          <w:t xml:space="preserve">se deberá </w:t>
        </w:r>
      </w:ins>
      <w:ins w:id="3683" w:author="JORGE CONTRERAS ORTIZ" w:date="2021-09-07T17:21:00Z">
        <w:r w:rsidR="004703BB">
          <w:t xml:space="preserve">acceder </w:t>
        </w:r>
      </w:ins>
      <w:r w:rsidRPr="00791D37">
        <w:t xml:space="preserve">al menú de </w:t>
      </w:r>
      <w:proofErr w:type="spellStart"/>
      <w:r w:rsidRPr="00791D37">
        <w:t>KiBRA</w:t>
      </w:r>
      <w:proofErr w:type="spellEnd"/>
      <w:r w:rsidRPr="00791D37">
        <w:t xml:space="preserve"> y </w:t>
      </w:r>
      <w:del w:id="3684" w:author="JORGE CONTRERAS ORTIZ" w:date="2021-09-04T00:30:00Z">
        <w:r w:rsidRPr="00791D37" w:rsidDel="006B360E">
          <w:delText xml:space="preserve">pincharemos </w:delText>
        </w:r>
      </w:del>
      <w:ins w:id="3685" w:author="JORGE CONTRERAS ORTIZ" w:date="2021-09-04T00:30:00Z">
        <w:r w:rsidR="006B360E">
          <w:t xml:space="preserve">se </w:t>
        </w:r>
      </w:ins>
      <w:ins w:id="3686" w:author="JORGE CONTRERAS ORTIZ" w:date="2021-09-04T00:32:00Z">
        <w:r w:rsidR="006B360E">
          <w:t>clicará</w:t>
        </w:r>
      </w:ins>
      <w:ins w:id="3687"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3688" w:author="JORGE CONTRERAS ORTIZ" w:date="2021-09-04T00:31:00Z">
        <w:r w:rsidRPr="00791D37" w:rsidDel="006B360E">
          <w:delText>que es el que se sitúa</w:delText>
        </w:r>
      </w:del>
      <w:ins w:id="3689" w:author="JORGE CONTRERAS ORTIZ" w:date="2021-09-04T00:31:00Z">
        <w:r w:rsidR="006B360E">
          <w:t>situado</w:t>
        </w:r>
      </w:ins>
      <w:r w:rsidRPr="00791D37">
        <w:t xml:space="preserve"> al lado de la imagen del KTBRN1 en la sección de “System”</w:t>
      </w:r>
      <w:ins w:id="3690"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3691" w:author="JORGE CONTRERAS ORTIZ" w:date="2021-09-07T17:22:00Z">
        <w:r w:rsidR="004703BB" w:rsidRPr="00791D37">
          <w:t xml:space="preserve">Ilustración </w:t>
        </w:r>
        <w:r w:rsidR="004703BB">
          <w:rPr>
            <w:noProof/>
          </w:rPr>
          <w:t>12</w:t>
        </w:r>
        <w:r w:rsidR="004703BB">
          <w:fldChar w:fldCharType="end"/>
        </w:r>
      </w:ins>
      <w:del w:id="3692" w:author="JORGE CONTRERAS ORTIZ" w:date="2021-09-07T17:22:00Z">
        <w:r w:rsidRPr="00791D37" w:rsidDel="004703BB">
          <w:delText>.</w:delText>
        </w:r>
      </w:del>
    </w:p>
    <w:p w14:paraId="1E5CF223" w14:textId="431A0F87" w:rsidR="00571788" w:rsidRDefault="00571788" w:rsidP="00791D37">
      <w:pPr>
        <w:pStyle w:val="Textoindependiente"/>
        <w:rPr>
          <w:ins w:id="3693"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4"/>
                    <a:stretch>
                      <a:fillRect/>
                    </a:stretch>
                  </pic:blipFill>
                  <pic:spPr>
                    <a:xfrm>
                      <a:off x="0" y="0"/>
                      <a:ext cx="5400040" cy="4359910"/>
                    </a:xfrm>
                    <a:prstGeom prst="rect">
                      <a:avLst/>
                    </a:prstGeom>
                  </pic:spPr>
                </pic:pic>
              </a:graphicData>
            </a:graphic>
          </wp:inline>
        </w:drawing>
      </w:r>
    </w:p>
    <w:p w14:paraId="22FD1DDD" w14:textId="1A5C62B2" w:rsidR="00571788" w:rsidRPr="006242EF" w:rsidRDefault="00571788" w:rsidP="006242EF">
      <w:pPr>
        <w:pStyle w:val="Descripcin"/>
        <w:jc w:val="center"/>
      </w:pPr>
      <w:bookmarkStart w:id="3694" w:name="_Toc81499588"/>
      <w:bookmarkStart w:id="3695" w:name="_Toc81499823"/>
      <w:bookmarkStart w:id="3696" w:name="_Ref81927754"/>
      <w:bookmarkStart w:id="3697" w:name="_Toc81938645"/>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12</w:t>
      </w:r>
      <w:r w:rsidRPr="006242EF">
        <w:fldChar w:fldCharType="end"/>
      </w:r>
      <w:bookmarkEnd w:id="3696"/>
      <w:r w:rsidRPr="00791D37">
        <w:t xml:space="preserve"> Actualización </w:t>
      </w:r>
      <w:proofErr w:type="spellStart"/>
      <w:r w:rsidRPr="00791D37">
        <w:t>KiBRA</w:t>
      </w:r>
      <w:bookmarkEnd w:id="3694"/>
      <w:bookmarkEnd w:id="3695"/>
      <w:bookmarkEnd w:id="3697"/>
      <w:proofErr w:type="spellEnd"/>
    </w:p>
    <w:p w14:paraId="636F7954" w14:textId="7B0A4DE9" w:rsidR="00571788" w:rsidRDefault="00571788" w:rsidP="00791D37">
      <w:pPr>
        <w:rPr>
          <w:ins w:id="3698" w:author="JORGE CONTRERAS ORTIZ" w:date="2021-09-05T22:28:00Z"/>
        </w:rPr>
      </w:pPr>
    </w:p>
    <w:p w14:paraId="555BDF80" w14:textId="77777777" w:rsidR="00032C7F" w:rsidRPr="00791D37" w:rsidRDefault="00032C7F" w:rsidP="00791D37"/>
    <w:p w14:paraId="468E87BF" w14:textId="32EC012D" w:rsidR="00571788" w:rsidRDefault="00571788" w:rsidP="00791D37">
      <w:pPr>
        <w:rPr>
          <w:ins w:id="3699" w:author="JORGE CONTRERAS ORTIZ" w:date="2021-09-07T17:21:00Z"/>
        </w:rPr>
      </w:pPr>
      <w:r w:rsidRPr="00791D37">
        <w:t xml:space="preserve">Después </w:t>
      </w:r>
      <w:del w:id="3700" w:author="JORGE CONTRERAS ORTIZ" w:date="2021-09-04T00:32:00Z">
        <w:r w:rsidRPr="00791D37" w:rsidDel="006B360E">
          <w:delText xml:space="preserve">seleccionaremos </w:delText>
        </w:r>
      </w:del>
      <w:ins w:id="3701" w:author="JORGE CONTRERAS ORTIZ" w:date="2021-09-04T00:32:00Z">
        <w:r w:rsidR="006B360E">
          <w:t>se seleccionará</w:t>
        </w:r>
        <w:r w:rsidR="006B360E" w:rsidRPr="00791D37">
          <w:t xml:space="preserve"> </w:t>
        </w:r>
      </w:ins>
      <w:r w:rsidRPr="00791D37">
        <w:t>el fichero KiBRA-v2.x.x.zip descargado anteriormente</w:t>
      </w:r>
      <w:ins w:id="3702" w:author="JORGE CONTRERAS ORTIZ" w:date="2021-09-04T00:33:00Z">
        <w:r w:rsidR="006B360E">
          <w:t xml:space="preserve">, </w:t>
        </w:r>
      </w:ins>
      <w:del w:id="3703" w:author="JORGE CONTRERAS ORTIZ" w:date="2021-09-04T00:32:00Z">
        <w:r w:rsidRPr="00791D37" w:rsidDel="006B360E">
          <w:delText xml:space="preserve"> en nuestro ordenador, </w:delText>
        </w:r>
      </w:del>
      <w:del w:id="3704" w:author="JORGE CONTRERAS ORTIZ" w:date="2021-09-04T12:08:00Z">
        <w:r w:rsidRPr="00791D37" w:rsidDel="008F301F">
          <w:delText>pincharemos</w:delText>
        </w:r>
      </w:del>
      <w:ins w:id="3705"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3706" w:author="JORGE CONTRERAS ORTIZ" w:date="2021-09-04T00:32:00Z">
        <w:r w:rsidRPr="00791D37" w:rsidDel="006B360E">
          <w:delText xml:space="preserve">seguiremos </w:delText>
        </w:r>
      </w:del>
      <w:ins w:id="3707" w:author="JORGE CONTRERAS ORTIZ" w:date="2021-09-04T00:32:00Z">
        <w:r w:rsidR="006B360E">
          <w:t>se seguirán</w:t>
        </w:r>
        <w:r w:rsidR="006B360E" w:rsidRPr="00791D37">
          <w:t xml:space="preserve"> </w:t>
        </w:r>
      </w:ins>
      <w:r w:rsidRPr="00791D37">
        <w:t>las instrucciones que</w:t>
      </w:r>
      <w:ins w:id="3708" w:author="JORGE CONTRERAS ORTIZ" w:date="2021-09-04T00:32:00Z">
        <w:r w:rsidR="006B360E">
          <w:t xml:space="preserve"> </w:t>
        </w:r>
      </w:ins>
      <w:del w:id="3709" w:author="JORGE CONTRERAS ORTIZ" w:date="2021-09-04T00:32:00Z">
        <w:r w:rsidRPr="00791D37" w:rsidDel="006B360E">
          <w:delText xml:space="preserve"> nos </w:delText>
        </w:r>
      </w:del>
      <w:r w:rsidRPr="00791D37">
        <w:t>aparecerán en pantalla.</w:t>
      </w:r>
    </w:p>
    <w:p w14:paraId="22F5E4EE" w14:textId="60F6D7B9" w:rsidR="004703BB" w:rsidRPr="00791D37" w:rsidRDefault="004703BB" w:rsidP="00791D37">
      <w:ins w:id="3710" w:author="JORGE CONTRERAS ORTIZ" w:date="2021-09-07T17:21:00Z">
        <w:r>
          <w:t xml:space="preserve">Deberá mantenerse </w:t>
        </w:r>
      </w:ins>
      <w:proofErr w:type="spellStart"/>
      <w:ins w:id="3711" w:author="JORGE CONTRERAS ORTIZ" w:date="2021-09-07T17:22:00Z">
        <w:r w:rsidR="00C22C47">
          <w:t>KiBRA</w:t>
        </w:r>
        <w:proofErr w:type="spellEnd"/>
        <w:r w:rsidR="00C22C47">
          <w:t xml:space="preserve"> actualizado, </w:t>
        </w:r>
      </w:ins>
      <w:ins w:id="3712"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3713" w:author="JORGE CONTRERAS ORTIZ" w:date="2021-09-07T17:23:00Z">
        <w:r w:rsidR="00C22C47">
          <w:t>3.1.1.3</w:t>
        </w:r>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3714" w:author="JORGE CONTRERAS ORTIZ" w:date="2021-09-07T17:23:00Z">
        <w:r w:rsidR="00C22C47" w:rsidRPr="00791D37">
          <w:t>CARACTERÍSTICAS DEL BORDER ROUTER KTBRN1</w:t>
        </w:r>
        <w:r w:rsidR="00C22C47">
          <w:fldChar w:fldCharType="end"/>
        </w:r>
        <w:r w:rsidR="00C22C47">
          <w:t>, es el sistema encargado de los servicios</w:t>
        </w:r>
      </w:ins>
      <w:ins w:id="3715" w:author="JORGE CONTRERAS ORTIZ" w:date="2021-09-07T17:24:00Z">
        <w:r w:rsidR="00C22C47">
          <w:t xml:space="preserve"> y funcionalidades del KTBRN1</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3716" w:name="_Toc81499410"/>
      <w:bookmarkStart w:id="3717" w:name="_Toc81938516"/>
      <w:r w:rsidRPr="00791D37">
        <w:lastRenderedPageBreak/>
        <w:t>CONFIGURAR BORDER ROUTER</w:t>
      </w:r>
      <w:bookmarkEnd w:id="3716"/>
      <w:bookmarkEnd w:id="3717"/>
    </w:p>
    <w:p w14:paraId="2DF91B73" w14:textId="77777777" w:rsidR="00571788" w:rsidRPr="00791D37" w:rsidRDefault="00571788" w:rsidP="00791D37"/>
    <w:p w14:paraId="4AA59C25" w14:textId="4DCAAEBA" w:rsidR="00032C7F" w:rsidRPr="00791D37" w:rsidRDefault="00571788" w:rsidP="00791D37">
      <w:del w:id="3718" w:author="JORGE CONTRERAS ORTIZ" w:date="2021-09-04T00:32:00Z">
        <w:r w:rsidRPr="00791D37" w:rsidDel="006B360E">
          <w:delText xml:space="preserve">Pincharemos </w:delText>
        </w:r>
      </w:del>
      <w:ins w:id="3719"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para acceder a la página de configuración. En esta pestaña, será donde se configurará los diferentes parámetros para unirse a la red</w:t>
      </w:r>
      <w:ins w:id="3720" w:author="JORGE CONTRERAS ORTIZ" w:date="2021-09-07T17:02:00Z">
        <w:r w:rsidR="001E21C1">
          <w:t xml:space="preserve">, tal como se muestra </w:t>
        </w:r>
      </w:ins>
      <w:ins w:id="3721"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3722" w:author="JORGE CONTRERAS ORTIZ" w:date="2021-09-07T17:03:00Z">
        <w:r w:rsidR="001E21C1" w:rsidRPr="00791D37">
          <w:t xml:space="preserve">Ilustración </w:t>
        </w:r>
        <w:r w:rsidR="001E21C1">
          <w:rPr>
            <w:noProof/>
          </w:rPr>
          <w:t>13</w:t>
        </w:r>
        <w:r w:rsidR="001E21C1">
          <w:fldChar w:fldCharType="end"/>
        </w:r>
      </w:ins>
      <w:del w:id="3723"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5"/>
                    <a:stretch>
                      <a:fillRect/>
                    </a:stretch>
                  </pic:blipFill>
                  <pic:spPr>
                    <a:xfrm>
                      <a:off x="0" y="0"/>
                      <a:ext cx="5400040" cy="4354195"/>
                    </a:xfrm>
                    <a:prstGeom prst="rect">
                      <a:avLst/>
                    </a:prstGeom>
                  </pic:spPr>
                </pic:pic>
              </a:graphicData>
            </a:graphic>
          </wp:inline>
        </w:drawing>
      </w:r>
    </w:p>
    <w:p w14:paraId="6DCCEEC7" w14:textId="47F7EA1A" w:rsidR="00571788" w:rsidRPr="006242EF" w:rsidRDefault="00571788" w:rsidP="006242EF">
      <w:pPr>
        <w:pStyle w:val="Descripcin"/>
        <w:jc w:val="center"/>
      </w:pPr>
      <w:bookmarkStart w:id="3724" w:name="_Toc81499589"/>
      <w:bookmarkStart w:id="3725" w:name="_Toc81499824"/>
      <w:bookmarkStart w:id="3726" w:name="_Ref81926615"/>
      <w:bookmarkStart w:id="3727" w:name="_Toc81938646"/>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13</w:t>
      </w:r>
      <w:r w:rsidRPr="006242EF">
        <w:fldChar w:fldCharType="end"/>
      </w:r>
      <w:bookmarkEnd w:id="3726"/>
      <w:r w:rsidRPr="00791D37">
        <w:t xml:space="preserve"> Pestaña </w:t>
      </w:r>
      <w:proofErr w:type="spellStart"/>
      <w:r w:rsidRPr="00791D37">
        <w:t>Settings</w:t>
      </w:r>
      <w:bookmarkEnd w:id="3724"/>
      <w:bookmarkEnd w:id="3725"/>
      <w:bookmarkEnd w:id="3727"/>
      <w:proofErr w:type="spellEnd"/>
    </w:p>
    <w:p w14:paraId="69F1273A" w14:textId="4E642210" w:rsidR="00571788" w:rsidRDefault="00571788" w:rsidP="00791D37">
      <w:pPr>
        <w:rPr>
          <w:ins w:id="3728"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3729" w:name="_Ref81928526"/>
      <w:bookmarkStart w:id="3730" w:name="_Ref81928540"/>
      <w:bookmarkStart w:id="3731" w:name="_Toc81938517"/>
      <w:r w:rsidRPr="00791D37">
        <w:t>UNIRSE O FORMAR UNA RED THREAD</w:t>
      </w:r>
      <w:bookmarkEnd w:id="3729"/>
      <w:bookmarkEnd w:id="3730"/>
      <w:bookmarkEnd w:id="3731"/>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55AE07C6" w:rsidR="00571788" w:rsidRDefault="00571788" w:rsidP="00791D37">
      <w:pPr>
        <w:pStyle w:val="Prrafodelista"/>
        <w:numPr>
          <w:ilvl w:val="0"/>
          <w:numId w:val="16"/>
        </w:numPr>
        <w:rPr>
          <w:ins w:id="3732" w:author="JORGE CONTRERAS ORTIZ" w:date="2021-09-05T22:30:00Z"/>
        </w:r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w:t>
      </w:r>
      <w:ins w:id="3733"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3734" w:author="JORGE CONTRERAS ORTIZ" w:date="2021-09-07T17:04:00Z">
        <w:r w:rsidR="001E21C1">
          <w:fldChar w:fldCharType="begin"/>
        </w:r>
        <w:r w:rsidR="001E21C1">
          <w:instrText xml:space="preserve"> REF _Ref81926664 \w \h </w:instrText>
        </w:r>
      </w:ins>
      <w:r w:rsidR="001E21C1">
        <w:fldChar w:fldCharType="separate"/>
      </w:r>
      <w:ins w:id="3735" w:author="JORGE CONTRERAS ORTIZ" w:date="2021-09-07T17:04:00Z">
        <w:r w:rsidR="001E21C1">
          <w:t>3.3.3</w:t>
        </w:r>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3736" w:author="JORGE CONTRERAS ORTIZ" w:date="2021-09-07T17:04:00Z">
        <w:r w:rsidR="001E21C1" w:rsidRPr="00791D37">
          <w:t>CONFIGURACIÓN DE RED</w:t>
        </w:r>
        <w:r w:rsidR="001E21C1">
          <w:fldChar w:fldCharType="end"/>
        </w:r>
      </w:ins>
      <w:del w:id="3737"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3738" w:author="JORGE CONTRERAS ORTIZ" w:date="2021-09-07T17:03:00Z"/>
        </w:rPr>
      </w:pPr>
    </w:p>
    <w:p w14:paraId="3AA8F6A7" w14:textId="77777777" w:rsidR="001E21C1" w:rsidRPr="00791D37" w:rsidRDefault="001E21C1">
      <w:pPr>
        <w:pStyle w:val="Prrafodelista"/>
        <w:pPrChange w:id="3739" w:author="JORGE CONTRERAS ORTIZ" w:date="2021-09-05T22:30:00Z">
          <w:pPr>
            <w:pStyle w:val="Prrafodelista"/>
            <w:numPr>
              <w:numId w:val="16"/>
            </w:numPr>
            <w:ind w:hanging="360"/>
          </w:pPr>
        </w:pPrChange>
      </w:pPr>
    </w:p>
    <w:p w14:paraId="2B861149" w14:textId="7769EAFA" w:rsidR="0074559B" w:rsidRDefault="0074559B" w:rsidP="00791D37">
      <w:pPr>
        <w:pStyle w:val="Prrafodelista"/>
        <w:numPr>
          <w:ilvl w:val="1"/>
          <w:numId w:val="16"/>
        </w:numPr>
        <w:rPr>
          <w:ins w:id="3740" w:author="JORGE CONTRERAS ORTIZ" w:date="2021-09-05T22:28:00Z"/>
        </w:rPr>
      </w:pPr>
      <w:r w:rsidRPr="00791D37">
        <w:rPr>
          <w:b/>
          <w:bCs/>
        </w:rPr>
        <w:lastRenderedPageBreak/>
        <w:t xml:space="preserve">Activando </w:t>
      </w:r>
      <w:r w:rsidRPr="00791D37">
        <w:t xml:space="preserve"> </w:t>
      </w:r>
      <w:ins w:id="3741" w:author="JORGE CONTRERAS ORTIZ" w:date="2021-09-07T17:04:00Z">
        <w:r w:rsidR="001E21C1" w:rsidRPr="00791D37">
          <w:t xml:space="preserve">este modo los parámetros a configurar de la red serán </w:t>
        </w:r>
        <w:r w:rsidR="001E21C1">
          <w:t>los mostrados a continuación en</w:t>
        </w:r>
        <w:r w:rsidR="001E21C1">
          <w:t xml:space="preserve"> </w:t>
        </w:r>
      </w:ins>
      <w:ins w:id="3742" w:author="JORGE CONTRERAS ORTIZ" w:date="2021-09-07T17:05:00Z">
        <w:r w:rsidR="001E21C1">
          <w:fldChar w:fldCharType="begin"/>
        </w:r>
        <w:r w:rsidR="001E21C1">
          <w:instrText xml:space="preserve"> REF _Ref81926726 \h </w:instrText>
        </w:r>
      </w:ins>
      <w:r w:rsidR="001E21C1">
        <w:fldChar w:fldCharType="separate"/>
      </w:r>
      <w:ins w:id="3743" w:author="JORGE CONTRERAS ORTIZ" w:date="2021-09-07T17:05:00Z">
        <w:r w:rsidR="001E21C1" w:rsidRPr="001E2FD6">
          <w:t xml:space="preserve">Ilustración </w:t>
        </w:r>
        <w:r w:rsidR="001E21C1">
          <w:rPr>
            <w:noProof/>
          </w:rPr>
          <w:t>14</w:t>
        </w:r>
        <w:r w:rsidR="001E21C1">
          <w:fldChar w:fldCharType="end"/>
        </w:r>
      </w:ins>
      <w:ins w:id="3744" w:author="JORGE CONTRERAS ORTIZ" w:date="2021-09-07T17:04:00Z">
        <w:r w:rsidR="001E21C1">
          <w:t xml:space="preserve">, siendo todos de obligatoria configuración, tal como se detalla en </w:t>
        </w:r>
        <w:r w:rsidR="001E21C1">
          <w:fldChar w:fldCharType="begin"/>
        </w:r>
        <w:r w:rsidR="001E21C1">
          <w:instrText xml:space="preserve"> REF _Ref81926703 \w \h </w:instrText>
        </w:r>
      </w:ins>
      <w:r w:rsidR="001E21C1">
        <w:fldChar w:fldCharType="separate"/>
      </w:r>
      <w:ins w:id="3745" w:author="JORGE CONTRERAS ORTIZ" w:date="2021-09-07T17:04:00Z">
        <w:r w:rsidR="001E21C1">
          <w:t>3.3.3.2</w:t>
        </w:r>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3746" w:author="JORGE CONTRERAS ORTIZ" w:date="2021-09-07T17:04:00Z">
        <w:r w:rsidR="001E21C1" w:rsidRPr="001E21C1">
          <w:rPr>
            <w:rPrChange w:id="3747" w:author="JORGE CONTRERAS ORTIZ" w:date="2021-09-07T17:04:00Z">
              <w:rPr>
                <w:lang w:val="en-US"/>
              </w:rPr>
            </w:rPrChange>
          </w:rPr>
          <w:t>MODO OUT-OF-BAND COMMISSIONING ACTIVADO</w:t>
        </w:r>
        <w:r w:rsidR="001E21C1">
          <w:fldChar w:fldCharType="end"/>
        </w:r>
      </w:ins>
      <w:del w:id="3748"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3749"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3750" w:name="_Toc81499590"/>
                            <w:bookmarkStart w:id="3751" w:name="_Toc81499825"/>
                            <w:bookmarkStart w:id="3752" w:name="_Ref81926726"/>
                            <w:bookmarkStart w:id="3753" w:name="_Toc819386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3752"/>
                            <w:r w:rsidRPr="001E2FD6">
                              <w:t xml:space="preserve"> Parámetros a configurar con Out-of-band Commissioning Activado</w:t>
                            </w:r>
                            <w:bookmarkEnd w:id="3750"/>
                            <w:bookmarkEnd w:id="3751"/>
                            <w:bookmarkEnd w:id="3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207402AF" w:rsidR="0074559B" w:rsidRPr="006242EF" w:rsidRDefault="0074559B" w:rsidP="006242EF">
                      <w:pPr>
                        <w:pStyle w:val="Descripcin"/>
                        <w:jc w:val="center"/>
                      </w:pPr>
                      <w:bookmarkStart w:id="3754" w:name="_Toc81499590"/>
                      <w:bookmarkStart w:id="3755" w:name="_Toc81499825"/>
                      <w:bookmarkStart w:id="3756" w:name="_Ref81926726"/>
                      <w:bookmarkStart w:id="3757" w:name="_Toc819386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3756"/>
                      <w:r w:rsidRPr="001E2FD6">
                        <w:t xml:space="preserve"> Parámetros a configurar con Out-of-band Commissioning Activado</w:t>
                      </w:r>
                      <w:bookmarkEnd w:id="3754"/>
                      <w:bookmarkEnd w:id="3755"/>
                      <w:bookmarkEnd w:id="3757"/>
                    </w:p>
                  </w:txbxContent>
                </v:textbox>
                <w10:wrap type="tight"/>
              </v:shape>
            </w:pict>
          </mc:Fallback>
        </mc:AlternateContent>
      </w:r>
    </w:p>
    <w:p w14:paraId="1D76B662" w14:textId="3CFAFEA4" w:rsidR="0014373A" w:rsidDel="0014373A" w:rsidRDefault="0014373A" w:rsidP="0014373A">
      <w:pPr>
        <w:pStyle w:val="Prrafodelista"/>
        <w:ind w:left="1440"/>
        <w:rPr>
          <w:del w:id="3758" w:author="JORGE CONTRERAS ORTIZ" w:date="2021-09-05T22:30:00Z"/>
        </w:rPr>
      </w:pPr>
    </w:p>
    <w:p w14:paraId="5151D557" w14:textId="72EB03BA" w:rsidR="0074559B" w:rsidRPr="00791D37" w:rsidDel="0014373A" w:rsidRDefault="0074559B" w:rsidP="00791D37">
      <w:pPr>
        <w:rPr>
          <w:del w:id="3759" w:author="JORGE CONTRERAS ORTIZ" w:date="2021-09-05T22:30:00Z"/>
        </w:rPr>
      </w:pPr>
    </w:p>
    <w:p w14:paraId="58B72AC6" w14:textId="77777777" w:rsidR="0014373A" w:rsidRPr="0014373A" w:rsidRDefault="0014373A">
      <w:pPr>
        <w:pStyle w:val="Prrafodelista"/>
        <w:ind w:left="1440"/>
        <w:rPr>
          <w:ins w:id="3760" w:author="JORGE CONTRERAS ORTIZ" w:date="2021-09-05T22:29:00Z"/>
          <w:rPrChange w:id="3761" w:author="JORGE CONTRERAS ORTIZ" w:date="2021-09-05T22:29:00Z">
            <w:rPr>
              <w:ins w:id="3762" w:author="JORGE CONTRERAS ORTIZ" w:date="2021-09-05T22:29:00Z"/>
              <w:b/>
              <w:bCs/>
            </w:rPr>
          </w:rPrChange>
        </w:rPr>
        <w:pPrChange w:id="3763" w:author="JORGE CONTRERAS ORTIZ" w:date="2021-09-05T22:29:00Z">
          <w:pPr>
            <w:pStyle w:val="Prrafodelista"/>
            <w:numPr>
              <w:ilvl w:val="1"/>
              <w:numId w:val="16"/>
            </w:numPr>
            <w:ind w:left="1440" w:hanging="360"/>
          </w:pPr>
        </w:pPrChange>
      </w:pPr>
    </w:p>
    <w:p w14:paraId="5171437C" w14:textId="68AAC3AF" w:rsidR="0014373A" w:rsidRDefault="008F301F" w:rsidP="00992E31">
      <w:pPr>
        <w:pStyle w:val="Prrafodelista"/>
        <w:numPr>
          <w:ilvl w:val="1"/>
          <w:numId w:val="16"/>
        </w:numPr>
        <w:rPr>
          <w:ins w:id="3764" w:author="JORGE CONTRERAS ORTIZ" w:date="2021-09-04T12:07:00Z"/>
        </w:rPr>
        <w:pPrChange w:id="3765" w:author="JORGE CONTRERAS ORTIZ" w:date="2021-09-05T22:30:00Z">
          <w:pPr>
            <w:pStyle w:val="Prrafodelista"/>
            <w:numPr>
              <w:ilvl w:val="1"/>
              <w:numId w:val="16"/>
            </w:numPr>
            <w:ind w:left="1440" w:hanging="360"/>
          </w:pPr>
        </w:pPrChange>
      </w:pPr>
      <w:del w:id="3766"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3767" w:author="JORGE CONTRERAS ORTIZ" w:date="2021-09-07T17:05:00Z">
        <w:r w:rsidR="001E21C1" w:rsidRPr="001E21C1">
          <w:rPr>
            <w:b/>
            <w:bCs/>
            <w:rPrChange w:id="3768" w:author="JORGE CONTRERAS ORTIZ" w:date="2021-09-07T17:06:00Z">
              <w:rPr>
                <w:b/>
                <w:bCs/>
              </w:rPr>
            </w:rPrChange>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3769"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3770" w:author="JORGE CONTRERAS ORTIZ" w:date="2021-09-07T17:06:00Z">
        <w:r w:rsidR="001E21C1" w:rsidRPr="001E2FD6">
          <w:t xml:space="preserve">Ilustración </w:t>
        </w:r>
        <w:r w:rsidR="001E21C1">
          <w:rPr>
            <w:noProof/>
          </w:rPr>
          <w:t>15</w:t>
        </w:r>
        <w:r w:rsidR="001E21C1">
          <w:fldChar w:fldCharType="end"/>
        </w:r>
      </w:ins>
      <w:ins w:id="3771" w:author="JORGE CONTRERAS ORTIZ" w:date="2021-09-07T17:05:00Z">
        <w:r w:rsidR="001E21C1">
          <w:t>, siendo el Rol, la única configuración indispensable para el arranque del Border Router, tal como se detalla en</w:t>
        </w:r>
        <w:r w:rsidR="001E21C1">
          <w:t xml:space="preserve"> </w:t>
        </w:r>
        <w:r w:rsidR="001E21C1">
          <w:fldChar w:fldCharType="begin"/>
        </w:r>
        <w:r w:rsidR="001E21C1">
          <w:instrText xml:space="preserve"> REF _Ref81926766 \w \h </w:instrText>
        </w:r>
      </w:ins>
      <w:r w:rsidR="001E21C1">
        <w:fldChar w:fldCharType="separate"/>
      </w:r>
      <w:ins w:id="3772" w:author="JORGE CONTRERAS ORTIZ" w:date="2021-09-07T17:05:00Z">
        <w:r w:rsidR="001E21C1">
          <w:t>3.3.3.1</w:t>
        </w:r>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3773" w:author="JORGE CONTRERAS ORTIZ" w:date="2021-09-07T17:05:00Z">
        <w:r w:rsidR="001E21C1" w:rsidRPr="001E21C1">
          <w:rPr>
            <w:rPrChange w:id="3774" w:author="JORGE CONTRERAS ORTIZ" w:date="2021-09-07T17:05:00Z">
              <w:rPr>
                <w:lang w:val="en-US"/>
              </w:rPr>
            </w:rPrChange>
          </w:rPr>
          <w:t>MODO OUT-OF-BAND COMMISSIONING DESACTIVADO</w:t>
        </w:r>
        <w:r w:rsidR="001E21C1">
          <w:fldChar w:fldCharType="end"/>
        </w:r>
        <w:r w:rsidR="001E21C1" w:rsidRPr="00791D37">
          <w:t>:</w:t>
        </w:r>
      </w:ins>
      <w:del w:id="3775" w:author="JORGE CONTRERAS ORTIZ" w:date="2021-09-07T17:05:00Z">
        <w:r w:rsidR="0074559B" w:rsidRPr="001E21C1" w:rsidDel="001E21C1">
          <w:rPr>
            <w:b/>
            <w:bCs/>
            <w:rPrChange w:id="3776" w:author="JORGE CONTRERAS ORTIZ" w:date="2021-09-07T17:06:00Z">
              <w:rPr>
                <w:b/>
                <w:bCs/>
              </w:rPr>
            </w:rPrChange>
          </w:rPr>
          <w:delText xml:space="preserve">Desactivando </w:delText>
        </w:r>
        <w:r w:rsidR="0074559B" w:rsidRPr="00791D37" w:rsidDel="001E21C1">
          <w:delText>esta opción, los parámetros a configurar serán</w:delText>
        </w:r>
      </w:del>
      <w:del w:id="3777" w:author="JORGE CONTRERAS ORTIZ" w:date="2021-09-07T17:06:00Z">
        <w:r w:rsidR="0074559B" w:rsidRPr="00791D37" w:rsidDel="001E21C1">
          <w:delText>:</w:delText>
        </w:r>
      </w:del>
    </w:p>
    <w:p w14:paraId="111ABC2D" w14:textId="45680DA2" w:rsidR="008F301F" w:rsidRDefault="008F301F">
      <w:pPr>
        <w:pStyle w:val="Prrafodelista"/>
        <w:rPr>
          <w:ins w:id="3778" w:author="JORGE CONTRERAS ORTIZ" w:date="2021-09-04T12:07:00Z"/>
        </w:rPr>
        <w:pPrChange w:id="3779" w:author="JORGE CONTRERAS ORTIZ" w:date="2021-09-04T12:07:00Z">
          <w:pPr>
            <w:pStyle w:val="Prrafodelista"/>
            <w:numPr>
              <w:ilvl w:val="1"/>
              <w:numId w:val="16"/>
            </w:numPr>
            <w:ind w:left="1440" w:hanging="360"/>
          </w:pPr>
        </w:pPrChange>
      </w:pPr>
    </w:p>
    <w:p w14:paraId="1A9CEC1C" w14:textId="0859ED68" w:rsidR="008F301F" w:rsidRDefault="008F301F">
      <w:pPr>
        <w:rPr>
          <w:ins w:id="3780" w:author="JORGE CONTRERAS ORTIZ" w:date="2021-09-04T12:07:00Z"/>
        </w:rPr>
        <w:pPrChange w:id="3781"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3782" w:name="_Toc81499591"/>
                            <w:bookmarkStart w:id="3783" w:name="_Toc81499826"/>
                            <w:bookmarkStart w:id="3784" w:name="_Ref81926804"/>
                            <w:bookmarkStart w:id="3785" w:name="_Toc81938648"/>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3784"/>
                            <w:r w:rsidRPr="001E2FD6">
                              <w:t xml:space="preserve"> Parámetros a configurar con Out-of-band Commissioning Desactivado</w:t>
                            </w:r>
                            <w:bookmarkEnd w:id="3782"/>
                            <w:bookmarkEnd w:id="3783"/>
                            <w:bookmarkEnd w:id="3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3786" w:name="_Toc81499591"/>
                      <w:bookmarkStart w:id="3787" w:name="_Toc81499826"/>
                      <w:bookmarkStart w:id="3788" w:name="_Ref81926804"/>
                      <w:bookmarkStart w:id="3789" w:name="_Toc81938648"/>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3788"/>
                      <w:r w:rsidRPr="001E2FD6">
                        <w:t xml:space="preserve"> Parámetros a configurar con Out-of-band Commissioning Desactivado</w:t>
                      </w:r>
                      <w:bookmarkEnd w:id="3786"/>
                      <w:bookmarkEnd w:id="3787"/>
                      <w:bookmarkEnd w:id="3789"/>
                    </w:p>
                  </w:txbxContent>
                </v:textbox>
                <w10:wrap type="square" anchorx="margin"/>
              </v:shape>
            </w:pict>
          </mc:Fallback>
        </mc:AlternateContent>
      </w:r>
      <w:ins w:id="3790"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791" w:author="JORGE CONTRERAS ORTIZ" w:date="2021-09-04T12:08:00Z"/>
        </w:rPr>
      </w:pPr>
    </w:p>
    <w:p w14:paraId="58CEA8A2" w14:textId="58645EA8" w:rsidR="0074559B" w:rsidRPr="00791D37" w:rsidDel="008F301F" w:rsidRDefault="0074559B" w:rsidP="00791D37">
      <w:pPr>
        <w:rPr>
          <w:del w:id="3792"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793" w:name="_Toc81938518"/>
      <w:r w:rsidRPr="00791D37">
        <w:t>BACKBONE ROUTER SERVER (BBR).</w:t>
      </w:r>
      <w:bookmarkEnd w:id="3793"/>
    </w:p>
    <w:p w14:paraId="3359DBE6" w14:textId="77777777" w:rsidR="0074559B" w:rsidRPr="00791D37" w:rsidRDefault="0074559B" w:rsidP="00791D37"/>
    <w:p w14:paraId="1955C6FF" w14:textId="4DB0AA60" w:rsidR="0074559B" w:rsidRPr="00791D37" w:rsidRDefault="0074559B" w:rsidP="00791D37">
      <w:r w:rsidRPr="00791D37">
        <w:t>Da la posibilidad de habilitar o deshabilitar la función BBR</w:t>
      </w:r>
      <w:ins w:id="3794" w:author="JORGE CONTRERAS ORTIZ" w:date="2021-09-07T17:07:00Z">
        <w:r w:rsidR="001E21C1">
          <w:t xml:space="preserve">, </w:t>
        </w:r>
      </w:ins>
      <w:ins w:id="3795" w:author="JORGE CONTRERAS ORTIZ" w:date="2021-09-07T17:08:00Z">
        <w:r w:rsidR="001E21C1">
          <w:t xml:space="preserve">dotando </w:t>
        </w:r>
      </w:ins>
      <w:ins w:id="3796"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797" w:name="_Toc81938519"/>
      <w:r w:rsidRPr="00791D37">
        <w:lastRenderedPageBreak/>
        <w:t>PREFIJO DE RED (NETWORK PREFIX)</w:t>
      </w:r>
      <w:bookmarkEnd w:id="3797"/>
    </w:p>
    <w:p w14:paraId="3D5A50D6" w14:textId="77777777" w:rsidR="0074559B" w:rsidRPr="00791D37" w:rsidRDefault="0074559B" w:rsidP="00791D37"/>
    <w:p w14:paraId="0FCB46CB" w14:textId="13861D22" w:rsidR="00C22C47" w:rsidRDefault="0074559B" w:rsidP="00791D37">
      <w:pPr>
        <w:rPr>
          <w:ins w:id="3798" w:author="JORGE CONTRERAS ORTIZ" w:date="2021-09-07T17:25:00Z"/>
        </w:rPr>
      </w:pPr>
      <w:r w:rsidRPr="00791D37">
        <w:t xml:space="preserve">Esta opción activa la configuración manual del prefijo de la </w:t>
      </w:r>
      <w:del w:id="3799" w:author="JORGE CONTRERAS ORTIZ" w:date="2021-09-07T17:25:00Z">
        <w:r w:rsidRPr="00791D37" w:rsidDel="00C22C47">
          <w:delText xml:space="preserve">red, </w:delText>
        </w:r>
      </w:del>
      <w:ins w:id="3800" w:author="JORGE CONTRERAS ORTIZ" w:date="2021-09-07T17:25:00Z">
        <w:r w:rsidR="00C22C47" w:rsidRPr="00791D37">
          <w:t>red,</w:t>
        </w:r>
        <w:r w:rsidR="00C22C47">
          <w:t xml:space="preserve"> </w:t>
        </w:r>
      </w:ins>
      <w:ins w:id="3801" w:author="JORGE CONTRERAS ORTIZ" w:date="2021-09-07T17:27:00Z">
        <w:r w:rsidR="00C22C47">
          <w:t>el cuál servirá como identificativo de la red en la dirección IPv6 de un nodo interno.</w:t>
        </w:r>
      </w:ins>
      <w:ins w:id="3802" w:author="JORGE CONTRERAS ORTIZ" w:date="2021-09-07T18:19:00Z">
        <w:r w:rsidR="009E7189">
          <w:t xml:space="preserve"> </w:t>
        </w:r>
      </w:ins>
      <w:del w:id="3803" w:author="JORGE CONTRERAS ORTIZ" w:date="2021-09-07T17:25:00Z">
        <w:r w:rsidRPr="00791D37" w:rsidDel="00C22C47">
          <w:delText>el cuál será usado en la red Thread</w:delText>
        </w:r>
      </w:del>
      <w:del w:id="3804" w:author="JORGE CONTRERAS ORTIZ" w:date="2021-09-07T17:27:00Z">
        <w:r w:rsidRPr="00791D37" w:rsidDel="00C22C47">
          <w:delText>.</w:delText>
        </w:r>
      </w:del>
      <w:del w:id="3805" w:author="JORGE CONTRERAS ORTIZ" w:date="2021-09-07T17:26:00Z">
        <w:r w:rsidRPr="00791D37" w:rsidDel="00C22C47">
          <w:delText xml:space="preserve"> </w:delText>
        </w:r>
      </w:del>
    </w:p>
    <w:p w14:paraId="4CDBF224" w14:textId="5EF8B53B" w:rsidR="0074559B" w:rsidRDefault="009E7189" w:rsidP="00791D37">
      <w:pPr>
        <w:rPr>
          <w:ins w:id="3806" w:author="JORGE CONTRERAS ORTIZ" w:date="2021-09-05T22:30:00Z"/>
        </w:rPr>
      </w:pPr>
      <w:ins w:id="3807" w:author="JORGE CONTRERAS ORTIZ" w:date="2021-09-07T18:19:00Z">
        <w:r>
          <w:t xml:space="preserve">En la configuración del prefijo de red, tal como se </w:t>
        </w:r>
      </w:ins>
      <w:ins w:id="3808" w:author="JORGE CONTRERAS ORTIZ" w:date="2021-09-07T18:20:00Z">
        <w:r>
          <w:t xml:space="preserve">muestra en </w:t>
        </w:r>
        <w:r>
          <w:fldChar w:fldCharType="begin"/>
        </w:r>
        <w:r>
          <w:instrText xml:space="preserve"> REF _Ref81931227 \h </w:instrText>
        </w:r>
      </w:ins>
      <w:r>
        <w:fldChar w:fldCharType="separate"/>
      </w:r>
      <w:ins w:id="3809" w:author="JORGE CONTRERAS ORTIZ" w:date="2021-09-07T18:20:00Z">
        <w:r w:rsidRPr="00791D37">
          <w:t xml:space="preserve">Ilustración </w:t>
        </w:r>
        <w:r>
          <w:rPr>
            <w:noProof/>
          </w:rPr>
          <w:t>16</w:t>
        </w:r>
        <w:r>
          <w:fldChar w:fldCharType="end"/>
        </w:r>
        <w:r>
          <w:t xml:space="preserve">, </w:t>
        </w:r>
      </w:ins>
      <w:del w:id="3810" w:author="JORGE CONTRERAS ORTIZ" w:date="2021-09-07T18:20:00Z">
        <w:r w:rsidR="0074559B" w:rsidRPr="00791D37" w:rsidDel="009E7189">
          <w:delText>E</w:delText>
        </w:r>
      </w:del>
      <w:ins w:id="3811" w:author="JORGE CONTRERAS ORTIZ" w:date="2021-09-07T18:20:00Z">
        <w:r>
          <w:t>e</w:t>
        </w:r>
      </w:ins>
      <w:r w:rsidR="0074559B" w:rsidRPr="00791D37">
        <w:t xml:space="preserve">l usuario puede decidir entre diferentes opciones </w:t>
      </w:r>
      <w:del w:id="3812" w:author="JORGE CONTRERAS ORTIZ" w:date="2021-09-07T17:29:00Z">
        <w:r w:rsidR="0074559B" w:rsidRPr="00791D37" w:rsidDel="00C22C47">
          <w:delText>como será</w:delText>
        </w:r>
      </w:del>
      <w:ins w:id="3813" w:author="JORGE CONTRERAS ORTIZ" w:date="2021-09-07T17:29:00Z">
        <w:r w:rsidR="00C22C47">
          <w:t>el tipo de</w:t>
        </w:r>
      </w:ins>
      <w:del w:id="3814"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3815"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8"/>
                    <a:stretch>
                      <a:fillRect/>
                    </a:stretch>
                  </pic:blipFill>
                  <pic:spPr>
                    <a:xfrm>
                      <a:off x="0" y="0"/>
                      <a:ext cx="5400040" cy="4656455"/>
                    </a:xfrm>
                    <a:prstGeom prst="rect">
                      <a:avLst/>
                    </a:prstGeom>
                  </pic:spPr>
                </pic:pic>
              </a:graphicData>
            </a:graphic>
          </wp:inline>
        </w:drawing>
      </w:r>
    </w:p>
    <w:p w14:paraId="6B4513F6" w14:textId="7ED9B5BF" w:rsidR="0074559B" w:rsidRPr="006242EF" w:rsidRDefault="0074559B" w:rsidP="006242EF">
      <w:pPr>
        <w:pStyle w:val="Descripcin"/>
        <w:jc w:val="center"/>
      </w:pPr>
      <w:bookmarkStart w:id="3816" w:name="_Toc81499592"/>
      <w:bookmarkStart w:id="3817" w:name="_Toc81499827"/>
      <w:bookmarkStart w:id="3818" w:name="_Ref81931227"/>
      <w:bookmarkStart w:id="3819" w:name="_Toc81938649"/>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16</w:t>
      </w:r>
      <w:r w:rsidRPr="006242EF">
        <w:fldChar w:fldCharType="end"/>
      </w:r>
      <w:bookmarkEnd w:id="3818"/>
      <w:r w:rsidRPr="00791D37">
        <w:t xml:space="preserve"> Configuración Prefijo de Red</w:t>
      </w:r>
      <w:bookmarkEnd w:id="3816"/>
      <w:bookmarkEnd w:id="3817"/>
      <w:bookmarkEnd w:id="3819"/>
    </w:p>
    <w:p w14:paraId="541BA5FF" w14:textId="41EB41B8" w:rsidR="0074559B" w:rsidRDefault="0074559B" w:rsidP="00791D37">
      <w:pPr>
        <w:rPr>
          <w:ins w:id="3820" w:author="JORGE CONTRERAS ORTIZ" w:date="2021-09-05T22:30:00Z"/>
        </w:rPr>
      </w:pPr>
    </w:p>
    <w:p w14:paraId="7944F4ED" w14:textId="77777777" w:rsidR="007C2C63" w:rsidRDefault="007C2C63" w:rsidP="00791D37">
      <w:pPr>
        <w:rPr>
          <w:ins w:id="3821"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822" w:name="_Toc81499411"/>
      <w:bookmarkStart w:id="3823" w:name="_Toc81938520"/>
      <w:r w:rsidRPr="00791D37">
        <w:rPr>
          <w:lang w:val="en-US"/>
        </w:rPr>
        <w:lastRenderedPageBreak/>
        <w:t>INICIO DEL BORDER ROUTER (START-UP).</w:t>
      </w:r>
      <w:bookmarkEnd w:id="3822"/>
      <w:bookmarkEnd w:id="3823"/>
    </w:p>
    <w:p w14:paraId="754B998B" w14:textId="77777777" w:rsidR="0074559B" w:rsidRPr="00791D37" w:rsidRDefault="0074559B" w:rsidP="00791D37">
      <w:pPr>
        <w:rPr>
          <w:lang w:val="en-US"/>
        </w:rPr>
      </w:pPr>
    </w:p>
    <w:p w14:paraId="294B0DDF" w14:textId="77777777" w:rsidR="0033393A" w:rsidRDefault="0074559B" w:rsidP="00791D37">
      <w:pPr>
        <w:rPr>
          <w:ins w:id="3824" w:author="JORGE CONTRERAS ORTIZ" w:date="2021-09-07T19:04:00Z"/>
        </w:rPr>
      </w:pPr>
      <w:del w:id="3825" w:author="JORGE CONTRERAS ORTIZ" w:date="2021-09-04T12:10:00Z">
        <w:r w:rsidRPr="00791D37" w:rsidDel="00593FA6">
          <w:delText xml:space="preserve">Iremos </w:delText>
        </w:r>
      </w:del>
      <w:ins w:id="3826" w:author="JORGE CONTRERAS ORTIZ" w:date="2021-09-07T17:36:00Z">
        <w:r w:rsidR="00237FA6">
          <w:t xml:space="preserve">Para </w:t>
        </w:r>
      </w:ins>
      <w:ins w:id="3827" w:author="JORGE CONTRERAS ORTIZ" w:date="2021-09-07T17:41:00Z">
        <w:r w:rsidR="00237FA6">
          <w:t xml:space="preserve">activar </w:t>
        </w:r>
      </w:ins>
      <w:ins w:id="3828" w:author="JORGE CONTRERAS ORTIZ" w:date="2021-09-07T17:40:00Z">
        <w:r w:rsidR="00237FA6">
          <w:t>el Border Router</w:t>
        </w:r>
      </w:ins>
      <w:ins w:id="3829" w:author="JORGE CONTRERAS ORTIZ" w:date="2021-09-07T17:41:00Z">
        <w:r w:rsidR="00237FA6">
          <w:t xml:space="preserve"> y sus servicios, s</w:t>
        </w:r>
      </w:ins>
      <w:ins w:id="3830" w:author="JORGE CONTRERAS ORTIZ" w:date="2021-09-07T17:42:00Z">
        <w:r w:rsidR="00237FA6">
          <w:t xml:space="preserve">e accederá al menú </w:t>
        </w:r>
        <w:proofErr w:type="spellStart"/>
        <w:r w:rsidR="00237FA6">
          <w:t>KiBRA</w:t>
        </w:r>
        <w:proofErr w:type="spellEnd"/>
        <w:r w:rsidR="00237FA6">
          <w:t xml:space="preserve">, mostrado en </w:t>
        </w:r>
        <w:r w:rsidR="00237FA6">
          <w:fldChar w:fldCharType="begin"/>
        </w:r>
        <w:r w:rsidR="00237FA6">
          <w:instrText xml:space="preserve"> REF _Ref81928979 \h </w:instrText>
        </w:r>
      </w:ins>
      <w:r w:rsidR="00237FA6">
        <w:fldChar w:fldCharType="separate"/>
      </w:r>
      <w:ins w:id="3831" w:author="JORGE CONTRERAS ORTIZ" w:date="2021-09-07T17:42:00Z">
        <w:r w:rsidR="00237FA6" w:rsidRPr="00791D37">
          <w:t xml:space="preserve">Ilustración </w:t>
        </w:r>
        <w:r w:rsidR="00237FA6">
          <w:rPr>
            <w:noProof/>
          </w:rPr>
          <w:t>17</w:t>
        </w:r>
        <w:r w:rsidR="00237FA6">
          <w:fldChar w:fldCharType="end"/>
        </w:r>
        <w:r w:rsidR="00237FA6">
          <w:t xml:space="preserve">, </w:t>
        </w:r>
      </w:ins>
      <w:del w:id="3832" w:author="JORGE CONTRERAS ORTIZ" w:date="2021-09-07T17:35:00Z">
        <w:r w:rsidRPr="00791D37" w:rsidDel="00237FA6">
          <w:delText>a la pestaña</w:delText>
        </w:r>
      </w:del>
      <w:del w:id="3833" w:author="JORGE CONTRERAS ORTIZ" w:date="2021-09-07T17:36:00Z">
        <w:r w:rsidRPr="00791D37" w:rsidDel="00237FA6">
          <w:delText xml:space="preserve"> “KiBRA” </w:delText>
        </w:r>
      </w:del>
      <w:del w:id="3834" w:author="JORGE CONTRERAS ORTIZ" w:date="2021-09-07T17:35:00Z">
        <w:r w:rsidRPr="00791D37" w:rsidDel="00237FA6">
          <w:delText>en el menú</w:delText>
        </w:r>
      </w:del>
      <w:del w:id="3835" w:author="JORGE CONTRERAS ORTIZ" w:date="2021-09-07T17:36:00Z">
        <w:r w:rsidRPr="00791D37" w:rsidDel="00237FA6">
          <w:delText xml:space="preserve"> para encender el “Border Router Engine”.</w:delText>
        </w:r>
      </w:del>
      <w:ins w:id="3836" w:author="JORGE CONTRERAS ORTIZ" w:date="2021-09-07T17:42:00Z">
        <w:r w:rsidR="00237FA6">
          <w:t>y</w:t>
        </w:r>
      </w:ins>
      <w:ins w:id="3837" w:author="JORGE CONTRERAS ORTIZ" w:date="2021-09-07T17:34:00Z">
        <w:r w:rsidR="00237FA6" w:rsidRPr="00791D37">
          <w:t xml:space="preserve"> </w:t>
        </w:r>
        <w:r w:rsidR="00237FA6">
          <w:t>se clicará</w:t>
        </w:r>
        <w:r w:rsidR="00237FA6" w:rsidRPr="00791D37">
          <w:t xml:space="preserve"> en el botón de </w:t>
        </w:r>
        <w:proofErr w:type="spellStart"/>
        <w:r w:rsidR="00237FA6" w:rsidRPr="00791D37">
          <w:t>Start</w:t>
        </w:r>
      </w:ins>
      <w:proofErr w:type="spellEnd"/>
      <w:ins w:id="3838" w:author="JORGE CONTRERAS ORTIZ" w:date="2021-09-07T17:44:00Z">
        <w:r w:rsidR="000B5535">
          <w:t>.</w:t>
        </w:r>
      </w:ins>
    </w:p>
    <w:p w14:paraId="3CA70455" w14:textId="5A19C297" w:rsidR="007C2C63" w:rsidRPr="00791D37" w:rsidRDefault="00237FA6" w:rsidP="00791D37">
      <w:ins w:id="3839" w:author="JORGE CONTRERAS ORTIZ" w:date="2021-09-07T17:43:00Z">
        <w:r>
          <w:t>E</w:t>
        </w:r>
      </w:ins>
      <w:ins w:id="3840" w:author="JORGE CONTRERAS ORTIZ" w:date="2021-09-07T17:34:00Z">
        <w:r w:rsidRPr="00791D37">
          <w:t>l Border Router se unirá a la red seleccionada o formará una nueva, según los ajustes configurados por el administrador</w:t>
        </w:r>
        <w:r>
          <w:t xml:space="preserve"> en </w:t>
        </w:r>
      </w:ins>
      <w:ins w:id="3841" w:author="JORGE CONTRERAS ORTIZ" w:date="2021-09-07T17:35:00Z">
        <w:r>
          <w:fldChar w:fldCharType="begin"/>
        </w:r>
        <w:r>
          <w:instrText xml:space="preserve"> REF _Ref81928526 \w \h </w:instrText>
        </w:r>
      </w:ins>
      <w:r>
        <w:fldChar w:fldCharType="separate"/>
      </w:r>
      <w:ins w:id="3842" w:author="JORGE CONTRERAS ORTIZ" w:date="2021-09-07T17:35:00Z">
        <w:r>
          <w:t>3.2.1.3.3.1</w:t>
        </w:r>
        <w:r>
          <w:fldChar w:fldCharType="end"/>
        </w:r>
        <w:r>
          <w:t xml:space="preserve"> </w:t>
        </w:r>
        <w:r>
          <w:fldChar w:fldCharType="begin"/>
        </w:r>
        <w:r>
          <w:instrText xml:space="preserve"> REF _Ref81928540 \h </w:instrText>
        </w:r>
      </w:ins>
      <w:r>
        <w:fldChar w:fldCharType="separate"/>
      </w:r>
      <w:ins w:id="3843" w:author="JORGE CONTRERAS ORTIZ" w:date="2021-09-07T17:35:00Z">
        <w:r w:rsidRPr="00791D37">
          <w:t>UNIRSE O FORMAR UNA RED THREAD</w:t>
        </w:r>
        <w:r>
          <w:fldChar w:fldCharType="end"/>
        </w:r>
      </w:ins>
      <w:ins w:id="3844" w:author="JORGE CONTRERAS ORTIZ" w:date="2021-09-07T17:43:00Z">
        <w:r w:rsidR="000B5535">
          <w:t xml:space="preserve">. </w:t>
        </w:r>
      </w:ins>
    </w:p>
    <w:p w14:paraId="096DDE78" w14:textId="10A9805F" w:rsidR="0074559B" w:rsidRDefault="0074559B" w:rsidP="00791D37">
      <w:pPr>
        <w:rPr>
          <w:ins w:id="3845" w:author="JORGE CONTRERAS ORTIZ" w:date="2021-09-05T22:30:00Z"/>
        </w:rPr>
      </w:pPr>
    </w:p>
    <w:p w14:paraId="51AE6F50" w14:textId="2027F1EC" w:rsidR="007C2C63" w:rsidRDefault="007C2C63" w:rsidP="00791D37">
      <w:pPr>
        <w:rPr>
          <w:ins w:id="3846"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9"/>
                    <a:stretch>
                      <a:fillRect/>
                    </a:stretch>
                  </pic:blipFill>
                  <pic:spPr>
                    <a:xfrm>
                      <a:off x="0" y="0"/>
                      <a:ext cx="5400040" cy="4389120"/>
                    </a:xfrm>
                    <a:prstGeom prst="rect">
                      <a:avLst/>
                    </a:prstGeom>
                  </pic:spPr>
                </pic:pic>
              </a:graphicData>
            </a:graphic>
          </wp:inline>
        </w:drawing>
      </w:r>
    </w:p>
    <w:p w14:paraId="2B694D6B" w14:textId="79587878" w:rsidR="0074559B" w:rsidRDefault="0074559B" w:rsidP="006242EF">
      <w:pPr>
        <w:pStyle w:val="Descripcin"/>
        <w:jc w:val="center"/>
        <w:rPr>
          <w:ins w:id="3847" w:author="JORGE CONTRERAS ORTIZ" w:date="2021-09-05T22:30:00Z"/>
        </w:rPr>
      </w:pPr>
      <w:bookmarkStart w:id="3848" w:name="_Toc81499593"/>
      <w:bookmarkStart w:id="3849" w:name="_Toc81499828"/>
      <w:bookmarkStart w:id="3850" w:name="_Ref81928979"/>
      <w:bookmarkStart w:id="3851" w:name="_Toc81938650"/>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17</w:t>
      </w:r>
      <w:r w:rsidRPr="006242EF">
        <w:fldChar w:fldCharType="end"/>
      </w:r>
      <w:bookmarkEnd w:id="3850"/>
      <w:r w:rsidRPr="00791D37">
        <w:t xml:space="preserve"> Menú </w:t>
      </w:r>
      <w:proofErr w:type="spellStart"/>
      <w:r w:rsidRPr="00791D37">
        <w:t>KiBRA</w:t>
      </w:r>
      <w:proofErr w:type="spellEnd"/>
      <w:r w:rsidRPr="00791D37">
        <w:t xml:space="preserve"> - Inicio de Border Router</w:t>
      </w:r>
      <w:bookmarkEnd w:id="3848"/>
      <w:bookmarkEnd w:id="3849"/>
      <w:bookmarkEnd w:id="3851"/>
    </w:p>
    <w:p w14:paraId="28B7078D" w14:textId="2BF12FBF" w:rsidR="007C2C63" w:rsidRDefault="007C2C63" w:rsidP="007C2C63">
      <w:pPr>
        <w:rPr>
          <w:ins w:id="3852" w:author="JORGE CONTRERAS ORTIZ" w:date="2021-09-05T22:30:00Z"/>
        </w:rPr>
      </w:pPr>
    </w:p>
    <w:p w14:paraId="5EC18A80" w14:textId="3598B6A3" w:rsidR="007C2C63" w:rsidRDefault="007C2C63">
      <w:pPr>
        <w:rPr>
          <w:ins w:id="3853" w:author="JORGE CONTRERAS ORTIZ" w:date="2021-09-07T17:44:00Z"/>
        </w:rPr>
      </w:pPr>
    </w:p>
    <w:p w14:paraId="3EA364FB" w14:textId="61CDE717" w:rsidR="000B5535" w:rsidRDefault="000B5535">
      <w:pPr>
        <w:rPr>
          <w:ins w:id="3854" w:author="JORGE CONTRERAS ORTIZ" w:date="2021-09-07T17:44:00Z"/>
        </w:rPr>
      </w:pPr>
    </w:p>
    <w:p w14:paraId="332759D0" w14:textId="63BB8511" w:rsidR="000B5535" w:rsidRDefault="000B5535">
      <w:pPr>
        <w:rPr>
          <w:ins w:id="3855" w:author="JORGE CONTRERAS ORTIZ" w:date="2021-09-07T17:44:00Z"/>
        </w:rPr>
      </w:pPr>
    </w:p>
    <w:p w14:paraId="2BECD37D" w14:textId="3E6BA428" w:rsidR="000B5535" w:rsidRDefault="000B5535">
      <w:pPr>
        <w:rPr>
          <w:ins w:id="3856" w:author="JORGE CONTRERAS ORTIZ" w:date="2021-09-07T17:44:00Z"/>
        </w:rPr>
      </w:pPr>
    </w:p>
    <w:p w14:paraId="42856254" w14:textId="02229DA7" w:rsidR="000B5535" w:rsidDel="000B5535" w:rsidRDefault="000B5535">
      <w:pPr>
        <w:rPr>
          <w:del w:id="3857" w:author="JORGE CONTRERAS ORTIZ" w:date="2021-09-07T17:44:00Z"/>
        </w:rPr>
      </w:pPr>
    </w:p>
    <w:p w14:paraId="0506BAE8" w14:textId="2C9929F9" w:rsidR="000B5535" w:rsidRDefault="000B5535">
      <w:pPr>
        <w:rPr>
          <w:ins w:id="3858" w:author="JORGE CONTRERAS ORTIZ" w:date="2021-09-07T17:44:00Z"/>
        </w:rPr>
      </w:pPr>
    </w:p>
    <w:p w14:paraId="0AEC09FB" w14:textId="71BCBD4E" w:rsidR="000B5535" w:rsidRPr="007C2C63" w:rsidRDefault="000B5535">
      <w:pPr>
        <w:rPr>
          <w:ins w:id="3859" w:author="JORGE CONTRERAS ORTIZ" w:date="2021-09-07T17:44:00Z"/>
          <w:rPrChange w:id="3860" w:author="JORGE CONTRERAS ORTIZ" w:date="2021-09-05T22:30:00Z">
            <w:rPr>
              <w:ins w:id="3861" w:author="JORGE CONTRERAS ORTIZ" w:date="2021-09-07T17:44:00Z"/>
            </w:rPr>
          </w:rPrChange>
        </w:rPr>
        <w:pPrChange w:id="3862" w:author="JORGE CONTRERAS ORTIZ" w:date="2021-09-05T22:30:00Z">
          <w:pPr>
            <w:pStyle w:val="Descripcin"/>
            <w:jc w:val="center"/>
          </w:pPr>
        </w:pPrChange>
      </w:pPr>
      <w:ins w:id="3863" w:author="JORGE CONTRERAS ORTIZ" w:date="2021-09-07T17:44:00Z">
        <w:r>
          <w:lastRenderedPageBreak/>
          <w:t>Tras formar parte de la red, el BR procederá a activar los servicios configurados</w:t>
        </w:r>
      </w:ins>
      <w:ins w:id="3864" w:author="JORGE CONTRERAS ORTIZ" w:date="2021-09-07T17:45:00Z">
        <w:r>
          <w:t xml:space="preserve">. Una vez arrancados todos los </w:t>
        </w:r>
      </w:ins>
      <w:ins w:id="3865" w:author="JORGE CONTRERAS ORTIZ" w:date="2021-09-07T17:46:00Z">
        <w:r>
          <w:t xml:space="preserve">servicios, el menú </w:t>
        </w:r>
        <w:proofErr w:type="spellStart"/>
        <w:r>
          <w:t>KiBRA</w:t>
        </w:r>
        <w:proofErr w:type="spellEnd"/>
        <w:r>
          <w:t xml:space="preserve"> se actualiza</w:t>
        </w:r>
      </w:ins>
      <w:ins w:id="3866" w:author="JORGE CONTRERAS ORTIZ" w:date="2021-09-07T17:47:00Z">
        <w:r>
          <w:t>, indicando tanto que el BR esta arrancado, lo</w:t>
        </w:r>
      </w:ins>
      <w:ins w:id="3867" w:author="JORGE CONTRERAS ORTIZ" w:date="2021-09-07T17:48:00Z">
        <w:r>
          <w:t>s roles de los nodos y el número de nodos en la red</w:t>
        </w:r>
      </w:ins>
      <w:ins w:id="3868" w:author="JORGE CONTRERAS ORTIZ" w:date="2021-09-07T17:47:00Z">
        <w:r>
          <w:t xml:space="preserve">, </w:t>
        </w:r>
      </w:ins>
      <w:ins w:id="3869" w:author="JORGE CONTRERAS ORTIZ" w:date="2021-09-07T17:49:00Z">
        <w:r>
          <w:t xml:space="preserve">la calidad de los enlaces dentro de la red y, finalmente, la información Thread del propio dispositivo BR. Toda esta información se muestra organizada de la </w:t>
        </w:r>
      </w:ins>
      <w:ins w:id="3870" w:author="JORGE CONTRERAS ORTIZ" w:date="2021-09-07T17:50:00Z">
        <w:r>
          <w:t xml:space="preserve">forma indicada en </w:t>
        </w:r>
        <w:r>
          <w:fldChar w:fldCharType="begin"/>
        </w:r>
        <w:r>
          <w:instrText xml:space="preserve"> REF _Ref81929434 \h </w:instrText>
        </w:r>
      </w:ins>
      <w:r>
        <w:fldChar w:fldCharType="separate"/>
      </w:r>
      <w:ins w:id="3871" w:author="JORGE CONTRERAS ORTIZ" w:date="2021-09-07T17:50:00Z">
        <w:r w:rsidRPr="00791D37">
          <w:t xml:space="preserve">Ilustración </w:t>
        </w:r>
        <w:r>
          <w:rPr>
            <w:noProof/>
          </w:rPr>
          <w:t>18</w:t>
        </w:r>
        <w:r>
          <w:fldChar w:fldCharType="end"/>
        </w:r>
        <w:r>
          <w:t>.</w:t>
        </w:r>
      </w:ins>
      <w:ins w:id="3872" w:author="JORGE CONTRERAS ORTIZ" w:date="2021-09-07T17:46:00Z">
        <w:r>
          <w:t xml:space="preserve"> </w:t>
        </w:r>
      </w:ins>
    </w:p>
    <w:p w14:paraId="01CBBDE5" w14:textId="425EE60C" w:rsidR="0074559B" w:rsidRPr="00791D37" w:rsidDel="000B5535" w:rsidRDefault="0074559B" w:rsidP="00791D37">
      <w:pPr>
        <w:rPr>
          <w:del w:id="3873" w:author="JORGE CONTRERAS ORTIZ" w:date="2021-09-07T17:44:00Z"/>
        </w:rPr>
      </w:pPr>
    </w:p>
    <w:p w14:paraId="00409A44" w14:textId="3FC2C13E" w:rsidR="0074559B" w:rsidRPr="00791D37" w:rsidDel="00237FA6" w:rsidRDefault="0074559B" w:rsidP="00791D37">
      <w:pPr>
        <w:rPr>
          <w:del w:id="3874" w:author="JORGE CONTRERAS ORTIZ" w:date="2021-09-07T17:34:00Z"/>
        </w:rPr>
      </w:pPr>
      <w:del w:id="3875" w:author="JORGE CONTRERAS ORTIZ" w:date="2021-09-07T17:34:00Z">
        <w:r w:rsidRPr="00791D37" w:rsidDel="00237FA6">
          <w:delText xml:space="preserve">Después </w:delText>
        </w:r>
      </w:del>
      <w:del w:id="3876" w:author="JORGE CONTRERAS ORTIZ" w:date="2021-09-04T12:16:00Z">
        <w:r w:rsidRPr="00791D37" w:rsidDel="00593FA6">
          <w:delText>de clickear</w:delText>
        </w:r>
      </w:del>
      <w:del w:id="3877"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3878" w:author="JORGE CONTRERAS ORTIZ" w:date="2021-09-05T22:31:00Z"/>
          <w:rPrChange w:id="3879" w:author="JORGE CONTRERAS ORTIZ" w:date="2021-09-05T22:31:00Z">
            <w:rPr>
              <w:ins w:id="3880" w:author="JORGE CONTRERAS ORTIZ" w:date="2021-09-05T22:31:00Z"/>
              <w:noProof/>
            </w:rPr>
          </w:rPrChange>
        </w:rPr>
        <w:pPrChange w:id="3881"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0"/>
                    <a:stretch>
                      <a:fillRect/>
                    </a:stretch>
                  </pic:blipFill>
                  <pic:spPr>
                    <a:xfrm>
                      <a:off x="0" y="0"/>
                      <a:ext cx="5400040" cy="4645660"/>
                    </a:xfrm>
                    <a:prstGeom prst="rect">
                      <a:avLst/>
                    </a:prstGeom>
                  </pic:spPr>
                </pic:pic>
              </a:graphicData>
            </a:graphic>
          </wp:inline>
        </w:drawing>
      </w:r>
    </w:p>
    <w:p w14:paraId="212C1C74" w14:textId="4F8C5CDA" w:rsidR="0074559B" w:rsidRPr="006242EF" w:rsidRDefault="0074559B" w:rsidP="006242EF">
      <w:pPr>
        <w:pStyle w:val="Descripcin"/>
        <w:jc w:val="center"/>
      </w:pPr>
      <w:bookmarkStart w:id="3882" w:name="_Toc81499594"/>
      <w:bookmarkStart w:id="3883" w:name="_Toc81499829"/>
      <w:bookmarkStart w:id="3884" w:name="_Ref81929434"/>
      <w:bookmarkStart w:id="3885" w:name="_Toc8193865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18</w:t>
      </w:r>
      <w:r w:rsidRPr="006242EF">
        <w:fldChar w:fldCharType="end"/>
      </w:r>
      <w:bookmarkEnd w:id="3884"/>
      <w:r w:rsidRPr="00791D37">
        <w:t xml:space="preserve"> Menú de </w:t>
      </w:r>
      <w:proofErr w:type="spellStart"/>
      <w:r w:rsidRPr="00791D37">
        <w:t>KiBRA</w:t>
      </w:r>
      <w:proofErr w:type="spellEnd"/>
      <w:r w:rsidRPr="00791D37">
        <w:t xml:space="preserve"> - Border Router Iniciado</w:t>
      </w:r>
      <w:bookmarkEnd w:id="3882"/>
      <w:bookmarkEnd w:id="3883"/>
      <w:bookmarkEnd w:id="3885"/>
    </w:p>
    <w:p w14:paraId="344C5519" w14:textId="09749A79" w:rsidR="0074559B" w:rsidRDefault="0074559B" w:rsidP="00791D37">
      <w:pPr>
        <w:rPr>
          <w:ins w:id="3886" w:author="JORGE CONTRERAS ORTIZ" w:date="2021-09-05T22:31:00Z"/>
        </w:rPr>
      </w:pPr>
    </w:p>
    <w:p w14:paraId="5956BDB1" w14:textId="77777777" w:rsidR="007C2C63" w:rsidRPr="00791D37" w:rsidRDefault="007C2C63" w:rsidP="00791D37"/>
    <w:p w14:paraId="6F697A71" w14:textId="04080F60" w:rsidR="007C2C63" w:rsidRDefault="0048500E" w:rsidP="00791D37">
      <w:pPr>
        <w:rPr>
          <w:ins w:id="3887" w:author="JORGE CONTRERAS ORTIZ" w:date="2021-09-05T22:31:00Z"/>
        </w:rPr>
      </w:pPr>
      <w:ins w:id="3888" w:author="JORGE CONTRERAS ORTIZ" w:date="2021-09-06T00:14:00Z">
        <w:r>
          <w:t>Si se procede a volver</w:t>
        </w:r>
      </w:ins>
      <w:ins w:id="3889" w:author="JORGE CONTRERAS ORTIZ" w:date="2021-09-04T12:19:00Z">
        <w:r w:rsidR="00672BD4">
          <w:t xml:space="preserve"> </w:t>
        </w:r>
      </w:ins>
      <w:del w:id="3890"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ins w:id="3891"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3892" w:author="JORGE CONTRERAS ORTIZ" w:date="2021-09-07T17:50:00Z">
        <w:r w:rsidR="000B5535" w:rsidRPr="00FE1EC4">
          <w:t xml:space="preserve">Ilustración </w:t>
        </w:r>
        <w:r w:rsidR="000B5535">
          <w:rPr>
            <w:noProof/>
          </w:rPr>
          <w:t>19</w:t>
        </w:r>
        <w:r w:rsidR="000B5535">
          <w:fldChar w:fldCharType="end"/>
        </w:r>
        <w:r w:rsidR="000B5535">
          <w:t xml:space="preserve">, </w:t>
        </w:r>
      </w:ins>
      <w:del w:id="3893" w:author="JORGE CONTRERAS ORTIZ" w:date="2021-09-06T00:14:00Z">
        <w:r w:rsidR="0074559B" w:rsidRPr="00791D37" w:rsidDel="0048500E">
          <w:delText xml:space="preserve">es </w:delText>
        </w:r>
      </w:del>
      <w:ins w:id="3894"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3895" w:author="JORGE CONTRERAS ORTIZ" w:date="2021-09-07T17:50:00Z">
        <w:r w:rsidR="000B5535">
          <w:t>e</w:t>
        </w:r>
      </w:ins>
      <w:del w:id="3896" w:author="JORGE CONTRERAS ORTIZ" w:date="2021-09-07T17:50:00Z">
        <w:r w:rsidR="0074559B" w:rsidRPr="00791D37" w:rsidDel="000B5535">
          <w:delText>e</w:delText>
        </w:r>
      </w:del>
      <w:r w:rsidR="0074559B" w:rsidRPr="00791D37">
        <w:t>.</w:t>
      </w:r>
    </w:p>
    <w:p w14:paraId="7E36E681" w14:textId="77777777" w:rsidR="007C2C63" w:rsidRDefault="007C2C63">
      <w:pPr>
        <w:jc w:val="left"/>
        <w:rPr>
          <w:ins w:id="3897" w:author="JORGE CONTRERAS ORTIZ" w:date="2021-09-05T22:31:00Z"/>
        </w:rPr>
      </w:pPr>
      <w:ins w:id="3898" w:author="JORGE CONTRERAS ORTIZ" w:date="2021-09-05T22:31:00Z">
        <w:r>
          <w:br w:type="page"/>
        </w:r>
      </w:ins>
    </w:p>
    <w:p w14:paraId="2A204B39" w14:textId="1B35CE50" w:rsidR="0074559B" w:rsidRDefault="0074559B" w:rsidP="00791D37">
      <w:pPr>
        <w:rPr>
          <w:ins w:id="3899"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1"/>
                    <a:stretch>
                      <a:fillRect/>
                    </a:stretch>
                  </pic:blipFill>
                  <pic:spPr>
                    <a:xfrm>
                      <a:off x="0" y="0"/>
                      <a:ext cx="5400040" cy="4658995"/>
                    </a:xfrm>
                    <a:prstGeom prst="rect">
                      <a:avLst/>
                    </a:prstGeom>
                  </pic:spPr>
                </pic:pic>
              </a:graphicData>
            </a:graphic>
          </wp:inline>
        </w:drawing>
      </w:r>
    </w:p>
    <w:p w14:paraId="45A9687B" w14:textId="1AE7CAD4" w:rsidR="0074559B" w:rsidRPr="00FE1EC4" w:rsidRDefault="0074559B" w:rsidP="006242EF">
      <w:pPr>
        <w:pStyle w:val="Descripcin"/>
        <w:jc w:val="center"/>
      </w:pPr>
      <w:bookmarkStart w:id="3900" w:name="_Toc81499595"/>
      <w:bookmarkStart w:id="3901" w:name="_Toc81499830"/>
      <w:bookmarkStart w:id="3902" w:name="_Ref81929465"/>
      <w:bookmarkStart w:id="3903" w:name="_Toc81938652"/>
      <w:r w:rsidRPr="00FE1EC4">
        <w:t xml:space="preserve">Ilustración </w:t>
      </w:r>
      <w:r w:rsidRPr="006242EF">
        <w:fldChar w:fldCharType="begin"/>
      </w:r>
      <w:r w:rsidRPr="00FE1EC4">
        <w:instrText xml:space="preserve"> SEQ Ilustración \* ARABIC </w:instrText>
      </w:r>
      <w:r w:rsidRPr="006242EF">
        <w:fldChar w:fldCharType="separate"/>
      </w:r>
      <w:ins w:id="3904" w:author="JORGE CONTRERAS ORTIZ" w:date="2021-09-05T23:41:00Z">
        <w:r w:rsidR="001749E7">
          <w:rPr>
            <w:noProof/>
          </w:rPr>
          <w:t>19</w:t>
        </w:r>
      </w:ins>
      <w:del w:id="3905" w:author="JORGE CONTRERAS ORTIZ" w:date="2021-09-04T12:49:00Z">
        <w:r w:rsidR="00FE1EC4" w:rsidRPr="00FE1EC4" w:rsidDel="00FE1EC4">
          <w:rPr>
            <w:noProof/>
          </w:rPr>
          <w:delText>19</w:delText>
        </w:r>
      </w:del>
      <w:r w:rsidRPr="006242EF">
        <w:fldChar w:fldCharType="end"/>
      </w:r>
      <w:bookmarkEnd w:id="3902"/>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3900"/>
      <w:bookmarkEnd w:id="3901"/>
      <w:bookmarkEnd w:id="3903"/>
      <w:proofErr w:type="spellEnd"/>
    </w:p>
    <w:p w14:paraId="0F1A0E81" w14:textId="77777777" w:rsidR="0074559B" w:rsidRPr="00FE1EC4" w:rsidRDefault="0074559B" w:rsidP="00791D37"/>
    <w:p w14:paraId="6D752D39" w14:textId="77777777" w:rsidR="007A5D09" w:rsidRDefault="007A5D09">
      <w:pPr>
        <w:jc w:val="left"/>
        <w:rPr>
          <w:ins w:id="3906" w:author="JORGE CONTRERAS ORTIZ" w:date="2021-09-07T19:04:00Z"/>
        </w:rPr>
      </w:pPr>
      <w:ins w:id="3907" w:author="JORGE CONTRERAS ORTIZ" w:date="2021-09-07T19:04:00Z">
        <w:r>
          <w:br w:type="page"/>
        </w:r>
      </w:ins>
    </w:p>
    <w:p w14:paraId="7226B028" w14:textId="6E7DDC31" w:rsidR="000B5535" w:rsidRDefault="0074559B" w:rsidP="00791D37">
      <w:pPr>
        <w:rPr>
          <w:ins w:id="3908" w:author="JORGE CONTRERAS ORTIZ" w:date="2021-09-07T17:51:00Z"/>
        </w:rPr>
      </w:pPr>
      <w:r w:rsidRPr="00791D37">
        <w:lastRenderedPageBreak/>
        <w:t xml:space="preserve">En esta pestaña, </w:t>
      </w:r>
      <w:ins w:id="3909" w:author="JORGE CONTRERAS ORTIZ" w:date="2021-09-04T12:19:00Z">
        <w:r w:rsidR="00672BD4">
          <w:t xml:space="preserve">es posible </w:t>
        </w:r>
      </w:ins>
      <w:del w:id="3910" w:author="JORGE CONTRERAS ORTIZ" w:date="2021-09-04T12:19:00Z">
        <w:r w:rsidRPr="00791D37" w:rsidDel="00672BD4">
          <w:delText xml:space="preserve">podemos </w:delText>
        </w:r>
      </w:del>
      <w:del w:id="3911" w:author="JORGE CONTRERAS ORTIZ" w:date="2021-09-04T12:20:00Z">
        <w:r w:rsidRPr="00791D37" w:rsidDel="00672BD4">
          <w:delText>coger</w:delText>
        </w:r>
      </w:del>
      <w:ins w:id="3912" w:author="JORGE CONTRERAS ORTIZ" w:date="2021-09-04T12:20:00Z">
        <w:r w:rsidR="00672BD4">
          <w:t>visualizar y copiar</w:t>
        </w:r>
      </w:ins>
      <w:r w:rsidRPr="00791D37">
        <w:t xml:space="preserve"> la información necesaria para </w:t>
      </w:r>
      <w:del w:id="3913" w:author="JORGE CONTRERAS ORTIZ" w:date="2021-09-04T12:20:00Z">
        <w:r w:rsidRPr="00791D37" w:rsidDel="00672BD4">
          <w:delText>que otros</w:delText>
        </w:r>
      </w:del>
      <w:ins w:id="3914" w:author="JORGE CONTRERAS ORTIZ" w:date="2021-09-04T12:20:00Z">
        <w:r w:rsidR="00672BD4">
          <w:t>la configuración de otros</w:t>
        </w:r>
      </w:ins>
      <w:r w:rsidRPr="00791D37">
        <w:t xml:space="preserve"> dispositivos </w:t>
      </w:r>
      <w:ins w:id="3915" w:author="JORGE CONTRERAS ORTIZ" w:date="2021-09-04T12:20:00Z">
        <w:r w:rsidR="00672BD4">
          <w:t xml:space="preserve">y su posterior </w:t>
        </w:r>
      </w:ins>
      <w:del w:id="3916" w:author="JORGE CONTRERAS ORTIZ" w:date="2021-09-04T12:20:00Z">
        <w:r w:rsidRPr="00791D37" w:rsidDel="00672BD4">
          <w:delText>puedan unirse</w:delText>
        </w:r>
      </w:del>
      <w:ins w:id="3917" w:author="JORGE CONTRERAS ORTIZ" w:date="2021-09-04T12:20:00Z">
        <w:r w:rsidR="00672BD4">
          <w:t>unión</w:t>
        </w:r>
      </w:ins>
      <w:r w:rsidRPr="00791D37">
        <w:t xml:space="preserve"> a la misma red. </w:t>
      </w:r>
    </w:p>
    <w:p w14:paraId="75AB19D7" w14:textId="6C1062F6" w:rsidR="0074559B" w:rsidRPr="00791D37" w:rsidDel="007A5D09" w:rsidRDefault="0074559B" w:rsidP="00791D37">
      <w:pPr>
        <w:rPr>
          <w:del w:id="3918" w:author="JORGE CONTRERAS ORTIZ" w:date="2021-09-07T19:05:00Z"/>
        </w:rPr>
      </w:pPr>
      <w:r w:rsidRPr="00791D37">
        <w:t xml:space="preserve">Esto se podrá </w:t>
      </w:r>
      <w:del w:id="3919" w:author="JORGE CONTRERAS ORTIZ" w:date="2021-09-06T00:14:00Z">
        <w:r w:rsidRPr="00791D37" w:rsidDel="0048500E">
          <w:delText xml:space="preserve">gracias </w:delText>
        </w:r>
      </w:del>
      <w:ins w:id="3920" w:author="JORGE CONTRERAS ORTIZ" w:date="2021-09-06T00:14:00Z">
        <w:r w:rsidR="0048500E">
          <w:t>clic</w:t>
        </w:r>
      </w:ins>
      <w:ins w:id="3921" w:author="JORGE CONTRERAS ORTIZ" w:date="2021-09-06T00:15:00Z">
        <w:r w:rsidR="0048500E">
          <w:t>ando en el</w:t>
        </w:r>
      </w:ins>
      <w:del w:id="3922"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w:t>
      </w:r>
      <w:ins w:id="3923" w:author="JORGE CONTRERAS ORTIZ" w:date="2021-09-07T17:51:00Z">
        <w:r w:rsidR="000B5535">
          <w:t xml:space="preserve">, </w:t>
        </w:r>
      </w:ins>
      <w:del w:id="3924" w:author="JORGE CONTRERAS ORTIZ" w:date="2021-09-07T17:51:00Z">
        <w:r w:rsidRPr="00791D37" w:rsidDel="000B5535">
          <w:delText xml:space="preserve">, </w:delText>
        </w:r>
      </w:del>
      <w:del w:id="3925" w:author="JORGE CONTRERAS ORTIZ" w:date="2021-09-07T18:22:00Z">
        <w:r w:rsidRPr="00791D37" w:rsidDel="009E7189">
          <w:delText>el</w:delText>
        </w:r>
      </w:del>
      <w:ins w:id="3926" w:author="JORGE CONTRERAS ORTIZ" w:date="2021-09-07T18:22:00Z">
        <w:r w:rsidR="009E7189">
          <w:t xml:space="preserve">donde se abrirá </w:t>
        </w:r>
      </w:ins>
      <w:ins w:id="3927" w:author="JORGE CONTRERAS ORTIZ" w:date="2021-09-07T18:23:00Z">
        <w:r w:rsidR="009E7189">
          <w:t xml:space="preserve">una ventana emergente, mostrada en </w:t>
        </w:r>
        <w:r w:rsidR="009E7189">
          <w:fldChar w:fldCharType="begin"/>
        </w:r>
        <w:r w:rsidR="009E7189">
          <w:instrText xml:space="preserve"> REF _Ref81931415 \h </w:instrText>
        </w:r>
      </w:ins>
      <w:r w:rsidR="009E7189">
        <w:fldChar w:fldCharType="separate"/>
      </w:r>
      <w:ins w:id="3928" w:author="JORGE CONTRERAS ORTIZ" w:date="2021-09-07T18:23:00Z">
        <w:r w:rsidR="009E7189" w:rsidRPr="009E7189">
          <w:rPr>
            <w:rPrChange w:id="3929" w:author="JORGE CONTRERAS ORTIZ" w:date="2021-09-07T18:23:00Z">
              <w:rPr/>
            </w:rPrChange>
          </w:rPr>
          <w:t xml:space="preserve">Ilustración </w:t>
        </w:r>
        <w:r w:rsidR="009E7189" w:rsidRPr="009E7189">
          <w:rPr>
            <w:noProof/>
            <w:rPrChange w:id="3930" w:author="JORGE CONTRERAS ORTIZ" w:date="2021-09-07T18:23:00Z">
              <w:rPr>
                <w:noProof/>
                <w:lang w:val="en-US"/>
              </w:rPr>
            </w:rPrChange>
          </w:rPr>
          <w:t>20</w:t>
        </w:r>
        <w:r w:rsidR="009E7189">
          <w:fldChar w:fldCharType="end"/>
        </w:r>
        <w:r w:rsidR="009E7189">
          <w:t>,</w:t>
        </w:r>
      </w:ins>
      <w:r w:rsidRPr="00791D37">
        <w:t xml:space="preserve"> </w:t>
      </w:r>
      <w:del w:id="3931" w:author="JORGE CONTRERAS ORTIZ" w:date="2021-09-07T18:23:00Z">
        <w:r w:rsidRPr="00791D37" w:rsidDel="009E7189">
          <w:delText xml:space="preserve">cual </w:delText>
        </w:r>
      </w:del>
      <w:proofErr w:type="spellStart"/>
      <w:ins w:id="3932" w:author="JORGE CONTRERAS ORTIZ" w:date="2021-09-07T18:23:00Z">
        <w:r w:rsidR="009E7189">
          <w:t>donde</w:t>
        </w:r>
        <w:r w:rsidR="009E7189" w:rsidRPr="00791D37">
          <w:t>l</w:t>
        </w:r>
        <w:proofErr w:type="spellEnd"/>
        <w:r w:rsidR="009E7189" w:rsidRPr="00791D37">
          <w:t xml:space="preserve"> </w:t>
        </w:r>
      </w:ins>
      <w:r w:rsidRPr="00791D37">
        <w:t xml:space="preserve">permite </w:t>
      </w:r>
      <w:ins w:id="3933" w:author="JORGE CONTRERAS ORTIZ" w:date="2021-09-07T18:23:00Z">
        <w:r w:rsidR="00193B45">
          <w:t xml:space="preserve">elegir el rol y </w:t>
        </w:r>
      </w:ins>
      <w:r w:rsidRPr="00791D37">
        <w:t xml:space="preserve">copiar la información de “commissioning”, requerida para la configuración del nuevo dispositivo e introducirlo en la red, utilizando comandos </w:t>
      </w:r>
      <w:proofErr w:type="spellStart"/>
      <w:r w:rsidRPr="00791D37">
        <w:t>KiNOS.</w:t>
      </w:r>
      <w:ins w:id="3934" w:author="JORGE CONTRERAS ORTIZ" w:date="2021-09-04T12:20:00Z">
        <w:r w:rsidR="00672BD4">
          <w:t>a</w:t>
        </w:r>
        <w:proofErr w:type="spellEnd"/>
        <w:r w:rsidR="00672BD4">
          <w:t xml:space="preserve"> través </w:t>
        </w:r>
      </w:ins>
      <w:ins w:id="3935" w:author="JORGE CONTRERAS ORTIZ" w:date="2021-09-04T12:21:00Z">
        <w:r w:rsidR="00672BD4">
          <w:t xml:space="preserve">de la interfaz de </w:t>
        </w:r>
        <w:proofErr w:type="spellStart"/>
        <w:r w:rsidR="00672BD4">
          <w:t>KiTools</w:t>
        </w:r>
        <w:proofErr w:type="spellEnd"/>
        <w:r w:rsidR="00672BD4">
          <w:t xml:space="preserve"> proporcionada por Kirale.</w:t>
        </w:r>
      </w:ins>
    </w:p>
    <w:p w14:paraId="27CA5832" w14:textId="18A633E8" w:rsidR="007C2C63" w:rsidRDefault="007C2C63" w:rsidP="00791D37">
      <w:pPr>
        <w:rPr>
          <w:ins w:id="3936"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2"/>
                    <a:stretch>
                      <a:fillRect/>
                    </a:stretch>
                  </pic:blipFill>
                  <pic:spPr>
                    <a:xfrm>
                      <a:off x="0" y="0"/>
                      <a:ext cx="5400040" cy="4638675"/>
                    </a:xfrm>
                    <a:prstGeom prst="rect">
                      <a:avLst/>
                    </a:prstGeom>
                  </pic:spPr>
                </pic:pic>
              </a:graphicData>
            </a:graphic>
          </wp:inline>
        </w:drawing>
      </w:r>
    </w:p>
    <w:p w14:paraId="2210BEE0" w14:textId="5F47F0E4" w:rsidR="0074559B" w:rsidRPr="00434554" w:rsidRDefault="0074559B" w:rsidP="006242EF">
      <w:pPr>
        <w:pStyle w:val="Descripcin"/>
        <w:jc w:val="center"/>
        <w:rPr>
          <w:lang w:val="en-US"/>
          <w:rPrChange w:id="3937" w:author="JORGE CONTRERAS ORTIZ" w:date="2021-09-04T09:17:00Z">
            <w:rPr/>
          </w:rPrChange>
        </w:rPr>
      </w:pPr>
      <w:bookmarkStart w:id="3938" w:name="_Toc81499596"/>
      <w:bookmarkStart w:id="3939" w:name="_Toc81499831"/>
      <w:bookmarkStart w:id="3940" w:name="_Ref81931415"/>
      <w:bookmarkStart w:id="3941" w:name="_Toc81938653"/>
      <w:r w:rsidRPr="00434554">
        <w:rPr>
          <w:lang w:val="en-US"/>
          <w:rPrChange w:id="3942" w:author="JORGE CONTRERAS ORTIZ" w:date="2021-09-04T09:17:00Z">
            <w:rPr/>
          </w:rPrChange>
        </w:rPr>
        <w:t xml:space="preserve">Ilustración </w:t>
      </w:r>
      <w:r w:rsidR="009449CB">
        <w:fldChar w:fldCharType="begin"/>
      </w:r>
      <w:r w:rsidR="009449CB" w:rsidRPr="00434554">
        <w:rPr>
          <w:lang w:val="en-US"/>
          <w:rPrChange w:id="3943" w:author="JORGE CONTRERAS ORTIZ" w:date="2021-09-04T09:17:00Z">
            <w:rPr/>
          </w:rPrChange>
        </w:rPr>
        <w:instrText xml:space="preserve"> SEQ Ilustración \* ARABIC </w:instrText>
      </w:r>
      <w:r w:rsidR="009449CB">
        <w:fldChar w:fldCharType="separate"/>
      </w:r>
      <w:ins w:id="3944" w:author="JORGE CONTRERAS ORTIZ" w:date="2021-09-05T23:41:00Z">
        <w:r w:rsidR="001749E7">
          <w:rPr>
            <w:noProof/>
            <w:lang w:val="en-US"/>
          </w:rPr>
          <w:t>20</w:t>
        </w:r>
      </w:ins>
      <w:del w:id="3945" w:author="JORGE CONTRERAS ORTIZ" w:date="2021-09-04T12:17:00Z">
        <w:r w:rsidR="00425C71" w:rsidRPr="00434554" w:rsidDel="00593FA6">
          <w:rPr>
            <w:noProof/>
            <w:lang w:val="en-US"/>
            <w:rPrChange w:id="3946" w:author="JORGE CONTRERAS ORTIZ" w:date="2021-09-04T09:17:00Z">
              <w:rPr>
                <w:noProof/>
              </w:rPr>
            </w:rPrChange>
          </w:rPr>
          <w:delText>20</w:delText>
        </w:r>
      </w:del>
      <w:r w:rsidR="009449CB">
        <w:rPr>
          <w:noProof/>
        </w:rPr>
        <w:fldChar w:fldCharType="end"/>
      </w:r>
      <w:bookmarkEnd w:id="3940"/>
      <w:r w:rsidRPr="00434554">
        <w:rPr>
          <w:lang w:val="en-US"/>
          <w:rPrChange w:id="3947" w:author="JORGE CONTRERAS ORTIZ" w:date="2021-09-04T09:17:00Z">
            <w:rPr/>
          </w:rPrChange>
        </w:rPr>
        <w:t xml:space="preserve"> Ventana Export Commissioning Information</w:t>
      </w:r>
      <w:bookmarkEnd w:id="3938"/>
      <w:bookmarkEnd w:id="3939"/>
      <w:bookmarkEnd w:id="3941"/>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3948" w:name="_Toc81499412"/>
      <w:bookmarkStart w:id="3949" w:name="_Toc81938521"/>
      <w:r w:rsidRPr="00791D37">
        <w:lastRenderedPageBreak/>
        <w:t>SERVICIOS</w:t>
      </w:r>
      <w:bookmarkEnd w:id="3948"/>
      <w:bookmarkEnd w:id="3949"/>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3950" w:author="JORGE CONTRERAS ORTIZ" w:date="2021-09-04T12:21:00Z">
        <w:r w:rsidRPr="00791D37" w:rsidDel="00672BD4">
          <w:delText>que</w:delText>
        </w:r>
      </w:del>
      <w:ins w:id="3951"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3952" w:name="_Toc81938522"/>
      <w:r w:rsidRPr="00791D37">
        <w:t>SERVIDOR BACKBONE ROUTER</w:t>
      </w:r>
      <w:bookmarkEnd w:id="3952"/>
    </w:p>
    <w:p w14:paraId="4F71653F" w14:textId="77777777" w:rsidR="0074559B" w:rsidRPr="00791D37" w:rsidRDefault="0074559B" w:rsidP="00791D37"/>
    <w:p w14:paraId="4C45F26F" w14:textId="5214A8CC" w:rsidR="0074559B" w:rsidRDefault="0074559B" w:rsidP="00791D37">
      <w:pPr>
        <w:rPr>
          <w:ins w:id="3953" w:author="JORGE CONTRERAS ORTIZ" w:date="2021-09-07T19:10:00Z"/>
        </w:rPr>
      </w:pPr>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xml:space="preserve">”, los datos relacionados aparecerán en </w:t>
      </w:r>
      <w:del w:id="3954" w:author="JORGE CONTRERAS ORTIZ" w:date="2021-09-07T18:24:00Z">
        <w:r w:rsidRPr="00791D37" w:rsidDel="00193B45">
          <w:delText>esta página</w:delText>
        </w:r>
      </w:del>
      <w:ins w:id="3955" w:author="JORGE CONTRERAS ORTIZ" w:date="2021-09-07T18:24:00Z">
        <w:r w:rsidR="00193B45">
          <w:t xml:space="preserve">esta pestaña, tal como se muestra a continuación en </w:t>
        </w:r>
      </w:ins>
      <w:ins w:id="3956" w:author="JORGE CONTRERAS ORTIZ" w:date="2021-09-07T18:25:00Z">
        <w:r w:rsidR="00193B45">
          <w:fldChar w:fldCharType="begin"/>
        </w:r>
        <w:r w:rsidR="00193B45">
          <w:instrText xml:space="preserve"> REF _Ref81931520 \h </w:instrText>
        </w:r>
      </w:ins>
      <w:r w:rsidR="00193B45">
        <w:fldChar w:fldCharType="separate"/>
      </w:r>
      <w:ins w:id="3957" w:author="JORGE CONTRERAS ORTIZ" w:date="2021-09-07T18:25:00Z">
        <w:r w:rsidR="00193B45" w:rsidRPr="00791D37">
          <w:t xml:space="preserve">Ilustración </w:t>
        </w:r>
        <w:r w:rsidR="00193B45">
          <w:rPr>
            <w:noProof/>
          </w:rPr>
          <w:t>21</w:t>
        </w:r>
        <w:r w:rsidR="00193B45">
          <w:fldChar w:fldCharType="end"/>
        </w:r>
      </w:ins>
      <w:r w:rsidRPr="00791D37">
        <w:t>.</w:t>
      </w:r>
    </w:p>
    <w:p w14:paraId="7D9C8255" w14:textId="05371603" w:rsidR="007A5D09" w:rsidRDefault="007A5D09" w:rsidP="00791D37">
      <w:pPr>
        <w:rPr>
          <w:ins w:id="3958" w:author="JORGE CONTRERAS ORTIZ" w:date="2021-09-05T22:32:00Z"/>
        </w:rPr>
      </w:pPr>
      <w:ins w:id="3959" w:author="JORGE CONTRERAS ORTIZ" w:date="2021-09-07T19:10:00Z">
        <w:r>
          <w:t xml:space="preserve">Activando este servicio, se podrán </w:t>
        </w:r>
      </w:ins>
      <w:ins w:id="3960" w:author="JORGE CONTRERAS ORTIZ" w:date="2021-09-07T19:11:00Z">
        <w:r>
          <w:t>conectar diferentes redes locales Thread dentro de una gran</w:t>
        </w:r>
      </w:ins>
      <w:ins w:id="3961" w:author="JORGE CONTRERAS ORTIZ" w:date="2021-09-07T19:12:00Z">
        <w:r>
          <w:t xml:space="preserve"> red</w:t>
        </w:r>
      </w:ins>
      <w:ins w:id="3962"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3"/>
                    <a:stretch>
                      <a:fillRect/>
                    </a:stretch>
                  </pic:blipFill>
                  <pic:spPr>
                    <a:xfrm>
                      <a:off x="0" y="0"/>
                      <a:ext cx="5400040" cy="4636135"/>
                    </a:xfrm>
                    <a:prstGeom prst="rect">
                      <a:avLst/>
                    </a:prstGeom>
                  </pic:spPr>
                </pic:pic>
              </a:graphicData>
            </a:graphic>
          </wp:inline>
        </w:drawing>
      </w:r>
    </w:p>
    <w:p w14:paraId="198B9D18" w14:textId="49100C5C" w:rsidR="0074559B" w:rsidRPr="006242EF" w:rsidRDefault="0074559B" w:rsidP="006242EF">
      <w:pPr>
        <w:pStyle w:val="Descripcin"/>
        <w:jc w:val="center"/>
      </w:pPr>
      <w:bookmarkStart w:id="3963" w:name="_Toc81499597"/>
      <w:bookmarkStart w:id="3964" w:name="_Toc81499832"/>
      <w:bookmarkStart w:id="3965" w:name="_Ref81931520"/>
      <w:bookmarkStart w:id="3966" w:name="_Toc8193865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21</w:t>
      </w:r>
      <w:r w:rsidRPr="006242EF">
        <w:fldChar w:fldCharType="end"/>
      </w:r>
      <w:bookmarkEnd w:id="3965"/>
      <w:r w:rsidRPr="00791D37">
        <w:t xml:space="preserve"> Servidor </w:t>
      </w:r>
      <w:proofErr w:type="spellStart"/>
      <w:r w:rsidRPr="00791D37">
        <w:t>Backbone</w:t>
      </w:r>
      <w:proofErr w:type="spellEnd"/>
      <w:r w:rsidRPr="00791D37">
        <w:t xml:space="preserve"> Router</w:t>
      </w:r>
      <w:bookmarkEnd w:id="3963"/>
      <w:bookmarkEnd w:id="3964"/>
      <w:bookmarkEnd w:id="3966"/>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3967" w:name="_Toc81938523"/>
      <w:r w:rsidRPr="00791D37">
        <w:lastRenderedPageBreak/>
        <w:t>DHCP</w:t>
      </w:r>
      <w:bookmarkEnd w:id="3967"/>
    </w:p>
    <w:p w14:paraId="5CC4AA41" w14:textId="77777777" w:rsidR="0074559B" w:rsidRPr="00791D37" w:rsidRDefault="0074559B" w:rsidP="00791D37"/>
    <w:p w14:paraId="256F9F79" w14:textId="77777777" w:rsidR="000F037B" w:rsidRDefault="0074559B" w:rsidP="00791D37">
      <w:pPr>
        <w:rPr>
          <w:ins w:id="3968" w:author="JORGE CONTRERAS ORTIZ" w:date="2021-09-07T19:17:00Z"/>
        </w:rPr>
      </w:pPr>
      <w:r w:rsidRPr="00791D37">
        <w:t xml:space="preserve">Si la opción DHCP se activa al configurar el prefijo de red, la siguiente página mostrará </w:t>
      </w:r>
      <w:ins w:id="3969" w:author="JORGE CONTRERAS ORTIZ" w:date="2021-09-07T18:25:00Z">
        <w:r w:rsidR="00193B45">
          <w:t xml:space="preserve">tanto la información del servidor DHCP como </w:t>
        </w:r>
      </w:ins>
      <w:r w:rsidRPr="00791D37">
        <w:t>una lista de los nodos que han adquirido una dirección IPv6 vía DHCP y cuál es.</w:t>
      </w:r>
      <w:ins w:id="3970" w:author="JORGE CONTRERAS ORTIZ" w:date="2021-09-07T18:25:00Z">
        <w:r w:rsidR="00193B45">
          <w:t xml:space="preserve"> Toda esta información s</w:t>
        </w:r>
      </w:ins>
      <w:ins w:id="3971"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3972" w:author="JORGE CONTRERAS ORTIZ" w:date="2021-09-07T18:26:00Z">
        <w:r w:rsidR="00193B45" w:rsidRPr="00791D37">
          <w:t xml:space="preserve">Ilustración </w:t>
        </w:r>
        <w:r w:rsidR="00193B45">
          <w:rPr>
            <w:noProof/>
          </w:rPr>
          <w:t>22</w:t>
        </w:r>
        <w:r w:rsidR="00193B45">
          <w:fldChar w:fldCharType="end"/>
        </w:r>
        <w:r w:rsidR="00193B45">
          <w:t>.</w:t>
        </w:r>
      </w:ins>
      <w:ins w:id="3973" w:author="JORGE CONTRERAS ORTIZ" w:date="2021-09-07T19:15:00Z">
        <w:r w:rsidR="000F037B">
          <w:t xml:space="preserve"> </w:t>
        </w:r>
      </w:ins>
    </w:p>
    <w:p w14:paraId="65F6C003" w14:textId="61DBA342" w:rsidR="007C2C63" w:rsidRDefault="000F037B" w:rsidP="00791D37">
      <w:pPr>
        <w:rPr>
          <w:ins w:id="3974" w:author="JORGE CONTRERAS ORTIZ" w:date="2021-09-05T22:32:00Z"/>
        </w:rPr>
      </w:pPr>
      <w:ins w:id="3975" w:author="JORGE CONTRERAS ORTIZ" w:date="2021-09-07T19:15:00Z">
        <w:r>
          <w:t xml:space="preserve">Esta pestaña será útil de cara a saber </w:t>
        </w:r>
      </w:ins>
      <w:ins w:id="3976" w:author="JORGE CONTRERAS ORTIZ" w:date="2021-09-07T19:16:00Z">
        <w:r>
          <w:t>las direcciones</w:t>
        </w:r>
      </w:ins>
      <w:ins w:id="3977" w:author="JORGE CONTRERAS ORTIZ" w:date="2021-09-07T19:17:00Z">
        <w:r>
          <w:t xml:space="preserve"> IPv6</w:t>
        </w:r>
      </w:ins>
      <w:ins w:id="3978" w:author="JORGE CONTRERAS ORTIZ" w:date="2021-09-07T19:16:00Z">
        <w:r>
          <w:t xml:space="preserve"> de los diferentes nodos pudiendo así realizar </w:t>
        </w:r>
      </w:ins>
      <w:ins w:id="3979" w:author="JORGE CONTRERAS ORTIZ" w:date="2021-09-07T19:17:00Z">
        <w:r>
          <w:t>transmisiones de datos entre los ellos</w:t>
        </w:r>
      </w:ins>
      <w:ins w:id="3980" w:author="JORGE CONTRERAS ORTIZ" w:date="2021-09-07T19:18:00Z">
        <w:r>
          <w:t>. Esto se debe a que</w:t>
        </w:r>
      </w:ins>
      <w:ins w:id="3981" w:author="JORGE CONTRERAS ORTIZ" w:date="2021-09-07T19:19:00Z">
        <w:r>
          <w:t xml:space="preserve"> desde un propio nodo, no podrá consultarse </w:t>
        </w:r>
      </w:ins>
      <w:ins w:id="3982" w:author="JORGE CONTRERAS ORTIZ" w:date="2021-09-07T19:20:00Z">
        <w:r>
          <w:t>las diferentes direcciones IP en la red salvo las propias</w:t>
        </w:r>
      </w:ins>
      <w:ins w:id="3983" w:author="JORGE CONTRERAS ORTIZ" w:date="2021-09-07T19:45:00Z">
        <w:r w:rsidR="00236967">
          <w:t xml:space="preserve"> del nodo</w:t>
        </w:r>
      </w:ins>
      <w:ins w:id="3984" w:author="JORGE CONTRERAS ORTIZ" w:date="2021-09-07T19:20:00Z">
        <w:r>
          <w:t xml:space="preserve">, por lo que convendrá acceder a esta pestaña o configurar expresamente </w:t>
        </w:r>
      </w:ins>
      <w:ins w:id="3985" w:author="JORGE CONTRERAS ORTIZ" w:date="2021-09-07T19:21:00Z">
        <w:r>
          <w:t>los nodos</w:t>
        </w:r>
      </w:ins>
      <w:ins w:id="3986" w:author="JORGE CONTRERAS ORTIZ" w:date="2021-09-07T19:22:00Z">
        <w:r>
          <w:t>, tras estar conectados en la red,</w:t>
        </w:r>
      </w:ins>
      <w:ins w:id="3987" w:author="JORGE CONTRERAS ORTIZ" w:date="2021-09-07T19:21:00Z">
        <w:r>
          <w:t xml:space="preserve"> con una IPv6 en específico, conocida por el usuario</w:t>
        </w:r>
      </w:ins>
      <w:ins w:id="3988" w:author="JORGE CONTRERAS ORTIZ" w:date="2021-09-07T19:22:00Z">
        <w:r>
          <w:t xml:space="preserve">, consiguiendo así conocer las direcciones IP </w:t>
        </w:r>
      </w:ins>
      <w:ins w:id="3989" w:author="JORGE CONTRERAS ORTIZ" w:date="2021-09-07T19:23:00Z">
        <w:r>
          <w:t>que serán asignadas a</w:t>
        </w:r>
      </w:ins>
      <w:ins w:id="3990" w:author="JORGE CONTRERAS ORTIZ" w:date="2021-09-07T19:22:00Z">
        <w:r>
          <w:t xml:space="preserve"> los nodos</w:t>
        </w:r>
      </w:ins>
      <w:ins w:id="3991" w:author="JORGE CONTRERAS ORTIZ" w:date="2021-09-07T19:23:00Z">
        <w:r>
          <w:t xml:space="preserve"> antes de formar la red.</w:t>
        </w:r>
      </w:ins>
      <w:ins w:id="3992"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2DCDB3D" w14:textId="6BE7FEE4" w:rsidR="0074559B" w:rsidRPr="006242EF" w:rsidRDefault="0074559B" w:rsidP="006242EF">
      <w:pPr>
        <w:pStyle w:val="Descripcin"/>
        <w:jc w:val="center"/>
      </w:pPr>
      <w:bookmarkStart w:id="3993" w:name="_Toc81499598"/>
      <w:bookmarkStart w:id="3994" w:name="_Toc81499833"/>
      <w:bookmarkStart w:id="3995" w:name="_Ref81931633"/>
      <w:bookmarkStart w:id="3996" w:name="_Toc81938655"/>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22</w:t>
      </w:r>
      <w:r w:rsidRPr="006242EF">
        <w:fldChar w:fldCharType="end"/>
      </w:r>
      <w:bookmarkEnd w:id="3995"/>
      <w:r w:rsidRPr="00791D37">
        <w:t xml:space="preserve"> Servicio DHCP</w:t>
      </w:r>
      <w:bookmarkEnd w:id="3993"/>
      <w:bookmarkEnd w:id="3994"/>
      <w:bookmarkEnd w:id="3996"/>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3997" w:name="_Toc81938524"/>
      <w:r w:rsidRPr="00791D37">
        <w:lastRenderedPageBreak/>
        <w:t>NAT64</w:t>
      </w:r>
      <w:bookmarkEnd w:id="3997"/>
    </w:p>
    <w:p w14:paraId="7DC0F056" w14:textId="77777777" w:rsidR="0074559B" w:rsidRPr="00791D37" w:rsidRDefault="0074559B" w:rsidP="00791D37"/>
    <w:p w14:paraId="6DD11577" w14:textId="7F5C4E55" w:rsidR="0074559B" w:rsidRDefault="000F037B" w:rsidP="00791D37">
      <w:pPr>
        <w:rPr>
          <w:ins w:id="3998" w:author="JORGE CONTRERAS ORTIZ" w:date="2021-09-05T22:32:00Z"/>
        </w:rPr>
      </w:pPr>
      <w:ins w:id="3999" w:author="JORGE CONTRERAS ORTIZ" w:date="2021-09-07T19:23:00Z">
        <w:r>
          <w:t xml:space="preserve">El servicio NAT64 será el encargado de </w:t>
        </w:r>
      </w:ins>
      <w:ins w:id="4000" w:author="JORGE CONTRERAS ORTIZ" w:date="2021-09-07T19:24:00Z">
        <w:r>
          <w:t>realizar de interfaz entre la red Thread creada</w:t>
        </w:r>
        <w:r w:rsidR="00167D77">
          <w:t xml:space="preserve"> con IPv6 </w:t>
        </w:r>
      </w:ins>
      <w:ins w:id="4001" w:author="JORGE CONTRERAS ORTIZ" w:date="2021-09-07T19:25:00Z">
        <w:r w:rsidR="00167D77">
          <w:t>y</w:t>
        </w:r>
      </w:ins>
      <w:ins w:id="4002" w:author="JORGE CONTRERAS ORTIZ" w:date="2021-09-07T19:24:00Z">
        <w:r w:rsidR="00167D77">
          <w:t xml:space="preserve"> la red IPv4</w:t>
        </w:r>
      </w:ins>
      <w:ins w:id="4003" w:author="JORGE CONTRERAS ORTIZ" w:date="2021-09-07T19:25:00Z">
        <w:r w:rsidR="00167D77">
          <w:t>.</w:t>
        </w:r>
      </w:ins>
      <w:ins w:id="4004" w:author="JORGE CONTRERAS ORTIZ" w:date="2021-09-07T19:24:00Z">
        <w:r>
          <w:t xml:space="preserve"> </w:t>
        </w:r>
      </w:ins>
      <w:ins w:id="4005" w:author="JORGE CONTRERAS ORTIZ" w:date="2021-09-07T19:25:00Z">
        <w:r w:rsidR="00167D77">
          <w:t xml:space="preserve">La dirección IPv4 </w:t>
        </w:r>
      </w:ins>
      <w:ins w:id="4006" w:author="JORGE CONTRERAS ORTIZ" w:date="2021-09-07T19:26:00Z">
        <w:r w:rsidR="00167D77">
          <w:t xml:space="preserve">que usará el servidor NAT64 del Border Router será la configurada previamente en </w:t>
        </w:r>
      </w:ins>
      <w:del w:id="4007"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008" w:author="JORGE CONTRERAS ORTIZ" w:date="2021-09-07T19:26:00Z">
        <w:r w:rsidR="00167D77">
          <w:fldChar w:fldCharType="begin"/>
        </w:r>
        <w:r w:rsidR="00167D77">
          <w:instrText xml:space="preserve"> REF _Ref81656100 \w \h </w:instrText>
        </w:r>
      </w:ins>
      <w:r w:rsidR="00167D77">
        <w:fldChar w:fldCharType="separate"/>
      </w:r>
      <w:ins w:id="4009" w:author="JORGE CONTRERAS ORTIZ" w:date="2021-09-07T19:26:00Z">
        <w:r w:rsidR="00167D77">
          <w:t>3.2.1.2.3.1</w:t>
        </w:r>
        <w:r w:rsidR="00167D77">
          <w:fldChar w:fldCharType="end"/>
        </w:r>
        <w:r w:rsidR="00167D77">
          <w:t xml:space="preserve"> </w:t>
        </w:r>
      </w:ins>
      <w:ins w:id="4010" w:author="JORGE CONTRERAS ORTIZ" w:date="2021-09-07T19:27:00Z">
        <w:r w:rsidR="00167D77">
          <w:fldChar w:fldCharType="begin"/>
        </w:r>
        <w:r w:rsidR="00167D77">
          <w:instrText xml:space="preserve"> REF _Ref81656100 \h </w:instrText>
        </w:r>
      </w:ins>
      <w:r w:rsidR="00167D77">
        <w:fldChar w:fldCharType="separate"/>
      </w:r>
      <w:ins w:id="4011" w:author="JORGE CONTRERAS ORTIZ" w:date="2021-09-07T19:27:00Z">
        <w:r w:rsidR="00167D77" w:rsidRPr="00791D37">
          <w:t>CONEXIÓN VÍA PUERTO USB SERIE</w:t>
        </w:r>
        <w:r w:rsidR="00167D77">
          <w:fldChar w:fldCharType="end"/>
        </w:r>
        <w:r w:rsidR="00167D77">
          <w:t xml:space="preserve"> </w:t>
        </w:r>
      </w:ins>
      <w:r w:rsidR="0074559B" w:rsidRPr="00791D37">
        <w:t>. La tabla de la sesión NAT se mostrará en esta pestaña</w:t>
      </w:r>
      <w:ins w:id="4012"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013" w:author="JORGE CONTRERAS ORTIZ" w:date="2021-09-07T18:27:00Z">
        <w:r w:rsidR="00193B45" w:rsidRPr="00791D37">
          <w:t xml:space="preserve">Ilustración </w:t>
        </w:r>
        <w:r w:rsidR="00193B45">
          <w:rPr>
            <w:noProof/>
          </w:rPr>
          <w:t>23</w:t>
        </w:r>
        <w:r w:rsidR="00193B45">
          <w:fldChar w:fldCharType="end"/>
        </w:r>
      </w:ins>
      <w:r w:rsidR="0074559B" w:rsidRPr="00791D37">
        <w:t>.</w:t>
      </w:r>
    </w:p>
    <w:p w14:paraId="19A676E3" w14:textId="222BACF2" w:rsidR="007C2C63" w:rsidRDefault="007C2C63" w:rsidP="00791D37">
      <w:pPr>
        <w:rPr>
          <w:ins w:id="4014" w:author="JORGE CONTRERAS ORTIZ" w:date="2021-09-05T22:32:00Z"/>
        </w:rPr>
      </w:pPr>
    </w:p>
    <w:p w14:paraId="00969406" w14:textId="77777777" w:rsidR="007C2C63" w:rsidRPr="00791D37" w:rsidRDefault="007C2C63" w:rsidP="00791D37"/>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5"/>
                    <a:stretch>
                      <a:fillRect/>
                    </a:stretch>
                  </pic:blipFill>
                  <pic:spPr>
                    <a:xfrm>
                      <a:off x="0" y="0"/>
                      <a:ext cx="5400040" cy="4663440"/>
                    </a:xfrm>
                    <a:prstGeom prst="rect">
                      <a:avLst/>
                    </a:prstGeom>
                  </pic:spPr>
                </pic:pic>
              </a:graphicData>
            </a:graphic>
          </wp:inline>
        </w:drawing>
      </w:r>
    </w:p>
    <w:p w14:paraId="6705D5F4" w14:textId="36773E38" w:rsidR="0074559B" w:rsidRPr="006242EF" w:rsidRDefault="0074559B" w:rsidP="006242EF">
      <w:pPr>
        <w:pStyle w:val="Descripcin"/>
        <w:jc w:val="center"/>
      </w:pPr>
      <w:bookmarkStart w:id="4015" w:name="_Toc81499599"/>
      <w:bookmarkStart w:id="4016" w:name="_Toc81499834"/>
      <w:bookmarkStart w:id="4017" w:name="_Ref81931663"/>
      <w:bookmarkStart w:id="4018" w:name="_Toc81938656"/>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23</w:t>
      </w:r>
      <w:r w:rsidRPr="006242EF">
        <w:fldChar w:fldCharType="end"/>
      </w:r>
      <w:bookmarkEnd w:id="4017"/>
      <w:r w:rsidRPr="00791D37">
        <w:t xml:space="preserve"> Servicio NAT64</w:t>
      </w:r>
      <w:bookmarkEnd w:id="4015"/>
      <w:bookmarkEnd w:id="4016"/>
      <w:bookmarkEnd w:id="4018"/>
    </w:p>
    <w:p w14:paraId="65EDCE06" w14:textId="77777777" w:rsidR="0074559B" w:rsidRPr="00791D37" w:rsidRDefault="0074559B" w:rsidP="00791D37"/>
    <w:p w14:paraId="6F05BAF5" w14:textId="6BF19130" w:rsidR="0074559B" w:rsidRPr="00791D37" w:rsidDel="00C45F5C" w:rsidRDefault="0074559B" w:rsidP="00791D37">
      <w:pPr>
        <w:rPr>
          <w:del w:id="4019" w:author="JORGE CONTRERAS ORTIZ" w:date="2021-09-07T19:44:00Z"/>
        </w:rPr>
      </w:pPr>
      <w:r w:rsidRPr="00791D37">
        <w:br w:type="page"/>
      </w:r>
    </w:p>
    <w:p w14:paraId="49E22FBB" w14:textId="3A6F0D33" w:rsidR="0074559B" w:rsidRPr="00791D37" w:rsidRDefault="00672BD4" w:rsidP="00FE1EC4">
      <w:pPr>
        <w:pStyle w:val="Ttulo6"/>
      </w:pPr>
      <w:bookmarkStart w:id="4020" w:name="_Toc81938525"/>
      <w:r w:rsidRPr="00791D37">
        <w:t>COMMISSIONER</w:t>
      </w:r>
      <w:bookmarkEnd w:id="4020"/>
    </w:p>
    <w:p w14:paraId="054DF3FA" w14:textId="77777777" w:rsidR="0074559B" w:rsidRPr="00791D37" w:rsidRDefault="0074559B" w:rsidP="00791D37"/>
    <w:p w14:paraId="1A956589" w14:textId="757B7B6A" w:rsidR="0074559B" w:rsidRPr="00791D37" w:rsidRDefault="0074559B" w:rsidP="00791D37">
      <w:r w:rsidRPr="00791D37">
        <w:t xml:space="preserve">El Border Router puede hacer también de </w:t>
      </w:r>
      <w:del w:id="4021" w:author="JORGE CONTRERAS ORTIZ" w:date="2021-09-04T12:24:00Z">
        <w:r w:rsidRPr="00791D37" w:rsidDel="00672BD4">
          <w:delText xml:space="preserve">comisario </w:delText>
        </w:r>
      </w:del>
      <w:proofErr w:type="spellStart"/>
      <w:ins w:id="4022"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023" w:author="JORGE CONTRERAS ORTIZ" w:date="2021-09-07T18:29:00Z">
        <w:r w:rsidR="00193B45">
          <w:t>, ta</w:t>
        </w:r>
      </w:ins>
      <w:ins w:id="4024" w:author="JORGE CONTRERAS ORTIZ" w:date="2021-09-07T18:30:00Z">
        <w:r w:rsidR="00193B45">
          <w:t>l como se explica en</w:t>
        </w:r>
      </w:ins>
      <w:ins w:id="4025"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026" w:author="JORGE CONTRERAS ORTIZ" w:date="2021-09-07T19:28:00Z">
        <w:r w:rsidR="00167D77">
          <w:t>2.3.3.8</w:t>
        </w:r>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027" w:author="JORGE CONTRERAS ORTIZ" w:date="2021-09-07T19:28:00Z">
        <w:r w:rsidR="00167D77" w:rsidRPr="00791D37">
          <w:t xml:space="preserve">SEGURIDAD Y </w:t>
        </w:r>
        <w:r w:rsidR="00167D77">
          <w:t>COMMISSIONING</w:t>
        </w:r>
        <w:r w:rsidR="00167D77" w:rsidRPr="00791D37">
          <w:t xml:space="preserve"> DE DISPOSITIVOS </w:t>
        </w:r>
        <w:r w:rsidR="00167D77" w:rsidRPr="00791D37">
          <w:rPr>
            <w:noProof/>
          </w:rPr>
          <w:t>[10], [12]</w:t>
        </w:r>
        <w:r w:rsidR="00167D77">
          <w:fldChar w:fldCharType="end"/>
        </w:r>
        <w:r w:rsidR="00167D77">
          <w:t>.</w:t>
        </w:r>
      </w:ins>
      <w:ins w:id="4028" w:author="JORGE CONTRERAS ORTIZ" w:date="2021-09-07T18:30:00Z">
        <w:r w:rsidR="00193B45">
          <w:t xml:space="preserve"> </w:t>
        </w:r>
      </w:ins>
      <w:ins w:id="4029" w:author="JORGE CONTRERAS ORTIZ" w:date="2021-09-07T19:37:00Z">
        <w:r w:rsidR="00C45F5C">
          <w:t>En esta pestaña, también se podrá defin</w:t>
        </w:r>
      </w:ins>
      <w:ins w:id="4030" w:author="JORGE CONTRERAS ORTIZ" w:date="2021-09-07T19:38:00Z">
        <w:r w:rsidR="00C45F5C">
          <w:t xml:space="preserve">ir el modo de commissioning, ya sea con </w:t>
        </w:r>
        <w:proofErr w:type="spellStart"/>
        <w:r w:rsidR="00C45F5C">
          <w:t>Joining</w:t>
        </w:r>
        <w:proofErr w:type="spellEnd"/>
        <w:r w:rsidR="00C45F5C">
          <w:t xml:space="preserve"> </w:t>
        </w:r>
        <w:proofErr w:type="spellStart"/>
        <w:r w:rsidR="00C45F5C">
          <w:t>Credential</w:t>
        </w:r>
        <w:proofErr w:type="spellEnd"/>
        <w:r w:rsidR="00C45F5C">
          <w:t xml:space="preserve">, como es el caso mostrado en </w:t>
        </w:r>
        <w:r w:rsidR="00C45F5C">
          <w:fldChar w:fldCharType="begin"/>
        </w:r>
        <w:r w:rsidR="00C45F5C">
          <w:instrText xml:space="preserve"> REF _Ref81931835 \h </w:instrText>
        </w:r>
      </w:ins>
      <w:r w:rsidR="00C45F5C">
        <w:fldChar w:fldCharType="separate"/>
      </w:r>
      <w:ins w:id="4031" w:author="JORGE CONTRERAS ORTIZ" w:date="2021-09-07T19:38:00Z">
        <w:r w:rsidR="00C45F5C" w:rsidRPr="00791D37">
          <w:t xml:space="preserve">Ilustración </w:t>
        </w:r>
        <w:r w:rsidR="00C45F5C">
          <w:rPr>
            <w:noProof/>
          </w:rPr>
          <w:t>24</w:t>
        </w:r>
        <w:r w:rsidR="00C45F5C">
          <w:fldChar w:fldCharType="end"/>
        </w:r>
        <w:r w:rsidR="00C45F5C">
          <w:t xml:space="preserve">, o con la dirección </w:t>
        </w:r>
      </w:ins>
      <w:ins w:id="4032" w:author="JORGE CONTRERAS ORTIZ" w:date="2021-09-07T19:42:00Z">
        <w:r w:rsidR="00C45F5C">
          <w:t xml:space="preserve">EUI-64 </w:t>
        </w:r>
      </w:ins>
      <w:ins w:id="4033" w:author="JORGE CONTRERAS ORTIZ" w:date="2021-09-07T19:39:00Z">
        <w:r w:rsidR="00C45F5C">
          <w:t>MAC del propio</w:t>
        </w:r>
      </w:ins>
      <w:ins w:id="4034" w:author="JORGE CONTRERAS ORTIZ" w:date="2021-09-07T19:42:00Z">
        <w:r w:rsidR="00C45F5C">
          <w:t xml:space="preserve"> nodo y la Joiner </w:t>
        </w:r>
        <w:proofErr w:type="spellStart"/>
        <w:r w:rsidR="00C45F5C">
          <w:t>Credential</w:t>
        </w:r>
        <w:proofErr w:type="spellEnd"/>
        <w:r w:rsidR="00C45F5C">
          <w:t>.</w:t>
        </w:r>
      </w:ins>
      <w:del w:id="4035" w:author="JORGE CONTRERAS ORTIZ" w:date="2021-09-07T18:29:00Z">
        <w:r w:rsidRPr="00791D37" w:rsidDel="00193B45">
          <w:delText>.</w:delText>
        </w:r>
      </w:del>
    </w:p>
    <w:p w14:paraId="7064F695" w14:textId="6F5DFDC2" w:rsidR="0074559B" w:rsidRDefault="0074559B" w:rsidP="00791D37">
      <w:pPr>
        <w:rPr>
          <w:ins w:id="4036" w:author="JORGE CONTRERAS ORTIZ" w:date="2021-09-05T22:32:00Z"/>
        </w:rPr>
      </w:pPr>
    </w:p>
    <w:p w14:paraId="03DCF191" w14:textId="77777777" w:rsidR="00DC41D3" w:rsidRPr="00791D37" w:rsidRDefault="00DC41D3"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6"/>
                    <a:stretch>
                      <a:fillRect/>
                    </a:stretch>
                  </pic:blipFill>
                  <pic:spPr>
                    <a:xfrm>
                      <a:off x="0" y="0"/>
                      <a:ext cx="5400040" cy="4668520"/>
                    </a:xfrm>
                    <a:prstGeom prst="rect">
                      <a:avLst/>
                    </a:prstGeom>
                  </pic:spPr>
                </pic:pic>
              </a:graphicData>
            </a:graphic>
          </wp:inline>
        </w:drawing>
      </w:r>
    </w:p>
    <w:p w14:paraId="0772A241" w14:textId="2398D97F" w:rsidR="0074559B" w:rsidRPr="006242EF" w:rsidRDefault="0074559B" w:rsidP="006242EF">
      <w:pPr>
        <w:pStyle w:val="Descripcin"/>
        <w:jc w:val="center"/>
      </w:pPr>
      <w:bookmarkStart w:id="4037" w:name="_Toc81499600"/>
      <w:bookmarkStart w:id="4038" w:name="_Toc81499835"/>
      <w:bookmarkStart w:id="4039" w:name="_Ref81931835"/>
      <w:bookmarkStart w:id="4040" w:name="_Toc81938657"/>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24</w:t>
      </w:r>
      <w:r w:rsidRPr="006242EF">
        <w:fldChar w:fldCharType="end"/>
      </w:r>
      <w:bookmarkEnd w:id="4039"/>
      <w:r w:rsidRPr="00791D37">
        <w:t xml:space="preserve"> Servicio Commissioner</w:t>
      </w:r>
      <w:bookmarkEnd w:id="4037"/>
      <w:bookmarkEnd w:id="4038"/>
      <w:bookmarkEnd w:id="4040"/>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041" w:name="_Toc81499413"/>
      <w:bookmarkStart w:id="4042" w:name="_Toc81938526"/>
      <w:r w:rsidRPr="00791D37">
        <w:lastRenderedPageBreak/>
        <w:t>VISUAL NETWORK</w:t>
      </w:r>
      <w:bookmarkEnd w:id="4041"/>
      <w:bookmarkEnd w:id="4042"/>
    </w:p>
    <w:p w14:paraId="0F816A50" w14:textId="77777777" w:rsidR="0074559B" w:rsidRPr="00791D37" w:rsidRDefault="0074559B" w:rsidP="00791D37"/>
    <w:p w14:paraId="72D82FEA" w14:textId="20F7396D" w:rsidR="0074559B" w:rsidRDefault="0074559B" w:rsidP="00791D37">
      <w:pPr>
        <w:rPr>
          <w:ins w:id="4043"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ins w:id="4044" w:author="JORGE CONTRERAS ORTIZ" w:date="2021-09-07T19:34:00Z">
        <w:r w:rsidR="00167D77">
          <w:t xml:space="preserve"> En </w:t>
        </w:r>
        <w:r w:rsidR="00C45F5C">
          <w:t xml:space="preserve">la </w:t>
        </w:r>
      </w:ins>
      <w:ins w:id="4045" w:author="JORGE CONTRERAS ORTIZ" w:date="2021-09-07T19:35:00Z">
        <w:r w:rsidR="00C45F5C">
          <w:fldChar w:fldCharType="begin"/>
        </w:r>
        <w:r w:rsidR="00C45F5C">
          <w:instrText xml:space="preserve"> REF _Ref81935724 \h </w:instrText>
        </w:r>
      </w:ins>
      <w:r w:rsidR="00C45F5C">
        <w:fldChar w:fldCharType="separate"/>
      </w:r>
      <w:ins w:id="4046" w:author="JORGE CONTRERAS ORTIZ" w:date="2021-09-07T19:35:00Z">
        <w:r w:rsidR="00C45F5C" w:rsidRPr="00791D37">
          <w:t xml:space="preserve">Ilustración </w:t>
        </w:r>
        <w:r w:rsidR="00C45F5C">
          <w:rPr>
            <w:noProof/>
          </w:rPr>
          <w:t>25</w:t>
        </w:r>
        <w:r w:rsidR="00C45F5C">
          <w:fldChar w:fldCharType="end"/>
        </w:r>
        <w:r w:rsidR="00C45F5C">
          <w:t xml:space="preserve"> se muestra un ejemplo de una topología de red que incluye </w:t>
        </w:r>
      </w:ins>
      <w:ins w:id="4047" w:author="JORGE CONTRERAS ORTIZ" w:date="2021-09-07T19:36:00Z">
        <w:r w:rsidR="00C45F5C">
          <w:t>todos los roles de nodos posibles.</w:t>
        </w:r>
      </w:ins>
    </w:p>
    <w:p w14:paraId="1D2CB408" w14:textId="4E2C0557" w:rsidR="00672BD4" w:rsidRDefault="00672BD4" w:rsidP="00791D37">
      <w:pPr>
        <w:rPr>
          <w:ins w:id="4048" w:author="JORGE CONTRERAS ORTIZ" w:date="2021-09-05T22:32:00Z"/>
        </w:rPr>
      </w:pPr>
    </w:p>
    <w:p w14:paraId="09D5C741" w14:textId="6949CA9F" w:rsidR="00DC41D3" w:rsidRDefault="00DC41D3" w:rsidP="00791D37">
      <w:pPr>
        <w:rPr>
          <w:ins w:id="4049" w:author="JORGE CONTRERAS ORTIZ" w:date="2021-09-05T22:32:00Z"/>
        </w:rPr>
      </w:pPr>
    </w:p>
    <w:p w14:paraId="4EEF36F0" w14:textId="77777777" w:rsidR="00DC41D3" w:rsidRPr="00791D37" w:rsidRDefault="00DC41D3"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7"/>
                    <a:stretch>
                      <a:fillRect/>
                    </a:stretch>
                  </pic:blipFill>
                  <pic:spPr>
                    <a:xfrm>
                      <a:off x="0" y="0"/>
                      <a:ext cx="5400040" cy="4653280"/>
                    </a:xfrm>
                    <a:prstGeom prst="rect">
                      <a:avLst/>
                    </a:prstGeom>
                  </pic:spPr>
                </pic:pic>
              </a:graphicData>
            </a:graphic>
          </wp:inline>
        </w:drawing>
      </w:r>
    </w:p>
    <w:p w14:paraId="7239A320" w14:textId="0CBF6977" w:rsidR="0074559B" w:rsidRPr="006242EF" w:rsidRDefault="0074559B" w:rsidP="006242EF">
      <w:pPr>
        <w:pStyle w:val="Descripcin"/>
        <w:jc w:val="center"/>
      </w:pPr>
      <w:bookmarkStart w:id="4050" w:name="_Toc81499601"/>
      <w:bookmarkStart w:id="4051" w:name="_Toc81499836"/>
      <w:bookmarkStart w:id="4052" w:name="_Ref81935724"/>
      <w:bookmarkStart w:id="4053" w:name="_Toc81938658"/>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25</w:t>
      </w:r>
      <w:r w:rsidRPr="006242EF">
        <w:fldChar w:fldCharType="end"/>
      </w:r>
      <w:bookmarkEnd w:id="4052"/>
      <w:r w:rsidRPr="00791D37">
        <w:t xml:space="preserve"> Pestaña Visual Network</w:t>
      </w:r>
      <w:bookmarkEnd w:id="4050"/>
      <w:bookmarkEnd w:id="4051"/>
      <w:bookmarkEnd w:id="4053"/>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054" w:name="_Toc81499414"/>
      <w:bookmarkStart w:id="4055" w:name="_Toc81938527"/>
      <w:r w:rsidRPr="00791D37">
        <w:lastRenderedPageBreak/>
        <w:t>LOGS</w:t>
      </w:r>
      <w:bookmarkEnd w:id="4054"/>
      <w:bookmarkEnd w:id="4055"/>
    </w:p>
    <w:p w14:paraId="75C300FA" w14:textId="77777777" w:rsidR="0074559B" w:rsidRPr="00791D37" w:rsidRDefault="0074559B" w:rsidP="00791D37"/>
    <w:p w14:paraId="55097D9E" w14:textId="2C66D9FE" w:rsidR="0074559B" w:rsidRDefault="0074559B" w:rsidP="00791D37">
      <w:pPr>
        <w:rPr>
          <w:ins w:id="4056" w:author="JORGE CONTRERAS ORTIZ" w:date="2021-09-07T19:53:00Z"/>
        </w:rPr>
      </w:pPr>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ins w:id="4057" w:author="JORGE CONTRERAS ORTIZ" w:date="2021-09-07T19:46:00Z">
        <w:r w:rsidR="00236967">
          <w:t xml:space="preserve">. </w:t>
        </w:r>
      </w:ins>
      <w:ins w:id="4058" w:author="JORGE CONTRERAS ORTIZ" w:date="2021-09-07T19:48:00Z">
        <w:r w:rsidR="00236967">
          <w:t xml:space="preserve">En esta pestaña es posible ver </w:t>
        </w:r>
      </w:ins>
      <w:ins w:id="4059" w:author="JORGE CONTRERAS ORTIZ" w:date="2021-09-07T19:49:00Z">
        <w:r w:rsidR="00236967">
          <w:t>desde el inicio o parada de los distintos servicios del Border Router, hasta la direc</w:t>
        </w:r>
      </w:ins>
      <w:ins w:id="4060" w:author="JORGE CONTRERAS ORTIZ" w:date="2021-09-07T19:50:00Z">
        <w:r w:rsidR="00236967">
          <w:t>ción EUI-64 MAC de los nodos que se conectan o se desconectan</w:t>
        </w:r>
      </w:ins>
      <w:ins w:id="4061" w:author="JORGE CONTRERAS ORTIZ" w:date="2021-09-07T19:52:00Z">
        <w:r w:rsidR="00236967">
          <w:t xml:space="preserve">, pudiendo ver así, </w:t>
        </w:r>
      </w:ins>
      <w:ins w:id="4062" w:author="JORGE CONTRERAS ORTIZ" w:date="2021-09-07T19:53:00Z">
        <w:r w:rsidR="00236967">
          <w:t xml:space="preserve">analizar problemas mediante el análisis de los Logs. </w:t>
        </w:r>
      </w:ins>
      <w:del w:id="4063" w:author="JORGE CONTRERAS ORTIZ" w:date="2021-09-07T19:43:00Z">
        <w:r w:rsidRPr="00791D37" w:rsidDel="00C45F5C">
          <w:delText>.</w:delText>
        </w:r>
      </w:del>
    </w:p>
    <w:p w14:paraId="08E0AE27" w14:textId="5535024B" w:rsidR="00DC41D3" w:rsidRPr="00791D37" w:rsidRDefault="00236967" w:rsidP="00791D37">
      <w:ins w:id="4064" w:author="JORGE CONTRERAS ORTIZ" w:date="2021-09-07T19:53:00Z">
        <w:r>
          <w:t xml:space="preserve">En la </w:t>
        </w:r>
        <w:r>
          <w:fldChar w:fldCharType="begin"/>
        </w:r>
        <w:r>
          <w:instrText xml:space="preserve"> REF _Ref81936842 \h </w:instrText>
        </w:r>
      </w:ins>
      <w:r>
        <w:fldChar w:fldCharType="separate"/>
      </w:r>
      <w:ins w:id="4065" w:author="JORGE CONTRERAS ORTIZ" w:date="2021-09-07T19:53:00Z">
        <w:r w:rsidRPr="00791D37">
          <w:t xml:space="preserve">Ilustración </w:t>
        </w:r>
        <w:r>
          <w:rPr>
            <w:noProof/>
          </w:rPr>
          <w:t>26</w:t>
        </w:r>
        <w:r>
          <w:fldChar w:fldCharType="end"/>
        </w:r>
        <w:r>
          <w:t xml:space="preserve">, se muestra </w:t>
        </w:r>
      </w:ins>
      <w:ins w:id="4066"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8"/>
                    <a:stretch>
                      <a:fillRect/>
                    </a:stretch>
                  </pic:blipFill>
                  <pic:spPr>
                    <a:xfrm>
                      <a:off x="0" y="0"/>
                      <a:ext cx="5400040" cy="4660265"/>
                    </a:xfrm>
                    <a:prstGeom prst="rect">
                      <a:avLst/>
                    </a:prstGeom>
                  </pic:spPr>
                </pic:pic>
              </a:graphicData>
            </a:graphic>
          </wp:inline>
        </w:drawing>
      </w:r>
    </w:p>
    <w:p w14:paraId="56CD3A73" w14:textId="754A5104" w:rsidR="0074559B" w:rsidRPr="006242EF" w:rsidRDefault="0074559B" w:rsidP="006242EF">
      <w:pPr>
        <w:pStyle w:val="Descripcin"/>
        <w:jc w:val="center"/>
      </w:pPr>
      <w:bookmarkStart w:id="4067" w:name="_Toc81499602"/>
      <w:bookmarkStart w:id="4068" w:name="_Toc81499837"/>
      <w:bookmarkStart w:id="4069" w:name="_Ref81936842"/>
      <w:bookmarkStart w:id="4070" w:name="_Toc81938659"/>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26</w:t>
      </w:r>
      <w:r w:rsidRPr="006242EF">
        <w:fldChar w:fldCharType="end"/>
      </w:r>
      <w:bookmarkEnd w:id="4069"/>
      <w:r w:rsidRPr="00791D37">
        <w:t xml:space="preserve"> Pestaña Logs</w:t>
      </w:r>
      <w:bookmarkEnd w:id="4067"/>
      <w:bookmarkEnd w:id="4068"/>
      <w:bookmarkEnd w:id="4070"/>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4071" w:name="_Toc81499415"/>
      <w:bookmarkStart w:id="4072" w:name="_Toc81938528"/>
      <w:r w:rsidRPr="00791D37">
        <w:lastRenderedPageBreak/>
        <w:t>BREVE RESUMEN</w:t>
      </w:r>
      <w:bookmarkEnd w:id="4071"/>
      <w:bookmarkEnd w:id="4072"/>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4073" w:name="_Toc81499416"/>
      <w:bookmarkStart w:id="4074" w:name="_Toc81938529"/>
      <w:r w:rsidRPr="00791D37">
        <w:t>SISTEMA DE FICHEROS AVANZADO</w:t>
      </w:r>
      <w:bookmarkEnd w:id="4073"/>
      <w:bookmarkEnd w:id="4074"/>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4075" w:author="JORGE CONTRERAS ORTIZ" w:date="2021-09-04T12:25:00Z">
        <w:r w:rsidRPr="00791D37" w:rsidDel="00672BD4">
          <w:delText>cuál</w:delText>
        </w:r>
      </w:del>
      <w:ins w:id="4076"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4077" w:name="_Toc81499417"/>
      <w:bookmarkStart w:id="4078" w:name="_Toc81938530"/>
      <w:r w:rsidRPr="00FE1EC4">
        <w:t>SERVICIOS CRÍTICOS</w:t>
      </w:r>
      <w:bookmarkEnd w:id="4077"/>
      <w:bookmarkEnd w:id="4078"/>
    </w:p>
    <w:p w14:paraId="6B3270AA" w14:textId="77777777" w:rsidR="0074559B" w:rsidRPr="00791D37" w:rsidRDefault="0074559B" w:rsidP="00791D37"/>
    <w:p w14:paraId="09191A27" w14:textId="1127409C" w:rsidR="0074559B" w:rsidRPr="00791D37" w:rsidDel="00672BD4" w:rsidRDefault="0074559B" w:rsidP="00791D37">
      <w:pPr>
        <w:rPr>
          <w:del w:id="4079"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663D6739" w14:textId="56327EBF" w:rsidR="00DC41D3" w:rsidRDefault="0074559B" w:rsidP="00791D37">
      <w:pPr>
        <w:rPr>
          <w:ins w:id="4080" w:author="JORGE CONTRERAS ORTIZ" w:date="2021-09-04T12:26:00Z"/>
        </w:rPr>
      </w:pPr>
      <w:r w:rsidRPr="00791D37">
        <w:t>Usando comandos comunes de Linux, el administrador podrá saber el estado de ambos servicios y reiniciarlos si es necesario.</w:t>
      </w:r>
      <w:ins w:id="4081"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4082" w:author="JORGE CONTRERAS ORTIZ" w:date="2021-09-07T19:55:00Z">
        <w:r w:rsidR="00611E15">
          <w:t xml:space="preserve">Tabla </w:t>
        </w:r>
        <w:r w:rsidR="00611E15">
          <w:rPr>
            <w:noProof/>
          </w:rPr>
          <w:t>4</w:t>
        </w:r>
        <w:r w:rsidR="00611E15">
          <w:t xml:space="preserve"> </w:t>
        </w:r>
        <w:r w:rsidR="00611E15" w:rsidRPr="00056DFE">
          <w:t>Servicios KBRNT1</w:t>
        </w:r>
        <w:r w:rsidR="00611E15">
          <w:fldChar w:fldCharType="end"/>
        </w:r>
        <w:r w:rsidR="00611E15">
          <w:t xml:space="preserve"> se muestran los dos posibles servicios con sus r</w:t>
        </w:r>
      </w:ins>
      <w:ins w:id="4083"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1E21C1"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611E15" w:rsidRDefault="0074559B" w:rsidP="00791D37">
            <w:pPr>
              <w:rPr>
                <w:color w:val="000000"/>
                <w:sz w:val="18"/>
                <w:szCs w:val="18"/>
                <w:lang w:val="en-US"/>
                <w:rPrChange w:id="4084" w:author="JORGE CONTRERAS ORTIZ" w:date="2021-09-07T19:55:00Z">
                  <w:rPr>
                    <w:lang w:val="en-US"/>
                  </w:rPr>
                </w:rPrChange>
              </w:rPr>
            </w:pPr>
            <w:r w:rsidRPr="00611E15">
              <w:rPr>
                <w:color w:val="000000"/>
                <w:sz w:val="18"/>
                <w:szCs w:val="18"/>
                <w:lang w:val="en-US"/>
                <w:rPrChange w:id="4085" w:author="JORGE CONTRERAS ORTIZ" w:date="2021-09-07T19:55:00Z">
                  <w:rPr>
                    <w:lang w:val="en-US"/>
                  </w:rPr>
                </w:rPrChange>
              </w:rPr>
              <w:t xml:space="preserve">root@KTBRN1:~# service </w:t>
            </w:r>
            <w:proofErr w:type="spellStart"/>
            <w:r w:rsidRPr="00611E15">
              <w:rPr>
                <w:color w:val="000000"/>
                <w:sz w:val="18"/>
                <w:szCs w:val="18"/>
                <w:lang w:val="en-US"/>
                <w:rPrChange w:id="4086" w:author="JORGE CONTRERAS ORTIZ" w:date="2021-09-07T19:55:00Z">
                  <w:rPr>
                    <w:lang w:val="en-US"/>
                  </w:rPr>
                </w:rPrChange>
              </w:rPr>
              <w:t>ajenti</w:t>
            </w:r>
            <w:proofErr w:type="spellEnd"/>
            <w:r w:rsidRPr="00611E15">
              <w:rPr>
                <w:color w:val="000000"/>
                <w:sz w:val="18"/>
                <w:szCs w:val="18"/>
                <w:lang w:val="en-US"/>
                <w:rPrChange w:id="4087" w:author="JORGE CONTRERAS ORTIZ" w:date="2021-09-07T19:55:00Z">
                  <w:rPr>
                    <w:lang w:val="en-US"/>
                  </w:rPr>
                </w:rPrChange>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64FE5150" w:rsidR="0074559B" w:rsidRPr="00791D37" w:rsidRDefault="006242EF" w:rsidP="006242EF">
      <w:pPr>
        <w:pStyle w:val="Descripcin"/>
        <w:jc w:val="center"/>
      </w:pPr>
      <w:bookmarkStart w:id="4088" w:name="_Toc81778404"/>
      <w:bookmarkStart w:id="4089" w:name="_Ref81936959"/>
      <w:r>
        <w:t xml:space="preserve">Tabla </w:t>
      </w:r>
      <w:ins w:id="4090" w:author="JORGE CONTRERAS ORTIZ" w:date="2021-09-05T23:24:00Z">
        <w:r w:rsidR="004C5F01">
          <w:fldChar w:fldCharType="begin"/>
        </w:r>
        <w:r w:rsidR="004C5F01">
          <w:instrText xml:space="preserve"> SEQ Tabla \* ARABIC </w:instrText>
        </w:r>
      </w:ins>
      <w:r w:rsidR="004C5F01">
        <w:fldChar w:fldCharType="separate"/>
      </w:r>
      <w:ins w:id="4091" w:author="JORGE CONTRERAS ORTIZ" w:date="2021-09-05T23:41:00Z">
        <w:r w:rsidR="001749E7">
          <w:rPr>
            <w:noProof/>
          </w:rPr>
          <w:t>4</w:t>
        </w:r>
      </w:ins>
      <w:ins w:id="4092" w:author="JORGE CONTRERAS ORTIZ" w:date="2021-09-05T23:24:00Z">
        <w:r w:rsidR="004C5F01">
          <w:fldChar w:fldCharType="end"/>
        </w:r>
      </w:ins>
      <w:del w:id="409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4088"/>
      <w:bookmarkEnd w:id="4089"/>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4094" w:author="JORGE CONTRERAS ORTIZ" w:date="2021-09-05T22:32:00Z"/>
        </w:rPr>
      </w:pPr>
    </w:p>
    <w:p w14:paraId="56617FC7" w14:textId="0C333D6A" w:rsidR="0074559B" w:rsidRDefault="0074559B" w:rsidP="00791D37">
      <w:pPr>
        <w:rPr>
          <w:ins w:id="4095" w:author="JORGE CONTRERAS ORTIZ" w:date="2021-09-05T22:32:00Z"/>
        </w:rPr>
      </w:pPr>
      <w:r w:rsidRPr="00791D37">
        <w:t>El administrador puede iniciar manualmente la aplicación “</w:t>
      </w:r>
      <w:proofErr w:type="spellStart"/>
      <w:r w:rsidRPr="00791D37">
        <w:t>kibra</w:t>
      </w:r>
      <w:proofErr w:type="spellEnd"/>
      <w:r w:rsidRPr="00791D37">
        <w:t xml:space="preserve">” usando los </w:t>
      </w:r>
      <w:ins w:id="4096"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4097" w:author="JORGE CONTRERAS ORTIZ" w:date="2021-09-05T23:41:00Z">
        <w:r w:rsidR="001749E7" w:rsidRPr="00791D37">
          <w:t xml:space="preserve">Tabla </w:t>
        </w:r>
        <w:r w:rsidR="001749E7">
          <w:rPr>
            <w:noProof/>
          </w:rPr>
          <w:t>5</w:t>
        </w:r>
      </w:ins>
      <w:ins w:id="4098" w:author="JORGE CONTRERAS ORTIZ" w:date="2021-09-04T13:59:00Z">
        <w:r w:rsidR="0025296D">
          <w:fldChar w:fldCharType="end"/>
        </w:r>
      </w:ins>
      <w:del w:id="4099" w:author="JORGE CONTRERAS ORTIZ" w:date="2021-09-04T13:59:00Z">
        <w:r w:rsidRPr="00791D37" w:rsidDel="0025296D">
          <w:delText>sigui</w:delText>
        </w:r>
      </w:del>
      <w:del w:id="4100"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611E15">
              <w:rPr>
                <w:color w:val="000000"/>
                <w:sz w:val="18"/>
                <w:szCs w:val="18"/>
                <w:lang w:val="en-US"/>
                <w:rPrChange w:id="4101" w:author="JORGE CONTRERAS ORTIZ" w:date="2021-09-07T19:55:00Z">
                  <w:rPr/>
                </w:rPrChange>
              </w:rPr>
              <w:t xml:space="preserve">(py3env) root@KTBRN1:~# python -m </w:t>
            </w:r>
            <w:proofErr w:type="spellStart"/>
            <w:r w:rsidRPr="00611E15">
              <w:rPr>
                <w:color w:val="000000"/>
                <w:sz w:val="18"/>
                <w:szCs w:val="18"/>
                <w:lang w:val="en-US"/>
                <w:rPrChange w:id="4102" w:author="JORGE CONTRERAS ORTIZ" w:date="2021-09-07T19:55:00Z">
                  <w:rPr/>
                </w:rPrChange>
              </w:rPr>
              <w:t>kibra</w:t>
            </w:r>
            <w:proofErr w:type="spellEnd"/>
            <w:r w:rsidRPr="00611E15">
              <w:rPr>
                <w:color w:val="000000"/>
                <w:sz w:val="18"/>
                <w:szCs w:val="18"/>
                <w:lang w:val="en-US"/>
                <w:rPrChange w:id="4103" w:author="JORGE CONTRERAS ORTIZ" w:date="2021-09-07T19:55:00Z">
                  <w:rPr/>
                </w:rPrChange>
              </w:rPr>
              <w:t>—log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4104" w:author="JORGE CONTRERAS ORTIZ" w:date="2021-09-04T14:08:00Z"/>
        </w:rPr>
      </w:pPr>
      <w:bookmarkStart w:id="4105" w:name="_Toc81499565"/>
    </w:p>
    <w:p w14:paraId="14CC3632" w14:textId="77777777" w:rsidR="00A7595B" w:rsidRPr="00A7595B" w:rsidRDefault="00A7595B">
      <w:pPr>
        <w:rPr>
          <w:ins w:id="4106" w:author="JORGE CONTRERAS ORTIZ" w:date="2021-09-04T14:09:00Z"/>
        </w:rPr>
        <w:pPrChange w:id="4107" w:author="JORGE CONTRERAS ORTIZ" w:date="2021-09-04T14:09:00Z">
          <w:pPr>
            <w:pStyle w:val="Descripcin"/>
            <w:jc w:val="center"/>
          </w:pPr>
        </w:pPrChange>
      </w:pPr>
    </w:p>
    <w:p w14:paraId="5E78CDF5" w14:textId="5BD17157" w:rsidR="0074559B" w:rsidRPr="006242EF" w:rsidRDefault="0074559B" w:rsidP="006242EF">
      <w:pPr>
        <w:pStyle w:val="Descripcin"/>
        <w:jc w:val="center"/>
      </w:pPr>
      <w:bookmarkStart w:id="4108" w:name="_Ref81656378"/>
      <w:bookmarkStart w:id="4109" w:name="_Toc81778405"/>
      <w:r w:rsidRPr="00791D37">
        <w:t xml:space="preserve">Tabla </w:t>
      </w:r>
      <w:ins w:id="4110" w:author="JORGE CONTRERAS ORTIZ" w:date="2021-09-05T23:24:00Z">
        <w:r w:rsidR="004C5F01">
          <w:fldChar w:fldCharType="begin"/>
        </w:r>
        <w:r w:rsidR="004C5F01">
          <w:instrText xml:space="preserve"> SEQ Tabla \* ARABIC </w:instrText>
        </w:r>
      </w:ins>
      <w:r w:rsidR="004C5F01">
        <w:fldChar w:fldCharType="separate"/>
      </w:r>
      <w:ins w:id="4111" w:author="JORGE CONTRERAS ORTIZ" w:date="2021-09-05T23:41:00Z">
        <w:r w:rsidR="001749E7">
          <w:rPr>
            <w:noProof/>
          </w:rPr>
          <w:t>5</w:t>
        </w:r>
      </w:ins>
      <w:ins w:id="4112" w:author="JORGE CONTRERAS ORTIZ" w:date="2021-09-05T23:24:00Z">
        <w:r w:rsidR="004C5F01">
          <w:fldChar w:fldCharType="end"/>
        </w:r>
      </w:ins>
      <w:del w:id="411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4108"/>
      <w:r w:rsidRPr="00791D37">
        <w:t xml:space="preserve"> Comandos Servicio </w:t>
      </w:r>
      <w:proofErr w:type="spellStart"/>
      <w:r w:rsidRPr="00791D37">
        <w:t>KiBRA</w:t>
      </w:r>
      <w:bookmarkEnd w:id="4105"/>
      <w:bookmarkEnd w:id="4109"/>
      <w:proofErr w:type="spellEnd"/>
    </w:p>
    <w:p w14:paraId="5B8229B0" w14:textId="190BC8C7" w:rsidR="0074559B" w:rsidRDefault="0074559B" w:rsidP="00791D37">
      <w:pPr>
        <w:rPr>
          <w:ins w:id="4114" w:author="JORGE CONTRERAS ORTIZ" w:date="2021-09-05T22:32:00Z"/>
        </w:rPr>
      </w:pPr>
    </w:p>
    <w:p w14:paraId="74224691" w14:textId="77777777" w:rsidR="00DC41D3" w:rsidRPr="00791D37" w:rsidRDefault="00DC41D3" w:rsidP="00791D37"/>
    <w:p w14:paraId="2B861E2E" w14:textId="6EE7F7FA" w:rsidR="0074559B" w:rsidRPr="00791D37" w:rsidRDefault="0074559B" w:rsidP="00791D37">
      <w:r w:rsidRPr="00791D37">
        <w:t>En el caso de la aplicación “</w:t>
      </w:r>
      <w:proofErr w:type="spellStart"/>
      <w:r w:rsidRPr="00791D37">
        <w:t>ajenti</w:t>
      </w:r>
      <w:proofErr w:type="spellEnd"/>
      <w:r w:rsidRPr="00791D37">
        <w:t>”, los comandos a utilizar son</w:t>
      </w:r>
      <w:ins w:id="4115"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4116" w:author="JORGE CONTRERAS ORTIZ" w:date="2021-09-05T23:41:00Z">
        <w:r w:rsidR="001749E7" w:rsidRPr="00791D37">
          <w:t xml:space="preserve">Tabla </w:t>
        </w:r>
        <w:r w:rsidR="001749E7">
          <w:rPr>
            <w:noProof/>
          </w:rPr>
          <w:t>6</w:t>
        </w:r>
      </w:ins>
      <w:ins w:id="4117" w:author="JORGE CONTRERAS ORTIZ" w:date="2021-09-04T13:59:00Z">
        <w:r w:rsidR="0025296D">
          <w:fldChar w:fldCharType="end"/>
        </w:r>
      </w:ins>
      <w:r w:rsidRPr="00791D37">
        <w:t>:</w:t>
      </w:r>
    </w:p>
    <w:p w14:paraId="53408B00" w14:textId="547AD76F" w:rsidR="0074559B" w:rsidRDefault="0074559B" w:rsidP="00791D37">
      <w:pPr>
        <w:rPr>
          <w:ins w:id="4118"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4119" w:author="JORGE CONTRERAS ORTIZ" w:date="2021-09-04T14:08:00Z"/>
        </w:rPr>
      </w:pPr>
    </w:p>
    <w:p w14:paraId="75455865" w14:textId="77777777" w:rsidR="00A7595B" w:rsidRPr="00A7595B" w:rsidRDefault="00A7595B">
      <w:pPr>
        <w:rPr>
          <w:ins w:id="4120" w:author="JORGE CONTRERAS ORTIZ" w:date="2021-09-04T14:09:00Z"/>
        </w:rPr>
        <w:pPrChange w:id="4121" w:author="JORGE CONTRERAS ORTIZ" w:date="2021-09-04T14:09:00Z">
          <w:pPr>
            <w:pStyle w:val="Descripcin"/>
            <w:jc w:val="center"/>
          </w:pPr>
        </w:pPrChange>
      </w:pPr>
    </w:p>
    <w:p w14:paraId="28D0200B" w14:textId="18039A72" w:rsidR="0074559B" w:rsidRDefault="0074559B" w:rsidP="006242EF">
      <w:pPr>
        <w:pStyle w:val="Descripcin"/>
        <w:jc w:val="center"/>
        <w:rPr>
          <w:ins w:id="4122" w:author="JORGE CONTRERAS ORTIZ" w:date="2021-09-05T22:32:00Z"/>
        </w:rPr>
      </w:pPr>
      <w:bookmarkStart w:id="4123" w:name="_Ref81656391"/>
      <w:bookmarkStart w:id="4124" w:name="_Toc81499566"/>
      <w:bookmarkStart w:id="4125" w:name="_Toc81778406"/>
      <w:r w:rsidRPr="00791D37">
        <w:t xml:space="preserve">Tabla </w:t>
      </w:r>
      <w:ins w:id="4126" w:author="JORGE CONTRERAS ORTIZ" w:date="2021-09-05T23:24:00Z">
        <w:r w:rsidR="004C5F01">
          <w:fldChar w:fldCharType="begin"/>
        </w:r>
        <w:r w:rsidR="004C5F01">
          <w:instrText xml:space="preserve"> SEQ Tabla \* ARABIC </w:instrText>
        </w:r>
      </w:ins>
      <w:r w:rsidR="004C5F01">
        <w:fldChar w:fldCharType="separate"/>
      </w:r>
      <w:ins w:id="4127" w:author="JORGE CONTRERAS ORTIZ" w:date="2021-09-05T23:41:00Z">
        <w:r w:rsidR="001749E7">
          <w:rPr>
            <w:noProof/>
          </w:rPr>
          <w:t>6</w:t>
        </w:r>
      </w:ins>
      <w:ins w:id="4128" w:author="JORGE CONTRERAS ORTIZ" w:date="2021-09-05T23:24:00Z">
        <w:r w:rsidR="004C5F01">
          <w:fldChar w:fldCharType="end"/>
        </w:r>
      </w:ins>
      <w:del w:id="412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4123"/>
      <w:r w:rsidRPr="00791D37">
        <w:t xml:space="preserve"> Servicio </w:t>
      </w:r>
      <w:proofErr w:type="spellStart"/>
      <w:r w:rsidRPr="00791D37">
        <w:t>Ajenti</w:t>
      </w:r>
      <w:bookmarkEnd w:id="4124"/>
      <w:bookmarkEnd w:id="4125"/>
      <w:proofErr w:type="spellEnd"/>
    </w:p>
    <w:p w14:paraId="3B07D29E" w14:textId="3627DAFB" w:rsidR="00DC41D3" w:rsidRDefault="00DC41D3" w:rsidP="00DC41D3">
      <w:pPr>
        <w:rPr>
          <w:ins w:id="4130" w:author="JORGE CONTRERAS ORTIZ" w:date="2021-09-05T22:32:00Z"/>
        </w:rPr>
      </w:pPr>
    </w:p>
    <w:p w14:paraId="32089205" w14:textId="77777777" w:rsidR="00DC41D3" w:rsidRPr="00DC41D3" w:rsidRDefault="00DC41D3">
      <w:pPr>
        <w:rPr>
          <w:rPrChange w:id="4131" w:author="JORGE CONTRERAS ORTIZ" w:date="2021-09-05T22:32:00Z">
            <w:rPr/>
          </w:rPrChange>
        </w:rPr>
        <w:pPrChange w:id="4132"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4133" w:name="_Toc81499418"/>
      <w:bookmarkStart w:id="4134" w:name="_Toc81938531"/>
      <w:r w:rsidRPr="00791D37">
        <w:t>COMUNICACIÓN ENTRE PROCESOS</w:t>
      </w:r>
      <w:bookmarkEnd w:id="4133"/>
      <w:bookmarkEnd w:id="4134"/>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4135" w:name="_Toc81499419"/>
      <w:bookmarkStart w:id="4136" w:name="_Toc81938532"/>
      <w:r w:rsidRPr="00791D37">
        <w:rPr>
          <w:rFonts w:eastAsiaTheme="minorHAnsi"/>
        </w:rPr>
        <w:lastRenderedPageBreak/>
        <w:t>CONFIGURACIÓN INICIAL MÓDULO KTWM102</w:t>
      </w:r>
      <w:bookmarkEnd w:id="4135"/>
      <w:bookmarkEnd w:id="4136"/>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4137" w:author="JORGE CONTRERAS ORTIZ" w:date="2021-09-04T12:27:00Z">
            <w:rPr/>
          </w:rPrChange>
        </w:rPr>
      </w:pPr>
      <w:r w:rsidRPr="00672BD4">
        <w:rPr>
          <w:b/>
          <w:bCs/>
          <w:i/>
          <w:iCs/>
          <w:rPrChange w:id="4138" w:author="JORGE CONTRERAS ORTIZ" w:date="2021-09-04T12:27:00Z">
            <w:rPr>
              <w:b/>
              <w:bCs/>
            </w:rPr>
          </w:rPrChange>
        </w:rPr>
        <w:t>Nota:</w:t>
      </w:r>
      <w:r w:rsidRPr="00672BD4">
        <w:rPr>
          <w:i/>
          <w:iCs/>
          <w:rPrChange w:id="4139"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4140" w:name="_Toc81499420"/>
      <w:bookmarkStart w:id="4141" w:name="_Toc81938533"/>
      <w:r w:rsidRPr="00791D37">
        <w:t>INSTALACIÓN DE DRIVERS USB Y DEL BOOTLOADER</w:t>
      </w:r>
      <w:bookmarkEnd w:id="4140"/>
      <w:bookmarkEnd w:id="4141"/>
    </w:p>
    <w:p w14:paraId="2E9BF14B" w14:textId="77777777" w:rsidR="0074559B" w:rsidRPr="00791D37" w:rsidRDefault="0074559B" w:rsidP="00791D37"/>
    <w:p w14:paraId="0E38D5EF" w14:textId="23761AAD" w:rsidR="0074559B" w:rsidRDefault="0074559B" w:rsidP="00791D37">
      <w:pPr>
        <w:rPr>
          <w:ins w:id="4142"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ins w:id="4143" w:author="JORGE CONTRERAS ORTIZ" w:date="2021-09-07T19:56:00Z">
        <w:r w:rsidR="00611E15">
          <w:t>, como se</w:t>
        </w:r>
      </w:ins>
      <w:ins w:id="4144"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4145" w:author="JORGE CONTRERAS ORTIZ" w:date="2021-09-07T19:57:00Z">
        <w:r w:rsidR="00611E15" w:rsidRPr="00791D37">
          <w:t xml:space="preserve">Ilustración </w:t>
        </w:r>
        <w:r w:rsidR="00611E15">
          <w:rPr>
            <w:noProof/>
          </w:rPr>
          <w:t>27</w:t>
        </w:r>
        <w:r w:rsidR="00611E15">
          <w:fldChar w:fldCharType="end"/>
        </w:r>
        <w:r w:rsidR="00611E15">
          <w:t>.</w:t>
        </w:r>
      </w:ins>
      <w:del w:id="4146" w:author="JORGE CONTRERAS ORTIZ" w:date="2021-09-07T19:56:00Z">
        <w:r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9"/>
                    <a:stretch>
                      <a:fillRect/>
                    </a:stretch>
                  </pic:blipFill>
                  <pic:spPr>
                    <a:xfrm>
                      <a:off x="0" y="0"/>
                      <a:ext cx="4556556" cy="4340435"/>
                    </a:xfrm>
                    <a:prstGeom prst="rect">
                      <a:avLst/>
                    </a:prstGeom>
                  </pic:spPr>
                </pic:pic>
              </a:graphicData>
            </a:graphic>
          </wp:inline>
        </w:drawing>
      </w:r>
    </w:p>
    <w:p w14:paraId="3D414957" w14:textId="324C1D5C" w:rsidR="0074559B" w:rsidRPr="006242EF" w:rsidRDefault="0074559B" w:rsidP="006242EF">
      <w:pPr>
        <w:pStyle w:val="Descripcin"/>
        <w:jc w:val="center"/>
      </w:pPr>
      <w:bookmarkStart w:id="4147" w:name="_Toc81499603"/>
      <w:bookmarkStart w:id="4148" w:name="_Toc81499838"/>
      <w:bookmarkStart w:id="4149" w:name="_Ref81937054"/>
      <w:bookmarkStart w:id="4150" w:name="_Toc81938660"/>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27</w:t>
      </w:r>
      <w:r w:rsidRPr="006242EF">
        <w:fldChar w:fldCharType="end"/>
      </w:r>
      <w:bookmarkEnd w:id="4149"/>
      <w:r w:rsidRPr="00791D37">
        <w:t xml:space="preserve"> Administrad</w:t>
      </w:r>
      <w:ins w:id="4151" w:author="JORGE CONTRERAS ORTIZ" w:date="2021-09-05T23:22:00Z">
        <w:r w:rsidR="00F005C7">
          <w:t>o</w:t>
        </w:r>
      </w:ins>
      <w:del w:id="4152" w:author="JORGE CONTRERAS ORTIZ" w:date="2021-09-05T23:22:00Z">
        <w:r w:rsidRPr="00791D37" w:rsidDel="00F005C7">
          <w:delText>o</w:delText>
        </w:r>
      </w:del>
      <w:r w:rsidRPr="00791D37">
        <w:t>r</w:t>
      </w:r>
      <w:ins w:id="4153" w:author="JORGE CONTRERAS ORTIZ" w:date="2021-09-05T23:22:00Z">
        <w:r w:rsidR="00F005C7">
          <w:t xml:space="preserve"> de</w:t>
        </w:r>
      </w:ins>
      <w:ins w:id="4154" w:author="JORGE CONTRERAS ORTIZ" w:date="2021-09-05T23:21:00Z">
        <w:r w:rsidR="00F005C7">
          <w:t xml:space="preserve"> </w:t>
        </w:r>
      </w:ins>
      <w:del w:id="4155" w:author="JORGE CONTRERAS ORTIZ" w:date="2021-09-05T23:22:00Z">
        <w:r w:rsidRPr="00791D37" w:rsidDel="00F005C7">
          <w:delText xml:space="preserve"> </w:delText>
        </w:r>
      </w:del>
      <w:del w:id="4156" w:author="JORGE CONTRERAS ORTIZ" w:date="2021-09-05T23:21:00Z">
        <w:r w:rsidRPr="00791D37" w:rsidDel="00F005C7">
          <w:delText xml:space="preserve">de </w:delText>
        </w:r>
      </w:del>
      <w:r w:rsidRPr="00791D37">
        <w:t>dispositivo</w:t>
      </w:r>
      <w:ins w:id="4157" w:author="JORGE CONTRERAS ORTIZ" w:date="2021-09-05T23:21:00Z">
        <w:r w:rsidR="00F005C7">
          <w:t>s</w:t>
        </w:r>
      </w:ins>
      <w:r w:rsidRPr="00791D37">
        <w:t xml:space="preserve"> antes de instalar </w:t>
      </w:r>
      <w:del w:id="4158" w:author="JORGE CONTRERAS ORTIZ" w:date="2021-09-05T23:21:00Z">
        <w:r w:rsidRPr="00791D37" w:rsidDel="00F005C7">
          <w:delText xml:space="preserve">los </w:delText>
        </w:r>
      </w:del>
      <w:r w:rsidRPr="00791D37">
        <w:t>Drivers de KTWM102</w:t>
      </w:r>
      <w:bookmarkEnd w:id="4147"/>
      <w:bookmarkEnd w:id="4148"/>
      <w:bookmarkEnd w:id="4150"/>
    </w:p>
    <w:p w14:paraId="0CA75B7C" w14:textId="331BF021" w:rsidR="0074559B" w:rsidRPr="00791D37" w:rsidRDefault="00672BD4" w:rsidP="00FE1EC4">
      <w:pPr>
        <w:pStyle w:val="Ttulo5"/>
      </w:pPr>
      <w:bookmarkStart w:id="4159" w:name="_Toc81499421"/>
      <w:bookmarkStart w:id="4160" w:name="_Toc81938534"/>
      <w:r w:rsidRPr="00791D37">
        <w:lastRenderedPageBreak/>
        <w:t>WINDOWS</w:t>
      </w:r>
      <w:bookmarkEnd w:id="4159"/>
      <w:bookmarkEnd w:id="4160"/>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23EE7FD7" w:rsidR="0074559B" w:rsidRPr="00791D37" w:rsidRDefault="0074559B" w:rsidP="00791D37">
      <w:r w:rsidRPr="00791D37">
        <w:t xml:space="preserve">Para instalar o reemplazar los drivers, </w:t>
      </w:r>
      <w:del w:id="4161" w:author="JORGE CONTRERAS ORTIZ" w:date="2021-09-04T12:29:00Z">
        <w:r w:rsidRPr="00791D37" w:rsidDel="00672BD4">
          <w:delText xml:space="preserve">necesitaremos </w:delText>
        </w:r>
      </w:del>
      <w:ins w:id="4162"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4163"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4164"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4165" w:author="JORGE CONTRERAS ORTIZ" w:date="2021-09-05T23:41:00Z">
        <w:r w:rsidR="001749E7">
          <w:rPr>
            <w:rStyle w:val="Hipervnculo"/>
            <w:b/>
            <w:bCs/>
          </w:rPr>
          <w:t>¡Error! Referencia de hipervínculo no válida.</w:t>
        </w:r>
      </w:ins>
      <w:ins w:id="4166" w:author="JORGE CONTRERAS ORTIZ" w:date="2021-09-04T12:29:00Z">
        <w:del w:id="4167"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4168"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74FC542F" w:rsidR="0074559B" w:rsidRDefault="0074559B" w:rsidP="00791D37">
      <w:pPr>
        <w:rPr>
          <w:ins w:id="4169" w:author="JORGE CONTRERAS ORTIZ" w:date="2021-09-05T22:33:00Z"/>
        </w:rPr>
      </w:pPr>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ins w:id="4170"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4171" w:author="JORGE CONTRERAS ORTIZ" w:date="2021-09-07T19:58:00Z">
        <w:r w:rsidR="00611E15" w:rsidRPr="00791D37">
          <w:t xml:space="preserve">Ilustración </w:t>
        </w:r>
        <w:r w:rsidR="00611E15">
          <w:rPr>
            <w:noProof/>
          </w:rPr>
          <w:t>28</w:t>
        </w:r>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0"/>
                    <a:stretch>
                      <a:fillRect/>
                    </a:stretch>
                  </pic:blipFill>
                  <pic:spPr>
                    <a:xfrm>
                      <a:off x="0" y="0"/>
                      <a:ext cx="4311158" cy="2416335"/>
                    </a:xfrm>
                    <a:prstGeom prst="rect">
                      <a:avLst/>
                    </a:prstGeom>
                  </pic:spPr>
                </pic:pic>
              </a:graphicData>
            </a:graphic>
          </wp:inline>
        </w:drawing>
      </w:r>
    </w:p>
    <w:p w14:paraId="519B6143" w14:textId="3A1B0339" w:rsidR="0074559B" w:rsidRDefault="0074559B" w:rsidP="006242EF">
      <w:pPr>
        <w:pStyle w:val="Descripcin"/>
        <w:jc w:val="center"/>
        <w:rPr>
          <w:ins w:id="4172" w:author="JORGE CONTRERAS ORTIZ" w:date="2021-09-05T22:33:00Z"/>
        </w:rPr>
      </w:pPr>
      <w:bookmarkStart w:id="4173" w:name="_Toc81499604"/>
      <w:bookmarkStart w:id="4174" w:name="_Toc81499839"/>
      <w:bookmarkStart w:id="4175" w:name="_Ref81937131"/>
      <w:bookmarkStart w:id="4176" w:name="_Toc8193866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28</w:t>
      </w:r>
      <w:r w:rsidRPr="006242EF">
        <w:fldChar w:fldCharType="end"/>
      </w:r>
      <w:bookmarkEnd w:id="4175"/>
      <w:r w:rsidRPr="00791D37">
        <w:t xml:space="preserve"> Instalación Drivers con </w:t>
      </w:r>
      <w:proofErr w:type="spellStart"/>
      <w:r w:rsidRPr="00791D37">
        <w:t>Zadig</w:t>
      </w:r>
      <w:proofErr w:type="spellEnd"/>
      <w:r w:rsidRPr="00791D37">
        <w:t xml:space="preserve"> Paso 1</w:t>
      </w:r>
      <w:bookmarkEnd w:id="4173"/>
      <w:bookmarkEnd w:id="4174"/>
      <w:bookmarkEnd w:id="4176"/>
    </w:p>
    <w:p w14:paraId="36457064" w14:textId="77777777" w:rsidR="00DC41D3" w:rsidRPr="00DC41D3" w:rsidRDefault="00DC41D3">
      <w:pPr>
        <w:rPr>
          <w:rPrChange w:id="4177" w:author="JORGE CONTRERAS ORTIZ" w:date="2021-09-05T22:33:00Z">
            <w:rPr/>
          </w:rPrChange>
        </w:rPr>
        <w:pPrChange w:id="4178"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4179" w:author="JORGE CONTRERAS ORTIZ" w:date="2021-09-07T19:59:00Z"/>
        </w:rPr>
      </w:pPr>
      <w:ins w:id="4180" w:author="JORGE CONTRERAS ORTIZ" w:date="2021-09-07T19:59:00Z">
        <w:r>
          <w:br w:type="page"/>
        </w:r>
      </w:ins>
    </w:p>
    <w:p w14:paraId="03231901" w14:textId="420EC875" w:rsidR="0074559B" w:rsidRPr="00791D37" w:rsidDel="00611E15" w:rsidRDefault="0074559B" w:rsidP="00791D37">
      <w:pPr>
        <w:rPr>
          <w:del w:id="4181" w:author="JORGE CONTRERAS ORTIZ" w:date="2021-09-07T19:59:00Z"/>
        </w:rPr>
      </w:pPr>
      <w:r w:rsidRPr="00791D37">
        <w:lastRenderedPageBreak/>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Devices</w:t>
      </w:r>
      <w:r w:rsidRPr="00791D37">
        <w:t xml:space="preserve">”. </w:t>
      </w:r>
    </w:p>
    <w:p w14:paraId="7482F1AF" w14:textId="77777777" w:rsidR="0074559B" w:rsidRPr="00791D37" w:rsidRDefault="0074559B" w:rsidP="00791D37"/>
    <w:p w14:paraId="5E7EBADD" w14:textId="6BF1B53D" w:rsidR="0074559B" w:rsidRDefault="0074559B" w:rsidP="00791D37">
      <w:pPr>
        <w:rPr>
          <w:ins w:id="4182" w:author="JORGE CONTRERAS ORTIZ" w:date="2021-09-05T22:33:00Z"/>
        </w:rPr>
      </w:pPr>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w:t>
      </w:r>
      <w:ins w:id="4183"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4184" w:author="JORGE CONTRERAS ORTIZ" w:date="2021-09-07T20:00:00Z">
        <w:r w:rsidR="00611E15" w:rsidRPr="00791D37">
          <w:t xml:space="preserve">Ilustración </w:t>
        </w:r>
        <w:r w:rsidR="00611E15">
          <w:rPr>
            <w:noProof/>
          </w:rPr>
          <w:t>29</w:t>
        </w:r>
        <w:r w:rsidR="00611E15">
          <w:fldChar w:fldCharType="end"/>
        </w:r>
      </w:ins>
      <w:r w:rsidRPr="00791D37">
        <w:t xml:space="preserve"> y </w:t>
      </w:r>
      <w:del w:id="4185" w:author="JORGE CONTRERAS ORTIZ" w:date="2021-09-04T12:30:00Z">
        <w:r w:rsidRPr="00791D37" w:rsidDel="003E2792">
          <w:delText xml:space="preserve">pinchar </w:delText>
        </w:r>
      </w:del>
      <w:ins w:id="4186"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D3504D6" w14:textId="4E281187" w:rsidR="00DC41D3" w:rsidRPr="00791D37" w:rsidDel="00611E15" w:rsidRDefault="00DC41D3" w:rsidP="00791D37">
      <w:pPr>
        <w:rPr>
          <w:del w:id="4187" w:author="JORGE CONTRERAS ORTIZ" w:date="2021-09-07T19:59:00Z"/>
        </w:rPr>
      </w:pPr>
    </w:p>
    <w:p w14:paraId="0482644F" w14:textId="77777777" w:rsidR="00DC41D3" w:rsidRDefault="00DC41D3" w:rsidP="006242EF">
      <w:pPr>
        <w:jc w:val="center"/>
        <w:rPr>
          <w:ins w:id="4188"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1"/>
                    <a:stretch>
                      <a:fillRect/>
                    </a:stretch>
                  </pic:blipFill>
                  <pic:spPr>
                    <a:xfrm>
                      <a:off x="0" y="0"/>
                      <a:ext cx="4663925" cy="2095037"/>
                    </a:xfrm>
                    <a:prstGeom prst="rect">
                      <a:avLst/>
                    </a:prstGeom>
                  </pic:spPr>
                </pic:pic>
              </a:graphicData>
            </a:graphic>
          </wp:inline>
        </w:drawing>
      </w:r>
    </w:p>
    <w:p w14:paraId="57521DAC" w14:textId="6AD40204" w:rsidR="0074559B" w:rsidRDefault="0074559B" w:rsidP="006242EF">
      <w:pPr>
        <w:pStyle w:val="Descripcin"/>
        <w:jc w:val="center"/>
        <w:rPr>
          <w:ins w:id="4189" w:author="JORGE CONTRERAS ORTIZ" w:date="2021-09-05T22:33:00Z"/>
        </w:rPr>
      </w:pPr>
      <w:bookmarkStart w:id="4190" w:name="_Toc81499605"/>
      <w:bookmarkStart w:id="4191" w:name="_Toc81499840"/>
      <w:bookmarkStart w:id="4192" w:name="_Ref81937273"/>
      <w:bookmarkStart w:id="4193" w:name="_Toc81938662"/>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29</w:t>
      </w:r>
      <w:r w:rsidRPr="006242EF">
        <w:fldChar w:fldCharType="end"/>
      </w:r>
      <w:bookmarkEnd w:id="4192"/>
      <w:r w:rsidRPr="00791D37">
        <w:t xml:space="preserve"> Instalación Drivers con </w:t>
      </w:r>
      <w:proofErr w:type="spellStart"/>
      <w:r w:rsidRPr="00791D37">
        <w:t>Zadig</w:t>
      </w:r>
      <w:proofErr w:type="spellEnd"/>
      <w:r w:rsidRPr="00791D37">
        <w:t xml:space="preserve"> Paso 2</w:t>
      </w:r>
      <w:bookmarkEnd w:id="4190"/>
      <w:bookmarkEnd w:id="4191"/>
      <w:bookmarkEnd w:id="4193"/>
    </w:p>
    <w:p w14:paraId="51022A4C" w14:textId="77777777" w:rsidR="00DC41D3" w:rsidRPr="00DC41D3" w:rsidRDefault="00DC41D3">
      <w:pPr>
        <w:rPr>
          <w:rPrChange w:id="4194" w:author="JORGE CONTRERAS ORTIZ" w:date="2021-09-05T22:33:00Z">
            <w:rPr/>
          </w:rPrChange>
        </w:rPr>
        <w:pPrChange w:id="4195" w:author="JORGE CONTRERAS ORTIZ" w:date="2021-09-05T22:33:00Z">
          <w:pPr>
            <w:pStyle w:val="Descripcin"/>
            <w:jc w:val="center"/>
          </w:pPr>
        </w:pPrChange>
      </w:pPr>
    </w:p>
    <w:p w14:paraId="04492B93" w14:textId="77777777" w:rsidR="0074559B" w:rsidRPr="00791D37" w:rsidRDefault="0074559B" w:rsidP="00791D37"/>
    <w:p w14:paraId="061962F3" w14:textId="52B9AE09" w:rsidR="0074559B" w:rsidRPr="00791D37" w:rsidRDefault="0074559B" w:rsidP="00791D37">
      <w:r w:rsidRPr="00791D37">
        <w:t>El proceso tomará alrededor de un segundo y el resultado será un mensaje de éxito</w:t>
      </w:r>
      <w:ins w:id="4196"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4197" w:author="JORGE CONTRERAS ORTIZ" w:date="2021-09-07T20:01:00Z">
        <w:r w:rsidR="00611E15" w:rsidRPr="006242EF">
          <w:t xml:space="preserve">Ilustración </w:t>
        </w:r>
        <w:r w:rsidR="00611E15">
          <w:rPr>
            <w:noProof/>
          </w:rPr>
          <w:t>30</w:t>
        </w:r>
        <w:r w:rsidR="00611E15">
          <w:fldChar w:fldCharType="end"/>
        </w:r>
      </w:ins>
      <w:ins w:id="4198" w:author="JORGE CONTRERAS ORTIZ" w:date="2021-09-07T20:02:00Z">
        <w:r w:rsidR="00611E15">
          <w:t>, teniendo ya el primer driver instalado.</w:t>
        </w:r>
      </w:ins>
      <w:del w:id="4199" w:author="JORGE CONTRERAS ORTIZ" w:date="2021-09-07T20:02:00Z">
        <w:r w:rsidRPr="00791D37" w:rsidDel="00611E15">
          <w:delText>:</w:delText>
        </w:r>
      </w:del>
    </w:p>
    <w:p w14:paraId="16F5AEC4" w14:textId="5B1D782E" w:rsidR="0074559B" w:rsidRDefault="0074559B" w:rsidP="00791D37">
      <w:pPr>
        <w:rPr>
          <w:ins w:id="4200"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2"/>
                    <a:stretch>
                      <a:fillRect/>
                    </a:stretch>
                  </pic:blipFill>
                  <pic:spPr>
                    <a:xfrm>
                      <a:off x="0" y="0"/>
                      <a:ext cx="4751683" cy="1660588"/>
                    </a:xfrm>
                    <a:prstGeom prst="rect">
                      <a:avLst/>
                    </a:prstGeom>
                  </pic:spPr>
                </pic:pic>
              </a:graphicData>
            </a:graphic>
          </wp:inline>
        </w:drawing>
      </w:r>
    </w:p>
    <w:p w14:paraId="7268AD87" w14:textId="552FAB4F" w:rsidR="0074559B" w:rsidRPr="006242EF" w:rsidRDefault="0074559B" w:rsidP="006242EF">
      <w:pPr>
        <w:pStyle w:val="Descripcin"/>
        <w:jc w:val="center"/>
      </w:pPr>
      <w:bookmarkStart w:id="4201" w:name="_Toc81499606"/>
      <w:bookmarkStart w:id="4202" w:name="_Toc81499841"/>
      <w:bookmarkStart w:id="4203" w:name="_Ref81937312"/>
      <w:bookmarkStart w:id="4204" w:name="_Toc81938663"/>
      <w:r w:rsidRPr="006242EF">
        <w:t xml:space="preserve">Ilustración </w:t>
      </w:r>
      <w:fldSimple w:instr=" SEQ Ilustración \* ARABIC ">
        <w:r w:rsidR="001749E7">
          <w:rPr>
            <w:noProof/>
          </w:rPr>
          <w:t>30</w:t>
        </w:r>
      </w:fldSimple>
      <w:bookmarkEnd w:id="4203"/>
      <w:r w:rsidRPr="006242EF">
        <w:t xml:space="preserve"> Instalación Drivers con </w:t>
      </w:r>
      <w:proofErr w:type="spellStart"/>
      <w:r w:rsidRPr="006242EF">
        <w:t>Zadig</w:t>
      </w:r>
      <w:proofErr w:type="spellEnd"/>
      <w:r w:rsidRPr="006242EF">
        <w:t xml:space="preserve"> Finalizada</w:t>
      </w:r>
      <w:bookmarkEnd w:id="4201"/>
      <w:bookmarkEnd w:id="4202"/>
      <w:bookmarkEnd w:id="4204"/>
    </w:p>
    <w:p w14:paraId="34D6020A" w14:textId="343465C6" w:rsidR="0074559B" w:rsidRDefault="0074559B" w:rsidP="00791D37">
      <w:pPr>
        <w:rPr>
          <w:ins w:id="4205"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4206" w:author="JORGE CONTRERAS ORTIZ" w:date="2021-09-05T22:35:00Z"/>
        </w:rPr>
      </w:pPr>
    </w:p>
    <w:p w14:paraId="6ABDB150" w14:textId="77777777" w:rsidR="002407CC" w:rsidRDefault="002407CC" w:rsidP="00791D37">
      <w:pPr>
        <w:rPr>
          <w:ins w:id="4207" w:author="JORGE CONTRERAS ORTIZ" w:date="2021-09-05T22:35:00Z"/>
        </w:rPr>
      </w:pPr>
    </w:p>
    <w:p w14:paraId="10843954" w14:textId="77777777" w:rsidR="002407CC" w:rsidRDefault="002407CC" w:rsidP="00791D37">
      <w:pPr>
        <w:rPr>
          <w:ins w:id="4208" w:author="JORGE CONTRERAS ORTIZ" w:date="2021-09-05T22:35:00Z"/>
        </w:rPr>
      </w:pPr>
    </w:p>
    <w:p w14:paraId="111905FD" w14:textId="29B52873"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4209" w:author="JORGE CONTRERAS ORTIZ" w:date="2021-09-04T12:31:00Z">
        <w:r w:rsidR="003E2792">
          <w:t xml:space="preserve">como se muestra en la </w:t>
        </w:r>
      </w:ins>
      <w:ins w:id="4210" w:author="JORGE CONTRERAS ORTIZ" w:date="2021-09-07T20:01:00Z">
        <w:r w:rsidR="00611E15">
          <w:fldChar w:fldCharType="begin"/>
        </w:r>
        <w:r w:rsidR="00611E15">
          <w:instrText xml:space="preserve"> REF _Ref81937328 \h </w:instrText>
        </w:r>
      </w:ins>
      <w:r w:rsidR="00611E15">
        <w:fldChar w:fldCharType="separate"/>
      </w:r>
      <w:ins w:id="4211" w:author="JORGE CONTRERAS ORTIZ" w:date="2021-09-07T20:01:00Z">
        <w:r w:rsidR="00611E15" w:rsidRPr="00791D37">
          <w:t xml:space="preserve">Ilustración </w:t>
        </w:r>
        <w:r w:rsidR="00611E15">
          <w:rPr>
            <w:noProof/>
          </w:rPr>
          <w:t>31</w:t>
        </w:r>
        <w:r w:rsidR="00611E15">
          <w:fldChar w:fldCharType="end"/>
        </w:r>
      </w:ins>
      <w:del w:id="4212"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213"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3"/>
                    <a:stretch>
                      <a:fillRect/>
                    </a:stretch>
                  </pic:blipFill>
                  <pic:spPr>
                    <a:xfrm>
                      <a:off x="0" y="0"/>
                      <a:ext cx="4819650" cy="4629150"/>
                    </a:xfrm>
                    <a:prstGeom prst="rect">
                      <a:avLst/>
                    </a:prstGeom>
                  </pic:spPr>
                </pic:pic>
              </a:graphicData>
            </a:graphic>
          </wp:inline>
        </w:drawing>
      </w:r>
    </w:p>
    <w:p w14:paraId="29F3C078" w14:textId="0DF2ED9D" w:rsidR="0074559B" w:rsidRPr="00791D37" w:rsidRDefault="0074559B" w:rsidP="006242EF">
      <w:pPr>
        <w:pStyle w:val="Descripcin"/>
        <w:jc w:val="center"/>
      </w:pPr>
      <w:bookmarkStart w:id="4214" w:name="_Toc81499607"/>
      <w:bookmarkStart w:id="4215" w:name="_Toc81499842"/>
      <w:bookmarkStart w:id="4216" w:name="_Ref81937328"/>
      <w:bookmarkStart w:id="4217" w:name="_Toc81938664"/>
      <w:r w:rsidRPr="00791D37">
        <w:t xml:space="preserve">Ilustración </w:t>
      </w:r>
      <w:fldSimple w:instr=" SEQ Ilustración \* ARABIC ">
        <w:r w:rsidR="001749E7">
          <w:rPr>
            <w:noProof/>
          </w:rPr>
          <w:t>31</w:t>
        </w:r>
      </w:fldSimple>
      <w:bookmarkEnd w:id="4216"/>
      <w:r w:rsidRPr="00791D37">
        <w:t xml:space="preserve"> Administrador de Dispositivos Después de Instalar Drivers</w:t>
      </w:r>
      <w:bookmarkEnd w:id="4214"/>
      <w:bookmarkEnd w:id="4215"/>
      <w:bookmarkEnd w:id="4217"/>
    </w:p>
    <w:p w14:paraId="072B7511" w14:textId="33F20270" w:rsidR="0074559B" w:rsidRDefault="0074559B" w:rsidP="00791D37">
      <w:pPr>
        <w:rPr>
          <w:ins w:id="4218"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219" w:name="_Toc81499422"/>
      <w:bookmarkStart w:id="4220" w:name="_Toc81938535"/>
      <w:r w:rsidRPr="00791D37">
        <w:t>LINUX / MAC OS</w:t>
      </w:r>
      <w:bookmarkEnd w:id="4219"/>
      <w:bookmarkEnd w:id="4220"/>
    </w:p>
    <w:p w14:paraId="547B872C" w14:textId="77777777" w:rsidR="0074559B" w:rsidRPr="00791D37" w:rsidRDefault="0074559B" w:rsidP="00791D37"/>
    <w:p w14:paraId="1653E930" w14:textId="0FF356C6" w:rsidR="0074559B" w:rsidRPr="00791D37" w:rsidRDefault="0074559B" w:rsidP="00791D37">
      <w:del w:id="4221" w:author="JORGE CONTRERAS ORTIZ" w:date="2021-09-07T20:02:00Z">
        <w:r w:rsidRPr="00791D37" w:rsidDel="00611E15">
          <w:delText xml:space="preserve">No </w:delText>
        </w:r>
      </w:del>
      <w:ins w:id="4222"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5E3663B5" w:rsidR="0074559B" w:rsidRDefault="0074559B" w:rsidP="00791D37">
      <w:pPr>
        <w:rPr>
          <w:ins w:id="4223" w:author="JORGE CONTRERAS ORTIZ" w:date="2021-09-05T22:34:00Z"/>
        </w:rPr>
      </w:pPr>
    </w:p>
    <w:p w14:paraId="679C0532" w14:textId="67804553" w:rsidR="002407CC" w:rsidRDefault="002407CC" w:rsidP="00791D37">
      <w:pPr>
        <w:rPr>
          <w:ins w:id="4224" w:author="JORGE CONTRERAS ORTIZ" w:date="2021-09-05T22:34:00Z"/>
        </w:rPr>
      </w:pPr>
    </w:p>
    <w:p w14:paraId="3EF06C26" w14:textId="329330FF" w:rsidR="002407CC" w:rsidRDefault="002407CC" w:rsidP="00791D37">
      <w:pPr>
        <w:rPr>
          <w:ins w:id="4225" w:author="JORGE CONTRERAS ORTIZ" w:date="2021-09-05T22:34:00Z"/>
        </w:rPr>
      </w:pPr>
    </w:p>
    <w:p w14:paraId="53CB7190" w14:textId="01C1B5A3" w:rsidR="002407CC" w:rsidRDefault="002407CC" w:rsidP="00791D37">
      <w:pPr>
        <w:rPr>
          <w:ins w:id="4226" w:author="JORGE CONTRERAS ORTIZ" w:date="2021-09-05T22:34:00Z"/>
        </w:rPr>
      </w:pPr>
    </w:p>
    <w:p w14:paraId="0696C372" w14:textId="2768C6C9" w:rsidR="002407CC" w:rsidRPr="00791D37" w:rsidDel="002407CC" w:rsidRDefault="002407CC" w:rsidP="00791D37">
      <w:pPr>
        <w:rPr>
          <w:del w:id="4227" w:author="JORGE CONTRERAS ORTIZ" w:date="2021-09-05T22:34:00Z"/>
        </w:rPr>
      </w:pPr>
      <w:bookmarkStart w:id="4228" w:name="_Toc81776509"/>
      <w:bookmarkStart w:id="4229" w:name="_Toc81776705"/>
      <w:bookmarkStart w:id="4230" w:name="_Toc81777068"/>
      <w:bookmarkStart w:id="4231" w:name="_Toc81777353"/>
      <w:bookmarkStart w:id="4232" w:name="_Toc81777639"/>
      <w:bookmarkStart w:id="4233" w:name="_Toc81777939"/>
      <w:bookmarkStart w:id="4234" w:name="_Toc81778230"/>
      <w:bookmarkStart w:id="4235" w:name="_Toc81938536"/>
      <w:bookmarkEnd w:id="4228"/>
      <w:bookmarkEnd w:id="4229"/>
      <w:bookmarkEnd w:id="4230"/>
      <w:bookmarkEnd w:id="4231"/>
      <w:bookmarkEnd w:id="4232"/>
      <w:bookmarkEnd w:id="4233"/>
      <w:bookmarkEnd w:id="4234"/>
      <w:bookmarkEnd w:id="4235"/>
    </w:p>
    <w:p w14:paraId="2C258D5D" w14:textId="527A61F8" w:rsidR="0074559B" w:rsidRPr="00791D37" w:rsidRDefault="003E2792" w:rsidP="00FE1EC4">
      <w:pPr>
        <w:pStyle w:val="Ttulo4"/>
      </w:pPr>
      <w:bookmarkStart w:id="4236" w:name="_Toc81499423"/>
      <w:bookmarkStart w:id="4237" w:name="_Toc81938537"/>
      <w:r w:rsidRPr="00791D37">
        <w:t>INSTALL “DFU-UTIL”</w:t>
      </w:r>
      <w:bookmarkEnd w:id="4236"/>
      <w:bookmarkEnd w:id="4237"/>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299351F4"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4238" w:author="JORGE CONTRERAS ORTIZ" w:date="2021-09-04T12:32:00Z">
            <w:rPr/>
          </w:rPrChange>
        </w:rPr>
        <w:fldChar w:fldCharType="begin"/>
      </w:r>
      <w:ins w:id="4239" w:author="JORGE CONTRERAS ORTIZ" w:date="2021-09-04T12:31:00Z">
        <w:r w:rsidR="003E2792" w:rsidRPr="003E2792">
          <w:rPr>
            <w:rStyle w:val="Hipervnculo"/>
            <w:rPrChange w:id="4240" w:author="JORGE CONTRERAS ORTIZ" w:date="2021-09-04T12:32:00Z">
              <w:rPr/>
            </w:rPrChange>
          </w:rPr>
          <w:instrText>HYPERLINK "http://dfu-util.sourceforge.net/"</w:instrText>
        </w:r>
      </w:ins>
      <w:del w:id="4241" w:author="JORGE CONTRERAS ORTIZ" w:date="2021-09-04T12:31:00Z">
        <w:r w:rsidR="009449CB" w:rsidRPr="003E2792" w:rsidDel="003E2792">
          <w:rPr>
            <w:rStyle w:val="Hipervnculo"/>
            <w:rPrChange w:id="4242" w:author="JORGE CONTRERAS ORTIZ" w:date="2021-09-04T12:32:00Z">
              <w:rPr/>
            </w:rPrChange>
          </w:rPr>
          <w:delInstrText xml:space="preserve"> HYPERLINK "http://dfu-util.sourceforge.net/" </w:delInstrText>
        </w:r>
      </w:del>
      <w:r w:rsidR="009449CB" w:rsidRPr="003E2792">
        <w:rPr>
          <w:rStyle w:val="Hipervnculo"/>
          <w:rPrChange w:id="4243" w:author="JORGE CONTRERAS ORTIZ" w:date="2021-09-04T12:32:00Z">
            <w:rPr>
              <w:rStyle w:val="SinespaciadoCar"/>
            </w:rPr>
          </w:rPrChange>
        </w:rPr>
        <w:fldChar w:fldCharType="separate"/>
      </w:r>
      <w:r w:rsidRPr="003E2792">
        <w:rPr>
          <w:rStyle w:val="Hipervnculo"/>
          <w:rPrChange w:id="4244" w:author="JORGE CONTRERAS ORTIZ" w:date="2021-09-04T12:32:00Z">
            <w:rPr>
              <w:rStyle w:val="SinespaciadoCar"/>
            </w:rPr>
          </w:rPrChange>
        </w:rPr>
        <w:t>http://</w:t>
      </w:r>
      <w:r w:rsidRPr="003E2792">
        <w:rPr>
          <w:rStyle w:val="Hipervnculo"/>
          <w:rPrChange w:id="4245" w:author="JORGE CONTRERAS ORTIZ" w:date="2021-09-04T12:32:00Z">
            <w:rPr>
              <w:rStyle w:val="SinespaciadoCar"/>
            </w:rPr>
          </w:rPrChange>
        </w:rPr>
        <w:t>d</w:t>
      </w:r>
      <w:r w:rsidRPr="003E2792">
        <w:rPr>
          <w:rStyle w:val="Hipervnculo"/>
          <w:rPrChange w:id="4246" w:author="JORGE CONTRERAS ORTIZ" w:date="2021-09-04T12:32:00Z">
            <w:rPr>
              <w:rStyle w:val="SinespaciadoCar"/>
            </w:rPr>
          </w:rPrChange>
        </w:rPr>
        <w:t>fu-util.sourceforge.net/</w:t>
      </w:r>
      <w:r w:rsidR="009449CB" w:rsidRPr="003E2792">
        <w:rPr>
          <w:rStyle w:val="Hipervnculo"/>
          <w:rPrChange w:id="4247" w:author="JORGE CONTRERAS ORTIZ" w:date="2021-09-04T12:32:00Z">
            <w:rPr>
              <w:rStyle w:val="SinespaciadoCar"/>
            </w:rPr>
          </w:rPrChange>
        </w:rPr>
        <w:fldChar w:fldCharType="end"/>
      </w:r>
      <w:r w:rsidRPr="00791D37">
        <w:t xml:space="preserve"> y </w:t>
      </w:r>
      <w:del w:id="4248" w:author="JORGE CONTRERAS ORTIZ" w:date="2021-09-07T20:09:00Z">
        <w:r w:rsidRPr="00791D37" w:rsidDel="00493E08">
          <w:delText xml:space="preserve">extraerlo </w:delText>
        </w:r>
      </w:del>
      <w:ins w:id="4249" w:author="JORGE CONTRERAS ORTIZ" w:date="2021-09-07T20:09:00Z">
        <w:r w:rsidR="00493E08" w:rsidRPr="00791D37">
          <w:t>extraer</w:t>
        </w:r>
        <w:r w:rsidR="00493E08">
          <w:t xml:space="preserve"> el .zip descargado</w:t>
        </w:r>
        <w:r w:rsidR="00493E08" w:rsidRPr="00791D37">
          <w:t xml:space="preserve"> </w:t>
        </w:r>
      </w:ins>
      <w:r w:rsidRPr="00791D37">
        <w:t>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57BB3BFD" w:rsidR="0074559B" w:rsidRPr="00791D37" w:rsidRDefault="0074559B" w:rsidP="00791D37">
      <w:pPr>
        <w:rPr>
          <w:sz w:val="19"/>
          <w:szCs w:val="19"/>
        </w:rPr>
      </w:pPr>
      <w:r w:rsidRPr="00791D37">
        <w:rPr>
          <w:sz w:val="19"/>
          <w:szCs w:val="19"/>
        </w:rPr>
        <w:t>(</w:t>
      </w:r>
      <w:proofErr w:type="spellStart"/>
      <w:r w:rsidR="004A7EC7">
        <w:fldChar w:fldCharType="begin"/>
      </w:r>
      <w:r w:rsidR="004A7EC7">
        <w:instrText xml:space="preserve"> HYPERLINK "https://brew.sh/" </w:instrText>
      </w:r>
      <w:r w:rsidR="004A7EC7">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4A7EC7">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4250" w:name="_Toc81499424"/>
      <w:bookmarkStart w:id="4251" w:name="_Toc81938538"/>
      <w:r w:rsidRPr="00791D37">
        <w:t>ACTUALIZACIÓN DE FIRMWARE</w:t>
      </w:r>
      <w:bookmarkEnd w:id="4250"/>
      <w:bookmarkEnd w:id="4251"/>
    </w:p>
    <w:p w14:paraId="40830A2B" w14:textId="77777777" w:rsidR="0074559B" w:rsidRPr="00791D37" w:rsidRDefault="0074559B" w:rsidP="00791D37"/>
    <w:p w14:paraId="7E29DED8" w14:textId="3E845224" w:rsidR="0074559B" w:rsidRDefault="0074559B" w:rsidP="00791D37">
      <w:pPr>
        <w:rPr>
          <w:ins w:id="4252" w:author="JORGE CONTRERAS ORTIZ" w:date="2021-09-05T22:35:00Z"/>
        </w:rPr>
      </w:pPr>
      <w:r w:rsidRPr="00791D37">
        <w:t xml:space="preserve">Abrir </w:t>
      </w:r>
      <w:proofErr w:type="spellStart"/>
      <w:r w:rsidRPr="00791D37">
        <w:t>dfu-util</w:t>
      </w:r>
      <w:proofErr w:type="spellEnd"/>
      <w:r w:rsidRPr="00791D37">
        <w:t xml:space="preserve"> desde la ventana de comandos</w:t>
      </w:r>
      <w:ins w:id="4253" w:author="JORGE CONTRERAS ORTIZ" w:date="2021-09-07T20:15:00Z">
        <w:r w:rsidR="00A1173A">
          <w:t xml:space="preserve"> (o Windows PowerShell en caso de PC con sistema Windows)</w:t>
        </w:r>
      </w:ins>
      <w:r w:rsidRPr="00791D37">
        <w:t xml:space="preserve"> y listar</w:t>
      </w:r>
      <w:ins w:id="4254" w:author="JORGE CONTRERAS ORTIZ" w:date="2021-09-07T20:15:00Z">
        <w:r w:rsidR="00A1173A">
          <w:t xml:space="preserve">, </w:t>
        </w:r>
        <w:r w:rsidR="00A1173A">
          <w:t>con el comando mostrado</w:t>
        </w:r>
      </w:ins>
      <w:ins w:id="4255"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4256" w:author="JORGE CONTRERAS ORTIZ" w:date="2021-09-07T20:16:00Z">
        <w:r w:rsidR="00A1173A">
          <w:t xml:space="preserve">Tabla </w:t>
        </w:r>
        <w:r w:rsidR="00A1173A">
          <w:rPr>
            <w:noProof/>
          </w:rPr>
          <w:t>7</w:t>
        </w:r>
        <w:r w:rsidR="00A1173A">
          <w:fldChar w:fldCharType="end"/>
        </w:r>
        <w:r w:rsidR="00A1173A">
          <w:t>,</w:t>
        </w:r>
      </w:ins>
      <w:ins w:id="4257" w:author="JORGE CONTRERAS ORTIZ" w:date="2021-09-07T20:15:00Z">
        <w:r w:rsidR="00A1173A">
          <w:t xml:space="preserve"> en</w:t>
        </w:r>
      </w:ins>
      <w:r w:rsidRPr="00791D37">
        <w:t xml:space="preserve"> los dispositivos conectados para encontrar el dispositivo deseado. El USB </w:t>
      </w:r>
      <w:proofErr w:type="spellStart"/>
      <w:r w:rsidRPr="00791D37">
        <w:t>Product</w:t>
      </w:r>
      <w:proofErr w:type="spellEnd"/>
      <w:r w:rsidRPr="00791D37">
        <w:t xml:space="preserve"> ID par</w:t>
      </w:r>
      <w:ins w:id="4258" w:author="JORGE CONTRERAS ORTIZ" w:date="2021-09-07T20:10:00Z">
        <w:r w:rsidR="00493E08">
          <w:t>a</w:t>
        </w:r>
      </w:ins>
      <w:r w:rsidRPr="00791D37">
        <w:t xml:space="preserve">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ins w:id="4259" w:author="JORGE CONTRERAS ORTIZ" w:date="2021-09-07T20:10:00Z">
        <w:r w:rsidR="00493E08">
          <w:t xml:space="preserve"> </w:t>
        </w:r>
      </w:ins>
    </w:p>
    <w:p w14:paraId="06DDD372" w14:textId="07056DF2" w:rsidR="002407CC" w:rsidRDefault="002407CC" w:rsidP="00791D37">
      <w:pPr>
        <w:rPr>
          <w:ins w:id="4260"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1E21C1"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261" w:author="JORGE CONTRERAS ORTIZ" w:date="2021-09-04T14:09:00Z"/>
          <w:lang w:val="en-US"/>
          <w:rPrChange w:id="4262" w:author="JORGE CONTRERAS ORTIZ" w:date="2021-09-04T14:26:00Z">
            <w:rPr>
              <w:ins w:id="4263" w:author="JORGE CONTRERAS ORTIZ" w:date="2021-09-04T14:09:00Z"/>
            </w:rPr>
          </w:rPrChange>
        </w:rPr>
      </w:pPr>
    </w:p>
    <w:p w14:paraId="0FA0B149" w14:textId="74800FF5" w:rsidR="006242EF" w:rsidRDefault="006242EF" w:rsidP="006242EF">
      <w:pPr>
        <w:pStyle w:val="Descripcin"/>
        <w:jc w:val="center"/>
      </w:pPr>
      <w:bookmarkStart w:id="4264" w:name="_Toc81778407"/>
      <w:bookmarkStart w:id="4265" w:name="_Ref81938187"/>
      <w:r>
        <w:t xml:space="preserve">Tabla </w:t>
      </w:r>
      <w:ins w:id="4266" w:author="JORGE CONTRERAS ORTIZ" w:date="2021-09-05T23:24:00Z">
        <w:r w:rsidR="004C5F01">
          <w:fldChar w:fldCharType="begin"/>
        </w:r>
        <w:r w:rsidR="004C5F01">
          <w:instrText xml:space="preserve"> SEQ Tabla \* ARABIC </w:instrText>
        </w:r>
      </w:ins>
      <w:r w:rsidR="004C5F01">
        <w:fldChar w:fldCharType="separate"/>
      </w:r>
      <w:ins w:id="4267" w:author="JORGE CONTRERAS ORTIZ" w:date="2021-09-05T23:41:00Z">
        <w:r w:rsidR="001749E7">
          <w:rPr>
            <w:noProof/>
          </w:rPr>
          <w:t>7</w:t>
        </w:r>
      </w:ins>
      <w:ins w:id="4268" w:author="JORGE CONTRERAS ORTIZ" w:date="2021-09-05T23:24:00Z">
        <w:r w:rsidR="004C5F01">
          <w:fldChar w:fldCharType="end"/>
        </w:r>
      </w:ins>
      <w:bookmarkEnd w:id="4265"/>
      <w:del w:id="426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4264"/>
      <w:proofErr w:type="spellEnd"/>
    </w:p>
    <w:p w14:paraId="4074A304" w14:textId="799EE535" w:rsidR="0074559B" w:rsidRDefault="0074559B" w:rsidP="00791D37">
      <w:pPr>
        <w:rPr>
          <w:ins w:id="4270" w:author="JORGE CONTRERAS ORTIZ" w:date="2021-09-05T22:34:00Z"/>
        </w:rPr>
      </w:pPr>
      <w:del w:id="4271" w:author="JORGE CONTRERAS ORTIZ" w:date="2021-09-04T12:32:00Z">
        <w:r w:rsidRPr="00791D37" w:rsidDel="003E2792">
          <w:br w:type="page"/>
        </w:r>
      </w:del>
    </w:p>
    <w:p w14:paraId="5FCC1A70" w14:textId="319ECA31" w:rsidR="002407CC" w:rsidRDefault="002407CC" w:rsidP="00791D37">
      <w:pPr>
        <w:rPr>
          <w:ins w:id="4272" w:author="JORGE CONTRERAS ORTIZ" w:date="2021-09-05T22:34:00Z"/>
        </w:rPr>
      </w:pPr>
    </w:p>
    <w:p w14:paraId="33BF7EBC" w14:textId="546DD055" w:rsidR="002407CC" w:rsidRDefault="002407CC" w:rsidP="00791D37">
      <w:pPr>
        <w:rPr>
          <w:ins w:id="4273" w:author="JORGE CONTRERAS ORTIZ" w:date="2021-09-05T22:34:00Z"/>
        </w:rPr>
      </w:pPr>
    </w:p>
    <w:p w14:paraId="13DE2526" w14:textId="4C43D53B" w:rsidR="002407CC" w:rsidRDefault="002407CC" w:rsidP="00791D37">
      <w:pPr>
        <w:rPr>
          <w:ins w:id="4274" w:author="JORGE CONTRERAS ORTIZ" w:date="2021-09-05T22:35:00Z"/>
        </w:rPr>
      </w:pPr>
    </w:p>
    <w:p w14:paraId="40DE8CF9" w14:textId="229B4F23" w:rsidR="002407CC" w:rsidRPr="00791D37" w:rsidDel="002407CC" w:rsidRDefault="00493E08" w:rsidP="00791D37">
      <w:pPr>
        <w:rPr>
          <w:del w:id="4275" w:author="JORGE CONTRERAS ORTIZ" w:date="2021-09-05T22:35:00Z"/>
        </w:rPr>
      </w:pPr>
      <w:ins w:id="4276" w:author="JORGE CONTRERAS ORTIZ" w:date="2021-09-07T20:11:00Z">
        <w:r>
          <w:lastRenderedPageBreak/>
          <w:t xml:space="preserve">De los diferentes dispositivos listados, ya sea en modo </w:t>
        </w:r>
        <w:proofErr w:type="spellStart"/>
        <w:r>
          <w:t>Bootloader</w:t>
        </w:r>
        <w:proofErr w:type="spellEnd"/>
        <w:r>
          <w:t xml:space="preserve"> o en modo </w:t>
        </w:r>
        <w:proofErr w:type="spellStart"/>
        <w:r>
          <w:t>Runtrime</w:t>
        </w:r>
        <w:proofErr w:type="spellEnd"/>
        <w:r>
          <w:t xml:space="preserve"> (el USB </w:t>
        </w:r>
        <w:proofErr w:type="spellStart"/>
        <w:r>
          <w:t>Product</w:t>
        </w:r>
        <w:proofErr w:type="spellEnd"/>
        <w:r>
          <w:t xml:space="preserve"> ID es 0102)</w:t>
        </w:r>
      </w:ins>
      <w:ins w:id="4277" w:author="JORGE CONTRERAS ORTIZ" w:date="2021-09-07T20:16:00Z">
        <w:r w:rsidR="00A1173A">
          <w:t xml:space="preserve">, </w:t>
        </w:r>
      </w:ins>
    </w:p>
    <w:p w14:paraId="559E9503" w14:textId="139A084B" w:rsidR="0074559B" w:rsidRPr="00791D37" w:rsidRDefault="0074559B" w:rsidP="00791D37">
      <w:del w:id="4278" w:author="JORGE CONTRERAS ORTIZ" w:date="2021-09-07T20:16:00Z">
        <w:r w:rsidRPr="00791D37" w:rsidDel="00A1173A">
          <w:delText>F</w:delText>
        </w:r>
      </w:del>
      <w:ins w:id="4279" w:author="JORGE CONTRERAS ORTIZ" w:date="2021-09-07T20:16:00Z">
        <w:r w:rsidR="00A1173A">
          <w:t>f</w:t>
        </w:r>
      </w:ins>
      <w:r w:rsidRPr="00791D37">
        <w:t>lashear el fichero del firmware al dispositivo deseado (especificando el número de serie)</w:t>
      </w:r>
      <w:ins w:id="4280"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4281" w:author="JORGE CONTRERAS ORTIZ" w:date="2021-09-07T20:12:00Z">
        <w:r w:rsidR="00493E08" w:rsidRPr="00791D37">
          <w:t xml:space="preserve">Tabla </w:t>
        </w:r>
        <w:r w:rsidR="00493E08">
          <w:rPr>
            <w:noProof/>
          </w:rPr>
          <w:t>8</w:t>
        </w:r>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1E21C1" w14:paraId="02D3B1BE" w14:textId="77777777" w:rsidTr="008F166F">
        <w:tc>
          <w:tcPr>
            <w:tcW w:w="8505" w:type="dxa"/>
          </w:tcPr>
          <w:p w14:paraId="61F927CF" w14:textId="77777777" w:rsidR="0074559B" w:rsidRPr="00A1173A" w:rsidRDefault="0074559B" w:rsidP="00791D37">
            <w:pPr>
              <w:rPr>
                <w:lang w:val="en-US"/>
                <w:rPrChange w:id="4282" w:author="JORGE CONTRERAS ORTIZ" w:date="2021-09-07T20:20:00Z">
                  <w:rPr>
                    <w:lang w:val="en-US"/>
                  </w:rPr>
                </w:rPrChange>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283" w:author="JORGE CONTRERAS ORTIZ" w:date="2021-09-04T14:09:00Z"/>
          <w:lang w:val="en-US"/>
        </w:rPr>
      </w:pPr>
    </w:p>
    <w:p w14:paraId="2DF6641E" w14:textId="77777777" w:rsidR="002407CC" w:rsidRPr="002407CC" w:rsidRDefault="002407CC">
      <w:pPr>
        <w:rPr>
          <w:ins w:id="4284" w:author="JORGE CONTRERAS ORTIZ" w:date="2021-09-05T22:35:00Z"/>
          <w:lang w:val="en-US"/>
          <w:rPrChange w:id="4285" w:author="JORGE CONTRERAS ORTIZ" w:date="2021-09-05T22:35:00Z">
            <w:rPr>
              <w:ins w:id="4286" w:author="JORGE CONTRERAS ORTIZ" w:date="2021-09-05T22:35:00Z"/>
              <w:rFonts w:eastAsiaTheme="minorHAnsi"/>
              <w:lang w:val="en-US"/>
            </w:rPr>
          </w:rPrChange>
        </w:rPr>
        <w:pPrChange w:id="4287" w:author="JORGE CONTRERAS ORTIZ" w:date="2021-09-05T22:35:00Z">
          <w:pPr>
            <w:pStyle w:val="TDC3"/>
          </w:pPr>
        </w:pPrChange>
      </w:pPr>
    </w:p>
    <w:p w14:paraId="2471ECD8" w14:textId="64CF6F2C" w:rsidR="0074559B" w:rsidRPr="00791D37" w:rsidRDefault="0074559B" w:rsidP="006242EF">
      <w:pPr>
        <w:pStyle w:val="Descripcin"/>
        <w:jc w:val="center"/>
      </w:pPr>
      <w:bookmarkStart w:id="4288" w:name="_Toc81499568"/>
      <w:bookmarkStart w:id="4289" w:name="_Toc81778408"/>
      <w:bookmarkStart w:id="4290" w:name="_Ref81937967"/>
      <w:r w:rsidRPr="00791D37">
        <w:t xml:space="preserve">Tabla </w:t>
      </w:r>
      <w:ins w:id="4291" w:author="JORGE CONTRERAS ORTIZ" w:date="2021-09-05T23:24:00Z">
        <w:r w:rsidR="004C5F01">
          <w:fldChar w:fldCharType="begin"/>
        </w:r>
        <w:r w:rsidR="004C5F01">
          <w:instrText xml:space="preserve"> SEQ Tabla \* ARABIC </w:instrText>
        </w:r>
      </w:ins>
      <w:r w:rsidR="004C5F01">
        <w:fldChar w:fldCharType="separate"/>
      </w:r>
      <w:ins w:id="4292" w:author="JORGE CONTRERAS ORTIZ" w:date="2021-09-05T23:41:00Z">
        <w:r w:rsidR="001749E7">
          <w:rPr>
            <w:noProof/>
          </w:rPr>
          <w:t>8</w:t>
        </w:r>
      </w:ins>
      <w:ins w:id="4293" w:author="JORGE CONTRERAS ORTIZ" w:date="2021-09-05T23:24:00Z">
        <w:r w:rsidR="004C5F01">
          <w:fldChar w:fldCharType="end"/>
        </w:r>
      </w:ins>
      <w:bookmarkEnd w:id="4290"/>
      <w:del w:id="429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288"/>
      <w:bookmarkEnd w:id="4289"/>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295" w:author="JORGE CONTRERAS ORTIZ" w:date="2021-09-04T12:32:00Z"/>
        </w:rPr>
      </w:pPr>
      <w:del w:id="4296" w:author="JORGE CONTRERAS ORTIZ" w:date="2021-09-04T12:32:00Z">
        <w:r w:rsidDel="003E2792">
          <w:fldChar w:fldCharType="begin"/>
        </w:r>
        <w:r w:rsidRPr="00A1173A" w:rsidDel="003E2792">
          <w:rPr>
            <w:rPrChange w:id="4297" w:author="JORGE CONTRERAS ORTIZ" w:date="2021-09-07T20:17:00Z">
              <w:rPr/>
            </w:rPrChange>
          </w:rPr>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3C632EAE" w:rsidR="0074559B" w:rsidRDefault="003E2792" w:rsidP="00791D37">
      <w:pPr>
        <w:rPr>
          <w:ins w:id="4298" w:author="JORGE CONTRERAS ORTIZ" w:date="2021-09-04T12:33:00Z"/>
        </w:rPr>
      </w:pPr>
      <w:ins w:id="4299" w:author="JORGE CONTRERAS ORTIZ" w:date="2021-09-04T12:33:00Z">
        <w:r>
          <w:fldChar w:fldCharType="begin"/>
        </w:r>
        <w:r>
          <w:instrText xml:space="preserve"> HYPERLINK "https://www.kirale.com/support/" \l "downloads" </w:instrText>
        </w:r>
        <w:r>
          <w:fldChar w:fldCharType="separate"/>
        </w:r>
        <w:r w:rsidRPr="003E2792">
          <w:rPr>
            <w:rStyle w:val="Hipervnculo"/>
          </w:rPr>
          <w:t>https://www</w:t>
        </w:r>
        <w:r w:rsidRPr="003E2792">
          <w:rPr>
            <w:rStyle w:val="Hipervnculo"/>
          </w:rPr>
          <w:t>.</w:t>
        </w:r>
        <w:r w:rsidRPr="003E2792">
          <w:rPr>
            <w:rStyle w:val="Hipervnculo"/>
          </w:rPr>
          <w:t>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4300" w:name="_Toc81499425"/>
      <w:bookmarkStart w:id="4301" w:name="_Toc81938539"/>
      <w:r w:rsidRPr="00791D37">
        <w:t>RUNTIME – INSTALACIÓN DE DRIVERS USB</w:t>
      </w:r>
      <w:bookmarkEnd w:id="4300"/>
      <w:bookmarkEnd w:id="4301"/>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302" w:name="_Toc81499426"/>
      <w:bookmarkStart w:id="4303" w:name="_Toc81938540"/>
      <w:r w:rsidRPr="00791D37">
        <w:t>WINDOWS</w:t>
      </w:r>
      <w:bookmarkEnd w:id="4302"/>
      <w:bookmarkEnd w:id="4303"/>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61FB4D92" w:rsidR="0074559B" w:rsidRDefault="0074559B" w:rsidP="00791D37">
      <w:pPr>
        <w:rPr>
          <w:ins w:id="4304" w:author="JORGE CONTRERAS ORTIZ" w:date="2021-09-05T22:33:00Z"/>
        </w:rPr>
      </w:pPr>
      <w:r w:rsidRPr="00791D37">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ins w:id="4305" w:author="JORGE CONTRERAS ORTIZ" w:date="2021-09-07T20:18:00Z">
        <w:r w:rsidR="00A1173A">
          <w:t>, mostrándose la información como en la</w:t>
        </w:r>
      </w:ins>
      <w:ins w:id="4306" w:author="JORGE CONTRERAS ORTIZ" w:date="2021-09-07T20:19:00Z">
        <w:r w:rsidR="00A1173A">
          <w:t xml:space="preserve"> </w:t>
        </w:r>
      </w:ins>
      <w:ins w:id="4307" w:author="JORGE CONTRERAS ORTIZ" w:date="2021-09-07T20:18:00Z">
        <w:r w:rsidR="00A1173A">
          <w:fldChar w:fldCharType="begin"/>
        </w:r>
        <w:r w:rsidR="00A1173A">
          <w:instrText xml:space="preserve"> REF _Ref81938353 \h </w:instrText>
        </w:r>
      </w:ins>
      <w:r w:rsidR="00A1173A">
        <w:fldChar w:fldCharType="separate"/>
      </w:r>
      <w:ins w:id="4308" w:author="JORGE CONTRERAS ORTIZ" w:date="2021-09-07T20:21:00Z">
        <w:r w:rsidR="00A1173A">
          <w:t xml:space="preserve">Ilustración </w:t>
        </w:r>
        <w:r w:rsidR="00A1173A">
          <w:rPr>
            <w:noProof/>
          </w:rPr>
          <w:t>32</w:t>
        </w:r>
      </w:ins>
      <w:ins w:id="4309" w:author="JORGE CONTRERAS ORTIZ" w:date="2021-09-07T20:18:00Z">
        <w:r w:rsidR="00A1173A">
          <w:fldChar w:fldCharType="end"/>
        </w:r>
      </w:ins>
      <w:ins w:id="4310" w:author="JORGE CONTRERAS ORTIZ" w:date="2021-09-07T20:19:00Z">
        <w:r w:rsidR="00A1173A">
          <w:t>.</w:t>
        </w:r>
      </w:ins>
      <w:del w:id="4311"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4312"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4"/>
                    <a:stretch>
                      <a:fillRect/>
                    </a:stretch>
                  </pic:blipFill>
                  <pic:spPr>
                    <a:xfrm>
                      <a:off x="0" y="0"/>
                      <a:ext cx="4829175" cy="2162175"/>
                    </a:xfrm>
                    <a:prstGeom prst="rect">
                      <a:avLst/>
                    </a:prstGeom>
                  </pic:spPr>
                </pic:pic>
              </a:graphicData>
            </a:graphic>
          </wp:inline>
        </w:drawing>
      </w:r>
    </w:p>
    <w:p w14:paraId="7BA4AAA7" w14:textId="26B294F0" w:rsidR="006242EF" w:rsidRDefault="006242EF" w:rsidP="006242EF">
      <w:pPr>
        <w:pStyle w:val="Descripcin"/>
        <w:jc w:val="center"/>
        <w:rPr>
          <w:ins w:id="4313" w:author="JORGE CONTRERAS ORTIZ" w:date="2021-09-05T22:33:00Z"/>
        </w:rPr>
      </w:pPr>
      <w:bookmarkStart w:id="4314" w:name="_Ref81938353"/>
      <w:bookmarkStart w:id="4315" w:name="_Toc81938665"/>
      <w:r>
        <w:t xml:space="preserve">Ilustración </w:t>
      </w:r>
      <w:fldSimple w:instr=" SEQ Ilustración \* ARABIC ">
        <w:r w:rsidR="001749E7">
          <w:rPr>
            <w:noProof/>
          </w:rPr>
          <w:t>32</w:t>
        </w:r>
      </w:fldSimple>
      <w:bookmarkEnd w:id="4314"/>
      <w:r>
        <w:t xml:space="preserve"> </w:t>
      </w:r>
      <w:r w:rsidRPr="007C73D6">
        <w:t xml:space="preserve">Instalar </w:t>
      </w:r>
      <w:proofErr w:type="spellStart"/>
      <w:r w:rsidRPr="007C73D6">
        <w:t>libusbk</w:t>
      </w:r>
      <w:proofErr w:type="spellEnd"/>
      <w:r w:rsidRPr="007C73D6">
        <w:t xml:space="preserve"> con </w:t>
      </w:r>
      <w:proofErr w:type="spellStart"/>
      <w:r w:rsidRPr="007C73D6">
        <w:t>Zadig</w:t>
      </w:r>
      <w:proofErr w:type="spellEnd"/>
      <w:ins w:id="4316" w:author="JORGE CONTRERAS ORTIZ" w:date="2021-09-07T20:19:00Z">
        <w:r w:rsidR="00A1173A">
          <w:t xml:space="preserve"> </w:t>
        </w:r>
      </w:ins>
      <w:ins w:id="4317" w:author="JORGE CONTRERAS ORTIZ" w:date="2021-09-07T20:20:00Z">
        <w:r w:rsidR="00A1173A">
          <w:t xml:space="preserve">- </w:t>
        </w:r>
        <w:proofErr w:type="spellStart"/>
        <w:r w:rsidR="00A1173A">
          <w:t>Runtime</w:t>
        </w:r>
      </w:ins>
      <w:bookmarkEnd w:id="4315"/>
      <w:proofErr w:type="spellEnd"/>
    </w:p>
    <w:p w14:paraId="213F994D" w14:textId="606B9968" w:rsidR="00DC41D3" w:rsidRDefault="00DC41D3" w:rsidP="00DC41D3">
      <w:pPr>
        <w:rPr>
          <w:ins w:id="4318" w:author="JORGE CONTRERAS ORTIZ" w:date="2021-09-05T22:35:00Z"/>
        </w:rPr>
      </w:pPr>
    </w:p>
    <w:p w14:paraId="1AE901B3" w14:textId="2AC352F3" w:rsidR="002407CC" w:rsidRDefault="002407CC" w:rsidP="00DC41D3">
      <w:pPr>
        <w:rPr>
          <w:ins w:id="4319" w:author="JORGE CONTRERAS ORTIZ" w:date="2021-09-05T22:35:00Z"/>
        </w:rPr>
      </w:pPr>
    </w:p>
    <w:p w14:paraId="2251FDDC" w14:textId="3E84A2A2" w:rsidR="002407CC" w:rsidRDefault="002407CC" w:rsidP="00DC41D3">
      <w:pPr>
        <w:rPr>
          <w:ins w:id="4320" w:author="JORGE CONTRERAS ORTIZ" w:date="2021-09-05T22:35:00Z"/>
        </w:rPr>
      </w:pPr>
    </w:p>
    <w:p w14:paraId="7BF4427E" w14:textId="3D66638C" w:rsidR="003E2792" w:rsidRPr="00FE1EC4" w:rsidDel="002407CC" w:rsidRDefault="003E2792">
      <w:pPr>
        <w:rPr>
          <w:del w:id="4321" w:author="JORGE CONTRERAS ORTIZ" w:date="2021-09-05T22:36:00Z"/>
        </w:rPr>
        <w:pPrChange w:id="4322" w:author="JORGE CONTRERAS ORTIZ" w:date="2021-09-04T12:34:00Z">
          <w:pPr>
            <w:pStyle w:val="Descripcin"/>
            <w:jc w:val="center"/>
          </w:pPr>
        </w:pPrChange>
      </w:pPr>
    </w:p>
    <w:p w14:paraId="4D36C538" w14:textId="3FD4591F" w:rsidR="0074559B" w:rsidRPr="00791D37" w:rsidDel="003E2792" w:rsidRDefault="0074559B" w:rsidP="006242EF">
      <w:pPr>
        <w:jc w:val="center"/>
        <w:rPr>
          <w:del w:id="4323" w:author="JORGE CONTRERAS ORTIZ" w:date="2021-09-04T12:33:00Z"/>
        </w:rPr>
      </w:pPr>
      <w:del w:id="4324" w:author="JORGE CONTRERAS ORTIZ" w:date="2021-09-04T12:33:00Z">
        <w:r w:rsidRPr="00791D37" w:rsidDel="003E2792">
          <w:br w:type="page"/>
        </w:r>
      </w:del>
    </w:p>
    <w:p w14:paraId="441A5DB7" w14:textId="0BF8F09B" w:rsidR="00DC41D3" w:rsidRPr="00791D37" w:rsidDel="00A1173A" w:rsidRDefault="0074559B" w:rsidP="00791D37">
      <w:pPr>
        <w:rPr>
          <w:del w:id="4325" w:author="JORGE CONTRERAS ORTIZ" w:date="2021-09-07T20:22:00Z"/>
        </w:rPr>
      </w:pPr>
      <w:r w:rsidRPr="00791D37">
        <w:t>El proceso tardará alrededor de un segundo y saldrá un mensaje de éxito</w:t>
      </w:r>
      <w:ins w:id="4326"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4327" w:author="JORGE CONTRERAS ORTIZ" w:date="2021-09-07T20:21:00Z">
        <w:r w:rsidR="00A1173A" w:rsidRPr="00791D37">
          <w:t xml:space="preserve">Ilustración </w:t>
        </w:r>
        <w:r w:rsidR="00A1173A">
          <w:rPr>
            <w:noProof/>
          </w:rPr>
          <w:t>33</w:t>
        </w:r>
        <w:r w:rsidR="00A1173A">
          <w:fldChar w:fldCharType="end"/>
        </w:r>
        <w:r w:rsidR="00A1173A">
          <w:t>.</w:t>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2"/>
                    <a:stretch>
                      <a:fillRect/>
                    </a:stretch>
                  </pic:blipFill>
                  <pic:spPr>
                    <a:xfrm>
                      <a:off x="0" y="0"/>
                      <a:ext cx="4524375" cy="1581150"/>
                    </a:xfrm>
                    <a:prstGeom prst="rect">
                      <a:avLst/>
                    </a:prstGeom>
                  </pic:spPr>
                </pic:pic>
              </a:graphicData>
            </a:graphic>
          </wp:inline>
        </w:drawing>
      </w:r>
    </w:p>
    <w:p w14:paraId="6A33336D" w14:textId="2275A83E" w:rsidR="0074559B" w:rsidRDefault="0074559B" w:rsidP="006242EF">
      <w:pPr>
        <w:pStyle w:val="Descripcin"/>
        <w:jc w:val="center"/>
        <w:rPr>
          <w:ins w:id="4328" w:author="JORGE CONTRERAS ORTIZ" w:date="2021-09-07T20:22:00Z"/>
        </w:rPr>
      </w:pPr>
      <w:bookmarkStart w:id="4329" w:name="_Toc81499609"/>
      <w:bookmarkStart w:id="4330" w:name="_Toc81499844"/>
      <w:bookmarkStart w:id="4331" w:name="_Toc81938666"/>
      <w:bookmarkStart w:id="4332" w:name="_Ref81938708"/>
      <w:r w:rsidRPr="00791D37">
        <w:t xml:space="preserve">Ilustración </w:t>
      </w:r>
      <w:fldSimple w:instr=" SEQ Ilustración \* ARABIC ">
        <w:r w:rsidR="001749E7">
          <w:rPr>
            <w:noProof/>
          </w:rPr>
          <w:t>33</w:t>
        </w:r>
      </w:fldSimple>
      <w:bookmarkEnd w:id="4332"/>
      <w:r w:rsidRPr="00791D37">
        <w:t xml:space="preserve"> Instalación Driver </w:t>
      </w:r>
      <w:proofErr w:type="spellStart"/>
      <w:r w:rsidRPr="00791D37">
        <w:t>Libusbk</w:t>
      </w:r>
      <w:proofErr w:type="spellEnd"/>
      <w:r w:rsidRPr="00791D37">
        <w:t xml:space="preserve"> </w:t>
      </w:r>
      <w:ins w:id="4333" w:author="JORGE CONTRERAS ORTIZ" w:date="2021-09-07T20:19:00Z">
        <w:r w:rsidR="00A1173A">
          <w:t>c</w:t>
        </w:r>
      </w:ins>
      <w:del w:id="4334" w:author="JORGE CONTRERAS ORTIZ" w:date="2021-09-07T20:19:00Z">
        <w:r w:rsidRPr="00791D37" w:rsidDel="00A1173A">
          <w:delText>x</w:delText>
        </w:r>
      </w:del>
      <w:r w:rsidRPr="00791D37">
        <w:t xml:space="preserve">on </w:t>
      </w:r>
      <w:proofErr w:type="spellStart"/>
      <w:r w:rsidRPr="00791D37">
        <w:t>Zadig</w:t>
      </w:r>
      <w:proofErr w:type="spellEnd"/>
      <w:r w:rsidRPr="00791D37">
        <w:t xml:space="preserve"> Finalizada</w:t>
      </w:r>
      <w:bookmarkEnd w:id="4329"/>
      <w:bookmarkEnd w:id="4330"/>
      <w:bookmarkEnd w:id="4331"/>
    </w:p>
    <w:p w14:paraId="16C41237" w14:textId="77777777" w:rsidR="00A1173A" w:rsidRPr="00A1173A" w:rsidRDefault="00A1173A" w:rsidP="00A1173A">
      <w:pPr>
        <w:rPr>
          <w:rPrChange w:id="4335" w:author="JORGE CONTRERAS ORTIZ" w:date="2021-09-07T20:22:00Z">
            <w:rPr/>
          </w:rPrChange>
        </w:rPr>
        <w:pPrChange w:id="4336" w:author="JORGE CONTRERAS ORTIZ" w:date="2021-09-07T20:22:00Z">
          <w:pPr>
            <w:pStyle w:val="Descripcin"/>
            <w:jc w:val="center"/>
          </w:pPr>
        </w:pPrChange>
      </w:pPr>
    </w:p>
    <w:p w14:paraId="433E8832" w14:textId="3B10896E" w:rsidR="00DC41D3" w:rsidRPr="00791D37" w:rsidDel="002407CC" w:rsidRDefault="00DC41D3" w:rsidP="00791D37">
      <w:pPr>
        <w:rPr>
          <w:del w:id="4337" w:author="JORGE CONTRERAS ORTIZ" w:date="2021-09-05T22:37:00Z"/>
        </w:rPr>
      </w:pPr>
    </w:p>
    <w:p w14:paraId="064F2F92" w14:textId="13DAEA25" w:rsidR="0074559B" w:rsidRPr="00791D37" w:rsidDel="00A1173A" w:rsidRDefault="0074559B" w:rsidP="00791D37">
      <w:pPr>
        <w:rPr>
          <w:del w:id="4338" w:author="JORGE CONTRERAS ORTIZ" w:date="2021-09-07T20:22:00Z"/>
        </w:rPr>
      </w:pPr>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w:t>
      </w:r>
      <w:ins w:id="4339"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4340" w:author="JORGE CONTRERAS ORTIZ" w:date="2021-09-07T20:21:00Z">
        <w:r w:rsidR="00A1173A" w:rsidRPr="00791D37">
          <w:t xml:space="preserve">Ilustración </w:t>
        </w:r>
        <w:r w:rsidR="00A1173A">
          <w:rPr>
            <w:noProof/>
          </w:rPr>
          <w:t>34</w:t>
        </w:r>
        <w:r w:rsidR="00A1173A">
          <w:fldChar w:fldCharType="end"/>
        </w:r>
      </w:ins>
      <w:r w:rsidRPr="00791D37">
        <w:t xml:space="preserve"> y </w:t>
      </w:r>
      <w:del w:id="4341" w:author="JORGE CONTRERAS ORTIZ" w:date="2021-09-04T12:34:00Z">
        <w:r w:rsidRPr="00791D37" w:rsidDel="003E2792">
          <w:delText xml:space="preserve">pinchar </w:delText>
        </w:r>
      </w:del>
      <w:proofErr w:type="spellStart"/>
      <w:ins w:id="4342"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5"/>
                    <a:stretch>
                      <a:fillRect/>
                    </a:stretch>
                  </pic:blipFill>
                  <pic:spPr>
                    <a:xfrm>
                      <a:off x="0" y="0"/>
                      <a:ext cx="5400040" cy="2411730"/>
                    </a:xfrm>
                    <a:prstGeom prst="rect">
                      <a:avLst/>
                    </a:prstGeom>
                  </pic:spPr>
                </pic:pic>
              </a:graphicData>
            </a:graphic>
          </wp:inline>
        </w:drawing>
      </w:r>
    </w:p>
    <w:p w14:paraId="7ED18539" w14:textId="68E8BBE7" w:rsidR="0074559B" w:rsidRDefault="0074559B" w:rsidP="006242EF">
      <w:pPr>
        <w:pStyle w:val="Descripcin"/>
        <w:jc w:val="center"/>
        <w:rPr>
          <w:ins w:id="4343" w:author="JORGE CONTRERAS ORTIZ" w:date="2021-09-07T20:22:00Z"/>
        </w:rPr>
      </w:pPr>
      <w:bookmarkStart w:id="4344" w:name="_Toc81499610"/>
      <w:bookmarkStart w:id="4345" w:name="_Toc81499845"/>
      <w:bookmarkStart w:id="4346" w:name="_Toc81938667"/>
      <w:bookmarkStart w:id="4347" w:name="_Ref81938709"/>
      <w:r w:rsidRPr="00791D37">
        <w:t xml:space="preserve">Ilustración </w:t>
      </w:r>
      <w:fldSimple w:instr=" SEQ Ilustración \* ARABIC ">
        <w:r w:rsidR="001749E7">
          <w:rPr>
            <w:noProof/>
          </w:rPr>
          <w:t>34</w:t>
        </w:r>
      </w:fldSimple>
      <w:bookmarkEnd w:id="4347"/>
      <w:r w:rsidRPr="00791D37">
        <w:t xml:space="preserve"> Instalar USB SERIAL (CDC) con </w:t>
      </w:r>
      <w:proofErr w:type="spellStart"/>
      <w:r w:rsidRPr="00791D37">
        <w:t>Zadig</w:t>
      </w:r>
      <w:bookmarkEnd w:id="4344"/>
      <w:bookmarkEnd w:id="4345"/>
      <w:bookmarkEnd w:id="4346"/>
      <w:proofErr w:type="spellEnd"/>
    </w:p>
    <w:p w14:paraId="437D8BB2" w14:textId="77777777" w:rsidR="00A1173A" w:rsidRPr="00A1173A" w:rsidRDefault="00A1173A" w:rsidP="00A1173A">
      <w:pPr>
        <w:rPr>
          <w:ins w:id="4348" w:author="JORGE CONTRERAS ORTIZ" w:date="2021-09-05T22:36:00Z"/>
          <w:rPrChange w:id="4349" w:author="JORGE CONTRERAS ORTIZ" w:date="2021-09-07T20:22:00Z">
            <w:rPr>
              <w:ins w:id="4350" w:author="JORGE CONTRERAS ORTIZ" w:date="2021-09-05T22:36:00Z"/>
            </w:rPr>
          </w:rPrChange>
        </w:rPr>
        <w:pPrChange w:id="4351" w:author="JORGE CONTRERAS ORTIZ" w:date="2021-09-07T20:22:00Z">
          <w:pPr>
            <w:pStyle w:val="Descripcin"/>
            <w:jc w:val="center"/>
          </w:pPr>
        </w:pPrChange>
      </w:pPr>
    </w:p>
    <w:p w14:paraId="36EFDA55" w14:textId="19A067AD" w:rsidR="002407CC" w:rsidRPr="002407CC" w:rsidDel="002407CC" w:rsidRDefault="002407CC">
      <w:pPr>
        <w:rPr>
          <w:del w:id="4352" w:author="JORGE CONTRERAS ORTIZ" w:date="2021-09-05T22:36:00Z"/>
          <w:rPrChange w:id="4353" w:author="JORGE CONTRERAS ORTIZ" w:date="2021-09-05T22:36:00Z">
            <w:rPr>
              <w:del w:id="4354" w:author="JORGE CONTRERAS ORTIZ" w:date="2021-09-05T22:36:00Z"/>
            </w:rPr>
          </w:rPrChange>
        </w:rPr>
        <w:pPrChange w:id="4355" w:author="JORGE CONTRERAS ORTIZ" w:date="2021-09-05T22:36:00Z">
          <w:pPr>
            <w:pStyle w:val="Descripcin"/>
            <w:jc w:val="center"/>
          </w:pPr>
        </w:pPrChange>
      </w:pPr>
    </w:p>
    <w:p w14:paraId="46F0E054" w14:textId="39B6204E" w:rsidR="0074559B" w:rsidRPr="00791D37" w:rsidDel="002407CC" w:rsidRDefault="0074559B" w:rsidP="00791D37">
      <w:pPr>
        <w:rPr>
          <w:del w:id="4356" w:author="JORGE CONTRERAS ORTIZ" w:date="2021-09-05T22:36:00Z"/>
        </w:rPr>
      </w:pPr>
    </w:p>
    <w:p w14:paraId="10DA7E62" w14:textId="5383C72A" w:rsidR="003E2792" w:rsidRPr="00791D37" w:rsidRDefault="0074559B" w:rsidP="00791D37">
      <w:r w:rsidRPr="00791D37">
        <w:t>El proceso tardará alrededor de un segundo y saldrá un mensaje de éxito</w:t>
      </w:r>
      <w:ins w:id="4357"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4358" w:author="JORGE CONTRERAS ORTIZ" w:date="2021-09-07T20:22:00Z">
        <w:r w:rsidR="00A1173A" w:rsidRPr="00791D37">
          <w:t xml:space="preserve">Ilustración </w:t>
        </w:r>
        <w:r w:rsidR="00A1173A">
          <w:rPr>
            <w:noProof/>
          </w:rPr>
          <w:t>35</w:t>
        </w:r>
        <w:r w:rsidR="00A1173A">
          <w:fldChar w:fldCharType="end"/>
        </w:r>
      </w:ins>
      <w:del w:id="4359" w:author="JORGE CONTRERAS ORTIZ" w:date="2021-09-07T20:22:00Z">
        <w:r w:rsidRPr="00791D37" w:rsidDel="00A1173A">
          <w:delText>.</w:delText>
        </w:r>
      </w:del>
      <w:ins w:id="4360"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2"/>
                    <a:stretch>
                      <a:fillRect/>
                    </a:stretch>
                  </pic:blipFill>
                  <pic:spPr>
                    <a:xfrm>
                      <a:off x="0" y="0"/>
                      <a:ext cx="4524375" cy="1581150"/>
                    </a:xfrm>
                    <a:prstGeom prst="rect">
                      <a:avLst/>
                    </a:prstGeom>
                  </pic:spPr>
                </pic:pic>
              </a:graphicData>
            </a:graphic>
          </wp:inline>
        </w:drawing>
      </w:r>
    </w:p>
    <w:p w14:paraId="4ABCDA19" w14:textId="1A420675" w:rsidR="0074559B" w:rsidRDefault="0074559B" w:rsidP="006242EF">
      <w:pPr>
        <w:pStyle w:val="Descripcin"/>
        <w:jc w:val="center"/>
        <w:rPr>
          <w:ins w:id="4361" w:author="JORGE CONTRERAS ORTIZ" w:date="2021-09-05T22:37:00Z"/>
        </w:rPr>
      </w:pPr>
      <w:bookmarkStart w:id="4362" w:name="_Toc81499611"/>
      <w:bookmarkStart w:id="4363" w:name="_Toc81499846"/>
      <w:bookmarkStart w:id="4364" w:name="_Toc81938668"/>
      <w:bookmarkStart w:id="4365" w:name="_Ref81938710"/>
      <w:r w:rsidRPr="00791D37">
        <w:t xml:space="preserve">Ilustración </w:t>
      </w:r>
      <w:fldSimple w:instr=" SEQ Ilustración \* ARABIC ">
        <w:r w:rsidR="001749E7">
          <w:rPr>
            <w:noProof/>
          </w:rPr>
          <w:t>35</w:t>
        </w:r>
      </w:fldSimple>
      <w:bookmarkEnd w:id="4365"/>
      <w:r w:rsidRPr="00791D37">
        <w:t xml:space="preserve"> Instalación Driver USB Serial (CDC) con </w:t>
      </w:r>
      <w:proofErr w:type="spellStart"/>
      <w:r w:rsidRPr="00791D37">
        <w:t>Zadig</w:t>
      </w:r>
      <w:proofErr w:type="spellEnd"/>
      <w:r w:rsidRPr="00791D37">
        <w:t xml:space="preserve"> Finalizada</w:t>
      </w:r>
      <w:bookmarkEnd w:id="4362"/>
      <w:bookmarkEnd w:id="4363"/>
      <w:bookmarkEnd w:id="4364"/>
    </w:p>
    <w:p w14:paraId="023DC5D3" w14:textId="16DAED65" w:rsidR="003E2792" w:rsidRPr="00FE1EC4" w:rsidDel="000B6602" w:rsidRDefault="003E2792">
      <w:pPr>
        <w:rPr>
          <w:del w:id="4366" w:author="JORGE CONTRERAS ORTIZ" w:date="2021-09-05T21:01:00Z"/>
        </w:rPr>
        <w:pPrChange w:id="4367" w:author="JORGE CONTRERAS ORTIZ" w:date="2021-09-04T12:35:00Z">
          <w:pPr>
            <w:pStyle w:val="Descripcin"/>
            <w:jc w:val="center"/>
          </w:pPr>
        </w:pPrChange>
      </w:pPr>
    </w:p>
    <w:p w14:paraId="4A07C1EE" w14:textId="7F2C9F3E"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4368" w:author="JORGE CONTRERAS ORTIZ" w:date="2021-09-04T12:35:00Z">
        <w:r w:rsidR="003E2792">
          <w:t>como se muestra en la</w:t>
        </w:r>
      </w:ins>
      <w:ins w:id="4369"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4370" w:author="JORGE CONTRERAS ORTIZ" w:date="2021-09-07T20:22:00Z">
        <w:r w:rsidR="00A1173A" w:rsidRPr="00791D37">
          <w:t xml:space="preserve">Ilustración </w:t>
        </w:r>
        <w:r w:rsidR="00A1173A">
          <w:rPr>
            <w:noProof/>
          </w:rPr>
          <w:t>36</w:t>
        </w:r>
        <w:r w:rsidR="00A1173A">
          <w:fldChar w:fldCharType="end"/>
        </w:r>
      </w:ins>
      <w:ins w:id="4371" w:author="JORGE CONTRERAS ORTIZ" w:date="2021-09-04T12:35:00Z">
        <w:r w:rsidR="003E2792">
          <w:t>.</w:t>
        </w:r>
      </w:ins>
      <w:del w:id="4372"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6"/>
                    <a:stretch>
                      <a:fillRect/>
                    </a:stretch>
                  </pic:blipFill>
                  <pic:spPr>
                    <a:xfrm>
                      <a:off x="0" y="0"/>
                      <a:ext cx="5400040" cy="5294630"/>
                    </a:xfrm>
                    <a:prstGeom prst="rect">
                      <a:avLst/>
                    </a:prstGeom>
                  </pic:spPr>
                </pic:pic>
              </a:graphicData>
            </a:graphic>
          </wp:inline>
        </w:drawing>
      </w:r>
    </w:p>
    <w:p w14:paraId="239AF9E1" w14:textId="0D8A8E19" w:rsidR="0074559B" w:rsidRPr="00791D37" w:rsidRDefault="0074559B" w:rsidP="006242EF">
      <w:pPr>
        <w:pStyle w:val="Descripcin"/>
        <w:jc w:val="center"/>
      </w:pPr>
      <w:bookmarkStart w:id="4373" w:name="_Toc81499612"/>
      <w:bookmarkStart w:id="4374" w:name="_Toc81499847"/>
      <w:bookmarkStart w:id="4375" w:name="_Toc81938669"/>
      <w:bookmarkStart w:id="4376" w:name="_Ref81938711"/>
      <w:r w:rsidRPr="00791D37">
        <w:t xml:space="preserve">Ilustración </w:t>
      </w:r>
      <w:fldSimple w:instr=" SEQ Ilustración \* ARABIC ">
        <w:r w:rsidR="001749E7">
          <w:rPr>
            <w:noProof/>
          </w:rPr>
          <w:t>36</w:t>
        </w:r>
      </w:fldSimple>
      <w:bookmarkEnd w:id="4376"/>
      <w:r w:rsidRPr="00791D37">
        <w:t xml:space="preserve"> Administrador de Dispositivos después de la instalación</w:t>
      </w:r>
      <w:bookmarkEnd w:id="4373"/>
      <w:bookmarkEnd w:id="4374"/>
      <w:bookmarkEnd w:id="4375"/>
    </w:p>
    <w:p w14:paraId="0B70F918" w14:textId="77777777" w:rsidR="0074559B" w:rsidRPr="00791D37" w:rsidRDefault="0074559B" w:rsidP="00791D37"/>
    <w:p w14:paraId="0810C4B8" w14:textId="6F00C913" w:rsidR="0074559B" w:rsidRPr="00791D37" w:rsidRDefault="0074559B" w:rsidP="00FE1EC4">
      <w:pPr>
        <w:pStyle w:val="Ttulo5"/>
      </w:pPr>
      <w:bookmarkStart w:id="4377" w:name="_Toc81499427"/>
      <w:bookmarkStart w:id="4378" w:name="_Toc81938541"/>
      <w:r w:rsidRPr="00791D37">
        <w:t>L</w:t>
      </w:r>
      <w:r w:rsidR="003E2792" w:rsidRPr="00791D37">
        <w:t>INUX</w:t>
      </w:r>
      <w:bookmarkEnd w:id="4377"/>
      <w:bookmarkEnd w:id="4378"/>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4379" w:author="JORGE CONTRERAS ORTIZ" w:date="2021-09-04T12:36:00Z"/>
          <w:b/>
          <w:bCs/>
          <w:i/>
          <w:iCs/>
        </w:rPr>
      </w:pPr>
      <w:r w:rsidRPr="003E2792">
        <w:rPr>
          <w:b/>
          <w:bCs/>
          <w:i/>
          <w:iCs/>
          <w:rPrChange w:id="4380" w:author="JORGE CONTRERAS ORTIZ" w:date="2021-09-04T12:35:00Z">
            <w:rPr>
              <w:b/>
              <w:bCs/>
            </w:rPr>
          </w:rPrChange>
        </w:rPr>
        <w:t xml:space="preserve">Nota: </w:t>
      </w:r>
      <w:r w:rsidRPr="003E2792">
        <w:rPr>
          <w:i/>
          <w:iCs/>
          <w:rPrChange w:id="4381"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4382" w:author="JORGE CONTRERAS ORTIZ" w:date="2021-09-04T12:35:00Z">
            <w:rPr>
              <w:b/>
              <w:bCs/>
            </w:rPr>
          </w:rPrChange>
        </w:rPr>
        <w:t>KSH Reference Guide.</w:t>
      </w:r>
    </w:p>
    <w:p w14:paraId="349F1140" w14:textId="55659672" w:rsidR="003E2792" w:rsidRDefault="003E2792" w:rsidP="00791D37">
      <w:pPr>
        <w:pStyle w:val="Textoindependiente"/>
        <w:rPr>
          <w:ins w:id="4383" w:author="JORGE CONTRERAS ORTIZ" w:date="2021-09-04T12:36:00Z"/>
          <w:b/>
          <w:bCs/>
          <w:i/>
          <w:iCs/>
        </w:rPr>
      </w:pPr>
    </w:p>
    <w:p w14:paraId="35497738" w14:textId="5E6F7715" w:rsidR="003E2792" w:rsidRDefault="003E2792" w:rsidP="00791D37">
      <w:pPr>
        <w:pStyle w:val="Textoindependiente"/>
        <w:rPr>
          <w:ins w:id="4384" w:author="JORGE CONTRERAS ORTIZ" w:date="2021-09-04T12:36:00Z"/>
          <w:b/>
          <w:bCs/>
          <w:i/>
          <w:iCs/>
        </w:rPr>
      </w:pPr>
    </w:p>
    <w:p w14:paraId="6EE76CBA" w14:textId="67D208F1" w:rsidR="003E2792" w:rsidRPr="003E2792" w:rsidDel="000B6602" w:rsidRDefault="003E2792" w:rsidP="00791D37">
      <w:pPr>
        <w:pStyle w:val="Textoindependiente"/>
        <w:rPr>
          <w:del w:id="4385" w:author="JORGE CONTRERAS ORTIZ" w:date="2021-09-05T21:01:00Z"/>
          <w:b/>
          <w:bCs/>
          <w:i/>
          <w:iCs/>
          <w:rPrChange w:id="4386" w:author="JORGE CONTRERAS ORTIZ" w:date="2021-09-04T12:35:00Z">
            <w:rPr>
              <w:del w:id="4387" w:author="JORGE CONTRERAS ORTIZ" w:date="2021-09-05T21:01:00Z"/>
              <w:b/>
              <w:bCs/>
            </w:rPr>
          </w:rPrChange>
        </w:rPr>
      </w:pPr>
    </w:p>
    <w:p w14:paraId="1A84B0DD" w14:textId="41FDF00B" w:rsidR="0074559B" w:rsidDel="000B6602" w:rsidRDefault="0074559B" w:rsidP="00791D37">
      <w:pPr>
        <w:pStyle w:val="Textoindependiente"/>
        <w:rPr>
          <w:del w:id="4388" w:author="JORGE CONTRERAS ORTIZ" w:date="2021-09-04T12:36:00Z"/>
        </w:rPr>
      </w:pPr>
      <w:r w:rsidRPr="00791D37">
        <w:t>Para encontrar Puertos de Serie e interfaces Ethernet, conectar el Dongle a un USB del ordenador y después abrir una terminal e introducir</w:t>
      </w:r>
      <w:ins w:id="4389"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4390" w:author="JORGE CONTRERAS ORTIZ" w:date="2021-09-05T23:41:00Z">
        <w:r w:rsidR="001749E7" w:rsidRPr="00791D37">
          <w:t>Ta</w:t>
        </w:r>
        <w:r w:rsidR="001749E7" w:rsidRPr="00791D37">
          <w:t>b</w:t>
        </w:r>
        <w:r w:rsidR="001749E7" w:rsidRPr="00791D37">
          <w:t xml:space="preserve">la </w:t>
        </w:r>
        <w:r w:rsidR="001749E7">
          <w:rPr>
            <w:noProof/>
          </w:rPr>
          <w:t>9</w:t>
        </w:r>
      </w:ins>
      <w:ins w:id="4391"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392" w:author="JORGE CONTRERAS ORTIZ" w:date="2021-09-05T21:01:00Z"/>
        </w:rPr>
      </w:pPr>
    </w:p>
    <w:p w14:paraId="6F81D0E5" w14:textId="1E1D5ADB" w:rsidR="0074559B" w:rsidRPr="00791D37" w:rsidDel="003E2792" w:rsidRDefault="0074559B" w:rsidP="00791D37">
      <w:pPr>
        <w:pStyle w:val="Textoindependiente"/>
        <w:rPr>
          <w:del w:id="4393"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4394"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4395"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5EEF2677" w:rsidR="0074559B" w:rsidRPr="00791D37" w:rsidRDefault="0074559B" w:rsidP="006242EF">
      <w:pPr>
        <w:pStyle w:val="Descripcin"/>
        <w:jc w:val="center"/>
      </w:pPr>
      <w:bookmarkStart w:id="4396" w:name="_Ref81657048"/>
      <w:bookmarkStart w:id="4397" w:name="_Toc81499569"/>
      <w:bookmarkStart w:id="4398" w:name="_Ref81657043"/>
      <w:bookmarkStart w:id="4399" w:name="_Toc81778409"/>
      <w:r w:rsidRPr="00791D37">
        <w:t xml:space="preserve">Tabla </w:t>
      </w:r>
      <w:ins w:id="4400" w:author="JORGE CONTRERAS ORTIZ" w:date="2021-09-05T23:24:00Z">
        <w:r w:rsidR="004C5F01">
          <w:fldChar w:fldCharType="begin"/>
        </w:r>
        <w:r w:rsidR="004C5F01">
          <w:instrText xml:space="preserve"> SEQ Tabla \* ARABIC </w:instrText>
        </w:r>
      </w:ins>
      <w:r w:rsidR="004C5F01">
        <w:fldChar w:fldCharType="separate"/>
      </w:r>
      <w:ins w:id="4401" w:author="JORGE CONTRERAS ORTIZ" w:date="2021-09-05T23:41:00Z">
        <w:r w:rsidR="001749E7">
          <w:rPr>
            <w:noProof/>
          </w:rPr>
          <w:t>9</w:t>
        </w:r>
      </w:ins>
      <w:ins w:id="4402" w:author="JORGE CONTRERAS ORTIZ" w:date="2021-09-05T23:24:00Z">
        <w:r w:rsidR="004C5F01">
          <w:fldChar w:fldCharType="end"/>
        </w:r>
      </w:ins>
      <w:del w:id="440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396"/>
      <w:r w:rsidRPr="00791D37">
        <w:t xml:space="preserve"> Comando para listar Puertos Serie en Sistemas Linux</w:t>
      </w:r>
      <w:bookmarkEnd w:id="4397"/>
      <w:bookmarkEnd w:id="4398"/>
      <w:bookmarkEnd w:id="4399"/>
    </w:p>
    <w:p w14:paraId="3D3A7B39" w14:textId="77777777" w:rsidR="0074559B" w:rsidRPr="00791D37" w:rsidRDefault="0074559B" w:rsidP="00791D37"/>
    <w:p w14:paraId="079610ED" w14:textId="77777777" w:rsidR="0074559B" w:rsidRPr="00791D37" w:rsidRDefault="0074559B" w:rsidP="00FE1EC4">
      <w:pPr>
        <w:pStyle w:val="Ttulo5"/>
      </w:pPr>
      <w:bookmarkStart w:id="4404" w:name="_Toc81499428"/>
      <w:bookmarkStart w:id="4405" w:name="_Toc81938542"/>
      <w:r w:rsidRPr="00791D37">
        <w:t>MAC OS</w:t>
      </w:r>
      <w:bookmarkEnd w:id="4404"/>
      <w:bookmarkEnd w:id="4405"/>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406" w:author="JORGE CONTRERAS ORTIZ" w:date="2021-09-04T12:36:00Z">
            <w:rPr>
              <w:b/>
              <w:bCs/>
            </w:rPr>
          </w:rPrChange>
        </w:rPr>
      </w:pPr>
      <w:r w:rsidRPr="003E2792">
        <w:rPr>
          <w:b/>
          <w:bCs/>
          <w:i/>
          <w:iCs/>
          <w:rPrChange w:id="4407" w:author="JORGE CONTRERAS ORTIZ" w:date="2021-09-04T12:36:00Z">
            <w:rPr>
              <w:b/>
              <w:bCs/>
            </w:rPr>
          </w:rPrChange>
        </w:rPr>
        <w:t xml:space="preserve">Nota: </w:t>
      </w:r>
      <w:r w:rsidRPr="003E2792">
        <w:rPr>
          <w:i/>
          <w:iCs/>
          <w:rPrChange w:id="4408"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409" w:author="JORGE CONTRERAS ORTIZ" w:date="2021-09-04T12:36:00Z">
            <w:rPr>
              <w:b/>
              <w:bCs/>
            </w:rPr>
          </w:rPrChange>
        </w:rPr>
        <w:t>KSH Reference Guide.</w:t>
      </w:r>
    </w:p>
    <w:p w14:paraId="233A2615" w14:textId="4980ED5C" w:rsidR="0074559B" w:rsidRPr="00791D37" w:rsidRDefault="0074559B" w:rsidP="00791D37">
      <w:r w:rsidRPr="00791D37">
        <w:t>Para encontrar Puertos de Serie e interfaces Ethernet, conectar el Dongle a un USB del ordenador y después abrir una terminal e introducir</w:t>
      </w:r>
      <w:ins w:id="4410" w:author="JORGE CONTRERAS ORTIZ" w:date="2021-09-04T14:10:00Z">
        <w:r w:rsidR="00A7595B">
          <w:t xml:space="preserve"> el comando mostrado</w:t>
        </w:r>
      </w:ins>
      <w:ins w:id="4411" w:author="JORGE CONTRERAS ORTIZ" w:date="2021-09-04T14:11:00Z">
        <w:r w:rsidR="00A7595B">
          <w:t xml:space="preserve"> a continuación en </w:t>
        </w:r>
      </w:ins>
      <w:ins w:id="4412" w:author="JORGE CONTRERAS ORTIZ" w:date="2021-09-04T14:10:00Z">
        <w:r w:rsidR="00A7595B">
          <w:fldChar w:fldCharType="begin"/>
        </w:r>
        <w:r w:rsidR="00A7595B">
          <w:instrText xml:space="preserve"> REF _Ref81657064 \h </w:instrText>
        </w:r>
      </w:ins>
      <w:r w:rsidR="00A7595B">
        <w:fldChar w:fldCharType="separate"/>
      </w:r>
      <w:ins w:id="4413" w:author="JORGE CONTRERAS ORTIZ" w:date="2021-09-05T23:41:00Z">
        <w:r w:rsidR="001749E7" w:rsidRPr="00791D37">
          <w:t xml:space="preserve">Tabla </w:t>
        </w:r>
        <w:r w:rsidR="001749E7">
          <w:rPr>
            <w:noProof/>
          </w:rPr>
          <w:t>10</w:t>
        </w:r>
      </w:ins>
      <w:ins w:id="4414"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431DFDB7" w:rsidR="0074559B" w:rsidRPr="00791D37" w:rsidRDefault="0074559B" w:rsidP="006242EF">
      <w:pPr>
        <w:pStyle w:val="Descripcin"/>
        <w:jc w:val="center"/>
      </w:pPr>
      <w:bookmarkStart w:id="4415" w:name="_Ref81657064"/>
      <w:bookmarkStart w:id="4416" w:name="_Toc81499570"/>
      <w:bookmarkStart w:id="4417" w:name="_Toc81778410"/>
      <w:r w:rsidRPr="00791D37">
        <w:t xml:space="preserve">Tabla </w:t>
      </w:r>
      <w:ins w:id="4418" w:author="JORGE CONTRERAS ORTIZ" w:date="2021-09-05T23:24:00Z">
        <w:r w:rsidR="004C5F01">
          <w:fldChar w:fldCharType="begin"/>
        </w:r>
        <w:r w:rsidR="004C5F01">
          <w:instrText xml:space="preserve"> SEQ Tabla \* ARABIC </w:instrText>
        </w:r>
      </w:ins>
      <w:r w:rsidR="004C5F01">
        <w:fldChar w:fldCharType="separate"/>
      </w:r>
      <w:ins w:id="4419" w:author="JORGE CONTRERAS ORTIZ" w:date="2021-09-05T23:41:00Z">
        <w:r w:rsidR="001749E7">
          <w:rPr>
            <w:noProof/>
          </w:rPr>
          <w:t>10</w:t>
        </w:r>
      </w:ins>
      <w:ins w:id="4420" w:author="JORGE CONTRERAS ORTIZ" w:date="2021-09-05T23:24:00Z">
        <w:r w:rsidR="004C5F01">
          <w:fldChar w:fldCharType="end"/>
        </w:r>
      </w:ins>
      <w:del w:id="442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415"/>
      <w:r w:rsidRPr="00791D37">
        <w:t xml:space="preserve"> Comando para listar Puertos Serie en Sistemas en MAC OS</w:t>
      </w:r>
      <w:bookmarkEnd w:id="4416"/>
      <w:bookmarkEnd w:id="4417"/>
    </w:p>
    <w:p w14:paraId="72158665" w14:textId="6EF3FE32" w:rsidR="0074559B" w:rsidRPr="00791D37" w:rsidDel="003E2792" w:rsidRDefault="0074559B" w:rsidP="00791D37">
      <w:pPr>
        <w:rPr>
          <w:del w:id="4422" w:author="JORGE CONTRERAS ORTIZ" w:date="2021-09-04T12:36:00Z"/>
        </w:rPr>
      </w:pPr>
    </w:p>
    <w:p w14:paraId="288D9CE0" w14:textId="02520187" w:rsidR="0074559B" w:rsidRPr="00791D37" w:rsidDel="003E2792" w:rsidRDefault="0074559B" w:rsidP="00791D37">
      <w:pPr>
        <w:rPr>
          <w:del w:id="4423" w:author="JORGE CONTRERAS ORTIZ" w:date="2021-09-04T12:36:00Z"/>
        </w:rPr>
      </w:pPr>
    </w:p>
    <w:p w14:paraId="60B4FCA1" w14:textId="1F114048" w:rsidR="0074559B" w:rsidRPr="00791D37" w:rsidDel="003E2792" w:rsidRDefault="0074559B" w:rsidP="00791D37">
      <w:pPr>
        <w:rPr>
          <w:del w:id="4424" w:author="JORGE CONTRERAS ORTIZ" w:date="2021-09-04T12:36:00Z"/>
        </w:rPr>
      </w:pPr>
    </w:p>
    <w:p w14:paraId="6485C371" w14:textId="73DBD263" w:rsidR="0074559B" w:rsidRPr="00791D37" w:rsidDel="003E2792" w:rsidRDefault="0074559B" w:rsidP="00791D37">
      <w:pPr>
        <w:rPr>
          <w:del w:id="4425"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426" w:name="_Toc81499429"/>
      <w:bookmarkStart w:id="4427" w:name="_Toc81938543"/>
      <w:r w:rsidRPr="00791D37">
        <w:t>CONFIGURACIÓN DE TERMINAL COM</w:t>
      </w:r>
      <w:bookmarkEnd w:id="4426"/>
      <w:bookmarkEnd w:id="4427"/>
    </w:p>
    <w:p w14:paraId="0E6ADF6E" w14:textId="77777777" w:rsidR="0074559B" w:rsidRPr="00791D37" w:rsidRDefault="0074559B" w:rsidP="00791D37"/>
    <w:p w14:paraId="350A3728" w14:textId="554AC7D4" w:rsidR="0074559B" w:rsidRPr="00791D37" w:rsidRDefault="003E2792" w:rsidP="00FE1EC4">
      <w:pPr>
        <w:pStyle w:val="Ttulo5"/>
      </w:pPr>
      <w:bookmarkStart w:id="4428" w:name="_Toc81499430"/>
      <w:bookmarkStart w:id="4429" w:name="_Toc81938544"/>
      <w:r w:rsidRPr="00791D37">
        <w:t>WINDOWS</w:t>
      </w:r>
      <w:bookmarkEnd w:id="4428"/>
      <w:bookmarkEnd w:id="4429"/>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4430" w:author="JORGE CONTRERAS ORTIZ" w:date="2021-09-04T12:37:00Z">
            <w:rPr/>
          </w:rPrChange>
        </w:rPr>
      </w:pPr>
      <w:r w:rsidRPr="003E2792">
        <w:rPr>
          <w:b/>
          <w:bCs/>
          <w:i/>
          <w:iCs/>
          <w:rPrChange w:id="4431" w:author="JORGE CONTRERAS ORTIZ" w:date="2021-09-04T12:37:00Z">
            <w:rPr>
              <w:b/>
              <w:bCs/>
            </w:rPr>
          </w:rPrChange>
        </w:rPr>
        <w:t xml:space="preserve">Nota: </w:t>
      </w:r>
      <w:r w:rsidRPr="003E2792">
        <w:rPr>
          <w:i/>
          <w:iCs/>
          <w:rPrChange w:id="4432" w:author="JORGE CONTRERAS ORTIZ" w:date="2021-09-04T12:37:00Z">
            <w:rPr/>
          </w:rPrChange>
        </w:rPr>
        <w:t xml:space="preserve">La terminal USB serie, debe configurarse para añadir un carácter “CR” cuando se pulsa la tecla </w:t>
      </w:r>
      <w:proofErr w:type="spellStart"/>
      <w:r w:rsidRPr="003E2792">
        <w:rPr>
          <w:i/>
          <w:iCs/>
          <w:rPrChange w:id="4433" w:author="JORGE CONTRERAS ORTIZ" w:date="2021-09-04T12:37:00Z">
            <w:rPr/>
          </w:rPrChange>
        </w:rPr>
        <w:t>Enter</w:t>
      </w:r>
      <w:proofErr w:type="spellEnd"/>
      <w:r w:rsidRPr="003E2792">
        <w:rPr>
          <w:i/>
          <w:iCs/>
          <w:rPrChange w:id="4434" w:author="JORGE CONTRERAS ORTIZ" w:date="2021-09-04T12:37:00Z">
            <w:rPr/>
          </w:rPrChange>
        </w:rPr>
        <w:t>.</w:t>
      </w:r>
    </w:p>
    <w:p w14:paraId="4F6188AD" w14:textId="7D27AE92" w:rsidR="0074559B" w:rsidRDefault="0074559B" w:rsidP="00791D37">
      <w:pPr>
        <w:rPr>
          <w:ins w:id="4435"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Kirale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ins w:id="4436"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4437" w:author="JORGE CONTRERAS ORTIZ" w:date="2021-09-07T20:23:00Z">
        <w:r w:rsidR="00A1173A" w:rsidRPr="00791D37">
          <w:t xml:space="preserve">Ilustración </w:t>
        </w:r>
        <w:r w:rsidR="00A1173A">
          <w:rPr>
            <w:noProof/>
          </w:rPr>
          <w:t>37</w:t>
        </w:r>
        <w:r w:rsidR="00A1173A">
          <w:fldChar w:fldCharType="end"/>
        </w:r>
      </w:ins>
      <w:r w:rsidRPr="00791D37">
        <w:t>.</w:t>
      </w:r>
    </w:p>
    <w:p w14:paraId="46CB62E0" w14:textId="039D176D" w:rsidR="002407CC" w:rsidRDefault="002407CC" w:rsidP="00791D37">
      <w:pPr>
        <w:rPr>
          <w:ins w:id="4438"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7"/>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05F2EA89" w:rsidR="0074559B" w:rsidRPr="00791D37" w:rsidRDefault="0074559B" w:rsidP="006242EF">
      <w:pPr>
        <w:pStyle w:val="Descripcin"/>
        <w:jc w:val="center"/>
      </w:pPr>
      <w:bookmarkStart w:id="4439" w:name="_Toc81499613"/>
      <w:bookmarkStart w:id="4440" w:name="_Toc81499848"/>
      <w:bookmarkStart w:id="4441" w:name="_Toc81938670"/>
      <w:bookmarkStart w:id="4442" w:name="_Ref81938714"/>
      <w:r w:rsidRPr="00791D37">
        <w:t xml:space="preserve">Ilustración </w:t>
      </w:r>
      <w:fldSimple w:instr=" SEQ Ilustración \* ARABIC ">
        <w:r w:rsidR="001749E7">
          <w:rPr>
            <w:noProof/>
          </w:rPr>
          <w:t>37</w:t>
        </w:r>
      </w:fldSimple>
      <w:bookmarkEnd w:id="4442"/>
      <w:r w:rsidRPr="00791D37">
        <w:t xml:space="preserve"> Terminal Termite</w:t>
      </w:r>
      <w:bookmarkEnd w:id="4439"/>
      <w:bookmarkEnd w:id="4440"/>
      <w:bookmarkEnd w:id="4441"/>
    </w:p>
    <w:p w14:paraId="16166EF3" w14:textId="77777777" w:rsidR="002407CC" w:rsidRDefault="002407CC" w:rsidP="00791D37">
      <w:pPr>
        <w:rPr>
          <w:ins w:id="4443" w:author="JORGE CONTRERAS ORTIZ" w:date="2021-09-05T22:38:00Z"/>
          <w:b/>
          <w:bCs/>
          <w:i/>
          <w:iCs/>
        </w:rPr>
      </w:pPr>
    </w:p>
    <w:p w14:paraId="3DEE955F" w14:textId="3CD6C37D" w:rsidR="0074559B" w:rsidRPr="003E2792" w:rsidRDefault="0074559B" w:rsidP="00791D37">
      <w:pPr>
        <w:rPr>
          <w:i/>
          <w:iCs/>
          <w:rPrChange w:id="4444" w:author="JORGE CONTRERAS ORTIZ" w:date="2021-09-04T12:37:00Z">
            <w:rPr/>
          </w:rPrChange>
        </w:rPr>
      </w:pPr>
      <w:r w:rsidRPr="003E2792">
        <w:rPr>
          <w:b/>
          <w:bCs/>
          <w:i/>
          <w:iCs/>
          <w:rPrChange w:id="4445" w:author="JORGE CONTRERAS ORTIZ" w:date="2021-09-04T12:37:00Z">
            <w:rPr>
              <w:b/>
              <w:bCs/>
            </w:rPr>
          </w:rPrChange>
        </w:rPr>
        <w:t>Nota:</w:t>
      </w:r>
      <w:r w:rsidRPr="003E2792">
        <w:rPr>
          <w:i/>
          <w:iCs/>
          <w:rPrChange w:id="4446"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447" w:name="_Toc81499431"/>
      <w:bookmarkStart w:id="4448" w:name="_Toc81938545"/>
      <w:r w:rsidRPr="00FE1EC4">
        <w:t>LINUX / MAC OS</w:t>
      </w:r>
      <w:bookmarkEnd w:id="4447"/>
      <w:bookmarkEnd w:id="4448"/>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4F6F0BBD" w:rsidR="0074559B" w:rsidDel="002407CC" w:rsidRDefault="0074559B" w:rsidP="00791D37">
      <w:pPr>
        <w:rPr>
          <w:del w:id="4449" w:author="JORGE CONTRERAS ORTIZ" w:date="2021-09-04T14:05:00Z"/>
        </w:rPr>
      </w:pPr>
      <w:r w:rsidRPr="00791D37">
        <w:t>La configuración es la misma necesaria para la comunicación serie con los Sistemas Windows.</w:t>
      </w:r>
      <w:ins w:id="4450" w:author="JORGE CONTRERAS ORTIZ" w:date="2021-09-04T14:01:00Z">
        <w:r w:rsidR="0025296D">
          <w:t xml:space="preserve"> Para abrir la terminal de </w:t>
        </w:r>
        <w:proofErr w:type="spellStart"/>
        <w:r w:rsidR="0025296D">
          <w:t>Picocom</w:t>
        </w:r>
        <w:proofErr w:type="spellEnd"/>
        <w:r w:rsidR="0025296D">
          <w:t>, ejecutar el comando indica</w:t>
        </w:r>
      </w:ins>
      <w:ins w:id="4451" w:author="JORGE CONTRERAS ORTIZ" w:date="2021-09-04T14:05:00Z">
        <w:r w:rsidR="00A7595B">
          <w:t>do a continuación</w:t>
        </w:r>
      </w:ins>
      <w:ins w:id="4452"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4453" w:author="JORGE CONTRERAS ORTIZ" w:date="2021-09-05T23:41:00Z">
        <w:r w:rsidR="001749E7" w:rsidRPr="00791D37">
          <w:t xml:space="preserve">Tabla </w:t>
        </w:r>
        <w:r w:rsidR="001749E7">
          <w:rPr>
            <w:noProof/>
          </w:rPr>
          <w:t>11</w:t>
        </w:r>
      </w:ins>
      <w:ins w:id="4454" w:author="JORGE CONTRERAS ORTIZ" w:date="2021-09-04T14:01:00Z">
        <w:r w:rsidR="0025296D">
          <w:fldChar w:fldCharType="end"/>
        </w:r>
      </w:ins>
      <w:ins w:id="4455" w:author="JORGE CONTRERAS ORTIZ" w:date="2021-09-04T14:05:00Z">
        <w:r w:rsidR="00A7595B">
          <w:t>:</w:t>
        </w:r>
      </w:ins>
    </w:p>
    <w:p w14:paraId="4101AF30" w14:textId="77777777" w:rsidR="002407CC" w:rsidRPr="00791D37" w:rsidRDefault="002407CC" w:rsidP="00791D37">
      <w:pPr>
        <w:rPr>
          <w:ins w:id="4456"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1E21C1"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143B581F" w:rsidR="0074559B" w:rsidRDefault="0074559B" w:rsidP="006242EF">
      <w:pPr>
        <w:pStyle w:val="Descripcin"/>
        <w:jc w:val="center"/>
        <w:rPr>
          <w:ins w:id="4457" w:author="JORGE CONTRERAS ORTIZ" w:date="2021-09-04T14:05:00Z"/>
        </w:rPr>
      </w:pPr>
      <w:bookmarkStart w:id="4458" w:name="_Ref81656521"/>
      <w:bookmarkStart w:id="4459" w:name="_Toc81499571"/>
      <w:bookmarkStart w:id="4460" w:name="_Toc81778411"/>
      <w:r w:rsidRPr="00791D37">
        <w:t xml:space="preserve">Tabla </w:t>
      </w:r>
      <w:ins w:id="4461" w:author="JORGE CONTRERAS ORTIZ" w:date="2021-09-05T23:24:00Z">
        <w:r w:rsidR="004C5F01">
          <w:fldChar w:fldCharType="begin"/>
        </w:r>
        <w:r w:rsidR="004C5F01">
          <w:instrText xml:space="preserve"> SEQ Tabla \* ARABIC </w:instrText>
        </w:r>
      </w:ins>
      <w:r w:rsidR="004C5F01">
        <w:fldChar w:fldCharType="separate"/>
      </w:r>
      <w:ins w:id="4462" w:author="JORGE CONTRERAS ORTIZ" w:date="2021-09-05T23:41:00Z">
        <w:r w:rsidR="001749E7">
          <w:rPr>
            <w:noProof/>
          </w:rPr>
          <w:t>11</w:t>
        </w:r>
      </w:ins>
      <w:ins w:id="4463" w:author="JORGE CONTRERAS ORTIZ" w:date="2021-09-05T23:24:00Z">
        <w:r w:rsidR="004C5F01">
          <w:fldChar w:fldCharType="end"/>
        </w:r>
      </w:ins>
      <w:del w:id="446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458"/>
      <w:r w:rsidRPr="00791D37">
        <w:t xml:space="preserve"> Abrir terminal </w:t>
      </w:r>
      <w:proofErr w:type="spellStart"/>
      <w:r w:rsidRPr="00791D37">
        <w:t>Picocom</w:t>
      </w:r>
      <w:proofErr w:type="spellEnd"/>
      <w:r w:rsidRPr="00791D37">
        <w:t xml:space="preserve"> en Linux / MAC Os</w:t>
      </w:r>
      <w:bookmarkEnd w:id="4459"/>
      <w:bookmarkEnd w:id="4460"/>
    </w:p>
    <w:p w14:paraId="44D1981A" w14:textId="77777777" w:rsidR="002407CC" w:rsidRPr="00A7595B" w:rsidRDefault="002407CC">
      <w:pPr>
        <w:pPrChange w:id="4465" w:author="JORGE CONTRERAS ORTIZ" w:date="2021-09-04T14:05:00Z">
          <w:pPr>
            <w:pStyle w:val="Descripcin"/>
            <w:jc w:val="center"/>
          </w:pPr>
        </w:pPrChange>
      </w:pPr>
    </w:p>
    <w:p w14:paraId="51BC7E6F" w14:textId="5F7D83BC" w:rsidR="0074559B" w:rsidRPr="00791D37" w:rsidDel="00A7595B" w:rsidRDefault="0074559B" w:rsidP="00791D37">
      <w:pPr>
        <w:rPr>
          <w:del w:id="4466"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2778C3EE" w:rsidR="00A1173A" w:rsidRDefault="0074559B" w:rsidP="00791D37">
      <w:pPr>
        <w:rPr>
          <w:ins w:id="4467" w:author="JORGE CONTRERAS ORTIZ" w:date="2021-09-07T20:24:00Z"/>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5F014066" w14:textId="77777777" w:rsidR="00A1173A" w:rsidRDefault="00A1173A">
      <w:pPr>
        <w:jc w:val="left"/>
        <w:rPr>
          <w:ins w:id="4468" w:author="JORGE CONTRERAS ORTIZ" w:date="2021-09-07T20:24:00Z"/>
          <w:b/>
          <w:bCs/>
          <w:i/>
          <w:iCs/>
        </w:rPr>
      </w:pPr>
      <w:ins w:id="4469" w:author="JORGE CONTRERAS ORTIZ" w:date="2021-09-07T20:24:00Z">
        <w:r>
          <w:rPr>
            <w:b/>
            <w:bCs/>
            <w:i/>
            <w:iCs/>
          </w:rPr>
          <w:br w:type="page"/>
        </w:r>
      </w:ins>
    </w:p>
    <w:p w14:paraId="689E99A2" w14:textId="6E4F5100" w:rsidR="0074559B" w:rsidRPr="00791D37" w:rsidDel="00A1173A" w:rsidRDefault="0074559B" w:rsidP="00791D37">
      <w:pPr>
        <w:rPr>
          <w:del w:id="4470" w:author="JORGE CONTRERAS ORTIZ" w:date="2021-09-07T20:24:00Z"/>
          <w:b/>
          <w:bCs/>
          <w:i/>
          <w:iCs/>
        </w:rPr>
      </w:pPr>
    </w:p>
    <w:p w14:paraId="5161D752" w14:textId="318E41A0" w:rsidR="0074559B" w:rsidRPr="00791D37" w:rsidDel="000B6602" w:rsidRDefault="0074559B" w:rsidP="00791D37">
      <w:pPr>
        <w:rPr>
          <w:del w:id="4471" w:author="JORGE CONTRERAS ORTIZ" w:date="2021-09-05T21:01:00Z"/>
        </w:rPr>
      </w:pPr>
      <w:bookmarkStart w:id="4472" w:name="_Toc81772866"/>
      <w:bookmarkStart w:id="4473" w:name="_Toc81776519"/>
      <w:bookmarkStart w:id="4474" w:name="_Toc81776715"/>
      <w:bookmarkStart w:id="4475" w:name="_Toc81777078"/>
      <w:bookmarkStart w:id="4476" w:name="_Toc81777363"/>
      <w:bookmarkStart w:id="4477" w:name="_Toc81777649"/>
      <w:bookmarkStart w:id="4478" w:name="_Toc81777949"/>
      <w:bookmarkStart w:id="4479" w:name="_Toc81778240"/>
      <w:bookmarkStart w:id="4480" w:name="_Toc81938546"/>
      <w:bookmarkEnd w:id="4472"/>
      <w:bookmarkEnd w:id="4473"/>
      <w:bookmarkEnd w:id="4474"/>
      <w:bookmarkEnd w:id="4475"/>
      <w:bookmarkEnd w:id="4476"/>
      <w:bookmarkEnd w:id="4477"/>
      <w:bookmarkEnd w:id="4478"/>
      <w:bookmarkEnd w:id="4479"/>
      <w:bookmarkEnd w:id="4480"/>
    </w:p>
    <w:p w14:paraId="3E1E2846" w14:textId="77777777" w:rsidR="0074559B" w:rsidRPr="00791D37" w:rsidRDefault="0074559B" w:rsidP="00791D37">
      <w:pPr>
        <w:pStyle w:val="Ttulo2"/>
      </w:pPr>
      <w:bookmarkStart w:id="4481" w:name="_Toc81499432"/>
      <w:bookmarkStart w:id="4482" w:name="_Toc81938547"/>
      <w:r w:rsidRPr="00791D37">
        <w:t>CONFIGURACIÓN DE RED PARA KTWM102</w:t>
      </w:r>
      <w:bookmarkEnd w:id="4481"/>
      <w:bookmarkEnd w:id="448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4483" w:author="JORGE CONTRERAS ORTIZ" w:date="2021-09-04T12:42:00Z">
        <w:r w:rsidRPr="00791D37" w:rsidDel="00FE1EC4">
          <w:delText xml:space="preserve">tenemos </w:delText>
        </w:r>
      </w:del>
      <w:ins w:id="448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4485"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A1173A">
      <w:pPr>
        <w:pStyle w:val="Prrafodelista"/>
        <w:pPrChange w:id="4486"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4487" w:author="JORGE CONTRERAS ORTIZ" w:date="2021-09-04T14:05:00Z"/>
        </w:rPr>
      </w:pPr>
      <w:bookmarkStart w:id="4488" w:name="_Toc81658369"/>
      <w:bookmarkStart w:id="4489" w:name="_Toc81658613"/>
      <w:bookmarkStart w:id="4490" w:name="_Toc81658768"/>
      <w:bookmarkStart w:id="4491" w:name="_Toc81659147"/>
      <w:bookmarkStart w:id="4492" w:name="_Toc81659388"/>
      <w:bookmarkStart w:id="4493" w:name="_Toc81659705"/>
      <w:bookmarkStart w:id="4494" w:name="_Toc81743493"/>
      <w:bookmarkStart w:id="4495" w:name="_Toc81743648"/>
      <w:bookmarkStart w:id="4496" w:name="_Toc81761807"/>
      <w:bookmarkStart w:id="4497" w:name="_Toc81764146"/>
      <w:bookmarkStart w:id="4498" w:name="_Toc81765278"/>
      <w:bookmarkStart w:id="4499" w:name="_Toc81772868"/>
      <w:bookmarkStart w:id="4500" w:name="_Toc81776521"/>
      <w:bookmarkStart w:id="4501" w:name="_Toc81776717"/>
      <w:bookmarkStart w:id="4502" w:name="_Toc81777080"/>
      <w:bookmarkStart w:id="4503" w:name="_Toc81777365"/>
      <w:bookmarkStart w:id="4504" w:name="_Toc81777651"/>
      <w:bookmarkStart w:id="4505" w:name="_Toc81777951"/>
      <w:bookmarkStart w:id="4506" w:name="_Toc81778242"/>
      <w:bookmarkStart w:id="4507" w:name="_Toc81938548"/>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p>
    <w:p w14:paraId="13068230" w14:textId="6C46F0D3" w:rsidR="0074559B" w:rsidRPr="00791D37" w:rsidRDefault="00FE1EC4" w:rsidP="00791D37">
      <w:pPr>
        <w:pStyle w:val="Ttulo3"/>
        <w:rPr>
          <w:lang w:val="en-US"/>
        </w:rPr>
      </w:pPr>
      <w:bookmarkStart w:id="4508" w:name="_Toc81499433"/>
      <w:bookmarkStart w:id="4509" w:name="_Toc81938549"/>
      <w:r w:rsidRPr="00791D37">
        <w:rPr>
          <w:lang w:val="en-US"/>
        </w:rPr>
        <w:t>KIRALE COMMAND-LINE SHELL</w:t>
      </w:r>
      <w:del w:id="4510" w:author="JORGE CONTRERAS ORTIZ" w:date="2021-09-05T14:09:00Z">
        <w:r w:rsidRPr="00791D37" w:rsidDel="00E205F0">
          <w:rPr>
            <w:lang w:val="en-US"/>
          </w:rPr>
          <w:delText xml:space="preserve"> REFERENCE GUIDE </w:delText>
        </w:r>
      </w:del>
      <w:r w:rsidRPr="00791D37">
        <w:rPr>
          <w:lang w:val="en-US"/>
        </w:rPr>
        <w:t>– COMANDOS KSH</w:t>
      </w:r>
      <w:bookmarkEnd w:id="4508"/>
      <w:bookmarkEnd w:id="4509"/>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4511" w:name="_Toc81499434"/>
      <w:bookmarkStart w:id="4512" w:name="_Toc81938550"/>
      <w:r w:rsidRPr="00791D37">
        <w:t>SINTAXIS DE LOS COMANDOS</w:t>
      </w:r>
      <w:bookmarkEnd w:id="4511"/>
      <w:bookmarkEnd w:id="4512"/>
    </w:p>
    <w:p w14:paraId="4AE5B2C5" w14:textId="77777777" w:rsidR="0074559B" w:rsidRPr="00791D37" w:rsidRDefault="0074559B" w:rsidP="00791D37"/>
    <w:p w14:paraId="69080C53" w14:textId="6AC35E9B" w:rsidR="0074559B" w:rsidRPr="00791D37" w:rsidDel="00FE1EC4" w:rsidRDefault="0074559B" w:rsidP="00791D37">
      <w:pPr>
        <w:rPr>
          <w:del w:id="4513"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4514" w:author="JORGE CONTRERAS ORTIZ" w:date="2021-09-04T12:43:00Z">
        <w:r w:rsidR="00FE1EC4">
          <w:t>como se indica</w:t>
        </w:r>
      </w:ins>
      <w:ins w:id="4515" w:author="JORGE CONTRERAS ORTIZ" w:date="2021-09-04T14:00:00Z">
        <w:r w:rsidR="0025296D">
          <w:t xml:space="preserve"> a continuación</w:t>
        </w:r>
      </w:ins>
      <w:ins w:id="4516" w:author="JORGE CONTRERAS ORTIZ" w:date="2021-09-04T12:43:00Z">
        <w:r w:rsidR="00FE1EC4">
          <w:t xml:space="preserve"> en </w:t>
        </w:r>
      </w:ins>
      <w:ins w:id="4517" w:author="JORGE CONTRERAS ORTIZ" w:date="2021-09-04T14:00:00Z">
        <w:r w:rsidR="0025296D">
          <w:fldChar w:fldCharType="begin"/>
        </w:r>
        <w:r w:rsidR="0025296D">
          <w:instrText xml:space="preserve"> REF _Ref81656465 \h </w:instrText>
        </w:r>
      </w:ins>
      <w:r w:rsidR="0025296D">
        <w:fldChar w:fldCharType="separate"/>
      </w:r>
      <w:ins w:id="4518" w:author="JORGE CONTRERAS ORTIZ" w:date="2021-09-05T23:41:00Z">
        <w:r w:rsidR="001749E7" w:rsidRPr="00791D37">
          <w:t xml:space="preserve">Tabla </w:t>
        </w:r>
        <w:r w:rsidR="001749E7">
          <w:rPr>
            <w:noProof/>
          </w:rPr>
          <w:t>12</w:t>
        </w:r>
      </w:ins>
      <w:ins w:id="4519" w:author="JORGE CONTRERAS ORTIZ" w:date="2021-09-04T14:00:00Z">
        <w:r w:rsidR="0025296D">
          <w:fldChar w:fldCharType="end"/>
        </w:r>
      </w:ins>
      <w:del w:id="4520"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14151C25" w:rsidR="0074559B" w:rsidRPr="00791D37" w:rsidRDefault="0074559B" w:rsidP="006242EF">
      <w:pPr>
        <w:pStyle w:val="Descripcin"/>
        <w:jc w:val="center"/>
      </w:pPr>
      <w:bookmarkStart w:id="4521" w:name="_Ref81656465"/>
      <w:bookmarkStart w:id="4522" w:name="_Toc81499572"/>
      <w:bookmarkStart w:id="4523" w:name="_Toc81778412"/>
      <w:r w:rsidRPr="00791D37">
        <w:t xml:space="preserve">Tabla </w:t>
      </w:r>
      <w:ins w:id="4524" w:author="JORGE CONTRERAS ORTIZ" w:date="2021-09-05T23:24:00Z">
        <w:r w:rsidR="004C5F01">
          <w:fldChar w:fldCharType="begin"/>
        </w:r>
        <w:r w:rsidR="004C5F01">
          <w:instrText xml:space="preserve"> SEQ Tabla \* ARABIC </w:instrText>
        </w:r>
      </w:ins>
      <w:r w:rsidR="004C5F01">
        <w:fldChar w:fldCharType="separate"/>
      </w:r>
      <w:ins w:id="4525" w:author="JORGE CONTRERAS ORTIZ" w:date="2021-09-05T23:41:00Z">
        <w:r w:rsidR="001749E7">
          <w:rPr>
            <w:noProof/>
          </w:rPr>
          <w:t>12</w:t>
        </w:r>
      </w:ins>
      <w:ins w:id="4526" w:author="JORGE CONTRERAS ORTIZ" w:date="2021-09-05T23:24:00Z">
        <w:r w:rsidR="004C5F01">
          <w:fldChar w:fldCharType="end"/>
        </w:r>
      </w:ins>
      <w:del w:id="452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4521"/>
      <w:r w:rsidRPr="00791D37">
        <w:t xml:space="preserve"> Sintaxis comandos KSH</w:t>
      </w:r>
      <w:bookmarkEnd w:id="4522"/>
      <w:bookmarkEnd w:id="4523"/>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627201CE" w:rsidR="0074559B" w:rsidRPr="00791D37" w:rsidRDefault="00CF1961" w:rsidP="00791D37">
      <w:pPr>
        <w:rPr>
          <w:color w:val="0563C1" w:themeColor="hyperlink"/>
          <w:u w:val="single"/>
        </w:rPr>
      </w:pPr>
      <w:hyperlink r:id="rId58" w:anchor="downloads" w:history="1">
        <w:r w:rsidR="0074559B" w:rsidRPr="00791D37">
          <w:rPr>
            <w:rStyle w:val="Hipervnculo"/>
          </w:rPr>
          <w:t>https://www.kirale.com/support/#downloads</w:t>
        </w:r>
      </w:hyperlink>
    </w:p>
    <w:p w14:paraId="119A1701" w14:textId="5FEC5A8F" w:rsidR="0074559B" w:rsidRDefault="0074559B" w:rsidP="00791D37">
      <w:pPr>
        <w:rPr>
          <w:ins w:id="4528" w:author="JORGE CONTRERAS ORTIZ" w:date="2021-09-05T22:38:00Z"/>
        </w:rPr>
      </w:pPr>
      <w:r w:rsidRPr="00791D37">
        <w:t>Una vez descargado, conectar el módulo KTWM102 al PC por conexión USB abrir el ejecutable descargado y se abrirá una ventana de comandos similar a la de Windows</w:t>
      </w:r>
      <w:ins w:id="4529"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4530" w:author="JORGE CONTRERAS ORTIZ" w:date="2021-09-05T23:41:00Z">
        <w:r w:rsidR="001749E7" w:rsidRPr="00791D37">
          <w:t>Ilustraci</w:t>
        </w:r>
        <w:r w:rsidR="001749E7" w:rsidRPr="00791D37">
          <w:t>ó</w:t>
        </w:r>
        <w:r w:rsidR="001749E7" w:rsidRPr="00791D37">
          <w:t xml:space="preserve">n </w:t>
        </w:r>
        <w:r w:rsidR="001749E7">
          <w:rPr>
            <w:noProof/>
          </w:rPr>
          <w:t>38</w:t>
        </w:r>
      </w:ins>
      <w:ins w:id="4531" w:author="JORGE CONTRERAS ORTIZ" w:date="2021-09-04T14:11:00Z">
        <w:r w:rsidR="00A7595B">
          <w:fldChar w:fldCharType="end"/>
        </w:r>
      </w:ins>
      <w:r w:rsidRPr="00791D37">
        <w:t>.</w:t>
      </w:r>
    </w:p>
    <w:p w14:paraId="1B6EF043" w14:textId="0A03F743" w:rsidR="002407CC" w:rsidRDefault="002407CC" w:rsidP="00791D37">
      <w:pPr>
        <w:rPr>
          <w:ins w:id="4532" w:author="JORGE CONTRERAS ORTIZ" w:date="2021-09-05T22:38:00Z"/>
        </w:rPr>
      </w:pPr>
    </w:p>
    <w:p w14:paraId="55316C4D" w14:textId="6414B131" w:rsidR="002407CC" w:rsidRDefault="002407CC" w:rsidP="00791D37">
      <w:pPr>
        <w:rPr>
          <w:ins w:id="4533" w:author="JORGE CONTRERAS ORTIZ" w:date="2021-09-05T22:38:00Z"/>
        </w:rPr>
      </w:pPr>
    </w:p>
    <w:p w14:paraId="08DEA23C" w14:textId="60028DD2" w:rsidR="002407CC" w:rsidRDefault="002407CC" w:rsidP="00791D37">
      <w:pPr>
        <w:rPr>
          <w:ins w:id="4534" w:author="JORGE CONTRERAS ORTIZ" w:date="2021-09-05T22:38:00Z"/>
        </w:rPr>
      </w:pPr>
    </w:p>
    <w:p w14:paraId="5D0789B4" w14:textId="053AA51F" w:rsidR="002407CC" w:rsidRDefault="002407CC" w:rsidP="00791D37">
      <w:pPr>
        <w:rPr>
          <w:ins w:id="4535" w:author="JORGE CONTRERAS ORTIZ" w:date="2021-09-05T22:38:00Z"/>
        </w:rPr>
      </w:pPr>
    </w:p>
    <w:p w14:paraId="35DD4ADD" w14:textId="058DC765" w:rsidR="002407CC" w:rsidRDefault="002407CC" w:rsidP="00791D37">
      <w:pPr>
        <w:rPr>
          <w:ins w:id="4536" w:author="JORGE CONTRERAS ORTIZ" w:date="2021-09-05T22:38:00Z"/>
        </w:rPr>
      </w:pPr>
    </w:p>
    <w:p w14:paraId="2B272FA1" w14:textId="195B0756" w:rsidR="002407CC" w:rsidRDefault="002407CC" w:rsidP="00791D37">
      <w:pPr>
        <w:rPr>
          <w:ins w:id="4537" w:author="JORGE CONTRERAS ORTIZ" w:date="2021-09-05T22:38:00Z"/>
        </w:rPr>
      </w:pPr>
    </w:p>
    <w:p w14:paraId="54352B88" w14:textId="77777777" w:rsidR="002407CC" w:rsidRDefault="002407CC" w:rsidP="00791D37">
      <w:pPr>
        <w:rPr>
          <w:ins w:id="4538"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9"/>
                    <a:stretch>
                      <a:fillRect/>
                    </a:stretch>
                  </pic:blipFill>
                  <pic:spPr>
                    <a:xfrm>
                      <a:off x="0" y="0"/>
                      <a:ext cx="5194724" cy="2724420"/>
                    </a:xfrm>
                    <a:prstGeom prst="rect">
                      <a:avLst/>
                    </a:prstGeom>
                  </pic:spPr>
                </pic:pic>
              </a:graphicData>
            </a:graphic>
          </wp:inline>
        </w:drawing>
      </w:r>
    </w:p>
    <w:p w14:paraId="158927D5" w14:textId="4F64BAF8" w:rsidR="0074559B" w:rsidRPr="00791D37" w:rsidRDefault="0074559B" w:rsidP="006242EF">
      <w:pPr>
        <w:pStyle w:val="Descripcin"/>
        <w:jc w:val="center"/>
      </w:pPr>
      <w:bookmarkStart w:id="4539" w:name="_Toc81499614"/>
      <w:bookmarkStart w:id="4540" w:name="_Toc81499849"/>
      <w:bookmarkStart w:id="4541" w:name="_Ref81657122"/>
      <w:bookmarkStart w:id="4542" w:name="_Toc81938671"/>
      <w:r w:rsidRPr="00791D37">
        <w:t xml:space="preserve">Ilustración </w:t>
      </w:r>
      <w:fldSimple w:instr=" SEQ Ilustración \* ARABIC ">
        <w:r w:rsidR="001749E7">
          <w:rPr>
            <w:noProof/>
          </w:rPr>
          <w:t>38</w:t>
        </w:r>
      </w:fldSimple>
      <w:r w:rsidRPr="00791D37">
        <w:t xml:space="preserve"> Herramienta </w:t>
      </w:r>
      <w:proofErr w:type="spellStart"/>
      <w:r w:rsidRPr="00791D37">
        <w:t>KiTools</w:t>
      </w:r>
      <w:bookmarkEnd w:id="4539"/>
      <w:bookmarkEnd w:id="4540"/>
      <w:bookmarkEnd w:id="4541"/>
      <w:bookmarkEnd w:id="4542"/>
      <w:proofErr w:type="spellEnd"/>
    </w:p>
    <w:p w14:paraId="5BC10E05" w14:textId="77777777" w:rsidR="002407CC" w:rsidRDefault="002407CC" w:rsidP="00791D37">
      <w:pPr>
        <w:rPr>
          <w:ins w:id="4543" w:author="JORGE CONTRERAS ORTIZ" w:date="2021-09-05T22:38:00Z"/>
        </w:rPr>
      </w:pPr>
    </w:p>
    <w:p w14:paraId="49C9CBA7" w14:textId="78EB5796" w:rsidR="0074559B" w:rsidRPr="00791D37" w:rsidRDefault="0074559B" w:rsidP="00791D37">
      <w:r w:rsidRPr="00791D37">
        <w:t xml:space="preserve">Para ver más en detalle la sintaxis de cada comando, descargar y ver la </w:t>
      </w:r>
      <w:hyperlink r:id="rId60" w:anchor="083596d3193c172fa" w:history="1">
        <w:r w:rsidRPr="00791D37">
          <w:rPr>
            <w:rStyle w:val="Hipervnculo"/>
          </w:rPr>
          <w:t>KSH Refer</w:t>
        </w:r>
        <w:r w:rsidRPr="00791D37">
          <w:rPr>
            <w:rStyle w:val="Hipervnculo"/>
          </w:rPr>
          <w:t>e</w:t>
        </w:r>
        <w:r w:rsidRPr="00791D37">
          <w:rPr>
            <w:rStyle w:val="Hipervnculo"/>
          </w:rPr>
          <w:t>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4544" w:name="_Toc81499435"/>
      <w:bookmarkStart w:id="4545" w:name="_Toc81938551"/>
      <w:r w:rsidRPr="00791D37">
        <w:t>SINTAXIS DE LOS PARÁMETROS</w:t>
      </w:r>
      <w:bookmarkEnd w:id="4544"/>
      <w:bookmarkEnd w:id="4545"/>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4546"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32364EA6"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ins w:id="4547" w:author="JORGE CONTRERAS ORTIZ" w:date="2021-09-07T20:26:00Z">
        <w:r w:rsidR="00F201E1">
          <w:t xml:space="preserve"> En</w:t>
        </w:r>
      </w:ins>
      <w:ins w:id="4548" w:author="JORGE CONTRERAS ORTIZ" w:date="2021-09-07T20:27:00Z">
        <w:r w:rsidR="00F201E1">
          <w:t xml:space="preserve"> la </w:t>
        </w:r>
        <w:r w:rsidR="00F201E1">
          <w:fldChar w:fldCharType="begin"/>
        </w:r>
        <w:r w:rsidR="00F201E1">
          <w:instrText xml:space="preserve"> REF _Ref81938875 \h </w:instrText>
        </w:r>
      </w:ins>
      <w:r w:rsidR="00F201E1">
        <w:fldChar w:fldCharType="separate"/>
      </w:r>
      <w:ins w:id="4549" w:author="JORGE CONTRERAS ORTIZ" w:date="2021-09-07T20:27:00Z">
        <w:r w:rsidR="00F201E1" w:rsidRPr="00791D37">
          <w:t xml:space="preserve">Ilustración </w:t>
        </w:r>
        <w:r w:rsidR="00F201E1">
          <w:rPr>
            <w:noProof/>
          </w:rPr>
          <w:t>39</w:t>
        </w:r>
        <w:r w:rsidR="00F201E1">
          <w:fldChar w:fldCharType="end"/>
        </w:r>
        <w:r w:rsidR="00F201E1">
          <w:t xml:space="preserve"> se muestran algunas recomendaciones a la hora de us</w:t>
        </w:r>
      </w:ins>
      <w:ins w:id="4550" w:author="JORGE CONTRERAS ORTIZ" w:date="2021-09-07T20:28:00Z">
        <w:r w:rsidR="00F201E1">
          <w:t>ar direcciones IP como parámetros de los comandos KSH.</w:t>
        </w:r>
      </w:ins>
    </w:p>
    <w:p w14:paraId="5F9B45D4" w14:textId="6F9CAF84" w:rsidR="0074559B" w:rsidRDefault="0074559B" w:rsidP="00F201E1">
      <w:pPr>
        <w:rPr>
          <w:ins w:id="4551" w:author="JORGE CONTRERAS ORTIZ" w:date="2021-09-07T20:29:00Z"/>
        </w:rPr>
      </w:pPr>
    </w:p>
    <w:p w14:paraId="690645D6" w14:textId="74ABA134" w:rsidR="00F201E1" w:rsidRDefault="00F201E1" w:rsidP="00F201E1">
      <w:pPr>
        <w:rPr>
          <w:ins w:id="4552" w:author="JORGE CONTRERAS ORTIZ" w:date="2021-09-07T20:29:00Z"/>
        </w:rPr>
      </w:pPr>
    </w:p>
    <w:p w14:paraId="44799501" w14:textId="77777777" w:rsidR="00F201E1" w:rsidRDefault="00F201E1" w:rsidP="00F201E1">
      <w:pPr>
        <w:keepNext/>
        <w:rPr>
          <w:ins w:id="4553" w:author="JORGE CONTRERAS ORTIZ" w:date="2021-09-07T20:29:00Z"/>
        </w:rPr>
        <w:pPrChange w:id="4554" w:author="JORGE CONTRERAS ORTIZ" w:date="2021-09-07T20:29:00Z">
          <w:pPr/>
        </w:pPrChange>
      </w:pPr>
      <w:moveToRangeStart w:id="4555" w:author="JORGE CONTRERAS ORTIZ" w:date="2021-09-07T20:29:00Z" w:name="move81938990"/>
      <w:moveTo w:id="4556"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4555"/>
    </w:p>
    <w:p w14:paraId="77544791" w14:textId="1817C99C" w:rsidR="00F201E1" w:rsidRPr="00791D37" w:rsidRDefault="00F201E1" w:rsidP="00F201E1">
      <w:pPr>
        <w:pStyle w:val="Descripcin"/>
        <w:jc w:val="center"/>
        <w:pPrChange w:id="4557" w:author="JORGE CONTRERAS ORTIZ" w:date="2021-09-07T20:30:00Z">
          <w:pPr>
            <w:pStyle w:val="Prrafodelista"/>
          </w:pPr>
        </w:pPrChange>
      </w:pPr>
      <w:ins w:id="4558" w:author="JORGE CONTRERAS ORTIZ" w:date="2021-09-07T20:29:00Z">
        <w:r>
          <w:t xml:space="preserve">Ilustración </w:t>
        </w:r>
        <w:r>
          <w:fldChar w:fldCharType="begin"/>
        </w:r>
        <w:r>
          <w:instrText xml:space="preserve"> SEQ Ilustración \* ARABIC </w:instrText>
        </w:r>
      </w:ins>
      <w:r>
        <w:fldChar w:fldCharType="separate"/>
      </w:r>
      <w:ins w:id="4559" w:author="JORGE CONTRERAS ORTIZ" w:date="2021-09-07T20:29:00Z">
        <w:r>
          <w:rPr>
            <w:noProof/>
          </w:rPr>
          <w:t>39</w:t>
        </w:r>
        <w:r>
          <w:fldChar w:fldCharType="end"/>
        </w:r>
        <w:r>
          <w:t xml:space="preserve"> Direcciones IP como parámetros</w:t>
        </w:r>
      </w:ins>
    </w:p>
    <w:p w14:paraId="62D2C4C2" w14:textId="46E8AA94" w:rsidR="0074559B" w:rsidRPr="00791D37" w:rsidDel="00F201E1" w:rsidRDefault="0074559B" w:rsidP="00F201E1">
      <w:pPr>
        <w:pStyle w:val="Prrafodelista"/>
        <w:jc w:val="center"/>
        <w:rPr>
          <w:del w:id="4560" w:author="JORGE CONTRERAS ORTIZ" w:date="2021-09-07T20:29:00Z"/>
        </w:rPr>
        <w:pPrChange w:id="4561" w:author="JORGE CONTRERAS ORTIZ" w:date="2021-09-07T20:29:00Z">
          <w:pPr>
            <w:pStyle w:val="Prrafodelista"/>
          </w:pPr>
        </w:pPrChange>
      </w:pPr>
      <w:moveFromRangeStart w:id="4562" w:author="JORGE CONTRERAS ORTIZ" w:date="2021-09-07T20:29:00Z" w:name="move81938990"/>
      <w:moveFrom w:id="4563"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4562"/>
    </w:p>
    <w:p w14:paraId="4AD33226" w14:textId="77DEB765" w:rsidR="0074559B" w:rsidRPr="00791D37" w:rsidDel="00F201E1" w:rsidRDefault="0074559B" w:rsidP="00F201E1">
      <w:pPr>
        <w:pStyle w:val="Prrafodelista"/>
        <w:jc w:val="center"/>
        <w:rPr>
          <w:del w:id="4564" w:author="JORGE CONTRERAS ORTIZ" w:date="2021-09-07T20:29:00Z"/>
        </w:rPr>
        <w:pPrChange w:id="4565" w:author="JORGE CONTRERAS ORTIZ" w:date="2021-09-07T20:29:00Z">
          <w:pPr>
            <w:pStyle w:val="Descripcin"/>
            <w:jc w:val="center"/>
          </w:pPr>
        </w:pPrChange>
      </w:pPr>
      <w:bookmarkStart w:id="4566" w:name="_Toc81499615"/>
      <w:bookmarkStart w:id="4567" w:name="_Toc81499850"/>
      <w:bookmarkStart w:id="4568" w:name="_Toc81938672"/>
      <w:bookmarkStart w:id="4569" w:name="_Ref81938875"/>
      <w:del w:id="4570"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4569"/>
        <w:r w:rsidRPr="00791D37" w:rsidDel="00F201E1">
          <w:delText xml:space="preserve"> IP como parámetros</w:delText>
        </w:r>
        <w:bookmarkEnd w:id="4566"/>
        <w:bookmarkEnd w:id="4567"/>
        <w:bookmarkEnd w:id="4568"/>
      </w:del>
    </w:p>
    <w:p w14:paraId="2337B652" w14:textId="77777777" w:rsidR="0074559B" w:rsidRPr="00791D37" w:rsidRDefault="0074559B" w:rsidP="00F201E1">
      <w:pPr>
        <w:pStyle w:val="Prrafodelista"/>
        <w:jc w:val="center"/>
        <w:pPrChange w:id="4571"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4572"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4573"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4574" w:author="JORGE CONTRERAS ORTIZ" w:date="2021-09-04T12:44:00Z"/>
        </w:rPr>
      </w:pPr>
      <w:bookmarkStart w:id="4575" w:name="_Toc81658373"/>
      <w:bookmarkStart w:id="4576" w:name="_Toc81658617"/>
      <w:bookmarkStart w:id="4577" w:name="_Toc81658772"/>
      <w:bookmarkStart w:id="4578" w:name="_Toc81659151"/>
      <w:bookmarkStart w:id="4579" w:name="_Toc81659392"/>
      <w:bookmarkStart w:id="4580" w:name="_Toc81659709"/>
      <w:bookmarkStart w:id="4581" w:name="_Toc81743497"/>
      <w:bookmarkStart w:id="4582" w:name="_Toc81743652"/>
      <w:bookmarkStart w:id="4583" w:name="_Toc81761811"/>
      <w:bookmarkStart w:id="4584" w:name="_Toc81764150"/>
      <w:bookmarkStart w:id="4585" w:name="_Toc81765282"/>
      <w:bookmarkStart w:id="4586" w:name="_Toc81772872"/>
      <w:bookmarkStart w:id="4587" w:name="_Toc81776525"/>
      <w:bookmarkStart w:id="4588" w:name="_Toc81776721"/>
      <w:bookmarkStart w:id="4589" w:name="_Toc81777084"/>
      <w:bookmarkStart w:id="4590" w:name="_Toc81777369"/>
      <w:bookmarkStart w:id="4591" w:name="_Toc81777655"/>
      <w:bookmarkStart w:id="4592" w:name="_Toc81777955"/>
      <w:bookmarkStart w:id="4593" w:name="_Toc81778246"/>
      <w:bookmarkStart w:id="4594" w:name="_Toc81938552"/>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p>
    <w:p w14:paraId="4812A4EB" w14:textId="25882445" w:rsidR="0074559B" w:rsidRPr="00791D37" w:rsidRDefault="00FE1EC4" w:rsidP="00FE1EC4">
      <w:pPr>
        <w:pStyle w:val="Ttulo4"/>
      </w:pPr>
      <w:bookmarkStart w:id="4595" w:name="_Toc81499436"/>
      <w:bookmarkStart w:id="4596" w:name="_Toc81938553"/>
      <w:r w:rsidRPr="00791D37">
        <w:t>MENSAJES DE RESPUESTA</w:t>
      </w:r>
      <w:bookmarkEnd w:id="4595"/>
      <w:bookmarkEnd w:id="4596"/>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4597"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4598" w:name="_Toc81499437"/>
      <w:bookmarkStart w:id="4599" w:name="_Toc81938554"/>
      <w:r w:rsidRPr="00791D37">
        <w:rPr>
          <w:lang w:val="en-US"/>
        </w:rPr>
        <w:t>KIRALE BINARY INTERFACE</w:t>
      </w:r>
      <w:del w:id="4600" w:author="JORGE CONTRERAS ORTIZ" w:date="2021-09-05T14:09:00Z">
        <w:r w:rsidRPr="00791D37" w:rsidDel="00E205F0">
          <w:rPr>
            <w:lang w:val="en-US"/>
          </w:rPr>
          <w:delText xml:space="preserve"> </w:delText>
        </w:r>
      </w:del>
      <w:ins w:id="4601" w:author="JORGE CONTRERAS ORTIZ" w:date="2021-09-05T14:09:00Z">
        <w:r w:rsidR="00E205F0">
          <w:rPr>
            <w:lang w:val="en-US"/>
          </w:rPr>
          <w:t xml:space="preserve"> </w:t>
        </w:r>
      </w:ins>
      <w:del w:id="4602" w:author="JORGE CONTRERAS ORTIZ" w:date="2021-09-05T14:09:00Z">
        <w:r w:rsidRPr="00791D37" w:rsidDel="00E205F0">
          <w:rPr>
            <w:lang w:val="en-US"/>
          </w:rPr>
          <w:delText xml:space="preserve">REFERENCE GUIDE </w:delText>
        </w:r>
      </w:del>
      <w:r w:rsidRPr="00791D37">
        <w:rPr>
          <w:lang w:val="en-US"/>
        </w:rPr>
        <w:t>– COMANDOS KBI</w:t>
      </w:r>
      <w:bookmarkEnd w:id="4598"/>
      <w:bookmarkEnd w:id="4599"/>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4603" w:name="_Toc81499438"/>
      <w:bookmarkStart w:id="4604" w:name="_Toc81938555"/>
      <w:r w:rsidRPr="00791D37">
        <w:t>OPERACIÓN DE INTERFAZ</w:t>
      </w:r>
      <w:bookmarkEnd w:id="4603"/>
      <w:bookmarkEnd w:id="4604"/>
    </w:p>
    <w:p w14:paraId="30DFA127" w14:textId="77777777" w:rsidR="0074559B" w:rsidRPr="00791D37" w:rsidRDefault="0074559B" w:rsidP="00791D37"/>
    <w:p w14:paraId="0E361C94" w14:textId="68D702D0" w:rsidR="0074559B" w:rsidRDefault="00FE1EC4" w:rsidP="00791D37">
      <w:pPr>
        <w:rPr>
          <w:ins w:id="4605" w:author="JORGE CONTRERAS ORTIZ" w:date="2021-09-05T22:39:00Z"/>
        </w:rPr>
      </w:pPr>
      <w:del w:id="4606"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4607"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4608" w:name="_Toc81499616"/>
                              <w:bookmarkStart w:id="4609" w:name="_Toc81499851"/>
                              <w:del w:id="4610"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4611" w:author="JORGE CONTRERAS ORTIZ" w:date="2021-09-04T12:45:00Z">
                                <w:r w:rsidR="00593FA6" w:rsidDel="00FE1EC4">
                                  <w:rPr>
                                    <w:noProof/>
                                  </w:rPr>
                                  <w:delText>40</w:delText>
                                </w:r>
                              </w:del>
                              <w:del w:id="4612" w:author="JORGE CONTRERAS ORTIZ" w:date="2021-09-04T12:48:00Z">
                                <w:r w:rsidR="005026F3" w:rsidDel="00FE1EC4">
                                  <w:rPr>
                                    <w:noProof/>
                                  </w:rPr>
                                  <w:fldChar w:fldCharType="end"/>
                                </w:r>
                                <w:r w:rsidDel="00FE1EC4">
                                  <w:delText xml:space="preserve"> </w:delText>
                                </w:r>
                              </w:del>
                              <w:del w:id="4613" w:author="JORGE CONTRERAS ORTIZ" w:date="2021-09-04T12:45:00Z">
                                <w:r w:rsidDel="00FE1EC4">
                                  <w:delText>Esquema de comunicación entre Host Externo y el dispositivo KTWM102</w:delText>
                                </w:r>
                              </w:del>
                              <w:bookmarkEnd w:id="4608"/>
                              <w:bookmarkEnd w:id="4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4614" w:name="_Toc81499616"/>
                        <w:bookmarkStart w:id="4615" w:name="_Toc81499851"/>
                        <w:del w:id="4616"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4617" w:author="JORGE CONTRERAS ORTIZ" w:date="2021-09-04T12:45:00Z">
                          <w:r w:rsidR="00593FA6" w:rsidDel="00FE1EC4">
                            <w:rPr>
                              <w:noProof/>
                            </w:rPr>
                            <w:delText>40</w:delText>
                          </w:r>
                        </w:del>
                        <w:del w:id="4618" w:author="JORGE CONTRERAS ORTIZ" w:date="2021-09-04T12:48:00Z">
                          <w:r w:rsidR="005026F3" w:rsidDel="00FE1EC4">
                            <w:rPr>
                              <w:noProof/>
                            </w:rPr>
                            <w:fldChar w:fldCharType="end"/>
                          </w:r>
                          <w:r w:rsidDel="00FE1EC4">
                            <w:delText xml:space="preserve"> </w:delText>
                          </w:r>
                        </w:del>
                        <w:del w:id="4619" w:author="JORGE CONTRERAS ORTIZ" w:date="2021-09-04T12:45:00Z">
                          <w:r w:rsidDel="00FE1EC4">
                            <w:delText>Esquema de comunicación entre Host Externo y el dispositivo KTWM102</w:delText>
                          </w:r>
                        </w:del>
                        <w:bookmarkEnd w:id="4614"/>
                        <w:bookmarkEnd w:id="4615"/>
                      </w:p>
                    </w:txbxContent>
                  </v:textbox>
                  <w10:wrap type="tight"/>
                </v:shape>
              </w:pict>
            </mc:Fallback>
          </mc:AlternateContent>
        </w:r>
      </w:del>
      <w:r w:rsidR="0074559B" w:rsidRPr="00791D37">
        <w:t xml:space="preserve">Antes de entrar en el funcionamiento de </w:t>
      </w:r>
      <w:del w:id="4620" w:author="JORGE CONTRERAS ORTIZ" w:date="2021-09-04T12:44:00Z">
        <w:r w:rsidR="0074559B" w:rsidRPr="00791D37" w:rsidDel="00FE1EC4">
          <w:delText>como</w:delText>
        </w:r>
      </w:del>
      <w:ins w:id="4621" w:author="JORGE CONTRERAS ORTIZ" w:date="2021-09-04T12:44:00Z">
        <w:r w:rsidRPr="00791D37">
          <w:t>cómo</w:t>
        </w:r>
      </w:ins>
      <w:r w:rsidR="0074559B" w:rsidRPr="00791D37">
        <w:t xml:space="preserve"> usar los comandos KBI por puerto UART, </w:t>
      </w:r>
      <w:del w:id="4622" w:author="JORGE CONTRERAS ORTIZ" w:date="2021-09-04T14:12:00Z">
        <w:r w:rsidR="0074559B" w:rsidRPr="00791D37" w:rsidDel="00A7595B">
          <w:delText>en la siguiente imagen</w:delText>
        </w:r>
      </w:del>
      <w:ins w:id="4623"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4624" w:author="JORGE CONTRERAS ORTIZ" w:date="2021-09-05T23:41:00Z">
        <w:r w:rsidR="001749E7">
          <w:t xml:space="preserve">Ilustración </w:t>
        </w:r>
        <w:r w:rsidR="001749E7">
          <w:rPr>
            <w:noProof/>
          </w:rPr>
          <w:t>40</w:t>
        </w:r>
      </w:ins>
      <w:ins w:id="4625" w:author="JORGE CONTRERAS ORTIZ" w:date="2021-09-04T14:12:00Z">
        <w:r w:rsidR="00A7595B">
          <w:fldChar w:fldCharType="end"/>
        </w:r>
        <w:r w:rsidR="00A7595B">
          <w:t>,</w:t>
        </w:r>
      </w:ins>
      <w:r w:rsidR="0074559B" w:rsidRPr="00791D37">
        <w:t xml:space="preserve"> se muestra un esquema de un Host externo</w:t>
      </w:r>
      <w:ins w:id="4626" w:author="JORGE CONTRERAS ORTIZ" w:date="2021-09-04T12:45:00Z">
        <w:r>
          <w:t>, como puede ser un microcontrolador</w:t>
        </w:r>
      </w:ins>
      <w:ins w:id="4627" w:author="JORGE CONTRERAS ORTIZ" w:date="2021-09-07T20:32:00Z">
        <w:r w:rsidR="00F76301">
          <w:t>, el cuál incluya una codificación y decodificación COBS</w:t>
        </w:r>
      </w:ins>
      <w:r w:rsidR="0074559B" w:rsidRPr="00791D37">
        <w:t xml:space="preserve"> usando </w:t>
      </w:r>
      <w:ins w:id="4628" w:author="JORGE CONTRERAS ORTIZ" w:date="2021-09-07T20:32:00Z">
        <w:r w:rsidR="00F76301">
          <w:t xml:space="preserve">comandos </w:t>
        </w:r>
      </w:ins>
      <w:r w:rsidR="0074559B" w:rsidRPr="00791D37">
        <w:t xml:space="preserve">KBI para comunicarse con el módulo KTWM102 y el sistema </w:t>
      </w:r>
      <w:proofErr w:type="spellStart"/>
      <w:r w:rsidR="0074559B" w:rsidRPr="00791D37">
        <w:t>KiNOS</w:t>
      </w:r>
      <w:proofErr w:type="spellEnd"/>
      <w:r w:rsidR="0074559B" w:rsidRPr="00791D37">
        <w:t xml:space="preserve"> a través del puerto UART:</w:t>
      </w:r>
    </w:p>
    <w:p w14:paraId="06B38919" w14:textId="77777777" w:rsidR="002407CC" w:rsidRDefault="002407CC" w:rsidP="00791D37">
      <w:pPr>
        <w:rPr>
          <w:ins w:id="4629" w:author="JORGE CONTRERAS ORTIZ" w:date="2021-09-04T12:50:00Z"/>
        </w:rPr>
      </w:pPr>
    </w:p>
    <w:p w14:paraId="4B33C6AE" w14:textId="77777777" w:rsidR="00FE1EC4" w:rsidRDefault="00FE1EC4">
      <w:pPr>
        <w:keepNext/>
        <w:jc w:val="center"/>
        <w:rPr>
          <w:ins w:id="4630" w:author="JORGE CONTRERAS ORTIZ" w:date="2021-09-04T12:50:00Z"/>
        </w:rPr>
        <w:pPrChange w:id="4631" w:author="JORGE CONTRERAS ORTIZ" w:date="2021-09-04T12:50:00Z">
          <w:pPr/>
        </w:pPrChange>
      </w:pPr>
      <w:ins w:id="4632"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06CCCF7" w:rsidR="00FE1EC4" w:rsidRDefault="00FE1EC4">
      <w:pPr>
        <w:pStyle w:val="Descripcin"/>
        <w:jc w:val="center"/>
        <w:rPr>
          <w:ins w:id="4633" w:author="JORGE CONTRERAS ORTIZ" w:date="2021-09-05T22:39:00Z"/>
        </w:rPr>
      </w:pPr>
      <w:bookmarkStart w:id="4634" w:name="_Ref81657178"/>
      <w:bookmarkStart w:id="4635" w:name="_Toc81938673"/>
      <w:ins w:id="4636" w:author="JORGE CONTRERAS ORTIZ" w:date="2021-09-04T12:50:00Z">
        <w:r>
          <w:t xml:space="preserve">Ilustración </w:t>
        </w:r>
        <w:r>
          <w:fldChar w:fldCharType="begin"/>
        </w:r>
        <w:r>
          <w:instrText xml:space="preserve"> SEQ Ilustración \* ARABIC </w:instrText>
        </w:r>
      </w:ins>
      <w:r>
        <w:fldChar w:fldCharType="separate"/>
      </w:r>
      <w:ins w:id="4637" w:author="JORGE CONTRERAS ORTIZ" w:date="2021-09-05T23:41:00Z">
        <w:r w:rsidR="001749E7">
          <w:rPr>
            <w:noProof/>
          </w:rPr>
          <w:t>40</w:t>
        </w:r>
      </w:ins>
      <w:ins w:id="4638" w:author="JORGE CONTRERAS ORTIZ" w:date="2021-09-04T12:50:00Z">
        <w:r>
          <w:fldChar w:fldCharType="end"/>
        </w:r>
        <w:bookmarkEnd w:id="4634"/>
        <w:r>
          <w:t xml:space="preserve"> </w:t>
        </w:r>
        <w:r w:rsidRPr="00064A8D">
          <w:t>Esquema de comunicación entre Host Externo y el dispositivo KTWM102</w:t>
        </w:r>
      </w:ins>
      <w:bookmarkEnd w:id="4635"/>
    </w:p>
    <w:p w14:paraId="64BC164B" w14:textId="77777777" w:rsidR="002407CC" w:rsidRPr="002407CC" w:rsidRDefault="002407CC"/>
    <w:p w14:paraId="4CF31136" w14:textId="63C58A9D" w:rsidR="0074559B" w:rsidRPr="00791D37" w:rsidDel="00F76301" w:rsidRDefault="0074559B" w:rsidP="00791D37">
      <w:pPr>
        <w:rPr>
          <w:del w:id="4639" w:author="JORGE CONTRERAS ORTIZ" w:date="2021-09-07T20:33:00Z"/>
        </w:rPr>
      </w:pPr>
      <w:r w:rsidRPr="00791D37">
        <w:t xml:space="preserve">Una vez conectado el sistema como </w:t>
      </w:r>
      <w:ins w:id="4640" w:author="JORGE CONTRERAS ORTIZ" w:date="2021-09-04T14:13:00Z">
        <w:r w:rsidR="00A7595B">
          <w:t>se indicada en el esquema mostrado en</w:t>
        </w:r>
      </w:ins>
      <w:del w:id="4641" w:author="JORGE CONTRERAS ORTIZ" w:date="2021-09-04T14:12:00Z">
        <w:r w:rsidRPr="00791D37" w:rsidDel="00A7595B">
          <w:delText>en el esquema</w:delText>
        </w:r>
      </w:del>
      <w:ins w:id="4642"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4643" w:author="JORGE CONTRERAS ORTIZ" w:date="2021-09-05T23:41:00Z">
        <w:r w:rsidR="001749E7">
          <w:t xml:space="preserve">Ilustración </w:t>
        </w:r>
        <w:r w:rsidR="001749E7">
          <w:rPr>
            <w:noProof/>
          </w:rPr>
          <w:t>40</w:t>
        </w:r>
      </w:ins>
      <w:ins w:id="4644" w:author="JORGE CONTRERAS ORTIZ" w:date="2021-09-04T14:12:00Z">
        <w:r w:rsidR="00A7595B">
          <w:fldChar w:fldCharType="end"/>
        </w:r>
      </w:ins>
      <w:ins w:id="4645" w:author="JORGE CONTRERAS ORTIZ" w:date="2021-09-04T14:13:00Z">
        <w:r w:rsidR="00A7595B">
          <w:t xml:space="preserve">, </w:t>
        </w:r>
      </w:ins>
      <w:del w:id="4646" w:author="JORGE CONTRERAS ORTIZ" w:date="2021-09-04T14:13:00Z">
        <w:r w:rsidRPr="00791D37" w:rsidDel="00A7595B">
          <w:delText xml:space="preserve">, </w:delText>
        </w:r>
      </w:del>
      <w:del w:id="4647" w:author="JORGE CONTRERAS ORTIZ" w:date="2021-09-04T12:44:00Z">
        <w:r w:rsidRPr="00791D37" w:rsidDel="00FE1EC4">
          <w:delText xml:space="preserve">deberemos </w:delText>
        </w:r>
      </w:del>
      <w:ins w:id="4648" w:author="JORGE CONTRERAS ORTIZ" w:date="2021-09-04T12:44:00Z">
        <w:r w:rsidR="00FE1EC4">
          <w:t>se deberá</w:t>
        </w:r>
        <w:r w:rsidR="00FE1EC4" w:rsidRPr="00791D37">
          <w:t xml:space="preserve"> </w:t>
        </w:r>
      </w:ins>
      <w:r w:rsidRPr="00791D37">
        <w:t xml:space="preserve">configurar el puerto serie de </w:t>
      </w:r>
      <w:del w:id="4649" w:author="JORGE CONTRERAS ORTIZ" w:date="2021-09-07T20:33:00Z">
        <w:r w:rsidRPr="00791D37" w:rsidDel="00F76301">
          <w:delText xml:space="preserve">nuestro </w:delText>
        </w:r>
      </w:del>
      <w:r w:rsidRPr="00791D37">
        <w:t xml:space="preserve">Host </w:t>
      </w:r>
      <w:del w:id="4650" w:author="JORGE CONTRERAS ORTIZ" w:date="2021-09-07T20:33:00Z">
        <w:r w:rsidRPr="00791D37" w:rsidDel="00F76301">
          <w:delText>de la siguiente manera</w:delText>
        </w:r>
      </w:del>
      <w:ins w:id="4651" w:author="JORGE CONTRERAS ORTIZ" w:date="2021-09-07T20:33:00Z">
        <w:r w:rsidR="00F76301">
          <w:t xml:space="preserve">con un </w:t>
        </w:r>
        <w:proofErr w:type="spellStart"/>
        <w:r w:rsidR="00F76301">
          <w:t>Baudrate</w:t>
        </w:r>
        <w:proofErr w:type="spellEnd"/>
        <w:r w:rsidR="00F76301">
          <w:t xml:space="preserve"> o tasa de datos, de </w:t>
        </w:r>
      </w:ins>
      <w:del w:id="4652" w:author="JORGE CONTRERAS ORTIZ" w:date="2021-09-07T20:33:00Z">
        <w:r w:rsidRPr="00791D37" w:rsidDel="00F76301">
          <w:delText>:</w:delText>
        </w:r>
      </w:del>
    </w:p>
    <w:p w14:paraId="23E82E58" w14:textId="0D6BFF96" w:rsidR="0074559B" w:rsidRPr="00791D37" w:rsidRDefault="0074559B" w:rsidP="00791D37">
      <w:pPr>
        <w:rPr>
          <w:lang w:val="en-US"/>
        </w:rPr>
      </w:pPr>
      <w:del w:id="4653"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4654" w:author="JORGE CONTRERAS ORTIZ" w:date="2021-09-04T12:51:00Z">
            <w:rPr/>
          </w:rPrChange>
        </w:rPr>
      </w:pPr>
      <w:r w:rsidRPr="00FE1EC4">
        <w:rPr>
          <w:b/>
          <w:bCs/>
          <w:i/>
          <w:iCs/>
        </w:rPr>
        <w:t xml:space="preserve">Nota: </w:t>
      </w:r>
      <w:r w:rsidRPr="00FE1EC4">
        <w:rPr>
          <w:i/>
          <w:iCs/>
          <w:rPrChange w:id="4655" w:author="JORGE CONTRERAS ORTIZ" w:date="2021-09-04T12:51:00Z">
            <w:rPr/>
          </w:rPrChange>
        </w:rPr>
        <w:t>Comprobar que los pines de comunicación serie cumplen con las características eléctricas.</w:t>
      </w:r>
    </w:p>
    <w:p w14:paraId="3A2B888F" w14:textId="78F5B044" w:rsidR="0074559B" w:rsidRPr="00791D37" w:rsidRDefault="0074559B" w:rsidP="00791D37">
      <w:r w:rsidRPr="00791D37">
        <w:t xml:space="preserve">Como se detalla en la </w:t>
      </w:r>
      <w:del w:id="4656" w:author="JORGE CONTRERAS ORTIZ" w:date="2021-09-04T12:51:00Z">
        <w:r w:rsidRPr="00791D37" w:rsidDel="00FE1EC4">
          <w:delText>imagen</w:delText>
        </w:r>
      </w:del>
      <w:ins w:id="4657" w:author="JORGE CONTRERAS ORTIZ" w:date="2021-09-04T14:14:00Z">
        <w:r w:rsidR="00A7595B">
          <w:fldChar w:fldCharType="begin"/>
        </w:r>
        <w:r w:rsidR="00A7595B">
          <w:instrText xml:space="preserve"> REF _Ref81657178 \h </w:instrText>
        </w:r>
      </w:ins>
      <w:ins w:id="4658" w:author="JORGE CONTRERAS ORTIZ" w:date="2021-09-04T14:14:00Z">
        <w:r w:rsidR="00A7595B">
          <w:fldChar w:fldCharType="separate"/>
        </w:r>
      </w:ins>
      <w:ins w:id="4659" w:author="JORGE CONTRERAS ORTIZ" w:date="2021-09-05T23:41:00Z">
        <w:r w:rsidR="001749E7">
          <w:t xml:space="preserve">Ilustración </w:t>
        </w:r>
        <w:r w:rsidR="001749E7">
          <w:rPr>
            <w:noProof/>
          </w:rPr>
          <w:t>40</w:t>
        </w:r>
      </w:ins>
      <w:ins w:id="4660"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3B3F158" w:rsidR="0074559B" w:rsidRPr="00791D37" w:rsidDel="00FE1EC4" w:rsidRDefault="0074559B" w:rsidP="00791D37">
      <w:pPr>
        <w:rPr>
          <w:del w:id="4661"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hyperlink r:id="rId63" w:anchor="083596d3193c172fa" w:history="1">
        <w:r w:rsidRPr="00791D37">
          <w:rPr>
            <w:rStyle w:val="Hipervnculo"/>
          </w:rPr>
          <w:t>KBI Reference Guide</w:t>
        </w:r>
      </w:hyperlink>
      <w:r w:rsidRPr="00791D37">
        <w:t xml:space="preserve"> y en </w:t>
      </w:r>
      <w:hyperlink r:id="rId64" w:history="1">
        <w:r w:rsidRPr="00791D37">
          <w:rPr>
            <w:rStyle w:val="Hipervnculo"/>
          </w:rPr>
          <w:t>draft-ietf-pppext-cobs-00</w:t>
        </w:r>
      </w:hyperlink>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4662" w:author="JORGE CONTRERAS ORTIZ" w:date="2021-09-04T12:52:00Z"/>
        </w:rPr>
      </w:pPr>
    </w:p>
    <w:p w14:paraId="6ED37B7C" w14:textId="77777777" w:rsidR="0074559B" w:rsidRPr="00791D37" w:rsidRDefault="00FE1EC4" w:rsidP="00791D37">
      <w:commentRangeStart w:id="4663"/>
      <w:commentRangeEnd w:id="4663"/>
      <w:r>
        <w:rPr>
          <w:rStyle w:val="Refdecomentario"/>
        </w:rPr>
        <w:commentReference w:id="4663"/>
      </w:r>
    </w:p>
    <w:p w14:paraId="267CFC26" w14:textId="1EB03A8D" w:rsidR="000B6602" w:rsidRPr="00791D37" w:rsidDel="002407CC" w:rsidRDefault="000B6602" w:rsidP="00791D37">
      <w:pPr>
        <w:rPr>
          <w:del w:id="4664" w:author="JORGE CONTRERAS ORTIZ" w:date="2021-09-05T22:39:00Z"/>
        </w:rPr>
      </w:pPr>
      <w:bookmarkStart w:id="4665" w:name="_Toc81776529"/>
      <w:bookmarkStart w:id="4666" w:name="_Toc81776725"/>
      <w:bookmarkStart w:id="4667" w:name="_Toc81777088"/>
      <w:bookmarkStart w:id="4668" w:name="_Toc81777373"/>
      <w:bookmarkStart w:id="4669" w:name="_Toc81777659"/>
      <w:bookmarkStart w:id="4670" w:name="_Toc81777959"/>
      <w:bookmarkStart w:id="4671" w:name="_Toc81778250"/>
      <w:bookmarkStart w:id="4672" w:name="_Toc81938556"/>
      <w:bookmarkEnd w:id="4665"/>
      <w:bookmarkEnd w:id="4666"/>
      <w:bookmarkEnd w:id="4667"/>
      <w:bookmarkEnd w:id="4668"/>
      <w:bookmarkEnd w:id="4669"/>
      <w:bookmarkEnd w:id="4670"/>
      <w:bookmarkEnd w:id="4671"/>
      <w:bookmarkEnd w:id="4672"/>
    </w:p>
    <w:p w14:paraId="0DDBFBC8" w14:textId="4624E6A2" w:rsidR="0074559B" w:rsidRPr="00791D37" w:rsidRDefault="00FE1EC4" w:rsidP="00FE1EC4">
      <w:pPr>
        <w:pStyle w:val="Ttulo4"/>
      </w:pPr>
      <w:bookmarkStart w:id="4673" w:name="_Toc81499439"/>
      <w:bookmarkStart w:id="4674" w:name="_Toc81938557"/>
      <w:r w:rsidRPr="00791D37">
        <w:t>FORMATO DEL PAQUETE</w:t>
      </w:r>
      <w:bookmarkEnd w:id="4673"/>
      <w:bookmarkEnd w:id="4674"/>
    </w:p>
    <w:p w14:paraId="4B56D104" w14:textId="77777777" w:rsidR="0074559B" w:rsidRPr="00791D37" w:rsidRDefault="0074559B" w:rsidP="00791D37"/>
    <w:p w14:paraId="5C9D6A7B" w14:textId="09D2E07E" w:rsidR="0074559B" w:rsidRDefault="0074559B" w:rsidP="00791D37">
      <w:pPr>
        <w:rPr>
          <w:ins w:id="4675" w:author="JORGE CONTRERAS ORTIZ" w:date="2021-09-05T22:39:00Z"/>
        </w:rPr>
      </w:pPr>
      <w:r w:rsidRPr="00791D37">
        <w:t xml:space="preserve">En esta sección se explicará el formato de los paquetes a transmitir o a recibir desde un host externo sin la codificación COBS. Este formato es el </w:t>
      </w:r>
      <w:del w:id="4676" w:author="JORGE CONTRERAS ORTIZ" w:date="2021-09-04T14:14:00Z">
        <w:r w:rsidRPr="00791D37" w:rsidDel="00A7595B">
          <w:delText>siguiente</w:delText>
        </w:r>
      </w:del>
      <w:ins w:id="4677"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4678" w:author="JORGE CONTRERAS ORTIZ" w:date="2021-09-05T23:41:00Z">
        <w:r w:rsidR="001749E7" w:rsidRPr="00791D37">
          <w:t xml:space="preserve">Tabla </w:t>
        </w:r>
        <w:r w:rsidR="001749E7">
          <w:rPr>
            <w:noProof/>
          </w:rPr>
          <w:t>13</w:t>
        </w:r>
      </w:ins>
      <w:ins w:id="4679"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4680"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4681">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4682"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4683"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4684"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4685"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4686" w:author="JORGE CONTRERAS ORTIZ" w:date="2021-09-06T00:17:00Z">
                <w:pPr/>
              </w:pPrChange>
            </w:pPr>
            <w:r w:rsidRPr="00791D37">
              <w:t>Payload</w:t>
            </w:r>
          </w:p>
        </w:tc>
      </w:tr>
      <w:tr w:rsidR="0074559B" w:rsidRPr="00791D37" w14:paraId="663B9227" w14:textId="77777777" w:rsidTr="0048500E">
        <w:trPr>
          <w:trHeight w:val="300"/>
          <w:jc w:val="center"/>
          <w:trPrChange w:id="4687"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4688"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4689"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4690"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4691"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4692"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4693"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4694"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4695"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4696"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4697"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4698"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4699"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607A4461" w:rsidR="0074559B" w:rsidRPr="00791D37" w:rsidRDefault="0074559B" w:rsidP="00CA0339">
      <w:pPr>
        <w:pStyle w:val="Descripcin"/>
        <w:jc w:val="center"/>
      </w:pPr>
      <w:bookmarkStart w:id="4700" w:name="_Ref81657283"/>
      <w:bookmarkStart w:id="4701" w:name="_Toc81499573"/>
      <w:bookmarkStart w:id="4702" w:name="_Ref81657279"/>
      <w:bookmarkStart w:id="4703" w:name="_Toc81778413"/>
      <w:r w:rsidRPr="00791D37">
        <w:t xml:space="preserve">Tabla </w:t>
      </w:r>
      <w:ins w:id="4704" w:author="JORGE CONTRERAS ORTIZ" w:date="2021-09-05T23:24:00Z">
        <w:r w:rsidR="004C5F01">
          <w:fldChar w:fldCharType="begin"/>
        </w:r>
        <w:r w:rsidR="004C5F01">
          <w:instrText xml:space="preserve"> SEQ Tabla \* ARABIC </w:instrText>
        </w:r>
      </w:ins>
      <w:r w:rsidR="004C5F01">
        <w:fldChar w:fldCharType="separate"/>
      </w:r>
      <w:ins w:id="4705" w:author="JORGE CONTRERAS ORTIZ" w:date="2021-09-05T23:41:00Z">
        <w:r w:rsidR="001749E7">
          <w:rPr>
            <w:noProof/>
          </w:rPr>
          <w:t>13</w:t>
        </w:r>
      </w:ins>
      <w:ins w:id="4706" w:author="JORGE CONTRERAS ORTIZ" w:date="2021-09-05T23:24:00Z">
        <w:r w:rsidR="004C5F01">
          <w:fldChar w:fldCharType="end"/>
        </w:r>
      </w:ins>
      <w:del w:id="470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4700"/>
      <w:r w:rsidRPr="00791D37">
        <w:t xml:space="preserve"> Formato del Paquete</w:t>
      </w:r>
      <w:bookmarkEnd w:id="4701"/>
      <w:bookmarkEnd w:id="4702"/>
      <w:bookmarkEnd w:id="4703"/>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4708"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4709" w:author="JORGE CONTRERAS ORTIZ" w:date="2021-09-05T22:39:00Z">
          <w:pPr>
            <w:pStyle w:val="Prrafodelista"/>
            <w:numPr>
              <w:numId w:val="14"/>
            </w:numPr>
            <w:ind w:hanging="360"/>
          </w:pPr>
        </w:pPrChange>
      </w:pPr>
    </w:p>
    <w:p w14:paraId="4D726942" w14:textId="69F2C4C1" w:rsidR="00FE1EC4" w:rsidRDefault="0074559B" w:rsidP="00791D37">
      <w:pPr>
        <w:rPr>
          <w:ins w:id="4710" w:author="JORGE CONTRERAS ORTIZ" w:date="2021-09-05T22:39:00Z"/>
        </w:rPr>
      </w:pPr>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01200279" w:rsidR="0074559B" w:rsidRDefault="0074559B" w:rsidP="00791D37">
      <w:pPr>
        <w:rPr>
          <w:ins w:id="4711" w:author="JORGE CONTRERAS ORTIZ" w:date="2021-09-05T22:39:00Z"/>
        </w:rPr>
      </w:pPr>
      <w:r w:rsidRPr="00791D37">
        <w:t xml:space="preserve">El byte </w:t>
      </w:r>
      <w:r w:rsidRPr="00791D37">
        <w:rPr>
          <w:b/>
          <w:bCs/>
        </w:rPr>
        <w:t xml:space="preserve">TYPE </w:t>
      </w:r>
      <w:r w:rsidRPr="00791D37">
        <w:t>tiene los siguientes bits</w:t>
      </w:r>
      <w:ins w:id="4712"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4713" w:author="JORGE CONTRERAS ORTIZ" w:date="2021-09-05T23:41:00Z">
        <w:r w:rsidR="001749E7" w:rsidRPr="00791D37">
          <w:t xml:space="preserve">Tabla </w:t>
        </w:r>
        <w:r w:rsidR="001749E7">
          <w:rPr>
            <w:noProof/>
          </w:rPr>
          <w:t>14</w:t>
        </w:r>
      </w:ins>
      <w:ins w:id="4714"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4715" w:author="JORGE CONTRERAS ORTIZ" w:date="2021-09-05T23:41:00Z">
        <w:r w:rsidR="001749E7" w:rsidRPr="00791D37">
          <w:t xml:space="preserve">Tabla </w:t>
        </w:r>
        <w:r w:rsidR="001749E7">
          <w:rPr>
            <w:noProof/>
          </w:rPr>
          <w:t>15</w:t>
        </w:r>
      </w:ins>
      <w:ins w:id="4716"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B63DB29" w:rsidR="00A7595B" w:rsidRDefault="0074559B" w:rsidP="00522D2C">
      <w:pPr>
        <w:pStyle w:val="Descripcin"/>
        <w:jc w:val="center"/>
        <w:rPr>
          <w:ins w:id="4717" w:author="JORGE CONTRERAS ORTIZ" w:date="2021-09-04T14:15:00Z"/>
        </w:rPr>
      </w:pPr>
      <w:bookmarkStart w:id="4718" w:name="_Ref81657300"/>
      <w:bookmarkStart w:id="4719" w:name="_Toc81499574"/>
      <w:bookmarkStart w:id="4720" w:name="_Toc81778414"/>
      <w:r w:rsidRPr="00791D37">
        <w:t xml:space="preserve">Tabla </w:t>
      </w:r>
      <w:ins w:id="4721" w:author="JORGE CONTRERAS ORTIZ" w:date="2021-09-05T23:24:00Z">
        <w:r w:rsidR="004C5F01">
          <w:fldChar w:fldCharType="begin"/>
        </w:r>
        <w:r w:rsidR="004C5F01">
          <w:instrText xml:space="preserve"> SEQ Tabla \* ARABIC </w:instrText>
        </w:r>
      </w:ins>
      <w:r w:rsidR="004C5F01">
        <w:fldChar w:fldCharType="separate"/>
      </w:r>
      <w:ins w:id="4722" w:author="JORGE CONTRERAS ORTIZ" w:date="2021-09-05T23:41:00Z">
        <w:r w:rsidR="001749E7">
          <w:rPr>
            <w:noProof/>
          </w:rPr>
          <w:t>14</w:t>
        </w:r>
      </w:ins>
      <w:ins w:id="4723" w:author="JORGE CONTRERAS ORTIZ" w:date="2021-09-05T23:24:00Z">
        <w:r w:rsidR="004C5F01">
          <w:fldChar w:fldCharType="end"/>
        </w:r>
      </w:ins>
      <w:del w:id="472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4718"/>
      <w:r w:rsidRPr="00791D37">
        <w:t xml:space="preserve"> Bits Byte </w:t>
      </w:r>
      <w:proofErr w:type="spellStart"/>
      <w:r w:rsidRPr="00791D37">
        <w:t>Type</w:t>
      </w:r>
      <w:bookmarkEnd w:id="4719"/>
      <w:bookmarkEnd w:id="4720"/>
      <w:proofErr w:type="spellEnd"/>
    </w:p>
    <w:p w14:paraId="7026D1F5" w14:textId="54F4CE06" w:rsidR="0074559B" w:rsidRPr="00A7595B" w:rsidDel="00A7595B" w:rsidRDefault="00A7595B">
      <w:pPr>
        <w:pStyle w:val="Descripcin"/>
        <w:jc w:val="center"/>
        <w:rPr>
          <w:del w:id="4725" w:author="JORGE CONTRERAS ORTIZ" w:date="2021-09-04T14:15:00Z"/>
        </w:rPr>
      </w:pPr>
      <w:ins w:id="4726" w:author="JORGE CONTRERAS ORTIZ" w:date="2021-09-04T14:15:00Z">
        <w:r>
          <w:br w:type="page"/>
        </w:r>
      </w:ins>
    </w:p>
    <w:p w14:paraId="6883FD99" w14:textId="34E626B7" w:rsidR="0074559B" w:rsidRPr="00791D37" w:rsidRDefault="0074559B">
      <w:pPr>
        <w:pStyle w:val="Descripcin"/>
        <w:pPrChange w:id="4727" w:author="JORGE CONTRERAS ORTIZ" w:date="2021-09-04T14:15:00Z">
          <w:pPr/>
        </w:pPrChange>
      </w:pPr>
      <w:del w:id="4728"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29E3F5A9" w:rsidR="0074559B" w:rsidRPr="00791D37" w:rsidRDefault="0074559B" w:rsidP="00CA0339">
      <w:pPr>
        <w:pStyle w:val="Descripcin"/>
        <w:jc w:val="center"/>
      </w:pPr>
      <w:bookmarkStart w:id="4729" w:name="_Ref81657308"/>
      <w:bookmarkStart w:id="4730" w:name="_Toc81499575"/>
      <w:bookmarkStart w:id="4731" w:name="_Toc81778415"/>
      <w:r w:rsidRPr="00791D37">
        <w:t xml:space="preserve">Tabla </w:t>
      </w:r>
      <w:ins w:id="4732" w:author="JORGE CONTRERAS ORTIZ" w:date="2021-09-05T23:24:00Z">
        <w:r w:rsidR="004C5F01">
          <w:fldChar w:fldCharType="begin"/>
        </w:r>
        <w:r w:rsidR="004C5F01">
          <w:instrText xml:space="preserve"> SEQ Tabla \* ARABIC </w:instrText>
        </w:r>
      </w:ins>
      <w:r w:rsidR="004C5F01">
        <w:fldChar w:fldCharType="separate"/>
      </w:r>
      <w:ins w:id="4733" w:author="JORGE CONTRERAS ORTIZ" w:date="2021-09-05T23:41:00Z">
        <w:r w:rsidR="001749E7">
          <w:rPr>
            <w:noProof/>
          </w:rPr>
          <w:t>15</w:t>
        </w:r>
      </w:ins>
      <w:ins w:id="4734" w:author="JORGE CONTRERAS ORTIZ" w:date="2021-09-05T23:24:00Z">
        <w:r w:rsidR="004C5F01">
          <w:fldChar w:fldCharType="end"/>
        </w:r>
      </w:ins>
      <w:del w:id="473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4729"/>
      <w:r w:rsidRPr="00791D37">
        <w:t xml:space="preserve"> Significado Bits Byte </w:t>
      </w:r>
      <w:proofErr w:type="spellStart"/>
      <w:r w:rsidRPr="00791D37">
        <w:t>Type</w:t>
      </w:r>
      <w:bookmarkEnd w:id="4730"/>
      <w:bookmarkEnd w:id="4731"/>
      <w:proofErr w:type="spellEnd"/>
    </w:p>
    <w:p w14:paraId="4BD9859D" w14:textId="501460CA" w:rsidR="0074559B" w:rsidRDefault="0074559B" w:rsidP="00791D37">
      <w:pPr>
        <w:rPr>
          <w:ins w:id="4736" w:author="JORGE CONTRERAS ORTIZ" w:date="2021-09-04T12:52:00Z"/>
        </w:rPr>
      </w:pPr>
    </w:p>
    <w:p w14:paraId="6C90B98F" w14:textId="3933E66B" w:rsidR="00A60C70" w:rsidRPr="00791D37" w:rsidDel="00A7595B" w:rsidRDefault="00A60C70" w:rsidP="00791D37">
      <w:pPr>
        <w:rPr>
          <w:del w:id="4737" w:author="JORGE CONTRERAS ORTIZ" w:date="2021-09-04T14:15:00Z"/>
        </w:rPr>
      </w:pPr>
      <w:bookmarkStart w:id="4738" w:name="_Toc81658378"/>
      <w:bookmarkStart w:id="4739" w:name="_Toc81658622"/>
      <w:bookmarkStart w:id="4740" w:name="_Toc81658777"/>
      <w:bookmarkStart w:id="4741" w:name="_Toc81659156"/>
      <w:bookmarkStart w:id="4742" w:name="_Toc81659397"/>
      <w:bookmarkStart w:id="4743" w:name="_Toc81659714"/>
      <w:bookmarkStart w:id="4744" w:name="_Toc81743502"/>
      <w:bookmarkStart w:id="4745" w:name="_Toc81743657"/>
      <w:bookmarkStart w:id="4746" w:name="_Toc81761816"/>
      <w:bookmarkStart w:id="4747" w:name="_Toc81764155"/>
      <w:bookmarkStart w:id="4748" w:name="_Toc81765287"/>
      <w:bookmarkStart w:id="4749" w:name="_Toc81772877"/>
      <w:bookmarkStart w:id="4750" w:name="_Toc81776531"/>
      <w:bookmarkStart w:id="4751" w:name="_Toc81776727"/>
      <w:bookmarkStart w:id="4752" w:name="_Toc81777090"/>
      <w:bookmarkStart w:id="4753" w:name="_Toc81777375"/>
      <w:bookmarkStart w:id="4754" w:name="_Toc81777661"/>
      <w:bookmarkStart w:id="4755" w:name="_Toc81777961"/>
      <w:bookmarkStart w:id="4756" w:name="_Toc81778252"/>
      <w:bookmarkStart w:id="4757" w:name="_Toc81938558"/>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p>
    <w:p w14:paraId="72E7BADD" w14:textId="22BE46D9" w:rsidR="0074559B" w:rsidRPr="00791D37" w:rsidDel="00A7595B" w:rsidRDefault="0074559B" w:rsidP="00791D37">
      <w:pPr>
        <w:rPr>
          <w:del w:id="4758" w:author="JORGE CONTRERAS ORTIZ" w:date="2021-09-04T14:15:00Z"/>
        </w:rPr>
      </w:pPr>
      <w:bookmarkStart w:id="4759" w:name="_Toc81658379"/>
      <w:bookmarkStart w:id="4760" w:name="_Toc81658623"/>
      <w:bookmarkStart w:id="4761" w:name="_Toc81658778"/>
      <w:bookmarkStart w:id="4762" w:name="_Toc81659157"/>
      <w:bookmarkStart w:id="4763" w:name="_Toc81659398"/>
      <w:bookmarkStart w:id="4764" w:name="_Toc81659715"/>
      <w:bookmarkStart w:id="4765" w:name="_Toc81743503"/>
      <w:bookmarkStart w:id="4766" w:name="_Toc81743658"/>
      <w:bookmarkStart w:id="4767" w:name="_Toc81761817"/>
      <w:bookmarkStart w:id="4768" w:name="_Toc81764156"/>
      <w:bookmarkStart w:id="4769" w:name="_Toc81765288"/>
      <w:bookmarkStart w:id="4770" w:name="_Toc81772878"/>
      <w:bookmarkStart w:id="4771" w:name="_Toc81776532"/>
      <w:bookmarkStart w:id="4772" w:name="_Toc81776728"/>
      <w:bookmarkStart w:id="4773" w:name="_Toc81777091"/>
      <w:bookmarkStart w:id="4774" w:name="_Toc81777376"/>
      <w:bookmarkStart w:id="4775" w:name="_Toc81777662"/>
      <w:bookmarkStart w:id="4776" w:name="_Toc81777962"/>
      <w:bookmarkStart w:id="4777" w:name="_Toc81778253"/>
      <w:bookmarkStart w:id="4778" w:name="_Toc81938559"/>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p>
    <w:p w14:paraId="3EF8A087" w14:textId="044FB29D" w:rsidR="0074559B" w:rsidRPr="00791D37" w:rsidRDefault="00A60C70" w:rsidP="00FE1EC4">
      <w:pPr>
        <w:pStyle w:val="Ttulo4"/>
      </w:pPr>
      <w:bookmarkStart w:id="4779" w:name="_Toc81499440"/>
      <w:bookmarkStart w:id="4780" w:name="_Toc81938560"/>
      <w:r w:rsidRPr="00791D37">
        <w:t>REPRESENTACIÓN DE DATOS</w:t>
      </w:r>
      <w:bookmarkEnd w:id="4779"/>
      <w:bookmarkEnd w:id="4780"/>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4781" w:author="JORGE CONTRERAS ORTIZ" w:date="2021-09-04T12:53:00Z">
        <w:r w:rsidR="00A60C70">
          <w:t>.</w:t>
        </w:r>
      </w:ins>
      <w:del w:id="4782"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4783" w:name="_Toc81499441"/>
      <w:bookmarkStart w:id="4784" w:name="_Toc81938561"/>
      <w:r w:rsidRPr="00791D37">
        <w:t>COMANDOS Y RESPUESTAS</w:t>
      </w:r>
      <w:bookmarkEnd w:id="4783"/>
      <w:bookmarkEnd w:id="4784"/>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50EF7C34"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35331338" w:rsidR="0074559B" w:rsidDel="00A13F24" w:rsidRDefault="0074559B" w:rsidP="00791D37">
      <w:pPr>
        <w:rPr>
          <w:del w:id="4785" w:author="JORGE CONTRERAS ORTIZ" w:date="2021-09-04T12:57:00Z"/>
        </w:rPr>
      </w:pPr>
      <w:r w:rsidRPr="00791D37">
        <w:t>Un ejemplo de esta rutina de “Comando – Esperar respuesta” sería</w:t>
      </w:r>
      <w:ins w:id="4786" w:author="JORGE CONTRERAS ORTIZ" w:date="2021-09-04T12:57:00Z">
        <w:r w:rsidR="00A60C70">
          <w:t xml:space="preserve"> lo mostrado </w:t>
        </w:r>
      </w:ins>
      <w:ins w:id="4787"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4788" w:author="JORGE CONTRERAS ORTIZ" w:date="2021-09-05T23:41:00Z">
        <w:r w:rsidR="001749E7" w:rsidRPr="00791D37">
          <w:t xml:space="preserve">Ilustración </w:t>
        </w:r>
        <w:r w:rsidR="001749E7">
          <w:rPr>
            <w:noProof/>
          </w:rPr>
          <w:t>41</w:t>
        </w:r>
      </w:ins>
      <w:ins w:id="4789" w:author="JORGE CONTRERAS ORTIZ" w:date="2021-09-04T14:26:00Z">
        <w:r w:rsidR="00522D2C">
          <w:fldChar w:fldCharType="end"/>
        </w:r>
      </w:ins>
      <w:ins w:id="4790" w:author="JORGE CONTRERAS ORTIZ" w:date="2021-09-04T12:57:00Z">
        <w:r w:rsidR="00A60C70">
          <w:t>:</w:t>
        </w:r>
      </w:ins>
      <w:del w:id="4791" w:author="JORGE CONTRERAS ORTIZ" w:date="2021-09-04T12:57:00Z">
        <w:r w:rsidRPr="00791D37" w:rsidDel="00A60C70">
          <w:delText xml:space="preserve">: </w:delText>
        </w:r>
      </w:del>
    </w:p>
    <w:p w14:paraId="05E1B78A" w14:textId="3F4AE96C" w:rsidR="00A13F24" w:rsidRDefault="00A13F24" w:rsidP="00791D37">
      <w:pPr>
        <w:rPr>
          <w:ins w:id="4792" w:author="JORGE CONTRERAS ORTIZ" w:date="2021-09-05T22:40:00Z"/>
        </w:rPr>
      </w:pPr>
    </w:p>
    <w:p w14:paraId="37E9A83B" w14:textId="77777777" w:rsidR="00A13F24" w:rsidRDefault="00A13F24" w:rsidP="00791D37">
      <w:pPr>
        <w:rPr>
          <w:ins w:id="4793" w:author="JORGE CONTRERAS ORTIZ" w:date="2021-09-05T22:39:00Z"/>
        </w:rPr>
      </w:pPr>
    </w:p>
    <w:p w14:paraId="52BD70C4" w14:textId="77777777" w:rsidR="00A60C70" w:rsidRPr="00791D37" w:rsidRDefault="00A60C70" w:rsidP="00791D37">
      <w:pPr>
        <w:rPr>
          <w:ins w:id="4794" w:author="JORGE CONTRERAS ORTIZ" w:date="2021-09-04T12:57:00Z"/>
        </w:rPr>
      </w:pPr>
    </w:p>
    <w:p w14:paraId="1AC963C7" w14:textId="1438D9B6" w:rsidR="0074559B" w:rsidRPr="00791D37" w:rsidDel="00A60C70" w:rsidRDefault="0074559B" w:rsidP="00791D37">
      <w:pPr>
        <w:rPr>
          <w:del w:id="4795" w:author="JORGE CONTRERAS ORTIZ" w:date="2021-09-04T12:57:00Z"/>
        </w:rPr>
      </w:pPr>
    </w:p>
    <w:p w14:paraId="3B0577E6" w14:textId="77777777" w:rsidR="0074559B" w:rsidRPr="00791D37" w:rsidRDefault="0074559B">
      <w:pPr>
        <w:jc w:val="center"/>
        <w:pPrChange w:id="4796"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5"/>
                    <a:stretch>
                      <a:fillRect/>
                    </a:stretch>
                  </pic:blipFill>
                  <pic:spPr>
                    <a:xfrm>
                      <a:off x="0" y="0"/>
                      <a:ext cx="4933950" cy="1828800"/>
                    </a:xfrm>
                    <a:prstGeom prst="rect">
                      <a:avLst/>
                    </a:prstGeom>
                  </pic:spPr>
                </pic:pic>
              </a:graphicData>
            </a:graphic>
          </wp:inline>
        </w:drawing>
      </w:r>
    </w:p>
    <w:p w14:paraId="5BD58BA5" w14:textId="276E660D" w:rsidR="0074559B" w:rsidRPr="00791D37" w:rsidRDefault="0074559B" w:rsidP="00CA0339">
      <w:pPr>
        <w:pStyle w:val="Descripcin"/>
        <w:jc w:val="center"/>
        <w:rPr>
          <w:noProof/>
        </w:rPr>
      </w:pPr>
      <w:bookmarkStart w:id="4797" w:name="_Ref81658032"/>
      <w:bookmarkStart w:id="4798" w:name="_Toc81499617"/>
      <w:bookmarkStart w:id="4799" w:name="_Toc81499852"/>
      <w:bookmarkStart w:id="4800" w:name="_Toc81938674"/>
      <w:r w:rsidRPr="00791D37">
        <w:t xml:space="preserve">Ilustración </w:t>
      </w:r>
      <w:fldSimple w:instr=" SEQ Ilustración \* ARABIC ">
        <w:ins w:id="4801" w:author="JORGE CONTRERAS ORTIZ" w:date="2021-09-05T23:41:00Z">
          <w:r w:rsidR="001749E7">
            <w:rPr>
              <w:noProof/>
            </w:rPr>
            <w:t>41</w:t>
          </w:r>
        </w:ins>
        <w:del w:id="4802" w:author="JORGE CONTRERAS ORTIZ" w:date="2021-09-04T12:45:00Z">
          <w:r w:rsidR="00593FA6" w:rsidDel="00FE1EC4">
            <w:rPr>
              <w:noProof/>
            </w:rPr>
            <w:delText>41</w:delText>
          </w:r>
        </w:del>
      </w:fldSimple>
      <w:bookmarkEnd w:id="4797"/>
      <w:r w:rsidRPr="00791D37">
        <w:rPr>
          <w:noProof/>
        </w:rPr>
        <w:t xml:space="preserve"> Ejemplo Rutina de Comando - Esperar Respuesta</w:t>
      </w:r>
      <w:bookmarkEnd w:id="4798"/>
      <w:bookmarkEnd w:id="4799"/>
      <w:bookmarkEnd w:id="4800"/>
    </w:p>
    <w:p w14:paraId="2A5B11A8" w14:textId="4C4E1542" w:rsidR="0074559B" w:rsidRPr="00791D37" w:rsidDel="00A60C70" w:rsidRDefault="0074559B" w:rsidP="00791D37">
      <w:pPr>
        <w:rPr>
          <w:del w:id="4803" w:author="JORGE CONTRERAS ORTIZ" w:date="2021-09-04T12:57:00Z"/>
        </w:rPr>
      </w:pPr>
    </w:p>
    <w:p w14:paraId="02C13646" w14:textId="17F24A5B" w:rsidR="0074559B" w:rsidRPr="00791D37" w:rsidDel="00A60C70" w:rsidRDefault="0074559B" w:rsidP="00791D37">
      <w:pPr>
        <w:rPr>
          <w:del w:id="4804" w:author="JORGE CONTRERAS ORTIZ" w:date="2021-09-04T12:57:00Z"/>
        </w:rPr>
      </w:pPr>
    </w:p>
    <w:p w14:paraId="772721BA" w14:textId="663DF661" w:rsidR="0074559B" w:rsidRPr="00791D37" w:rsidDel="00522D2C" w:rsidRDefault="0074559B" w:rsidP="00791D37">
      <w:pPr>
        <w:rPr>
          <w:del w:id="4805" w:author="JORGE CONTRERAS ORTIZ" w:date="2021-09-04T14:27:00Z"/>
        </w:rPr>
      </w:pPr>
    </w:p>
    <w:p w14:paraId="169E72DC" w14:textId="7221DC20" w:rsidR="0074559B" w:rsidRDefault="0074559B" w:rsidP="00791D37">
      <w:pPr>
        <w:rPr>
          <w:ins w:id="4806" w:author="JORGE CONTRERAS ORTIZ" w:date="2021-09-04T14:27:00Z"/>
        </w:rPr>
      </w:pPr>
    </w:p>
    <w:p w14:paraId="18069F41" w14:textId="51183C2E" w:rsidR="00522D2C" w:rsidRDefault="00522D2C" w:rsidP="00791D37">
      <w:pPr>
        <w:rPr>
          <w:ins w:id="4807" w:author="JORGE CONTRERAS ORTIZ" w:date="2021-09-04T14:27:00Z"/>
        </w:rPr>
      </w:pPr>
    </w:p>
    <w:p w14:paraId="29C99A10" w14:textId="00CB4C33" w:rsidR="00522D2C" w:rsidRDefault="00522D2C" w:rsidP="00791D37">
      <w:pPr>
        <w:rPr>
          <w:ins w:id="4808" w:author="JORGE CONTRERAS ORTIZ" w:date="2021-09-04T14:27:00Z"/>
        </w:rPr>
      </w:pPr>
    </w:p>
    <w:p w14:paraId="1236DF2D" w14:textId="19E7AAAA" w:rsidR="00522D2C" w:rsidRPr="00791D37" w:rsidDel="00A13F24" w:rsidRDefault="00522D2C" w:rsidP="00791D37">
      <w:pPr>
        <w:rPr>
          <w:del w:id="4809" w:author="JORGE CONTRERAS ORTIZ" w:date="2021-09-05T22:40:00Z"/>
        </w:rPr>
      </w:pPr>
      <w:bookmarkStart w:id="4810" w:name="_Toc81776535"/>
      <w:bookmarkStart w:id="4811" w:name="_Toc81776731"/>
      <w:bookmarkStart w:id="4812" w:name="_Toc81777094"/>
      <w:bookmarkStart w:id="4813" w:name="_Toc81777379"/>
      <w:bookmarkStart w:id="4814" w:name="_Toc81777665"/>
      <w:bookmarkStart w:id="4815" w:name="_Toc81777965"/>
      <w:bookmarkStart w:id="4816" w:name="_Toc81778256"/>
      <w:bookmarkStart w:id="4817" w:name="_Toc81938562"/>
      <w:bookmarkEnd w:id="4810"/>
      <w:bookmarkEnd w:id="4811"/>
      <w:bookmarkEnd w:id="4812"/>
      <w:bookmarkEnd w:id="4813"/>
      <w:bookmarkEnd w:id="4814"/>
      <w:bookmarkEnd w:id="4815"/>
      <w:bookmarkEnd w:id="4816"/>
      <w:bookmarkEnd w:id="4817"/>
    </w:p>
    <w:p w14:paraId="494BBF8B" w14:textId="55285034" w:rsidR="0074559B" w:rsidRPr="00791D37" w:rsidRDefault="00A60C70" w:rsidP="00FE1EC4">
      <w:pPr>
        <w:pStyle w:val="Ttulo4"/>
      </w:pPr>
      <w:bookmarkStart w:id="4818" w:name="_Toc81499442"/>
      <w:bookmarkStart w:id="4819" w:name="_Toc81938563"/>
      <w:r w:rsidRPr="00791D37">
        <w:t>NOTIFICACIONES</w:t>
      </w:r>
      <w:bookmarkEnd w:id="4818"/>
      <w:bookmarkEnd w:id="4819"/>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4820" w:author="JORGE CONTRERAS ORTIZ" w:date="2021-09-04T12:58:00Z">
        <w:r w:rsidRPr="00791D37" w:rsidDel="00A60C70">
          <w:delText>trafico</w:delText>
        </w:r>
      </w:del>
      <w:ins w:id="4821"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24FD8E1" w:rsidR="0074559B" w:rsidRDefault="0074559B" w:rsidP="00791D37">
      <w:pPr>
        <w:rPr>
          <w:ins w:id="4822" w:author="JORGE CONTRERAS ORTIZ" w:date="2021-09-04T12:58:00Z"/>
          <w:rStyle w:val="Hipervnculo"/>
        </w:rPr>
      </w:pPr>
      <w:r w:rsidRPr="00791D37">
        <w:t xml:space="preserve">Para más detalle de los comandos ver en la </w:t>
      </w:r>
      <w:hyperlink r:id="rId66"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4823" w:name="_Toc81499443"/>
      <w:bookmarkStart w:id="4824" w:name="_Ref81926656"/>
      <w:bookmarkStart w:id="4825" w:name="_Ref81926664"/>
      <w:bookmarkStart w:id="4826" w:name="_Toc81938564"/>
      <w:r w:rsidRPr="00791D37">
        <w:t>CONFIGURACIÓN DE RED</w:t>
      </w:r>
      <w:bookmarkEnd w:id="4823"/>
      <w:bookmarkEnd w:id="4824"/>
      <w:bookmarkEnd w:id="4825"/>
      <w:bookmarkEnd w:id="4826"/>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4827" w:author="JORGE CONTRERAS ORTIZ" w:date="2021-09-04T13:09:00Z"/>
        </w:rPr>
      </w:pPr>
      <w:del w:id="4828" w:author="JORGE CONTRERAS ORTIZ" w:date="2021-09-04T13:04:00Z">
        <w:r w:rsidRPr="00791D37" w:rsidDel="00CA4A46">
          <w:delText>Antes de</w:delText>
        </w:r>
      </w:del>
      <w:ins w:id="4829" w:author="JORGE CONTRERAS ORTIZ" w:date="2021-09-04T13:04:00Z">
        <w:r w:rsidR="00CA4A46">
          <w:t>Previo</w:t>
        </w:r>
      </w:ins>
      <w:del w:id="4830" w:author="JORGE CONTRERAS ORTIZ" w:date="2021-09-04T13:04:00Z">
        <w:r w:rsidRPr="00791D37" w:rsidDel="00CA4A46">
          <w:delText xml:space="preserve"> introduci</w:delText>
        </w:r>
      </w:del>
      <w:ins w:id="4831" w:author="JORGE CONTRERAS ORTIZ" w:date="2021-09-04T13:04:00Z">
        <w:r w:rsidR="00CA4A46">
          <w:t xml:space="preserve"> </w:t>
        </w:r>
      </w:ins>
      <w:del w:id="4832" w:author="JORGE CONTRERAS ORTIZ" w:date="2021-09-04T13:04:00Z">
        <w:r w:rsidRPr="00791D37" w:rsidDel="00CA4A46">
          <w:delText>r</w:delText>
        </w:r>
      </w:del>
      <w:ins w:id="4833" w:author="JORGE CONTRERAS ORTIZ" w:date="2021-09-04T13:04:00Z">
        <w:r w:rsidR="00CA4A46">
          <w:t>a configurar</w:t>
        </w:r>
      </w:ins>
      <w:r w:rsidRPr="00791D37">
        <w:t xml:space="preserve"> los parámetros de la red, </w:t>
      </w:r>
      <w:del w:id="4834" w:author="JORGE CONTRERAS ORTIZ" w:date="2021-09-04T12:58:00Z">
        <w:r w:rsidRPr="00791D37" w:rsidDel="00A60C70">
          <w:delText xml:space="preserve">deberemos </w:delText>
        </w:r>
      </w:del>
      <w:ins w:id="4835" w:author="JORGE CONTRERAS ORTIZ" w:date="2021-09-04T12:58:00Z">
        <w:r w:rsidR="00A60C70">
          <w:t xml:space="preserve">se </w:t>
        </w:r>
      </w:ins>
      <w:ins w:id="4836" w:author="JORGE CONTRERAS ORTIZ" w:date="2021-09-04T13:04:00Z">
        <w:r w:rsidR="00CA4A46">
          <w:t>debe</w:t>
        </w:r>
      </w:ins>
      <w:ins w:id="4837" w:author="JORGE CONTRERAS ORTIZ" w:date="2021-09-04T12:58:00Z">
        <w:r w:rsidR="00A60C70" w:rsidRPr="00791D37">
          <w:t xml:space="preserve"> </w:t>
        </w:r>
      </w:ins>
      <w:del w:id="4838" w:author="JORGE CONTRERAS ORTIZ" w:date="2021-09-04T13:05:00Z">
        <w:r w:rsidRPr="00791D37" w:rsidDel="00CA4A46">
          <w:delText>tener en cuenta</w:delText>
        </w:r>
      </w:del>
      <w:ins w:id="4839" w:author="JORGE CONTRERAS ORTIZ" w:date="2021-09-04T13:05:00Z">
        <w:r w:rsidR="00CA4A46">
          <w:t>considerar</w:t>
        </w:r>
      </w:ins>
      <w:del w:id="4840" w:author="JORGE CONTRERAS ORTIZ" w:date="2021-09-04T13:05:00Z">
        <w:r w:rsidRPr="00791D37" w:rsidDel="00CA4A46">
          <w:delText xml:space="preserve"> una cosa: </w:delText>
        </w:r>
      </w:del>
      <w:ins w:id="4841" w:author="JORGE CONTRERAS ORTIZ" w:date="2021-09-04T13:05:00Z">
        <w:r w:rsidR="00CA4A46">
          <w:t xml:space="preserve"> </w:t>
        </w:r>
      </w:ins>
      <w:r w:rsidRPr="00791D37">
        <w:t xml:space="preserve">si </w:t>
      </w:r>
      <w:del w:id="4842" w:author="JORGE CONTRERAS ORTIZ" w:date="2021-09-04T12:58:00Z">
        <w:r w:rsidRPr="00791D37" w:rsidDel="00A60C70">
          <w:delText xml:space="preserve">deseamos </w:delText>
        </w:r>
      </w:del>
      <w:ins w:id="4843" w:author="JORGE CONTRERAS ORTIZ" w:date="2021-09-04T12:58:00Z">
        <w:r w:rsidR="00A60C70">
          <w:t>se desea</w:t>
        </w:r>
        <w:r w:rsidR="00A60C70" w:rsidRPr="00791D37">
          <w:t xml:space="preserve"> </w:t>
        </w:r>
      </w:ins>
      <w:r w:rsidRPr="00791D37">
        <w:t>o no realizar el proceso de “In Band”</w:t>
      </w:r>
      <w:del w:id="4844" w:author="JORGE CONTRERAS ORTIZ" w:date="2021-09-04T13:05:00Z">
        <w:r w:rsidRPr="00791D37" w:rsidDel="00CA4A46">
          <w:delText xml:space="preserve"> o no</w:delText>
        </w:r>
      </w:del>
      <w:r w:rsidRPr="00791D37">
        <w:t xml:space="preserve">. </w:t>
      </w:r>
    </w:p>
    <w:p w14:paraId="49349157" w14:textId="60DCEF3A" w:rsidR="00741EF7" w:rsidRDefault="00CA4A46">
      <w:pPr>
        <w:pStyle w:val="Prrafodelista"/>
        <w:numPr>
          <w:ilvl w:val="0"/>
          <w:numId w:val="14"/>
        </w:numPr>
        <w:rPr>
          <w:ins w:id="4845" w:author="JORGE CONTRERAS ORTIZ" w:date="2021-09-04T13:06:00Z"/>
        </w:rPr>
        <w:pPrChange w:id="4846" w:author="JORGE CONTRERAS ORTIZ" w:date="2021-09-04T13:15:00Z">
          <w:pPr/>
        </w:pPrChange>
      </w:pPr>
      <w:ins w:id="4847" w:author="JORGE CONTRERAS ORTIZ" w:date="2021-09-04T13:09:00Z">
        <w:r>
          <w:t xml:space="preserve">En caso afirmativo, </w:t>
        </w:r>
      </w:ins>
      <w:ins w:id="4848" w:author="JORGE CONTRERAS ORTIZ" w:date="2021-09-04T13:20:00Z">
        <w:r w:rsidR="00741EF7">
          <w:t xml:space="preserve">por defecto, </w:t>
        </w:r>
      </w:ins>
      <w:ins w:id="4849" w:author="JORGE CONTRERAS ORTIZ" w:date="2021-09-04T13:10:00Z">
        <w:r>
          <w:t xml:space="preserve">se configurará la red </w:t>
        </w:r>
      </w:ins>
      <w:ins w:id="4850" w:author="JORGE CONTRERAS ORTIZ" w:date="2021-09-05T17:46:00Z">
        <w:r w:rsidR="00DC6100">
          <w:t>de acuerdo con</w:t>
        </w:r>
      </w:ins>
      <w:ins w:id="4851" w:author="JORGE CONTRERAS ORTIZ" w:date="2021-09-04T13:10:00Z">
        <w:r>
          <w:t xml:space="preserve"> lo especificado en el apartado</w:t>
        </w:r>
      </w:ins>
      <w:ins w:id="4852" w:author="JORGE CONTRERAS ORTIZ" w:date="2021-09-04T13:12:00Z">
        <w:r>
          <w:t xml:space="preserve"> </w:t>
        </w:r>
      </w:ins>
      <w:ins w:id="4853" w:author="JORGE CONTRERAS ORTIZ" w:date="2021-09-04T13:16:00Z">
        <w:r w:rsidR="00741EF7">
          <w:fldChar w:fldCharType="begin"/>
        </w:r>
        <w:r w:rsidR="00741EF7">
          <w:instrText xml:space="preserve"> REF _Ref81653783 \w \h </w:instrText>
        </w:r>
      </w:ins>
      <w:r w:rsidR="00741EF7">
        <w:fldChar w:fldCharType="separate"/>
      </w:r>
      <w:ins w:id="4854" w:author="JORGE CONTRERAS ORTIZ" w:date="2021-09-05T23:41:00Z">
        <w:r w:rsidR="001749E7">
          <w:t>3.3.3.1</w:t>
        </w:r>
      </w:ins>
      <w:ins w:id="4855"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4856" w:author="JORGE CONTRERAS ORTIZ" w:date="2021-09-05T23:41:00Z">
        <w:r w:rsidR="001749E7" w:rsidRPr="001749E7">
          <w:rPr>
            <w:rPrChange w:id="4857" w:author="JORGE CONTRERAS ORTIZ" w:date="2021-09-05T23:42:00Z">
              <w:rPr>
                <w:lang w:val="en-US"/>
              </w:rPr>
            </w:rPrChange>
          </w:rPr>
          <w:t>MODO OUT-OF-BAND COMMISSIONING DESACTIVADO</w:t>
        </w:r>
      </w:ins>
      <w:ins w:id="4858" w:author="JORGE CONTRERAS ORTIZ" w:date="2021-09-04T13:16:00Z">
        <w:r w:rsidR="00741EF7">
          <w:fldChar w:fldCharType="end"/>
        </w:r>
      </w:ins>
      <w:ins w:id="4859" w:author="JORGE CONTRERAS ORTIZ" w:date="2021-09-04T13:17:00Z">
        <w:r w:rsidR="00741EF7">
          <w:t xml:space="preserve">. </w:t>
        </w:r>
      </w:ins>
      <w:ins w:id="4860" w:author="JORGE CONTRERAS ORTIZ" w:date="2021-09-04T13:20:00Z">
        <w:r w:rsidR="00741EF7">
          <w:t>En este modo, el nodo buscará las redes que haya alrededor y se conectará a la red con mej</w:t>
        </w:r>
      </w:ins>
      <w:ins w:id="4861" w:author="JORGE CONTRERAS ORTIZ" w:date="2021-09-04T13:21:00Z">
        <w:r w:rsidR="00741EF7">
          <w:t>or conectividad.</w:t>
        </w:r>
      </w:ins>
    </w:p>
    <w:p w14:paraId="1F0968CB" w14:textId="6821103F" w:rsidR="0074559B" w:rsidRPr="00791D37" w:rsidRDefault="00CA4A46">
      <w:pPr>
        <w:pStyle w:val="Prrafodelista"/>
        <w:numPr>
          <w:ilvl w:val="0"/>
          <w:numId w:val="14"/>
        </w:numPr>
        <w:pPrChange w:id="4862" w:author="JORGE CONTRERAS ORTIZ" w:date="2021-09-04T13:07:00Z">
          <w:pPr/>
        </w:pPrChange>
      </w:pPr>
      <w:ins w:id="4863" w:author="JORGE CONTRERAS ORTIZ" w:date="2021-09-04T13:07:00Z">
        <w:r>
          <w:t xml:space="preserve">En caso </w:t>
        </w:r>
        <w:r w:rsidRPr="00522D2C">
          <w:t xml:space="preserve">negativo, </w:t>
        </w:r>
      </w:ins>
      <w:del w:id="4864" w:author="JORGE CONTRERAS ORTIZ" w:date="2021-09-04T13:07:00Z">
        <w:r w:rsidR="0074559B" w:rsidRPr="00522D2C" w:rsidDel="00CA4A46">
          <w:delText>S</w:delText>
        </w:r>
      </w:del>
      <w:ins w:id="4865" w:author="JORGE CONTRERAS ORTIZ" w:date="2021-09-04T13:07:00Z">
        <w:r w:rsidRPr="00522D2C">
          <w:rPr>
            <w:rPrChange w:id="4866" w:author="JORGE CONTRERAS ORTIZ" w:date="2021-09-04T14:27:00Z">
              <w:rPr>
                <w:b/>
                <w:bCs/>
              </w:rPr>
            </w:rPrChange>
          </w:rPr>
          <w:t>s</w:t>
        </w:r>
      </w:ins>
      <w:r w:rsidR="0074559B" w:rsidRPr="00522D2C">
        <w:t xml:space="preserve">i </w:t>
      </w:r>
      <w:del w:id="4867" w:author="JORGE CONTRERAS ORTIZ" w:date="2021-09-04T12:59:00Z">
        <w:r w:rsidR="0074559B" w:rsidRPr="00522D2C" w:rsidDel="00A60C70">
          <w:delText xml:space="preserve">queremos </w:delText>
        </w:r>
      </w:del>
      <w:ins w:id="4868" w:author="JORGE CONTRERAS ORTIZ" w:date="2021-09-04T12:59:00Z">
        <w:r w:rsidR="00A60C70" w:rsidRPr="00522D2C">
          <w:t xml:space="preserve">se desea </w:t>
        </w:r>
      </w:ins>
      <w:del w:id="4869" w:author="JORGE CONTRERAS ORTIZ" w:date="2021-09-04T12:59:00Z">
        <w:r w:rsidR="0074559B" w:rsidRPr="00522D2C" w:rsidDel="00A60C70">
          <w:delText>unirnos</w:delText>
        </w:r>
      </w:del>
      <w:ins w:id="4870" w:author="JORGE CONTRERAS ORTIZ" w:date="2021-09-04T12:59:00Z">
        <w:r w:rsidR="00A60C70" w:rsidRPr="00522D2C">
          <w:t>unir el nodo</w:t>
        </w:r>
      </w:ins>
      <w:r w:rsidR="0074559B" w:rsidRPr="00522D2C">
        <w:t xml:space="preserve"> a una red en específico</w:t>
      </w:r>
      <w:ins w:id="4871" w:author="JORGE CONTRERAS ORTIZ" w:date="2021-09-04T13:08:00Z">
        <w:r>
          <w:t>,</w:t>
        </w:r>
      </w:ins>
      <w:del w:id="4872" w:author="JORGE CONTRERAS ORTIZ" w:date="2021-09-04T13:08:00Z">
        <w:r w:rsidR="0074559B" w:rsidRPr="00791D37" w:rsidDel="00CA4A46">
          <w:delText xml:space="preserve">, </w:delText>
        </w:r>
      </w:del>
      <w:ins w:id="4873" w:author="JORGE CONTRERAS ORTIZ" w:date="2021-09-04T13:06:00Z">
        <w:r>
          <w:t xml:space="preserve"> </w:t>
        </w:r>
      </w:ins>
      <w:del w:id="4874" w:author="JORGE CONTRERAS ORTIZ" w:date="2021-09-04T12:59:00Z">
        <w:r w:rsidR="0074559B" w:rsidRPr="00791D37" w:rsidDel="00A60C70">
          <w:delText xml:space="preserve">deberemos </w:delText>
        </w:r>
      </w:del>
      <w:ins w:id="4875"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4876" w:author="JORGE CONTRERAS ORTIZ" w:date="2021-09-04T12:59:00Z">
        <w:r w:rsidR="00A60C70">
          <w:t xml:space="preserve"> y configuraciones</w:t>
        </w:r>
      </w:ins>
      <w:ins w:id="4877" w:author="JORGE CONTRERAS ORTIZ" w:date="2021-09-04T13:00:00Z">
        <w:r w:rsidR="00A60C70">
          <w:t xml:space="preserve"> necesarios</w:t>
        </w:r>
      </w:ins>
      <w:ins w:id="4878" w:author="JORGE CONTRERAS ORTIZ" w:date="2021-09-04T12:59:00Z">
        <w:r w:rsidR="00A60C70">
          <w:t xml:space="preserve"> de la red en concreto</w:t>
        </w:r>
      </w:ins>
      <w:del w:id="4879" w:author="JORGE CONTRERAS ORTIZ" w:date="2021-09-04T12:59:00Z">
        <w:r w:rsidR="0074559B" w:rsidRPr="00791D37" w:rsidDel="00A60C70">
          <w:delText xml:space="preserve"> necesarios</w:delText>
        </w:r>
      </w:del>
      <w:r w:rsidR="0074559B" w:rsidRPr="00791D37">
        <w:t>.</w:t>
      </w:r>
      <w:ins w:id="4880" w:author="JORGE CONTRERAS ORTIZ" w:date="2021-09-04T14:27:00Z">
        <w:r w:rsidR="00522D2C">
          <w:t xml:space="preserve"> </w:t>
        </w:r>
      </w:ins>
      <w:ins w:id="4881" w:author="JORGE CONTRERAS ORTIZ" w:date="2021-09-04T14:28:00Z">
        <w:r w:rsidR="00522D2C">
          <w:t xml:space="preserve">La configuración necesaria se indica en el apartado </w:t>
        </w:r>
      </w:ins>
      <w:ins w:id="4882" w:author="JORGE CONTRERAS ORTIZ" w:date="2021-09-04T14:29:00Z">
        <w:r w:rsidR="00522D2C">
          <w:fldChar w:fldCharType="begin"/>
        </w:r>
        <w:r w:rsidR="00522D2C">
          <w:instrText xml:space="preserve"> REF _Ref81658162 \h </w:instrText>
        </w:r>
      </w:ins>
      <w:r w:rsidR="00522D2C">
        <w:fldChar w:fldCharType="separate"/>
      </w:r>
      <w:ins w:id="4883" w:author="JORGE CONTRERAS ORTIZ" w:date="2021-09-05T23:41:00Z">
        <w:r w:rsidR="001749E7" w:rsidRPr="001749E7">
          <w:rPr>
            <w:rPrChange w:id="4884" w:author="JORGE CONTRERAS ORTIZ" w:date="2021-09-05T23:42:00Z">
              <w:rPr>
                <w:lang w:val="en-US"/>
              </w:rPr>
            </w:rPrChange>
          </w:rPr>
          <w:t>MODO OUT-OF-BAND COMMISSIONING ACTIVADO</w:t>
        </w:r>
      </w:ins>
      <w:ins w:id="4885"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4886" w:author="JORGE CONTRERAS ORTIZ" w:date="2021-09-04T14:27:00Z"/>
          <w:i/>
          <w:iCs/>
        </w:rPr>
      </w:pPr>
      <w:r w:rsidRPr="00A60C70">
        <w:rPr>
          <w:b/>
          <w:bCs/>
          <w:i/>
          <w:iCs/>
          <w:rPrChange w:id="4887" w:author="JORGE CONTRERAS ORTIZ" w:date="2021-09-04T13:01:00Z">
            <w:rPr>
              <w:b/>
              <w:bCs/>
            </w:rPr>
          </w:rPrChange>
        </w:rPr>
        <w:t xml:space="preserve">Nota: </w:t>
      </w:r>
      <w:r w:rsidRPr="00A60C70">
        <w:rPr>
          <w:i/>
          <w:iCs/>
          <w:rPrChange w:id="4888" w:author="JORGE CONTRERAS ORTIZ" w:date="2021-09-04T13:01:00Z">
            <w:rPr/>
          </w:rPrChange>
        </w:rPr>
        <w:t>En ambos casos, siempre se debe ejecutar el comando</w:t>
      </w:r>
      <w:r w:rsidRPr="00A60C70">
        <w:rPr>
          <w:b/>
          <w:bCs/>
          <w:i/>
          <w:iCs/>
          <w:rPrChange w:id="4889" w:author="JORGE CONTRERAS ORTIZ" w:date="2021-09-04T13:01:00Z">
            <w:rPr>
              <w:b/>
              <w:bCs/>
            </w:rPr>
          </w:rPrChange>
        </w:rPr>
        <w:t xml:space="preserve"> Clear</w:t>
      </w:r>
      <w:r w:rsidRPr="00A60C70">
        <w:rPr>
          <w:i/>
          <w:iCs/>
          <w:rPrChange w:id="4890" w:author="JORGE CONTRERAS ORTIZ" w:date="2021-09-04T13:01:00Z">
            <w:rPr/>
          </w:rPrChange>
        </w:rPr>
        <w:t xml:space="preserve"> para borrar posibles configuraciones anteriores. Solo es conveniente </w:t>
      </w:r>
      <w:del w:id="4891" w:author="JORGE CONTRERAS ORTIZ" w:date="2021-09-05T17:46:00Z">
        <w:r w:rsidRPr="00A60C70" w:rsidDel="00DC6100">
          <w:rPr>
            <w:b/>
            <w:bCs/>
            <w:i/>
            <w:iCs/>
            <w:rPrChange w:id="4892" w:author="JORGE CONTRERAS ORTIZ" w:date="2021-09-04T13:01:00Z">
              <w:rPr>
                <w:b/>
                <w:bCs/>
              </w:rPr>
            </w:rPrChange>
          </w:rPr>
          <w:delText xml:space="preserve">no </w:delText>
        </w:r>
        <w:r w:rsidRPr="00A60C70" w:rsidDel="00DC6100">
          <w:rPr>
            <w:i/>
            <w:iCs/>
            <w:rPrChange w:id="4893" w:author="JORGE CONTRERAS ORTIZ" w:date="2021-09-04T13:01:00Z">
              <w:rPr/>
            </w:rPrChange>
          </w:rPr>
          <w:delText xml:space="preserve"> ejecutarlo</w:delText>
        </w:r>
      </w:del>
      <w:ins w:id="4894" w:author="JORGE CONTRERAS ORTIZ" w:date="2021-09-05T17:46:00Z">
        <w:r w:rsidR="00DC6100" w:rsidRPr="00A60C70">
          <w:rPr>
            <w:b/>
            <w:bCs/>
            <w:i/>
            <w:iCs/>
          </w:rPr>
          <w:t xml:space="preserve">no </w:t>
        </w:r>
        <w:r w:rsidR="00DC6100" w:rsidRPr="00A60C70">
          <w:rPr>
            <w:i/>
            <w:iCs/>
          </w:rPr>
          <w:t>ejecutarlo</w:t>
        </w:r>
      </w:ins>
      <w:r w:rsidRPr="00A60C70">
        <w:rPr>
          <w:i/>
          <w:iCs/>
          <w:rPrChange w:id="4895"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4896" w:author="JORGE CONTRERAS ORTIZ" w:date="2021-09-04T13:02:00Z"/>
          <w:i/>
          <w:iCs/>
        </w:rPr>
      </w:pPr>
    </w:p>
    <w:p w14:paraId="14B8DDDE" w14:textId="280FA178" w:rsidR="00A60C70" w:rsidRPr="00A60C70" w:rsidDel="00741EF7" w:rsidRDefault="00A60C70" w:rsidP="00791D37">
      <w:pPr>
        <w:rPr>
          <w:del w:id="4897" w:author="JORGE CONTRERAS ORTIZ" w:date="2021-09-04T13:13:00Z"/>
          <w:i/>
          <w:iCs/>
          <w:rPrChange w:id="4898" w:author="JORGE CONTRERAS ORTIZ" w:date="2021-09-04T13:01:00Z">
            <w:rPr>
              <w:del w:id="4899" w:author="JORGE CONTRERAS ORTIZ" w:date="2021-09-04T13:13:00Z"/>
            </w:rPr>
          </w:rPrChange>
        </w:rPr>
      </w:pPr>
      <w:bookmarkStart w:id="4900" w:name="_Toc81658384"/>
      <w:bookmarkStart w:id="4901" w:name="_Toc81658628"/>
      <w:bookmarkStart w:id="4902" w:name="_Toc81658783"/>
      <w:bookmarkStart w:id="4903" w:name="_Toc81659162"/>
      <w:bookmarkStart w:id="4904" w:name="_Toc81659403"/>
      <w:bookmarkStart w:id="4905" w:name="_Toc81659720"/>
      <w:bookmarkStart w:id="4906" w:name="_Toc81743508"/>
      <w:bookmarkStart w:id="4907" w:name="_Toc81743663"/>
      <w:bookmarkStart w:id="4908" w:name="_Toc81761822"/>
      <w:bookmarkStart w:id="4909" w:name="_Toc81764161"/>
      <w:bookmarkStart w:id="4910" w:name="_Toc81765293"/>
      <w:bookmarkStart w:id="4911" w:name="_Toc81772883"/>
      <w:bookmarkStart w:id="4912" w:name="_Toc81776538"/>
      <w:bookmarkStart w:id="4913" w:name="_Toc81776734"/>
      <w:bookmarkStart w:id="4914" w:name="_Toc81777097"/>
      <w:bookmarkStart w:id="4915" w:name="_Toc81777382"/>
      <w:bookmarkStart w:id="4916" w:name="_Toc81777668"/>
      <w:bookmarkStart w:id="4917" w:name="_Toc81777968"/>
      <w:bookmarkStart w:id="4918" w:name="_Toc81778259"/>
      <w:bookmarkStart w:id="4919" w:name="_Toc81938565"/>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p>
    <w:p w14:paraId="3A90C97C" w14:textId="43446EF1" w:rsidR="0074559B" w:rsidRPr="00791D37" w:rsidDel="00741EF7" w:rsidRDefault="0074559B" w:rsidP="00791D37">
      <w:pPr>
        <w:rPr>
          <w:del w:id="4920" w:author="JORGE CONTRERAS ORTIZ" w:date="2021-09-04T13:13:00Z"/>
        </w:rPr>
      </w:pPr>
      <w:bookmarkStart w:id="4921" w:name="_Toc81658385"/>
      <w:bookmarkStart w:id="4922" w:name="_Toc81658629"/>
      <w:bookmarkStart w:id="4923" w:name="_Toc81658784"/>
      <w:bookmarkStart w:id="4924" w:name="_Toc81659163"/>
      <w:bookmarkStart w:id="4925" w:name="_Toc81659404"/>
      <w:bookmarkStart w:id="4926" w:name="_Toc81659721"/>
      <w:bookmarkStart w:id="4927" w:name="_Toc81743509"/>
      <w:bookmarkStart w:id="4928" w:name="_Toc81743664"/>
      <w:bookmarkStart w:id="4929" w:name="_Toc81761823"/>
      <w:bookmarkStart w:id="4930" w:name="_Toc81764162"/>
      <w:bookmarkStart w:id="4931" w:name="_Toc81765294"/>
      <w:bookmarkStart w:id="4932" w:name="_Toc81772884"/>
      <w:bookmarkStart w:id="4933" w:name="_Toc81776539"/>
      <w:bookmarkStart w:id="4934" w:name="_Toc81776735"/>
      <w:bookmarkStart w:id="4935" w:name="_Toc81777098"/>
      <w:bookmarkStart w:id="4936" w:name="_Toc81777383"/>
      <w:bookmarkStart w:id="4937" w:name="_Toc81777669"/>
      <w:bookmarkStart w:id="4938" w:name="_Toc81777969"/>
      <w:bookmarkStart w:id="4939" w:name="_Toc81778260"/>
      <w:bookmarkStart w:id="4940" w:name="_Toc81938566"/>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p>
    <w:p w14:paraId="5F8E6353" w14:textId="50239302" w:rsidR="0074559B" w:rsidRPr="00791D37" w:rsidRDefault="00C17583" w:rsidP="00FE1EC4">
      <w:pPr>
        <w:pStyle w:val="Ttulo4"/>
        <w:rPr>
          <w:lang w:val="en-US"/>
        </w:rPr>
      </w:pPr>
      <w:bookmarkStart w:id="4941" w:name="_Modo_Out-of-Band_Commissioning"/>
      <w:bookmarkStart w:id="4942" w:name="_Toc81499444"/>
      <w:bookmarkStart w:id="4943" w:name="_Ref81653526"/>
      <w:bookmarkStart w:id="4944" w:name="_Ref81653706"/>
      <w:bookmarkStart w:id="4945" w:name="_Ref81653734"/>
      <w:bookmarkStart w:id="4946" w:name="_Ref81653783"/>
      <w:bookmarkStart w:id="4947" w:name="_Ref81653823"/>
      <w:bookmarkStart w:id="4948" w:name="_Ref81926766"/>
      <w:bookmarkStart w:id="4949" w:name="_Ref81926770"/>
      <w:bookmarkStart w:id="4950" w:name="_Toc81938567"/>
      <w:bookmarkEnd w:id="4941"/>
      <w:r w:rsidRPr="00791D37">
        <w:rPr>
          <w:lang w:val="en-US"/>
        </w:rPr>
        <w:t>MODO OUT-OF-BAND COMMISSIONING DESACTIVADO</w:t>
      </w:r>
      <w:bookmarkEnd w:id="4942"/>
      <w:bookmarkEnd w:id="4943"/>
      <w:bookmarkEnd w:id="4944"/>
      <w:bookmarkEnd w:id="4945"/>
      <w:bookmarkEnd w:id="4946"/>
      <w:bookmarkEnd w:id="4947"/>
      <w:bookmarkEnd w:id="4948"/>
      <w:bookmarkEnd w:id="4949"/>
      <w:bookmarkEnd w:id="4950"/>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4951" w:author="JORGE CONTRERAS ORTIZ" w:date="2021-09-04T13:02:00Z">
        <w:r w:rsidRPr="00791D37" w:rsidDel="00A60C70">
          <w:delText>aún</w:delText>
        </w:r>
      </w:del>
      <w:ins w:id="4952"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4953" w:author="JORGE CONTRERAS ORTIZ" w:date="2021-09-04T13:21:00Z">
        <w:r w:rsidR="00741EF7">
          <w:t xml:space="preserve">. </w:t>
        </w:r>
      </w:ins>
      <w:del w:id="4954"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4955" w:author="JORGE CONTRERAS ORTIZ" w:date="2021-09-04T13:21:00Z"/>
        </w:rPr>
      </w:pPr>
      <w:r w:rsidRPr="00791D37">
        <w:t xml:space="preserve">Una vez </w:t>
      </w:r>
      <w:del w:id="4956" w:author="JORGE CONTRERAS ORTIZ" w:date="2021-09-04T13:23:00Z">
        <w:r w:rsidRPr="00791D37" w:rsidDel="00522221">
          <w:delText xml:space="preserve">enviado </w:delText>
        </w:r>
      </w:del>
      <w:ins w:id="4957"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4958" w:author="JORGE CONTRERAS ORTIZ" w:date="2021-09-04T13:23:00Z">
        <w:r w:rsidR="00522221">
          <w:t>el módulo, si es configurado como L</w:t>
        </w:r>
      </w:ins>
      <w:ins w:id="4959" w:author="JORGE CONTRERAS ORTIZ" w:date="2021-09-05T19:04:00Z">
        <w:r w:rsidR="006E3638">
          <w:t>ea</w:t>
        </w:r>
      </w:ins>
      <w:ins w:id="4960" w:author="JORGE CONTRERAS ORTIZ" w:date="2021-09-04T13:23:00Z">
        <w:r w:rsidR="00522221">
          <w:t>der, creará una red y generará automáticamente todos los parámetros de configuración de la red. En caso de que</w:t>
        </w:r>
      </w:ins>
      <w:ins w:id="4961" w:author="JORGE CONTRERAS ORTIZ" w:date="2021-09-04T13:24:00Z">
        <w:r w:rsidR="00522221">
          <w:t xml:space="preserve"> </w:t>
        </w:r>
      </w:ins>
      <w:r w:rsidRPr="00791D37">
        <w:t xml:space="preserve">el módulo </w:t>
      </w:r>
      <w:ins w:id="4962" w:author="JORGE CONTRERAS ORTIZ" w:date="2021-09-04T13:24:00Z">
        <w:r w:rsidR="00522221">
          <w:t>no sea un nodo L</w:t>
        </w:r>
      </w:ins>
      <w:ins w:id="4963" w:author="JORGE CONTRERAS ORTIZ" w:date="2021-09-05T19:04:00Z">
        <w:r w:rsidR="006E3638">
          <w:t>ea</w:t>
        </w:r>
      </w:ins>
      <w:ins w:id="4964" w:author="JORGE CONTRERAS ORTIZ" w:date="2021-09-04T13:24:00Z">
        <w:r w:rsidR="00522221">
          <w:t xml:space="preserve">der, este </w:t>
        </w:r>
      </w:ins>
      <w:ins w:id="4965" w:author="JORGE CONTRERAS ORTIZ" w:date="2021-09-04T13:22:00Z">
        <w:r w:rsidR="00741EF7">
          <w:t xml:space="preserve">buscará todas las redes cercanas </w:t>
        </w:r>
      </w:ins>
      <w:ins w:id="4966" w:author="JORGE CONTRERAS ORTIZ" w:date="2021-09-04T13:24:00Z">
        <w:r w:rsidR="00522221">
          <w:t xml:space="preserve">y se </w:t>
        </w:r>
      </w:ins>
      <w:ins w:id="4967" w:author="JORGE CONTRERAS ORTIZ" w:date="2021-09-04T13:28:00Z">
        <w:r w:rsidR="00522221">
          <w:t>conectará</w:t>
        </w:r>
      </w:ins>
      <w:ins w:id="4968" w:author="JORGE CONTRERAS ORTIZ" w:date="2021-09-04T13:24:00Z">
        <w:r w:rsidR="00522221">
          <w:t xml:space="preserve"> </w:t>
        </w:r>
      </w:ins>
      <w:ins w:id="4969" w:author="JORGE CONTRERAS ORTIZ" w:date="2021-09-04T13:25:00Z">
        <w:r w:rsidR="00522221">
          <w:lastRenderedPageBreak/>
          <w:t>a la red a la que tenga mejor conectividad y cumpla con los parámetros configurados (en caso de haber configurad</w:t>
        </w:r>
      </w:ins>
      <w:ins w:id="4970" w:author="JORGE CONTRERAS ORTIZ" w:date="2021-09-04T13:26:00Z">
        <w:r w:rsidR="00522221">
          <w:t>o). Una vez unido el módulo a la red, comp</w:t>
        </w:r>
      </w:ins>
      <w:ins w:id="4971" w:author="JORGE CONTRERAS ORTIZ" w:date="2021-09-04T13:27:00Z">
        <w:r w:rsidR="00522221">
          <w:t>letará los parámetros no configurados previamente con los parámetros de la red a la que</w:t>
        </w:r>
      </w:ins>
      <w:ins w:id="4972" w:author="JORGE CONTRERAS ORTIZ" w:date="2021-09-04T13:28:00Z">
        <w:r w:rsidR="00522221">
          <w:t xml:space="preserve"> se haya conectado.</w:t>
        </w:r>
      </w:ins>
      <w:del w:id="4973" w:author="JORGE CONTRERAS ORTIZ" w:date="2021-09-04T13:22:00Z">
        <w:r w:rsidRPr="00791D37" w:rsidDel="00741EF7">
          <w:delText>tardará unos pocos segundos el realizar el proceso de unirse</w:delText>
        </w:r>
      </w:del>
      <w:del w:id="4974" w:author="JORGE CONTRERAS ORTIZ" w:date="2021-09-04T13:03:00Z">
        <w:r w:rsidRPr="00791D37" w:rsidDel="00CA4A46">
          <w:delText>/</w:delText>
        </w:r>
      </w:del>
      <w:del w:id="4975" w:author="JORGE CONTRERAS ORTIZ" w:date="2021-09-04T13:22:00Z">
        <w:r w:rsidRPr="00791D37" w:rsidDel="00741EF7">
          <w:delText>crear la red</w:delText>
        </w:r>
      </w:del>
      <w:del w:id="4976"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4977" w:author="JORGE CONTRERAS ORTIZ" w:date="2021-09-04T13:28:00Z">
        <w:r w:rsidRPr="00791D37" w:rsidDel="00522221">
          <w:delText xml:space="preserve">unido </w:delText>
        </w:r>
      </w:del>
      <w:ins w:id="4978"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4979" w:author="JORGE CONTRERAS ORTIZ" w:date="2021-09-04T13:03:00Z">
        <w:r w:rsidRPr="00791D37" w:rsidDel="00CA4A46">
          <w:delText xml:space="preserve">realizar </w:delText>
        </w:r>
      </w:del>
      <w:ins w:id="4980"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4981" w:name="_Toc81499445"/>
      <w:bookmarkStart w:id="4982" w:name="_Ref81658162"/>
      <w:bookmarkStart w:id="4983" w:name="_Ref81926703"/>
      <w:bookmarkStart w:id="4984" w:name="_Ref81926709"/>
      <w:bookmarkStart w:id="4985" w:name="_Toc81938568"/>
      <w:r w:rsidRPr="00791D37">
        <w:rPr>
          <w:lang w:val="en-US"/>
        </w:rPr>
        <w:t>MODO OUT-OF-BAND COMMISSIONING ACTIVADO</w:t>
      </w:r>
      <w:bookmarkEnd w:id="4981"/>
      <w:bookmarkEnd w:id="4982"/>
      <w:bookmarkEnd w:id="4983"/>
      <w:bookmarkEnd w:id="4984"/>
      <w:bookmarkEnd w:id="4985"/>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4986" w:author="JORGE CONTRERAS ORTIZ" w:date="2021-09-05T17:46:00Z">
        <w:r w:rsidRPr="00791D37" w:rsidDel="00DC6100">
          <w:delText>son :</w:delText>
        </w:r>
      </w:del>
      <w:ins w:id="4987"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4988" w:name="_Toc81499447"/>
      <w:bookmarkStart w:id="4989" w:name="_Toc81938569"/>
      <w:r w:rsidRPr="00791D37">
        <w:lastRenderedPageBreak/>
        <w:t>DISEÑO E IMPLEMENTACIÓN HARDWARE</w:t>
      </w:r>
      <w:bookmarkEnd w:id="4988"/>
      <w:bookmarkEnd w:id="4989"/>
    </w:p>
    <w:p w14:paraId="44BE1C86" w14:textId="77777777" w:rsidR="0074559B" w:rsidRPr="00791D37" w:rsidRDefault="0074559B" w:rsidP="00791D37"/>
    <w:p w14:paraId="4C591593" w14:textId="0370F0FB" w:rsidR="0074559B" w:rsidRDefault="0074559B" w:rsidP="00791D37">
      <w:pPr>
        <w:rPr>
          <w:ins w:id="4990"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4991" w:author="JORGE CONTRERAS ORTIZ" w:date="2021-09-04T14:30:00Z"/>
        </w:rPr>
      </w:pPr>
    </w:p>
    <w:p w14:paraId="3C9599F6" w14:textId="77777777" w:rsidR="00522D2C" w:rsidRDefault="00522D2C" w:rsidP="00522D2C">
      <w:pPr>
        <w:pStyle w:val="Ttulo2"/>
        <w:rPr>
          <w:ins w:id="4992" w:author="JORGE CONTRERAS ORTIZ" w:date="2021-09-04T14:30:00Z"/>
        </w:rPr>
      </w:pPr>
      <w:bookmarkStart w:id="4993" w:name="_Toc81938570"/>
      <w:ins w:id="4994" w:author="JORGE CONTRERAS ORTIZ" w:date="2021-09-04T14:30:00Z">
        <w:r w:rsidRPr="00791D37">
          <w:t>COMPONENTES COMERCIALES UTILIZADOS</w:t>
        </w:r>
        <w:bookmarkEnd w:id="4993"/>
      </w:ins>
    </w:p>
    <w:p w14:paraId="524039D9" w14:textId="77777777" w:rsidR="00522D2C" w:rsidRPr="005B42F0" w:rsidRDefault="00522D2C" w:rsidP="00522D2C">
      <w:pPr>
        <w:rPr>
          <w:ins w:id="4995" w:author="JORGE CONTRERAS ORTIZ" w:date="2021-09-04T14:30:00Z"/>
        </w:rPr>
      </w:pPr>
    </w:p>
    <w:p w14:paraId="04F81E9D" w14:textId="77777777" w:rsidR="00522D2C" w:rsidRPr="00791D37" w:rsidRDefault="00522D2C" w:rsidP="00522D2C">
      <w:pPr>
        <w:pStyle w:val="Ttulo3"/>
        <w:rPr>
          <w:ins w:id="4996" w:author="JORGE CONTRERAS ORTIZ" w:date="2021-09-04T14:30:00Z"/>
        </w:rPr>
      </w:pPr>
      <w:bookmarkStart w:id="4997" w:name="_Ref81658668"/>
      <w:bookmarkStart w:id="4998" w:name="_Ref81658669"/>
      <w:bookmarkStart w:id="4999" w:name="_Toc81938571"/>
      <w:ins w:id="5000" w:author="JORGE CONTRERAS ORTIZ" w:date="2021-09-04T14:30:00Z">
        <w:r w:rsidRPr="00791D37">
          <w:t>ELEMENTOS HARDWARE UTILIZADOS</w:t>
        </w:r>
        <w:bookmarkEnd w:id="4997"/>
        <w:bookmarkEnd w:id="4998"/>
        <w:bookmarkEnd w:id="4999"/>
      </w:ins>
    </w:p>
    <w:p w14:paraId="3DBB2C46" w14:textId="77777777" w:rsidR="00522D2C" w:rsidRPr="00791D37" w:rsidRDefault="00522D2C" w:rsidP="00522D2C">
      <w:pPr>
        <w:rPr>
          <w:ins w:id="5001" w:author="JORGE CONTRERAS ORTIZ" w:date="2021-09-04T14:30:00Z"/>
        </w:rPr>
      </w:pPr>
    </w:p>
    <w:p w14:paraId="509E5EF5" w14:textId="77777777" w:rsidR="00522D2C" w:rsidRPr="00791D37" w:rsidRDefault="00522D2C" w:rsidP="00522D2C">
      <w:pPr>
        <w:rPr>
          <w:ins w:id="5002" w:author="JORGE CONTRERAS ORTIZ" w:date="2021-09-04T14:30:00Z"/>
        </w:rPr>
      </w:pPr>
      <w:ins w:id="5003" w:author="JORGE CONTRERAS ORTIZ" w:date="2021-09-04T14:30:00Z">
        <w:r w:rsidRPr="00791D37">
          <w:t>Los elementos Hardware comerciales utilizados han sido:</w:t>
        </w:r>
      </w:ins>
    </w:p>
    <w:p w14:paraId="66ADBB90" w14:textId="678AFD51" w:rsidR="00522D2C" w:rsidRDefault="00522D2C" w:rsidP="00522D2C">
      <w:pPr>
        <w:pStyle w:val="Prrafodelista"/>
        <w:numPr>
          <w:ilvl w:val="0"/>
          <w:numId w:val="26"/>
        </w:numPr>
        <w:rPr>
          <w:ins w:id="5004" w:author="JORGE CONTRERAS ORTIZ" w:date="2021-09-05T22:40:00Z"/>
        </w:rPr>
      </w:pPr>
      <w:ins w:id="5005" w:author="JORGE CONTRERAS ORTIZ" w:date="2021-09-04T14:30:00Z">
        <w:r w:rsidRPr="00791D37">
          <w:rPr>
            <w:b/>
            <w:bCs/>
          </w:rPr>
          <w:t>Kit de Desarrollo STM32F407G-DISC1</w:t>
        </w:r>
        <w:r w:rsidRPr="00791D37">
          <w:t>: Kit de microcontrolador utilizado en primera instancia para el envío de comandos vía UART a los módulos KTDG102 Evaluation Dongle de Kirale. Se ha utilizado 1 unidad.</w:t>
        </w:r>
      </w:ins>
    </w:p>
    <w:p w14:paraId="5A250A27" w14:textId="77777777" w:rsidR="00A13F24" w:rsidRDefault="00A13F24">
      <w:pPr>
        <w:rPr>
          <w:ins w:id="5006" w:author="JORGE CONTRERAS ORTIZ" w:date="2021-09-04T14:30:00Z"/>
        </w:rPr>
        <w:pPrChange w:id="5007"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5008" w:author="JORGE CONTRERAS ORTIZ" w:date="2021-09-04T14:30:00Z"/>
        </w:rPr>
      </w:pPr>
      <w:ins w:id="5009"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2CD16CD4" w:rsidR="000B6602" w:rsidRDefault="00522D2C" w:rsidP="00522D2C">
      <w:pPr>
        <w:pStyle w:val="Descripcin"/>
        <w:jc w:val="center"/>
        <w:rPr>
          <w:ins w:id="5010" w:author="JORGE CONTRERAS ORTIZ" w:date="2021-09-05T21:02:00Z"/>
        </w:rPr>
      </w:pPr>
      <w:bookmarkStart w:id="5011" w:name="_Toc81938675"/>
      <w:ins w:id="5012" w:author="JORGE CONTRERAS ORTIZ" w:date="2021-09-04T14:30:00Z">
        <w:r w:rsidRPr="00791D37">
          <w:t xml:space="preserve">Ilustración </w:t>
        </w:r>
        <w:r>
          <w:fldChar w:fldCharType="begin"/>
        </w:r>
        <w:r>
          <w:instrText xml:space="preserve"> SEQ Ilustración \* ARABIC </w:instrText>
        </w:r>
        <w:r>
          <w:fldChar w:fldCharType="separate"/>
        </w:r>
      </w:ins>
      <w:ins w:id="5013" w:author="JORGE CONTRERAS ORTIZ" w:date="2021-09-05T23:41:00Z">
        <w:r w:rsidR="001749E7">
          <w:rPr>
            <w:noProof/>
          </w:rPr>
          <w:t>42</w:t>
        </w:r>
      </w:ins>
      <w:ins w:id="5014" w:author="JORGE CONTRERAS ORTIZ" w:date="2021-09-04T14:30:00Z">
        <w:r>
          <w:rPr>
            <w:noProof/>
          </w:rPr>
          <w:fldChar w:fldCharType="end"/>
        </w:r>
        <w:r w:rsidRPr="00791D37">
          <w:t xml:space="preserve"> Kit de Desarrollo STM32F407G-DISC1</w:t>
        </w:r>
      </w:ins>
      <w:bookmarkEnd w:id="5011"/>
    </w:p>
    <w:p w14:paraId="063FC021" w14:textId="77777777" w:rsidR="000B6602" w:rsidRDefault="000B6602">
      <w:pPr>
        <w:jc w:val="left"/>
        <w:rPr>
          <w:ins w:id="5015" w:author="JORGE CONTRERAS ORTIZ" w:date="2021-09-05T21:02:00Z"/>
          <w:i/>
          <w:iCs/>
          <w:color w:val="44546A" w:themeColor="text2"/>
          <w:sz w:val="18"/>
          <w:szCs w:val="18"/>
        </w:rPr>
      </w:pPr>
      <w:ins w:id="5016" w:author="JORGE CONTRERAS ORTIZ" w:date="2021-09-05T21:02:00Z">
        <w:r>
          <w:br w:type="page"/>
        </w:r>
      </w:ins>
    </w:p>
    <w:p w14:paraId="323A4A98" w14:textId="20FEEE5A" w:rsidR="00522D2C" w:rsidRDefault="00522D2C" w:rsidP="00522D2C">
      <w:pPr>
        <w:pStyle w:val="Prrafodelista"/>
        <w:numPr>
          <w:ilvl w:val="0"/>
          <w:numId w:val="26"/>
        </w:numPr>
        <w:rPr>
          <w:ins w:id="5017" w:author="JORGE CONTRERAS ORTIZ" w:date="2021-09-05T22:40:00Z"/>
        </w:rPr>
      </w:pPr>
      <w:ins w:id="5018" w:author="JORGE CONTRERAS ORTIZ" w:date="2021-09-04T14:30:00Z">
        <w:r w:rsidRPr="00791D37">
          <w:rPr>
            <w:b/>
            <w:bCs/>
          </w:rPr>
          <w:lastRenderedPageBreak/>
          <w:t xml:space="preserve">KTDG102 Evaluation Dongle: </w:t>
        </w:r>
        <w:r w:rsidRPr="00791D37">
          <w:t>Módulo Thread de Evaluación de Kirale. Se han utilizado 2 unidades.</w:t>
        </w:r>
      </w:ins>
    </w:p>
    <w:p w14:paraId="6F0ABB99" w14:textId="77777777" w:rsidR="00A13F24" w:rsidRDefault="00A13F24">
      <w:pPr>
        <w:pStyle w:val="Prrafodelista"/>
        <w:rPr>
          <w:ins w:id="5019" w:author="JORGE CONTRERAS ORTIZ" w:date="2021-09-04T14:30:00Z"/>
        </w:rPr>
        <w:pPrChange w:id="5020"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5021" w:author="JORGE CONTRERAS ORTIZ" w:date="2021-09-04T14:30:00Z"/>
        </w:rPr>
      </w:pPr>
    </w:p>
    <w:p w14:paraId="6E7231F3" w14:textId="77777777" w:rsidR="00522D2C" w:rsidRPr="00791D37" w:rsidRDefault="00522D2C">
      <w:pPr>
        <w:jc w:val="center"/>
        <w:rPr>
          <w:ins w:id="5022" w:author="JORGE CONTRERAS ORTIZ" w:date="2021-09-04T14:30:00Z"/>
          <w:noProof/>
        </w:rPr>
        <w:pPrChange w:id="5023" w:author="JORGE CONTRERAS ORTIZ" w:date="2021-09-05T22:41:00Z">
          <w:pPr>
            <w:pStyle w:val="Prrafodelista"/>
            <w:jc w:val="center"/>
          </w:pPr>
        </w:pPrChange>
      </w:pPr>
      <w:ins w:id="5024"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174BDF14" w:rsidR="00522D2C" w:rsidRPr="00791D37" w:rsidRDefault="00522D2C" w:rsidP="00522D2C">
      <w:pPr>
        <w:pStyle w:val="Descripcin"/>
        <w:jc w:val="center"/>
        <w:rPr>
          <w:ins w:id="5025" w:author="JORGE CONTRERAS ORTIZ" w:date="2021-09-04T14:30:00Z"/>
        </w:rPr>
      </w:pPr>
      <w:bookmarkStart w:id="5026" w:name="_Toc81938676"/>
      <w:ins w:id="5027" w:author="JORGE CONTRERAS ORTIZ" w:date="2021-09-04T14:30:00Z">
        <w:r w:rsidRPr="00791D37">
          <w:t xml:space="preserve">Ilustración </w:t>
        </w:r>
        <w:r>
          <w:fldChar w:fldCharType="begin"/>
        </w:r>
        <w:r>
          <w:instrText xml:space="preserve"> SEQ Ilustración \* ARABIC </w:instrText>
        </w:r>
        <w:r>
          <w:fldChar w:fldCharType="separate"/>
        </w:r>
      </w:ins>
      <w:ins w:id="5028" w:author="JORGE CONTRERAS ORTIZ" w:date="2021-09-05T23:41:00Z">
        <w:r w:rsidR="001749E7">
          <w:rPr>
            <w:noProof/>
          </w:rPr>
          <w:t>43</w:t>
        </w:r>
      </w:ins>
      <w:ins w:id="5029" w:author="JORGE CONTRERAS ORTIZ" w:date="2021-09-04T14:30:00Z">
        <w:r>
          <w:rPr>
            <w:noProof/>
          </w:rPr>
          <w:fldChar w:fldCharType="end"/>
        </w:r>
        <w:r w:rsidRPr="00791D37">
          <w:t xml:space="preserve"> KTDG102 Evaluation Dongle</w:t>
        </w:r>
        <w:bookmarkEnd w:id="5026"/>
      </w:ins>
    </w:p>
    <w:p w14:paraId="61C4BF18" w14:textId="09CBD2AC" w:rsidR="00522D2C" w:rsidRDefault="00522D2C" w:rsidP="00522D2C">
      <w:pPr>
        <w:rPr>
          <w:ins w:id="5030" w:author="JORGE CONTRERAS ORTIZ" w:date="2021-09-05T22:40:00Z"/>
          <w:color w:val="44546A" w:themeColor="text2"/>
          <w:sz w:val="18"/>
          <w:szCs w:val="18"/>
        </w:rPr>
      </w:pPr>
    </w:p>
    <w:p w14:paraId="6B5DCE26" w14:textId="77777777" w:rsidR="00A13F24" w:rsidRPr="00791D37" w:rsidRDefault="00A13F24" w:rsidP="00522D2C">
      <w:pPr>
        <w:rPr>
          <w:ins w:id="5031" w:author="JORGE CONTRERAS ORTIZ" w:date="2021-09-04T14:30:00Z"/>
          <w:color w:val="44546A" w:themeColor="text2"/>
          <w:sz w:val="18"/>
          <w:szCs w:val="18"/>
        </w:rPr>
      </w:pPr>
    </w:p>
    <w:p w14:paraId="53E3F2DB" w14:textId="08BA7474" w:rsidR="00522D2C" w:rsidRPr="00A13F24" w:rsidRDefault="00522D2C" w:rsidP="00522D2C">
      <w:pPr>
        <w:pStyle w:val="Prrafodelista"/>
        <w:numPr>
          <w:ilvl w:val="0"/>
          <w:numId w:val="26"/>
        </w:numPr>
        <w:rPr>
          <w:ins w:id="5032" w:author="JORGE CONTRERAS ORTIZ" w:date="2021-09-05T22:40:00Z"/>
          <w:b/>
          <w:bCs/>
          <w:rPrChange w:id="5033" w:author="JORGE CONTRERAS ORTIZ" w:date="2021-09-05T22:40:00Z">
            <w:rPr>
              <w:ins w:id="5034" w:author="JORGE CONTRERAS ORTIZ" w:date="2021-09-05T22:40:00Z"/>
            </w:rPr>
          </w:rPrChange>
        </w:rPr>
      </w:pPr>
      <w:ins w:id="5035" w:author="JORGE CONTRERAS ORTIZ" w:date="2021-09-04T14:30:00Z">
        <w:r w:rsidRPr="00791D37">
          <w:rPr>
            <w:b/>
            <w:bCs/>
          </w:rPr>
          <w:t xml:space="preserve">Módulo KTWM102: </w:t>
        </w:r>
        <w:r w:rsidRPr="00791D37">
          <w:t xml:space="preserve">Módulo Thread de Kirale, el </w:t>
        </w:r>
      </w:ins>
      <w:ins w:id="5036" w:author="JORGE CONTRERAS ORTIZ" w:date="2021-09-05T17:46:00Z">
        <w:r w:rsidR="00DC6100" w:rsidRPr="00791D37">
          <w:t>cual</w:t>
        </w:r>
      </w:ins>
      <w:ins w:id="5037" w:author="JORGE CONTRERAS ORTIZ" w:date="2021-09-04T14:30:00Z">
        <w:r w:rsidRPr="00791D37">
          <w:t xml:space="preserve"> se integra en la </w:t>
        </w:r>
      </w:ins>
      <w:ins w:id="5038" w:author="JORGE CONTRERAS ORTIZ" w:date="2021-09-05T20:12:00Z">
        <w:r w:rsidR="004E60C8">
          <w:t>Cookie</w:t>
        </w:r>
      </w:ins>
      <w:ins w:id="5039" w:author="JORGE CONTRERAS ORTIZ" w:date="2021-09-04T14:30:00Z">
        <w:r w:rsidRPr="00791D37">
          <w:t xml:space="preserve"> PCB</w:t>
        </w:r>
      </w:ins>
    </w:p>
    <w:p w14:paraId="7412484D" w14:textId="62388FEE" w:rsidR="00A13F24" w:rsidRDefault="00A13F24" w:rsidP="00A13F24">
      <w:pPr>
        <w:rPr>
          <w:ins w:id="5040" w:author="JORGE CONTRERAS ORTIZ" w:date="2021-09-05T22:40:00Z"/>
          <w:b/>
          <w:bCs/>
        </w:rPr>
      </w:pPr>
    </w:p>
    <w:p w14:paraId="2EF67B6C" w14:textId="77777777" w:rsidR="00A13F24" w:rsidRPr="00A13F24" w:rsidRDefault="00A13F24">
      <w:pPr>
        <w:rPr>
          <w:ins w:id="5041" w:author="JORGE CONTRERAS ORTIZ" w:date="2021-09-04T14:30:00Z"/>
          <w:b/>
          <w:bCs/>
          <w:rPrChange w:id="5042" w:author="JORGE CONTRERAS ORTIZ" w:date="2021-09-05T22:40:00Z">
            <w:rPr>
              <w:ins w:id="5043" w:author="JORGE CONTRERAS ORTIZ" w:date="2021-09-04T14:30:00Z"/>
            </w:rPr>
          </w:rPrChange>
        </w:rPr>
        <w:pPrChange w:id="5044" w:author="JORGE CONTRERAS ORTIZ" w:date="2021-09-05T22:40:00Z">
          <w:pPr>
            <w:pStyle w:val="Prrafodelista"/>
            <w:numPr>
              <w:numId w:val="26"/>
            </w:numPr>
            <w:ind w:hanging="360"/>
          </w:pPr>
        </w:pPrChange>
      </w:pPr>
    </w:p>
    <w:p w14:paraId="6AE88E0D" w14:textId="77777777" w:rsidR="00522D2C" w:rsidRPr="00791D37" w:rsidRDefault="00522D2C">
      <w:pPr>
        <w:jc w:val="center"/>
        <w:rPr>
          <w:ins w:id="5045" w:author="JORGE CONTRERAS ORTIZ" w:date="2021-09-04T14:30:00Z"/>
        </w:rPr>
      </w:pPr>
      <w:ins w:id="5046"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0DBC03E0" w:rsidR="00522D2C" w:rsidRDefault="00522D2C" w:rsidP="00522D2C">
      <w:pPr>
        <w:pStyle w:val="Descripcin"/>
        <w:jc w:val="center"/>
        <w:rPr>
          <w:ins w:id="5047" w:author="JORGE CONTRERAS ORTIZ" w:date="2021-09-04T14:30:00Z"/>
        </w:rPr>
      </w:pPr>
      <w:bookmarkStart w:id="5048" w:name="_Ref81658667"/>
      <w:bookmarkStart w:id="5049" w:name="_Toc81938677"/>
      <w:ins w:id="5050" w:author="JORGE CONTRERAS ORTIZ" w:date="2021-09-04T14:30:00Z">
        <w:r w:rsidRPr="00791D37">
          <w:t xml:space="preserve">Ilustración </w:t>
        </w:r>
        <w:r>
          <w:fldChar w:fldCharType="begin"/>
        </w:r>
        <w:r>
          <w:instrText xml:space="preserve"> SEQ Ilustración \* ARABIC </w:instrText>
        </w:r>
        <w:r>
          <w:fldChar w:fldCharType="separate"/>
        </w:r>
      </w:ins>
      <w:ins w:id="5051" w:author="JORGE CONTRERAS ORTIZ" w:date="2021-09-05T23:41:00Z">
        <w:r w:rsidR="001749E7">
          <w:rPr>
            <w:noProof/>
          </w:rPr>
          <w:t>44</w:t>
        </w:r>
      </w:ins>
      <w:ins w:id="5052" w:author="JORGE CONTRERAS ORTIZ" w:date="2021-09-04T14:30:00Z">
        <w:r>
          <w:rPr>
            <w:noProof/>
          </w:rPr>
          <w:fldChar w:fldCharType="end"/>
        </w:r>
        <w:bookmarkEnd w:id="5048"/>
        <w:r w:rsidRPr="00791D37">
          <w:t xml:space="preserve"> Módulo KTWM102</w:t>
        </w:r>
        <w:bookmarkEnd w:id="5049"/>
      </w:ins>
    </w:p>
    <w:p w14:paraId="3AE39EAD" w14:textId="48D64CF4" w:rsidR="000B6602" w:rsidRDefault="000B6602">
      <w:pPr>
        <w:jc w:val="left"/>
        <w:rPr>
          <w:ins w:id="5053" w:author="JORGE CONTRERAS ORTIZ" w:date="2021-09-05T21:02:00Z"/>
        </w:rPr>
      </w:pPr>
      <w:ins w:id="5054" w:author="JORGE CONTRERAS ORTIZ" w:date="2021-09-05T21:02:00Z">
        <w:r>
          <w:br w:type="page"/>
        </w:r>
      </w:ins>
    </w:p>
    <w:p w14:paraId="6052FE9C" w14:textId="77777777" w:rsidR="00522D2C" w:rsidRPr="00F21168" w:rsidRDefault="00522D2C" w:rsidP="00522D2C">
      <w:pPr>
        <w:rPr>
          <w:ins w:id="5055" w:author="JORGE CONTRERAS ORTIZ" w:date="2021-09-04T14:30:00Z"/>
        </w:rPr>
      </w:pPr>
    </w:p>
    <w:p w14:paraId="494B22CC" w14:textId="3B63B446" w:rsidR="00522D2C" w:rsidRDefault="00522D2C" w:rsidP="00522D2C">
      <w:pPr>
        <w:pStyle w:val="Prrafodelista"/>
        <w:numPr>
          <w:ilvl w:val="0"/>
          <w:numId w:val="26"/>
        </w:numPr>
        <w:rPr>
          <w:ins w:id="5056" w:author="JORGE CONTRERAS ORTIZ" w:date="2021-09-05T22:41:00Z"/>
          <w:lang w:val="en-US"/>
        </w:rPr>
      </w:pPr>
      <w:ins w:id="5057" w:author="JORGE CONTRERAS ORTIZ" w:date="2021-09-04T14:30:00Z">
        <w:r w:rsidRPr="00791D37">
          <w:rPr>
            <w:b/>
            <w:bCs/>
            <w:lang w:val="en-US"/>
          </w:rPr>
          <w:t xml:space="preserve">Border Router: </w:t>
        </w:r>
        <w:r w:rsidRPr="00791D37">
          <w:rPr>
            <w:lang w:val="en-US"/>
          </w:rPr>
          <w:t xml:space="preserve">Border Router </w:t>
        </w:r>
        <w:proofErr w:type="spellStart"/>
        <w:r w:rsidRPr="00791D37">
          <w:rPr>
            <w:lang w:val="en-US"/>
          </w:rPr>
          <w:t>propio</w:t>
        </w:r>
        <w:proofErr w:type="spellEnd"/>
        <w:r w:rsidRPr="00791D37">
          <w:rPr>
            <w:lang w:val="en-US"/>
          </w:rPr>
          <w:t xml:space="preserve"> de Kirale.</w:t>
        </w:r>
      </w:ins>
    </w:p>
    <w:p w14:paraId="7B07C322" w14:textId="77777777" w:rsidR="00A13F24" w:rsidRDefault="00A13F24">
      <w:pPr>
        <w:pStyle w:val="Prrafodelista"/>
        <w:rPr>
          <w:ins w:id="5058" w:author="JORGE CONTRERAS ORTIZ" w:date="2021-09-04T14:30:00Z"/>
          <w:lang w:val="en-US"/>
        </w:rPr>
        <w:pPrChange w:id="5059" w:author="JORGE CONTRERAS ORTIZ" w:date="2021-09-05T22:41:00Z">
          <w:pPr>
            <w:pStyle w:val="Prrafodelista"/>
            <w:numPr>
              <w:numId w:val="26"/>
            </w:numPr>
            <w:ind w:hanging="360"/>
          </w:pPr>
        </w:pPrChange>
      </w:pPr>
    </w:p>
    <w:p w14:paraId="6282BEAE" w14:textId="77777777" w:rsidR="00522D2C" w:rsidRPr="00791D37" w:rsidRDefault="00522D2C" w:rsidP="00522D2C">
      <w:pPr>
        <w:pStyle w:val="Prrafodelista"/>
        <w:rPr>
          <w:ins w:id="5060" w:author="JORGE CONTRERAS ORTIZ" w:date="2021-09-04T14:30:00Z"/>
          <w:lang w:val="en-US"/>
        </w:rPr>
      </w:pPr>
    </w:p>
    <w:p w14:paraId="4CD9F97E" w14:textId="77777777" w:rsidR="00522D2C" w:rsidRPr="00791D37" w:rsidRDefault="00522D2C" w:rsidP="00522D2C">
      <w:pPr>
        <w:jc w:val="center"/>
        <w:rPr>
          <w:ins w:id="5061" w:author="JORGE CONTRERAS ORTIZ" w:date="2021-09-04T14:30:00Z"/>
        </w:rPr>
      </w:pPr>
      <w:ins w:id="5062"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2C0ACE7" w:rsidR="00522D2C" w:rsidRDefault="00522D2C" w:rsidP="00522D2C">
      <w:pPr>
        <w:pStyle w:val="Descripcin"/>
        <w:jc w:val="center"/>
        <w:rPr>
          <w:ins w:id="5063" w:author="JORGE CONTRERAS ORTIZ" w:date="2021-09-05T22:41:00Z"/>
        </w:rPr>
      </w:pPr>
      <w:bookmarkStart w:id="5064" w:name="_Toc81938678"/>
      <w:ins w:id="5065" w:author="JORGE CONTRERAS ORTIZ" w:date="2021-09-04T14:30:00Z">
        <w:r w:rsidRPr="00791D37">
          <w:t xml:space="preserve">Ilustración </w:t>
        </w:r>
        <w:r>
          <w:fldChar w:fldCharType="begin"/>
        </w:r>
        <w:r>
          <w:instrText xml:space="preserve"> SEQ Ilustración \* ARABIC </w:instrText>
        </w:r>
        <w:r>
          <w:fldChar w:fldCharType="separate"/>
        </w:r>
      </w:ins>
      <w:ins w:id="5066" w:author="JORGE CONTRERAS ORTIZ" w:date="2021-09-05T23:41:00Z">
        <w:r w:rsidR="001749E7">
          <w:rPr>
            <w:noProof/>
          </w:rPr>
          <w:t>45</w:t>
        </w:r>
      </w:ins>
      <w:ins w:id="5067" w:author="JORGE CONTRERAS ORTIZ" w:date="2021-09-04T14:30:00Z">
        <w:r>
          <w:rPr>
            <w:noProof/>
          </w:rPr>
          <w:fldChar w:fldCharType="end"/>
        </w:r>
        <w:r w:rsidRPr="00791D37">
          <w:t xml:space="preserve"> Border Router</w:t>
        </w:r>
      </w:ins>
      <w:bookmarkEnd w:id="5064"/>
    </w:p>
    <w:p w14:paraId="575E949C" w14:textId="77777777" w:rsidR="00A13F24" w:rsidRPr="00A13F24" w:rsidRDefault="00A13F24">
      <w:pPr>
        <w:rPr>
          <w:ins w:id="5068" w:author="JORGE CONTRERAS ORTIZ" w:date="2021-09-04T14:30:00Z"/>
          <w:rPrChange w:id="5069" w:author="JORGE CONTRERAS ORTIZ" w:date="2021-09-05T22:41:00Z">
            <w:rPr>
              <w:ins w:id="5070" w:author="JORGE CONTRERAS ORTIZ" w:date="2021-09-04T14:30:00Z"/>
            </w:rPr>
          </w:rPrChange>
        </w:rPr>
        <w:pPrChange w:id="5071" w:author="JORGE CONTRERAS ORTIZ" w:date="2021-09-05T22:41:00Z">
          <w:pPr>
            <w:pStyle w:val="Descripcin"/>
            <w:jc w:val="center"/>
          </w:pPr>
        </w:pPrChange>
      </w:pPr>
    </w:p>
    <w:p w14:paraId="38BF8DAE" w14:textId="6AFE9BEF" w:rsidR="00522D2C" w:rsidRDefault="00522D2C" w:rsidP="00522D2C">
      <w:pPr>
        <w:jc w:val="left"/>
        <w:rPr>
          <w:ins w:id="5072" w:author="JORGE CONTRERAS ORTIZ" w:date="2021-09-04T14:30:00Z"/>
        </w:rPr>
      </w:pPr>
    </w:p>
    <w:p w14:paraId="27AB144B" w14:textId="40E9AF88" w:rsidR="00522D2C" w:rsidRDefault="004E60C8" w:rsidP="00522D2C">
      <w:pPr>
        <w:pStyle w:val="Prrafodelista"/>
        <w:numPr>
          <w:ilvl w:val="0"/>
          <w:numId w:val="26"/>
        </w:numPr>
        <w:rPr>
          <w:ins w:id="5073" w:author="JORGE CONTRERAS ORTIZ" w:date="2021-09-05T22:41:00Z"/>
        </w:rPr>
      </w:pPr>
      <w:ins w:id="5074" w:author="JORGE CONTRERAS ORTIZ" w:date="2021-09-05T20:12:00Z">
        <w:r>
          <w:rPr>
            <w:b/>
            <w:bCs/>
          </w:rPr>
          <w:t>Cookie</w:t>
        </w:r>
      </w:ins>
      <w:ins w:id="5075" w:author="JORGE CONTRERAS ORTIZ" w:date="2021-09-04T14:30:00Z">
        <w:r w:rsidR="00522D2C" w:rsidRPr="00791D37">
          <w:rPr>
            <w:b/>
            <w:bCs/>
          </w:rPr>
          <w:t>:</w:t>
        </w:r>
        <w:r w:rsidR="00522D2C" w:rsidRPr="00791D37">
          <w:t xml:space="preserve"> Módulo sobre el que se implementa el diseño final de la PCB realizada.</w:t>
        </w:r>
      </w:ins>
    </w:p>
    <w:p w14:paraId="5FFFD151" w14:textId="77777777" w:rsidR="00A13F24" w:rsidRPr="00791D37" w:rsidRDefault="00A13F24">
      <w:pPr>
        <w:pStyle w:val="Prrafodelista"/>
        <w:rPr>
          <w:ins w:id="5076" w:author="JORGE CONTRERAS ORTIZ" w:date="2021-09-04T14:30:00Z"/>
        </w:rPr>
        <w:pPrChange w:id="5077"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5078" w:author="JORGE CONTRERAS ORTIZ" w:date="2021-09-04T14:30:00Z"/>
        </w:rPr>
      </w:pPr>
      <w:ins w:id="5079"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7E076787" w:rsidR="00522D2C" w:rsidRDefault="00522D2C" w:rsidP="00522D2C">
      <w:pPr>
        <w:pStyle w:val="Descripcin"/>
        <w:jc w:val="center"/>
        <w:rPr>
          <w:ins w:id="5080" w:author="JORGE CONTRERAS ORTIZ" w:date="2021-09-04T14:32:00Z"/>
        </w:rPr>
      </w:pPr>
      <w:bookmarkStart w:id="5081" w:name="_Toc81938679"/>
      <w:ins w:id="5082" w:author="JORGE CONTRERAS ORTIZ" w:date="2021-09-04T14:30:00Z">
        <w:r w:rsidRPr="00791D37">
          <w:t xml:space="preserve">Ilustración </w:t>
        </w:r>
        <w:r>
          <w:fldChar w:fldCharType="begin"/>
        </w:r>
        <w:r>
          <w:instrText xml:space="preserve"> SEQ Ilustración \* ARABIC </w:instrText>
        </w:r>
        <w:r>
          <w:fldChar w:fldCharType="separate"/>
        </w:r>
      </w:ins>
      <w:ins w:id="5083" w:author="JORGE CONTRERAS ORTIZ" w:date="2021-09-05T23:41:00Z">
        <w:r w:rsidR="001749E7">
          <w:rPr>
            <w:noProof/>
          </w:rPr>
          <w:t>46</w:t>
        </w:r>
      </w:ins>
      <w:ins w:id="5084" w:author="JORGE CONTRERAS ORTIZ" w:date="2021-09-04T14:30:00Z">
        <w:r>
          <w:rPr>
            <w:noProof/>
          </w:rPr>
          <w:fldChar w:fldCharType="end"/>
        </w:r>
        <w:r w:rsidRPr="00791D37">
          <w:t xml:space="preserve"> Módulos de Procesamiento y de Alimentación de la </w:t>
        </w:r>
      </w:ins>
      <w:ins w:id="5085" w:author="JORGE CONTRERAS ORTIZ" w:date="2021-09-05T20:12:00Z">
        <w:r w:rsidR="004E60C8">
          <w:t>Cookie</w:t>
        </w:r>
      </w:ins>
      <w:bookmarkEnd w:id="5081"/>
    </w:p>
    <w:p w14:paraId="0C61CD1C" w14:textId="44B103EE" w:rsidR="00522D2C" w:rsidDel="000B6602" w:rsidRDefault="00522D2C" w:rsidP="00791D37">
      <w:pPr>
        <w:rPr>
          <w:del w:id="5086" w:author="JORGE CONTRERAS ORTIZ" w:date="2021-09-04T14:32:00Z"/>
        </w:rPr>
      </w:pPr>
    </w:p>
    <w:p w14:paraId="55F08EB6" w14:textId="089FC060" w:rsidR="000B6602" w:rsidRDefault="000B6602">
      <w:pPr>
        <w:pStyle w:val="Descripcin"/>
        <w:jc w:val="left"/>
        <w:rPr>
          <w:ins w:id="5087" w:author="JORGE CONTRERAS ORTIZ" w:date="2021-09-05T21:02:00Z"/>
          <w:i w:val="0"/>
          <w:iCs w:val="0"/>
          <w:color w:val="auto"/>
          <w:sz w:val="22"/>
          <w:szCs w:val="22"/>
        </w:rPr>
      </w:pPr>
    </w:p>
    <w:p w14:paraId="73A3D7B2" w14:textId="77777777" w:rsidR="000B6602" w:rsidRPr="000B6602" w:rsidRDefault="000B6602">
      <w:pPr>
        <w:rPr>
          <w:ins w:id="5088" w:author="JORGE CONTRERAS ORTIZ" w:date="2021-09-05T21:02:00Z"/>
        </w:rPr>
      </w:pPr>
    </w:p>
    <w:p w14:paraId="109D7A87" w14:textId="62780B06" w:rsidR="0074559B" w:rsidRPr="00791D37" w:rsidDel="00A13F24" w:rsidRDefault="0074559B" w:rsidP="00791D37">
      <w:pPr>
        <w:rPr>
          <w:del w:id="5089" w:author="JORGE CONTRERAS ORTIZ" w:date="2021-09-05T22:41:00Z"/>
        </w:rPr>
      </w:pPr>
      <w:bookmarkStart w:id="5090" w:name="_Toc81776545"/>
      <w:bookmarkStart w:id="5091" w:name="_Toc81776741"/>
      <w:bookmarkStart w:id="5092" w:name="_Toc81777104"/>
      <w:bookmarkStart w:id="5093" w:name="_Toc81777389"/>
      <w:bookmarkStart w:id="5094" w:name="_Toc81777675"/>
      <w:bookmarkStart w:id="5095" w:name="_Toc81777975"/>
      <w:bookmarkStart w:id="5096" w:name="_Toc81778266"/>
      <w:bookmarkStart w:id="5097" w:name="_Toc81938572"/>
      <w:bookmarkEnd w:id="5090"/>
      <w:bookmarkEnd w:id="5091"/>
      <w:bookmarkEnd w:id="5092"/>
      <w:bookmarkEnd w:id="5093"/>
      <w:bookmarkEnd w:id="5094"/>
      <w:bookmarkEnd w:id="5095"/>
      <w:bookmarkEnd w:id="5096"/>
      <w:bookmarkEnd w:id="5097"/>
    </w:p>
    <w:p w14:paraId="5A6D2D07" w14:textId="77777777" w:rsidR="00E36B99" w:rsidRPr="00E36B99" w:rsidRDefault="00E36B99" w:rsidP="00E36B99">
      <w:pPr>
        <w:pStyle w:val="Ttulo3"/>
        <w:rPr>
          <w:ins w:id="5098" w:author="JORGE CONTRERAS ORTIZ" w:date="2021-09-04T16:00:00Z"/>
          <w:color w:val="2F5496" w:themeColor="accent1" w:themeShade="BF"/>
          <w:sz w:val="26"/>
          <w:szCs w:val="26"/>
          <w:rPrChange w:id="5099" w:author="JORGE CONTRERAS ORTIZ" w:date="2021-09-04T16:00:00Z">
            <w:rPr>
              <w:ins w:id="5100" w:author="JORGE CONTRERAS ORTIZ" w:date="2021-09-04T16:00:00Z"/>
            </w:rPr>
          </w:rPrChange>
        </w:rPr>
      </w:pPr>
      <w:bookmarkStart w:id="5101" w:name="_Toc81499448"/>
      <w:bookmarkStart w:id="5102" w:name="_Toc81938573"/>
      <w:ins w:id="5103" w:author="JORGE CONTRERAS ORTIZ" w:date="2021-09-04T16:00:00Z">
        <w:r>
          <w:t>ELEMENTOS SOFTWARE UTILIZADOS</w:t>
        </w:r>
        <w:bookmarkEnd w:id="5102"/>
      </w:ins>
    </w:p>
    <w:p w14:paraId="30A085C9" w14:textId="77777777" w:rsidR="00E36B99" w:rsidRDefault="00E36B99" w:rsidP="00E36B99">
      <w:pPr>
        <w:rPr>
          <w:ins w:id="5104" w:author="JORGE CONTRERAS ORTIZ" w:date="2021-09-04T16:00:00Z"/>
        </w:rPr>
      </w:pPr>
    </w:p>
    <w:p w14:paraId="69DF3602" w14:textId="324BC3AA" w:rsidR="00E36B99" w:rsidRDefault="00E36B99" w:rsidP="00E36B99">
      <w:pPr>
        <w:rPr>
          <w:ins w:id="5105" w:author="JORGE CONTRERAS ORTIZ" w:date="2021-09-05T22:41:00Z"/>
        </w:rPr>
      </w:pPr>
      <w:ins w:id="5106" w:author="JORGE CONTRERAS ORTIZ" w:date="2021-09-04T16:05:00Z">
        <w:r>
          <w:t xml:space="preserve">Aparte de diferentes dispositivos hardware comerciales, se han usado diferentes entornos o plataformas software para el </w:t>
        </w:r>
      </w:ins>
      <w:ins w:id="5107"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5108" w:author="JORGE CONTRERAS ORTIZ" w:date="2021-09-04T16:01:00Z"/>
        </w:rPr>
      </w:pPr>
    </w:p>
    <w:p w14:paraId="3327EB9B" w14:textId="77777777" w:rsidR="00E36B99" w:rsidRDefault="00E36B99" w:rsidP="00E36B99">
      <w:pPr>
        <w:pStyle w:val="Prrafodelista"/>
        <w:numPr>
          <w:ilvl w:val="0"/>
          <w:numId w:val="14"/>
        </w:numPr>
        <w:rPr>
          <w:ins w:id="5109" w:author="JORGE CONTRERAS ORTIZ" w:date="2021-09-04T16:01:00Z"/>
        </w:rPr>
      </w:pPr>
      <w:proofErr w:type="spellStart"/>
      <w:ins w:id="5110"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5111" w:author="JORGE CONTRERAS ORTIZ" w:date="2021-09-04T16:03:00Z"/>
        </w:rPr>
      </w:pPr>
      <w:proofErr w:type="spellStart"/>
      <w:ins w:id="5112"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5113" w:author="JORGE CONTRERAS ORTIZ" w:date="2021-09-05T20:12:00Z">
        <w:r w:rsidR="004E60C8">
          <w:t>Cookie</w:t>
        </w:r>
      </w:ins>
      <w:ins w:id="5114" w:author="JORGE CONTRERAS ORTIZ" w:date="2021-09-04T16:01:00Z">
        <w:r>
          <w:t>.</w:t>
        </w:r>
      </w:ins>
    </w:p>
    <w:p w14:paraId="0B90B5CB" w14:textId="77777777" w:rsidR="00E36B99" w:rsidRDefault="00E36B99" w:rsidP="00E36B99">
      <w:pPr>
        <w:pStyle w:val="Prrafodelista"/>
        <w:numPr>
          <w:ilvl w:val="0"/>
          <w:numId w:val="14"/>
        </w:numPr>
        <w:rPr>
          <w:ins w:id="5115" w:author="JORGE CONTRERAS ORTIZ" w:date="2021-09-04T16:03:00Z"/>
        </w:rPr>
      </w:pPr>
      <w:ins w:id="5116"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5117" w:author="JORGE CONTRERAS ORTIZ" w:date="2021-09-04T16:01:00Z"/>
        </w:rPr>
      </w:pPr>
      <w:ins w:id="5118"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5119" w:author="JORGE CONTRERAS ORTIZ" w:date="2021-09-04T16:01:00Z"/>
        </w:rPr>
      </w:pPr>
      <w:proofErr w:type="spellStart"/>
      <w:ins w:id="5120"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5121"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5122" w:author="JORGE CONTRERAS ORTIZ" w:date="2021-09-04T16:03:00Z"/>
        </w:rPr>
      </w:pPr>
      <w:proofErr w:type="spellStart"/>
      <w:ins w:id="5123"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5124" w:author="JORGE CONTRERAS ORTIZ" w:date="2021-09-04T16:03:00Z">
        <w:r>
          <w:t>Programa utilizado pa</w:t>
        </w:r>
      </w:ins>
      <w:ins w:id="5125" w:author="JORGE CONTRERAS ORTIZ" w:date="2021-09-04T16:04:00Z">
        <w:r>
          <w:t>ra el d</w:t>
        </w:r>
      </w:ins>
      <w:ins w:id="5126"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5127" w:author="JORGE CONTRERAS ORTIZ" w:date="2021-09-04T16:01:00Z"/>
        </w:rPr>
      </w:pPr>
      <w:proofErr w:type="spellStart"/>
      <w:ins w:id="5128" w:author="JORGE CONTRERAS ORTIZ" w:date="2021-09-04T16:03:00Z">
        <w:r>
          <w:rPr>
            <w:b/>
            <w:bCs/>
          </w:rPr>
          <w:t>Github</w:t>
        </w:r>
        <w:proofErr w:type="spellEnd"/>
        <w:r>
          <w:rPr>
            <w:b/>
            <w:bCs/>
          </w:rPr>
          <w:t>:</w:t>
        </w:r>
      </w:ins>
      <w:ins w:id="5129" w:author="JORGE CONTRERAS ORTIZ" w:date="2021-09-04T16:04:00Z">
        <w:r>
          <w:t xml:space="preserve"> Plataforma utilizada para el c</w:t>
        </w:r>
      </w:ins>
      <w:ins w:id="5130" w:author="JORGE CONTRERAS ORTIZ" w:date="2021-09-04T16:03:00Z">
        <w:r>
          <w:t>ontrol de versiones del trabajo</w:t>
        </w:r>
      </w:ins>
      <w:ins w:id="5131" w:author="JORGE CONTRERAS ORTIZ" w:date="2021-09-04T16:04:00Z">
        <w:r>
          <w:t>, tanto de la parte de desarrollo software, hardware y la documentación del pr</w:t>
        </w:r>
      </w:ins>
      <w:ins w:id="5132" w:author="JORGE CONTRERAS ORTIZ" w:date="2021-09-04T16:05:00Z">
        <w:r>
          <w:t>oyecto.</w:t>
        </w:r>
      </w:ins>
    </w:p>
    <w:p w14:paraId="6721DB71" w14:textId="07750DD6" w:rsidR="00522D2C" w:rsidRPr="00E36B99" w:rsidRDefault="00522D2C">
      <w:pPr>
        <w:rPr>
          <w:ins w:id="5133" w:author="JORGE CONTRERAS ORTIZ" w:date="2021-09-04T14:32:00Z"/>
          <w:color w:val="2F5496" w:themeColor="accent1" w:themeShade="BF"/>
          <w:sz w:val="26"/>
          <w:szCs w:val="26"/>
        </w:rPr>
        <w:pPrChange w:id="5134" w:author="JORGE CONTRERAS ORTIZ" w:date="2021-09-04T16:00:00Z">
          <w:pPr>
            <w:jc w:val="left"/>
          </w:pPr>
        </w:pPrChange>
      </w:pPr>
      <w:ins w:id="5135" w:author="JORGE CONTRERAS ORTIZ" w:date="2021-09-04T14:32:00Z">
        <w:r>
          <w:br w:type="page"/>
        </w:r>
      </w:ins>
    </w:p>
    <w:p w14:paraId="04724385" w14:textId="0D71F071" w:rsidR="0074559B" w:rsidRPr="00791D37" w:rsidRDefault="0074559B" w:rsidP="00791D37">
      <w:pPr>
        <w:pStyle w:val="Ttulo2"/>
      </w:pPr>
      <w:bookmarkStart w:id="5136" w:name="_Toc81938574"/>
      <w:r w:rsidRPr="00791D37">
        <w:lastRenderedPageBreak/>
        <w:t>DISEÑO DE ESQUEMÁTICO PCB</w:t>
      </w:r>
      <w:bookmarkEnd w:id="5101"/>
      <w:bookmarkEnd w:id="5136"/>
    </w:p>
    <w:p w14:paraId="2E94FAD1" w14:textId="77777777" w:rsidR="0074559B" w:rsidRPr="00791D37" w:rsidRDefault="0074559B" w:rsidP="00791D37"/>
    <w:p w14:paraId="2466F1EE" w14:textId="389146DC" w:rsidR="0074559B" w:rsidRPr="00791D37" w:rsidRDefault="00C17583" w:rsidP="00791D37">
      <w:pPr>
        <w:pStyle w:val="Ttulo3"/>
      </w:pPr>
      <w:bookmarkStart w:id="5137" w:name="_Toc81499449"/>
      <w:bookmarkStart w:id="5138" w:name="_Toc81938575"/>
      <w:r w:rsidRPr="00791D37">
        <w:t>JERARQUÍA DEL CIRCUITO</w:t>
      </w:r>
      <w:bookmarkEnd w:id="5137"/>
      <w:bookmarkEnd w:id="5138"/>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5139" w:author="JORGE CONTRERAS ORTIZ" w:date="2021-09-05T20:12:00Z">
        <w:r w:rsidRPr="00791D37" w:rsidDel="004E60C8">
          <w:rPr>
            <w:b/>
            <w:bCs/>
          </w:rPr>
          <w:delText>Coockie</w:delText>
        </w:r>
      </w:del>
      <w:ins w:id="5140"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5141" w:author="JORGE CONTRERAS ORTIZ" w:date="2021-09-05T20:12:00Z">
        <w:r w:rsidRPr="00791D37" w:rsidDel="004E60C8">
          <w:delText>Coockie</w:delText>
        </w:r>
      </w:del>
      <w:ins w:id="5142"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6BE8264" w:rsidR="0074559B" w:rsidRDefault="0074559B" w:rsidP="00791D37">
      <w:pPr>
        <w:rPr>
          <w:ins w:id="5143" w:author="JORGE CONTRERAS ORTIZ" w:date="2021-09-05T22:41:00Z"/>
        </w:rPr>
      </w:pPr>
      <w:r w:rsidRPr="00791D37">
        <w:t xml:space="preserve">Estas cuatro partes se integran y se conectan entre sí de la </w:t>
      </w:r>
      <w:del w:id="5144" w:author="JORGE CONTRERAS ORTIZ" w:date="2021-09-04T14:06:00Z">
        <w:r w:rsidRPr="00791D37" w:rsidDel="00A7595B">
          <w:delText>siguiente maner</w:delText>
        </w:r>
      </w:del>
      <w:ins w:id="5145" w:author="JORGE CONTRERAS ORTIZ" w:date="2021-09-04T14:06:00Z">
        <w:r w:rsidR="00A7595B">
          <w:t>como se muestra a continuación en</w:t>
        </w:r>
      </w:ins>
      <w:ins w:id="5146" w:author="JORGE CONTRERAS ORTIZ" w:date="2021-09-04T14:07:00Z">
        <w:r w:rsidR="00A7595B">
          <w:t xml:space="preserve"> </w:t>
        </w:r>
      </w:ins>
      <w:ins w:id="5147" w:author="JORGE CONTRERAS ORTIZ" w:date="2021-09-04T14:31:00Z">
        <w:r w:rsidR="00522D2C">
          <w:fldChar w:fldCharType="begin"/>
        </w:r>
        <w:r w:rsidR="00522D2C">
          <w:instrText xml:space="preserve"> REF _Ref81656879 \h </w:instrText>
        </w:r>
      </w:ins>
      <w:r w:rsidR="00522D2C">
        <w:fldChar w:fldCharType="separate"/>
      </w:r>
      <w:ins w:id="5148" w:author="JORGE CONTRERAS ORTIZ" w:date="2021-09-05T23:41:00Z">
        <w:r w:rsidR="001749E7">
          <w:t xml:space="preserve">Ilustración </w:t>
        </w:r>
        <w:r w:rsidR="001749E7">
          <w:rPr>
            <w:noProof/>
          </w:rPr>
          <w:t>47</w:t>
        </w:r>
      </w:ins>
      <w:ins w:id="5149" w:author="JORGE CONTRERAS ORTIZ" w:date="2021-09-04T14:31:00Z">
        <w:r w:rsidR="00522D2C">
          <w:fldChar w:fldCharType="end"/>
        </w:r>
      </w:ins>
      <w:del w:id="5150"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5151" w:author="JORGE CONTRERAS ORTIZ" w:date="2021-09-04T14:07:00Z"/>
                              </w:rPr>
                            </w:pPr>
                          </w:p>
                          <w:p w14:paraId="7500E941" w14:textId="15B35524" w:rsidR="0074559B" w:rsidRPr="005E6469" w:rsidRDefault="0074559B" w:rsidP="00CA0339">
                            <w:pPr>
                              <w:pStyle w:val="Descripcin"/>
                              <w:jc w:val="center"/>
                              <w:rPr>
                                <w:noProof/>
                              </w:rPr>
                            </w:pPr>
                            <w:bookmarkStart w:id="5152" w:name="_Ref81656879"/>
                            <w:bookmarkStart w:id="5153" w:name="_Toc81499620"/>
                            <w:bookmarkStart w:id="5154" w:name="_Toc81499855"/>
                            <w:bookmarkStart w:id="5155" w:name="_Ref81656872"/>
                            <w:bookmarkStart w:id="5156" w:name="_Toc81938680"/>
                            <w:r>
                              <w:t xml:space="preserve">Ilustración </w:t>
                            </w:r>
                            <w:fldSimple w:instr=" SEQ Ilustración \* ARABIC ">
                              <w:ins w:id="5157" w:author="JORGE CONTRERAS ORTIZ" w:date="2021-09-04T14:46:00Z">
                                <w:r w:rsidR="003E5AE5">
                                  <w:rPr>
                                    <w:noProof/>
                                  </w:rPr>
                                  <w:t>47</w:t>
                                </w:r>
                              </w:ins>
                              <w:del w:id="5158" w:author="JORGE CONTRERAS ORTIZ" w:date="2021-09-04T12:45:00Z">
                                <w:r w:rsidR="00593FA6" w:rsidDel="00FE1EC4">
                                  <w:rPr>
                                    <w:noProof/>
                                  </w:rPr>
                                  <w:delText>42</w:delText>
                                </w:r>
                              </w:del>
                            </w:fldSimple>
                            <w:bookmarkEnd w:id="5152"/>
                            <w:r>
                              <w:t xml:space="preserve"> Jerarquía Circuito</w:t>
                            </w:r>
                            <w:bookmarkEnd w:id="5153"/>
                            <w:bookmarkEnd w:id="5154"/>
                            <w:bookmarkEnd w:id="5155"/>
                            <w:bookmarkEnd w:id="5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5159" w:author="JORGE CONTRERAS ORTIZ" w:date="2021-09-04T14:07:00Z"/>
                        </w:rPr>
                      </w:pPr>
                    </w:p>
                    <w:p w14:paraId="7500E941" w14:textId="15B35524" w:rsidR="0074559B" w:rsidRPr="005E6469" w:rsidRDefault="0074559B" w:rsidP="00CA0339">
                      <w:pPr>
                        <w:pStyle w:val="Descripcin"/>
                        <w:jc w:val="center"/>
                        <w:rPr>
                          <w:noProof/>
                        </w:rPr>
                      </w:pPr>
                      <w:bookmarkStart w:id="5160" w:name="_Ref81656879"/>
                      <w:bookmarkStart w:id="5161" w:name="_Toc81499620"/>
                      <w:bookmarkStart w:id="5162" w:name="_Toc81499855"/>
                      <w:bookmarkStart w:id="5163" w:name="_Ref81656872"/>
                      <w:bookmarkStart w:id="5164" w:name="_Toc81938680"/>
                      <w:r>
                        <w:t xml:space="preserve">Ilustración </w:t>
                      </w:r>
                      <w:fldSimple w:instr=" SEQ Ilustración \* ARABIC ">
                        <w:ins w:id="5165" w:author="JORGE CONTRERAS ORTIZ" w:date="2021-09-04T14:46:00Z">
                          <w:r w:rsidR="003E5AE5">
                            <w:rPr>
                              <w:noProof/>
                            </w:rPr>
                            <w:t>47</w:t>
                          </w:r>
                        </w:ins>
                        <w:del w:id="5166" w:author="JORGE CONTRERAS ORTIZ" w:date="2021-09-04T12:45:00Z">
                          <w:r w:rsidR="00593FA6" w:rsidDel="00FE1EC4">
                            <w:rPr>
                              <w:noProof/>
                            </w:rPr>
                            <w:delText>42</w:delText>
                          </w:r>
                        </w:del>
                      </w:fldSimple>
                      <w:bookmarkEnd w:id="5160"/>
                      <w:r>
                        <w:t xml:space="preserve"> Jerarquía Circuito</w:t>
                      </w:r>
                      <w:bookmarkEnd w:id="5161"/>
                      <w:bookmarkEnd w:id="5162"/>
                      <w:bookmarkEnd w:id="5163"/>
                      <w:bookmarkEnd w:id="5164"/>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5167" w:name="_Toc81499450"/>
      <w:bookmarkStart w:id="5168" w:name="_Toc81938576"/>
      <w:r w:rsidRPr="00791D37">
        <w:lastRenderedPageBreak/>
        <w:t>CIRCUITO DE ALIMENTACIÓN</w:t>
      </w:r>
      <w:bookmarkEnd w:id="5167"/>
      <w:bookmarkEnd w:id="5168"/>
    </w:p>
    <w:p w14:paraId="00FE510B" w14:textId="77777777" w:rsidR="0074559B" w:rsidRPr="00791D37" w:rsidRDefault="0074559B" w:rsidP="00791D37"/>
    <w:p w14:paraId="45ABAEF0" w14:textId="7C99FA96" w:rsidR="00A13F24" w:rsidDel="0048500E" w:rsidRDefault="0074559B" w:rsidP="00791D37">
      <w:pPr>
        <w:rPr>
          <w:del w:id="5169" w:author="JORGE CONTRERAS ORTIZ" w:date="2021-09-06T00:18:00Z"/>
        </w:rPr>
      </w:pPr>
      <w:r w:rsidRPr="00791D37">
        <w:t xml:space="preserve">En la parte de alimentación, el circuito realizado ha sido el </w:t>
      </w:r>
      <w:del w:id="5170" w:author="JORGE CONTRERAS ORTIZ" w:date="2021-09-04T14:07:00Z">
        <w:r w:rsidRPr="00791D37" w:rsidDel="00A7595B">
          <w:delText>siguiente</w:delText>
        </w:r>
      </w:del>
      <w:ins w:id="5171" w:author="JORGE CONTRERAS ORTIZ" w:date="2021-09-04T14:07:00Z">
        <w:r w:rsidR="00A7595B">
          <w:t>most</w:t>
        </w:r>
      </w:ins>
      <w:ins w:id="5172"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5173" w:author="JORGE CONTRERAS ORTIZ" w:date="2021-09-05T23:41:00Z">
        <w:r w:rsidR="001749E7">
          <w:t xml:space="preserve">Ilustración </w:t>
        </w:r>
        <w:r w:rsidR="001749E7">
          <w:rPr>
            <w:noProof/>
          </w:rPr>
          <w:t>48</w:t>
        </w:r>
      </w:ins>
      <w:ins w:id="5174" w:author="JORGE CONTRERAS ORTIZ" w:date="2021-09-04T14:08:00Z">
        <w:r w:rsidR="00A7595B">
          <w:fldChar w:fldCharType="end"/>
        </w:r>
      </w:ins>
      <w:r w:rsidRPr="00791D37">
        <w:t>:</w:t>
      </w:r>
    </w:p>
    <w:p w14:paraId="3A2F4D4B" w14:textId="77777777" w:rsidR="0048500E" w:rsidRPr="00791D37" w:rsidRDefault="0048500E" w:rsidP="00791D37">
      <w:pPr>
        <w:rPr>
          <w:ins w:id="5175"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3"/>
                    <a:stretch>
                      <a:fillRect/>
                    </a:stretch>
                  </pic:blipFill>
                  <pic:spPr>
                    <a:xfrm>
                      <a:off x="0" y="0"/>
                      <a:ext cx="5759450" cy="4532630"/>
                    </a:xfrm>
                    <a:prstGeom prst="rect">
                      <a:avLst/>
                    </a:prstGeom>
                  </pic:spPr>
                </pic:pic>
              </a:graphicData>
            </a:graphic>
          </wp:inline>
        </w:drawing>
      </w:r>
    </w:p>
    <w:p w14:paraId="662A0C40" w14:textId="4F1C9503" w:rsidR="00CA0339" w:rsidRDefault="00CA0339" w:rsidP="00CA0339">
      <w:pPr>
        <w:pStyle w:val="Descripcin"/>
        <w:jc w:val="center"/>
      </w:pPr>
      <w:bookmarkStart w:id="5176" w:name="_Ref81656908"/>
      <w:bookmarkStart w:id="5177" w:name="_Toc81938681"/>
      <w:r>
        <w:t xml:space="preserve">Ilustración </w:t>
      </w:r>
      <w:fldSimple w:instr=" SEQ Ilustración \* ARABIC ">
        <w:ins w:id="5178" w:author="JORGE CONTRERAS ORTIZ" w:date="2021-09-05T23:41:00Z">
          <w:r w:rsidR="001749E7">
            <w:rPr>
              <w:noProof/>
            </w:rPr>
            <w:t>48</w:t>
          </w:r>
        </w:ins>
        <w:del w:id="5179" w:author="JORGE CONTRERAS ORTIZ" w:date="2021-09-04T12:45:00Z">
          <w:r w:rsidR="00593FA6" w:rsidDel="00FE1EC4">
            <w:rPr>
              <w:noProof/>
            </w:rPr>
            <w:delText>43</w:delText>
          </w:r>
        </w:del>
      </w:fldSimple>
      <w:bookmarkEnd w:id="5176"/>
      <w:r>
        <w:t xml:space="preserve"> </w:t>
      </w:r>
      <w:r w:rsidRPr="001C07F8">
        <w:t>Circuito de Alimentación</w:t>
      </w:r>
      <w:bookmarkEnd w:id="5177"/>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5180" w:author="JORGE CONTRERAS ORTIZ" w:date="2021-09-04T13:31:00Z">
        <w:r w:rsidRPr="00791D37" w:rsidDel="00C17583">
          <w:delText xml:space="preserve">deberemos </w:delText>
        </w:r>
      </w:del>
      <w:ins w:id="5181"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5182" w:author="JORGE CONTRERAS ORTIZ" w:date="2021-09-05T20:12:00Z">
        <w:r w:rsidRPr="00791D37" w:rsidDel="004E60C8">
          <w:delText>Coockie</w:delText>
        </w:r>
      </w:del>
      <w:ins w:id="5183"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5184" w:author="JORGE CONTRERAS ORTIZ" w:date="2021-09-05T20:12:00Z">
        <w:r w:rsidRPr="00791D37" w:rsidDel="004E60C8">
          <w:delText>Coockie</w:delText>
        </w:r>
      </w:del>
      <w:ins w:id="5185" w:author="JORGE CONTRERAS ORTIZ" w:date="2021-09-05T20:12:00Z">
        <w:r w:rsidR="004E60C8">
          <w:t>Cookie</w:t>
        </w:r>
      </w:ins>
      <w:r w:rsidRPr="00791D37">
        <w:t xml:space="preserve"> y no por USB, por lo </w:t>
      </w:r>
      <w:del w:id="5186" w:author="JORGE CONTRERAS ORTIZ" w:date="2021-09-05T17:46:00Z">
        <w:r w:rsidRPr="00791D37" w:rsidDel="00DC6100">
          <w:delText>tanto</w:delText>
        </w:r>
      </w:del>
      <w:ins w:id="5187"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5188" w:author="JORGE CONTRERAS ORTIZ" w:date="2021-09-05T20:12:00Z">
        <w:r w:rsidRPr="00791D37" w:rsidDel="004E60C8">
          <w:delText>Coockie</w:delText>
        </w:r>
      </w:del>
      <w:ins w:id="5189"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5190" w:author="JORGE CONTRERAS ORTIZ" w:date="2021-09-04T13:31:00Z">
        <w:r w:rsidRPr="00791D37" w:rsidDel="00C17583">
          <w:delText xml:space="preserve">asegurándonos </w:delText>
        </w:r>
      </w:del>
      <w:ins w:id="5191"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5192" w:author="JORGE CONTRERAS ORTIZ" w:date="2021-09-05T17:46:00Z">
        <w:r w:rsidRPr="00791D37" w:rsidDel="00DC6100">
          <w:delText>Finalmente</w:delText>
        </w:r>
      </w:del>
      <w:ins w:id="5193"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5194"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5195" w:name="_Toc81499451"/>
      <w:bookmarkStart w:id="5196" w:name="_Toc81938577"/>
      <w:r w:rsidRPr="00791D37">
        <w:t>INTEGRACIÓN DEL MÓDULO KTWM102</w:t>
      </w:r>
      <w:bookmarkEnd w:id="5195"/>
      <w:bookmarkEnd w:id="5196"/>
    </w:p>
    <w:p w14:paraId="420CD3C0" w14:textId="77777777" w:rsidR="0074559B" w:rsidRPr="00791D37" w:rsidRDefault="0074559B" w:rsidP="00791D37"/>
    <w:p w14:paraId="01244CF6" w14:textId="7D142D03" w:rsidR="0074559B" w:rsidRDefault="0074559B" w:rsidP="00791D37">
      <w:pPr>
        <w:rPr>
          <w:ins w:id="5197" w:author="JORGE CONTRERAS ORTIZ" w:date="2021-09-05T22:42:00Z"/>
        </w:rPr>
      </w:pPr>
      <w:r w:rsidRPr="00791D37">
        <w:t xml:space="preserve">El circuito realizado para integrar el módulo KTWM102 es el </w:t>
      </w:r>
      <w:del w:id="5198" w:author="JORGE CONTRERAS ORTIZ" w:date="2021-09-04T14:29:00Z">
        <w:r w:rsidRPr="00791D37" w:rsidDel="00522D2C">
          <w:delText>siguiente</w:delText>
        </w:r>
      </w:del>
      <w:ins w:id="5199"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5200" w:author="JORGE CONTRERAS ORTIZ" w:date="2021-09-05T23:41:00Z">
        <w:r w:rsidR="001749E7" w:rsidRPr="00791D37">
          <w:t xml:space="preserve">Ilustración </w:t>
        </w:r>
        <w:r w:rsidR="001749E7">
          <w:rPr>
            <w:noProof/>
          </w:rPr>
          <w:t>49</w:t>
        </w:r>
      </w:ins>
      <w:ins w:id="5201"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4"/>
                    <a:stretch>
                      <a:fillRect/>
                    </a:stretch>
                  </pic:blipFill>
                  <pic:spPr>
                    <a:xfrm>
                      <a:off x="0" y="0"/>
                      <a:ext cx="5759450" cy="3343275"/>
                    </a:xfrm>
                    <a:prstGeom prst="rect">
                      <a:avLst/>
                    </a:prstGeom>
                  </pic:spPr>
                </pic:pic>
              </a:graphicData>
            </a:graphic>
          </wp:inline>
        </w:drawing>
      </w:r>
    </w:p>
    <w:p w14:paraId="3E779D24" w14:textId="525705E8" w:rsidR="0074559B" w:rsidRPr="00791D37" w:rsidRDefault="0074559B" w:rsidP="00CA0339">
      <w:pPr>
        <w:pStyle w:val="Descripcin"/>
        <w:jc w:val="center"/>
      </w:pPr>
      <w:bookmarkStart w:id="5202" w:name="_Ref81658199"/>
      <w:bookmarkStart w:id="5203" w:name="_Toc81499621"/>
      <w:bookmarkStart w:id="5204" w:name="_Toc81499856"/>
      <w:bookmarkStart w:id="5205" w:name="_Toc81938682"/>
      <w:r w:rsidRPr="00791D37">
        <w:t xml:space="preserve">Ilustración </w:t>
      </w:r>
      <w:fldSimple w:instr=" SEQ Ilustración \* ARABIC ">
        <w:ins w:id="5206" w:author="JORGE CONTRERAS ORTIZ" w:date="2021-09-05T23:41:00Z">
          <w:r w:rsidR="001749E7">
            <w:rPr>
              <w:noProof/>
            </w:rPr>
            <w:t>49</w:t>
          </w:r>
        </w:ins>
        <w:del w:id="5207" w:author="JORGE CONTRERAS ORTIZ" w:date="2021-09-04T12:45:00Z">
          <w:r w:rsidR="00593FA6" w:rsidDel="00FE1EC4">
            <w:rPr>
              <w:noProof/>
            </w:rPr>
            <w:delText>44</w:delText>
          </w:r>
        </w:del>
      </w:fldSimple>
      <w:bookmarkEnd w:id="5202"/>
      <w:r w:rsidRPr="00791D37">
        <w:t xml:space="preserve"> Circuito Integración del Módulo</w:t>
      </w:r>
      <w:bookmarkEnd w:id="5203"/>
      <w:bookmarkEnd w:id="5204"/>
      <w:bookmarkEnd w:id="5205"/>
    </w:p>
    <w:p w14:paraId="0DD44140" w14:textId="5CEBBB52" w:rsidR="0074559B" w:rsidRDefault="0074559B" w:rsidP="00791D37">
      <w:pPr>
        <w:rPr>
          <w:ins w:id="5208" w:author="JORGE CONTRERAS ORTIZ" w:date="2021-09-05T22:42:00Z"/>
        </w:rPr>
      </w:pPr>
    </w:p>
    <w:p w14:paraId="5A7E20DD" w14:textId="77777777" w:rsidR="00A13F24" w:rsidRPr="00791D37" w:rsidRDefault="00A13F24" w:rsidP="00791D37"/>
    <w:p w14:paraId="22D7FF8E" w14:textId="5E2A90B4" w:rsidR="0074559B" w:rsidRPr="00791D37" w:rsidDel="00522D2C" w:rsidRDefault="00522D2C" w:rsidP="00791D37">
      <w:pPr>
        <w:rPr>
          <w:del w:id="5209" w:author="JORGE CONTRERAS ORTIZ" w:date="2021-09-04T14:35:00Z"/>
        </w:rPr>
      </w:pPr>
      <w:ins w:id="5210" w:author="JORGE CONTRERAS ORTIZ" w:date="2021-09-04T14:35:00Z">
        <w:r>
          <w:t xml:space="preserve">El módulo KTWM102 es el mostrado en la </w:t>
        </w:r>
        <w:r>
          <w:fldChar w:fldCharType="begin"/>
        </w:r>
        <w:r>
          <w:instrText xml:space="preserve"> REF _Ref81658667 \h </w:instrText>
        </w:r>
      </w:ins>
      <w:r>
        <w:fldChar w:fldCharType="separate"/>
      </w:r>
      <w:ins w:id="5211" w:author="JORGE CONTRERAS ORTIZ" w:date="2021-09-05T23:41:00Z">
        <w:r w:rsidR="001749E7" w:rsidRPr="00791D37">
          <w:t xml:space="preserve">Ilustración </w:t>
        </w:r>
        <w:r w:rsidR="001749E7">
          <w:rPr>
            <w:noProof/>
          </w:rPr>
          <w:t>44</w:t>
        </w:r>
      </w:ins>
      <w:ins w:id="5212" w:author="JORGE CONTRERAS ORTIZ" w:date="2021-09-04T14:35:00Z">
        <w:r>
          <w:fldChar w:fldCharType="end"/>
        </w:r>
        <w:r>
          <w:t xml:space="preserve">, en el apartado </w:t>
        </w:r>
      </w:ins>
      <w:ins w:id="5213" w:author="JORGE CONTRERAS ORTIZ" w:date="2021-09-04T14:36:00Z">
        <w:r>
          <w:fldChar w:fldCharType="begin"/>
        </w:r>
        <w:r>
          <w:instrText xml:space="preserve"> REF _Ref81658669 \w \h </w:instrText>
        </w:r>
      </w:ins>
      <w:r>
        <w:fldChar w:fldCharType="separate"/>
      </w:r>
      <w:ins w:id="5214" w:author="JORGE CONTRERAS ORTIZ" w:date="2021-09-05T23:41:00Z">
        <w:r w:rsidR="001749E7">
          <w:t>4.1.1</w:t>
        </w:r>
      </w:ins>
      <w:ins w:id="5215" w:author="JORGE CONTRERAS ORTIZ" w:date="2021-09-04T14:36:00Z">
        <w:r>
          <w:fldChar w:fldCharType="end"/>
        </w:r>
        <w:r>
          <w:t xml:space="preserve"> </w:t>
        </w:r>
      </w:ins>
      <w:ins w:id="5216" w:author="JORGE CONTRERAS ORTIZ" w:date="2021-09-04T14:35:00Z">
        <w:r>
          <w:fldChar w:fldCharType="begin"/>
        </w:r>
        <w:r>
          <w:instrText xml:space="preserve"> REF _Ref81658668 \h </w:instrText>
        </w:r>
      </w:ins>
      <w:r>
        <w:fldChar w:fldCharType="separate"/>
      </w:r>
      <w:ins w:id="5217" w:author="JORGE CONTRERAS ORTIZ" w:date="2021-09-05T23:41:00Z">
        <w:r w:rsidR="001749E7" w:rsidRPr="00791D37">
          <w:t>ELEMENTOS HARDWARE UTILIZADOS</w:t>
        </w:r>
      </w:ins>
      <w:ins w:id="5218" w:author="JORGE CONTRERAS ORTIZ" w:date="2021-09-04T14:35:00Z">
        <w:r>
          <w:fldChar w:fldCharType="end"/>
        </w:r>
      </w:ins>
      <w:del w:id="5219"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5220" w:author="JORGE CONTRERAS ORTIZ" w:date="2021-09-04T14:35:00Z"/>
        </w:rPr>
      </w:pPr>
    </w:p>
    <w:p w14:paraId="18AB5926" w14:textId="5371476C" w:rsidR="0074559B" w:rsidRPr="00791D37" w:rsidDel="00522D2C" w:rsidRDefault="0074559B" w:rsidP="00CA0339">
      <w:pPr>
        <w:jc w:val="center"/>
        <w:rPr>
          <w:del w:id="5221" w:author="JORGE CONTRERAS ORTIZ" w:date="2021-09-04T14:35:00Z"/>
        </w:rPr>
      </w:pPr>
      <w:del w:id="5222"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5223" w:author="JORGE CONTRERAS ORTIZ" w:date="2021-09-04T14:35:00Z"/>
        </w:rPr>
      </w:pPr>
      <w:bookmarkStart w:id="5224" w:name="_Toc81499622"/>
      <w:bookmarkStart w:id="5225" w:name="_Toc81499857"/>
      <w:del w:id="5226"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5227" w:author="JORGE CONTRERAS ORTIZ" w:date="2021-09-04T12:45:00Z">
        <w:r w:rsidR="00593FA6" w:rsidDel="00FE1EC4">
          <w:rPr>
            <w:noProof/>
          </w:rPr>
          <w:delText>45</w:delText>
        </w:r>
      </w:del>
      <w:del w:id="5228" w:author="JORGE CONTRERAS ORTIZ" w:date="2021-09-04T14:35:00Z">
        <w:r w:rsidR="005026F3" w:rsidDel="00522D2C">
          <w:rPr>
            <w:i w:val="0"/>
            <w:iCs w:val="0"/>
            <w:noProof/>
          </w:rPr>
          <w:fldChar w:fldCharType="end"/>
        </w:r>
        <w:r w:rsidRPr="00791D37" w:rsidDel="00522D2C">
          <w:delText xml:space="preserve"> Dispositivo KTWM102</w:delText>
        </w:r>
        <w:bookmarkEnd w:id="5224"/>
        <w:bookmarkEnd w:id="5225"/>
      </w:del>
    </w:p>
    <w:p w14:paraId="70DFDAE3" w14:textId="77777777" w:rsidR="0074559B" w:rsidRPr="00791D37" w:rsidRDefault="0074559B" w:rsidP="00791D37"/>
    <w:p w14:paraId="56DD3073" w14:textId="1A4CBEE4" w:rsidR="0074559B" w:rsidDel="00C17583" w:rsidRDefault="0074559B" w:rsidP="00791D37">
      <w:pPr>
        <w:rPr>
          <w:del w:id="5229"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5230" w:author="JORGE CONTRERAS ORTIZ" w:date="2021-09-04T13:31:00Z">
        <w:r w:rsidR="00C17583">
          <w:t xml:space="preserve"> </w:t>
        </w:r>
      </w:ins>
    </w:p>
    <w:p w14:paraId="0D43E522" w14:textId="77777777" w:rsidR="00C17583" w:rsidRPr="00791D37" w:rsidRDefault="00C17583" w:rsidP="00791D37">
      <w:pPr>
        <w:rPr>
          <w:ins w:id="5231" w:author="JORGE CONTRERAS ORTIZ" w:date="2021-09-04T13:32:00Z"/>
        </w:rPr>
      </w:pPr>
    </w:p>
    <w:p w14:paraId="7E988610" w14:textId="5357B012" w:rsidR="0074559B" w:rsidRDefault="0074559B" w:rsidP="00791D37">
      <w:pPr>
        <w:rPr>
          <w:ins w:id="5232" w:author="JORGE CONTRERAS ORTIZ" w:date="2021-09-04T14:36:00Z"/>
        </w:rPr>
      </w:pPr>
      <w:del w:id="5233" w:author="JORGE CONTRERAS ORTIZ" w:date="2021-09-04T13:32:00Z">
        <w:r w:rsidRPr="00791D37" w:rsidDel="00C17583">
          <w:br w:type="page"/>
        </w:r>
      </w:del>
    </w:p>
    <w:p w14:paraId="660A7602" w14:textId="7D29D042" w:rsidR="00F77B95" w:rsidRDefault="00F77B95" w:rsidP="00791D37">
      <w:pPr>
        <w:rPr>
          <w:ins w:id="5234" w:author="JORGE CONTRERAS ORTIZ" w:date="2021-09-04T14:36:00Z"/>
        </w:rPr>
      </w:pPr>
    </w:p>
    <w:p w14:paraId="48275E86" w14:textId="1F06B9AF" w:rsidR="00F77B95" w:rsidRDefault="00F77B95" w:rsidP="00791D37">
      <w:pPr>
        <w:rPr>
          <w:ins w:id="5235" w:author="JORGE CONTRERAS ORTIZ" w:date="2021-09-04T14:36:00Z"/>
        </w:rPr>
      </w:pPr>
    </w:p>
    <w:p w14:paraId="600E2904" w14:textId="207E30B7" w:rsidR="00F77B95" w:rsidRDefault="00F77B95" w:rsidP="00791D37">
      <w:pPr>
        <w:rPr>
          <w:ins w:id="5236" w:author="JORGE CONTRERAS ORTIZ" w:date="2021-09-04T14:36:00Z"/>
        </w:rPr>
      </w:pPr>
    </w:p>
    <w:p w14:paraId="06EDA1CD" w14:textId="33BFA397" w:rsidR="00F77B95" w:rsidRPr="00791D37" w:rsidDel="00A13F24" w:rsidRDefault="00F77B95" w:rsidP="00791D37">
      <w:pPr>
        <w:rPr>
          <w:del w:id="5237" w:author="JORGE CONTRERAS ORTIZ" w:date="2021-09-05T22:42:00Z"/>
        </w:rPr>
      </w:pPr>
      <w:bookmarkStart w:id="5238" w:name="_Toc81776551"/>
      <w:bookmarkStart w:id="5239" w:name="_Toc81776747"/>
      <w:bookmarkStart w:id="5240" w:name="_Toc81777110"/>
      <w:bookmarkStart w:id="5241" w:name="_Toc81777395"/>
      <w:bookmarkStart w:id="5242" w:name="_Toc81777681"/>
      <w:bookmarkStart w:id="5243" w:name="_Toc81777981"/>
      <w:bookmarkStart w:id="5244" w:name="_Toc81778272"/>
      <w:bookmarkStart w:id="5245" w:name="_Toc81938578"/>
      <w:bookmarkEnd w:id="5238"/>
      <w:bookmarkEnd w:id="5239"/>
      <w:bookmarkEnd w:id="5240"/>
      <w:bookmarkEnd w:id="5241"/>
      <w:bookmarkEnd w:id="5242"/>
      <w:bookmarkEnd w:id="5243"/>
      <w:bookmarkEnd w:id="5244"/>
      <w:bookmarkEnd w:id="5245"/>
    </w:p>
    <w:p w14:paraId="3C5C0F4B" w14:textId="015253B5" w:rsidR="0074559B" w:rsidRPr="00791D37" w:rsidRDefault="00C17583" w:rsidP="00791D37">
      <w:pPr>
        <w:pStyle w:val="Ttulo3"/>
      </w:pPr>
      <w:bookmarkStart w:id="5246" w:name="_Toc81499452"/>
      <w:del w:id="5247" w:author="JORGE CONTRERAS ORTIZ" w:date="2021-09-05T20:12:00Z">
        <w:r w:rsidRPr="00791D37" w:rsidDel="004E60C8">
          <w:delText>COOCKIE</w:delText>
        </w:r>
      </w:del>
      <w:bookmarkStart w:id="5248" w:name="_Toc81938579"/>
      <w:ins w:id="5249" w:author="JORGE CONTRERAS ORTIZ" w:date="2021-09-05T20:12:00Z">
        <w:r w:rsidR="004E60C8">
          <w:t>COOKIE</w:t>
        </w:r>
      </w:ins>
      <w:r w:rsidRPr="00791D37">
        <w:t xml:space="preserve"> CONNECTOR</w:t>
      </w:r>
      <w:bookmarkEnd w:id="5246"/>
      <w:bookmarkEnd w:id="5248"/>
    </w:p>
    <w:p w14:paraId="32C39746" w14:textId="77777777" w:rsidR="0074559B" w:rsidRPr="00791D37" w:rsidRDefault="0074559B" w:rsidP="00791D37"/>
    <w:p w14:paraId="148F28E8" w14:textId="57058B31" w:rsidR="0074559B" w:rsidRDefault="0074559B" w:rsidP="00791D37">
      <w:pPr>
        <w:rPr>
          <w:ins w:id="5250" w:author="JORGE CONTRERAS ORTIZ" w:date="2021-09-05T22:42:00Z"/>
        </w:rPr>
      </w:pPr>
      <w:r w:rsidRPr="00791D37">
        <w:t xml:space="preserve">Esta parte del </w:t>
      </w:r>
      <w:del w:id="5251" w:author="JORGE CONTRERAS ORTIZ" w:date="2021-09-05T17:46:00Z">
        <w:r w:rsidRPr="00791D37" w:rsidDel="00DC6100">
          <w:delText>circuito,</w:delText>
        </w:r>
      </w:del>
      <w:ins w:id="5252" w:author="JORGE CONTRERAS ORTIZ" w:date="2021-09-05T17:46:00Z">
        <w:r w:rsidR="00DC6100" w:rsidRPr="00791D37">
          <w:t>circuito</w:t>
        </w:r>
      </w:ins>
      <w:r w:rsidRPr="00791D37">
        <w:t xml:space="preserve"> es la interfaz con el resto de PCB integrantes de la </w:t>
      </w:r>
      <w:del w:id="5253" w:author="JORGE CONTRERAS ORTIZ" w:date="2021-09-05T20:12:00Z">
        <w:r w:rsidRPr="00791D37" w:rsidDel="004E60C8">
          <w:delText>Coockie</w:delText>
        </w:r>
      </w:del>
      <w:ins w:id="5254" w:author="JORGE CONTRERAS ORTIZ" w:date="2021-09-05T20:12:00Z">
        <w:r w:rsidR="004E60C8">
          <w:t>Cookie</w:t>
        </w:r>
      </w:ins>
      <w:r w:rsidRPr="00791D37">
        <w:t xml:space="preserve"> a través de conectores verticales</w:t>
      </w:r>
      <w:ins w:id="5255" w:author="JORGE CONTRERAS ORTIZ" w:date="2021-09-04T14:36:00Z">
        <w:r w:rsidR="00F77B95">
          <w:t>, el esquem</w:t>
        </w:r>
      </w:ins>
      <w:ins w:id="5256"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5257" w:author="JORGE CONTRERAS ORTIZ" w:date="2021-09-05T23:41:00Z">
        <w:r w:rsidR="001749E7" w:rsidRPr="00791D37">
          <w:t xml:space="preserve">Ilustración </w:t>
        </w:r>
        <w:r w:rsidR="001749E7">
          <w:rPr>
            <w:noProof/>
          </w:rPr>
          <w:t>50</w:t>
        </w:r>
      </w:ins>
      <w:ins w:id="5258" w:author="JORGE CONTRERAS ORTIZ" w:date="2021-09-04T14:37:00Z">
        <w:r w:rsidR="00F77B95">
          <w:fldChar w:fldCharType="end"/>
        </w:r>
      </w:ins>
      <w:r w:rsidRPr="00791D37">
        <w:t>:</w:t>
      </w:r>
    </w:p>
    <w:p w14:paraId="7287E744" w14:textId="44542730" w:rsidR="00A13F24" w:rsidRDefault="00A13F24" w:rsidP="00791D37">
      <w:pPr>
        <w:rPr>
          <w:ins w:id="5259"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5"/>
                    <a:stretch>
                      <a:fillRect/>
                    </a:stretch>
                  </pic:blipFill>
                  <pic:spPr>
                    <a:xfrm>
                      <a:off x="0" y="0"/>
                      <a:ext cx="5759450" cy="6643370"/>
                    </a:xfrm>
                    <a:prstGeom prst="rect">
                      <a:avLst/>
                    </a:prstGeom>
                  </pic:spPr>
                </pic:pic>
              </a:graphicData>
            </a:graphic>
          </wp:inline>
        </w:drawing>
      </w:r>
    </w:p>
    <w:p w14:paraId="347941B8" w14:textId="00B38D87" w:rsidR="0074559B" w:rsidRPr="00791D37" w:rsidRDefault="0074559B" w:rsidP="00CA0339">
      <w:pPr>
        <w:pStyle w:val="Descripcin"/>
        <w:jc w:val="center"/>
      </w:pPr>
      <w:bookmarkStart w:id="5260" w:name="_Ref81658911"/>
      <w:bookmarkStart w:id="5261" w:name="_Toc81499623"/>
      <w:bookmarkStart w:id="5262" w:name="_Toc81499858"/>
      <w:bookmarkStart w:id="5263" w:name="_Toc81938683"/>
      <w:r w:rsidRPr="00791D37">
        <w:t xml:space="preserve">Ilustración </w:t>
      </w:r>
      <w:fldSimple w:instr=" SEQ Ilustración \* ARABIC ">
        <w:ins w:id="5264" w:author="JORGE CONTRERAS ORTIZ" w:date="2021-09-05T23:41:00Z">
          <w:r w:rsidR="001749E7">
            <w:rPr>
              <w:noProof/>
            </w:rPr>
            <w:t>50</w:t>
          </w:r>
        </w:ins>
        <w:del w:id="5265" w:author="JORGE CONTRERAS ORTIZ" w:date="2021-09-04T12:45:00Z">
          <w:r w:rsidR="00593FA6" w:rsidDel="00FE1EC4">
            <w:rPr>
              <w:noProof/>
            </w:rPr>
            <w:delText>46</w:delText>
          </w:r>
        </w:del>
      </w:fldSimple>
      <w:bookmarkEnd w:id="5260"/>
      <w:r w:rsidRPr="00791D37">
        <w:t xml:space="preserve"> Conectores Verticales</w:t>
      </w:r>
      <w:bookmarkEnd w:id="5261"/>
      <w:bookmarkEnd w:id="5262"/>
      <w:bookmarkEnd w:id="5263"/>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5266" w:name="_Toc81499453"/>
      <w:bookmarkStart w:id="5267" w:name="_Toc81938580"/>
      <w:r w:rsidRPr="00791D37">
        <w:lastRenderedPageBreak/>
        <w:t>USB</w:t>
      </w:r>
      <w:bookmarkEnd w:id="5266"/>
      <w:bookmarkEnd w:id="5267"/>
    </w:p>
    <w:p w14:paraId="64CF7F94" w14:textId="77777777" w:rsidR="0074559B" w:rsidRPr="00791D37" w:rsidRDefault="0074559B" w:rsidP="00791D37"/>
    <w:p w14:paraId="075E2DAE" w14:textId="2078DE49" w:rsidR="0074559B" w:rsidRDefault="0074559B" w:rsidP="00791D37">
      <w:pPr>
        <w:rPr>
          <w:ins w:id="5268"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5269"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5270" w:author="JORGE CONTRERAS ORTIZ" w:date="2021-09-05T23:41:00Z">
        <w:r w:rsidR="001749E7" w:rsidRPr="00791D37">
          <w:t xml:space="preserve">Ilustración </w:t>
        </w:r>
        <w:r w:rsidR="001749E7">
          <w:rPr>
            <w:noProof/>
          </w:rPr>
          <w:t>51</w:t>
        </w:r>
      </w:ins>
      <w:ins w:id="5271" w:author="JORGE CONTRERAS ORTIZ" w:date="2021-09-04T14:37:00Z">
        <w:r w:rsidR="00F77B95">
          <w:fldChar w:fldCharType="end"/>
        </w:r>
      </w:ins>
      <w:ins w:id="5272" w:author="JORGE CONTRERAS ORTIZ" w:date="2021-09-04T16:06:00Z">
        <w:r w:rsidR="0052318C">
          <w:t>:</w:t>
        </w:r>
      </w:ins>
    </w:p>
    <w:p w14:paraId="7D35C772" w14:textId="13315C0C" w:rsidR="00A13F24" w:rsidRDefault="00A13F24" w:rsidP="00791D37">
      <w:pPr>
        <w:rPr>
          <w:ins w:id="5273"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6"/>
                    <a:stretch>
                      <a:fillRect/>
                    </a:stretch>
                  </pic:blipFill>
                  <pic:spPr>
                    <a:xfrm>
                      <a:off x="0" y="0"/>
                      <a:ext cx="5759450" cy="2359660"/>
                    </a:xfrm>
                    <a:prstGeom prst="rect">
                      <a:avLst/>
                    </a:prstGeom>
                  </pic:spPr>
                </pic:pic>
              </a:graphicData>
            </a:graphic>
          </wp:inline>
        </w:drawing>
      </w:r>
    </w:p>
    <w:p w14:paraId="1E246518" w14:textId="3882DB07" w:rsidR="0074559B" w:rsidRDefault="0074559B" w:rsidP="00CA0339">
      <w:pPr>
        <w:pStyle w:val="Descripcin"/>
        <w:jc w:val="center"/>
        <w:rPr>
          <w:ins w:id="5274" w:author="JORGE CONTRERAS ORTIZ" w:date="2021-09-05T22:42:00Z"/>
        </w:rPr>
      </w:pPr>
      <w:bookmarkStart w:id="5275" w:name="_Ref81658912"/>
      <w:bookmarkStart w:id="5276" w:name="_Toc81499624"/>
      <w:bookmarkStart w:id="5277" w:name="_Toc81499859"/>
      <w:bookmarkStart w:id="5278" w:name="_Toc81938684"/>
      <w:r w:rsidRPr="00791D37">
        <w:t xml:space="preserve">Ilustración </w:t>
      </w:r>
      <w:fldSimple w:instr=" SEQ Ilustración \* ARABIC ">
        <w:ins w:id="5279" w:author="JORGE CONTRERAS ORTIZ" w:date="2021-09-05T23:41:00Z">
          <w:r w:rsidR="001749E7">
            <w:rPr>
              <w:noProof/>
            </w:rPr>
            <w:t>51</w:t>
          </w:r>
        </w:ins>
        <w:del w:id="5280" w:author="JORGE CONTRERAS ORTIZ" w:date="2021-09-04T12:45:00Z">
          <w:r w:rsidR="00593FA6" w:rsidDel="00FE1EC4">
            <w:rPr>
              <w:noProof/>
            </w:rPr>
            <w:delText>47</w:delText>
          </w:r>
        </w:del>
      </w:fldSimple>
      <w:bookmarkEnd w:id="5275"/>
      <w:r w:rsidRPr="00791D37">
        <w:t xml:space="preserve"> Conector USB</w:t>
      </w:r>
      <w:bookmarkEnd w:id="5276"/>
      <w:bookmarkEnd w:id="5277"/>
      <w:bookmarkEnd w:id="5278"/>
    </w:p>
    <w:p w14:paraId="67374619" w14:textId="4E891096" w:rsidR="00A13F24" w:rsidRDefault="00A13F24" w:rsidP="00A13F24">
      <w:pPr>
        <w:rPr>
          <w:ins w:id="5281" w:author="JORGE CONTRERAS ORTIZ" w:date="2021-09-05T22:42:00Z"/>
        </w:rPr>
      </w:pPr>
    </w:p>
    <w:p w14:paraId="7B4E2CB8" w14:textId="77777777" w:rsidR="00A13F24" w:rsidRPr="00A13F24" w:rsidRDefault="00A13F24">
      <w:pPr>
        <w:rPr>
          <w:rPrChange w:id="5282" w:author="JORGE CONTRERAS ORTIZ" w:date="2021-09-05T22:42:00Z">
            <w:rPr/>
          </w:rPrChange>
        </w:rPr>
        <w:pPrChange w:id="5283"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5284"/>
      <w:r w:rsidRPr="00791D37">
        <w:t>5V</w:t>
      </w:r>
      <w:commentRangeEnd w:id="5284"/>
      <w:r w:rsidRPr="00791D37">
        <w:rPr>
          <w:rStyle w:val="Refdecomentario"/>
        </w:rPr>
        <w:commentReference w:id="5284"/>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5285" w:name="_Toc81499454"/>
      <w:bookmarkStart w:id="5286" w:name="_Toc81938581"/>
      <w:r w:rsidRPr="00791D37">
        <w:lastRenderedPageBreak/>
        <w:t>LAYOUT</w:t>
      </w:r>
      <w:bookmarkEnd w:id="5285"/>
      <w:bookmarkEnd w:id="5286"/>
    </w:p>
    <w:p w14:paraId="437CE7B7" w14:textId="77777777" w:rsidR="0074559B" w:rsidRPr="00791D37" w:rsidRDefault="0074559B" w:rsidP="00791D37"/>
    <w:p w14:paraId="29D232F8" w14:textId="0FBB5B22" w:rsidR="0074559B" w:rsidRDefault="0074559B" w:rsidP="00791D37">
      <w:pPr>
        <w:rPr>
          <w:ins w:id="5287" w:author="JORGE CONTRERAS ORTIZ" w:date="2021-09-05T22:42:00Z"/>
        </w:rPr>
      </w:pPr>
      <w:r w:rsidRPr="00791D37">
        <w:t xml:space="preserve">El Layout completo realizado es el mostrado </w:t>
      </w:r>
      <w:ins w:id="5288"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5289" w:author="JORGE CONTRERAS ORTIZ" w:date="2021-09-05T23:41:00Z">
        <w:r w:rsidR="001749E7" w:rsidRPr="00791D37">
          <w:t xml:space="preserve">Ilustración </w:t>
        </w:r>
        <w:r w:rsidR="001749E7">
          <w:rPr>
            <w:noProof/>
          </w:rPr>
          <w:t>52</w:t>
        </w:r>
      </w:ins>
      <w:ins w:id="5290" w:author="JORGE CONTRERAS ORTIZ" w:date="2021-09-04T14:38:00Z">
        <w:r w:rsidR="00F77B95">
          <w:fldChar w:fldCharType="end"/>
        </w:r>
      </w:ins>
      <w:del w:id="5291" w:author="JORGE CONTRERAS ORTIZ" w:date="2021-09-04T14:38:00Z">
        <w:r w:rsidRPr="00791D37" w:rsidDel="00F77B95">
          <w:delText>en la</w:delText>
        </w:r>
      </w:del>
      <w:del w:id="5292"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5293"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7"/>
                    <a:stretch>
                      <a:fillRect/>
                    </a:stretch>
                  </pic:blipFill>
                  <pic:spPr>
                    <a:xfrm>
                      <a:off x="0" y="0"/>
                      <a:ext cx="4915729" cy="3756440"/>
                    </a:xfrm>
                    <a:prstGeom prst="rect">
                      <a:avLst/>
                    </a:prstGeom>
                  </pic:spPr>
                </pic:pic>
              </a:graphicData>
            </a:graphic>
          </wp:inline>
        </w:drawing>
      </w:r>
    </w:p>
    <w:p w14:paraId="3A81E9DA" w14:textId="791E9709" w:rsidR="0074559B" w:rsidRPr="00791D37" w:rsidRDefault="0074559B" w:rsidP="00CA0339">
      <w:pPr>
        <w:pStyle w:val="Descripcin"/>
        <w:jc w:val="center"/>
      </w:pPr>
      <w:bookmarkStart w:id="5294" w:name="_Ref81658913"/>
      <w:bookmarkStart w:id="5295" w:name="_Toc81499625"/>
      <w:bookmarkStart w:id="5296" w:name="_Toc81499860"/>
      <w:bookmarkStart w:id="5297" w:name="_Toc81938685"/>
      <w:r w:rsidRPr="00791D37">
        <w:t xml:space="preserve">Ilustración </w:t>
      </w:r>
      <w:fldSimple w:instr=" SEQ Ilustración \* ARABIC ">
        <w:ins w:id="5298" w:author="JORGE CONTRERAS ORTIZ" w:date="2021-09-05T23:41:00Z">
          <w:r w:rsidR="001749E7">
            <w:rPr>
              <w:noProof/>
            </w:rPr>
            <w:t>52</w:t>
          </w:r>
        </w:ins>
        <w:del w:id="5299" w:author="JORGE CONTRERAS ORTIZ" w:date="2021-09-04T12:45:00Z">
          <w:r w:rsidR="00593FA6" w:rsidDel="00FE1EC4">
            <w:rPr>
              <w:noProof/>
            </w:rPr>
            <w:delText>48</w:delText>
          </w:r>
        </w:del>
      </w:fldSimple>
      <w:bookmarkEnd w:id="5294"/>
      <w:r w:rsidRPr="00791D37">
        <w:t xml:space="preserve"> Layout Completo</w:t>
      </w:r>
      <w:bookmarkEnd w:id="5295"/>
      <w:bookmarkEnd w:id="5296"/>
      <w:bookmarkEnd w:id="5297"/>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5300" w:name="_Toc81499455"/>
      <w:bookmarkStart w:id="5301" w:name="_Toc81938582"/>
      <w:r w:rsidRPr="00791D37">
        <w:lastRenderedPageBreak/>
        <w:t xml:space="preserve">LAYOUT CAPA </w:t>
      </w:r>
      <w:r w:rsidR="0074559B" w:rsidRPr="00791D37">
        <w:t>TOP</w:t>
      </w:r>
      <w:bookmarkEnd w:id="5300"/>
      <w:bookmarkEnd w:id="5301"/>
    </w:p>
    <w:p w14:paraId="6FF7FFC0" w14:textId="77777777" w:rsidR="0074559B" w:rsidRPr="00791D37" w:rsidRDefault="0074559B" w:rsidP="00791D37"/>
    <w:p w14:paraId="181B4CEF" w14:textId="2F6EF50B" w:rsidR="0074559B" w:rsidRDefault="0074559B" w:rsidP="00791D37">
      <w:pPr>
        <w:rPr>
          <w:ins w:id="5302" w:author="JORGE CONTRERAS ORTIZ" w:date="2021-09-05T22:42:00Z"/>
        </w:rPr>
      </w:pPr>
      <w:r w:rsidRPr="00791D37">
        <w:t xml:space="preserve">Como se </w:t>
      </w:r>
      <w:ins w:id="5303" w:author="JORGE CONTRERAS ORTIZ" w:date="2021-09-04T14:38:00Z">
        <w:r w:rsidR="00F77B95">
          <w:t xml:space="preserve">muestra a continuación, en </w:t>
        </w:r>
      </w:ins>
      <w:del w:id="5304" w:author="JORGE CONTRERAS ORTIZ" w:date="2021-09-04T14:38:00Z">
        <w:r w:rsidRPr="00791D37" w:rsidDel="00F77B95">
          <w:delText>ve e</w:delText>
        </w:r>
      </w:del>
      <w:del w:id="5305" w:author="JORGE CONTRERAS ORTIZ" w:date="2021-09-04T13:32:00Z">
        <w:r w:rsidRPr="00791D37" w:rsidDel="00C17583">
          <w:delText>l</w:delText>
        </w:r>
      </w:del>
      <w:del w:id="5306" w:author="JORGE CONTRERAS ORTIZ" w:date="2021-09-04T14:38:00Z">
        <w:r w:rsidRPr="00791D37" w:rsidDel="00F77B95">
          <w:delText xml:space="preserve"> la</w:delText>
        </w:r>
      </w:del>
      <w:ins w:id="5307" w:author="JORGE CONTRERAS ORTIZ" w:date="2021-09-04T14:38:00Z">
        <w:r w:rsidR="00F77B95">
          <w:fldChar w:fldCharType="begin"/>
        </w:r>
        <w:r w:rsidR="00F77B95">
          <w:instrText xml:space="preserve"> REF _Ref81658914 \h </w:instrText>
        </w:r>
      </w:ins>
      <w:r w:rsidR="00F77B95">
        <w:fldChar w:fldCharType="separate"/>
      </w:r>
      <w:ins w:id="5308" w:author="JORGE CONTRERAS ORTIZ" w:date="2021-09-05T23:41:00Z">
        <w:r w:rsidR="001749E7" w:rsidRPr="00791D37">
          <w:t xml:space="preserve">Ilustración </w:t>
        </w:r>
        <w:r w:rsidR="001749E7">
          <w:rPr>
            <w:noProof/>
          </w:rPr>
          <w:t>53</w:t>
        </w:r>
      </w:ins>
      <w:ins w:id="5309" w:author="JORGE CONTRERAS ORTIZ" w:date="2021-09-04T14:38:00Z">
        <w:r w:rsidR="00F77B95">
          <w:fldChar w:fldCharType="end"/>
        </w:r>
      </w:ins>
      <w:del w:id="5310" w:author="JORGE CONTRERAS ORTIZ" w:date="2021-09-04T14:38:00Z">
        <w:r w:rsidRPr="00791D37" w:rsidDel="00F77B95">
          <w:delText xml:space="preserve"> Ilustración 12</w:delText>
        </w:r>
      </w:del>
      <w:r w:rsidRPr="00791D37">
        <w:t xml:space="preserve">, </w:t>
      </w:r>
      <w:del w:id="5311" w:author="JORGE CONTRERAS ORTIZ" w:date="2021-09-04T14:39:00Z">
        <w:r w:rsidRPr="00791D37" w:rsidDel="00F77B95">
          <w:delText>en la capa TOP se han posicionado</w:delText>
        </w:r>
      </w:del>
      <w:ins w:id="5312" w:author="JORGE CONTRERAS ORTIZ" w:date="2021-09-04T14:39:00Z">
        <w:r w:rsidR="00F77B95">
          <w:t>se han posicionado en la capa TOP</w:t>
        </w:r>
      </w:ins>
      <w:r w:rsidRPr="00791D37">
        <w:t xml:space="preserve"> la mayoría de las pistas y se ha realizado el posicionado de los componentes exceptuando 2 </w:t>
      </w:r>
      <w:ins w:id="5313" w:author="JORGE CONTRERAS ORTIZ" w:date="2021-09-04T14:39:00Z">
        <w:r w:rsidR="00F77B95">
          <w:t xml:space="preserve">de los 4 </w:t>
        </w:r>
      </w:ins>
      <w:r w:rsidRPr="00791D37">
        <w:t>conectores</w:t>
      </w:r>
      <w:ins w:id="5314"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8"/>
                    <a:stretch>
                      <a:fillRect/>
                    </a:stretch>
                  </pic:blipFill>
                  <pic:spPr>
                    <a:xfrm>
                      <a:off x="0" y="0"/>
                      <a:ext cx="6044344" cy="4560914"/>
                    </a:xfrm>
                    <a:prstGeom prst="rect">
                      <a:avLst/>
                    </a:prstGeom>
                  </pic:spPr>
                </pic:pic>
              </a:graphicData>
            </a:graphic>
          </wp:inline>
        </w:drawing>
      </w:r>
    </w:p>
    <w:p w14:paraId="469A266C" w14:textId="21F19F4B" w:rsidR="0074559B" w:rsidRPr="00791D37" w:rsidRDefault="0074559B" w:rsidP="00CA0339">
      <w:pPr>
        <w:pStyle w:val="Descripcin"/>
        <w:jc w:val="center"/>
      </w:pPr>
      <w:bookmarkStart w:id="5315" w:name="_Ref81658914"/>
      <w:bookmarkStart w:id="5316" w:name="_Toc81499626"/>
      <w:bookmarkStart w:id="5317" w:name="_Toc81499861"/>
      <w:bookmarkStart w:id="5318" w:name="_Toc81938686"/>
      <w:r w:rsidRPr="00791D37">
        <w:t xml:space="preserve">Ilustración </w:t>
      </w:r>
      <w:fldSimple w:instr=" SEQ Ilustración \* ARABIC ">
        <w:ins w:id="5319" w:author="JORGE CONTRERAS ORTIZ" w:date="2021-09-05T23:41:00Z">
          <w:r w:rsidR="001749E7">
            <w:rPr>
              <w:noProof/>
            </w:rPr>
            <w:t>53</w:t>
          </w:r>
        </w:ins>
        <w:del w:id="5320" w:author="JORGE CONTRERAS ORTIZ" w:date="2021-09-04T12:45:00Z">
          <w:r w:rsidR="00593FA6" w:rsidDel="00FE1EC4">
            <w:rPr>
              <w:noProof/>
            </w:rPr>
            <w:delText>49</w:delText>
          </w:r>
        </w:del>
      </w:fldSimple>
      <w:bookmarkEnd w:id="5315"/>
      <w:r w:rsidRPr="00791D37">
        <w:t xml:space="preserve"> Layout Capa TOP</w:t>
      </w:r>
      <w:bookmarkEnd w:id="5316"/>
      <w:bookmarkEnd w:id="5317"/>
      <w:bookmarkEnd w:id="5318"/>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5321" w:name="_Toc81499456"/>
      <w:bookmarkStart w:id="5322" w:name="_Toc81938583"/>
      <w:r w:rsidRPr="00791D37">
        <w:lastRenderedPageBreak/>
        <w:t>LAYOUT CAPA BOTTOM</w:t>
      </w:r>
      <w:bookmarkEnd w:id="5321"/>
      <w:bookmarkEnd w:id="5322"/>
    </w:p>
    <w:p w14:paraId="28E67B1B" w14:textId="77777777" w:rsidR="0074559B" w:rsidRPr="00791D37" w:rsidRDefault="0074559B" w:rsidP="00791D37"/>
    <w:p w14:paraId="2D0D848A" w14:textId="27D0F2D3" w:rsidR="0074559B" w:rsidRDefault="0074559B" w:rsidP="00791D37">
      <w:pPr>
        <w:rPr>
          <w:ins w:id="5323" w:author="JORGE CONTRERAS ORTIZ" w:date="2021-09-05T22:42:00Z"/>
        </w:rPr>
      </w:pPr>
      <w:r w:rsidRPr="00791D37">
        <w:t xml:space="preserve">Como se muestra </w:t>
      </w:r>
      <w:ins w:id="5324" w:author="JORGE CONTRERAS ORTIZ" w:date="2021-09-04T14:39:00Z">
        <w:r w:rsidR="00F77B95">
          <w:t>a continuación, en</w:t>
        </w:r>
      </w:ins>
      <w:ins w:id="5325" w:author="JORGE CONTRERAS ORTIZ" w:date="2021-09-04T14:40:00Z">
        <w:r w:rsidR="00F77B95">
          <w:t xml:space="preserve"> </w:t>
        </w:r>
      </w:ins>
      <w:ins w:id="5326" w:author="JORGE CONTRERAS ORTIZ" w:date="2021-09-04T14:39:00Z">
        <w:r w:rsidR="00F77B95">
          <w:fldChar w:fldCharType="begin"/>
        </w:r>
        <w:r w:rsidR="00F77B95">
          <w:instrText xml:space="preserve"> REF _Ref81658915 \h </w:instrText>
        </w:r>
      </w:ins>
      <w:r w:rsidR="00F77B95">
        <w:fldChar w:fldCharType="separate"/>
      </w:r>
      <w:ins w:id="5327" w:author="JORGE CONTRERAS ORTIZ" w:date="2021-09-05T23:41:00Z">
        <w:r w:rsidR="001749E7" w:rsidRPr="00791D37">
          <w:t xml:space="preserve">Ilustración </w:t>
        </w:r>
        <w:r w:rsidR="001749E7">
          <w:rPr>
            <w:noProof/>
          </w:rPr>
          <w:t>54</w:t>
        </w:r>
      </w:ins>
      <w:ins w:id="5328" w:author="JORGE CONTRERAS ORTIZ" w:date="2021-09-04T14:39:00Z">
        <w:r w:rsidR="00F77B95">
          <w:fldChar w:fldCharType="end"/>
        </w:r>
      </w:ins>
      <w:del w:id="5329" w:author="JORGE CONTRERAS ORTIZ" w:date="2021-09-04T14:39:00Z">
        <w:r w:rsidRPr="00791D37" w:rsidDel="00F77B95">
          <w:delText>en</w:delText>
        </w:r>
      </w:del>
      <w:r w:rsidRPr="00791D37">
        <w:t xml:space="preserve"> </w:t>
      </w:r>
      <w:del w:id="5330" w:author="JORGE CONTRERAS ORTIZ" w:date="2021-09-04T14:39:00Z">
        <w:r w:rsidRPr="00791D37" w:rsidDel="00F77B95">
          <w:delText>la Ilustración 13</w:delText>
        </w:r>
      </w:del>
      <w:r w:rsidRPr="00791D37">
        <w:t xml:space="preserve">, </w:t>
      </w:r>
      <w:del w:id="5331" w:author="JORGE CONTRERAS ORTIZ" w:date="2021-09-04T14:39:00Z">
        <w:r w:rsidRPr="00791D37" w:rsidDel="00F77B95">
          <w:delText xml:space="preserve">en la capa BOTTOM </w:delText>
        </w:r>
      </w:del>
      <w:r w:rsidRPr="00791D37">
        <w:t>se han posicionado</w:t>
      </w:r>
      <w:ins w:id="5332"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5333"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9"/>
                    <a:stretch>
                      <a:fillRect/>
                    </a:stretch>
                  </pic:blipFill>
                  <pic:spPr>
                    <a:xfrm>
                      <a:off x="0" y="0"/>
                      <a:ext cx="5965152" cy="4380802"/>
                    </a:xfrm>
                    <a:prstGeom prst="rect">
                      <a:avLst/>
                    </a:prstGeom>
                  </pic:spPr>
                </pic:pic>
              </a:graphicData>
            </a:graphic>
          </wp:inline>
        </w:drawing>
      </w:r>
    </w:p>
    <w:p w14:paraId="44F3E2B8" w14:textId="7B404625" w:rsidR="0074559B" w:rsidRPr="00791D37" w:rsidRDefault="0074559B" w:rsidP="00CA0339">
      <w:pPr>
        <w:pStyle w:val="Descripcin"/>
        <w:jc w:val="center"/>
      </w:pPr>
      <w:bookmarkStart w:id="5334" w:name="_Ref81658915"/>
      <w:bookmarkStart w:id="5335" w:name="_Toc81499627"/>
      <w:bookmarkStart w:id="5336" w:name="_Toc81499862"/>
      <w:bookmarkStart w:id="5337" w:name="_Toc81938687"/>
      <w:r w:rsidRPr="00791D37">
        <w:t xml:space="preserve">Ilustración </w:t>
      </w:r>
      <w:fldSimple w:instr=" SEQ Ilustración \* ARABIC ">
        <w:ins w:id="5338" w:author="JORGE CONTRERAS ORTIZ" w:date="2021-09-05T23:41:00Z">
          <w:r w:rsidR="001749E7">
            <w:rPr>
              <w:noProof/>
            </w:rPr>
            <w:t>54</w:t>
          </w:r>
        </w:ins>
        <w:del w:id="5339" w:author="JORGE CONTRERAS ORTIZ" w:date="2021-09-04T12:45:00Z">
          <w:r w:rsidR="00593FA6" w:rsidDel="00FE1EC4">
            <w:rPr>
              <w:noProof/>
            </w:rPr>
            <w:delText>50</w:delText>
          </w:r>
        </w:del>
      </w:fldSimple>
      <w:bookmarkEnd w:id="5334"/>
      <w:r w:rsidRPr="00791D37">
        <w:t xml:space="preserve"> Layout Capa BOTTOM</w:t>
      </w:r>
      <w:bookmarkEnd w:id="5335"/>
      <w:bookmarkEnd w:id="5336"/>
      <w:bookmarkEnd w:id="5337"/>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5340" w:author="JORGE CONTRERAS ORTIZ" w:date="2021-09-04T08:33:00Z"/>
        </w:rPr>
      </w:pPr>
      <w:bookmarkStart w:id="5341" w:name="_Toc81499457"/>
      <w:bookmarkStart w:id="5342" w:name="_Toc81938584"/>
      <w:ins w:id="5343" w:author="JORGE CONTRERAS ORTIZ" w:date="2021-09-04T08:33:00Z">
        <w:r>
          <w:lastRenderedPageBreak/>
          <w:t>RESULTADO FINAL DEL DISEÑO</w:t>
        </w:r>
        <w:bookmarkEnd w:id="5342"/>
      </w:ins>
    </w:p>
    <w:p w14:paraId="6490A9D9" w14:textId="1CD0D19C" w:rsidR="00797426" w:rsidRDefault="00797426" w:rsidP="00797426">
      <w:pPr>
        <w:rPr>
          <w:ins w:id="5344" w:author="JORGE CONTRERAS ORTIZ" w:date="2021-09-04T08:33:00Z"/>
        </w:rPr>
      </w:pPr>
    </w:p>
    <w:p w14:paraId="01EF5B00" w14:textId="5C8A1246" w:rsidR="00EA5ADB" w:rsidRDefault="00425C71" w:rsidP="005B42F0">
      <w:pPr>
        <w:rPr>
          <w:ins w:id="5345" w:author="JORGE CONTRERAS ORTIZ" w:date="2021-09-04T09:04:00Z"/>
        </w:rPr>
      </w:pPr>
      <w:ins w:id="5346" w:author="JORGE CONTRERAS ORTIZ" w:date="2021-09-04T08:52:00Z">
        <w:r>
          <w:t>Una vez finalizado el diseño se mandó fabricar la PCB quedando como se ve en</w:t>
        </w:r>
      </w:ins>
      <w:ins w:id="5347"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5348" w:author="JORGE CONTRERAS ORTIZ" w:date="2021-09-05T23:41:00Z">
        <w:r w:rsidR="001749E7" w:rsidRPr="001749E7">
          <w:rPr>
            <w:rPrChange w:id="5349" w:author="JORGE CONTRERAS ORTIZ" w:date="2021-09-05T23:41:00Z">
              <w:rPr>
                <w:i/>
                <w:iCs/>
              </w:rPr>
            </w:rPrChange>
          </w:rPr>
          <w:t xml:space="preserve">Ilustración </w:t>
        </w:r>
        <w:r w:rsidR="001749E7" w:rsidRPr="001749E7">
          <w:rPr>
            <w:rPrChange w:id="5350" w:author="JORGE CONTRERAS ORTIZ" w:date="2021-09-05T23:41:00Z">
              <w:rPr>
                <w:noProof/>
                <w:lang w:val="en-US"/>
              </w:rPr>
            </w:rPrChange>
          </w:rPr>
          <w:t>55</w:t>
        </w:r>
      </w:ins>
      <w:ins w:id="5351" w:author="JORGE CONTRERAS ORTIZ" w:date="2021-09-04T14:40:00Z">
        <w:r w:rsidR="00F77B95">
          <w:fldChar w:fldCharType="end"/>
        </w:r>
        <w:r w:rsidR="00F77B95">
          <w:t xml:space="preserve"> y en</w:t>
        </w:r>
      </w:ins>
      <w:ins w:id="5352"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5353" w:author="JORGE CONTRERAS ORTIZ" w:date="2021-09-05T23:41:00Z">
        <w:r w:rsidR="001749E7" w:rsidRPr="001749E7">
          <w:t xml:space="preserve">Ilustración </w:t>
        </w:r>
        <w:r w:rsidR="001749E7" w:rsidRPr="001749E7">
          <w:rPr>
            <w:rPrChange w:id="5354" w:author="JORGE CONTRERAS ORTIZ" w:date="2021-09-05T23:41:00Z">
              <w:rPr>
                <w:noProof/>
                <w:lang w:val="en-US"/>
              </w:rPr>
            </w:rPrChange>
          </w:rPr>
          <w:t>56</w:t>
        </w:r>
        <w:r w:rsidR="001749E7" w:rsidRPr="001749E7">
          <w:rPr>
            <w:color w:val="44546A" w:themeColor="text2"/>
            <w:sz w:val="18"/>
            <w:szCs w:val="18"/>
            <w:rPrChange w:id="5355" w:author="JORGE CONTRERAS ORTIZ" w:date="2021-09-05T23:41:00Z">
              <w:rPr/>
            </w:rPrChange>
          </w:rPr>
          <w:t xml:space="preserve"> PCB </w:t>
        </w:r>
        <w:r w:rsidR="001749E7" w:rsidRPr="001749E7">
          <w:rPr>
            <w:rPrChange w:id="5356" w:author="JORGE CONTRERAS ORTIZ" w:date="2021-09-05T23:41:00Z">
              <w:rPr>
                <w:lang w:val="en-US"/>
              </w:rPr>
            </w:rPrChange>
          </w:rPr>
          <w:t>Cookie</w:t>
        </w:r>
        <w:r w:rsidR="001749E7" w:rsidRPr="001749E7">
          <w:rPr>
            <w:color w:val="44546A" w:themeColor="text2"/>
            <w:sz w:val="18"/>
            <w:szCs w:val="18"/>
            <w:rPrChange w:id="5357" w:author="JORGE CONTRERAS ORTIZ" w:date="2021-09-05T23:41:00Z">
              <w:rPr/>
            </w:rPrChange>
          </w:rPr>
          <w:t xml:space="preserve"> Thread Capa BOTTOM</w:t>
        </w:r>
      </w:ins>
      <w:ins w:id="5358" w:author="JORGE CONTRERAS ORTIZ" w:date="2021-09-04T16:07:00Z">
        <w:r w:rsidR="0052318C">
          <w:fldChar w:fldCharType="end"/>
        </w:r>
      </w:ins>
      <w:ins w:id="5359" w:author="JORGE CONTRERAS ORTIZ" w:date="2021-09-04T08:53:00Z">
        <w:r>
          <w:t>.</w:t>
        </w:r>
      </w:ins>
      <w:ins w:id="5360" w:author="JORGE CONTRERAS ORTIZ" w:date="2021-09-04T08:55:00Z">
        <w:r>
          <w:t xml:space="preserve"> </w:t>
        </w:r>
      </w:ins>
    </w:p>
    <w:p w14:paraId="3FDB736E" w14:textId="2252985C" w:rsidR="00EA5ADB" w:rsidRDefault="00EA5ADB" w:rsidP="00797426">
      <w:pPr>
        <w:rPr>
          <w:ins w:id="5361" w:author="JORGE CONTRERAS ORTIZ" w:date="2021-09-05T22:42:00Z"/>
        </w:rPr>
      </w:pPr>
      <w:ins w:id="5362" w:author="JORGE CONTRERAS ORTIZ" w:date="2021-09-04T09:06:00Z">
        <w:r>
          <w:t>Bas</w:t>
        </w:r>
      </w:ins>
      <w:ins w:id="5363" w:author="JORGE CONTRERAS ORTIZ" w:date="2021-09-04T09:07:00Z">
        <w:r>
          <w:t>ándose</w:t>
        </w:r>
      </w:ins>
      <w:ins w:id="5364" w:author="JORGE CONTRERAS ORTIZ" w:date="2021-09-04T09:05:00Z">
        <w:r>
          <w:t xml:space="preserve"> en proyectos previos, </w:t>
        </w:r>
      </w:ins>
      <w:ins w:id="5365" w:author="JORGE CONTRERAS ORTIZ" w:date="2021-09-04T09:07:00Z">
        <w:r>
          <w:t xml:space="preserve">como se ve en Ilustración </w:t>
        </w:r>
      </w:ins>
      <w:ins w:id="5366" w:author="JORGE CONTRERAS ORTIZ" w:date="2021-09-05T17:46:00Z">
        <w:r w:rsidR="00DC6100">
          <w:t>51, se</w:t>
        </w:r>
      </w:ins>
      <w:ins w:id="5367" w:author="JORGE CONTRERAS ORTIZ" w:date="2021-09-04T09:05:00Z">
        <w:r>
          <w:t xml:space="preserve"> ha añadido silicona no conductora al conector USB </w:t>
        </w:r>
      </w:ins>
      <w:ins w:id="5368" w:author="JORGE CONTRERAS ORTIZ" w:date="2021-09-04T09:06:00Z">
        <w:r>
          <w:t xml:space="preserve">para aumentar la fijación del mismo y evitar posibles averías durante el proceso de conexión y desconexión del cable. </w:t>
        </w:r>
      </w:ins>
    </w:p>
    <w:p w14:paraId="55ABB56C" w14:textId="77777777" w:rsidR="00A13F24" w:rsidRDefault="00A13F24" w:rsidP="00797426">
      <w:pPr>
        <w:rPr>
          <w:ins w:id="5369" w:author="JORGE CONTRERAS ORTIZ" w:date="2021-09-04T08:53:00Z"/>
        </w:rPr>
      </w:pPr>
    </w:p>
    <w:p w14:paraId="26CC477E" w14:textId="77777777" w:rsidR="00425C71" w:rsidRDefault="00425C71">
      <w:pPr>
        <w:keepNext/>
        <w:jc w:val="center"/>
        <w:rPr>
          <w:ins w:id="5370" w:author="JORGE CONTRERAS ORTIZ" w:date="2021-09-04T08:58:00Z"/>
        </w:rPr>
        <w:pPrChange w:id="5371" w:author="JORGE CONTRERAS ORTIZ" w:date="2021-09-04T08:58:00Z">
          <w:pPr>
            <w:jc w:val="center"/>
          </w:pPr>
        </w:pPrChange>
      </w:pPr>
      <w:ins w:id="5372"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306B896D" w:rsidR="00425C71" w:rsidRPr="00434554" w:rsidRDefault="00425C71">
      <w:pPr>
        <w:pStyle w:val="Descripcin"/>
        <w:jc w:val="center"/>
        <w:rPr>
          <w:ins w:id="5373" w:author="JORGE CONTRERAS ORTIZ" w:date="2021-09-04T08:53:00Z"/>
          <w:lang w:val="en-US"/>
          <w:rPrChange w:id="5374" w:author="JORGE CONTRERAS ORTIZ" w:date="2021-09-04T09:17:00Z">
            <w:rPr>
              <w:ins w:id="5375" w:author="JORGE CONTRERAS ORTIZ" w:date="2021-09-04T08:53:00Z"/>
            </w:rPr>
          </w:rPrChange>
        </w:rPr>
        <w:pPrChange w:id="5376" w:author="JORGE CONTRERAS ORTIZ" w:date="2021-09-04T08:58:00Z">
          <w:pPr/>
        </w:pPrChange>
      </w:pPr>
      <w:bookmarkStart w:id="5377" w:name="_Ref81658916"/>
      <w:bookmarkStart w:id="5378" w:name="_Toc81938688"/>
      <w:ins w:id="5379" w:author="JORGE CONTRERAS ORTIZ" w:date="2021-09-04T08:58:00Z">
        <w:r w:rsidRPr="00434554">
          <w:rPr>
            <w:lang w:val="en-US"/>
            <w:rPrChange w:id="5380" w:author="JORGE CONTRERAS ORTIZ" w:date="2021-09-04T09:17:00Z">
              <w:rPr/>
            </w:rPrChange>
          </w:rPr>
          <w:t xml:space="preserve">Ilustración </w:t>
        </w:r>
        <w:r>
          <w:fldChar w:fldCharType="begin"/>
        </w:r>
        <w:r w:rsidRPr="00434554">
          <w:rPr>
            <w:lang w:val="en-US"/>
            <w:rPrChange w:id="5381" w:author="JORGE CONTRERAS ORTIZ" w:date="2021-09-04T09:17:00Z">
              <w:rPr/>
            </w:rPrChange>
          </w:rPr>
          <w:instrText xml:space="preserve"> SEQ Ilustración \* ARABIC </w:instrText>
        </w:r>
      </w:ins>
      <w:r>
        <w:fldChar w:fldCharType="separate"/>
      </w:r>
      <w:ins w:id="5382" w:author="JORGE CONTRERAS ORTIZ" w:date="2021-09-05T23:41:00Z">
        <w:r w:rsidR="001749E7">
          <w:rPr>
            <w:noProof/>
            <w:lang w:val="en-US"/>
          </w:rPr>
          <w:t>55</w:t>
        </w:r>
      </w:ins>
      <w:ins w:id="5383" w:author="JORGE CONTRERAS ORTIZ" w:date="2021-09-04T08:58:00Z">
        <w:r>
          <w:fldChar w:fldCharType="end"/>
        </w:r>
        <w:bookmarkEnd w:id="5377"/>
        <w:r w:rsidRPr="00434554">
          <w:rPr>
            <w:lang w:val="en-US"/>
            <w:rPrChange w:id="5384" w:author="JORGE CONTRERAS ORTIZ" w:date="2021-09-04T09:17:00Z">
              <w:rPr/>
            </w:rPrChange>
          </w:rPr>
          <w:t xml:space="preserve"> PCB </w:t>
        </w:r>
      </w:ins>
      <w:ins w:id="5385" w:author="JORGE CONTRERAS ORTIZ" w:date="2021-09-05T20:12:00Z">
        <w:r w:rsidR="004E60C8">
          <w:rPr>
            <w:lang w:val="en-US"/>
          </w:rPr>
          <w:t>Cookie</w:t>
        </w:r>
      </w:ins>
      <w:ins w:id="5386" w:author="JORGE CONTRERAS ORTIZ" w:date="2021-09-04T08:58:00Z">
        <w:r w:rsidRPr="00434554">
          <w:rPr>
            <w:lang w:val="en-US"/>
            <w:rPrChange w:id="5387" w:author="JORGE CONTRERAS ORTIZ" w:date="2021-09-04T09:17:00Z">
              <w:rPr/>
            </w:rPrChange>
          </w:rPr>
          <w:t xml:space="preserve"> Thread TOP</w:t>
        </w:r>
      </w:ins>
      <w:bookmarkEnd w:id="5378"/>
    </w:p>
    <w:p w14:paraId="7B9B4E4F" w14:textId="3C55B84F" w:rsidR="00425C71" w:rsidRPr="00434554" w:rsidRDefault="00425C71" w:rsidP="00797426">
      <w:pPr>
        <w:rPr>
          <w:ins w:id="5388" w:author="JORGE CONTRERAS ORTIZ" w:date="2021-09-04T08:53:00Z"/>
          <w:lang w:val="en-US"/>
          <w:rPrChange w:id="5389" w:author="JORGE CONTRERAS ORTIZ" w:date="2021-09-04T09:17:00Z">
            <w:rPr>
              <w:ins w:id="5390" w:author="JORGE CONTRERAS ORTIZ" w:date="2021-09-04T08:53:00Z"/>
            </w:rPr>
          </w:rPrChange>
        </w:rPr>
      </w:pPr>
    </w:p>
    <w:p w14:paraId="254E8181" w14:textId="77777777" w:rsidR="00F77B95" w:rsidRDefault="00425C71">
      <w:pPr>
        <w:keepNext/>
        <w:jc w:val="center"/>
        <w:rPr>
          <w:ins w:id="5391" w:author="JORGE CONTRERAS ORTIZ" w:date="2021-09-04T14:42:00Z"/>
        </w:rPr>
      </w:pPr>
      <w:ins w:id="5392"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5EE159A2" w:rsidR="00425C71" w:rsidRPr="00F77B95" w:rsidRDefault="00F77B95">
      <w:pPr>
        <w:pStyle w:val="Descripcin"/>
        <w:jc w:val="center"/>
        <w:rPr>
          <w:ins w:id="5393" w:author="JORGE CONTRERAS ORTIZ" w:date="2021-09-04T08:58:00Z"/>
          <w:lang w:val="en-US"/>
          <w:rPrChange w:id="5394" w:author="JORGE CONTRERAS ORTIZ" w:date="2021-09-04T14:42:00Z">
            <w:rPr>
              <w:ins w:id="5395" w:author="JORGE CONTRERAS ORTIZ" w:date="2021-09-04T08:58:00Z"/>
            </w:rPr>
          </w:rPrChange>
        </w:rPr>
        <w:pPrChange w:id="5396" w:author="JORGE CONTRERAS ORTIZ" w:date="2021-09-04T14:42:00Z">
          <w:pPr>
            <w:jc w:val="center"/>
          </w:pPr>
        </w:pPrChange>
      </w:pPr>
      <w:bookmarkStart w:id="5397" w:name="_Ref81664054"/>
      <w:bookmarkStart w:id="5398" w:name="_Toc81938689"/>
      <w:ins w:id="5399" w:author="JORGE CONTRERAS ORTIZ" w:date="2021-09-04T14:42:00Z">
        <w:r w:rsidRPr="00F77B95">
          <w:rPr>
            <w:lang w:val="en-US"/>
            <w:rPrChange w:id="5400" w:author="JORGE CONTRERAS ORTIZ" w:date="2021-09-04T14:42:00Z">
              <w:rPr>
                <w:i/>
                <w:iCs/>
              </w:rPr>
            </w:rPrChange>
          </w:rPr>
          <w:t xml:space="preserve">Ilustración </w:t>
        </w:r>
        <w:r>
          <w:fldChar w:fldCharType="begin"/>
        </w:r>
        <w:r w:rsidRPr="00F77B95">
          <w:rPr>
            <w:lang w:val="en-US"/>
            <w:rPrChange w:id="5401" w:author="JORGE CONTRERAS ORTIZ" w:date="2021-09-04T14:42:00Z">
              <w:rPr>
                <w:i/>
                <w:iCs/>
              </w:rPr>
            </w:rPrChange>
          </w:rPr>
          <w:instrText xml:space="preserve"> SEQ Ilustración \* ARABIC </w:instrText>
        </w:r>
      </w:ins>
      <w:r>
        <w:fldChar w:fldCharType="separate"/>
      </w:r>
      <w:ins w:id="5402" w:author="JORGE CONTRERAS ORTIZ" w:date="2021-09-05T23:41:00Z">
        <w:r w:rsidR="001749E7">
          <w:rPr>
            <w:noProof/>
            <w:lang w:val="en-US"/>
          </w:rPr>
          <w:t>56</w:t>
        </w:r>
      </w:ins>
      <w:ins w:id="5403" w:author="JORGE CONTRERAS ORTIZ" w:date="2021-09-04T14:42:00Z">
        <w:r>
          <w:fldChar w:fldCharType="end"/>
        </w:r>
        <w:r w:rsidRPr="00F77B95">
          <w:rPr>
            <w:lang w:val="en-US"/>
            <w:rPrChange w:id="5404" w:author="JORGE CONTRERAS ORTIZ" w:date="2021-09-04T14:42:00Z">
              <w:rPr>
                <w:i/>
                <w:iCs/>
              </w:rPr>
            </w:rPrChange>
          </w:rPr>
          <w:t xml:space="preserve"> PCB </w:t>
        </w:r>
      </w:ins>
      <w:ins w:id="5405" w:author="JORGE CONTRERAS ORTIZ" w:date="2021-09-05T20:12:00Z">
        <w:r w:rsidR="004E60C8">
          <w:rPr>
            <w:lang w:val="en-US"/>
          </w:rPr>
          <w:t>Cookie</w:t>
        </w:r>
      </w:ins>
      <w:ins w:id="5406" w:author="JORGE CONTRERAS ORTIZ" w:date="2021-09-04T14:42:00Z">
        <w:r w:rsidRPr="00F77B95">
          <w:rPr>
            <w:lang w:val="en-US"/>
            <w:rPrChange w:id="5407" w:author="JORGE CONTRERAS ORTIZ" w:date="2021-09-04T14:42:00Z">
              <w:rPr>
                <w:i/>
                <w:iCs/>
              </w:rPr>
            </w:rPrChange>
          </w:rPr>
          <w:t xml:space="preserve"> Thread </w:t>
        </w:r>
        <w:proofErr w:type="spellStart"/>
        <w:r w:rsidRPr="00F77B95">
          <w:rPr>
            <w:lang w:val="en-US"/>
            <w:rPrChange w:id="5408" w:author="JORGE CONTRERAS ORTIZ" w:date="2021-09-04T14:42:00Z">
              <w:rPr>
                <w:i/>
                <w:iCs/>
              </w:rPr>
            </w:rPrChange>
          </w:rPr>
          <w:t>Capa</w:t>
        </w:r>
        <w:proofErr w:type="spellEnd"/>
        <w:r w:rsidRPr="00F77B95">
          <w:rPr>
            <w:lang w:val="en-US"/>
            <w:rPrChange w:id="5409" w:author="JORGE CONTRERAS ORTIZ" w:date="2021-09-04T14:42:00Z">
              <w:rPr>
                <w:i/>
                <w:iCs/>
              </w:rPr>
            </w:rPrChange>
          </w:rPr>
          <w:t xml:space="preserve"> BOTTOM</w:t>
        </w:r>
      </w:ins>
      <w:bookmarkEnd w:id="5397"/>
      <w:bookmarkEnd w:id="5398"/>
    </w:p>
    <w:p w14:paraId="5A401009" w14:textId="59715A1F" w:rsidR="00EA5ADB" w:rsidDel="00F77B95" w:rsidRDefault="0074559B">
      <w:pPr>
        <w:pStyle w:val="Descripcin"/>
        <w:jc w:val="center"/>
        <w:rPr>
          <w:del w:id="5410" w:author="JORGE CONTRERAS ORTIZ" w:date="2021-09-04T14:30:00Z"/>
          <w:lang w:val="en-US"/>
        </w:rPr>
        <w:pPrChange w:id="5411" w:author="JORGE CONTRERAS ORTIZ" w:date="2021-09-04T14:42:00Z">
          <w:pPr>
            <w:pStyle w:val="Descripcin"/>
          </w:pPr>
        </w:pPrChange>
      </w:pPr>
      <w:del w:id="5412" w:author="JORGE CONTRERAS ORTIZ" w:date="2021-09-04T14:30:00Z">
        <w:r w:rsidRPr="00F77B95" w:rsidDel="00522D2C">
          <w:rPr>
            <w:i w:val="0"/>
            <w:iCs w:val="0"/>
            <w:lang w:val="en-US"/>
            <w:rPrChange w:id="5413" w:author="JORGE CONTRERAS ORTIZ" w:date="2021-09-04T14:41:00Z">
              <w:rPr>
                <w:i w:val="0"/>
                <w:iCs w:val="0"/>
              </w:rPr>
            </w:rPrChange>
          </w:rPr>
          <w:delText>COMPONENTES COMERCIALES UTILIZADOS</w:delText>
        </w:r>
        <w:bookmarkEnd w:id="5341"/>
      </w:del>
    </w:p>
    <w:p w14:paraId="07CF53AE" w14:textId="77777777" w:rsidR="00F77B95" w:rsidRPr="00F77B95" w:rsidRDefault="00F77B95">
      <w:pPr>
        <w:rPr>
          <w:ins w:id="5414" w:author="JORGE CONTRERAS ORTIZ" w:date="2021-09-04T14:42:00Z"/>
          <w:lang w:val="en-US"/>
          <w:rPrChange w:id="5415" w:author="JORGE CONTRERAS ORTIZ" w:date="2021-09-04T14:42:00Z">
            <w:rPr>
              <w:ins w:id="5416" w:author="JORGE CONTRERAS ORTIZ" w:date="2021-09-04T14:42:00Z"/>
            </w:rPr>
          </w:rPrChange>
        </w:rPr>
        <w:pPrChange w:id="5417" w:author="JORGE CONTRERAS ORTIZ" w:date="2021-09-04T14:42:00Z">
          <w:pPr>
            <w:pStyle w:val="Ttulo2"/>
          </w:pPr>
        </w:pPrChange>
      </w:pPr>
    </w:p>
    <w:p w14:paraId="4556ABA7" w14:textId="57DCECBE" w:rsidR="0074559B" w:rsidRPr="00F77B95" w:rsidDel="00522D2C" w:rsidRDefault="00C17583">
      <w:pPr>
        <w:pStyle w:val="Descripcin"/>
        <w:rPr>
          <w:del w:id="5418" w:author="JORGE CONTRERAS ORTIZ" w:date="2021-09-04T14:30:00Z"/>
          <w:lang w:val="en-US"/>
          <w:rPrChange w:id="5419" w:author="JORGE CONTRERAS ORTIZ" w:date="2021-09-04T14:41:00Z">
            <w:rPr>
              <w:del w:id="5420" w:author="JORGE CONTRERAS ORTIZ" w:date="2021-09-04T14:30:00Z"/>
            </w:rPr>
          </w:rPrChange>
        </w:rPr>
        <w:pPrChange w:id="5421" w:author="JORGE CONTRERAS ORTIZ" w:date="2021-09-04T14:41:00Z">
          <w:pPr>
            <w:pStyle w:val="Ttulo3"/>
          </w:pPr>
        </w:pPrChange>
      </w:pPr>
      <w:bookmarkStart w:id="5422" w:name="_Toc81499458"/>
      <w:del w:id="5423" w:author="JORGE CONTRERAS ORTIZ" w:date="2021-09-04T14:30:00Z">
        <w:r w:rsidRPr="00F77B95" w:rsidDel="00522D2C">
          <w:rPr>
            <w:lang w:val="en-US"/>
            <w:rPrChange w:id="5424" w:author="JORGE CONTRERAS ORTIZ" w:date="2021-09-04T14:41:00Z">
              <w:rPr/>
            </w:rPrChange>
          </w:rPr>
          <w:lastRenderedPageBreak/>
          <w:delText>ELEMENTOS HARDWARE UTILIZADOS</w:delText>
        </w:r>
        <w:bookmarkStart w:id="5425" w:name="_Toc81776558"/>
        <w:bookmarkStart w:id="5426" w:name="_Toc81776754"/>
        <w:bookmarkStart w:id="5427" w:name="_Toc81777117"/>
        <w:bookmarkStart w:id="5428" w:name="_Toc81777402"/>
        <w:bookmarkStart w:id="5429" w:name="_Toc81777688"/>
        <w:bookmarkStart w:id="5430" w:name="_Toc81777988"/>
        <w:bookmarkStart w:id="5431" w:name="_Toc81778279"/>
        <w:bookmarkStart w:id="5432" w:name="_Toc81938585"/>
        <w:bookmarkEnd w:id="5422"/>
        <w:bookmarkEnd w:id="5425"/>
        <w:bookmarkEnd w:id="5426"/>
        <w:bookmarkEnd w:id="5427"/>
        <w:bookmarkEnd w:id="5428"/>
        <w:bookmarkEnd w:id="5429"/>
        <w:bookmarkEnd w:id="5430"/>
        <w:bookmarkEnd w:id="5431"/>
        <w:bookmarkEnd w:id="5432"/>
      </w:del>
    </w:p>
    <w:p w14:paraId="29040D4C" w14:textId="351B9E7A" w:rsidR="0074559B" w:rsidRPr="00F77B95" w:rsidDel="00522D2C" w:rsidRDefault="0074559B">
      <w:pPr>
        <w:pStyle w:val="Descripcin"/>
        <w:rPr>
          <w:del w:id="5433" w:author="JORGE CONTRERAS ORTIZ" w:date="2021-09-04T14:30:00Z"/>
          <w:lang w:val="en-US"/>
          <w:rPrChange w:id="5434" w:author="JORGE CONTRERAS ORTIZ" w:date="2021-09-04T14:41:00Z">
            <w:rPr>
              <w:del w:id="5435" w:author="JORGE CONTRERAS ORTIZ" w:date="2021-09-04T14:30:00Z"/>
            </w:rPr>
          </w:rPrChange>
        </w:rPr>
        <w:pPrChange w:id="5436" w:author="JORGE CONTRERAS ORTIZ" w:date="2021-09-04T14:41:00Z">
          <w:pPr/>
        </w:pPrChange>
      </w:pPr>
      <w:bookmarkStart w:id="5437" w:name="_Toc81776559"/>
      <w:bookmarkStart w:id="5438" w:name="_Toc81776755"/>
      <w:bookmarkStart w:id="5439" w:name="_Toc81777118"/>
      <w:bookmarkStart w:id="5440" w:name="_Toc81777403"/>
      <w:bookmarkStart w:id="5441" w:name="_Toc81777689"/>
      <w:bookmarkStart w:id="5442" w:name="_Toc81777989"/>
      <w:bookmarkStart w:id="5443" w:name="_Toc81778280"/>
      <w:bookmarkStart w:id="5444" w:name="_Toc81938586"/>
      <w:bookmarkEnd w:id="5437"/>
      <w:bookmarkEnd w:id="5438"/>
      <w:bookmarkEnd w:id="5439"/>
      <w:bookmarkEnd w:id="5440"/>
      <w:bookmarkEnd w:id="5441"/>
      <w:bookmarkEnd w:id="5442"/>
      <w:bookmarkEnd w:id="5443"/>
      <w:bookmarkEnd w:id="5444"/>
    </w:p>
    <w:p w14:paraId="1B7ED81B" w14:textId="20AE9170" w:rsidR="0074559B" w:rsidRPr="00F77B95" w:rsidDel="00522D2C" w:rsidRDefault="0074559B">
      <w:pPr>
        <w:pStyle w:val="Descripcin"/>
        <w:rPr>
          <w:del w:id="5445" w:author="JORGE CONTRERAS ORTIZ" w:date="2021-09-04T14:30:00Z"/>
          <w:lang w:val="en-US"/>
          <w:rPrChange w:id="5446" w:author="JORGE CONTRERAS ORTIZ" w:date="2021-09-04T14:41:00Z">
            <w:rPr>
              <w:del w:id="5447" w:author="JORGE CONTRERAS ORTIZ" w:date="2021-09-04T14:30:00Z"/>
            </w:rPr>
          </w:rPrChange>
        </w:rPr>
        <w:pPrChange w:id="5448" w:author="JORGE CONTRERAS ORTIZ" w:date="2021-09-04T14:41:00Z">
          <w:pPr/>
        </w:pPrChange>
      </w:pPr>
      <w:del w:id="5449" w:author="JORGE CONTRERAS ORTIZ" w:date="2021-09-04T14:30:00Z">
        <w:r w:rsidRPr="00F77B95" w:rsidDel="00522D2C">
          <w:rPr>
            <w:lang w:val="en-US"/>
            <w:rPrChange w:id="5450" w:author="JORGE CONTRERAS ORTIZ" w:date="2021-09-04T14:41:00Z">
              <w:rPr/>
            </w:rPrChange>
          </w:rPr>
          <w:delText>Los elementos Hardware comerciales utilizados han sido:</w:delText>
        </w:r>
        <w:bookmarkStart w:id="5451" w:name="_Toc81776560"/>
        <w:bookmarkStart w:id="5452" w:name="_Toc81776756"/>
        <w:bookmarkStart w:id="5453" w:name="_Toc81777119"/>
        <w:bookmarkStart w:id="5454" w:name="_Toc81777404"/>
        <w:bookmarkStart w:id="5455" w:name="_Toc81777690"/>
        <w:bookmarkStart w:id="5456" w:name="_Toc81777990"/>
        <w:bookmarkStart w:id="5457" w:name="_Toc81778281"/>
        <w:bookmarkStart w:id="5458" w:name="_Toc81938587"/>
        <w:bookmarkEnd w:id="5451"/>
        <w:bookmarkEnd w:id="5452"/>
        <w:bookmarkEnd w:id="5453"/>
        <w:bookmarkEnd w:id="5454"/>
        <w:bookmarkEnd w:id="5455"/>
        <w:bookmarkEnd w:id="5456"/>
        <w:bookmarkEnd w:id="5457"/>
        <w:bookmarkEnd w:id="5458"/>
      </w:del>
    </w:p>
    <w:p w14:paraId="6C353FD3" w14:textId="268D381E" w:rsidR="0074559B" w:rsidRPr="00F77B95" w:rsidDel="00522D2C" w:rsidRDefault="0074559B">
      <w:pPr>
        <w:pStyle w:val="Descripcin"/>
        <w:rPr>
          <w:del w:id="5459" w:author="JORGE CONTRERAS ORTIZ" w:date="2021-09-04T14:30:00Z"/>
          <w:lang w:val="en-US"/>
          <w:rPrChange w:id="5460" w:author="JORGE CONTRERAS ORTIZ" w:date="2021-09-04T14:41:00Z">
            <w:rPr>
              <w:del w:id="5461" w:author="JORGE CONTRERAS ORTIZ" w:date="2021-09-04T14:30:00Z"/>
            </w:rPr>
          </w:rPrChange>
        </w:rPr>
        <w:pPrChange w:id="5462" w:author="JORGE CONTRERAS ORTIZ" w:date="2021-09-04T14:41:00Z">
          <w:pPr>
            <w:pStyle w:val="Prrafodelista"/>
            <w:numPr>
              <w:numId w:val="26"/>
            </w:numPr>
            <w:ind w:hanging="360"/>
          </w:pPr>
        </w:pPrChange>
      </w:pPr>
      <w:del w:id="5463" w:author="JORGE CONTRERAS ORTIZ" w:date="2021-09-04T14:30:00Z">
        <w:r w:rsidRPr="00F77B95" w:rsidDel="00522D2C">
          <w:rPr>
            <w:b/>
            <w:bCs/>
            <w:lang w:val="en-US"/>
            <w:rPrChange w:id="5464" w:author="JORGE CONTRERAS ORTIZ" w:date="2021-09-04T14:41:00Z">
              <w:rPr>
                <w:b/>
                <w:bCs/>
              </w:rPr>
            </w:rPrChange>
          </w:rPr>
          <w:delText>Kit de Desarrollo STM32F407G-DISC1</w:delText>
        </w:r>
        <w:r w:rsidRPr="00F77B95" w:rsidDel="00522D2C">
          <w:rPr>
            <w:lang w:val="en-US"/>
            <w:rPrChange w:id="5465" w:author="JORGE CONTRERAS ORTIZ" w:date="2021-09-04T14:41:00Z">
              <w:rPr/>
            </w:rPrChange>
          </w:rPr>
          <w:delText>: Kit de microcontrolador utilizado en primera instancia para el envío de comandos vía UART a los módulos KTDG102 Evaluation Dongle de Kirale. Se ha utilizado 1 unidad.</w:delText>
        </w:r>
        <w:bookmarkStart w:id="5466" w:name="_Toc81776561"/>
        <w:bookmarkStart w:id="5467" w:name="_Toc81776757"/>
        <w:bookmarkStart w:id="5468" w:name="_Toc81777120"/>
        <w:bookmarkStart w:id="5469" w:name="_Toc81777405"/>
        <w:bookmarkStart w:id="5470" w:name="_Toc81777691"/>
        <w:bookmarkStart w:id="5471" w:name="_Toc81777991"/>
        <w:bookmarkStart w:id="5472" w:name="_Toc81778282"/>
        <w:bookmarkStart w:id="5473" w:name="_Toc81938588"/>
        <w:bookmarkEnd w:id="5466"/>
        <w:bookmarkEnd w:id="5467"/>
        <w:bookmarkEnd w:id="5468"/>
        <w:bookmarkEnd w:id="5469"/>
        <w:bookmarkEnd w:id="5470"/>
        <w:bookmarkEnd w:id="5471"/>
        <w:bookmarkEnd w:id="5472"/>
        <w:bookmarkEnd w:id="5473"/>
      </w:del>
    </w:p>
    <w:p w14:paraId="51DE6E73" w14:textId="145A88C9" w:rsidR="0074559B" w:rsidRPr="00F77B95" w:rsidDel="00522D2C" w:rsidRDefault="0074559B">
      <w:pPr>
        <w:pStyle w:val="Descripcin"/>
        <w:rPr>
          <w:del w:id="5474" w:author="JORGE CONTRERAS ORTIZ" w:date="2021-09-04T14:30:00Z"/>
          <w:lang w:val="en-US"/>
          <w:rPrChange w:id="5475" w:author="JORGE CONTRERAS ORTIZ" w:date="2021-09-04T14:41:00Z">
            <w:rPr>
              <w:del w:id="5476" w:author="JORGE CONTRERAS ORTIZ" w:date="2021-09-04T14:30:00Z"/>
            </w:rPr>
          </w:rPrChange>
        </w:rPr>
        <w:pPrChange w:id="5477" w:author="JORGE CONTRERAS ORTIZ" w:date="2021-09-04T14:41:00Z">
          <w:pPr>
            <w:pStyle w:val="Prrafodelista"/>
            <w:jc w:val="center"/>
          </w:pPr>
        </w:pPrChange>
      </w:pPr>
      <w:del w:id="5478" w:author="JORGE CONTRERAS ORTIZ" w:date="2021-09-04T14:30:00Z">
        <w:r w:rsidRPr="00791D37" w:rsidDel="00522D2C">
          <w:rPr>
            <w:i w:val="0"/>
            <w:iCs w:val="0"/>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5479" w:name="_Toc81776562"/>
        <w:bookmarkStart w:id="5480" w:name="_Toc81776758"/>
        <w:bookmarkStart w:id="5481" w:name="_Toc81777121"/>
        <w:bookmarkStart w:id="5482" w:name="_Toc81777406"/>
        <w:bookmarkStart w:id="5483" w:name="_Toc81777692"/>
        <w:bookmarkStart w:id="5484" w:name="_Toc81777992"/>
        <w:bookmarkStart w:id="5485" w:name="_Toc81778283"/>
        <w:bookmarkStart w:id="5486" w:name="_Toc81938589"/>
        <w:bookmarkEnd w:id="5479"/>
        <w:bookmarkEnd w:id="5480"/>
        <w:bookmarkEnd w:id="5481"/>
        <w:bookmarkEnd w:id="5482"/>
        <w:bookmarkEnd w:id="5483"/>
        <w:bookmarkEnd w:id="5484"/>
        <w:bookmarkEnd w:id="5485"/>
        <w:bookmarkEnd w:id="5486"/>
      </w:del>
    </w:p>
    <w:p w14:paraId="5D4001B9" w14:textId="7FAF4268" w:rsidR="0074559B" w:rsidRPr="00F77B95" w:rsidDel="00522D2C" w:rsidRDefault="0074559B">
      <w:pPr>
        <w:pStyle w:val="Descripcin"/>
        <w:rPr>
          <w:del w:id="5487" w:author="JORGE CONTRERAS ORTIZ" w:date="2021-09-04T14:30:00Z"/>
          <w:lang w:val="en-US"/>
          <w:rPrChange w:id="5488" w:author="JORGE CONTRERAS ORTIZ" w:date="2021-09-04T14:41:00Z">
            <w:rPr>
              <w:del w:id="5489" w:author="JORGE CONTRERAS ORTIZ" w:date="2021-09-04T14:30:00Z"/>
            </w:rPr>
          </w:rPrChange>
        </w:rPr>
        <w:pPrChange w:id="5490" w:author="JORGE CONTRERAS ORTIZ" w:date="2021-09-04T14:41:00Z">
          <w:pPr>
            <w:pStyle w:val="Descripcin"/>
            <w:jc w:val="center"/>
          </w:pPr>
        </w:pPrChange>
      </w:pPr>
      <w:bookmarkStart w:id="5491" w:name="_Toc81499628"/>
      <w:bookmarkStart w:id="5492" w:name="_Toc81499863"/>
      <w:del w:id="5493" w:author="JORGE CONTRERAS ORTIZ" w:date="2021-09-04T14:30:00Z">
        <w:r w:rsidRPr="00F77B95" w:rsidDel="00522D2C">
          <w:rPr>
            <w:i w:val="0"/>
            <w:iCs w:val="0"/>
            <w:lang w:val="en-US"/>
            <w:rPrChange w:id="5494"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495"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496" w:author="JORGE CONTRERAS ORTIZ" w:date="2021-09-04T08:54:00Z">
        <w:r w:rsidR="00CA0339" w:rsidRPr="00F77B95" w:rsidDel="00425C71">
          <w:rPr>
            <w:i w:val="0"/>
            <w:iCs w:val="0"/>
            <w:noProof/>
            <w:lang w:val="en-US"/>
            <w:rPrChange w:id="5497" w:author="JORGE CONTRERAS ORTIZ" w:date="2021-09-04T14:41:00Z">
              <w:rPr>
                <w:i w:val="0"/>
                <w:iCs w:val="0"/>
                <w:noProof/>
              </w:rPr>
            </w:rPrChange>
          </w:rPr>
          <w:delText>51</w:delText>
        </w:r>
      </w:del>
      <w:del w:id="5498" w:author="JORGE CONTRERAS ORTIZ" w:date="2021-09-04T14:30:00Z">
        <w:r w:rsidR="005026F3" w:rsidDel="00522D2C">
          <w:rPr>
            <w:i w:val="0"/>
            <w:iCs w:val="0"/>
            <w:noProof/>
          </w:rPr>
          <w:fldChar w:fldCharType="end"/>
        </w:r>
        <w:r w:rsidRPr="00F77B95" w:rsidDel="00522D2C">
          <w:rPr>
            <w:i w:val="0"/>
            <w:iCs w:val="0"/>
            <w:lang w:val="en-US"/>
            <w:rPrChange w:id="5499" w:author="JORGE CONTRERAS ORTIZ" w:date="2021-09-04T14:41:00Z">
              <w:rPr>
                <w:i w:val="0"/>
                <w:iCs w:val="0"/>
              </w:rPr>
            </w:rPrChange>
          </w:rPr>
          <w:delText xml:space="preserve"> Kit de Desarrollo STM32F407G-DISC1</w:delText>
        </w:r>
        <w:bookmarkStart w:id="5500" w:name="_Toc81776563"/>
        <w:bookmarkStart w:id="5501" w:name="_Toc81776759"/>
        <w:bookmarkStart w:id="5502" w:name="_Toc81777122"/>
        <w:bookmarkStart w:id="5503" w:name="_Toc81777407"/>
        <w:bookmarkStart w:id="5504" w:name="_Toc81777693"/>
        <w:bookmarkStart w:id="5505" w:name="_Toc81777993"/>
        <w:bookmarkStart w:id="5506" w:name="_Toc81778284"/>
        <w:bookmarkStart w:id="5507" w:name="_Toc81938590"/>
        <w:bookmarkEnd w:id="5491"/>
        <w:bookmarkEnd w:id="5492"/>
        <w:bookmarkEnd w:id="5500"/>
        <w:bookmarkEnd w:id="5501"/>
        <w:bookmarkEnd w:id="5502"/>
        <w:bookmarkEnd w:id="5503"/>
        <w:bookmarkEnd w:id="5504"/>
        <w:bookmarkEnd w:id="5505"/>
        <w:bookmarkEnd w:id="5506"/>
        <w:bookmarkEnd w:id="5507"/>
      </w:del>
    </w:p>
    <w:p w14:paraId="7B8F0F23" w14:textId="38EEEAAF" w:rsidR="0074559B" w:rsidRPr="00F77B95" w:rsidDel="00522D2C" w:rsidRDefault="0074559B">
      <w:pPr>
        <w:pStyle w:val="Descripcin"/>
        <w:rPr>
          <w:del w:id="5508" w:author="JORGE CONTRERAS ORTIZ" w:date="2021-09-04T14:30:00Z"/>
          <w:lang w:val="en-US"/>
          <w:rPrChange w:id="5509" w:author="JORGE CONTRERAS ORTIZ" w:date="2021-09-04T14:41:00Z">
            <w:rPr>
              <w:del w:id="5510" w:author="JORGE CONTRERAS ORTIZ" w:date="2021-09-04T14:30:00Z"/>
            </w:rPr>
          </w:rPrChange>
        </w:rPr>
        <w:pPrChange w:id="5511" w:author="JORGE CONTRERAS ORTIZ" w:date="2021-09-04T14:41:00Z">
          <w:pPr>
            <w:pStyle w:val="Prrafodelista"/>
            <w:numPr>
              <w:numId w:val="26"/>
            </w:numPr>
            <w:ind w:hanging="360"/>
          </w:pPr>
        </w:pPrChange>
      </w:pPr>
      <w:del w:id="5512" w:author="JORGE CONTRERAS ORTIZ" w:date="2021-09-04T14:30:00Z">
        <w:r w:rsidRPr="00F77B95" w:rsidDel="00522D2C">
          <w:rPr>
            <w:b/>
            <w:bCs/>
            <w:lang w:val="en-US"/>
            <w:rPrChange w:id="5513" w:author="JORGE CONTRERAS ORTIZ" w:date="2021-09-04T14:41:00Z">
              <w:rPr>
                <w:b/>
                <w:bCs/>
              </w:rPr>
            </w:rPrChange>
          </w:rPr>
          <w:delText xml:space="preserve">KTDG102 Evaluation Dongle: </w:delText>
        </w:r>
        <w:r w:rsidRPr="00F77B95" w:rsidDel="00522D2C">
          <w:rPr>
            <w:lang w:val="en-US"/>
            <w:rPrChange w:id="5514" w:author="JORGE CONTRERAS ORTIZ" w:date="2021-09-04T14:41:00Z">
              <w:rPr/>
            </w:rPrChange>
          </w:rPr>
          <w:delText>Módulo Thread de Evaluación de Kirale. Se han utilizado 2 unidades.</w:delText>
        </w:r>
        <w:bookmarkStart w:id="5515" w:name="_Toc81776564"/>
        <w:bookmarkStart w:id="5516" w:name="_Toc81776760"/>
        <w:bookmarkStart w:id="5517" w:name="_Toc81777123"/>
        <w:bookmarkStart w:id="5518" w:name="_Toc81777408"/>
        <w:bookmarkStart w:id="5519" w:name="_Toc81777694"/>
        <w:bookmarkStart w:id="5520" w:name="_Toc81777994"/>
        <w:bookmarkStart w:id="5521" w:name="_Toc81778285"/>
        <w:bookmarkStart w:id="5522" w:name="_Toc81938591"/>
        <w:bookmarkEnd w:id="5515"/>
        <w:bookmarkEnd w:id="5516"/>
        <w:bookmarkEnd w:id="5517"/>
        <w:bookmarkEnd w:id="5518"/>
        <w:bookmarkEnd w:id="5519"/>
        <w:bookmarkEnd w:id="5520"/>
        <w:bookmarkEnd w:id="5521"/>
        <w:bookmarkEnd w:id="5522"/>
      </w:del>
    </w:p>
    <w:p w14:paraId="1E4D6C8A" w14:textId="40AE19CC" w:rsidR="00F21168" w:rsidRPr="00F77B95" w:rsidDel="00522D2C" w:rsidRDefault="00F21168">
      <w:pPr>
        <w:pStyle w:val="Descripcin"/>
        <w:rPr>
          <w:del w:id="5523" w:author="JORGE CONTRERAS ORTIZ" w:date="2021-09-04T14:30:00Z"/>
          <w:lang w:val="en-US"/>
          <w:rPrChange w:id="5524" w:author="JORGE CONTRERAS ORTIZ" w:date="2021-09-04T14:41:00Z">
            <w:rPr>
              <w:del w:id="5525" w:author="JORGE CONTRERAS ORTIZ" w:date="2021-09-04T14:30:00Z"/>
            </w:rPr>
          </w:rPrChange>
        </w:rPr>
        <w:pPrChange w:id="5526" w:author="JORGE CONTRERAS ORTIZ" w:date="2021-09-04T14:41:00Z">
          <w:pPr>
            <w:pStyle w:val="Prrafodelista"/>
          </w:pPr>
        </w:pPrChange>
      </w:pPr>
      <w:bookmarkStart w:id="5527" w:name="_Toc81776565"/>
      <w:bookmarkStart w:id="5528" w:name="_Toc81776761"/>
      <w:bookmarkStart w:id="5529" w:name="_Toc81777124"/>
      <w:bookmarkStart w:id="5530" w:name="_Toc81777409"/>
      <w:bookmarkStart w:id="5531" w:name="_Toc81777695"/>
      <w:bookmarkStart w:id="5532" w:name="_Toc81777995"/>
      <w:bookmarkStart w:id="5533" w:name="_Toc81778286"/>
      <w:bookmarkStart w:id="5534" w:name="_Toc81938592"/>
      <w:bookmarkEnd w:id="5527"/>
      <w:bookmarkEnd w:id="5528"/>
      <w:bookmarkEnd w:id="5529"/>
      <w:bookmarkEnd w:id="5530"/>
      <w:bookmarkEnd w:id="5531"/>
      <w:bookmarkEnd w:id="5532"/>
      <w:bookmarkEnd w:id="5533"/>
      <w:bookmarkEnd w:id="5534"/>
    </w:p>
    <w:p w14:paraId="3A44B85D" w14:textId="05A26E64" w:rsidR="0074559B" w:rsidRPr="00F77B95" w:rsidDel="00522D2C" w:rsidRDefault="0074559B">
      <w:pPr>
        <w:pStyle w:val="Descripcin"/>
        <w:rPr>
          <w:del w:id="5535" w:author="JORGE CONTRERAS ORTIZ" w:date="2021-09-04T14:30:00Z"/>
          <w:lang w:val="en-US"/>
          <w:rPrChange w:id="5536" w:author="JORGE CONTRERAS ORTIZ" w:date="2021-09-04T14:41:00Z">
            <w:rPr>
              <w:del w:id="5537" w:author="JORGE CONTRERAS ORTIZ" w:date="2021-09-04T14:30:00Z"/>
            </w:rPr>
          </w:rPrChange>
        </w:rPr>
        <w:pPrChange w:id="5538" w:author="JORGE CONTRERAS ORTIZ" w:date="2021-09-04T14:41:00Z">
          <w:pPr>
            <w:pStyle w:val="Prrafodelista"/>
            <w:jc w:val="center"/>
          </w:pPr>
        </w:pPrChange>
      </w:pPr>
      <w:del w:id="5539" w:author="JORGE CONTRERAS ORTIZ" w:date="2021-09-04T14:30:00Z">
        <w:r w:rsidRPr="00791D37" w:rsidDel="00522D2C">
          <w:rPr>
            <w:i w:val="0"/>
            <w:iCs w:val="0"/>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5540" w:name="_Toc81776566"/>
        <w:bookmarkStart w:id="5541" w:name="_Toc81776762"/>
        <w:bookmarkStart w:id="5542" w:name="_Toc81777125"/>
        <w:bookmarkStart w:id="5543" w:name="_Toc81777410"/>
        <w:bookmarkStart w:id="5544" w:name="_Toc81777696"/>
        <w:bookmarkStart w:id="5545" w:name="_Toc81777996"/>
        <w:bookmarkStart w:id="5546" w:name="_Toc81778287"/>
        <w:bookmarkStart w:id="5547" w:name="_Toc81938593"/>
        <w:bookmarkEnd w:id="5540"/>
        <w:bookmarkEnd w:id="5541"/>
        <w:bookmarkEnd w:id="5542"/>
        <w:bookmarkEnd w:id="5543"/>
        <w:bookmarkEnd w:id="5544"/>
        <w:bookmarkEnd w:id="5545"/>
        <w:bookmarkEnd w:id="5546"/>
        <w:bookmarkEnd w:id="5547"/>
      </w:del>
    </w:p>
    <w:p w14:paraId="79618AFE" w14:textId="6B76A5E2" w:rsidR="0074559B" w:rsidRPr="00F77B95" w:rsidDel="00522D2C" w:rsidRDefault="0074559B">
      <w:pPr>
        <w:pStyle w:val="Descripcin"/>
        <w:rPr>
          <w:del w:id="5548" w:author="JORGE CONTRERAS ORTIZ" w:date="2021-09-04T14:30:00Z"/>
          <w:lang w:val="en-US"/>
          <w:rPrChange w:id="5549" w:author="JORGE CONTRERAS ORTIZ" w:date="2021-09-04T14:41:00Z">
            <w:rPr>
              <w:del w:id="5550" w:author="JORGE CONTRERAS ORTIZ" w:date="2021-09-04T14:30:00Z"/>
            </w:rPr>
          </w:rPrChange>
        </w:rPr>
        <w:pPrChange w:id="5551" w:author="JORGE CONTRERAS ORTIZ" w:date="2021-09-04T14:41:00Z">
          <w:pPr>
            <w:pStyle w:val="Descripcin"/>
            <w:jc w:val="center"/>
          </w:pPr>
        </w:pPrChange>
      </w:pPr>
      <w:bookmarkStart w:id="5552" w:name="_Toc81499629"/>
      <w:bookmarkStart w:id="5553" w:name="_Toc81499864"/>
      <w:del w:id="5554" w:author="JORGE CONTRERAS ORTIZ" w:date="2021-09-04T14:30:00Z">
        <w:r w:rsidRPr="00F77B95" w:rsidDel="00522D2C">
          <w:rPr>
            <w:i w:val="0"/>
            <w:iCs w:val="0"/>
            <w:lang w:val="en-US"/>
            <w:rPrChange w:id="5555"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556"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557" w:author="JORGE CONTRERAS ORTIZ" w:date="2021-09-04T08:54:00Z">
        <w:r w:rsidR="00CA0339" w:rsidRPr="00F77B95" w:rsidDel="00425C71">
          <w:rPr>
            <w:i w:val="0"/>
            <w:iCs w:val="0"/>
            <w:noProof/>
            <w:lang w:val="en-US"/>
            <w:rPrChange w:id="5558" w:author="JORGE CONTRERAS ORTIZ" w:date="2021-09-04T14:41:00Z">
              <w:rPr>
                <w:i w:val="0"/>
                <w:iCs w:val="0"/>
                <w:noProof/>
              </w:rPr>
            </w:rPrChange>
          </w:rPr>
          <w:delText>52</w:delText>
        </w:r>
      </w:del>
      <w:del w:id="5559" w:author="JORGE CONTRERAS ORTIZ" w:date="2021-09-04T14:30:00Z">
        <w:r w:rsidR="005026F3" w:rsidDel="00522D2C">
          <w:rPr>
            <w:i w:val="0"/>
            <w:iCs w:val="0"/>
            <w:noProof/>
          </w:rPr>
          <w:fldChar w:fldCharType="end"/>
        </w:r>
        <w:r w:rsidRPr="00F77B95" w:rsidDel="00522D2C">
          <w:rPr>
            <w:i w:val="0"/>
            <w:iCs w:val="0"/>
            <w:lang w:val="en-US"/>
            <w:rPrChange w:id="5560" w:author="JORGE CONTRERAS ORTIZ" w:date="2021-09-04T14:41:00Z">
              <w:rPr>
                <w:i w:val="0"/>
                <w:iCs w:val="0"/>
              </w:rPr>
            </w:rPrChange>
          </w:rPr>
          <w:delText xml:space="preserve"> KTDG102 Evaluation Dongle</w:delText>
        </w:r>
        <w:bookmarkStart w:id="5561" w:name="_Toc81776567"/>
        <w:bookmarkStart w:id="5562" w:name="_Toc81776763"/>
        <w:bookmarkStart w:id="5563" w:name="_Toc81777126"/>
        <w:bookmarkStart w:id="5564" w:name="_Toc81777411"/>
        <w:bookmarkStart w:id="5565" w:name="_Toc81777697"/>
        <w:bookmarkStart w:id="5566" w:name="_Toc81777997"/>
        <w:bookmarkStart w:id="5567" w:name="_Toc81778288"/>
        <w:bookmarkStart w:id="5568" w:name="_Toc81938594"/>
        <w:bookmarkEnd w:id="5552"/>
        <w:bookmarkEnd w:id="5553"/>
        <w:bookmarkEnd w:id="5561"/>
        <w:bookmarkEnd w:id="5562"/>
        <w:bookmarkEnd w:id="5563"/>
        <w:bookmarkEnd w:id="5564"/>
        <w:bookmarkEnd w:id="5565"/>
        <w:bookmarkEnd w:id="5566"/>
        <w:bookmarkEnd w:id="5567"/>
        <w:bookmarkEnd w:id="5568"/>
      </w:del>
    </w:p>
    <w:p w14:paraId="2E1E2FDB" w14:textId="7DECF00D" w:rsidR="0074559B" w:rsidRPr="00F77B95" w:rsidDel="00522D2C" w:rsidRDefault="0074559B">
      <w:pPr>
        <w:pStyle w:val="Descripcin"/>
        <w:rPr>
          <w:del w:id="5569" w:author="JORGE CONTRERAS ORTIZ" w:date="2021-09-04T14:30:00Z"/>
          <w:lang w:val="en-US"/>
          <w:rPrChange w:id="5570" w:author="JORGE CONTRERAS ORTIZ" w:date="2021-09-04T14:41:00Z">
            <w:rPr>
              <w:del w:id="5571" w:author="JORGE CONTRERAS ORTIZ" w:date="2021-09-04T14:30:00Z"/>
              <w:color w:val="44546A" w:themeColor="text2"/>
              <w:sz w:val="18"/>
              <w:szCs w:val="18"/>
            </w:rPr>
          </w:rPrChange>
        </w:rPr>
        <w:pPrChange w:id="5572" w:author="JORGE CONTRERAS ORTIZ" w:date="2021-09-04T14:41:00Z">
          <w:pPr/>
        </w:pPrChange>
      </w:pPr>
      <w:del w:id="5573" w:author="JORGE CONTRERAS ORTIZ" w:date="2021-09-04T14:30:00Z">
        <w:r w:rsidRPr="00F77B95" w:rsidDel="00522D2C">
          <w:rPr>
            <w:lang w:val="en-US"/>
            <w:rPrChange w:id="5574" w:author="JORGE CONTRERAS ORTIZ" w:date="2021-09-04T14:41:00Z">
              <w:rPr/>
            </w:rPrChange>
          </w:rPr>
          <w:br w:type="page"/>
        </w:r>
      </w:del>
    </w:p>
    <w:p w14:paraId="571EA884" w14:textId="669E5F0F" w:rsidR="0074559B" w:rsidRPr="00F77B95" w:rsidDel="00522D2C" w:rsidRDefault="0074559B">
      <w:pPr>
        <w:pStyle w:val="Descripcin"/>
        <w:rPr>
          <w:del w:id="5575" w:author="JORGE CONTRERAS ORTIZ" w:date="2021-09-04T14:30:00Z"/>
          <w:b/>
          <w:bCs/>
          <w:lang w:val="en-US"/>
          <w:rPrChange w:id="5576" w:author="JORGE CONTRERAS ORTIZ" w:date="2021-09-04T14:41:00Z">
            <w:rPr>
              <w:del w:id="5577" w:author="JORGE CONTRERAS ORTIZ" w:date="2021-09-04T14:30:00Z"/>
              <w:b/>
              <w:bCs/>
            </w:rPr>
          </w:rPrChange>
        </w:rPr>
        <w:pPrChange w:id="5578" w:author="JORGE CONTRERAS ORTIZ" w:date="2021-09-04T14:41:00Z">
          <w:pPr>
            <w:pStyle w:val="Prrafodelista"/>
            <w:numPr>
              <w:numId w:val="26"/>
            </w:numPr>
            <w:ind w:hanging="360"/>
          </w:pPr>
        </w:pPrChange>
      </w:pPr>
      <w:del w:id="5579" w:author="JORGE CONTRERAS ORTIZ" w:date="2021-09-04T14:30:00Z">
        <w:r w:rsidRPr="00F77B95" w:rsidDel="00522D2C">
          <w:rPr>
            <w:b/>
            <w:bCs/>
            <w:lang w:val="en-US"/>
            <w:rPrChange w:id="5580" w:author="JORGE CONTRERAS ORTIZ" w:date="2021-09-04T14:41:00Z">
              <w:rPr>
                <w:b/>
                <w:bCs/>
              </w:rPr>
            </w:rPrChange>
          </w:rPr>
          <w:delText xml:space="preserve">Módulo KTWM102: </w:delText>
        </w:r>
        <w:r w:rsidRPr="00F77B95" w:rsidDel="00522D2C">
          <w:rPr>
            <w:lang w:val="en-US"/>
            <w:rPrChange w:id="5581" w:author="JORGE CONTRERAS ORTIZ" w:date="2021-09-04T14:41:00Z">
              <w:rPr/>
            </w:rPrChange>
          </w:rPr>
          <w:delText>Módulo Thread de Kirale, el cuál se integra en la Coockie PCB</w:delText>
        </w:r>
        <w:bookmarkStart w:id="5582" w:name="_Toc81776568"/>
        <w:bookmarkStart w:id="5583" w:name="_Toc81776764"/>
        <w:bookmarkStart w:id="5584" w:name="_Toc81777127"/>
        <w:bookmarkStart w:id="5585" w:name="_Toc81777412"/>
        <w:bookmarkStart w:id="5586" w:name="_Toc81777698"/>
        <w:bookmarkStart w:id="5587" w:name="_Toc81777998"/>
        <w:bookmarkStart w:id="5588" w:name="_Toc81778289"/>
        <w:bookmarkStart w:id="5589" w:name="_Toc81938595"/>
        <w:bookmarkEnd w:id="5582"/>
        <w:bookmarkEnd w:id="5583"/>
        <w:bookmarkEnd w:id="5584"/>
        <w:bookmarkEnd w:id="5585"/>
        <w:bookmarkEnd w:id="5586"/>
        <w:bookmarkEnd w:id="5587"/>
        <w:bookmarkEnd w:id="5588"/>
        <w:bookmarkEnd w:id="5589"/>
      </w:del>
    </w:p>
    <w:p w14:paraId="4E33C67D" w14:textId="4CC9F759" w:rsidR="0074559B" w:rsidRPr="00F77B95" w:rsidDel="00522D2C" w:rsidRDefault="0074559B">
      <w:pPr>
        <w:pStyle w:val="Descripcin"/>
        <w:rPr>
          <w:del w:id="5590" w:author="JORGE CONTRERAS ORTIZ" w:date="2021-09-04T14:30:00Z"/>
          <w:lang w:val="en-US"/>
          <w:rPrChange w:id="5591" w:author="JORGE CONTRERAS ORTIZ" w:date="2021-09-04T14:41:00Z">
            <w:rPr>
              <w:del w:id="5592" w:author="JORGE CONTRERAS ORTIZ" w:date="2021-09-04T14:30:00Z"/>
            </w:rPr>
          </w:rPrChange>
        </w:rPr>
        <w:pPrChange w:id="5593" w:author="JORGE CONTRERAS ORTIZ" w:date="2021-09-04T14:41:00Z">
          <w:pPr>
            <w:jc w:val="center"/>
          </w:pPr>
        </w:pPrChange>
      </w:pPr>
      <w:del w:id="5594" w:author="JORGE CONTRERAS ORTIZ" w:date="2021-09-04T14:30:00Z">
        <w:r w:rsidRPr="00791D37" w:rsidDel="00522D2C">
          <w:rPr>
            <w:i w:val="0"/>
            <w:iCs w:val="0"/>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5595" w:name="_Toc81776569"/>
        <w:bookmarkStart w:id="5596" w:name="_Toc81776765"/>
        <w:bookmarkStart w:id="5597" w:name="_Toc81777128"/>
        <w:bookmarkStart w:id="5598" w:name="_Toc81777413"/>
        <w:bookmarkStart w:id="5599" w:name="_Toc81777699"/>
        <w:bookmarkStart w:id="5600" w:name="_Toc81777999"/>
        <w:bookmarkStart w:id="5601" w:name="_Toc81778290"/>
        <w:bookmarkStart w:id="5602" w:name="_Toc81938596"/>
        <w:bookmarkEnd w:id="5595"/>
        <w:bookmarkEnd w:id="5596"/>
        <w:bookmarkEnd w:id="5597"/>
        <w:bookmarkEnd w:id="5598"/>
        <w:bookmarkEnd w:id="5599"/>
        <w:bookmarkEnd w:id="5600"/>
        <w:bookmarkEnd w:id="5601"/>
        <w:bookmarkEnd w:id="5602"/>
      </w:del>
    </w:p>
    <w:p w14:paraId="335290E3" w14:textId="236B6D03" w:rsidR="0074559B" w:rsidRPr="00F77B95" w:rsidDel="00522D2C" w:rsidRDefault="0074559B">
      <w:pPr>
        <w:pStyle w:val="Descripcin"/>
        <w:rPr>
          <w:del w:id="5603" w:author="JORGE CONTRERAS ORTIZ" w:date="2021-09-04T14:30:00Z"/>
          <w:lang w:val="en-US"/>
          <w:rPrChange w:id="5604" w:author="JORGE CONTRERAS ORTIZ" w:date="2021-09-04T14:41:00Z">
            <w:rPr>
              <w:del w:id="5605" w:author="JORGE CONTRERAS ORTIZ" w:date="2021-09-04T14:30:00Z"/>
            </w:rPr>
          </w:rPrChange>
        </w:rPr>
        <w:pPrChange w:id="5606" w:author="JORGE CONTRERAS ORTIZ" w:date="2021-09-04T14:41:00Z">
          <w:pPr>
            <w:pStyle w:val="Descripcin"/>
            <w:jc w:val="center"/>
          </w:pPr>
        </w:pPrChange>
      </w:pPr>
      <w:bookmarkStart w:id="5607" w:name="_Toc81499630"/>
      <w:bookmarkStart w:id="5608" w:name="_Toc81499865"/>
      <w:del w:id="5609" w:author="JORGE CONTRERAS ORTIZ" w:date="2021-09-04T14:30:00Z">
        <w:r w:rsidRPr="00F77B95" w:rsidDel="00522D2C">
          <w:rPr>
            <w:i w:val="0"/>
            <w:iCs w:val="0"/>
            <w:lang w:val="en-US"/>
            <w:rPrChange w:id="5610"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611"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612" w:author="JORGE CONTRERAS ORTIZ" w:date="2021-09-04T08:54:00Z">
        <w:r w:rsidR="00CA0339" w:rsidRPr="00F77B95" w:rsidDel="00425C71">
          <w:rPr>
            <w:i w:val="0"/>
            <w:iCs w:val="0"/>
            <w:noProof/>
            <w:lang w:val="en-US"/>
            <w:rPrChange w:id="5613" w:author="JORGE CONTRERAS ORTIZ" w:date="2021-09-04T14:41:00Z">
              <w:rPr>
                <w:i w:val="0"/>
                <w:iCs w:val="0"/>
                <w:noProof/>
              </w:rPr>
            </w:rPrChange>
          </w:rPr>
          <w:delText>53</w:delText>
        </w:r>
      </w:del>
      <w:del w:id="5614" w:author="JORGE CONTRERAS ORTIZ" w:date="2021-09-04T14:30:00Z">
        <w:r w:rsidR="005026F3" w:rsidDel="00522D2C">
          <w:rPr>
            <w:i w:val="0"/>
            <w:iCs w:val="0"/>
            <w:noProof/>
          </w:rPr>
          <w:fldChar w:fldCharType="end"/>
        </w:r>
        <w:r w:rsidRPr="00F77B95" w:rsidDel="00522D2C">
          <w:rPr>
            <w:i w:val="0"/>
            <w:iCs w:val="0"/>
            <w:lang w:val="en-US"/>
            <w:rPrChange w:id="5615" w:author="JORGE CONTRERAS ORTIZ" w:date="2021-09-04T14:41:00Z">
              <w:rPr>
                <w:i w:val="0"/>
                <w:iCs w:val="0"/>
              </w:rPr>
            </w:rPrChange>
          </w:rPr>
          <w:delText xml:space="preserve"> Módulo KTWM102</w:delText>
        </w:r>
        <w:bookmarkStart w:id="5616" w:name="_Toc81776570"/>
        <w:bookmarkStart w:id="5617" w:name="_Toc81776766"/>
        <w:bookmarkStart w:id="5618" w:name="_Toc81777129"/>
        <w:bookmarkStart w:id="5619" w:name="_Toc81777414"/>
        <w:bookmarkStart w:id="5620" w:name="_Toc81777700"/>
        <w:bookmarkStart w:id="5621" w:name="_Toc81778000"/>
        <w:bookmarkStart w:id="5622" w:name="_Toc81778291"/>
        <w:bookmarkStart w:id="5623" w:name="_Toc81938597"/>
        <w:bookmarkEnd w:id="5607"/>
        <w:bookmarkEnd w:id="5608"/>
        <w:bookmarkEnd w:id="5616"/>
        <w:bookmarkEnd w:id="5617"/>
        <w:bookmarkEnd w:id="5618"/>
        <w:bookmarkEnd w:id="5619"/>
        <w:bookmarkEnd w:id="5620"/>
        <w:bookmarkEnd w:id="5621"/>
        <w:bookmarkEnd w:id="5622"/>
        <w:bookmarkEnd w:id="5623"/>
      </w:del>
    </w:p>
    <w:p w14:paraId="72611924" w14:textId="6B41C2B6" w:rsidR="00F21168" w:rsidRPr="00F77B95" w:rsidDel="00522D2C" w:rsidRDefault="00F21168">
      <w:pPr>
        <w:pStyle w:val="Descripcin"/>
        <w:rPr>
          <w:del w:id="5624" w:author="JORGE CONTRERAS ORTIZ" w:date="2021-09-04T14:30:00Z"/>
          <w:lang w:val="en-US"/>
          <w:rPrChange w:id="5625" w:author="JORGE CONTRERAS ORTIZ" w:date="2021-09-04T14:41:00Z">
            <w:rPr>
              <w:del w:id="5626" w:author="JORGE CONTRERAS ORTIZ" w:date="2021-09-04T14:30:00Z"/>
            </w:rPr>
          </w:rPrChange>
        </w:rPr>
        <w:pPrChange w:id="5627" w:author="JORGE CONTRERAS ORTIZ" w:date="2021-09-04T14:41:00Z">
          <w:pPr/>
        </w:pPrChange>
      </w:pPr>
      <w:bookmarkStart w:id="5628" w:name="_Toc81776571"/>
      <w:bookmarkStart w:id="5629" w:name="_Toc81776767"/>
      <w:bookmarkStart w:id="5630" w:name="_Toc81777130"/>
      <w:bookmarkStart w:id="5631" w:name="_Toc81777415"/>
      <w:bookmarkStart w:id="5632" w:name="_Toc81777701"/>
      <w:bookmarkStart w:id="5633" w:name="_Toc81778001"/>
      <w:bookmarkStart w:id="5634" w:name="_Toc81778292"/>
      <w:bookmarkStart w:id="5635" w:name="_Toc81938598"/>
      <w:bookmarkEnd w:id="5628"/>
      <w:bookmarkEnd w:id="5629"/>
      <w:bookmarkEnd w:id="5630"/>
      <w:bookmarkEnd w:id="5631"/>
      <w:bookmarkEnd w:id="5632"/>
      <w:bookmarkEnd w:id="5633"/>
      <w:bookmarkEnd w:id="5634"/>
      <w:bookmarkEnd w:id="5635"/>
    </w:p>
    <w:p w14:paraId="018D2863" w14:textId="072769F4" w:rsidR="0074559B" w:rsidDel="00522D2C" w:rsidRDefault="0074559B">
      <w:pPr>
        <w:pStyle w:val="Descripcin"/>
        <w:rPr>
          <w:del w:id="5636" w:author="JORGE CONTRERAS ORTIZ" w:date="2021-09-04T14:30:00Z"/>
          <w:lang w:val="en-US"/>
        </w:rPr>
        <w:pPrChange w:id="5637" w:author="JORGE CONTRERAS ORTIZ" w:date="2021-09-04T14:41:00Z">
          <w:pPr>
            <w:pStyle w:val="Prrafodelista"/>
            <w:numPr>
              <w:numId w:val="26"/>
            </w:numPr>
            <w:ind w:hanging="360"/>
          </w:pPr>
        </w:pPrChange>
      </w:pPr>
      <w:del w:id="5638"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bookmarkStart w:id="5639" w:name="_Toc81776572"/>
        <w:bookmarkStart w:id="5640" w:name="_Toc81776768"/>
        <w:bookmarkStart w:id="5641" w:name="_Toc81777131"/>
        <w:bookmarkStart w:id="5642" w:name="_Toc81777416"/>
        <w:bookmarkStart w:id="5643" w:name="_Toc81777702"/>
        <w:bookmarkStart w:id="5644" w:name="_Toc81778002"/>
        <w:bookmarkStart w:id="5645" w:name="_Toc81778293"/>
        <w:bookmarkStart w:id="5646" w:name="_Toc81938599"/>
        <w:bookmarkEnd w:id="5639"/>
        <w:bookmarkEnd w:id="5640"/>
        <w:bookmarkEnd w:id="5641"/>
        <w:bookmarkEnd w:id="5642"/>
        <w:bookmarkEnd w:id="5643"/>
        <w:bookmarkEnd w:id="5644"/>
        <w:bookmarkEnd w:id="5645"/>
        <w:bookmarkEnd w:id="5646"/>
      </w:del>
    </w:p>
    <w:p w14:paraId="3C34293E" w14:textId="0E1860BA" w:rsidR="00F21168" w:rsidRPr="00791D37" w:rsidDel="00522D2C" w:rsidRDefault="00F21168">
      <w:pPr>
        <w:pStyle w:val="Descripcin"/>
        <w:rPr>
          <w:del w:id="5647" w:author="JORGE CONTRERAS ORTIZ" w:date="2021-09-04T14:30:00Z"/>
          <w:lang w:val="en-US"/>
        </w:rPr>
        <w:pPrChange w:id="5648" w:author="JORGE CONTRERAS ORTIZ" w:date="2021-09-04T14:41:00Z">
          <w:pPr>
            <w:pStyle w:val="Prrafodelista"/>
          </w:pPr>
        </w:pPrChange>
      </w:pPr>
      <w:bookmarkStart w:id="5649" w:name="_Toc81776573"/>
      <w:bookmarkStart w:id="5650" w:name="_Toc81776769"/>
      <w:bookmarkStart w:id="5651" w:name="_Toc81777132"/>
      <w:bookmarkStart w:id="5652" w:name="_Toc81777417"/>
      <w:bookmarkStart w:id="5653" w:name="_Toc81777703"/>
      <w:bookmarkStart w:id="5654" w:name="_Toc81778003"/>
      <w:bookmarkStart w:id="5655" w:name="_Toc81778294"/>
      <w:bookmarkStart w:id="5656" w:name="_Toc81938600"/>
      <w:bookmarkEnd w:id="5649"/>
      <w:bookmarkEnd w:id="5650"/>
      <w:bookmarkEnd w:id="5651"/>
      <w:bookmarkEnd w:id="5652"/>
      <w:bookmarkEnd w:id="5653"/>
      <w:bookmarkEnd w:id="5654"/>
      <w:bookmarkEnd w:id="5655"/>
      <w:bookmarkEnd w:id="5656"/>
    </w:p>
    <w:p w14:paraId="1F53223A" w14:textId="0D1F9AE1" w:rsidR="0074559B" w:rsidRPr="00F77B95" w:rsidDel="00522D2C" w:rsidRDefault="0074559B">
      <w:pPr>
        <w:pStyle w:val="Descripcin"/>
        <w:rPr>
          <w:del w:id="5657" w:author="JORGE CONTRERAS ORTIZ" w:date="2021-09-04T14:30:00Z"/>
          <w:lang w:val="en-US"/>
          <w:rPrChange w:id="5658" w:author="JORGE CONTRERAS ORTIZ" w:date="2021-09-04T14:41:00Z">
            <w:rPr>
              <w:del w:id="5659" w:author="JORGE CONTRERAS ORTIZ" w:date="2021-09-04T14:30:00Z"/>
            </w:rPr>
          </w:rPrChange>
        </w:rPr>
        <w:pPrChange w:id="5660" w:author="JORGE CONTRERAS ORTIZ" w:date="2021-09-04T14:41:00Z">
          <w:pPr>
            <w:jc w:val="center"/>
          </w:pPr>
        </w:pPrChange>
      </w:pPr>
      <w:del w:id="5661" w:author="JORGE CONTRERAS ORTIZ" w:date="2021-09-04T14:30:00Z">
        <w:r w:rsidRPr="00791D37" w:rsidDel="00522D2C">
          <w:rPr>
            <w:i w:val="0"/>
            <w:iCs w:val="0"/>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5662" w:name="_Toc81776574"/>
        <w:bookmarkStart w:id="5663" w:name="_Toc81776770"/>
        <w:bookmarkStart w:id="5664" w:name="_Toc81777133"/>
        <w:bookmarkStart w:id="5665" w:name="_Toc81777418"/>
        <w:bookmarkStart w:id="5666" w:name="_Toc81777704"/>
        <w:bookmarkStart w:id="5667" w:name="_Toc81778004"/>
        <w:bookmarkStart w:id="5668" w:name="_Toc81778295"/>
        <w:bookmarkStart w:id="5669" w:name="_Toc81938601"/>
        <w:bookmarkEnd w:id="5662"/>
        <w:bookmarkEnd w:id="5663"/>
        <w:bookmarkEnd w:id="5664"/>
        <w:bookmarkEnd w:id="5665"/>
        <w:bookmarkEnd w:id="5666"/>
        <w:bookmarkEnd w:id="5667"/>
        <w:bookmarkEnd w:id="5668"/>
        <w:bookmarkEnd w:id="5669"/>
      </w:del>
    </w:p>
    <w:p w14:paraId="5354D0C1" w14:textId="5FAC95A2" w:rsidR="0074559B" w:rsidRPr="00F77B95" w:rsidDel="00522D2C" w:rsidRDefault="0074559B">
      <w:pPr>
        <w:pStyle w:val="Descripcin"/>
        <w:rPr>
          <w:del w:id="5670" w:author="JORGE CONTRERAS ORTIZ" w:date="2021-09-04T14:30:00Z"/>
          <w:lang w:val="en-US"/>
          <w:rPrChange w:id="5671" w:author="JORGE CONTRERAS ORTIZ" w:date="2021-09-04T14:41:00Z">
            <w:rPr>
              <w:del w:id="5672" w:author="JORGE CONTRERAS ORTIZ" w:date="2021-09-04T14:30:00Z"/>
            </w:rPr>
          </w:rPrChange>
        </w:rPr>
        <w:pPrChange w:id="5673" w:author="JORGE CONTRERAS ORTIZ" w:date="2021-09-04T14:41:00Z">
          <w:pPr>
            <w:pStyle w:val="Descripcin"/>
            <w:jc w:val="center"/>
          </w:pPr>
        </w:pPrChange>
      </w:pPr>
      <w:bookmarkStart w:id="5674" w:name="_Toc81499631"/>
      <w:bookmarkStart w:id="5675" w:name="_Toc81499866"/>
      <w:del w:id="5676" w:author="JORGE CONTRERAS ORTIZ" w:date="2021-09-04T14:30:00Z">
        <w:r w:rsidRPr="00F77B95" w:rsidDel="00522D2C">
          <w:rPr>
            <w:i w:val="0"/>
            <w:iCs w:val="0"/>
            <w:lang w:val="en-US"/>
            <w:rPrChange w:id="5677"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678"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679" w:author="JORGE CONTRERAS ORTIZ" w:date="2021-09-04T08:54:00Z">
        <w:r w:rsidR="00CA0339" w:rsidRPr="00F77B95" w:rsidDel="00425C71">
          <w:rPr>
            <w:i w:val="0"/>
            <w:iCs w:val="0"/>
            <w:noProof/>
            <w:lang w:val="en-US"/>
            <w:rPrChange w:id="5680" w:author="JORGE CONTRERAS ORTIZ" w:date="2021-09-04T14:41:00Z">
              <w:rPr>
                <w:i w:val="0"/>
                <w:iCs w:val="0"/>
                <w:noProof/>
              </w:rPr>
            </w:rPrChange>
          </w:rPr>
          <w:delText>54</w:delText>
        </w:r>
      </w:del>
      <w:del w:id="5681" w:author="JORGE CONTRERAS ORTIZ" w:date="2021-09-04T14:30:00Z">
        <w:r w:rsidR="005026F3" w:rsidDel="00522D2C">
          <w:rPr>
            <w:i w:val="0"/>
            <w:iCs w:val="0"/>
            <w:noProof/>
          </w:rPr>
          <w:fldChar w:fldCharType="end"/>
        </w:r>
        <w:r w:rsidRPr="00F77B95" w:rsidDel="00522D2C">
          <w:rPr>
            <w:i w:val="0"/>
            <w:iCs w:val="0"/>
            <w:lang w:val="en-US"/>
            <w:rPrChange w:id="5682" w:author="JORGE CONTRERAS ORTIZ" w:date="2021-09-04T14:41:00Z">
              <w:rPr>
                <w:i w:val="0"/>
                <w:iCs w:val="0"/>
              </w:rPr>
            </w:rPrChange>
          </w:rPr>
          <w:delText xml:space="preserve"> Border Router</w:delText>
        </w:r>
        <w:bookmarkStart w:id="5683" w:name="_Toc81776575"/>
        <w:bookmarkStart w:id="5684" w:name="_Toc81776771"/>
        <w:bookmarkStart w:id="5685" w:name="_Toc81777134"/>
        <w:bookmarkStart w:id="5686" w:name="_Toc81777419"/>
        <w:bookmarkStart w:id="5687" w:name="_Toc81777705"/>
        <w:bookmarkStart w:id="5688" w:name="_Toc81778005"/>
        <w:bookmarkStart w:id="5689" w:name="_Toc81778296"/>
        <w:bookmarkStart w:id="5690" w:name="_Toc81938602"/>
        <w:bookmarkEnd w:id="5674"/>
        <w:bookmarkEnd w:id="5675"/>
        <w:bookmarkEnd w:id="5683"/>
        <w:bookmarkEnd w:id="5684"/>
        <w:bookmarkEnd w:id="5685"/>
        <w:bookmarkEnd w:id="5686"/>
        <w:bookmarkEnd w:id="5687"/>
        <w:bookmarkEnd w:id="5688"/>
        <w:bookmarkEnd w:id="5689"/>
        <w:bookmarkEnd w:id="5690"/>
      </w:del>
    </w:p>
    <w:p w14:paraId="5164833E" w14:textId="3315F93A" w:rsidR="00F21168" w:rsidRPr="00F77B95" w:rsidDel="00522D2C" w:rsidRDefault="00F21168">
      <w:pPr>
        <w:pStyle w:val="Descripcin"/>
        <w:rPr>
          <w:del w:id="5691" w:author="JORGE CONTRERAS ORTIZ" w:date="2021-09-04T14:30:00Z"/>
          <w:lang w:val="en-US"/>
          <w:rPrChange w:id="5692" w:author="JORGE CONTRERAS ORTIZ" w:date="2021-09-04T14:41:00Z">
            <w:rPr>
              <w:del w:id="5693" w:author="JORGE CONTRERAS ORTIZ" w:date="2021-09-04T14:30:00Z"/>
            </w:rPr>
          </w:rPrChange>
        </w:rPr>
        <w:pPrChange w:id="5694" w:author="JORGE CONTRERAS ORTIZ" w:date="2021-09-04T14:41:00Z">
          <w:pPr>
            <w:jc w:val="left"/>
          </w:pPr>
        </w:pPrChange>
      </w:pPr>
      <w:del w:id="5695" w:author="JORGE CONTRERAS ORTIZ" w:date="2021-09-04T14:30:00Z">
        <w:r w:rsidRPr="00F77B95" w:rsidDel="00522D2C">
          <w:rPr>
            <w:lang w:val="en-US"/>
            <w:rPrChange w:id="5696" w:author="JORGE CONTRERAS ORTIZ" w:date="2021-09-04T14:41:00Z">
              <w:rPr/>
            </w:rPrChange>
          </w:rPr>
          <w:br w:type="page"/>
        </w:r>
      </w:del>
    </w:p>
    <w:p w14:paraId="77D95E9A" w14:textId="4CE1D3D4" w:rsidR="0074559B" w:rsidRPr="00F77B95" w:rsidDel="00522D2C" w:rsidRDefault="0074559B">
      <w:pPr>
        <w:pStyle w:val="Descripcin"/>
        <w:rPr>
          <w:del w:id="5697" w:author="JORGE CONTRERAS ORTIZ" w:date="2021-09-04T14:30:00Z"/>
          <w:lang w:val="en-US"/>
          <w:rPrChange w:id="5698" w:author="JORGE CONTRERAS ORTIZ" w:date="2021-09-04T14:41:00Z">
            <w:rPr>
              <w:del w:id="5699" w:author="JORGE CONTRERAS ORTIZ" w:date="2021-09-04T14:30:00Z"/>
            </w:rPr>
          </w:rPrChange>
        </w:rPr>
        <w:pPrChange w:id="5700" w:author="JORGE CONTRERAS ORTIZ" w:date="2021-09-04T14:41:00Z">
          <w:pPr>
            <w:pStyle w:val="Prrafodelista"/>
            <w:numPr>
              <w:numId w:val="26"/>
            </w:numPr>
            <w:ind w:hanging="360"/>
          </w:pPr>
        </w:pPrChange>
      </w:pPr>
      <w:del w:id="5701" w:author="JORGE CONTRERAS ORTIZ" w:date="2021-09-04T14:30:00Z">
        <w:r w:rsidRPr="00F77B95" w:rsidDel="00522D2C">
          <w:rPr>
            <w:b/>
            <w:bCs/>
            <w:lang w:val="en-US"/>
            <w:rPrChange w:id="5702" w:author="JORGE CONTRERAS ORTIZ" w:date="2021-09-04T14:41:00Z">
              <w:rPr>
                <w:b/>
                <w:bCs/>
              </w:rPr>
            </w:rPrChange>
          </w:rPr>
          <w:delText>Coockie:</w:delText>
        </w:r>
        <w:r w:rsidRPr="00F77B95" w:rsidDel="00522D2C">
          <w:rPr>
            <w:lang w:val="en-US"/>
            <w:rPrChange w:id="5703" w:author="JORGE CONTRERAS ORTIZ" w:date="2021-09-04T14:41:00Z">
              <w:rPr/>
            </w:rPrChange>
          </w:rPr>
          <w:delText xml:space="preserve"> Módulo sobre el que se implementa el diseño final de la PCB realizada.</w:delText>
        </w:r>
        <w:bookmarkStart w:id="5704" w:name="_Toc81776576"/>
        <w:bookmarkStart w:id="5705" w:name="_Toc81776772"/>
        <w:bookmarkStart w:id="5706" w:name="_Toc81777135"/>
        <w:bookmarkStart w:id="5707" w:name="_Toc81777420"/>
        <w:bookmarkStart w:id="5708" w:name="_Toc81777706"/>
        <w:bookmarkStart w:id="5709" w:name="_Toc81778006"/>
        <w:bookmarkStart w:id="5710" w:name="_Toc81778297"/>
        <w:bookmarkStart w:id="5711" w:name="_Toc81938603"/>
        <w:bookmarkEnd w:id="5704"/>
        <w:bookmarkEnd w:id="5705"/>
        <w:bookmarkEnd w:id="5706"/>
        <w:bookmarkEnd w:id="5707"/>
        <w:bookmarkEnd w:id="5708"/>
        <w:bookmarkEnd w:id="5709"/>
        <w:bookmarkEnd w:id="5710"/>
        <w:bookmarkEnd w:id="5711"/>
      </w:del>
    </w:p>
    <w:p w14:paraId="690F4469" w14:textId="558260BB" w:rsidR="0074559B" w:rsidRPr="00F77B95" w:rsidDel="00522D2C" w:rsidRDefault="0074559B">
      <w:pPr>
        <w:pStyle w:val="Descripcin"/>
        <w:rPr>
          <w:del w:id="5712" w:author="JORGE CONTRERAS ORTIZ" w:date="2021-09-04T14:30:00Z"/>
          <w:lang w:val="en-US"/>
          <w:rPrChange w:id="5713" w:author="JORGE CONTRERAS ORTIZ" w:date="2021-09-04T14:41:00Z">
            <w:rPr>
              <w:del w:id="5714" w:author="JORGE CONTRERAS ORTIZ" w:date="2021-09-04T14:30:00Z"/>
            </w:rPr>
          </w:rPrChange>
        </w:rPr>
        <w:pPrChange w:id="5715" w:author="JORGE CONTRERAS ORTIZ" w:date="2021-09-04T14:41:00Z">
          <w:pPr>
            <w:jc w:val="center"/>
          </w:pPr>
        </w:pPrChange>
      </w:pPr>
      <w:del w:id="5716" w:author="JORGE CONTRERAS ORTIZ" w:date="2021-09-04T14:30:00Z">
        <w:r w:rsidRPr="00791D37" w:rsidDel="00522D2C">
          <w:rPr>
            <w:i w:val="0"/>
            <w:iCs w:val="0"/>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5717" w:name="_Toc81776577"/>
        <w:bookmarkStart w:id="5718" w:name="_Toc81776773"/>
        <w:bookmarkStart w:id="5719" w:name="_Toc81777136"/>
        <w:bookmarkStart w:id="5720" w:name="_Toc81777421"/>
        <w:bookmarkStart w:id="5721" w:name="_Toc81777707"/>
        <w:bookmarkStart w:id="5722" w:name="_Toc81778007"/>
        <w:bookmarkStart w:id="5723" w:name="_Toc81778298"/>
        <w:bookmarkStart w:id="5724" w:name="_Toc81938604"/>
        <w:bookmarkEnd w:id="5717"/>
        <w:bookmarkEnd w:id="5718"/>
        <w:bookmarkEnd w:id="5719"/>
        <w:bookmarkEnd w:id="5720"/>
        <w:bookmarkEnd w:id="5721"/>
        <w:bookmarkEnd w:id="5722"/>
        <w:bookmarkEnd w:id="5723"/>
        <w:bookmarkEnd w:id="5724"/>
      </w:del>
    </w:p>
    <w:p w14:paraId="09C063C3" w14:textId="6528AD42" w:rsidR="0074559B" w:rsidRPr="00F77B95" w:rsidDel="00522D2C" w:rsidRDefault="0074559B">
      <w:pPr>
        <w:pStyle w:val="Descripcin"/>
        <w:rPr>
          <w:del w:id="5725" w:author="JORGE CONTRERAS ORTIZ" w:date="2021-09-04T14:30:00Z"/>
          <w:lang w:val="en-US"/>
          <w:rPrChange w:id="5726" w:author="JORGE CONTRERAS ORTIZ" w:date="2021-09-04T14:41:00Z">
            <w:rPr>
              <w:del w:id="5727" w:author="JORGE CONTRERAS ORTIZ" w:date="2021-09-04T14:30:00Z"/>
            </w:rPr>
          </w:rPrChange>
        </w:rPr>
        <w:pPrChange w:id="5728" w:author="JORGE CONTRERAS ORTIZ" w:date="2021-09-04T14:41:00Z">
          <w:pPr>
            <w:pStyle w:val="Descripcin"/>
            <w:jc w:val="center"/>
          </w:pPr>
        </w:pPrChange>
      </w:pPr>
      <w:bookmarkStart w:id="5729" w:name="_Toc81499632"/>
      <w:bookmarkStart w:id="5730" w:name="_Toc81499867"/>
      <w:del w:id="5731" w:author="JORGE CONTRERAS ORTIZ" w:date="2021-09-04T14:30:00Z">
        <w:r w:rsidRPr="00F77B95" w:rsidDel="00522D2C">
          <w:rPr>
            <w:i w:val="0"/>
            <w:iCs w:val="0"/>
            <w:lang w:val="en-US"/>
            <w:rPrChange w:id="5732"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733"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734" w:author="JORGE CONTRERAS ORTIZ" w:date="2021-09-04T08:54:00Z">
        <w:r w:rsidR="00CA0339" w:rsidRPr="00F77B95" w:rsidDel="00425C71">
          <w:rPr>
            <w:i w:val="0"/>
            <w:iCs w:val="0"/>
            <w:noProof/>
            <w:lang w:val="en-US"/>
            <w:rPrChange w:id="5735" w:author="JORGE CONTRERAS ORTIZ" w:date="2021-09-04T14:41:00Z">
              <w:rPr>
                <w:i w:val="0"/>
                <w:iCs w:val="0"/>
                <w:noProof/>
              </w:rPr>
            </w:rPrChange>
          </w:rPr>
          <w:delText>55</w:delText>
        </w:r>
      </w:del>
      <w:del w:id="5736" w:author="JORGE CONTRERAS ORTIZ" w:date="2021-09-04T14:30:00Z">
        <w:r w:rsidR="005026F3" w:rsidDel="00522D2C">
          <w:rPr>
            <w:i w:val="0"/>
            <w:iCs w:val="0"/>
            <w:noProof/>
          </w:rPr>
          <w:fldChar w:fldCharType="end"/>
        </w:r>
        <w:r w:rsidRPr="00F77B95" w:rsidDel="00522D2C">
          <w:rPr>
            <w:i w:val="0"/>
            <w:iCs w:val="0"/>
            <w:lang w:val="en-US"/>
            <w:rPrChange w:id="5737" w:author="JORGE CONTRERAS ORTIZ" w:date="2021-09-04T14:41:00Z">
              <w:rPr>
                <w:i w:val="0"/>
                <w:iCs w:val="0"/>
              </w:rPr>
            </w:rPrChange>
          </w:rPr>
          <w:delText xml:space="preserve"> Módulos de Procesamiento y de Alimentación de la Coockie</w:delText>
        </w:r>
        <w:bookmarkStart w:id="5738" w:name="_Toc81776578"/>
        <w:bookmarkStart w:id="5739" w:name="_Toc81776774"/>
        <w:bookmarkStart w:id="5740" w:name="_Toc81777137"/>
        <w:bookmarkStart w:id="5741" w:name="_Toc81777422"/>
        <w:bookmarkStart w:id="5742" w:name="_Toc81777708"/>
        <w:bookmarkStart w:id="5743" w:name="_Toc81778008"/>
        <w:bookmarkStart w:id="5744" w:name="_Toc81778299"/>
        <w:bookmarkStart w:id="5745" w:name="_Toc81938605"/>
        <w:bookmarkEnd w:id="5729"/>
        <w:bookmarkEnd w:id="5730"/>
        <w:bookmarkEnd w:id="5738"/>
        <w:bookmarkEnd w:id="5739"/>
        <w:bookmarkEnd w:id="5740"/>
        <w:bookmarkEnd w:id="5741"/>
        <w:bookmarkEnd w:id="5742"/>
        <w:bookmarkEnd w:id="5743"/>
        <w:bookmarkEnd w:id="5744"/>
        <w:bookmarkEnd w:id="5745"/>
      </w:del>
    </w:p>
    <w:p w14:paraId="34BFEDBB" w14:textId="02945C94" w:rsidR="0074559B" w:rsidRPr="00F77B95" w:rsidDel="00F77B95" w:rsidRDefault="0074559B">
      <w:pPr>
        <w:pStyle w:val="Descripcin"/>
        <w:rPr>
          <w:del w:id="5746" w:author="JORGE CONTRERAS ORTIZ" w:date="2021-09-04T14:41:00Z"/>
          <w:lang w:val="en-US"/>
          <w:rPrChange w:id="5747" w:author="JORGE CONTRERAS ORTIZ" w:date="2021-09-04T14:41:00Z">
            <w:rPr>
              <w:del w:id="5748" w:author="JORGE CONTRERAS ORTIZ" w:date="2021-09-04T14:41:00Z"/>
            </w:rPr>
          </w:rPrChange>
        </w:rPr>
      </w:pPr>
      <w:del w:id="5749" w:author="JORGE CONTRERAS ORTIZ" w:date="2021-09-04T14:41:00Z">
        <w:r w:rsidRPr="00F77B95" w:rsidDel="00F77B95">
          <w:rPr>
            <w:i w:val="0"/>
            <w:iCs w:val="0"/>
            <w:lang w:val="en-US"/>
            <w:rPrChange w:id="5750" w:author="JORGE CONTRERAS ORTIZ" w:date="2021-09-04T14:41:00Z">
              <w:rPr>
                <w:i w:val="0"/>
                <w:iCs w:val="0"/>
              </w:rPr>
            </w:rPrChange>
          </w:rPr>
          <w:tab/>
        </w:r>
        <w:bookmarkStart w:id="5751" w:name="_Toc81776579"/>
        <w:bookmarkStart w:id="5752" w:name="_Toc81776775"/>
        <w:bookmarkStart w:id="5753" w:name="_Toc81777138"/>
        <w:bookmarkStart w:id="5754" w:name="_Toc81777423"/>
        <w:bookmarkStart w:id="5755" w:name="_Toc81777709"/>
        <w:bookmarkStart w:id="5756" w:name="_Toc81778009"/>
        <w:bookmarkStart w:id="5757" w:name="_Toc81778300"/>
        <w:bookmarkStart w:id="5758" w:name="_Toc81938606"/>
        <w:bookmarkEnd w:id="5751"/>
        <w:bookmarkEnd w:id="5752"/>
        <w:bookmarkEnd w:id="5753"/>
        <w:bookmarkEnd w:id="5754"/>
        <w:bookmarkEnd w:id="5755"/>
        <w:bookmarkEnd w:id="5756"/>
        <w:bookmarkEnd w:id="5757"/>
        <w:bookmarkEnd w:id="5758"/>
      </w:del>
    </w:p>
    <w:p w14:paraId="2B5575F5" w14:textId="10B05B8E" w:rsidR="00F21168" w:rsidRPr="00F77B95" w:rsidDel="00F77B95" w:rsidRDefault="00F21168">
      <w:pPr>
        <w:pStyle w:val="Descripcin"/>
        <w:rPr>
          <w:del w:id="5759" w:author="JORGE CONTRERAS ORTIZ" w:date="2021-09-04T14:41:00Z"/>
          <w:rFonts w:eastAsiaTheme="majorEastAsia"/>
          <w:color w:val="2F5496" w:themeColor="accent1" w:themeShade="BF"/>
          <w:sz w:val="36"/>
          <w:szCs w:val="36"/>
          <w:lang w:val="en-US"/>
          <w:rPrChange w:id="5760" w:author="JORGE CONTRERAS ORTIZ" w:date="2021-09-04T14:41:00Z">
            <w:rPr>
              <w:del w:id="5761" w:author="JORGE CONTRERAS ORTIZ" w:date="2021-09-04T14:41:00Z"/>
              <w:rFonts w:eastAsiaTheme="majorEastAsia"/>
              <w:color w:val="2F5496" w:themeColor="accent1" w:themeShade="BF"/>
              <w:sz w:val="36"/>
              <w:szCs w:val="36"/>
            </w:rPr>
          </w:rPrChange>
        </w:rPr>
        <w:pPrChange w:id="5762" w:author="JORGE CONTRERAS ORTIZ" w:date="2021-09-04T14:41:00Z">
          <w:pPr>
            <w:jc w:val="left"/>
          </w:pPr>
        </w:pPrChange>
      </w:pPr>
      <w:bookmarkStart w:id="5763" w:name="_Toc81499459"/>
      <w:del w:id="5764" w:author="JORGE CONTRERAS ORTIZ" w:date="2021-09-04T14:41:00Z">
        <w:r w:rsidRPr="00F77B95" w:rsidDel="00F77B95">
          <w:rPr>
            <w:lang w:val="en-US"/>
            <w:rPrChange w:id="5765" w:author="JORGE CONTRERAS ORTIZ" w:date="2021-09-04T14:41:00Z">
              <w:rPr/>
            </w:rPrChange>
          </w:rPr>
          <w:br w:type="page"/>
        </w:r>
      </w:del>
    </w:p>
    <w:p w14:paraId="420FFA1F" w14:textId="58B51C7F" w:rsidR="0074559B" w:rsidRPr="00791D37" w:rsidRDefault="0074559B" w:rsidP="00791D37">
      <w:pPr>
        <w:pStyle w:val="Ttulo1"/>
        <w:numPr>
          <w:ilvl w:val="0"/>
          <w:numId w:val="1"/>
        </w:numPr>
      </w:pPr>
      <w:bookmarkStart w:id="5766" w:name="_Toc81938607"/>
      <w:r w:rsidRPr="00791D37">
        <w:t>PRUEBAS EXPERIMENTALES</w:t>
      </w:r>
      <w:bookmarkEnd w:id="5763"/>
      <w:bookmarkEnd w:id="5766"/>
    </w:p>
    <w:p w14:paraId="79FB5345" w14:textId="77777777" w:rsidR="0074559B" w:rsidRPr="00791D37" w:rsidRDefault="0074559B" w:rsidP="00791D37"/>
    <w:p w14:paraId="39B6805E" w14:textId="77777777" w:rsidR="0074559B" w:rsidRPr="00791D37" w:rsidRDefault="0074559B" w:rsidP="00791D37">
      <w:pPr>
        <w:pStyle w:val="Ttulo2"/>
      </w:pPr>
      <w:bookmarkStart w:id="5767" w:name="_Toc81499460"/>
      <w:bookmarkStart w:id="5768" w:name="_Ref81655066"/>
      <w:bookmarkStart w:id="5769" w:name="_Toc81938608"/>
      <w:r w:rsidRPr="00791D37">
        <w:t>PRIMERA INTERACCIÓN CON DONGLE USB</w:t>
      </w:r>
      <w:bookmarkEnd w:id="5767"/>
      <w:bookmarkEnd w:id="5768"/>
      <w:bookmarkEnd w:id="5769"/>
    </w:p>
    <w:p w14:paraId="29676B32" w14:textId="77777777" w:rsidR="0074559B" w:rsidRPr="00791D37" w:rsidRDefault="0074559B" w:rsidP="00791D37"/>
    <w:p w14:paraId="7F8816DB" w14:textId="2AA70D91" w:rsidR="0074559B" w:rsidRDefault="0074559B" w:rsidP="00791D37">
      <w:pPr>
        <w:rPr>
          <w:ins w:id="5770" w:author="JORGE CONTRERAS ORTIZ" w:date="2021-09-05T22:42:00Z"/>
        </w:rPr>
      </w:pPr>
      <w:commentRangeStart w:id="5771"/>
      <w:commentRangeEnd w:id="5771"/>
      <w:r w:rsidRPr="00791D37">
        <w:rPr>
          <w:rStyle w:val="Refdecomentario"/>
        </w:rPr>
        <w:commentReference w:id="5771"/>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5772" w:author="JORGE CONTRERAS ORTIZ" w:date="2021-09-04T13:36:00Z">
        <w:r w:rsidRPr="00791D37" w:rsidDel="00F92885">
          <w:delText xml:space="preserve">usado </w:delText>
        </w:r>
      </w:del>
      <w:ins w:id="5773" w:author="JORGE CONTRERAS ORTIZ" w:date="2021-09-04T13:36:00Z">
        <w:r w:rsidR="00F92885">
          <w:t>que se ha utilizado</w:t>
        </w:r>
        <w:r w:rsidR="00F92885" w:rsidRPr="00791D37">
          <w:t xml:space="preserve"> </w:t>
        </w:r>
      </w:ins>
      <w:r w:rsidRPr="00791D37">
        <w:t xml:space="preserve">ha sido el </w:t>
      </w:r>
      <w:del w:id="5774" w:author="JORGE CONTRERAS ORTIZ" w:date="2021-09-04T13:36:00Z">
        <w:r w:rsidRPr="00791D37" w:rsidDel="00F92885">
          <w:delText>siguiente</w:delText>
        </w:r>
      </w:del>
      <w:ins w:id="5775" w:author="JORGE CONTRERAS ORTIZ" w:date="2021-09-04T13:36:00Z">
        <w:r w:rsidR="00F92885">
          <w:t>mostrado a continuación en</w:t>
        </w:r>
      </w:ins>
      <w:ins w:id="5776"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5777" w:author="JORGE CONTRERAS ORTIZ" w:date="2021-09-05T23:41:00Z">
        <w:r w:rsidR="001749E7">
          <w:t xml:space="preserve">Ilustración </w:t>
        </w:r>
        <w:r w:rsidR="001749E7">
          <w:rPr>
            <w:noProof/>
          </w:rPr>
          <w:t>57</w:t>
        </w:r>
      </w:ins>
      <w:ins w:id="5778"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5779" w:name="_Ref81658993"/>
                            <w:bookmarkStart w:id="5780" w:name="_Toc81938690"/>
                            <w:r>
                              <w:t xml:space="preserve">Ilustración </w:t>
                            </w:r>
                            <w:fldSimple w:instr=" SEQ Ilustración \* ARABIC ">
                              <w:ins w:id="5781" w:author="JORGE CONTRERAS ORTIZ" w:date="2021-09-04T14:44:00Z">
                                <w:r w:rsidR="003E5AE5">
                                  <w:rPr>
                                    <w:noProof/>
                                  </w:rPr>
                                  <w:t>57</w:t>
                                </w:r>
                              </w:ins>
                              <w:del w:id="5782" w:author="JORGE CONTRERAS ORTIZ" w:date="2021-09-04T08:54:00Z">
                                <w:r w:rsidR="00CA0339" w:rsidDel="00425C71">
                                  <w:rPr>
                                    <w:noProof/>
                                  </w:rPr>
                                  <w:delText>56</w:delText>
                                </w:r>
                              </w:del>
                            </w:fldSimple>
                            <w:bookmarkEnd w:id="5779"/>
                            <w:r>
                              <w:t xml:space="preserve"> </w:t>
                            </w:r>
                            <w:r w:rsidRPr="00474202">
                              <w:t xml:space="preserve">Diagrama de conexión PC - Dongle - </w:t>
                            </w:r>
                            <w:proofErr w:type="spellStart"/>
                            <w:r w:rsidRPr="00474202">
                              <w:t>uC</w:t>
                            </w:r>
                            <w:bookmarkEnd w:id="57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3791E778" w:rsidR="00F21168" w:rsidRPr="00FB0B05" w:rsidRDefault="00F21168" w:rsidP="00F21168">
                      <w:pPr>
                        <w:pStyle w:val="Descripcin"/>
                        <w:jc w:val="center"/>
                        <w:rPr>
                          <w:noProof/>
                        </w:rPr>
                      </w:pPr>
                      <w:bookmarkStart w:id="5783" w:name="_Ref81658993"/>
                      <w:bookmarkStart w:id="5784" w:name="_Toc81938690"/>
                      <w:r>
                        <w:t xml:space="preserve">Ilustración </w:t>
                      </w:r>
                      <w:fldSimple w:instr=" SEQ Ilustración \* ARABIC ">
                        <w:ins w:id="5785" w:author="JORGE CONTRERAS ORTIZ" w:date="2021-09-04T14:44:00Z">
                          <w:r w:rsidR="003E5AE5">
                            <w:rPr>
                              <w:noProof/>
                            </w:rPr>
                            <w:t>57</w:t>
                          </w:r>
                        </w:ins>
                        <w:del w:id="5786" w:author="JORGE CONTRERAS ORTIZ" w:date="2021-09-04T08:54:00Z">
                          <w:r w:rsidR="00CA0339" w:rsidDel="00425C71">
                            <w:rPr>
                              <w:noProof/>
                            </w:rPr>
                            <w:delText>56</w:delText>
                          </w:r>
                        </w:del>
                      </w:fldSimple>
                      <w:bookmarkEnd w:id="5783"/>
                      <w:r>
                        <w:t xml:space="preserve"> </w:t>
                      </w:r>
                      <w:r w:rsidRPr="00474202">
                        <w:t xml:space="preserve">Diagrama de conexión PC - Dongle - </w:t>
                      </w:r>
                      <w:proofErr w:type="spellStart"/>
                      <w:r w:rsidRPr="00474202">
                        <w:t>uC</w:t>
                      </w:r>
                      <w:bookmarkEnd w:id="5784"/>
                      <w:proofErr w:type="spellEnd"/>
                    </w:p>
                  </w:txbxContent>
                </v:textbox>
                <w10:wrap type="tight" anchorx="margin"/>
              </v:shape>
            </w:pict>
          </mc:Fallback>
        </mc:AlternateContent>
      </w:r>
    </w:p>
    <w:p w14:paraId="22E1CA85" w14:textId="0CC3CB8B" w:rsidR="0074559B" w:rsidRPr="00791D37" w:rsidDel="00F92885" w:rsidRDefault="0074559B" w:rsidP="00791D37">
      <w:pPr>
        <w:rPr>
          <w:del w:id="5787" w:author="JORGE CONTRERAS ORTIZ" w:date="2021-09-04T13:36:00Z"/>
        </w:rPr>
      </w:pPr>
    </w:p>
    <w:p w14:paraId="214A4825" w14:textId="77777777" w:rsidR="00F92885" w:rsidRDefault="00F92885" w:rsidP="00791D37">
      <w:pPr>
        <w:rPr>
          <w:ins w:id="5788"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5789" w:author="JORGE CONTRERAS ORTIZ" w:date="2021-09-04T13:36:00Z"/>
        </w:rPr>
      </w:pPr>
      <w:bookmarkStart w:id="5790" w:name="_Toc81658403"/>
      <w:bookmarkStart w:id="5791" w:name="_Toc81658647"/>
      <w:bookmarkStart w:id="5792" w:name="_Toc81658802"/>
      <w:bookmarkStart w:id="5793" w:name="_Toc81659181"/>
      <w:bookmarkStart w:id="5794" w:name="_Toc81659422"/>
      <w:bookmarkStart w:id="5795" w:name="_Toc81659739"/>
      <w:bookmarkStart w:id="5796" w:name="_Toc81743528"/>
      <w:bookmarkStart w:id="5797" w:name="_Toc81743683"/>
      <w:bookmarkStart w:id="5798" w:name="_Toc81761842"/>
      <w:bookmarkStart w:id="5799" w:name="_Toc81764181"/>
      <w:bookmarkStart w:id="5800" w:name="_Toc81765313"/>
      <w:bookmarkStart w:id="5801" w:name="_Toc81772903"/>
      <w:bookmarkStart w:id="5802" w:name="_Toc81776582"/>
      <w:bookmarkStart w:id="5803" w:name="_Toc81776778"/>
      <w:bookmarkStart w:id="5804" w:name="_Toc81777141"/>
      <w:bookmarkStart w:id="5805" w:name="_Toc81777426"/>
      <w:bookmarkStart w:id="5806" w:name="_Toc81777712"/>
      <w:bookmarkStart w:id="5807" w:name="_Toc81778012"/>
      <w:bookmarkStart w:id="5808" w:name="_Toc81778303"/>
      <w:bookmarkStart w:id="5809" w:name="_Toc8193860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p>
    <w:p w14:paraId="33866908" w14:textId="77777777" w:rsidR="0074559B" w:rsidRPr="00791D37" w:rsidRDefault="0074559B" w:rsidP="00791D37">
      <w:pPr>
        <w:pStyle w:val="Ttulo2"/>
      </w:pPr>
      <w:bookmarkStart w:id="5810" w:name="_Toc81499461"/>
      <w:bookmarkStart w:id="5811" w:name="_Toc81938610"/>
      <w:r w:rsidRPr="00791D37">
        <w:t>RED DE DOS NODOS</w:t>
      </w:r>
      <w:bookmarkEnd w:id="5810"/>
      <w:bookmarkEnd w:id="5811"/>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Evaluation Dongles conectados al PC con la herramienta </w:t>
      </w:r>
      <w:proofErr w:type="spellStart"/>
      <w:r w:rsidRPr="00791D37">
        <w:t>KiTools</w:t>
      </w:r>
      <w:proofErr w:type="spellEnd"/>
      <w:r w:rsidRPr="00791D37">
        <w:t xml:space="preserve"> por USB y al microcontrolador ARM por vía UART.</w:t>
      </w:r>
    </w:p>
    <w:p w14:paraId="7EB96704" w14:textId="4F84C20A" w:rsidR="0074559B" w:rsidRDefault="00E50D57" w:rsidP="00791D37">
      <w:pPr>
        <w:pStyle w:val="Textoindependiente"/>
        <w:rPr>
          <w:ins w:id="5812"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3">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5813" w:author="JORGE CONTRERAS ORTIZ" w:date="2021-09-04T14:45:00Z">
                                <w:pPr>
                                  <w:pStyle w:val="Descripcin"/>
                                  <w:jc w:val="center"/>
                                </w:pPr>
                              </w:pPrChange>
                            </w:pPr>
                            <w:bookmarkStart w:id="5814" w:name="_Ref81655134"/>
                            <w:bookmarkStart w:id="5815" w:name="_Toc81499634"/>
                            <w:bookmarkStart w:id="5816" w:name="_Toc81499869"/>
                            <w:bookmarkStart w:id="5817" w:name="_Toc81938691"/>
                            <w:r>
                              <w:t xml:space="preserve">Ilustración </w:t>
                            </w:r>
                            <w:fldSimple w:instr=" SEQ Ilustración \* ARABIC ">
                              <w:ins w:id="5818" w:author="JORGE CONTRERAS ORTIZ" w:date="2021-09-04T14:44:00Z">
                                <w:r w:rsidR="003E5AE5">
                                  <w:rPr>
                                    <w:noProof/>
                                  </w:rPr>
                                  <w:t>58</w:t>
                                </w:r>
                              </w:ins>
                              <w:del w:id="5819" w:author="JORGE CONTRERAS ORTIZ" w:date="2021-09-04T08:54:00Z">
                                <w:r w:rsidR="00CA0339" w:rsidDel="00425C71">
                                  <w:rPr>
                                    <w:noProof/>
                                  </w:rPr>
                                  <w:delText>57</w:delText>
                                </w:r>
                              </w:del>
                            </w:fldSimple>
                            <w:bookmarkEnd w:id="5814"/>
                            <w:r>
                              <w:t xml:space="preserve"> Esquema montaje Red de Dos Nodos</w:t>
                            </w:r>
                            <w:bookmarkEnd w:id="5815"/>
                            <w:bookmarkEnd w:id="5816"/>
                            <w:bookmarkEnd w:id="5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5820" w:author="JORGE CONTRERAS ORTIZ" w:date="2021-09-04T14:45:00Z">
                          <w:pPr>
                            <w:pStyle w:val="Descripcin"/>
                            <w:jc w:val="center"/>
                          </w:pPr>
                        </w:pPrChange>
                      </w:pPr>
                      <w:bookmarkStart w:id="5821" w:name="_Ref81655134"/>
                      <w:bookmarkStart w:id="5822" w:name="_Toc81499634"/>
                      <w:bookmarkStart w:id="5823" w:name="_Toc81499869"/>
                      <w:bookmarkStart w:id="5824" w:name="_Toc81938691"/>
                      <w:r>
                        <w:t xml:space="preserve">Ilustración </w:t>
                      </w:r>
                      <w:fldSimple w:instr=" SEQ Ilustración \* ARABIC ">
                        <w:ins w:id="5825" w:author="JORGE CONTRERAS ORTIZ" w:date="2021-09-04T14:44:00Z">
                          <w:r w:rsidR="003E5AE5">
                            <w:rPr>
                              <w:noProof/>
                            </w:rPr>
                            <w:t>58</w:t>
                          </w:r>
                        </w:ins>
                        <w:del w:id="5826" w:author="JORGE CONTRERAS ORTIZ" w:date="2021-09-04T08:54:00Z">
                          <w:r w:rsidR="00CA0339" w:rsidDel="00425C71">
                            <w:rPr>
                              <w:noProof/>
                            </w:rPr>
                            <w:delText>57</w:delText>
                          </w:r>
                        </w:del>
                      </w:fldSimple>
                      <w:bookmarkEnd w:id="5821"/>
                      <w:r>
                        <w:t xml:space="preserve"> Esquema montaje Red de Dos Nodos</w:t>
                      </w:r>
                      <w:bookmarkEnd w:id="5822"/>
                      <w:bookmarkEnd w:id="5823"/>
                      <w:bookmarkEnd w:id="5824"/>
                    </w:p>
                  </w:txbxContent>
                </v:textbox>
                <w10:wrap type="tight"/>
              </v:shape>
            </w:pict>
          </mc:Fallback>
        </mc:AlternateContent>
      </w:r>
      <w:r w:rsidR="0074559B" w:rsidRPr="00791D37">
        <w:t xml:space="preserve">Se han realizado varias pruebas para las cuales el esquema de montaje ha sido el </w:t>
      </w:r>
      <w:del w:id="5827" w:author="JORGE CONTRERAS ORTIZ" w:date="2021-09-04T13:37:00Z">
        <w:r w:rsidR="0074559B" w:rsidRPr="00791D37" w:rsidDel="00F92885">
          <w:delText>siguiente</w:delText>
        </w:r>
      </w:del>
      <w:ins w:id="5828" w:author="JORGE CONTRERAS ORTIZ" w:date="2021-09-04T13:37:00Z">
        <w:r w:rsidR="00F92885">
          <w:t xml:space="preserve">mostrado en </w:t>
        </w:r>
      </w:ins>
      <w:ins w:id="5829" w:author="JORGE CONTRERAS ORTIZ" w:date="2021-09-04T14:45:00Z">
        <w:r w:rsidR="003E5AE5">
          <w:fldChar w:fldCharType="begin"/>
        </w:r>
        <w:r w:rsidR="003E5AE5">
          <w:instrText xml:space="preserve"> REF _Ref81655134 \h </w:instrText>
        </w:r>
      </w:ins>
      <w:r w:rsidR="003E5AE5">
        <w:fldChar w:fldCharType="separate"/>
      </w:r>
      <w:ins w:id="5830" w:author="JORGE CONTRERAS ORTIZ" w:date="2021-09-05T23:41:00Z">
        <w:r w:rsidR="001749E7">
          <w:t xml:space="preserve">Ilustración </w:t>
        </w:r>
        <w:r w:rsidR="001749E7">
          <w:rPr>
            <w:noProof/>
          </w:rPr>
          <w:t>58</w:t>
        </w:r>
      </w:ins>
      <w:ins w:id="5831"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5832"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5833" w:name="_Toc81499462"/>
      <w:bookmarkStart w:id="5834" w:name="_Toc81938611"/>
      <w:r w:rsidRPr="00791D37">
        <w:t>CREACIÓN DE LA RED</w:t>
      </w:r>
      <w:bookmarkEnd w:id="5833"/>
      <w:bookmarkEnd w:id="5834"/>
    </w:p>
    <w:p w14:paraId="52DD98AD" w14:textId="77777777" w:rsidR="0074559B" w:rsidRPr="00791D37" w:rsidRDefault="0074559B" w:rsidP="00791D37"/>
    <w:p w14:paraId="1A36FD0A" w14:textId="212D2505" w:rsidR="0074559B" w:rsidRPr="00791D37" w:rsidRDefault="0074559B" w:rsidP="00791D37">
      <w:r w:rsidRPr="00791D37">
        <w:t xml:space="preserve">La primera prueba realizada ha sido la creación correcta de la red (de la manera vista en </w:t>
      </w:r>
      <w:ins w:id="5835" w:author="JORGE CONTRERAS ORTIZ" w:date="2021-09-04T13:37:00Z">
        <w:r w:rsidR="00F92885">
          <w:fldChar w:fldCharType="begin"/>
        </w:r>
        <w:r w:rsidR="00F92885">
          <w:instrText xml:space="preserve"> REF _Ref81655066 \h </w:instrText>
        </w:r>
      </w:ins>
      <w:r w:rsidR="00F92885">
        <w:fldChar w:fldCharType="separate"/>
      </w:r>
      <w:ins w:id="5836" w:author="JORGE CONTRERAS ORTIZ" w:date="2021-09-05T23:41:00Z">
        <w:r w:rsidR="001749E7" w:rsidRPr="00791D37">
          <w:t>PRIMERA INTERACCIÓN CON DONGLE USB</w:t>
        </w:r>
      </w:ins>
      <w:ins w:id="5837" w:author="JORGE CONTRERAS ORTIZ" w:date="2021-09-04T13:37:00Z">
        <w:r w:rsidR="00F92885">
          <w:fldChar w:fldCharType="end"/>
        </w:r>
      </w:ins>
      <w:del w:id="5838"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lastRenderedPageBreak/>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5839" w:author="JORGE CONTRERAS ORTIZ" w:date="2021-09-04T13:36:00Z"/>
        </w:rPr>
      </w:pPr>
      <w:bookmarkStart w:id="5840" w:name="_Toc81658406"/>
      <w:bookmarkStart w:id="5841" w:name="_Toc81658650"/>
      <w:bookmarkStart w:id="5842" w:name="_Toc81658805"/>
      <w:bookmarkStart w:id="5843" w:name="_Toc81659184"/>
      <w:bookmarkStart w:id="5844" w:name="_Toc81659425"/>
      <w:bookmarkStart w:id="5845" w:name="_Toc81659742"/>
      <w:bookmarkStart w:id="5846" w:name="_Toc81743531"/>
      <w:bookmarkStart w:id="5847" w:name="_Toc81743686"/>
      <w:bookmarkStart w:id="5848" w:name="_Toc81761845"/>
      <w:bookmarkStart w:id="5849" w:name="_Toc81764184"/>
      <w:bookmarkStart w:id="5850" w:name="_Toc81765316"/>
      <w:bookmarkStart w:id="5851" w:name="_Toc81772906"/>
      <w:bookmarkStart w:id="5852" w:name="_Toc81776585"/>
      <w:bookmarkStart w:id="5853" w:name="_Toc81776781"/>
      <w:bookmarkStart w:id="5854" w:name="_Toc81777144"/>
      <w:bookmarkStart w:id="5855" w:name="_Toc81777429"/>
      <w:bookmarkStart w:id="5856" w:name="_Toc81777715"/>
      <w:bookmarkStart w:id="5857" w:name="_Toc81778015"/>
      <w:bookmarkStart w:id="5858" w:name="_Toc81778306"/>
      <w:bookmarkStart w:id="5859" w:name="_Toc81938612"/>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14:paraId="18254C64" w14:textId="2405752E" w:rsidR="0074559B" w:rsidRPr="00791D37" w:rsidRDefault="00C17583" w:rsidP="00791D37">
      <w:pPr>
        <w:pStyle w:val="Ttulo3"/>
      </w:pPr>
      <w:bookmarkStart w:id="5860" w:name="_Toc81499463"/>
      <w:bookmarkStart w:id="5861" w:name="_Ref81663547"/>
      <w:bookmarkStart w:id="5862" w:name="_Ref81663594"/>
      <w:bookmarkStart w:id="5863" w:name="_Ref81663595"/>
      <w:bookmarkStart w:id="5864" w:name="_Toc81938613"/>
      <w:r w:rsidRPr="00791D37">
        <w:t>PING ENTRE NODOS</w:t>
      </w:r>
      <w:bookmarkEnd w:id="5860"/>
      <w:bookmarkEnd w:id="5861"/>
      <w:bookmarkEnd w:id="5862"/>
      <w:bookmarkEnd w:id="5863"/>
      <w:bookmarkEnd w:id="5864"/>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51E5AE71" w:rsidR="00E50D57" w:rsidRDefault="0074559B" w:rsidP="00791D37">
      <w:pPr>
        <w:rPr>
          <w:ins w:id="5865" w:author="JORGE CONTRERAS ORTIZ" w:date="2021-09-05T22:46:00Z"/>
        </w:rPr>
      </w:pPr>
      <w:r w:rsidRPr="00791D37">
        <w:t xml:space="preserve">En el lado que se realiza el ping saldrán los </w:t>
      </w:r>
      <w:del w:id="5866"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5867" w:author="JORGE CONTRERAS ORTIZ" w:date="2021-09-04T16:27:00Z">
        <w:r w:rsidR="00DF11EC">
          <w:t xml:space="preserve"> que se muestran en</w:t>
        </w:r>
      </w:ins>
      <w:ins w:id="5868"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5869" w:author="JORGE CONTRERAS ORTIZ" w:date="2021-09-05T23:41:00Z">
        <w:r w:rsidR="001749E7" w:rsidRPr="00791D37">
          <w:t xml:space="preserve">Ilustración </w:t>
        </w:r>
        <w:r w:rsidR="001749E7">
          <w:rPr>
            <w:noProof/>
          </w:rPr>
          <w:t>59</w:t>
        </w:r>
      </w:ins>
      <w:ins w:id="5870"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609600"/>
                    </a:xfrm>
                    <a:prstGeom prst="rect">
                      <a:avLst/>
                    </a:prstGeom>
                  </pic:spPr>
                </pic:pic>
              </a:graphicData>
            </a:graphic>
          </wp:inline>
        </w:drawing>
      </w:r>
    </w:p>
    <w:p w14:paraId="794F5376" w14:textId="12EAF443" w:rsidR="0074559B" w:rsidRDefault="0074559B" w:rsidP="00CA0339">
      <w:pPr>
        <w:pStyle w:val="Descripcin"/>
        <w:jc w:val="center"/>
        <w:rPr>
          <w:ins w:id="5871" w:author="JORGE CONTRERAS ORTIZ" w:date="2021-09-05T22:45:00Z"/>
        </w:rPr>
      </w:pPr>
      <w:bookmarkStart w:id="5872" w:name="_Ref81665980"/>
      <w:bookmarkStart w:id="5873" w:name="_Toc81499635"/>
      <w:bookmarkStart w:id="5874" w:name="_Toc81499870"/>
      <w:bookmarkStart w:id="5875" w:name="_Ref81665969"/>
      <w:bookmarkStart w:id="5876" w:name="_Toc81938692"/>
      <w:r w:rsidRPr="00791D37">
        <w:t xml:space="preserve">Ilustración </w:t>
      </w:r>
      <w:fldSimple w:instr=" SEQ Ilustración \* ARABIC ">
        <w:ins w:id="5877" w:author="JORGE CONTRERAS ORTIZ" w:date="2021-09-05T23:41:00Z">
          <w:r w:rsidR="001749E7">
            <w:rPr>
              <w:noProof/>
            </w:rPr>
            <w:t>59</w:t>
          </w:r>
        </w:ins>
        <w:del w:id="5878" w:author="JORGE CONTRERAS ORTIZ" w:date="2021-09-04T08:54:00Z">
          <w:r w:rsidR="00CA0339" w:rsidDel="00425C71">
            <w:rPr>
              <w:noProof/>
            </w:rPr>
            <w:delText>58</w:delText>
          </w:r>
        </w:del>
      </w:fldSimple>
      <w:bookmarkEnd w:id="5872"/>
      <w:r w:rsidRPr="00791D37">
        <w:t xml:space="preserve"> Logs </w:t>
      </w:r>
      <w:proofErr w:type="spellStart"/>
      <w:r w:rsidRPr="00791D37">
        <w:t>KiTools</w:t>
      </w:r>
      <w:proofErr w:type="spellEnd"/>
      <w:r w:rsidRPr="00791D37">
        <w:t xml:space="preserve"> al REALIZAR un Ping</w:t>
      </w:r>
      <w:bookmarkEnd w:id="5873"/>
      <w:bookmarkEnd w:id="5874"/>
      <w:bookmarkEnd w:id="5875"/>
      <w:bookmarkEnd w:id="5876"/>
    </w:p>
    <w:p w14:paraId="61371C20" w14:textId="3B2153D6" w:rsidR="00E50D57" w:rsidRDefault="00E50D57" w:rsidP="00E50D57">
      <w:pPr>
        <w:rPr>
          <w:ins w:id="5879" w:author="JORGE CONTRERAS ORTIZ" w:date="2021-09-05T22:46:00Z"/>
        </w:rPr>
      </w:pPr>
    </w:p>
    <w:p w14:paraId="089A070C" w14:textId="77777777" w:rsidR="00E50D57" w:rsidRPr="00E50D57" w:rsidRDefault="00E50D57">
      <w:pPr>
        <w:rPr>
          <w:rPrChange w:id="5880" w:author="JORGE CONTRERAS ORTIZ" w:date="2021-09-05T22:45:00Z">
            <w:rPr/>
          </w:rPrChange>
        </w:rPr>
        <w:pPrChange w:id="5881" w:author="JORGE CONTRERAS ORTIZ" w:date="2021-09-05T22:45:00Z">
          <w:pPr>
            <w:pStyle w:val="Descripcin"/>
            <w:jc w:val="center"/>
          </w:pPr>
        </w:pPrChange>
      </w:pPr>
    </w:p>
    <w:p w14:paraId="7C09D972" w14:textId="06FBE625" w:rsidR="00E50D57" w:rsidRDefault="0074559B" w:rsidP="00791D37">
      <w:pPr>
        <w:rPr>
          <w:ins w:id="5882" w:author="JORGE CONTRERAS ORTIZ" w:date="2021-09-05T22:46:00Z"/>
        </w:rPr>
      </w:pPr>
      <w:r w:rsidRPr="00791D37">
        <w:t xml:space="preserve">En </w:t>
      </w:r>
      <w:del w:id="5883" w:author="JORGE CONTRERAS ORTIZ" w:date="2021-09-05T17:46:00Z">
        <w:r w:rsidRPr="00791D37" w:rsidDel="00DC6100">
          <w:delText>cambio</w:delText>
        </w:r>
      </w:del>
      <w:ins w:id="5884"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5885" w:author="JORGE CONTRERAS ORTIZ" w:date="2021-09-04T16:39:00Z">
        <w:r w:rsidRPr="00791D37" w:rsidDel="00363B1A">
          <w:delText xml:space="preserve">siguientes </w:delText>
        </w:r>
      </w:del>
      <w:r w:rsidRPr="00791D37">
        <w:t>Logs</w:t>
      </w:r>
      <w:ins w:id="5886"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5887" w:author="JORGE CONTRERAS ORTIZ" w:date="2021-09-05T23:41:00Z">
        <w:r w:rsidR="001749E7" w:rsidRPr="00791D37">
          <w:t xml:space="preserve">Ilustración </w:t>
        </w:r>
        <w:r w:rsidR="001749E7">
          <w:rPr>
            <w:noProof/>
          </w:rPr>
          <w:t>60</w:t>
        </w:r>
      </w:ins>
      <w:ins w:id="5888"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5"/>
                    <a:stretch>
                      <a:fillRect/>
                    </a:stretch>
                  </pic:blipFill>
                  <pic:spPr>
                    <a:xfrm>
                      <a:off x="0" y="0"/>
                      <a:ext cx="5400040" cy="504825"/>
                    </a:xfrm>
                    <a:prstGeom prst="rect">
                      <a:avLst/>
                    </a:prstGeom>
                  </pic:spPr>
                </pic:pic>
              </a:graphicData>
            </a:graphic>
          </wp:inline>
        </w:drawing>
      </w:r>
    </w:p>
    <w:p w14:paraId="57D9F28A" w14:textId="2CB5B15F" w:rsidR="0074559B" w:rsidRPr="00791D37" w:rsidRDefault="0074559B" w:rsidP="00CA0339">
      <w:pPr>
        <w:pStyle w:val="Descripcin"/>
        <w:jc w:val="center"/>
      </w:pPr>
      <w:bookmarkStart w:id="5889" w:name="_Ref81665988"/>
      <w:bookmarkStart w:id="5890" w:name="_Toc81499636"/>
      <w:bookmarkStart w:id="5891" w:name="_Toc81499871"/>
      <w:bookmarkStart w:id="5892" w:name="_Toc81938693"/>
      <w:r w:rsidRPr="00791D37">
        <w:t xml:space="preserve">Ilustración </w:t>
      </w:r>
      <w:fldSimple w:instr=" SEQ Ilustración \* ARABIC ">
        <w:ins w:id="5893" w:author="JORGE CONTRERAS ORTIZ" w:date="2021-09-05T23:41:00Z">
          <w:r w:rsidR="001749E7">
            <w:rPr>
              <w:noProof/>
            </w:rPr>
            <w:t>60</w:t>
          </w:r>
        </w:ins>
        <w:del w:id="5894" w:author="JORGE CONTRERAS ORTIZ" w:date="2021-09-04T08:54:00Z">
          <w:r w:rsidR="00CA0339" w:rsidDel="00425C71">
            <w:rPr>
              <w:noProof/>
            </w:rPr>
            <w:delText>59</w:delText>
          </w:r>
        </w:del>
      </w:fldSimple>
      <w:bookmarkEnd w:id="5889"/>
      <w:r w:rsidRPr="00791D37">
        <w:t xml:space="preserve"> Logs </w:t>
      </w:r>
      <w:proofErr w:type="spellStart"/>
      <w:r w:rsidRPr="00791D37">
        <w:t>KiTools</w:t>
      </w:r>
      <w:proofErr w:type="spellEnd"/>
      <w:r w:rsidRPr="00791D37">
        <w:t xml:space="preserve"> al RECIBIR</w:t>
      </w:r>
      <w:ins w:id="5895" w:author="JORGE CONTRERAS ORTIZ" w:date="2021-09-04T15:57:00Z">
        <w:r w:rsidR="008807DC">
          <w:t xml:space="preserve"> </w:t>
        </w:r>
      </w:ins>
      <w:r w:rsidRPr="00791D37">
        <w:t>un Ping</w:t>
      </w:r>
      <w:bookmarkEnd w:id="5890"/>
      <w:bookmarkEnd w:id="5891"/>
      <w:bookmarkEnd w:id="5892"/>
    </w:p>
    <w:p w14:paraId="5F3A8E38" w14:textId="309AC149" w:rsidR="0074559B" w:rsidRDefault="0074559B" w:rsidP="00791D37">
      <w:pPr>
        <w:rPr>
          <w:ins w:id="5896"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5897" w:name="_Toc81499464"/>
      <w:bookmarkStart w:id="5898" w:name="_Ref81666316"/>
      <w:bookmarkStart w:id="5899" w:name="_Ref81666322"/>
      <w:bookmarkStart w:id="5900" w:name="_Toc81938614"/>
      <w:r w:rsidRPr="00791D37">
        <w:t xml:space="preserve">ENVÍO DE MENSAJES UDP </w:t>
      </w:r>
      <w:del w:id="5901" w:author="JORGE CONTRERAS ORTIZ" w:date="2021-09-05T19:15:00Z">
        <w:r w:rsidRPr="00791D37" w:rsidDel="00257E99">
          <w:delText xml:space="preserve">A TRAVÉS DE SOCKETS </w:delText>
        </w:r>
      </w:del>
      <w:r w:rsidRPr="00791D37">
        <w:t>ENTRE AMBOS NODOS</w:t>
      </w:r>
      <w:bookmarkEnd w:id="5897"/>
      <w:bookmarkEnd w:id="5898"/>
      <w:bookmarkEnd w:id="5899"/>
      <w:bookmarkEnd w:id="5900"/>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w:t>
      </w:r>
      <w:r w:rsidRPr="00791D37">
        <w:lastRenderedPageBreak/>
        <w:t xml:space="preserve">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405785ED" w:rsidR="0074559B" w:rsidRDefault="0074559B" w:rsidP="00791D37">
      <w:pPr>
        <w:pStyle w:val="Prrafodelista"/>
        <w:numPr>
          <w:ilvl w:val="0"/>
          <w:numId w:val="22"/>
        </w:numPr>
        <w:rPr>
          <w:ins w:id="5902"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5903" w:author="JORGE CONTRERAS ORTIZ" w:date="2021-09-04T15:58:00Z">
        <w:r w:rsidR="00E36B99">
          <w:t xml:space="preserve"> </w:t>
        </w:r>
      </w:ins>
      <w:ins w:id="5904"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5905" w:author="JORGE CONTRERAS ORTIZ" w:date="2021-09-05T23:41:00Z">
        <w:r w:rsidR="001749E7">
          <w:t>5.2.2</w:t>
        </w:r>
      </w:ins>
      <w:ins w:id="5906" w:author="JORGE CONTRERAS ORTIZ" w:date="2021-09-04T15:59:00Z">
        <w:r w:rsidR="00E36B99">
          <w:fldChar w:fldCharType="end"/>
        </w:r>
        <w:r w:rsidR="00E36B99">
          <w:t xml:space="preserve"> </w:t>
        </w:r>
      </w:ins>
      <w:ins w:id="5907" w:author="JORGE CONTRERAS ORTIZ" w:date="2021-09-04T15:58:00Z">
        <w:r w:rsidR="00E36B99">
          <w:fldChar w:fldCharType="begin"/>
        </w:r>
        <w:r w:rsidR="00E36B99">
          <w:instrText xml:space="preserve"> REF _Ref81663547 \h </w:instrText>
        </w:r>
      </w:ins>
      <w:r w:rsidR="00E36B99">
        <w:fldChar w:fldCharType="separate"/>
      </w:r>
      <w:ins w:id="5908" w:author="JORGE CONTRERAS ORTIZ" w:date="2021-09-05T23:41:00Z">
        <w:r w:rsidR="001749E7" w:rsidRPr="00791D37">
          <w:t>PING ENTRE NODOS</w:t>
        </w:r>
      </w:ins>
      <w:ins w:id="5909" w:author="JORGE CONTRERAS ORTIZ" w:date="2021-09-04T15:58:00Z">
        <w:r w:rsidR="00E36B99">
          <w:fldChar w:fldCharType="end"/>
        </w:r>
      </w:ins>
      <w:del w:id="5910"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pPr>
        <w:pStyle w:val="Prrafodelista"/>
        <w:rPr>
          <w:ins w:id="5911" w:author="JORGE CONTRERAS ORTIZ" w:date="2021-09-04T15:59:00Z"/>
        </w:rPr>
        <w:pPrChange w:id="5912"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5913" w:author="JORGE CONTRERAS ORTIZ" w:date="2021-09-05T19:15:00Z"/>
        </w:rPr>
        <w:pPrChange w:id="5914"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5915"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5916" w:author="JORGE CONTRERAS ORTIZ" w:date="2021-09-06T00:21:00Z">
          <w:pPr>
            <w:pStyle w:val="Prrafodelista"/>
            <w:numPr>
              <w:numId w:val="14"/>
            </w:numPr>
            <w:ind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5917"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5918" w:author="JORGE CONTRERAS ORTIZ" w:date="2021-09-05T22:46:00Z"/>
        </w:rPr>
      </w:pPr>
      <w:ins w:id="5919" w:author="JORGE CONTRERAS ORTIZ" w:date="2021-09-05T22:46:00Z">
        <w:r>
          <w:br w:type="page"/>
        </w:r>
      </w:ins>
    </w:p>
    <w:p w14:paraId="3C6DA81A" w14:textId="334FDE38" w:rsidR="0074559B" w:rsidRPr="00791D37" w:rsidDel="00E50D57" w:rsidRDefault="0074559B">
      <w:pPr>
        <w:pStyle w:val="Ttulo2"/>
        <w:rPr>
          <w:del w:id="5920" w:author="JORGE CONTRERAS ORTIZ" w:date="2021-09-05T22:47:00Z"/>
        </w:rPr>
        <w:pPrChange w:id="5921" w:author="JORGE CONTRERAS ORTIZ" w:date="2021-09-05T22:47:00Z">
          <w:pPr/>
        </w:pPrChange>
      </w:pPr>
      <w:bookmarkStart w:id="5922" w:name="_Toc81776588"/>
      <w:bookmarkStart w:id="5923" w:name="_Toc81776784"/>
      <w:bookmarkStart w:id="5924" w:name="_Toc81777147"/>
      <w:bookmarkStart w:id="5925" w:name="_Toc81777432"/>
      <w:bookmarkStart w:id="5926" w:name="_Toc81777718"/>
      <w:bookmarkStart w:id="5927" w:name="_Toc81778018"/>
      <w:bookmarkStart w:id="5928" w:name="_Toc81778309"/>
      <w:bookmarkStart w:id="5929" w:name="_Toc81938615"/>
      <w:bookmarkEnd w:id="5922"/>
      <w:bookmarkEnd w:id="5923"/>
      <w:bookmarkEnd w:id="5924"/>
      <w:bookmarkEnd w:id="5925"/>
      <w:bookmarkEnd w:id="5926"/>
      <w:bookmarkEnd w:id="5927"/>
      <w:bookmarkEnd w:id="5928"/>
      <w:bookmarkEnd w:id="5929"/>
    </w:p>
    <w:p w14:paraId="685F49C1" w14:textId="1A0CCE02" w:rsidR="0074559B" w:rsidRPr="00791D37" w:rsidDel="00E50D57" w:rsidRDefault="0074559B">
      <w:pPr>
        <w:pStyle w:val="Ttulo2"/>
        <w:rPr>
          <w:del w:id="5930" w:author="JORGE CONTRERAS ORTIZ" w:date="2021-09-05T22:47:00Z"/>
        </w:rPr>
        <w:pPrChange w:id="5931" w:author="JORGE CONTRERAS ORTIZ" w:date="2021-09-05T22:47:00Z">
          <w:pPr/>
        </w:pPrChange>
      </w:pPr>
      <w:bookmarkStart w:id="5932" w:name="_Toc81776589"/>
      <w:bookmarkStart w:id="5933" w:name="_Toc81776785"/>
      <w:bookmarkStart w:id="5934" w:name="_Toc81777148"/>
      <w:bookmarkStart w:id="5935" w:name="_Toc81777433"/>
      <w:bookmarkStart w:id="5936" w:name="_Toc81777719"/>
      <w:bookmarkStart w:id="5937" w:name="_Toc81778019"/>
      <w:bookmarkStart w:id="5938" w:name="_Toc81778310"/>
      <w:bookmarkStart w:id="5939" w:name="_Toc81938616"/>
      <w:bookmarkEnd w:id="5932"/>
      <w:bookmarkEnd w:id="5933"/>
      <w:bookmarkEnd w:id="5934"/>
      <w:bookmarkEnd w:id="5935"/>
      <w:bookmarkEnd w:id="5936"/>
      <w:bookmarkEnd w:id="5937"/>
      <w:bookmarkEnd w:id="5938"/>
      <w:bookmarkEnd w:id="5939"/>
    </w:p>
    <w:p w14:paraId="2A9D6135" w14:textId="77777777" w:rsidR="0074559B" w:rsidRPr="00791D37" w:rsidRDefault="0074559B">
      <w:pPr>
        <w:pStyle w:val="Ttulo2"/>
      </w:pPr>
      <w:bookmarkStart w:id="5940" w:name="_Toc81499465"/>
      <w:bookmarkStart w:id="5941" w:name="_Toc81938617"/>
      <w:r w:rsidRPr="00791D37">
        <w:t>PRUEBAS CON EL BORDER ROUTER</w:t>
      </w:r>
      <w:bookmarkEnd w:id="5940"/>
      <w:bookmarkEnd w:id="5941"/>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5942" w:name="_Toc81499466"/>
      <w:bookmarkStart w:id="5943" w:name="_Toc81938618"/>
      <w:r w:rsidRPr="00791D37">
        <w:t>INTRODUCCIÓN A LA CONFIGURACIÓN DEL ROUTER.</w:t>
      </w:r>
      <w:bookmarkEnd w:id="5942"/>
      <w:bookmarkEnd w:id="5943"/>
    </w:p>
    <w:p w14:paraId="150DFBE4" w14:textId="77777777" w:rsidR="0074559B" w:rsidRPr="00791D37" w:rsidRDefault="0074559B" w:rsidP="00791D37"/>
    <w:p w14:paraId="09391FD3" w14:textId="43E115F5" w:rsidR="00746CBD" w:rsidRDefault="0074559B" w:rsidP="00CA0339">
      <w:pPr>
        <w:rPr>
          <w:ins w:id="5944" w:author="JORGE CONTRERAS ORTIZ" w:date="2021-09-05T22:48:00Z"/>
        </w:rPr>
      </w:pPr>
      <w:r w:rsidRPr="00791D37">
        <w:t xml:space="preserve">Esta primera prueba ha consistido en una primera interacción con la interfaz del panel de administración web del Border Router y a su configuración correcta.  </w:t>
      </w:r>
      <w:del w:id="5945" w:author="JORGE CONTRERAS ORTIZ" w:date="2021-09-04T15:57:00Z">
        <w:r w:rsidRPr="00791D37" w:rsidDel="008807DC">
          <w:delText>El montaje realizado ha sido</w:delText>
        </w:r>
      </w:del>
      <w:ins w:id="5946" w:author="JORGE CONTRERAS ORTIZ" w:date="2021-09-04T15:57:00Z">
        <w:r w:rsidR="008807DC">
          <w:t xml:space="preserve">El esquema del montaje realizado ha sido el </w:t>
        </w:r>
        <w:r w:rsidR="00E36B99">
          <w:t xml:space="preserve">mostrado a continuación en </w:t>
        </w:r>
      </w:ins>
      <w:ins w:id="5947" w:author="JORGE CONTRERAS ORTIZ" w:date="2021-09-04T15:58:00Z">
        <w:r w:rsidR="00E36B99">
          <w:fldChar w:fldCharType="begin"/>
        </w:r>
        <w:r w:rsidR="00E36B99">
          <w:instrText xml:space="preserve"> REF _Ref81663502 \h </w:instrText>
        </w:r>
      </w:ins>
      <w:r w:rsidR="00E36B99">
        <w:fldChar w:fldCharType="separate"/>
      </w:r>
      <w:ins w:id="5948" w:author="JORGE CONTRERAS ORTIZ" w:date="2021-09-05T23:41:00Z">
        <w:r w:rsidR="001749E7">
          <w:t xml:space="preserve">Ilustración </w:t>
        </w:r>
        <w:r w:rsidR="001749E7">
          <w:rPr>
            <w:noProof/>
          </w:rPr>
          <w:t>61</w:t>
        </w:r>
      </w:ins>
      <w:ins w:id="5949" w:author="JORGE CONTRERAS ORTIZ" w:date="2021-09-04T15:58:00Z">
        <w:r w:rsidR="00E36B99">
          <w:fldChar w:fldCharType="end"/>
        </w:r>
      </w:ins>
      <w:r w:rsidRPr="00791D37">
        <w:t>:</w:t>
      </w:r>
    </w:p>
    <w:p w14:paraId="5D1FDBA4" w14:textId="77777777" w:rsidR="00746CBD" w:rsidRDefault="00746CBD" w:rsidP="00CA0339">
      <w:pPr>
        <w:rPr>
          <w:ins w:id="5950" w:author="JORGE CONTRERAS ORTIZ" w:date="2021-09-05T22:47:00Z"/>
        </w:rPr>
      </w:pPr>
    </w:p>
    <w:p w14:paraId="1C0DA264" w14:textId="77777777" w:rsidR="00746CBD" w:rsidRDefault="00746CBD" w:rsidP="00CA0339">
      <w:pPr>
        <w:rPr>
          <w:ins w:id="5951" w:author="JORGE CONTRERAS ORTIZ" w:date="2021-09-04T14:45:00Z"/>
        </w:rPr>
      </w:pPr>
    </w:p>
    <w:p w14:paraId="47B832B4" w14:textId="2231CF8F" w:rsidR="003E5AE5" w:rsidRPr="00791D37" w:rsidDel="003E5AE5" w:rsidRDefault="003E5AE5" w:rsidP="00CA0339">
      <w:pPr>
        <w:rPr>
          <w:del w:id="5952" w:author="JORGE CONTRERAS ORTIZ" w:date="2021-09-04T14:46:00Z"/>
        </w:rPr>
      </w:pPr>
    </w:p>
    <w:p w14:paraId="1563435C" w14:textId="77777777" w:rsidR="003E5AE5" w:rsidRDefault="003E5AE5">
      <w:pPr>
        <w:pStyle w:val="Textoindependiente"/>
        <w:keepNext/>
        <w:jc w:val="center"/>
        <w:rPr>
          <w:ins w:id="5953" w:author="JORGE CONTRERAS ORTIZ" w:date="2021-09-04T14:46:00Z"/>
        </w:rPr>
        <w:pPrChange w:id="5954"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3EDD0F10" w:rsidR="00746CBD" w:rsidRPr="00746CBD" w:rsidRDefault="003E5AE5">
      <w:pPr>
        <w:pStyle w:val="Descripcin"/>
        <w:jc w:val="center"/>
        <w:rPr>
          <w:rPrChange w:id="5955" w:author="JORGE CONTRERAS ORTIZ" w:date="2021-09-05T22:47:00Z">
            <w:rPr/>
          </w:rPrChange>
        </w:rPr>
        <w:pPrChange w:id="5956" w:author="JORGE CONTRERAS ORTIZ" w:date="2021-09-05T22:47:00Z">
          <w:pPr>
            <w:pStyle w:val="Textoindependiente"/>
            <w:jc w:val="center"/>
          </w:pPr>
        </w:pPrChange>
      </w:pPr>
      <w:bookmarkStart w:id="5957" w:name="_Ref81663502"/>
      <w:bookmarkStart w:id="5958" w:name="_Ref81663496"/>
      <w:bookmarkStart w:id="5959" w:name="_Toc81938694"/>
      <w:ins w:id="5960" w:author="JORGE CONTRERAS ORTIZ" w:date="2021-09-04T14:46:00Z">
        <w:r>
          <w:t xml:space="preserve">Ilustración </w:t>
        </w:r>
        <w:r>
          <w:fldChar w:fldCharType="begin"/>
        </w:r>
        <w:r>
          <w:instrText xml:space="preserve"> SEQ Ilustración \* ARABIC </w:instrText>
        </w:r>
      </w:ins>
      <w:r>
        <w:fldChar w:fldCharType="separate"/>
      </w:r>
      <w:ins w:id="5961" w:author="JORGE CONTRERAS ORTIZ" w:date="2021-09-05T23:41:00Z">
        <w:r w:rsidR="001749E7">
          <w:rPr>
            <w:noProof/>
          </w:rPr>
          <w:t>61</w:t>
        </w:r>
      </w:ins>
      <w:ins w:id="5962" w:author="JORGE CONTRERAS ORTIZ" w:date="2021-09-04T14:46:00Z">
        <w:r>
          <w:fldChar w:fldCharType="end"/>
        </w:r>
        <w:bookmarkEnd w:id="5957"/>
        <w:r>
          <w:t xml:space="preserve"> </w:t>
        </w:r>
        <w:r w:rsidRPr="00DA2F93">
          <w:t>Montaje Border Router</w:t>
        </w:r>
      </w:ins>
      <w:bookmarkEnd w:id="5958"/>
      <w:bookmarkEnd w:id="5959"/>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5963"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5964" w:name="_Toc81499637"/>
                              <w:bookmarkStart w:id="5965" w:name="_Toc81499872"/>
                              <w:del w:id="5966"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5967" w:author="JORGE CONTRERAS ORTIZ" w:date="2021-09-04T08:54:00Z">
                                <w:r w:rsidR="00CA0339" w:rsidDel="00425C71">
                                  <w:rPr>
                                    <w:noProof/>
                                  </w:rPr>
                                  <w:delText>60</w:delText>
                                </w:r>
                              </w:del>
                              <w:del w:id="5968" w:author="JORGE CONTRERAS ORTIZ" w:date="2021-09-04T14:46:00Z">
                                <w:r w:rsidR="005026F3" w:rsidDel="003E5AE5">
                                  <w:rPr>
                                    <w:noProof/>
                                  </w:rPr>
                                  <w:fldChar w:fldCharType="end"/>
                                </w:r>
                                <w:r w:rsidDel="003E5AE5">
                                  <w:delText xml:space="preserve"> Montaje Border Router</w:delText>
                                </w:r>
                              </w:del>
                              <w:bookmarkEnd w:id="5964"/>
                              <w:bookmarkEnd w:id="5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5969" w:name="_Toc81499637"/>
                        <w:bookmarkStart w:id="5970" w:name="_Toc81499872"/>
                        <w:del w:id="5971"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5972" w:author="JORGE CONTRERAS ORTIZ" w:date="2021-09-04T08:54:00Z">
                          <w:r w:rsidR="00CA0339" w:rsidDel="00425C71">
                            <w:rPr>
                              <w:noProof/>
                            </w:rPr>
                            <w:delText>60</w:delText>
                          </w:r>
                        </w:del>
                        <w:del w:id="5973" w:author="JORGE CONTRERAS ORTIZ" w:date="2021-09-04T14:46:00Z">
                          <w:r w:rsidR="005026F3" w:rsidDel="003E5AE5">
                            <w:rPr>
                              <w:noProof/>
                            </w:rPr>
                            <w:fldChar w:fldCharType="end"/>
                          </w:r>
                          <w:r w:rsidDel="003E5AE5">
                            <w:delText xml:space="preserve"> Montaje Border Router</w:delText>
                          </w:r>
                        </w:del>
                        <w:bookmarkEnd w:id="5969"/>
                        <w:bookmarkEnd w:id="5970"/>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5974"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5975"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5976" w:author="JORGE CONTRERAS ORTIZ" w:date="2021-09-05T21:03:00Z"/>
        </w:rPr>
      </w:pPr>
    </w:p>
    <w:p w14:paraId="53E688B0" w14:textId="4E169C88" w:rsidR="000B6602" w:rsidRPr="00791D37" w:rsidDel="000B6602" w:rsidRDefault="000B6602" w:rsidP="00791D37">
      <w:pPr>
        <w:rPr>
          <w:del w:id="5977" w:author="JORGE CONTRERAS ORTIZ" w:date="2021-09-05T21:03:00Z"/>
        </w:rPr>
      </w:pPr>
    </w:p>
    <w:p w14:paraId="428F4D0C" w14:textId="21C41A0B" w:rsidR="0074559B" w:rsidRPr="00791D37" w:rsidRDefault="0074559B" w:rsidP="00791D37">
      <w:r w:rsidRPr="00791D37">
        <w:t xml:space="preserve">Una vez </w:t>
      </w:r>
      <w:del w:id="5978" w:author="JORGE CONTRERAS ORTIZ" w:date="2021-09-04T16:40:00Z">
        <w:r w:rsidRPr="00791D37" w:rsidDel="00363B1A">
          <w:delText xml:space="preserve">accedidos </w:delText>
        </w:r>
      </w:del>
      <w:ins w:id="5979"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w:t>
      </w:r>
      <w:del w:id="5980" w:author="JORGE CONTRERAS ORTIZ" w:date="2021-09-05T17:47:00Z">
        <w:r w:rsidRPr="00791D37" w:rsidDel="00DC6100">
          <w:delText xml:space="preserve">de  </w:delText>
        </w:r>
        <w:r w:rsidRPr="00791D37" w:rsidDel="00DC6100">
          <w:rPr>
            <w:b/>
            <w:bCs/>
          </w:rPr>
          <w:delText>DNS</w:delText>
        </w:r>
      </w:del>
      <w:ins w:id="5981"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5982"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5983" w:author="JORGE CONTRERAS ORTIZ" w:date="2021-09-06T00:22:00Z"/>
        </w:rPr>
      </w:pPr>
      <w:bookmarkStart w:id="5984" w:name="_Toc81938619"/>
      <w:bookmarkEnd w:id="5984"/>
    </w:p>
    <w:p w14:paraId="3FBB9959" w14:textId="2A3A06C2" w:rsidR="0074559B" w:rsidRPr="00791D37" w:rsidDel="00746CBD" w:rsidRDefault="0074559B" w:rsidP="00791D37">
      <w:pPr>
        <w:rPr>
          <w:del w:id="5985" w:author="JORGE CONTRERAS ORTIZ" w:date="2021-09-05T22:48:00Z"/>
        </w:rPr>
      </w:pPr>
      <w:bookmarkStart w:id="5986" w:name="_Toc81776592"/>
      <w:bookmarkStart w:id="5987" w:name="_Toc81776788"/>
      <w:bookmarkStart w:id="5988" w:name="_Toc81777151"/>
      <w:bookmarkStart w:id="5989" w:name="_Toc81777436"/>
      <w:bookmarkStart w:id="5990" w:name="_Toc81777722"/>
      <w:bookmarkStart w:id="5991" w:name="_Toc81778022"/>
      <w:bookmarkStart w:id="5992" w:name="_Toc81778313"/>
      <w:bookmarkStart w:id="5993" w:name="_Toc81938620"/>
      <w:bookmarkEnd w:id="5986"/>
      <w:bookmarkEnd w:id="5987"/>
      <w:bookmarkEnd w:id="5988"/>
      <w:bookmarkEnd w:id="5989"/>
      <w:bookmarkEnd w:id="5990"/>
      <w:bookmarkEnd w:id="5991"/>
      <w:bookmarkEnd w:id="5992"/>
      <w:bookmarkEnd w:id="5993"/>
    </w:p>
    <w:p w14:paraId="1AF6D4D5" w14:textId="42AD89D8" w:rsidR="0074559B" w:rsidRPr="00791D37" w:rsidRDefault="00C17583" w:rsidP="00791D37">
      <w:pPr>
        <w:pStyle w:val="Ttulo3"/>
      </w:pPr>
      <w:bookmarkStart w:id="5994" w:name="_Toc81499467"/>
      <w:bookmarkStart w:id="5995" w:name="_Toc81938621"/>
      <w:r w:rsidRPr="00791D37">
        <w:t>PRUEBA DE CONECTIVIDAD IP ENTRE</w:t>
      </w:r>
      <w:del w:id="5996" w:author="JORGE CONTRERAS ORTIZ" w:date="2021-09-05T14:12:00Z">
        <w:r w:rsidRPr="00791D37" w:rsidDel="00353559">
          <w:delText xml:space="preserve"> </w:delText>
        </w:r>
      </w:del>
      <w:del w:id="5997" w:author="JORGE CONTRERAS ORTIZ" w:date="2021-09-05T14:11:00Z">
        <w:r w:rsidRPr="00791D37" w:rsidDel="00353559">
          <w:delText>LA</w:delText>
        </w:r>
      </w:del>
      <w:r w:rsidRPr="00791D37">
        <w:t xml:space="preserve"> RED THREAD Y </w:t>
      </w:r>
      <w:del w:id="5998" w:author="JORGE CONTRERAS ORTIZ" w:date="2021-09-05T14:11:00Z">
        <w:r w:rsidRPr="00791D37" w:rsidDel="00353559">
          <w:delText xml:space="preserve">LA </w:delText>
        </w:r>
      </w:del>
      <w:r w:rsidRPr="00791D37">
        <w:t>LAN</w:t>
      </w:r>
      <w:bookmarkEnd w:id="5994"/>
      <w:bookmarkEnd w:id="5995"/>
    </w:p>
    <w:p w14:paraId="0A4FBFA1" w14:textId="77777777" w:rsidR="0074559B" w:rsidRPr="00791D37" w:rsidRDefault="0074559B" w:rsidP="00791D37"/>
    <w:p w14:paraId="30774B92" w14:textId="1025A1CA" w:rsidR="0074559B" w:rsidRDefault="0074559B" w:rsidP="00791D37">
      <w:pPr>
        <w:rPr>
          <w:ins w:id="5999" w:author="JORGE CONTRERAS ORTIZ" w:date="2021-09-05T22:48:00Z"/>
        </w:rPr>
      </w:pPr>
      <w:r w:rsidRPr="00791D37">
        <w:t xml:space="preserve">Para esta prueba se ha usado el BR y uno de los Dongle KTDG102 formando la </w:t>
      </w:r>
      <w:del w:id="6000" w:author="JORGE CONTRERAS ORTIZ" w:date="2021-09-04T13:40:00Z">
        <w:r w:rsidRPr="00791D37" w:rsidDel="00F92885">
          <w:delText xml:space="preserve">siguiente </w:delText>
        </w:r>
      </w:del>
      <w:r w:rsidRPr="00791D37">
        <w:t>topología de red</w:t>
      </w:r>
      <w:ins w:id="6001" w:author="JORGE CONTRERAS ORTIZ" w:date="2021-09-04T13:40:00Z">
        <w:r w:rsidR="00F92885">
          <w:t xml:space="preserve"> mostrada a continuación en </w:t>
        </w:r>
      </w:ins>
      <w:ins w:id="6002" w:author="JORGE CONTRERAS ORTIZ" w:date="2021-09-04T13:41:00Z">
        <w:r w:rsidR="00F92885">
          <w:fldChar w:fldCharType="begin"/>
        </w:r>
        <w:r w:rsidR="00F92885">
          <w:instrText xml:space="preserve"> REF _Ref81655279 \h </w:instrText>
        </w:r>
      </w:ins>
      <w:r w:rsidR="00F92885">
        <w:fldChar w:fldCharType="separate"/>
      </w:r>
      <w:ins w:id="6003" w:author="JORGE CONTRERAS ORTIZ" w:date="2021-09-05T23:41:00Z">
        <w:r w:rsidR="001749E7" w:rsidRPr="00791D37">
          <w:t xml:space="preserve">Ilustración </w:t>
        </w:r>
        <w:r w:rsidR="001749E7">
          <w:rPr>
            <w:noProof/>
          </w:rPr>
          <w:t>62</w:t>
        </w:r>
      </w:ins>
      <w:ins w:id="6004"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7"/>
                    <a:stretch>
                      <a:fillRect/>
                    </a:stretch>
                  </pic:blipFill>
                  <pic:spPr>
                    <a:xfrm>
                      <a:off x="0" y="0"/>
                      <a:ext cx="5400040" cy="2513965"/>
                    </a:xfrm>
                    <a:prstGeom prst="rect">
                      <a:avLst/>
                    </a:prstGeom>
                  </pic:spPr>
                </pic:pic>
              </a:graphicData>
            </a:graphic>
          </wp:inline>
        </w:drawing>
      </w:r>
    </w:p>
    <w:p w14:paraId="31EFCFBE" w14:textId="771AC56E" w:rsidR="0074559B" w:rsidRPr="00791D37" w:rsidRDefault="0074559B" w:rsidP="00CA0339">
      <w:pPr>
        <w:pStyle w:val="Descripcin"/>
        <w:jc w:val="center"/>
      </w:pPr>
      <w:bookmarkStart w:id="6005" w:name="_Ref81655279"/>
      <w:bookmarkStart w:id="6006" w:name="_Toc81499638"/>
      <w:bookmarkStart w:id="6007" w:name="_Toc81499873"/>
      <w:bookmarkStart w:id="6008" w:name="_Ref81655275"/>
      <w:bookmarkStart w:id="6009" w:name="_Toc81938695"/>
      <w:r w:rsidRPr="00791D37">
        <w:t xml:space="preserve">Ilustración </w:t>
      </w:r>
      <w:fldSimple w:instr=" SEQ Ilustración \* ARABIC ">
        <w:ins w:id="6010" w:author="JORGE CONTRERAS ORTIZ" w:date="2021-09-05T23:41:00Z">
          <w:r w:rsidR="001749E7">
            <w:rPr>
              <w:noProof/>
            </w:rPr>
            <w:t>62</w:t>
          </w:r>
        </w:ins>
        <w:del w:id="6011" w:author="JORGE CONTRERAS ORTIZ" w:date="2021-09-04T08:54:00Z">
          <w:r w:rsidR="00CA0339" w:rsidDel="00425C71">
            <w:rPr>
              <w:noProof/>
            </w:rPr>
            <w:delText>61</w:delText>
          </w:r>
        </w:del>
      </w:fldSimple>
      <w:bookmarkEnd w:id="6005"/>
      <w:r w:rsidRPr="00791D37">
        <w:t xml:space="preserve"> Topología de Red 1 nodo con BR</w:t>
      </w:r>
      <w:bookmarkEnd w:id="6006"/>
      <w:bookmarkEnd w:id="6007"/>
      <w:bookmarkEnd w:id="6008"/>
      <w:bookmarkEnd w:id="6009"/>
    </w:p>
    <w:p w14:paraId="295A3403" w14:textId="77777777" w:rsidR="00746CBD" w:rsidRDefault="00746CBD" w:rsidP="00791D37">
      <w:pPr>
        <w:rPr>
          <w:ins w:id="6012"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7F40C5CF" w:rsidR="0074559B" w:rsidRPr="00791D37" w:rsidRDefault="00CF1961" w:rsidP="00791D37">
      <w:pPr>
        <w:pStyle w:val="Prrafodelista"/>
        <w:numPr>
          <w:ilvl w:val="0"/>
          <w:numId w:val="23"/>
        </w:numPr>
      </w:pPr>
      <w:hyperlink r:id="rId88" w:history="1">
        <w:r w:rsidR="0074559B" w:rsidRPr="00791D37">
          <w:rPr>
            <w:rStyle w:val="Hipervnculo"/>
          </w:rPr>
          <w:t>Descripción Genérica y Condiciones Previas</w:t>
        </w:r>
      </w:hyperlink>
    </w:p>
    <w:p w14:paraId="20D31AF2" w14:textId="72F19C05" w:rsidR="0074559B" w:rsidRPr="00791D37" w:rsidRDefault="00CF1961" w:rsidP="00791D37">
      <w:pPr>
        <w:pStyle w:val="Prrafodelista"/>
        <w:numPr>
          <w:ilvl w:val="0"/>
          <w:numId w:val="23"/>
        </w:numPr>
      </w:pPr>
      <w:hyperlink r:id="rId89" w:history="1">
        <w:r w:rsidR="0074559B" w:rsidRPr="00791D37">
          <w:rPr>
            <w:rStyle w:val="Hipervnculo"/>
          </w:rPr>
          <w:t>Conectividad IPv6</w:t>
        </w:r>
      </w:hyperlink>
    </w:p>
    <w:p w14:paraId="5DBD80D7" w14:textId="39FB558A" w:rsidR="0074559B" w:rsidRPr="00791D37" w:rsidRDefault="00CF1961" w:rsidP="00791D37">
      <w:pPr>
        <w:pStyle w:val="Prrafodelista"/>
        <w:numPr>
          <w:ilvl w:val="0"/>
          <w:numId w:val="23"/>
        </w:numPr>
      </w:pPr>
      <w:hyperlink r:id="rId90" w:history="1">
        <w:r w:rsidR="0074559B" w:rsidRPr="00791D37">
          <w:rPr>
            <w:rStyle w:val="Hipervnculo"/>
          </w:rPr>
          <w:t>Conectividad IPv4 a IPv6</w:t>
        </w:r>
      </w:hyperlink>
    </w:p>
    <w:p w14:paraId="4A04AA85" w14:textId="7A0D745C" w:rsidR="0074559B" w:rsidRPr="00791D37" w:rsidRDefault="00CF1961" w:rsidP="00791D37">
      <w:pPr>
        <w:pStyle w:val="Prrafodelista"/>
        <w:numPr>
          <w:ilvl w:val="0"/>
          <w:numId w:val="23"/>
        </w:numPr>
      </w:pPr>
      <w:hyperlink r:id="rId91"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6013" w:name="_Toc81499468"/>
      <w:bookmarkStart w:id="6014" w:name="_Toc81938622"/>
      <w:r w:rsidRPr="00791D37">
        <w:t>RED CON EL BR Y DOS NODOS KTDG102</w:t>
      </w:r>
      <w:bookmarkEnd w:id="6013"/>
      <w:bookmarkEnd w:id="6014"/>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8C6CB46" w:rsidR="0074559B" w:rsidRPr="00791D37" w:rsidRDefault="0074559B" w:rsidP="00791D37">
      <w:r w:rsidRPr="00791D37">
        <w:t xml:space="preserve">Al principio de unirse el BR, se observa en el menú de Visual Network la </w:t>
      </w:r>
      <w:del w:id="6015" w:author="JORGE CONTRERAS ORTIZ" w:date="2021-09-04T16:40:00Z">
        <w:r w:rsidRPr="00791D37" w:rsidDel="00363B1A">
          <w:delText xml:space="preserve">siguiente </w:delText>
        </w:r>
      </w:del>
      <w:r w:rsidRPr="00791D37">
        <w:t>topología de red</w:t>
      </w:r>
      <w:ins w:id="6016" w:author="JORGE CONTRERAS ORTIZ" w:date="2021-09-04T16:40:00Z">
        <w:r w:rsidR="00363B1A">
          <w:t xml:space="preserve"> mostrada a continuación en </w:t>
        </w:r>
      </w:ins>
      <w:ins w:id="6017" w:author="JORGE CONTRERAS ORTIZ" w:date="2021-09-04T16:41:00Z">
        <w:r w:rsidR="00363B1A">
          <w:fldChar w:fldCharType="begin"/>
        </w:r>
        <w:r w:rsidR="00363B1A">
          <w:instrText xml:space="preserve"> REF _Ref81666090 \h </w:instrText>
        </w:r>
      </w:ins>
      <w:r w:rsidR="00363B1A">
        <w:fldChar w:fldCharType="separate"/>
      </w:r>
      <w:ins w:id="6018" w:author="JORGE CONTRERAS ORTIZ" w:date="2021-09-05T23:41:00Z">
        <w:r w:rsidR="001749E7" w:rsidRPr="00791D37">
          <w:t xml:space="preserve">Ilustración </w:t>
        </w:r>
        <w:r w:rsidR="001749E7">
          <w:rPr>
            <w:noProof/>
          </w:rPr>
          <w:t>63</w:t>
        </w:r>
      </w:ins>
      <w:ins w:id="6019"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173B6C4B" w:rsidR="0074559B" w:rsidRPr="00791D37" w:rsidRDefault="0074559B" w:rsidP="00CA0339">
      <w:pPr>
        <w:pStyle w:val="Descripcin"/>
        <w:jc w:val="center"/>
      </w:pPr>
      <w:bookmarkStart w:id="6020" w:name="_Ref81666090"/>
      <w:bookmarkStart w:id="6021" w:name="_Toc81499639"/>
      <w:bookmarkStart w:id="6022" w:name="_Toc81499874"/>
      <w:bookmarkStart w:id="6023" w:name="_Toc81938696"/>
      <w:r w:rsidRPr="00791D37">
        <w:t xml:space="preserve">Ilustración </w:t>
      </w:r>
      <w:fldSimple w:instr=" SEQ Ilustración \* ARABIC ">
        <w:ins w:id="6024" w:author="JORGE CONTRERAS ORTIZ" w:date="2021-09-05T23:41:00Z">
          <w:r w:rsidR="001749E7">
            <w:rPr>
              <w:noProof/>
            </w:rPr>
            <w:t>63</w:t>
          </w:r>
        </w:ins>
        <w:del w:id="6025" w:author="JORGE CONTRERAS ORTIZ" w:date="2021-09-04T08:54:00Z">
          <w:r w:rsidR="00CA0339" w:rsidDel="00425C71">
            <w:rPr>
              <w:noProof/>
            </w:rPr>
            <w:delText>62</w:delText>
          </w:r>
        </w:del>
      </w:fldSimple>
      <w:bookmarkEnd w:id="6020"/>
      <w:r w:rsidRPr="00791D37">
        <w:t xml:space="preserve"> Topología 1 de BR con 2 nodos Dongle</w:t>
      </w:r>
      <w:bookmarkEnd w:id="6021"/>
      <w:bookmarkEnd w:id="6022"/>
      <w:bookmarkEnd w:id="6023"/>
    </w:p>
    <w:p w14:paraId="6E85E71B" w14:textId="77777777" w:rsidR="0074559B" w:rsidRPr="00791D37" w:rsidRDefault="0074559B" w:rsidP="00791D37"/>
    <w:p w14:paraId="21FFF165" w14:textId="71F0B4C0" w:rsidR="0074559B" w:rsidRPr="00791D37" w:rsidRDefault="0074559B" w:rsidP="00791D37">
      <w:r w:rsidRPr="00791D37">
        <w:t xml:space="preserve">Siendo el Dongle Leader el </w:t>
      </w:r>
      <w:ins w:id="6026"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6027"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6028" w:author="JORGE CONTRERAS ORTIZ" w:date="2021-09-05T23:41:00Z">
        <w:r w:rsidR="001749E7" w:rsidRPr="00791D37">
          <w:t xml:space="preserve">Ilustración </w:t>
        </w:r>
        <w:r w:rsidR="001749E7">
          <w:rPr>
            <w:noProof/>
          </w:rPr>
          <w:t>64</w:t>
        </w:r>
      </w:ins>
      <w:ins w:id="6029" w:author="JORGE CONTRERAS ORTIZ" w:date="2021-09-04T16:41:00Z">
        <w:r w:rsidR="00363B1A">
          <w:fldChar w:fldCharType="end"/>
        </w:r>
      </w:ins>
      <w:del w:id="6030"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DB588EC" w:rsidR="0074559B" w:rsidRPr="00791D37" w:rsidRDefault="0074559B" w:rsidP="00CA0339">
      <w:pPr>
        <w:pStyle w:val="Descripcin"/>
        <w:jc w:val="center"/>
      </w:pPr>
      <w:bookmarkStart w:id="6031" w:name="_Ref81666126"/>
      <w:bookmarkStart w:id="6032" w:name="_Toc81499640"/>
      <w:bookmarkStart w:id="6033" w:name="_Toc81499875"/>
      <w:bookmarkStart w:id="6034" w:name="_Toc81938697"/>
      <w:r w:rsidRPr="00791D37">
        <w:t xml:space="preserve">Ilustración </w:t>
      </w:r>
      <w:fldSimple w:instr=" SEQ Ilustración \* ARABIC ">
        <w:ins w:id="6035" w:author="JORGE CONTRERAS ORTIZ" w:date="2021-09-05T23:41:00Z">
          <w:r w:rsidR="001749E7">
            <w:rPr>
              <w:noProof/>
            </w:rPr>
            <w:t>64</w:t>
          </w:r>
        </w:ins>
        <w:del w:id="6036" w:author="JORGE CONTRERAS ORTIZ" w:date="2021-09-04T08:54:00Z">
          <w:r w:rsidR="00CA0339" w:rsidDel="00425C71">
            <w:rPr>
              <w:noProof/>
            </w:rPr>
            <w:delText>63</w:delText>
          </w:r>
        </w:del>
      </w:fldSimple>
      <w:bookmarkEnd w:id="6031"/>
      <w:r w:rsidRPr="00791D37">
        <w:t xml:space="preserve"> Topología 2 de BR con dos nodos Dongle</w:t>
      </w:r>
      <w:bookmarkEnd w:id="6032"/>
      <w:bookmarkEnd w:id="6033"/>
      <w:bookmarkEnd w:id="6034"/>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6037" w:author="JORGE CONTRERAS ORTIZ" w:date="2021-09-05T17:47:00Z">
        <w:r w:rsidRPr="00791D37" w:rsidDel="00DC6100">
          <w:rPr>
            <w:i/>
          </w:rPr>
          <w:delText xml:space="preserve">6 </w:delText>
        </w:r>
        <w:r w:rsidRPr="00791D37" w:rsidDel="00DC6100">
          <w:rPr>
            <w:iCs/>
          </w:rPr>
          <w:delText xml:space="preserve"> a</w:delText>
        </w:r>
      </w:del>
      <w:ins w:id="6038"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264D8721" w:rsidR="0074559B" w:rsidDel="0048500E" w:rsidRDefault="0074559B" w:rsidP="00791D37">
      <w:pPr>
        <w:rPr>
          <w:del w:id="6039" w:author="JORGE CONTRERAS ORTIZ" w:date="2021-09-05T23:53:00Z"/>
        </w:rPr>
      </w:pPr>
      <w:r w:rsidRPr="00791D37">
        <w:t>Los resultados de estos PING han sido</w:t>
      </w:r>
      <w:ins w:id="6040"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6041" w:author="JORGE CONTRERAS ORTIZ" w:date="2021-09-05T23:41:00Z">
        <w:r w:rsidR="001749E7" w:rsidRPr="00791D37">
          <w:t xml:space="preserve">Ilustración </w:t>
        </w:r>
        <w:r w:rsidR="001749E7">
          <w:rPr>
            <w:noProof/>
          </w:rPr>
          <w:t>65</w:t>
        </w:r>
      </w:ins>
      <w:ins w:id="6042"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6043" w:author="JORGE CONTRERAS ORTIZ" w:date="2021-09-05T23:41:00Z">
        <w:r w:rsidR="001749E7" w:rsidRPr="00791D37">
          <w:t xml:space="preserve">Ilustración </w:t>
        </w:r>
        <w:r w:rsidR="001749E7">
          <w:rPr>
            <w:noProof/>
          </w:rPr>
          <w:t>66</w:t>
        </w:r>
      </w:ins>
      <w:ins w:id="6044" w:author="JORGE CONTRERAS ORTIZ" w:date="2021-09-04T16:42:00Z">
        <w:r w:rsidR="00363B1A">
          <w:fldChar w:fldCharType="end"/>
        </w:r>
        <w:r w:rsidR="00363B1A">
          <w:t xml:space="preserve"> </w:t>
        </w:r>
      </w:ins>
      <w:ins w:id="6045" w:author="JORGE CONTRERAS ORTIZ" w:date="2021-09-05T17:47:00Z">
        <w:r w:rsidR="00DC6100">
          <w:t>e</w:t>
        </w:r>
      </w:ins>
      <w:ins w:id="6046" w:author="JORGE CONTRERAS ORTIZ" w:date="2021-09-04T16:42:00Z">
        <w:r w:rsidR="00363B1A">
          <w:t xml:space="preserve"> </w:t>
        </w:r>
      </w:ins>
      <w:ins w:id="6047" w:author="JORGE CONTRERAS ORTIZ" w:date="2021-09-04T16:43:00Z">
        <w:r w:rsidR="00363B1A">
          <w:fldChar w:fldCharType="begin"/>
        </w:r>
        <w:r w:rsidR="00363B1A">
          <w:instrText xml:space="preserve"> REF _Ref81666196 \h </w:instrText>
        </w:r>
      </w:ins>
      <w:r w:rsidR="00363B1A">
        <w:fldChar w:fldCharType="separate"/>
      </w:r>
      <w:ins w:id="6048" w:author="JORGE CONTRERAS ORTIZ" w:date="2021-09-05T23:41:00Z">
        <w:r w:rsidR="001749E7" w:rsidRPr="00791D37">
          <w:t xml:space="preserve">Ilustración </w:t>
        </w:r>
        <w:r w:rsidR="001749E7">
          <w:rPr>
            <w:noProof/>
          </w:rPr>
          <w:t>67</w:t>
        </w:r>
      </w:ins>
      <w:ins w:id="6049" w:author="JORGE CONTRERAS ORTIZ" w:date="2021-09-04T16:43:00Z">
        <w:r w:rsidR="00363B1A">
          <w:fldChar w:fldCharType="end"/>
        </w:r>
      </w:ins>
      <w:del w:id="6050"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6051"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0DC54A04" w:rsidR="0074559B" w:rsidRDefault="0074559B" w:rsidP="00CA0339">
      <w:pPr>
        <w:pStyle w:val="Descripcin"/>
        <w:jc w:val="center"/>
        <w:rPr>
          <w:ins w:id="6052" w:author="JORGE CONTRERAS ORTIZ" w:date="2021-09-05T22:48:00Z"/>
        </w:rPr>
      </w:pPr>
      <w:bookmarkStart w:id="6053" w:name="_Ref81666171"/>
      <w:bookmarkStart w:id="6054" w:name="_Toc81499641"/>
      <w:bookmarkStart w:id="6055" w:name="_Toc81499876"/>
      <w:bookmarkStart w:id="6056" w:name="_Toc81938698"/>
      <w:r w:rsidRPr="00791D37">
        <w:t xml:space="preserve">Ilustración </w:t>
      </w:r>
      <w:fldSimple w:instr=" SEQ Ilustración \* ARABIC ">
        <w:ins w:id="6057" w:author="JORGE CONTRERAS ORTIZ" w:date="2021-09-05T23:41:00Z">
          <w:r w:rsidR="001749E7">
            <w:rPr>
              <w:noProof/>
            </w:rPr>
            <w:t>65</w:t>
          </w:r>
        </w:ins>
        <w:del w:id="6058" w:author="JORGE CONTRERAS ORTIZ" w:date="2021-09-04T08:54:00Z">
          <w:r w:rsidR="00CA0339" w:rsidDel="00425C71">
            <w:rPr>
              <w:noProof/>
            </w:rPr>
            <w:delText>64</w:delText>
          </w:r>
        </w:del>
      </w:fldSimple>
      <w:bookmarkEnd w:id="6053"/>
      <w:r w:rsidRPr="00791D37">
        <w:t xml:space="preserve"> Ping desde PC a BR</w:t>
      </w:r>
      <w:bookmarkEnd w:id="6054"/>
      <w:bookmarkEnd w:id="6055"/>
      <w:bookmarkEnd w:id="6056"/>
    </w:p>
    <w:p w14:paraId="41C3ABD1" w14:textId="77777777" w:rsidR="00746CBD" w:rsidRPr="00746CBD" w:rsidRDefault="00746CBD">
      <w:pPr>
        <w:rPr>
          <w:rPrChange w:id="6059" w:author="JORGE CONTRERAS ORTIZ" w:date="2021-09-05T22:48:00Z">
            <w:rPr/>
          </w:rPrChange>
        </w:rPr>
        <w:pPrChange w:id="6060"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6B182264" w:rsidR="0074559B" w:rsidRDefault="0074559B" w:rsidP="00CA0339">
      <w:pPr>
        <w:pStyle w:val="Descripcin"/>
        <w:jc w:val="center"/>
        <w:rPr>
          <w:ins w:id="6061" w:author="JORGE CONTRERAS ORTIZ" w:date="2021-09-06T00:22:00Z"/>
        </w:rPr>
      </w:pPr>
      <w:bookmarkStart w:id="6062" w:name="_Ref81666185"/>
      <w:bookmarkStart w:id="6063" w:name="_Toc81499642"/>
      <w:bookmarkStart w:id="6064" w:name="_Toc81499877"/>
      <w:bookmarkStart w:id="6065" w:name="_Toc81938699"/>
      <w:r w:rsidRPr="00791D37">
        <w:t xml:space="preserve">Ilustración </w:t>
      </w:r>
      <w:fldSimple w:instr=" SEQ Ilustración \* ARABIC ">
        <w:ins w:id="6066" w:author="JORGE CONTRERAS ORTIZ" w:date="2021-09-05T23:41:00Z">
          <w:r w:rsidR="001749E7">
            <w:rPr>
              <w:noProof/>
            </w:rPr>
            <w:t>66</w:t>
          </w:r>
        </w:ins>
        <w:del w:id="6067" w:author="JORGE CONTRERAS ORTIZ" w:date="2021-09-04T08:54:00Z">
          <w:r w:rsidR="00CA0339" w:rsidDel="00425C71">
            <w:rPr>
              <w:noProof/>
            </w:rPr>
            <w:delText>65</w:delText>
          </w:r>
        </w:del>
      </w:fldSimple>
      <w:bookmarkEnd w:id="6062"/>
      <w:r w:rsidRPr="00791D37">
        <w:t xml:space="preserve"> Ping desde PC a nodo LEADER</w:t>
      </w:r>
      <w:bookmarkEnd w:id="6063"/>
      <w:bookmarkEnd w:id="6064"/>
      <w:bookmarkEnd w:id="6065"/>
    </w:p>
    <w:p w14:paraId="17EC4320" w14:textId="77777777" w:rsidR="0048500E" w:rsidRPr="0048500E" w:rsidRDefault="0048500E">
      <w:pPr>
        <w:rPr>
          <w:rPrChange w:id="6068" w:author="JORGE CONTRERAS ORTIZ" w:date="2021-09-06T00:22:00Z">
            <w:rPr/>
          </w:rPrChange>
        </w:rPr>
        <w:pPrChange w:id="6069"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2694BA4F" w:rsidR="0074559B" w:rsidRPr="00791D37" w:rsidRDefault="0074559B" w:rsidP="00CA0339">
      <w:pPr>
        <w:pStyle w:val="Descripcin"/>
        <w:jc w:val="center"/>
      </w:pPr>
      <w:bookmarkStart w:id="6070" w:name="_Ref81666196"/>
      <w:bookmarkStart w:id="6071" w:name="_Toc81499643"/>
      <w:bookmarkStart w:id="6072" w:name="_Toc81499878"/>
      <w:bookmarkStart w:id="6073" w:name="_Toc81938700"/>
      <w:r w:rsidRPr="00791D37">
        <w:t xml:space="preserve">Ilustración </w:t>
      </w:r>
      <w:fldSimple w:instr=" SEQ Ilustración \* ARABIC ">
        <w:ins w:id="6074" w:author="JORGE CONTRERAS ORTIZ" w:date="2021-09-05T23:41:00Z">
          <w:r w:rsidR="001749E7">
            <w:rPr>
              <w:noProof/>
            </w:rPr>
            <w:t>67</w:t>
          </w:r>
        </w:ins>
        <w:del w:id="6075" w:author="JORGE CONTRERAS ORTIZ" w:date="2021-09-04T08:54:00Z">
          <w:r w:rsidR="00CA0339" w:rsidDel="00425C71">
            <w:rPr>
              <w:noProof/>
            </w:rPr>
            <w:delText>66</w:delText>
          </w:r>
        </w:del>
      </w:fldSimple>
      <w:bookmarkEnd w:id="6070"/>
      <w:r w:rsidRPr="00791D37">
        <w:t xml:space="preserve"> Ping desde PC a nodo MED</w:t>
      </w:r>
      <w:bookmarkEnd w:id="6071"/>
      <w:bookmarkEnd w:id="6072"/>
      <w:bookmarkEnd w:id="6073"/>
    </w:p>
    <w:p w14:paraId="65CBBD32" w14:textId="428CD84E" w:rsidR="0074559B" w:rsidDel="0048500E" w:rsidRDefault="0074559B" w:rsidP="00746CBD">
      <w:pPr>
        <w:rPr>
          <w:del w:id="6076" w:author="JORGE CONTRERAS ORTIZ" w:date="2021-09-05T23:53:00Z"/>
        </w:rPr>
      </w:pPr>
    </w:p>
    <w:p w14:paraId="542617B5" w14:textId="421332F0" w:rsidR="0074559B" w:rsidDel="00746CBD" w:rsidRDefault="0074559B" w:rsidP="00746CBD">
      <w:pPr>
        <w:rPr>
          <w:del w:id="6077"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7" w:history="1">
        <w:r w:rsidRPr="00791D37">
          <w:rPr>
            <w:rStyle w:val="Hipervnculo"/>
            <w:iCs/>
          </w:rPr>
          <w:t>www.kirale.com</w:t>
        </w:r>
      </w:hyperlink>
      <w:r w:rsidRPr="00791D37">
        <w:t>, comprobando que en ambos nodos recibimos la respuesta a los ping realizados.</w:t>
      </w:r>
      <w:ins w:id="6078" w:author="JORGE CONTRERAS ORTIZ" w:date="2021-09-04T13:33:00Z">
        <w:r w:rsidR="00C17583">
          <w:t xml:space="preserve"> </w:t>
        </w:r>
      </w:ins>
    </w:p>
    <w:p w14:paraId="73200143" w14:textId="545BB765" w:rsidR="00746CBD" w:rsidRDefault="00746CBD" w:rsidP="00746CBD">
      <w:pPr>
        <w:rPr>
          <w:ins w:id="6079" w:author="JORGE CONTRERAS ORTIZ" w:date="2021-09-05T22:49:00Z"/>
        </w:rPr>
      </w:pPr>
    </w:p>
    <w:p w14:paraId="0B408792" w14:textId="0AA35688" w:rsidR="00C17583" w:rsidRPr="00791D37" w:rsidDel="000B6602" w:rsidRDefault="0074559B">
      <w:pPr>
        <w:rPr>
          <w:del w:id="6080" w:author="JORGE CONTRERAS ORTIZ" w:date="2021-09-05T21:04:00Z"/>
        </w:rPr>
      </w:pPr>
      <w:del w:id="6081" w:author="JORGE CONTRERAS ORTIZ" w:date="2021-09-04T13:33:00Z">
        <w:r w:rsidRPr="00791D37" w:rsidDel="00C17583">
          <w:br w:type="page"/>
        </w:r>
      </w:del>
    </w:p>
    <w:p w14:paraId="4F28EE4B" w14:textId="373B5E92" w:rsidR="000B6602" w:rsidRDefault="000B6602">
      <w:pPr>
        <w:rPr>
          <w:ins w:id="6082" w:author="JORGE CONTRERAS ORTIZ" w:date="2021-09-05T21:04:00Z"/>
          <w:rFonts w:eastAsiaTheme="majorEastAsia"/>
          <w:color w:val="1F3763" w:themeColor="accent1" w:themeShade="7F"/>
          <w:sz w:val="24"/>
          <w:szCs w:val="24"/>
        </w:rPr>
        <w:pPrChange w:id="6083" w:author="JORGE CONTRERAS ORTIZ" w:date="2021-09-05T22:49:00Z">
          <w:pPr>
            <w:jc w:val="left"/>
          </w:pPr>
        </w:pPrChange>
      </w:pPr>
      <w:bookmarkStart w:id="6084" w:name="_Toc81499469"/>
      <w:bookmarkStart w:id="6085" w:name="_Ref81666949"/>
      <w:bookmarkStart w:id="6086" w:name="_Ref81666954"/>
    </w:p>
    <w:p w14:paraId="407F6888" w14:textId="4A4188C6" w:rsidR="0074559B" w:rsidRPr="00791D37" w:rsidRDefault="00C17583" w:rsidP="00791D37">
      <w:pPr>
        <w:pStyle w:val="Ttulo3"/>
      </w:pPr>
      <w:bookmarkStart w:id="6087" w:name="_Ref81777838"/>
      <w:bookmarkStart w:id="6088" w:name="_Ref81777839"/>
      <w:bookmarkStart w:id="6089" w:name="_Toc81938623"/>
      <w:r w:rsidRPr="00791D37">
        <w:t>ENVÍO DE MENSAJES UDP POR SOCKETS</w:t>
      </w:r>
      <w:bookmarkEnd w:id="6087"/>
      <w:bookmarkEnd w:id="6088"/>
      <w:bookmarkEnd w:id="6089"/>
      <w:del w:id="6090" w:author="JORGE CONTRERAS ORTIZ" w:date="2021-09-05T14:12:00Z">
        <w:r w:rsidRPr="00791D37" w:rsidDel="00353559">
          <w:delText xml:space="preserve"> ENTRE DONGLES Y ENTRE PC Y DONGLES</w:delText>
        </w:r>
      </w:del>
      <w:bookmarkEnd w:id="6084"/>
      <w:bookmarkEnd w:id="6085"/>
      <w:bookmarkEnd w:id="6086"/>
    </w:p>
    <w:p w14:paraId="72D9F60E" w14:textId="77777777" w:rsidR="0074559B" w:rsidRPr="00791D37" w:rsidRDefault="0074559B" w:rsidP="00791D37"/>
    <w:p w14:paraId="2EC17052" w14:textId="3EAB8EA3" w:rsidR="0074559B" w:rsidRPr="00791D37" w:rsidRDefault="0074559B" w:rsidP="00791D37">
      <w:r w:rsidRPr="00791D37">
        <w:t>En esta prueba, se ha probado el envío de Sockets entre ambos Dongles y entre PC y Dongles. La topología de red utilizada</w:t>
      </w:r>
      <w:ins w:id="6091"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6092" w:author="JORGE CONTRERAS ORTIZ" w:date="2021-09-05T23:41:00Z">
        <w:r w:rsidR="001749E7" w:rsidRPr="00791D37">
          <w:t xml:space="preserve">Ilustración </w:t>
        </w:r>
        <w:r w:rsidR="001749E7">
          <w:rPr>
            <w:noProof/>
          </w:rPr>
          <w:t>68</w:t>
        </w:r>
      </w:ins>
      <w:ins w:id="6093" w:author="JORGE CONTRERAS ORTIZ" w:date="2021-09-04T16:43:00Z">
        <w:r w:rsidR="00363B1A">
          <w:fldChar w:fldCharType="end"/>
        </w:r>
      </w:ins>
      <w:del w:id="6094"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5EF9B026" w:rsidR="0074559B" w:rsidRPr="00791D37" w:rsidRDefault="0074559B" w:rsidP="00CA0339">
      <w:pPr>
        <w:pStyle w:val="Descripcin"/>
        <w:jc w:val="center"/>
      </w:pPr>
      <w:bookmarkStart w:id="6095" w:name="_Ref81666235"/>
      <w:bookmarkStart w:id="6096" w:name="_Toc81499644"/>
      <w:bookmarkStart w:id="6097" w:name="_Toc81499879"/>
      <w:bookmarkStart w:id="6098" w:name="_Toc81938701"/>
      <w:r w:rsidRPr="00791D37">
        <w:t xml:space="preserve">Ilustración </w:t>
      </w:r>
      <w:fldSimple w:instr=" SEQ Ilustración \* ARABIC ">
        <w:ins w:id="6099" w:author="JORGE CONTRERAS ORTIZ" w:date="2021-09-05T23:41:00Z">
          <w:r w:rsidR="001749E7">
            <w:rPr>
              <w:noProof/>
            </w:rPr>
            <w:t>68</w:t>
          </w:r>
        </w:ins>
        <w:del w:id="6100" w:author="JORGE CONTRERAS ORTIZ" w:date="2021-09-04T08:54:00Z">
          <w:r w:rsidR="00CA0339" w:rsidDel="00425C71">
            <w:rPr>
              <w:noProof/>
            </w:rPr>
            <w:delText>67</w:delText>
          </w:r>
        </w:del>
      </w:fldSimple>
      <w:bookmarkEnd w:id="6095"/>
      <w:r w:rsidRPr="00791D37">
        <w:t xml:space="preserve"> Topología para envío de mensajes UDP vía Sockets</w:t>
      </w:r>
      <w:bookmarkEnd w:id="6096"/>
      <w:bookmarkEnd w:id="6097"/>
      <w:bookmarkEnd w:id="6098"/>
    </w:p>
    <w:p w14:paraId="58F810F8" w14:textId="77777777" w:rsidR="0074559B" w:rsidRPr="00791D37" w:rsidRDefault="0074559B" w:rsidP="00791D37"/>
    <w:p w14:paraId="3FAFDB33" w14:textId="74A9013B" w:rsidR="0074559B" w:rsidRPr="00791D37" w:rsidRDefault="0074559B" w:rsidP="00791D37">
      <w:r w:rsidRPr="00791D37">
        <w:t xml:space="preserve">Para esto, como se ha mencionado en </w:t>
      </w:r>
      <w:ins w:id="6101" w:author="JORGE CONTRERAS ORTIZ" w:date="2021-09-04T16:45:00Z">
        <w:r w:rsidR="00363B1A">
          <w:fldChar w:fldCharType="begin"/>
        </w:r>
        <w:r w:rsidR="00363B1A">
          <w:instrText xml:space="preserve"> REF _Ref81666316 \w \h </w:instrText>
        </w:r>
      </w:ins>
      <w:r w:rsidR="00363B1A">
        <w:fldChar w:fldCharType="separate"/>
      </w:r>
      <w:ins w:id="6102" w:author="JORGE CONTRERAS ORTIZ" w:date="2021-09-05T23:41:00Z">
        <w:r w:rsidR="001749E7">
          <w:t>5.2.3</w:t>
        </w:r>
      </w:ins>
      <w:ins w:id="6103"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6104" w:author="JORGE CONTRERAS ORTIZ" w:date="2021-09-05T23:41:00Z">
        <w:r w:rsidR="001749E7" w:rsidRPr="00791D37">
          <w:t>ENVÍO DE MENSAJES UDP ENTRE AMBOS NODOS</w:t>
        </w:r>
      </w:ins>
      <w:ins w:id="6105" w:author="JORGE CONTRERAS ORTIZ" w:date="2021-09-04T16:45:00Z">
        <w:r w:rsidR="00363B1A">
          <w:fldChar w:fldCharType="end"/>
        </w:r>
        <w:r w:rsidR="00363B1A">
          <w:t xml:space="preserve"> </w:t>
        </w:r>
      </w:ins>
      <w:del w:id="6106"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6107"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6108" w:author="JORGE CONTRERAS ORTIZ" w:date="2021-09-05T17:47:00Z">
        <w:r w:rsidRPr="00791D37" w:rsidDel="00DC6100">
          <w:delText>Finalmente</w:delText>
        </w:r>
      </w:del>
      <w:ins w:id="6109"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6110" w:author="JORGE CONTRERAS ORTIZ" w:date="2021-09-04T16:46:00Z">
        <w:r w:rsidRPr="00791D37" w:rsidDel="00363B1A">
          <w:delText>cuál</w:delText>
        </w:r>
      </w:del>
      <w:ins w:id="6111"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6112" w:author="JORGE CONTRERAS ORTIZ" w:date="2021-09-05T17:47:00Z">
        <w:r w:rsidRPr="00791D37" w:rsidDel="00DC6100">
          <w:delText>Leader  durante</w:delText>
        </w:r>
      </w:del>
      <w:ins w:id="6113"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6114" w:author="JORGE CONTRERAS ORTIZ" w:date="2021-09-05T21:05:00Z"/>
        </w:rPr>
      </w:pPr>
    </w:p>
    <w:p w14:paraId="2830F9DE" w14:textId="77777777" w:rsidR="000B6602" w:rsidRDefault="000B6602">
      <w:pPr>
        <w:jc w:val="left"/>
        <w:rPr>
          <w:ins w:id="6115" w:author="JORGE CONTRERAS ORTIZ" w:date="2021-09-05T21:05:00Z"/>
          <w:rFonts w:eastAsiaTheme="majorEastAsia"/>
          <w:color w:val="2F5496" w:themeColor="accent1" w:themeShade="BF"/>
          <w:sz w:val="26"/>
          <w:szCs w:val="26"/>
        </w:rPr>
      </w:pPr>
      <w:bookmarkStart w:id="6116" w:name="_Toc81499470"/>
      <w:bookmarkStart w:id="6117" w:name="_Ref81666824"/>
      <w:bookmarkStart w:id="6118" w:name="_Ref81666841"/>
      <w:ins w:id="6119" w:author="JORGE CONTRERAS ORTIZ" w:date="2021-09-05T21:05:00Z">
        <w:r>
          <w:br w:type="page"/>
        </w:r>
      </w:ins>
    </w:p>
    <w:p w14:paraId="7238B991" w14:textId="776992C8" w:rsidR="0074559B" w:rsidRPr="00791D37" w:rsidRDefault="0074559B" w:rsidP="00791D37">
      <w:pPr>
        <w:pStyle w:val="Ttulo2"/>
        <w:rPr>
          <w:sz w:val="28"/>
        </w:rPr>
      </w:pPr>
      <w:bookmarkStart w:id="6120" w:name="_Ref81777835"/>
      <w:bookmarkStart w:id="6121" w:name="_Ref81777836"/>
      <w:bookmarkStart w:id="6122" w:name="_Toc81938624"/>
      <w:r w:rsidRPr="00791D37">
        <w:lastRenderedPageBreak/>
        <w:t xml:space="preserve">PRUEBAS CON PCB </w:t>
      </w:r>
      <w:del w:id="6123" w:author="JORGE CONTRERAS ORTIZ" w:date="2021-09-05T20:12:00Z">
        <w:r w:rsidRPr="00791D37" w:rsidDel="004E60C8">
          <w:delText>COOCKIE</w:delText>
        </w:r>
      </w:del>
      <w:ins w:id="6124" w:author="JORGE CONTRERAS ORTIZ" w:date="2021-09-05T20:12:00Z">
        <w:r w:rsidR="004E60C8">
          <w:t>COOKIE</w:t>
        </w:r>
      </w:ins>
      <w:r w:rsidRPr="00791D37">
        <w:t xml:space="preserve"> THREAD COMO CUARTO </w:t>
      </w:r>
      <w:r w:rsidRPr="00791D37">
        <w:rPr>
          <w:sz w:val="28"/>
        </w:rPr>
        <w:t>NODO</w:t>
      </w:r>
      <w:bookmarkEnd w:id="6116"/>
      <w:bookmarkEnd w:id="6117"/>
      <w:bookmarkEnd w:id="6118"/>
      <w:bookmarkEnd w:id="6120"/>
      <w:bookmarkEnd w:id="6121"/>
      <w:bookmarkEnd w:id="6122"/>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6125" w:author="JORGE CONTRERAS ORTIZ" w:date="2021-09-05T20:12:00Z">
        <w:r w:rsidRPr="00791D37" w:rsidDel="004E60C8">
          <w:delText>Coockie</w:delText>
        </w:r>
      </w:del>
      <w:ins w:id="6126"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5DEA2840" w:rsidR="0074559B" w:rsidRDefault="0074559B" w:rsidP="00791D37">
      <w:pPr>
        <w:pStyle w:val="Prrafodelista"/>
        <w:numPr>
          <w:ilvl w:val="0"/>
          <w:numId w:val="24"/>
        </w:numPr>
        <w:rPr>
          <w:ins w:id="6127" w:author="JORGE CONTRERAS ORTIZ" w:date="2021-09-05T22:49:00Z"/>
        </w:rPr>
      </w:pPr>
      <w:r w:rsidRPr="00791D37">
        <w:t xml:space="preserve">La primera, configurando 1 Dongle como Leader, el otro como REED o router y el BR como REED o router. </w:t>
      </w:r>
      <w:del w:id="6128" w:author="JORGE CONTRERAS ORTIZ" w:date="2021-09-05T17:47:00Z">
        <w:r w:rsidRPr="00791D37" w:rsidDel="00DC6100">
          <w:delText>Finalmente</w:delText>
        </w:r>
      </w:del>
      <w:ins w:id="6129" w:author="JORGE CONTRERAS ORTIZ" w:date="2021-09-05T17:47:00Z">
        <w:r w:rsidR="00DC6100" w:rsidRPr="00791D37">
          <w:t>Finalmente,</w:t>
        </w:r>
      </w:ins>
      <w:r w:rsidRPr="00791D37">
        <w:t xml:space="preserve"> el nuevo nodo se configura como MED. Quedando </w:t>
      </w:r>
      <w:del w:id="6130" w:author="JORGE CONTRERAS ORTIZ" w:date="2021-09-04T16:49:00Z">
        <w:r w:rsidRPr="00791D37" w:rsidDel="00D30CCF">
          <w:delText>una topología como mostramos en la siguiente imagen</w:delText>
        </w:r>
      </w:del>
      <w:ins w:id="6131" w:author="JORGE CONTRERAS ORTIZ" w:date="2021-09-04T16:49:00Z">
        <w:r w:rsidR="00D30CCF">
          <w:t xml:space="preserve">la topología mostrada en </w:t>
        </w:r>
      </w:ins>
      <w:del w:id="6132" w:author="JORGE CONTRERAS ORTIZ" w:date="2021-09-04T16:49:00Z">
        <w:r w:rsidRPr="00791D37" w:rsidDel="00D30CCF">
          <w:delText>:</w:delText>
        </w:r>
      </w:del>
      <w:ins w:id="6133" w:author="JORGE CONTRERAS ORTIZ" w:date="2021-09-04T16:49:00Z">
        <w:r w:rsidR="00D30CCF">
          <w:fldChar w:fldCharType="begin"/>
        </w:r>
        <w:r w:rsidR="00D30CCF">
          <w:instrText xml:space="preserve"> REF _Ref81666608 \h </w:instrText>
        </w:r>
      </w:ins>
      <w:r w:rsidR="00D30CCF">
        <w:fldChar w:fldCharType="separate"/>
      </w:r>
      <w:ins w:id="6134" w:author="JORGE CONTRERAS ORTIZ" w:date="2021-09-05T23:41:00Z">
        <w:r w:rsidR="001749E7" w:rsidRPr="00791D37">
          <w:t xml:space="preserve">Ilustración </w:t>
        </w:r>
        <w:r w:rsidR="001749E7">
          <w:rPr>
            <w:noProof/>
          </w:rPr>
          <w:t>69</w:t>
        </w:r>
      </w:ins>
      <w:ins w:id="6135" w:author="JORGE CONTRERAS ORTIZ" w:date="2021-09-04T16:49:00Z">
        <w:r w:rsidR="00D30CCF">
          <w:fldChar w:fldCharType="end"/>
        </w:r>
      </w:ins>
    </w:p>
    <w:p w14:paraId="0E7DB74C" w14:textId="07ED9A42" w:rsidR="00746CBD" w:rsidRDefault="00746CBD" w:rsidP="00746CBD">
      <w:pPr>
        <w:pStyle w:val="Prrafodelista"/>
        <w:rPr>
          <w:ins w:id="6136" w:author="JORGE CONTRERAS ORTIZ" w:date="2021-09-05T22:49:00Z"/>
        </w:rPr>
      </w:pPr>
    </w:p>
    <w:p w14:paraId="41437991" w14:textId="77777777" w:rsidR="00746CBD" w:rsidRPr="00791D37" w:rsidRDefault="00746CBD">
      <w:pPr>
        <w:pStyle w:val="Prrafodelista"/>
        <w:pPrChange w:id="6137"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3E295232" w:rsidR="0074559B" w:rsidRDefault="0074559B" w:rsidP="00CA0339">
      <w:pPr>
        <w:pStyle w:val="Descripcin"/>
        <w:jc w:val="center"/>
        <w:rPr>
          <w:ins w:id="6138" w:author="JORGE CONTRERAS ORTIZ" w:date="2021-09-05T22:49:00Z"/>
        </w:rPr>
      </w:pPr>
      <w:bookmarkStart w:id="6139" w:name="_Ref81666608"/>
      <w:bookmarkStart w:id="6140" w:name="_Toc81499645"/>
      <w:bookmarkStart w:id="6141" w:name="_Toc81499880"/>
      <w:bookmarkStart w:id="6142" w:name="_Ref81666593"/>
      <w:bookmarkStart w:id="6143" w:name="_Toc81938702"/>
      <w:r w:rsidRPr="00791D37">
        <w:t xml:space="preserve">Ilustración </w:t>
      </w:r>
      <w:fldSimple w:instr=" SEQ Ilustración \* ARABIC ">
        <w:ins w:id="6144" w:author="JORGE CONTRERAS ORTIZ" w:date="2021-09-05T23:41:00Z">
          <w:r w:rsidR="001749E7">
            <w:rPr>
              <w:noProof/>
            </w:rPr>
            <w:t>69</w:t>
          </w:r>
        </w:ins>
        <w:del w:id="6145" w:author="JORGE CONTRERAS ORTIZ" w:date="2021-09-04T08:54:00Z">
          <w:r w:rsidR="00CA0339" w:rsidDel="00425C71">
            <w:rPr>
              <w:noProof/>
            </w:rPr>
            <w:delText>68</w:delText>
          </w:r>
        </w:del>
      </w:fldSimple>
      <w:bookmarkEnd w:id="6139"/>
      <w:r w:rsidRPr="00791D37">
        <w:t xml:space="preserve"> Topología 4 nodos con un Dongle como LEADER</w:t>
      </w:r>
      <w:bookmarkEnd w:id="6140"/>
      <w:bookmarkEnd w:id="6141"/>
      <w:bookmarkEnd w:id="6142"/>
      <w:bookmarkEnd w:id="6143"/>
    </w:p>
    <w:p w14:paraId="6F926C21" w14:textId="77777777" w:rsidR="00746CBD" w:rsidRPr="00746CBD" w:rsidRDefault="00746CBD">
      <w:pPr>
        <w:rPr>
          <w:rPrChange w:id="6146" w:author="JORGE CONTRERAS ORTIZ" w:date="2021-09-05T22:49:00Z">
            <w:rPr/>
          </w:rPrChange>
        </w:rPr>
        <w:pPrChange w:id="6147" w:author="JORGE CONTRERAS ORTIZ" w:date="2021-09-05T22:49:00Z">
          <w:pPr>
            <w:pStyle w:val="Descripcin"/>
            <w:jc w:val="center"/>
          </w:pPr>
        </w:pPrChange>
      </w:pPr>
    </w:p>
    <w:p w14:paraId="13B1D3EC" w14:textId="50917499" w:rsidR="0074559B" w:rsidRPr="00791D37" w:rsidDel="000B6602" w:rsidRDefault="0074559B" w:rsidP="00791D37">
      <w:pPr>
        <w:rPr>
          <w:del w:id="6148" w:author="JORGE CONTRERAS ORTIZ" w:date="2021-09-05T21:05:00Z"/>
        </w:rPr>
      </w:pPr>
      <w:del w:id="6149" w:author="JORGE CONTRERAS ORTIZ" w:date="2021-09-05T21:05:00Z">
        <w:r w:rsidRPr="00791D37" w:rsidDel="000B6602">
          <w:br w:type="page"/>
        </w:r>
      </w:del>
    </w:p>
    <w:p w14:paraId="281BBA03" w14:textId="6DFCA75E" w:rsidR="0074559B" w:rsidRDefault="0074559B" w:rsidP="000B6602">
      <w:pPr>
        <w:rPr>
          <w:ins w:id="6150" w:author="JORGE CONTRERAS ORTIZ" w:date="2021-09-05T21:05:00Z"/>
        </w:rPr>
      </w:pPr>
      <w:r w:rsidRPr="00791D37">
        <w:t xml:space="preserve">Se configura el BR como Leader de la red, un Dongle se configura como REED o Router y el otro Dongle como MED. </w:t>
      </w:r>
      <w:del w:id="6151" w:author="JORGE CONTRERAS ORTIZ" w:date="2021-09-05T17:47:00Z">
        <w:r w:rsidRPr="00791D37" w:rsidDel="00DC6100">
          <w:delText>Finalmente</w:delText>
        </w:r>
      </w:del>
      <w:ins w:id="6152" w:author="JORGE CONTRERAS ORTIZ" w:date="2021-09-05T17:47:00Z">
        <w:r w:rsidR="00DC6100" w:rsidRPr="00791D37">
          <w:t>Finalmente,</w:t>
        </w:r>
      </w:ins>
      <w:r w:rsidRPr="00791D37">
        <w:t xml:space="preserve"> el nuevo nodo se configura como MED. La topología resultante </w:t>
      </w:r>
      <w:del w:id="6153" w:author="JORGE CONTRERAS ORTIZ" w:date="2021-09-04T16:52:00Z">
        <w:r w:rsidRPr="00791D37" w:rsidDel="00D30CCF">
          <w:delText>sería</w:delText>
        </w:r>
      </w:del>
      <w:ins w:id="6154"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6155" w:author="JORGE CONTRERAS ORTIZ" w:date="2021-09-05T23:41:00Z">
        <w:r w:rsidR="001749E7" w:rsidRPr="00791D37">
          <w:t xml:space="preserve">Ilustración </w:t>
        </w:r>
        <w:r w:rsidR="001749E7">
          <w:rPr>
            <w:noProof/>
          </w:rPr>
          <w:t>70</w:t>
        </w:r>
      </w:ins>
      <w:ins w:id="6156" w:author="JORGE CONTRERAS ORTIZ" w:date="2021-09-04T16:52:00Z">
        <w:r w:rsidR="00D30CCF">
          <w:fldChar w:fldCharType="end"/>
        </w:r>
      </w:ins>
      <w:ins w:id="6157" w:author="JORGE CONTRERAS ORTIZ" w:date="2021-09-06T00:23:00Z">
        <w:r w:rsidR="006A0352">
          <w:t>.</w:t>
        </w:r>
      </w:ins>
      <w:del w:id="6158" w:author="JORGE CONTRERAS ORTIZ" w:date="2021-09-06T00:23:00Z">
        <w:r w:rsidRPr="00791D37" w:rsidDel="006A0352">
          <w:delText xml:space="preserve">: </w:delText>
        </w:r>
      </w:del>
    </w:p>
    <w:p w14:paraId="79EB43F8" w14:textId="77777777" w:rsidR="000B6602" w:rsidRPr="00791D37" w:rsidRDefault="000B6602">
      <w:pPr>
        <w:pPrChange w:id="6159"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0F82F8C2" w:rsidR="0074559B" w:rsidRPr="00791D37" w:rsidRDefault="0074559B" w:rsidP="00CA0339">
      <w:pPr>
        <w:pStyle w:val="Descripcin"/>
        <w:jc w:val="center"/>
      </w:pPr>
      <w:bookmarkStart w:id="6160" w:name="_Ref81666764"/>
      <w:bookmarkStart w:id="6161" w:name="_Toc81499646"/>
      <w:bookmarkStart w:id="6162" w:name="_Toc81499881"/>
      <w:bookmarkStart w:id="6163" w:name="_Toc81938703"/>
      <w:r w:rsidRPr="00791D37">
        <w:t xml:space="preserve">Ilustración </w:t>
      </w:r>
      <w:fldSimple w:instr=" SEQ Ilustración \* ARABIC ">
        <w:ins w:id="6164" w:author="JORGE CONTRERAS ORTIZ" w:date="2021-09-05T23:41:00Z">
          <w:r w:rsidR="001749E7">
            <w:rPr>
              <w:noProof/>
            </w:rPr>
            <w:t>70</w:t>
          </w:r>
        </w:ins>
        <w:del w:id="6165" w:author="JORGE CONTRERAS ORTIZ" w:date="2021-09-04T08:54:00Z">
          <w:r w:rsidR="00CA0339" w:rsidDel="00425C71">
            <w:rPr>
              <w:noProof/>
            </w:rPr>
            <w:delText>69</w:delText>
          </w:r>
        </w:del>
      </w:fldSimple>
      <w:bookmarkEnd w:id="6160"/>
      <w:r w:rsidRPr="00791D37">
        <w:t xml:space="preserve"> Topología 4 nodos con BR como Leader</w:t>
      </w:r>
      <w:bookmarkEnd w:id="6161"/>
      <w:bookmarkEnd w:id="6162"/>
      <w:bookmarkEnd w:id="6163"/>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6166" w:name="_Toc81499471"/>
      <w:bookmarkStart w:id="6167" w:name="_Toc81938625"/>
      <w:r w:rsidRPr="00791D37">
        <w:t>PRUEBAS DE CONECTIVIDAD CON EL CUARTO NODO</w:t>
      </w:r>
      <w:bookmarkEnd w:id="6166"/>
      <w:bookmarkEnd w:id="6167"/>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6168"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4749C518" w:rsidR="0074559B" w:rsidRPr="00791D37" w:rsidRDefault="0074559B" w:rsidP="00CA0339">
      <w:pPr>
        <w:pStyle w:val="Descripcin"/>
        <w:jc w:val="center"/>
      </w:pPr>
      <w:bookmarkStart w:id="6169" w:name="_Toc81499647"/>
      <w:bookmarkStart w:id="6170" w:name="_Toc81499882"/>
      <w:bookmarkStart w:id="6171" w:name="_Toc81938704"/>
      <w:r w:rsidRPr="00791D37">
        <w:t xml:space="preserve">Ilustración </w:t>
      </w:r>
      <w:fldSimple w:instr=" SEQ Ilustración \* ARABIC ">
        <w:ins w:id="6172" w:author="JORGE CONTRERAS ORTIZ" w:date="2021-09-05T23:41:00Z">
          <w:r w:rsidR="001749E7">
            <w:rPr>
              <w:noProof/>
            </w:rPr>
            <w:t>71</w:t>
          </w:r>
        </w:ins>
        <w:del w:id="6173" w:author="JORGE CONTRERAS ORTIZ" w:date="2021-09-04T08:54:00Z">
          <w:r w:rsidR="00CA0339" w:rsidDel="00425C71">
            <w:rPr>
              <w:noProof/>
            </w:rPr>
            <w:delText>70</w:delText>
          </w:r>
        </w:del>
      </w:fldSimple>
      <w:r w:rsidRPr="00791D37">
        <w:t xml:space="preserve"> Ping desde PC a nuevo nodo MED.</w:t>
      </w:r>
      <w:bookmarkEnd w:id="6169"/>
      <w:bookmarkEnd w:id="6170"/>
      <w:bookmarkEnd w:id="6171"/>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6174" w:author="JORGE CONTRERAS ORTIZ" w:date="2021-09-04T16:56:00Z">
            <w:rPr/>
          </w:rPrChange>
        </w:rPr>
      </w:pPr>
      <w:r w:rsidRPr="00D30CCF">
        <w:rPr>
          <w:b/>
          <w:bCs/>
          <w:i/>
          <w:iCs/>
          <w:rPrChange w:id="6175" w:author="JORGE CONTRERAS ORTIZ" w:date="2021-09-04T16:56:00Z">
            <w:rPr>
              <w:b/>
              <w:bCs/>
            </w:rPr>
          </w:rPrChange>
        </w:rPr>
        <w:t>Nota:</w:t>
      </w:r>
      <w:r w:rsidRPr="00D30CCF">
        <w:rPr>
          <w:i/>
          <w:iCs/>
          <w:rPrChange w:id="6176" w:author="JORGE CONTRERAS ORTIZ" w:date="2021-09-04T16:56:00Z">
            <w:rPr/>
          </w:rPrChange>
        </w:rPr>
        <w:t xml:space="preserve"> Tener en cuenta que los dos saltos realizados son entre nodos separados la misma distancia de 30 – 35 cm de distancia.</w:t>
      </w:r>
    </w:p>
    <w:p w14:paraId="680E54CB" w14:textId="61CB4A43" w:rsidR="0074559B" w:rsidRPr="00791D37" w:rsidRDefault="0074559B" w:rsidP="00791D37">
      <w:pPr>
        <w:pStyle w:val="Textoindependiente"/>
      </w:pPr>
      <w:r w:rsidRPr="00791D37">
        <w:t xml:space="preserve">Desde el propio nodo se hace ping a </w:t>
      </w:r>
      <w:hyperlink r:id="rId101" w:history="1">
        <w:r w:rsidRPr="00791D37">
          <w:rPr>
            <w:rStyle w:val="Hipervnculo"/>
          </w:rPr>
          <w:t>www.kirale.com</w:t>
        </w:r>
      </w:hyperlink>
      <w:r w:rsidRPr="00791D37">
        <w:t xml:space="preserve">, a </w:t>
      </w:r>
      <w:hyperlink r:id="rId102"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6177" w:name="_Toc81499472"/>
      <w:bookmarkStart w:id="6178" w:name="_Ref81667148"/>
      <w:bookmarkStart w:id="6179" w:name="_Ref81667157"/>
      <w:bookmarkStart w:id="6180" w:name="_Toc81938626"/>
      <w:r w:rsidR="00C17583" w:rsidRPr="00791D37">
        <w:t>ENVÍO / RECIBO DE SOCKETS</w:t>
      </w:r>
      <w:bookmarkEnd w:id="6177"/>
      <w:bookmarkEnd w:id="6178"/>
      <w:bookmarkEnd w:id="6179"/>
      <w:bookmarkEnd w:id="6180"/>
    </w:p>
    <w:p w14:paraId="0EF64971" w14:textId="77777777" w:rsidR="0074559B" w:rsidRPr="00791D37" w:rsidRDefault="0074559B" w:rsidP="00791D37"/>
    <w:p w14:paraId="196C2FD9" w14:textId="232E1B2D" w:rsidR="0074559B" w:rsidRPr="00791D37" w:rsidRDefault="0074559B" w:rsidP="00791D37">
      <w:r w:rsidRPr="00791D37">
        <w:t>Siguiendo con el uso de las dos topologías mencionadas e</w:t>
      </w:r>
      <w:ins w:id="6181" w:author="JORGE CONTRERAS ORTIZ" w:date="2021-09-04T16:53:00Z">
        <w:r w:rsidR="00D30CCF">
          <w:t xml:space="preserve">n </w:t>
        </w:r>
      </w:ins>
      <w:ins w:id="6182"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6183" w:author="JORGE CONTRERAS ORTIZ" w:date="2021-09-05T23:41:00Z">
        <w:r w:rsidR="001749E7">
          <w:t>5.4</w:t>
        </w:r>
      </w:ins>
      <w:ins w:id="6184" w:author="JORGE CONTRERAS ORTIZ" w:date="2021-09-05T23:33:00Z">
        <w:r w:rsidR="00064572">
          <w:fldChar w:fldCharType="end"/>
        </w:r>
        <w:r w:rsidR="00064572">
          <w:t xml:space="preserve"> </w:t>
        </w:r>
      </w:ins>
      <w:ins w:id="6185"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6186" w:author="JORGE CONTRERAS ORTIZ" w:date="2021-09-05T23:41:00Z">
        <w:r w:rsidR="001749E7" w:rsidRPr="00791D37">
          <w:t xml:space="preserve">PRUEBAS CON PCB </w:t>
        </w:r>
        <w:r w:rsidR="001749E7">
          <w:t>COOKIE</w:t>
        </w:r>
        <w:r w:rsidR="001749E7" w:rsidRPr="00791D37">
          <w:t xml:space="preserve"> THREAD COMO CUARTO </w:t>
        </w:r>
        <w:r w:rsidR="001749E7" w:rsidRPr="001749E7">
          <w:rPr>
            <w:rPrChange w:id="6187" w:author="JORGE CONTRERAS ORTIZ" w:date="2021-09-05T23:41:00Z">
              <w:rPr>
                <w:sz w:val="28"/>
              </w:rPr>
            </w:rPrChange>
          </w:rPr>
          <w:t>NODO</w:t>
        </w:r>
      </w:ins>
      <w:ins w:id="6188" w:author="JORGE CONTRERAS ORTIZ" w:date="2021-09-05T23:34:00Z">
        <w:r w:rsidR="001749E7">
          <w:fldChar w:fldCharType="end"/>
        </w:r>
        <w:r w:rsidR="001749E7">
          <w:t xml:space="preserve"> </w:t>
        </w:r>
      </w:ins>
      <w:del w:id="6189"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6190" w:author="JORGE CONTRERAS ORTIZ" w:date="2021-09-05T23:34:00Z">
              <w:rPr>
                <w:rStyle w:val="Hipervnculo"/>
              </w:rPr>
            </w:rPrChange>
          </w:rPr>
          <w:delText>Pruebas con PCB Coockie Thread como cuarto nodo</w:delText>
        </w:r>
        <w:r w:rsidR="00912DA3" w:rsidRPr="001749E7" w:rsidDel="00D30CCF">
          <w:rPr>
            <w:rPrChange w:id="6191"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3FD86A41" w:rsidR="0074559B" w:rsidRPr="00791D37" w:rsidDel="009735E3" w:rsidRDefault="0074559B">
      <w:pPr>
        <w:rPr>
          <w:del w:id="6192" w:author="JORGE CONTRERAS ORTIZ" w:date="2021-09-04T16:59:00Z"/>
        </w:rPr>
      </w:pPr>
      <w:r w:rsidRPr="00791D37">
        <w:t xml:space="preserve">Como segunda prueba, con la  segunda topología de red indicada en </w:t>
      </w:r>
      <w:ins w:id="6193" w:author="JORGE CONTRERAS ORTIZ" w:date="2021-09-05T23:34:00Z">
        <w:r w:rsidR="001749E7">
          <w:fldChar w:fldCharType="begin"/>
        </w:r>
        <w:r w:rsidR="001749E7">
          <w:instrText xml:space="preserve"> REF _Ref81777835 \w \h  \* MERGEFORMAT </w:instrText>
        </w:r>
      </w:ins>
      <w:ins w:id="6194" w:author="JORGE CONTRERAS ORTIZ" w:date="2021-09-05T23:34:00Z">
        <w:r w:rsidR="001749E7">
          <w:fldChar w:fldCharType="separate"/>
        </w:r>
      </w:ins>
      <w:ins w:id="6195" w:author="JORGE CONTRERAS ORTIZ" w:date="2021-09-05T23:41:00Z">
        <w:r w:rsidR="001749E7">
          <w:t>5.4</w:t>
        </w:r>
      </w:ins>
      <w:ins w:id="6196"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6197" w:author="JORGE CONTRERAS ORTIZ" w:date="2021-09-05T23:34:00Z">
        <w:r w:rsidR="001749E7">
          <w:fldChar w:fldCharType="separate"/>
        </w:r>
      </w:ins>
      <w:ins w:id="6198" w:author="JORGE CONTRERAS ORTIZ" w:date="2021-09-05T23:41:00Z">
        <w:r w:rsidR="001749E7" w:rsidRPr="00791D37">
          <w:t xml:space="preserve">PRUEBAS CON PCB </w:t>
        </w:r>
        <w:r w:rsidR="001749E7">
          <w:t>COOKIE</w:t>
        </w:r>
        <w:r w:rsidR="001749E7" w:rsidRPr="00791D37">
          <w:t xml:space="preserve"> THREAD COMO CUARTO </w:t>
        </w:r>
        <w:r w:rsidR="001749E7" w:rsidRPr="001749E7">
          <w:rPr>
            <w:rPrChange w:id="6199" w:author="JORGE CONTRERAS ORTIZ" w:date="2021-09-05T23:41:00Z">
              <w:rPr>
                <w:sz w:val="28"/>
              </w:rPr>
            </w:rPrChange>
          </w:rPr>
          <w:t>NODO</w:t>
        </w:r>
      </w:ins>
      <w:ins w:id="6200" w:author="JORGE CONTRERAS ORTIZ" w:date="2021-09-05T23:34:00Z">
        <w:r w:rsidR="001749E7">
          <w:fldChar w:fldCharType="end"/>
        </w:r>
      </w:ins>
      <w:del w:id="6201"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6202" w:author="JORGE CONTRERAS ORTIZ" w:date="2021-09-05T20:12:00Z">
        <w:r w:rsidRPr="00791D37" w:rsidDel="004E60C8">
          <w:delText>Coockie</w:delText>
        </w:r>
      </w:del>
      <w:ins w:id="6203" w:author="JORGE CONTRERAS ORTIZ" w:date="2021-09-05T20:12:00Z">
        <w:r w:rsidR="004E60C8">
          <w:t>Cookie</w:t>
        </w:r>
      </w:ins>
      <w:r w:rsidRPr="00791D37">
        <w:t xml:space="preserve"> cada 2 segundos. Esta prueba se realiza con una duración de 2 horas y media, varias veces, observando</w:t>
      </w:r>
      <w:ins w:id="6204" w:author="JORGE CONTRERAS ORTIZ" w:date="2021-09-04T16:54:00Z">
        <w:r w:rsidR="00D30CCF">
          <w:t xml:space="preserve">, al igual que </w:t>
        </w:r>
      </w:ins>
      <w:del w:id="6205" w:author="JORGE CONTRERAS ORTIZ" w:date="2021-09-04T16:54:00Z">
        <w:r w:rsidRPr="00791D37" w:rsidDel="00D30CCF">
          <w:delText xml:space="preserve"> como en</w:delText>
        </w:r>
      </w:del>
      <w:r w:rsidRPr="00791D37">
        <w:t xml:space="preserve"> </w:t>
      </w:r>
      <w:ins w:id="6206" w:author="JORGE CONTRERAS ORTIZ" w:date="2021-09-05T23:35:00Z">
        <w:r w:rsidR="001749E7">
          <w:fldChar w:fldCharType="begin"/>
        </w:r>
        <w:r w:rsidR="001749E7">
          <w:instrText xml:space="preserve"> REF _Ref81777838 \w \h </w:instrText>
        </w:r>
      </w:ins>
      <w:r w:rsidR="001749E7">
        <w:fldChar w:fldCharType="separate"/>
      </w:r>
      <w:ins w:id="6207" w:author="JORGE CONTRERAS ORTIZ" w:date="2021-09-05T23:41:00Z">
        <w:r w:rsidR="001749E7">
          <w:t>5.3.4</w:t>
        </w:r>
      </w:ins>
      <w:ins w:id="6208"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6209" w:author="JORGE CONTRERAS ORTIZ" w:date="2021-09-05T23:41:00Z">
        <w:r w:rsidR="001749E7" w:rsidRPr="00791D37">
          <w:t>ENVÍO DE MENSAJES UDP POR SOCKETS</w:t>
        </w:r>
      </w:ins>
      <w:ins w:id="6210" w:author="JORGE CONTRERAS ORTIZ" w:date="2021-09-05T23:35:00Z">
        <w:r w:rsidR="001749E7">
          <w:fldChar w:fldCharType="end"/>
        </w:r>
      </w:ins>
      <w:del w:id="6211"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6212" w:author="JORGE CONTRERAS ORTIZ" w:date="2021-09-04T16:55:00Z">
        <w:r w:rsidRPr="00791D37" w:rsidDel="00D30CCF">
          <w:delText>que</w:delText>
        </w:r>
      </w:del>
      <w:ins w:id="6213"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6214" w:author="JORGE CONTRERAS ORTIZ" w:date="2021-09-05T17:47:00Z">
        <w:r w:rsidRPr="00791D37" w:rsidDel="00DC6100">
          <w:delText>que</w:delText>
        </w:r>
      </w:del>
      <w:ins w:id="6215"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6216"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6217" w:name="_Toc81499473"/>
      <w:bookmarkStart w:id="6218" w:name="_Toc81938627"/>
      <w:r w:rsidRPr="00791D37">
        <w:lastRenderedPageBreak/>
        <w:t>PRUEBAS DE ESTABILIDAD CON 5 NODOS</w:t>
      </w:r>
      <w:bookmarkEnd w:id="6217"/>
      <w:bookmarkEnd w:id="6218"/>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6219" w:author="JORGE CONTRERAS ORTIZ" w:date="2021-09-05T20:12:00Z">
        <w:r w:rsidRPr="00791D37" w:rsidDel="004E60C8">
          <w:delText>Coockie</w:delText>
        </w:r>
      </w:del>
      <w:ins w:id="6220" w:author="JORGE CONTRERAS ORTIZ" w:date="2021-09-05T20:12:00Z">
        <w:r w:rsidR="004E60C8">
          <w:t>Cookie</w:t>
        </w:r>
      </w:ins>
      <w:r w:rsidRPr="00791D37">
        <w:t xml:space="preserve"> Thread, se crea el código para el manejo de los módulos KTWM102 desde el kit de la </w:t>
      </w:r>
      <w:del w:id="6221" w:author="JORGE CONTRERAS ORTIZ" w:date="2021-09-05T20:12:00Z">
        <w:r w:rsidRPr="00791D37" w:rsidDel="004E60C8">
          <w:delText>Coockie</w:delText>
        </w:r>
      </w:del>
      <w:ins w:id="6222" w:author="JORGE CONTRERAS ORTIZ" w:date="2021-09-05T20:12:00Z">
        <w:r w:rsidR="004E60C8">
          <w:t>Cookie</w:t>
        </w:r>
      </w:ins>
      <w:r w:rsidRPr="00791D37">
        <w:t xml:space="preserve">  y se añade como 5 nodo a la red otra PCB de </w:t>
      </w:r>
      <w:del w:id="6223" w:author="JORGE CONTRERAS ORTIZ" w:date="2021-09-05T20:12:00Z">
        <w:r w:rsidRPr="00791D37" w:rsidDel="004E60C8">
          <w:delText>Coockie</w:delText>
        </w:r>
      </w:del>
      <w:ins w:id="6224"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5BA65EB2" w:rsidR="0074559B" w:rsidRPr="00791D37" w:rsidRDefault="0074559B" w:rsidP="00791D37">
      <w:pPr>
        <w:pStyle w:val="Prrafodelista"/>
        <w:numPr>
          <w:ilvl w:val="0"/>
          <w:numId w:val="25"/>
        </w:numPr>
      </w:pPr>
      <w:r w:rsidRPr="00791D37">
        <w:t>Todos los nodos se han conectado al BR como nodo padre</w:t>
      </w:r>
      <w:ins w:id="6225"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6226" w:author="JORGE CONTRERAS ORTIZ" w:date="2021-09-05T23:41:00Z">
        <w:r w:rsidR="001749E7" w:rsidRPr="00791D37">
          <w:t xml:space="preserve">Ilustración </w:t>
        </w:r>
        <w:r w:rsidR="001749E7">
          <w:rPr>
            <w:noProof/>
          </w:rPr>
          <w:t>72</w:t>
        </w:r>
      </w:ins>
      <w:ins w:id="6227"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3036B96E" w:rsidR="0074559B" w:rsidRPr="00791D37" w:rsidRDefault="0074559B" w:rsidP="00CA0339">
      <w:pPr>
        <w:pStyle w:val="Descripcin"/>
        <w:jc w:val="center"/>
      </w:pPr>
      <w:bookmarkStart w:id="6228" w:name="_Ref81666998"/>
      <w:bookmarkStart w:id="6229" w:name="_Toc81499648"/>
      <w:bookmarkStart w:id="6230" w:name="_Toc81499883"/>
      <w:bookmarkStart w:id="6231" w:name="_Toc81938705"/>
      <w:r w:rsidRPr="00791D37">
        <w:t xml:space="preserve">Ilustración </w:t>
      </w:r>
      <w:fldSimple w:instr=" SEQ Ilustración \* ARABIC ">
        <w:ins w:id="6232" w:author="JORGE CONTRERAS ORTIZ" w:date="2021-09-05T23:41:00Z">
          <w:r w:rsidR="001749E7">
            <w:rPr>
              <w:noProof/>
            </w:rPr>
            <w:t>72</w:t>
          </w:r>
        </w:ins>
        <w:del w:id="6233" w:author="JORGE CONTRERAS ORTIZ" w:date="2021-09-04T08:54:00Z">
          <w:r w:rsidR="00CA0339" w:rsidDel="00425C71">
            <w:rPr>
              <w:noProof/>
            </w:rPr>
            <w:delText>71</w:delText>
          </w:r>
        </w:del>
      </w:fldSimple>
      <w:bookmarkEnd w:id="6228"/>
      <w:r w:rsidRPr="00791D37">
        <w:t xml:space="preserve"> Topología A de 5 nodos</w:t>
      </w:r>
      <w:bookmarkEnd w:id="6229"/>
      <w:bookmarkEnd w:id="6230"/>
      <w:bookmarkEnd w:id="6231"/>
      <w:r w:rsidRPr="00791D37">
        <w:br w:type="page"/>
      </w:r>
    </w:p>
    <w:p w14:paraId="081D0EEC" w14:textId="6F17BC1A" w:rsidR="0074559B" w:rsidRPr="00791D37" w:rsidRDefault="0074559B" w:rsidP="00791D37">
      <w:pPr>
        <w:pStyle w:val="Prrafodelista"/>
        <w:numPr>
          <w:ilvl w:val="0"/>
          <w:numId w:val="25"/>
        </w:numPr>
      </w:pPr>
      <w:r w:rsidRPr="00791D37">
        <w:lastRenderedPageBreak/>
        <w:t xml:space="preserve">El nodo REED se conecta al BR como nodo hijo, y </w:t>
      </w:r>
      <w:del w:id="6234" w:author="JORGE CONTRERAS ORTIZ" w:date="2021-09-06T00:24:00Z">
        <w:r w:rsidRPr="00791D37" w:rsidDel="006A0352">
          <w:delText xml:space="preserve">el </w:delText>
        </w:r>
      </w:del>
      <w:r w:rsidRPr="00791D37">
        <w:t>los MED se conectan al REED</w:t>
      </w:r>
      <w:ins w:id="6235"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6236" w:author="JORGE CONTRERAS ORTIZ" w:date="2021-09-05T23:41:00Z">
        <w:r w:rsidR="001749E7" w:rsidRPr="00791D37">
          <w:t xml:space="preserve">Ilustración </w:t>
        </w:r>
        <w:r w:rsidR="001749E7">
          <w:rPr>
            <w:noProof/>
          </w:rPr>
          <w:t>73</w:t>
        </w:r>
      </w:ins>
      <w:ins w:id="6237"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45771AE5" w:rsidR="0074559B" w:rsidRPr="00791D37" w:rsidRDefault="0074559B" w:rsidP="00CA0339">
      <w:pPr>
        <w:pStyle w:val="Descripcin"/>
        <w:jc w:val="center"/>
      </w:pPr>
      <w:bookmarkStart w:id="6238" w:name="_Ref81667010"/>
      <w:bookmarkStart w:id="6239" w:name="_Toc81499649"/>
      <w:bookmarkStart w:id="6240" w:name="_Toc81499884"/>
      <w:bookmarkStart w:id="6241" w:name="_Toc81938706"/>
      <w:r w:rsidRPr="00791D37">
        <w:t xml:space="preserve">Ilustración </w:t>
      </w:r>
      <w:fldSimple w:instr=" SEQ Ilustración \* ARABIC ">
        <w:ins w:id="6242" w:author="JORGE CONTRERAS ORTIZ" w:date="2021-09-05T23:41:00Z">
          <w:r w:rsidR="001749E7">
            <w:rPr>
              <w:noProof/>
            </w:rPr>
            <w:t>73</w:t>
          </w:r>
        </w:ins>
        <w:del w:id="6243" w:author="JORGE CONTRERAS ORTIZ" w:date="2021-09-04T08:54:00Z">
          <w:r w:rsidR="00CA0339" w:rsidDel="00425C71">
            <w:rPr>
              <w:noProof/>
            </w:rPr>
            <w:delText>72</w:delText>
          </w:r>
        </w:del>
      </w:fldSimple>
      <w:bookmarkEnd w:id="6238"/>
      <w:r w:rsidRPr="00791D37">
        <w:t xml:space="preserve"> Topología B con 5 nodos</w:t>
      </w:r>
      <w:bookmarkEnd w:id="6239"/>
      <w:bookmarkEnd w:id="6240"/>
      <w:bookmarkEnd w:id="6241"/>
    </w:p>
    <w:p w14:paraId="469A1E23" w14:textId="77777777" w:rsidR="0074559B" w:rsidRPr="00791D37" w:rsidRDefault="0074559B" w:rsidP="00791D37"/>
    <w:p w14:paraId="2182F62A" w14:textId="210316FA" w:rsidR="0074559B" w:rsidRPr="00791D37" w:rsidRDefault="00C17583" w:rsidP="00791D37">
      <w:pPr>
        <w:pStyle w:val="Ttulo3"/>
      </w:pPr>
      <w:bookmarkStart w:id="6244" w:name="_Toc81499474"/>
      <w:bookmarkStart w:id="6245" w:name="_Toc81938628"/>
      <w:r w:rsidRPr="00791D37">
        <w:t>PRUEBAS DE CONECTIVIDAD</w:t>
      </w:r>
      <w:bookmarkEnd w:id="6244"/>
      <w:bookmarkEnd w:id="6245"/>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6246"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6247" w:author="JORGE CONTRERAS ORTIZ" w:date="2021-09-05T21:05:00Z"/>
        </w:rPr>
      </w:pPr>
    </w:p>
    <w:p w14:paraId="2564613A" w14:textId="77777777" w:rsidR="000B6602" w:rsidRDefault="000B6602">
      <w:pPr>
        <w:jc w:val="left"/>
        <w:rPr>
          <w:ins w:id="6248" w:author="JORGE CONTRERAS ORTIZ" w:date="2021-09-05T21:05:00Z"/>
          <w:rFonts w:eastAsiaTheme="majorEastAsia"/>
          <w:color w:val="1F3763" w:themeColor="accent1" w:themeShade="7F"/>
          <w:sz w:val="24"/>
          <w:szCs w:val="24"/>
        </w:rPr>
      </w:pPr>
      <w:bookmarkStart w:id="6249" w:name="_Toc81499475"/>
      <w:ins w:id="6250" w:author="JORGE CONTRERAS ORTIZ" w:date="2021-09-05T21:05:00Z">
        <w:r>
          <w:br w:type="page"/>
        </w:r>
      </w:ins>
    </w:p>
    <w:p w14:paraId="6F2332D0" w14:textId="5485A053" w:rsidR="0074559B" w:rsidRPr="00791D37" w:rsidRDefault="00C17583" w:rsidP="00791D37">
      <w:pPr>
        <w:pStyle w:val="Ttulo3"/>
      </w:pPr>
      <w:bookmarkStart w:id="6251" w:name="_Toc81938629"/>
      <w:r w:rsidRPr="00791D37">
        <w:lastRenderedPageBreak/>
        <w:t>ENVÍO / RECIBO DE SOCKETS</w:t>
      </w:r>
      <w:bookmarkEnd w:id="6249"/>
      <w:bookmarkEnd w:id="6251"/>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6252" w:author="JORGE CONTRERAS ORTIZ" w:date="2021-09-04T16:56:00Z">
        <w:r w:rsidRPr="00791D37" w:rsidDel="00D30CCF">
          <w:delText xml:space="preserve">mandan </w:delText>
        </w:r>
      </w:del>
      <w:ins w:id="6253"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6254" w:author="JORGE CONTRERAS ORTIZ" w:date="2021-09-05T20:12:00Z">
        <w:r w:rsidRPr="00791D37" w:rsidDel="004E60C8">
          <w:delText>Coockie</w:delText>
        </w:r>
      </w:del>
      <w:ins w:id="6255" w:author="JORGE CONTRERAS ORTIZ" w:date="2021-09-05T20:12:00Z">
        <w:r w:rsidR="004E60C8">
          <w:t>Cookie</w:t>
        </w:r>
      </w:ins>
      <w:r w:rsidRPr="00791D37">
        <w:t xml:space="preserve"> Completa (PCB Thread + </w:t>
      </w:r>
      <w:del w:id="6256" w:author="JORGE CONTRERAS ORTIZ" w:date="2021-09-05T20:12:00Z">
        <w:r w:rsidRPr="00791D37" w:rsidDel="004E60C8">
          <w:delText>Coockie</w:delText>
        </w:r>
      </w:del>
      <w:ins w:id="6257"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6258" w:author="JORGE CONTRERAS ORTIZ" w:date="2021-09-05T20:12:00Z">
        <w:r w:rsidRPr="00791D37" w:rsidDel="004E60C8">
          <w:delText>Coockie</w:delText>
        </w:r>
      </w:del>
      <w:ins w:id="6259"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6260" w:author="JORGE CONTRERAS ORTIZ" w:date="2021-09-04T16:57:00Z">
        <w:r w:rsidR="00D30CCF">
          <w:t>u</w:t>
        </w:r>
      </w:ins>
      <w:del w:id="6261"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6262" w:author="JORGE CONTRERAS ORTIZ" w:date="2021-09-06T00:24:00Z">
        <w:r w:rsidR="006A0352">
          <w:t>destinados</w:t>
        </w:r>
      </w:ins>
      <w:del w:id="6263" w:author="JORGE CONTRERAS ORTIZ" w:date="2021-09-06T00:24:00Z">
        <w:r w:rsidRPr="00791D37" w:rsidDel="006A0352">
          <w:delText xml:space="preserve">que vayan </w:delText>
        </w:r>
      </w:del>
      <w:ins w:id="6264" w:author="JORGE CONTRERAS ORTIZ" w:date="2021-09-06T00:24:00Z">
        <w:r w:rsidR="006A0352" w:rsidRPr="00791D37">
          <w:t xml:space="preserve"> </w:t>
        </w:r>
      </w:ins>
      <w:r w:rsidRPr="00791D37">
        <w:t xml:space="preserve">al REED solo darán un salto dentro de la propia red Thread. En los casos </w:t>
      </w:r>
      <w:del w:id="6265" w:author="JORGE CONTRERAS ORTIZ" w:date="2021-09-05T17:48:00Z">
        <w:r w:rsidRPr="00791D37" w:rsidDel="00DC6100">
          <w:delText>de los mensaje</w:delText>
        </w:r>
      </w:del>
      <w:ins w:id="6266"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6267" w:name="_Toc81499476"/>
      <w:bookmarkStart w:id="6268" w:name="_Toc81938630"/>
      <w:r w:rsidRPr="00791D37">
        <w:lastRenderedPageBreak/>
        <w:t>PRUEBAS CON 6 NODOS Y CON ENVÍO</w:t>
      </w:r>
      <w:ins w:id="6269" w:author="JORGE CONTRERAS ORTIZ" w:date="2021-09-05T14:12:00Z">
        <w:r w:rsidR="00353559">
          <w:t>S</w:t>
        </w:r>
      </w:ins>
      <w:r w:rsidRPr="00791D37">
        <w:t xml:space="preserve"> </w:t>
      </w:r>
      <w:del w:id="6270" w:author="JORGE CONTRERAS ORTIZ" w:date="2021-09-05T14:12:00Z">
        <w:r w:rsidRPr="00791D37" w:rsidDel="00353559">
          <w:delText xml:space="preserve">DE MENSAJES CON </w:delText>
        </w:r>
      </w:del>
      <w:r w:rsidRPr="00791D37">
        <w:t>MULTISALTO</w:t>
      </w:r>
      <w:bookmarkEnd w:id="6267"/>
      <w:bookmarkEnd w:id="6268"/>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6271" w:author="JORGE CONTRERAS ORTIZ" w:date="2021-09-05T20:12:00Z">
        <w:r w:rsidRPr="00CA0339" w:rsidDel="004E60C8">
          <w:delText>Coockie</w:delText>
        </w:r>
      </w:del>
      <w:ins w:id="6272" w:author="JORGE CONTRERAS ORTIZ" w:date="2021-09-05T20:12:00Z">
        <w:r w:rsidR="004E60C8">
          <w:t>Cookie</w:t>
        </w:r>
      </w:ins>
      <w:r w:rsidRPr="00CA0339">
        <w:t xml:space="preserve"> Thread controlada desde el PC Se ha configurado la red con el BR como nodo Líder, un Dongle KTDG102 y una PCB </w:t>
      </w:r>
      <w:del w:id="6273" w:author="JORGE CONTRERAS ORTIZ" w:date="2021-09-05T20:12:00Z">
        <w:r w:rsidRPr="00CA0339" w:rsidDel="004E60C8">
          <w:delText>Coockie</w:delText>
        </w:r>
      </w:del>
      <w:ins w:id="6274" w:author="JORGE CONTRERAS ORTIZ" w:date="2021-09-05T20:12:00Z">
        <w:r w:rsidR="004E60C8">
          <w:t>Cookie</w:t>
        </w:r>
      </w:ins>
      <w:r w:rsidRPr="00CA0339">
        <w:t xml:space="preserve"> Thread como REEDs o Routers, y las otras dos PCB (una de ellas con la </w:t>
      </w:r>
      <w:del w:id="6275" w:author="JORGE CONTRERAS ORTIZ" w:date="2021-09-05T20:12:00Z">
        <w:r w:rsidRPr="00CA0339" w:rsidDel="004E60C8">
          <w:delText>Coockie</w:delText>
        </w:r>
      </w:del>
      <w:ins w:id="6276"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6277" w:author="JORGE CONTRERAS ORTIZ" w:date="2021-09-05T17:48:00Z">
        <w:r w:rsidRPr="00791D37" w:rsidDel="00DC6100">
          <w:delText>que</w:delText>
        </w:r>
      </w:del>
      <w:ins w:id="6278" w:author="JORGE CONTRERAS ORTIZ" w:date="2021-09-05T17:48:00Z">
        <w:r w:rsidR="00DC6100" w:rsidRPr="00791D37">
          <w:t>que,</w:t>
        </w:r>
      </w:ins>
      <w:r w:rsidRPr="00791D37">
        <w:t xml:space="preserve"> al conectarse a la red, solo viera como potencial nodo padre a uno de todos los posibles. </w:t>
      </w:r>
    </w:p>
    <w:p w14:paraId="3D7FF81F" w14:textId="6E0B7F9F" w:rsidR="0074559B" w:rsidRPr="00791D37" w:rsidRDefault="0074559B" w:rsidP="00791D37">
      <w:r w:rsidRPr="00791D37">
        <w:t xml:space="preserve">Haciendo esto en los 3 nodos MED, se creó la </w:t>
      </w:r>
      <w:del w:id="6279" w:author="JORGE CONTRERAS ORTIZ" w:date="2021-09-04T16:57:00Z">
        <w:r w:rsidRPr="00791D37" w:rsidDel="00D30CCF">
          <w:delText xml:space="preserve">siguiente </w:delText>
        </w:r>
      </w:del>
      <w:r w:rsidRPr="00791D37">
        <w:t>topología</w:t>
      </w:r>
      <w:ins w:id="6280"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6281" w:author="JORGE CONTRERAS ORTIZ" w:date="2021-09-05T23:41:00Z">
        <w:r w:rsidR="001749E7" w:rsidRPr="00791D37">
          <w:t xml:space="preserve">Ilustración </w:t>
        </w:r>
        <w:r w:rsidR="001749E7">
          <w:rPr>
            <w:noProof/>
          </w:rPr>
          <w:t>74</w:t>
        </w:r>
      </w:ins>
      <w:ins w:id="6282"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46B63125" w:rsidR="0074559B" w:rsidRPr="00791D37" w:rsidRDefault="0074559B" w:rsidP="00CA0339">
      <w:pPr>
        <w:pStyle w:val="Descripcin"/>
        <w:jc w:val="center"/>
      </w:pPr>
      <w:bookmarkStart w:id="6283" w:name="_Ref81667085"/>
      <w:bookmarkStart w:id="6284" w:name="_Toc81499650"/>
      <w:bookmarkStart w:id="6285" w:name="_Toc81499885"/>
      <w:bookmarkStart w:id="6286" w:name="_Toc81938707"/>
      <w:r w:rsidRPr="00791D37">
        <w:t xml:space="preserve">Ilustración </w:t>
      </w:r>
      <w:fldSimple w:instr=" SEQ Ilustración \* ARABIC ">
        <w:ins w:id="6287" w:author="JORGE CONTRERAS ORTIZ" w:date="2021-09-05T23:41:00Z">
          <w:r w:rsidR="001749E7">
            <w:rPr>
              <w:noProof/>
            </w:rPr>
            <w:t>74</w:t>
          </w:r>
        </w:ins>
        <w:del w:id="6288" w:author="JORGE CONTRERAS ORTIZ" w:date="2021-09-04T08:54:00Z">
          <w:r w:rsidR="00CA0339" w:rsidDel="00425C71">
            <w:rPr>
              <w:noProof/>
            </w:rPr>
            <w:delText>73</w:delText>
          </w:r>
        </w:del>
      </w:fldSimple>
      <w:bookmarkEnd w:id="6283"/>
      <w:r w:rsidRPr="00791D37">
        <w:t xml:space="preserve"> Topología con 6 nodos</w:t>
      </w:r>
      <w:bookmarkEnd w:id="6284"/>
      <w:bookmarkEnd w:id="6285"/>
      <w:bookmarkEnd w:id="6286"/>
    </w:p>
    <w:p w14:paraId="6012D82C" w14:textId="77777777" w:rsidR="00746CBD" w:rsidRDefault="00746CBD" w:rsidP="00791D37">
      <w:pPr>
        <w:rPr>
          <w:ins w:id="6289" w:author="JORGE CONTRERAS ORTIZ" w:date="2021-09-05T22:49:00Z"/>
          <w:b/>
          <w:bCs/>
          <w:i/>
          <w:iCs/>
        </w:rPr>
      </w:pPr>
    </w:p>
    <w:p w14:paraId="612795A0" w14:textId="5F4B1FE1" w:rsidR="0074559B" w:rsidRPr="00F92885" w:rsidRDefault="0074559B" w:rsidP="00791D37">
      <w:pPr>
        <w:rPr>
          <w:i/>
          <w:iCs/>
          <w:rPrChange w:id="6290" w:author="JORGE CONTRERAS ORTIZ" w:date="2021-09-04T13:35:00Z">
            <w:rPr/>
          </w:rPrChange>
        </w:rPr>
      </w:pPr>
      <w:r w:rsidRPr="00F92885">
        <w:rPr>
          <w:b/>
          <w:bCs/>
          <w:i/>
          <w:iCs/>
          <w:rPrChange w:id="6291" w:author="JORGE CONTRERAS ORTIZ" w:date="2021-09-04T13:35:00Z">
            <w:rPr>
              <w:b/>
              <w:bCs/>
            </w:rPr>
          </w:rPrChange>
        </w:rPr>
        <w:t>Nota:</w:t>
      </w:r>
      <w:r w:rsidRPr="00F92885">
        <w:rPr>
          <w:i/>
          <w:iCs/>
          <w:rPrChange w:id="6292"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6293" w:author="JORGE CONTRERAS ORTIZ" w:date="2021-09-04T16:57:00Z">
        <w:r w:rsidRPr="00791D37" w:rsidDel="00D30CCF">
          <w:delText>casó</w:delText>
        </w:r>
      </w:del>
      <w:ins w:id="6294"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6295" w:author="JORGE CONTRERAS ORTIZ" w:date="2021-09-05T21:05:00Z"/>
        </w:rPr>
      </w:pPr>
      <w:ins w:id="6296"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6297" w:author="JORGE CONTRERAS ORTIZ" w:date="2021-09-05T20:12:00Z">
        <w:r w:rsidRPr="00791D37" w:rsidDel="004E60C8">
          <w:rPr>
            <w:b/>
            <w:bCs/>
          </w:rPr>
          <w:delText>Coockie</w:delText>
        </w:r>
      </w:del>
      <w:ins w:id="6298"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6299" w:author="JORGE CONTRERAS ORTIZ" w:date="2021-09-05T20:12:00Z">
        <w:r w:rsidRPr="00791D37" w:rsidDel="004E60C8">
          <w:delText>Coockie</w:delText>
        </w:r>
      </w:del>
      <w:ins w:id="6300"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6301"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6302"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6303"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6304"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6305" w:author="JORGE CONTRERAS ORTIZ" w:date="2021-09-05T17:49:00Z">
        <w:r w:rsidRPr="00791D37" w:rsidDel="00DC6100">
          <w:delText>padre,</w:delText>
        </w:r>
      </w:del>
      <w:ins w:id="6306"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6307" w:author="JORGE CONTRERAS ORTIZ" w:date="2021-09-04T16:59:00Z">
        <w:r w:rsidRPr="00791D37" w:rsidDel="009735E3">
          <w:delText>perdidas</w:delText>
        </w:r>
      </w:del>
      <w:ins w:id="6308" w:author="JORGE CONTRERAS ORTIZ" w:date="2021-09-04T16:59:00Z">
        <w:r w:rsidR="009735E3" w:rsidRPr="00791D37">
          <w:t>pérdidas</w:t>
        </w:r>
      </w:ins>
      <w:r w:rsidRPr="00791D37">
        <w:t xml:space="preserve"> de datos en los nodos receptores.</w:t>
      </w:r>
    </w:p>
    <w:p w14:paraId="6A697DAF" w14:textId="7DE60BDB" w:rsidR="0074559B" w:rsidRPr="00791D37" w:rsidRDefault="0074559B" w:rsidP="00791D37">
      <w:r w:rsidRPr="00791D37">
        <w:t>Al igual que en</w:t>
      </w:r>
      <w:ins w:id="6309" w:author="JORGE CONTRERAS ORTIZ" w:date="2021-09-04T16:58:00Z">
        <w:r w:rsidR="00D30CCF">
          <w:t xml:space="preserve"> </w:t>
        </w:r>
      </w:ins>
      <w:ins w:id="6310" w:author="JORGE CONTRERAS ORTIZ" w:date="2021-09-04T16:59:00Z">
        <w:r w:rsidR="00D30CCF">
          <w:fldChar w:fldCharType="begin"/>
        </w:r>
        <w:r w:rsidR="00D30CCF">
          <w:instrText xml:space="preserve"> REF _Ref81667157 \w \h </w:instrText>
        </w:r>
      </w:ins>
      <w:r w:rsidR="00D30CCF">
        <w:fldChar w:fldCharType="separate"/>
      </w:r>
      <w:ins w:id="6311" w:author="JORGE CONTRERAS ORTIZ" w:date="2021-09-05T23:41:00Z">
        <w:r w:rsidR="001749E7">
          <w:t>5.4.2</w:t>
        </w:r>
      </w:ins>
      <w:ins w:id="6312" w:author="JORGE CONTRERAS ORTIZ" w:date="2021-09-04T16:59:00Z">
        <w:r w:rsidR="00D30CCF">
          <w:fldChar w:fldCharType="end"/>
        </w:r>
      </w:ins>
      <w:ins w:id="6313"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6314" w:author="JORGE CONTRERAS ORTIZ" w:date="2021-09-05T23:41:00Z">
        <w:r w:rsidR="001749E7" w:rsidRPr="00791D37">
          <w:t>ENVÍO / RECIBO DE SOCKETS</w:t>
        </w:r>
      </w:ins>
      <w:ins w:id="6315" w:author="JORGE CONTRERAS ORTIZ" w:date="2021-09-04T16:58:00Z">
        <w:r w:rsidR="00D30CCF">
          <w:fldChar w:fldCharType="end"/>
        </w:r>
      </w:ins>
      <w:del w:id="6316"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6317" w:author="JORGE CONTRERAS ORTIZ" w:date="2021-09-04T16:58:00Z"/>
        </w:rPr>
      </w:pPr>
    </w:p>
    <w:p w14:paraId="0D5174B6" w14:textId="4A048971" w:rsidR="00D30CCF" w:rsidRPr="00791D37" w:rsidDel="000B6602" w:rsidRDefault="00D30CCF" w:rsidP="00791D37">
      <w:pPr>
        <w:rPr>
          <w:del w:id="6318" w:author="JORGE CONTRERAS ORTIZ" w:date="2021-09-05T21:05:00Z"/>
        </w:rPr>
      </w:pPr>
      <w:bookmarkStart w:id="6319" w:name="_Toc81772921"/>
      <w:bookmarkStart w:id="6320" w:name="_Toc81776603"/>
      <w:bookmarkStart w:id="6321" w:name="_Toc81776799"/>
      <w:bookmarkStart w:id="6322" w:name="_Toc81777162"/>
      <w:bookmarkStart w:id="6323" w:name="_Toc81777447"/>
      <w:bookmarkStart w:id="6324" w:name="_Toc81777733"/>
      <w:bookmarkStart w:id="6325" w:name="_Toc81778033"/>
      <w:bookmarkStart w:id="6326" w:name="_Toc81778324"/>
      <w:bookmarkStart w:id="6327" w:name="_Toc81938631"/>
      <w:bookmarkEnd w:id="6319"/>
      <w:bookmarkEnd w:id="6320"/>
      <w:bookmarkEnd w:id="6321"/>
      <w:bookmarkEnd w:id="6322"/>
      <w:bookmarkEnd w:id="6323"/>
      <w:bookmarkEnd w:id="6324"/>
      <w:bookmarkEnd w:id="6325"/>
      <w:bookmarkEnd w:id="6326"/>
      <w:bookmarkEnd w:id="6327"/>
    </w:p>
    <w:p w14:paraId="36038BF1" w14:textId="265116B5" w:rsidR="0074559B" w:rsidRPr="00791D37" w:rsidRDefault="0074559B" w:rsidP="00791D37">
      <w:pPr>
        <w:pStyle w:val="Ttulo1"/>
        <w:numPr>
          <w:ilvl w:val="0"/>
          <w:numId w:val="1"/>
        </w:numPr>
      </w:pPr>
      <w:bookmarkStart w:id="6328" w:name="_Toc81499477"/>
      <w:bookmarkStart w:id="6329" w:name="_Toc81938632"/>
      <w:r w:rsidRPr="00791D37">
        <w:t>CONCLUSIONE</w:t>
      </w:r>
      <w:bookmarkEnd w:id="6328"/>
      <w:r w:rsidR="00D6148E" w:rsidRPr="00791D37">
        <w:t>S Y LÍNEAS FUTURAS</w:t>
      </w:r>
      <w:bookmarkEnd w:id="6329"/>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6330" w:author="JORGE CONTRERAS ORTIZ" w:date="2021-09-06T00:25:00Z">
        <w:r w:rsidR="006A0352">
          <w:t>l</w:t>
        </w:r>
      </w:ins>
      <w:del w:id="6331" w:author="JORGE CONTRERAS ORTIZ" w:date="2021-09-06T00:25:00Z">
        <w:r w:rsidRPr="00791D37" w:rsidDel="006A0352">
          <w:delText>el sistema de l</w:delText>
        </w:r>
      </w:del>
      <w:r w:rsidRPr="00791D37">
        <w:t xml:space="preserve">a </w:t>
      </w:r>
      <w:ins w:id="6332" w:author="JORGE CONTRERAS ORTIZ" w:date="2021-09-06T00:26:00Z">
        <w:r w:rsidR="006A0352">
          <w:t xml:space="preserve">plataforma </w:t>
        </w:r>
      </w:ins>
      <w:del w:id="6333" w:author="JORGE CONTRERAS ORTIZ" w:date="2021-09-05T20:12:00Z">
        <w:r w:rsidRPr="00791D37" w:rsidDel="004E60C8">
          <w:delText>Coockie</w:delText>
        </w:r>
      </w:del>
      <w:ins w:id="6334"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39038CD9"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w:t>
      </w:r>
      <w:del w:id="6335" w:author="JORGE CONTRERAS ORTIZ" w:date="2021-09-05T17:49:00Z">
        <w:r w:rsidRPr="00791D37" w:rsidDel="00DC6100">
          <w:delText>que</w:delText>
        </w:r>
      </w:del>
      <w:ins w:id="6336" w:author="JORGE CONTRERAS ORTIZ" w:date="2021-09-05T17:49:00Z">
        <w:r w:rsidR="00DC6100" w:rsidRPr="00791D37">
          <w:t>que,</w:t>
        </w:r>
      </w:ins>
      <w:r w:rsidRPr="00791D37">
        <w:t xml:space="preserve"> en ambientes normales sin mucha carga de trabajo sobre el nodo, no habrá problema con los nodos.  </w:t>
      </w:r>
    </w:p>
    <w:p w14:paraId="1B54189E" w14:textId="06D5E14A" w:rsidR="0074559B" w:rsidRPr="00791D37" w:rsidRDefault="0074559B" w:rsidP="00791D37"/>
    <w:p w14:paraId="1CE2BBD3" w14:textId="583F37AC"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w:t>
      </w:r>
      <w:del w:id="6337"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6338" w:name="_Toc81499480"/>
      <w:bookmarkStart w:id="6339" w:name="_Toc81938633"/>
      <w:r w:rsidRPr="00791D37">
        <w:lastRenderedPageBreak/>
        <w:t>BIBLIOGRAFÍA</w:t>
      </w:r>
      <w:bookmarkEnd w:id="6338"/>
      <w:bookmarkEnd w:id="6339"/>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257A8F">
      <w:headerReference w:type="even" r:id="rId106"/>
      <w:type w:val="continuous"/>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27"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2040" w:author="GABRIEL NOE MUJICA ROJAS" w:date="2021-09-02T12:18:00Z" w:initials="GNMR">
    <w:p w14:paraId="1BE020EC" w14:textId="77777777" w:rsidR="00B5329E" w:rsidRDefault="00B5329E" w:rsidP="00B5329E">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079"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163"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123"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que sean de interés para el documento, pero no copiar o traducir literalmente. Además, el artículo que referencias es de una calidad baja, muy general. </w:t>
      </w:r>
    </w:p>
  </w:comment>
  <w:comment w:id="2209"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2480"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639"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654"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770"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771"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022"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078"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079"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086"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340"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341"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510"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4663" w:author="JORGE CONTRERAS ORTIZ" w:date="2021-09-04T12:52:00Z" w:initials="JCO">
    <w:p w14:paraId="745875FF" w14:textId="00B3B1ED" w:rsidR="00FE1EC4" w:rsidRDefault="00FE1EC4">
      <w:pPr>
        <w:pStyle w:val="Textocomentario"/>
      </w:pPr>
      <w:r>
        <w:rPr>
          <w:rStyle w:val="Refdecomentario"/>
        </w:rPr>
        <w:annotationRef/>
      </w:r>
    </w:p>
  </w:comment>
  <w:comment w:id="5284"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5771"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76FE5" w14:textId="77777777" w:rsidR="00EA3686" w:rsidRDefault="00EA3686" w:rsidP="00EA5ADB">
      <w:pPr>
        <w:spacing w:after="0" w:line="240" w:lineRule="auto"/>
      </w:pPr>
      <w:r>
        <w:separator/>
      </w:r>
    </w:p>
  </w:endnote>
  <w:endnote w:type="continuationSeparator" w:id="0">
    <w:p w14:paraId="4679A94D" w14:textId="77777777" w:rsidR="00EA3686" w:rsidRDefault="00EA3686"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 w:author="JORGE CONTRERAS ORTIZ" w:date="2021-09-04T11:53:00Z"/>
  <w:sdt>
    <w:sdtPr>
      <w:id w:val="719169437"/>
      <w:docPartObj>
        <w:docPartGallery w:val="Page Numbers (Bottom of Page)"/>
        <w:docPartUnique/>
      </w:docPartObj>
    </w:sdtPr>
    <w:sdtEndPr/>
    <w:sdtContent>
      <w:customXmlInsRangeEnd w:id="3"/>
      <w:p w14:paraId="159D7300" w14:textId="439C4AD1" w:rsidR="00675D4D" w:rsidRDefault="00675D4D" w:rsidP="006E36CC">
        <w:pPr>
          <w:pStyle w:val="Piedepgina"/>
          <w:rPr>
            <w:ins w:id="4" w:author="JORGE CONTRERAS ORTIZ" w:date="2021-09-04T11:53:00Z"/>
          </w:rPr>
        </w:pPr>
        <w:ins w:id="5" w:author="JORGE CONTRERAS ORTIZ" w:date="2021-09-04T11:53:00Z">
          <w:r>
            <w:fldChar w:fldCharType="begin"/>
          </w:r>
          <w:r>
            <w:instrText>PAGE   \* MERGEFORMAT</w:instrText>
          </w:r>
          <w:r>
            <w:fldChar w:fldCharType="separate"/>
          </w:r>
          <w:r>
            <w:t>2</w:t>
          </w:r>
          <w:r>
            <w:fldChar w:fldCharType="end"/>
          </w:r>
        </w:ins>
        <w:ins w:id="6" w:author="JORGE CONTRERAS ORTIZ" w:date="2021-09-05T22:15:00Z">
          <w:r w:rsidR="006E36CC">
            <w:t xml:space="preserve">            </w:t>
          </w:r>
        </w:ins>
        <w:ins w:id="7" w:author="JORGE CONTRERAS ORTIZ" w:date="2021-09-05T22:14:00Z">
          <w:r w:rsidR="006E36CC">
            <w:t xml:space="preserve"> </w:t>
          </w:r>
        </w:ins>
        <w:ins w:id="8" w:author="JORGE CONTRERAS ORTIZ" w:date="2021-09-05T22:15:00Z">
          <w:r w:rsidR="006E36CC">
            <w:t xml:space="preserve">              </w:t>
          </w:r>
          <w:r w:rsidR="006E36CC">
            <w:tab/>
            <w:t xml:space="preserve">                    </w:t>
          </w:r>
        </w:ins>
        <w:ins w:id="9" w:author="JORGE CONTRERAS ORTIZ" w:date="2021-09-05T22:14:00Z">
          <w:r w:rsidR="006E36CC">
            <w:t>Escuela Técnica Superior de Ingenieros Industriales (UPM)</w:t>
          </w:r>
        </w:ins>
      </w:p>
      <w:customXmlInsRangeStart w:id="10" w:author="JORGE CONTRERAS ORTIZ" w:date="2021-09-04T11:53:00Z"/>
    </w:sdtContent>
  </w:sdt>
  <w:customXmlInsRangeEnd w:id="10"/>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2"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09" w:author="JORGE CONTRERAS ORTIZ" w:date="2021-09-04T11:53:00Z"/>
  <w:sdt>
    <w:sdtPr>
      <w:id w:val="-683276281"/>
      <w:docPartObj>
        <w:docPartGallery w:val="Page Numbers (Bottom of Page)"/>
        <w:docPartUnique/>
      </w:docPartObj>
    </w:sdtPr>
    <w:sdtEndPr/>
    <w:sdtContent>
      <w:customXmlInsRangeEnd w:id="2009"/>
      <w:p w14:paraId="23B02131" w14:textId="7E116DE9" w:rsidR="005B41E7" w:rsidRDefault="004703BB">
        <w:pPr>
          <w:pStyle w:val="Piedepgina"/>
          <w:rPr>
            <w:ins w:id="2010" w:author="JORGE CONTRERAS ORTIZ" w:date="2021-09-04T11:53:00Z"/>
          </w:rPr>
        </w:pPr>
        <w:ins w:id="2011" w:author="JORGE CONTRERAS ORTIZ" w:date="2021-09-07T17:17:00Z">
          <w:r>
            <w:rPr>
              <w:noProof/>
            </w:rPr>
            <mc:AlternateContent>
              <mc:Choice Requires="wps">
                <w:drawing>
                  <wp:anchor distT="0" distB="0" distL="114300" distR="114300" simplePos="0" relativeHeight="251661312" behindDoc="0" locked="0" layoutInCell="1" allowOverlap="1" wp14:anchorId="20EE5390" wp14:editId="78C6D77D">
                    <wp:simplePos x="0" y="0"/>
                    <wp:positionH relativeFrom="margin">
                      <wp:align>left</wp:align>
                    </wp:positionH>
                    <wp:positionV relativeFrom="paragraph">
                      <wp:posOffset>-61166</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4D9EC" id="Conector recto 56"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pt" to="449.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" strokecolor="black [3213]" strokeweight=".5pt">
                    <v:stroke joinstyle="miter"/>
                    <w10:wrap anchorx="margin"/>
                  </v:line>
                </w:pict>
              </mc:Fallback>
            </mc:AlternateContent>
          </w:r>
        </w:ins>
        <w:ins w:id="2012" w:author="JORGE CONTRERAS ORTIZ" w:date="2021-09-04T11:53:00Z">
          <w:r w:rsidR="005B41E7">
            <w:fldChar w:fldCharType="begin"/>
          </w:r>
          <w:r w:rsidR="005B41E7">
            <w:instrText>PAGE   \* MERGEFORMAT</w:instrText>
          </w:r>
          <w:r w:rsidR="005B41E7">
            <w:fldChar w:fldCharType="separate"/>
          </w:r>
          <w:r w:rsidR="005B41E7">
            <w:t>2</w:t>
          </w:r>
          <w:r w:rsidR="005B41E7">
            <w:fldChar w:fldCharType="end"/>
          </w:r>
        </w:ins>
        <w:ins w:id="2013" w:author="JORGE CONTRERAS ORTIZ" w:date="2021-09-05T23:04:00Z">
          <w:r w:rsidR="00E973CF">
            <w:t xml:space="preserve">              </w:t>
          </w:r>
          <w:r w:rsidR="00E973CF">
            <w:tab/>
            <w:t xml:space="preserve">                                 Escuela Técnica Superior de Ingenieros Industriales (UPM)</w:t>
          </w:r>
        </w:ins>
      </w:p>
      <w:customXmlInsRangeStart w:id="2014" w:author="JORGE CONTRERAS ORTIZ" w:date="2021-09-04T11:53:00Z"/>
    </w:sdtContent>
  </w:sdt>
  <w:customXmlInsRangeEnd w:id="2014"/>
  <w:p w14:paraId="36F60A9A" w14:textId="77777777" w:rsidR="005B41E7" w:rsidRDefault="005B41E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15" w:author="JORGE CONTRERAS ORTIZ" w:date="2021-09-04T09:24:00Z"/>
  <w:sdt>
    <w:sdtPr>
      <w:id w:val="-103726123"/>
      <w:docPartObj>
        <w:docPartGallery w:val="Page Numbers (Bottom of Page)"/>
        <w:docPartUnique/>
      </w:docPartObj>
    </w:sdtPr>
    <w:sdtEndPr>
      <w:rPr>
        <w:b/>
        <w:bCs/>
      </w:rPr>
    </w:sdtEndPr>
    <w:sdtContent>
      <w:customXmlInsRangeEnd w:id="2015"/>
      <w:p w14:paraId="33ABF137" w14:textId="4AB5EDA1" w:rsidR="004703BB" w:rsidRDefault="004703BB">
        <w:pPr>
          <w:pStyle w:val="Piedepgina"/>
          <w:jc w:val="right"/>
          <w:rPr>
            <w:ins w:id="2016" w:author="JORGE CONTRERAS ORTIZ" w:date="2021-09-07T17:15:00Z"/>
          </w:rPr>
        </w:pPr>
        <w:ins w:id="2017"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22DC72B0">
                    <wp:simplePos x="0" y="0"/>
                    <wp:positionH relativeFrom="column">
                      <wp:posOffset>56515</wp:posOffset>
                    </wp:positionH>
                    <wp:positionV relativeFrom="paragraph">
                      <wp:posOffset>77470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46C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6.1pt" to="453.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" strokecolor="black [3213]" strokeweight=".5pt">
                    <v:stroke joinstyle="miter"/>
                  </v:line>
                </w:pict>
              </mc:Fallback>
            </mc:AlternateContent>
          </w:r>
        </w:ins>
      </w:p>
      <w:p w14:paraId="520083D5" w14:textId="196FDCF3" w:rsidR="005B42F0" w:rsidRDefault="00E973CF">
        <w:pPr>
          <w:pStyle w:val="Piedepgina"/>
          <w:jc w:val="right"/>
          <w:rPr>
            <w:ins w:id="2018" w:author="JORGE CONTRERAS ORTIZ" w:date="2021-09-04T09:24:00Z"/>
          </w:rPr>
        </w:pPr>
        <w:ins w:id="2019" w:author="JORGE CONTRERAS ORTIZ" w:date="2021-09-05T23:06:00Z">
          <w:r>
            <w:t xml:space="preserve">JORGE CONTRERAS ORTIZ                     </w:t>
          </w:r>
        </w:ins>
        <w:ins w:id="2020" w:author="JORGE CONTRERAS ORTIZ" w:date="2021-09-05T23:07:00Z">
          <w:r>
            <w:t xml:space="preserve">                                                                        </w:t>
          </w:r>
        </w:ins>
        <w:ins w:id="2021"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2022" w:author="JORGE CONTRERAS ORTIZ" w:date="2021-09-04T09:24:00Z"/>
    </w:sdtContent>
  </w:sdt>
  <w:customXmlInsRangeEnd w:id="2022"/>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E4A0F" w14:textId="77777777" w:rsidR="00EA3686" w:rsidRDefault="00EA3686" w:rsidP="00EA5ADB">
      <w:pPr>
        <w:spacing w:after="0" w:line="240" w:lineRule="auto"/>
      </w:pPr>
      <w:r>
        <w:separator/>
      </w:r>
    </w:p>
  </w:footnote>
  <w:footnote w:type="continuationSeparator" w:id="0">
    <w:p w14:paraId="44138EF3" w14:textId="77777777" w:rsidR="00EA3686" w:rsidRDefault="00EA3686"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2601A1F8" w:rsidR="00E973CF" w:rsidRDefault="00E973CF">
    <w:pPr>
      <w:pStyle w:val="Encabezado"/>
      <w:tabs>
        <w:tab w:val="clear" w:pos="4252"/>
        <w:tab w:val="clear" w:pos="8504"/>
        <w:tab w:val="left" w:pos="2040"/>
      </w:tabs>
      <w:jc w:val="left"/>
      <w:pPrChange w:id="1" w:author="JORGE CONTRERAS ORTIZ" w:date="2021-09-05T23:09:00Z">
        <w:pPr>
          <w:pStyle w:val="Encabezado"/>
        </w:pPr>
      </w:pPrChange>
    </w:pPr>
    <w:ins w:id="2" w:author="JORGE CONTRERAS ORTIZ" w:date="2021-09-05T23:09:00Z">
      <w:r>
        <w:fldChar w:fldCharType="begin"/>
      </w:r>
      <w:r>
        <w:instrText xml:space="preserve"> STYLEREF  "Título 1"  \* MERGEFORMAT </w:instrText>
      </w:r>
      <w:r>
        <w:fldChar w:fldCharType="end"/>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5168670B" w:rsidR="00CD697C" w:rsidRDefault="006E3D04">
    <w:pPr>
      <w:pStyle w:val="Encabezado"/>
      <w:tabs>
        <w:tab w:val="clear" w:pos="4252"/>
        <w:tab w:val="clear" w:pos="8504"/>
        <w:tab w:val="left" w:pos="2040"/>
      </w:tabs>
      <w:jc w:val="left"/>
      <w:pPrChange w:id="1991" w:author="JORGE CONTRERAS ORTIZ" w:date="2021-09-05T23:01:00Z">
        <w:pPr>
          <w:pStyle w:val="Encabezado"/>
        </w:pPr>
      </w:pPrChange>
    </w:pPr>
    <w:ins w:id="1992" w:author="JORGE CONTRERAS ORTIZ" w:date="2021-09-05T23:03:00Z">
      <w:r>
        <w:fldChar w:fldCharType="begin"/>
      </w:r>
      <w:r>
        <w:instrText xml:space="preserve"> STYLEREF  "Título 1"  \* MERGEFORMAT </w:instrText>
      </w:r>
    </w:ins>
    <w:r w:rsidR="004703BB">
      <w:fldChar w:fldCharType="separate"/>
    </w:r>
    <w:r w:rsidR="00F76301">
      <w:rPr>
        <w:noProof/>
      </w:rPr>
      <w:t>TABLAS</w:t>
    </w:r>
    <w:ins w:id="1993" w:author="JORGE CONTRERAS ORTIZ" w:date="2021-09-05T23:03:00Z">
      <w:r>
        <w:fldChar w:fldCharType="end"/>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1994" w:author="JORGE CONTRERAS ORTIZ" w:date="2021-09-07T17:11:00Z">
          <w:rPr/>
        </w:rPrChange>
      </w:rPr>
      <w:pPrChange w:id="1995" w:author="JORGE CONTRERAS ORTIZ" w:date="2021-09-05T23:16:00Z">
        <w:pPr>
          <w:pStyle w:val="Encabezado"/>
        </w:pPr>
      </w:pPrChange>
    </w:pPr>
    <w:ins w:id="1996"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1997" w:author="JORGE CONTRERAS ORTIZ" w:date="2021-09-05T23:05:00Z">
      <w:r w:rsidR="00E973CF" w:rsidRPr="001E21C1">
        <w:rPr>
          <w:sz w:val="20"/>
          <w:szCs w:val="20"/>
          <w:rPrChange w:id="1998" w:author="JORGE CONTRERAS ORTIZ" w:date="2021-09-07T17:11:00Z">
            <w:rPr/>
          </w:rPrChange>
        </w:rPr>
        <w:t xml:space="preserve">IMPLEMENTACIÓN HARDWARE DE </w:t>
      </w:r>
    </w:ins>
    <w:ins w:id="1999" w:author="JORGE CONTRERAS ORTIZ" w:date="2021-09-05T23:06:00Z">
      <w:r w:rsidR="00E973CF" w:rsidRPr="001E21C1">
        <w:rPr>
          <w:sz w:val="20"/>
          <w:szCs w:val="20"/>
          <w:rPrChange w:id="2000" w:author="JORGE CONTRERAS ORTIZ" w:date="2021-09-07T17:11:00Z">
            <w:rPr/>
          </w:rPrChange>
        </w:rPr>
        <w:t xml:space="preserve">LA </w:t>
      </w:r>
    </w:ins>
    <w:ins w:id="2001" w:author="JORGE CONTRERAS ORTIZ" w:date="2021-09-05T23:05:00Z">
      <w:r w:rsidR="00E973CF" w:rsidRPr="001E21C1">
        <w:rPr>
          <w:sz w:val="20"/>
          <w:szCs w:val="20"/>
          <w:rPrChange w:id="2002" w:author="JORGE CONTRERAS ORTIZ" w:date="2021-09-07T17:11:00Z">
            <w:rPr/>
          </w:rPrChange>
        </w:rPr>
        <w:t>TEC</w:t>
      </w:r>
    </w:ins>
    <w:ins w:id="2003" w:author="JORGE CONTRERAS ORTIZ" w:date="2021-09-05T23:06:00Z">
      <w:r w:rsidR="00E973CF" w:rsidRPr="001E21C1">
        <w:rPr>
          <w:sz w:val="20"/>
          <w:szCs w:val="20"/>
          <w:rPrChange w:id="2004" w:author="JORGE CONTRERAS ORTIZ" w:date="2021-09-07T17:11:00Z">
            <w:rPr/>
          </w:rPrChange>
        </w:rPr>
        <w:t>NOLOGÍA</w:t>
      </w:r>
    </w:ins>
    <w:ins w:id="2005" w:author="JORGE CONTRERAS ORTIZ" w:date="2021-09-07T17:10:00Z">
      <w:r w:rsidR="001E21C1" w:rsidRPr="001E21C1">
        <w:rPr>
          <w:sz w:val="20"/>
          <w:szCs w:val="20"/>
          <w:rPrChange w:id="2006" w:author="JORGE CONTRERAS ORTIZ" w:date="2021-09-07T17:11:00Z">
            <w:rPr/>
          </w:rPrChange>
        </w:rPr>
        <w:t xml:space="preserve"> THREAD</w:t>
      </w:r>
    </w:ins>
    <w:ins w:id="2007" w:author="JORGE CONTRERAS ORTIZ" w:date="2021-09-05T23:06:00Z">
      <w:r w:rsidR="00E973CF" w:rsidRPr="001E21C1">
        <w:rPr>
          <w:sz w:val="20"/>
          <w:szCs w:val="20"/>
          <w:rPrChange w:id="2008" w:author="JORGE CONTRERAS ORTIZ" w:date="2021-09-07T17:11:00Z">
            <w:rPr/>
          </w:rPrChange>
        </w:rPr>
        <w:t xml:space="preserve"> EN PLATAFORMA COOKIE</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2774" w14:textId="5BD2DA3C" w:rsidR="00A130CA" w:rsidRDefault="004703BB">
    <w:pPr>
      <w:pStyle w:val="Encabezado"/>
      <w:tabs>
        <w:tab w:val="clear" w:pos="4252"/>
        <w:tab w:val="clear" w:pos="8504"/>
        <w:tab w:val="left" w:pos="2040"/>
      </w:tabs>
      <w:jc w:val="left"/>
      <w:pPrChange w:id="6340" w:author="JORGE CONTRERAS ORTIZ" w:date="2021-09-05T23:01:00Z">
        <w:pPr>
          <w:pStyle w:val="Encabezado"/>
        </w:pPr>
      </w:pPrChange>
    </w:pPr>
    <w:ins w:id="6341" w:author="JORGE CONTRERAS ORTIZ" w:date="2021-09-07T17:19:00Z">
      <w:r>
        <w:rPr>
          <w:noProof/>
        </w:rPr>
        <mc:AlternateContent>
          <mc:Choice Requires="wps">
            <w:drawing>
              <wp:anchor distT="0" distB="0" distL="114300" distR="114300" simplePos="0" relativeHeight="251663360" behindDoc="0" locked="0" layoutInCell="1" allowOverlap="1" wp14:anchorId="4D707BB9" wp14:editId="1F4AA2BF">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E3CDE" id="Conector recto 58"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6342" w:author="JORGE CONTRERAS ORTIZ" w:date="2021-09-05T23:02:00Z">
      <w:r w:rsidR="00A130CA">
        <w:fldChar w:fldCharType="begin"/>
      </w:r>
      <w:r w:rsidR="00A130CA">
        <w:instrText xml:space="preserve"> STYLEREF  "Título 1" \n  \* MERGEFORMAT </w:instrText>
      </w:r>
    </w:ins>
    <w:r w:rsidR="00A130CA">
      <w:fldChar w:fldCharType="separate"/>
    </w:r>
    <w:r w:rsidR="00AD5D6D">
      <w:rPr>
        <w:noProof/>
      </w:rPr>
      <w:t>3</w:t>
    </w:r>
    <w:ins w:id="6343" w:author="JORGE CONTRERAS ORTIZ" w:date="2021-09-05T23:02:00Z">
      <w:r w:rsidR="00A130CA">
        <w:fldChar w:fldCharType="end"/>
      </w:r>
    </w:ins>
    <w:ins w:id="6344" w:author="JORGE CONTRERAS ORTIZ" w:date="2021-09-05T23:08:00Z">
      <w:r w:rsidR="00A130CA">
        <w:t xml:space="preserve">. </w:t>
      </w:r>
    </w:ins>
    <w:ins w:id="6345" w:author="JORGE CONTRERAS ORTIZ" w:date="2021-09-05T23:03:00Z">
      <w:r w:rsidR="00A130CA">
        <w:fldChar w:fldCharType="begin"/>
      </w:r>
      <w:r w:rsidR="00A130CA">
        <w:instrText xml:space="preserve"> STYLEREF  "Título 1"  \* MERGEFORMAT </w:instrText>
      </w:r>
    </w:ins>
    <w:r w:rsidR="00F76301">
      <w:fldChar w:fldCharType="separate"/>
    </w:r>
    <w:r w:rsidR="00AD5D6D">
      <w:rPr>
        <w:noProof/>
      </w:rPr>
      <w:t>ANÁLISIS DE LA TECNOLOGÍA THREAD</w:t>
    </w:r>
    <w:ins w:id="6346" w:author="JORGE CONTRERAS ORTIZ" w:date="2021-09-05T23:03:00Z">
      <w:r w:rsidR="00A130CA">
        <w:fldChar w:fldCharType="end"/>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21"/>
  </w:num>
  <w:num w:numId="4">
    <w:abstractNumId w:val="25"/>
  </w:num>
  <w:num w:numId="5">
    <w:abstractNumId w:val="27"/>
  </w:num>
  <w:num w:numId="6">
    <w:abstractNumId w:val="20"/>
  </w:num>
  <w:num w:numId="7">
    <w:abstractNumId w:val="5"/>
  </w:num>
  <w:num w:numId="8">
    <w:abstractNumId w:val="15"/>
  </w:num>
  <w:num w:numId="9">
    <w:abstractNumId w:val="19"/>
  </w:num>
  <w:num w:numId="10">
    <w:abstractNumId w:val="16"/>
  </w:num>
  <w:num w:numId="11">
    <w:abstractNumId w:val="6"/>
  </w:num>
  <w:num w:numId="12">
    <w:abstractNumId w:val="28"/>
  </w:num>
  <w:num w:numId="13">
    <w:abstractNumId w:val="4"/>
  </w:num>
  <w:num w:numId="14">
    <w:abstractNumId w:val="10"/>
  </w:num>
  <w:num w:numId="15">
    <w:abstractNumId w:val="17"/>
  </w:num>
  <w:num w:numId="16">
    <w:abstractNumId w:val="0"/>
  </w:num>
  <w:num w:numId="17">
    <w:abstractNumId w:val="26"/>
  </w:num>
  <w:num w:numId="18">
    <w:abstractNumId w:val="7"/>
  </w:num>
  <w:num w:numId="19">
    <w:abstractNumId w:val="9"/>
  </w:num>
  <w:num w:numId="20">
    <w:abstractNumId w:val="14"/>
  </w:num>
  <w:num w:numId="21">
    <w:abstractNumId w:val="8"/>
  </w:num>
  <w:num w:numId="22">
    <w:abstractNumId w:val="12"/>
  </w:num>
  <w:num w:numId="23">
    <w:abstractNumId w:val="3"/>
  </w:num>
  <w:num w:numId="24">
    <w:abstractNumId w:val="18"/>
  </w:num>
  <w:num w:numId="25">
    <w:abstractNumId w:val="24"/>
  </w:num>
  <w:num w:numId="26">
    <w:abstractNumId w:val="2"/>
  </w:num>
  <w:num w:numId="27">
    <w:abstractNumId w:val="11"/>
  </w:num>
  <w:num w:numId="28">
    <w:abstractNumId w:val="23"/>
  </w:num>
  <w:num w:numId="2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2C7F"/>
    <w:rsid w:val="00064572"/>
    <w:rsid w:val="00081A1E"/>
    <w:rsid w:val="000A0AF3"/>
    <w:rsid w:val="000B5535"/>
    <w:rsid w:val="000B6602"/>
    <w:rsid w:val="000C45F5"/>
    <w:rsid w:val="000F037B"/>
    <w:rsid w:val="0014373A"/>
    <w:rsid w:val="00151189"/>
    <w:rsid w:val="00154AE0"/>
    <w:rsid w:val="00167D77"/>
    <w:rsid w:val="001749E7"/>
    <w:rsid w:val="00193B45"/>
    <w:rsid w:val="001A4F03"/>
    <w:rsid w:val="001D4816"/>
    <w:rsid w:val="001E21C1"/>
    <w:rsid w:val="002129C6"/>
    <w:rsid w:val="002330D3"/>
    <w:rsid w:val="00236967"/>
    <w:rsid w:val="00237FA6"/>
    <w:rsid w:val="002407CC"/>
    <w:rsid w:val="0024319B"/>
    <w:rsid w:val="00247D58"/>
    <w:rsid w:val="0025296D"/>
    <w:rsid w:val="00257A8F"/>
    <w:rsid w:val="00257E99"/>
    <w:rsid w:val="00260047"/>
    <w:rsid w:val="002C3A3D"/>
    <w:rsid w:val="00327D33"/>
    <w:rsid w:val="0033393A"/>
    <w:rsid w:val="00353559"/>
    <w:rsid w:val="00363231"/>
    <w:rsid w:val="00363B1A"/>
    <w:rsid w:val="00365168"/>
    <w:rsid w:val="00387F22"/>
    <w:rsid w:val="003D660C"/>
    <w:rsid w:val="003E2792"/>
    <w:rsid w:val="003E5AE5"/>
    <w:rsid w:val="003F4166"/>
    <w:rsid w:val="00425C71"/>
    <w:rsid w:val="004272D2"/>
    <w:rsid w:val="00434554"/>
    <w:rsid w:val="00447B25"/>
    <w:rsid w:val="0046525E"/>
    <w:rsid w:val="004703BB"/>
    <w:rsid w:val="0048500E"/>
    <w:rsid w:val="00493E08"/>
    <w:rsid w:val="00497665"/>
    <w:rsid w:val="004A3A88"/>
    <w:rsid w:val="004A7EC7"/>
    <w:rsid w:val="004C5F01"/>
    <w:rsid w:val="004D28E0"/>
    <w:rsid w:val="004E60C8"/>
    <w:rsid w:val="005026F3"/>
    <w:rsid w:val="00522221"/>
    <w:rsid w:val="00522D2C"/>
    <w:rsid w:val="0052318C"/>
    <w:rsid w:val="00537564"/>
    <w:rsid w:val="00571788"/>
    <w:rsid w:val="00593FA6"/>
    <w:rsid w:val="005A11AB"/>
    <w:rsid w:val="005B36EF"/>
    <w:rsid w:val="005B41E7"/>
    <w:rsid w:val="005B42F0"/>
    <w:rsid w:val="005D2A6A"/>
    <w:rsid w:val="005E5EEE"/>
    <w:rsid w:val="00611E15"/>
    <w:rsid w:val="006242EF"/>
    <w:rsid w:val="00661C26"/>
    <w:rsid w:val="00672BD4"/>
    <w:rsid w:val="00675D4D"/>
    <w:rsid w:val="00691851"/>
    <w:rsid w:val="006A0352"/>
    <w:rsid w:val="006B360E"/>
    <w:rsid w:val="006E3638"/>
    <w:rsid w:val="006E36CC"/>
    <w:rsid w:val="006E3D04"/>
    <w:rsid w:val="006F13B4"/>
    <w:rsid w:val="007127DD"/>
    <w:rsid w:val="007279BC"/>
    <w:rsid w:val="00741EF7"/>
    <w:rsid w:val="0074559B"/>
    <w:rsid w:val="00746CBD"/>
    <w:rsid w:val="00791D37"/>
    <w:rsid w:val="00797426"/>
    <w:rsid w:val="007A5D09"/>
    <w:rsid w:val="007B782F"/>
    <w:rsid w:val="007C2C63"/>
    <w:rsid w:val="007E2B99"/>
    <w:rsid w:val="00807E1A"/>
    <w:rsid w:val="00845295"/>
    <w:rsid w:val="008807DC"/>
    <w:rsid w:val="00890963"/>
    <w:rsid w:val="008C2FD4"/>
    <w:rsid w:val="008E3912"/>
    <w:rsid w:val="008F301F"/>
    <w:rsid w:val="00912DA3"/>
    <w:rsid w:val="00933E5F"/>
    <w:rsid w:val="009449CB"/>
    <w:rsid w:val="009735E3"/>
    <w:rsid w:val="0098005E"/>
    <w:rsid w:val="009979DA"/>
    <w:rsid w:val="009C65A7"/>
    <w:rsid w:val="009E228E"/>
    <w:rsid w:val="009E4081"/>
    <w:rsid w:val="009E7189"/>
    <w:rsid w:val="00A1173A"/>
    <w:rsid w:val="00A130CA"/>
    <w:rsid w:val="00A13F24"/>
    <w:rsid w:val="00A60C70"/>
    <w:rsid w:val="00A73883"/>
    <w:rsid w:val="00A7595B"/>
    <w:rsid w:val="00A83557"/>
    <w:rsid w:val="00AA0321"/>
    <w:rsid w:val="00AD1498"/>
    <w:rsid w:val="00AD5D6D"/>
    <w:rsid w:val="00AF4313"/>
    <w:rsid w:val="00B234ED"/>
    <w:rsid w:val="00B3747D"/>
    <w:rsid w:val="00B5329E"/>
    <w:rsid w:val="00B572D7"/>
    <w:rsid w:val="00B62082"/>
    <w:rsid w:val="00B71FD3"/>
    <w:rsid w:val="00B83329"/>
    <w:rsid w:val="00BA0D46"/>
    <w:rsid w:val="00BA1A0E"/>
    <w:rsid w:val="00BD51E1"/>
    <w:rsid w:val="00C17583"/>
    <w:rsid w:val="00C22C47"/>
    <w:rsid w:val="00C45F5C"/>
    <w:rsid w:val="00C55CDD"/>
    <w:rsid w:val="00C86FA7"/>
    <w:rsid w:val="00CA0339"/>
    <w:rsid w:val="00CA4A46"/>
    <w:rsid w:val="00CA64F2"/>
    <w:rsid w:val="00CD0C5B"/>
    <w:rsid w:val="00CD697C"/>
    <w:rsid w:val="00CF1961"/>
    <w:rsid w:val="00D30CCF"/>
    <w:rsid w:val="00D46385"/>
    <w:rsid w:val="00D56C93"/>
    <w:rsid w:val="00D6148E"/>
    <w:rsid w:val="00D86ECC"/>
    <w:rsid w:val="00DA3B27"/>
    <w:rsid w:val="00DC41D3"/>
    <w:rsid w:val="00DC6100"/>
    <w:rsid w:val="00DF11EC"/>
    <w:rsid w:val="00DF2718"/>
    <w:rsid w:val="00E11D61"/>
    <w:rsid w:val="00E205F0"/>
    <w:rsid w:val="00E36B99"/>
    <w:rsid w:val="00E42FF4"/>
    <w:rsid w:val="00E50D57"/>
    <w:rsid w:val="00E558C7"/>
    <w:rsid w:val="00E915C0"/>
    <w:rsid w:val="00E973CF"/>
    <w:rsid w:val="00EA0B9B"/>
    <w:rsid w:val="00EA3686"/>
    <w:rsid w:val="00EA5ADB"/>
    <w:rsid w:val="00EB625C"/>
    <w:rsid w:val="00ED1700"/>
    <w:rsid w:val="00EF2EE1"/>
    <w:rsid w:val="00F000F5"/>
    <w:rsid w:val="00F005C7"/>
    <w:rsid w:val="00F15048"/>
    <w:rsid w:val="00F201E1"/>
    <w:rsid w:val="00F21168"/>
    <w:rsid w:val="00F547F4"/>
    <w:rsid w:val="00F76301"/>
    <w:rsid w:val="00F77B95"/>
    <w:rsid w:val="00F92885"/>
    <w:rsid w:val="00FD2A2F"/>
    <w:rsid w:val="00FE1EC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1749E7"/>
    <w:pPr>
      <w:tabs>
        <w:tab w:val="left" w:pos="1320"/>
        <w:tab w:val="right" w:leader="dot" w:pos="9060"/>
      </w:tabs>
      <w:spacing w:after="100"/>
      <w:ind w:left="442" w:hanging="442"/>
      <w:pPrChange w:id="0" w:author="JORGE CONTRERAS ORTIZ" w:date="2021-09-05T23:37:00Z">
        <w:pPr>
          <w:tabs>
            <w:tab w:val="left" w:pos="1320"/>
            <w:tab w:val="right" w:leader="dot" w:pos="9060"/>
          </w:tabs>
          <w:spacing w:after="100" w:line="259" w:lineRule="auto"/>
          <w:ind w:left="442"/>
          <w:jc w:val="center"/>
        </w:pPr>
      </w:pPrChange>
    </w:pPr>
    <w:rPr>
      <w:rFonts w:eastAsiaTheme="minorEastAsia" w:cs="Times New Roman"/>
      <w:lang w:eastAsia="es-ES"/>
      <w:rPrChange w:id="0" w:author="JORGE CONTRERAS ORTIZ" w:date="2021-09-05T23:37: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kirale.com/products/ktwm102/" TargetMode="Externa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www.kirale.com/support/kb/ip-connectivity-between-the-thread-network-and-the-lan-part-ii/" TargetMode="External"/><Relationship Id="rId16" Type="http://schemas.microsoft.com/office/2011/relationships/commentsExtended" Target="commentsExtended.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www.kirale.com/support/"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www.google.com" TargetMode="External"/><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ii/" TargetMode="External"/><Relationship Id="rId95" Type="http://schemas.openxmlformats.org/officeDocument/2006/relationships/image" Target="media/image65.jpe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datatracker.ietf.org/doc/html/draft-ietf-pppext-cobs-00" TargetMode="External"/><Relationship Id="rId69" Type="http://schemas.openxmlformats.org/officeDocument/2006/relationships/image" Target="media/image43.png"/><Relationship Id="rId80" Type="http://schemas.openxmlformats.org/officeDocument/2006/relationships/image" Target="media/image54.jpeg"/><Relationship Id="rId85" Type="http://schemas.openxmlformats.org/officeDocument/2006/relationships/image" Target="media/image59.png"/><Relationship Id="rId12" Type="http://schemas.openxmlformats.org/officeDocument/2006/relationships/header" Target="header3.xml"/><Relationship Id="rId17" Type="http://schemas.microsoft.com/office/2016/09/relationships/commentsIds" Target="commentsIds.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0.png"/><Relationship Id="rId108" Type="http://schemas.microsoft.com/office/2011/relationships/people" Target="people.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s://www.kirale.com/support/kb/ip-connectivity-between-the-thread-network-and-the-lan-part-iv/" TargetMode="External"/><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4.xml"/><Relationship Id="rId10" Type="http://schemas.openxmlformats.org/officeDocument/2006/relationships/footer" Target="footer2.xml"/><Relationship Id="rId31" Type="http://schemas.openxmlformats.org/officeDocument/2006/relationships/hyperlink" Target="http://[IPv6]:8000"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kirale.com/products/ktwm102/" TargetMode="External"/><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4.jpeg"/><Relationship Id="rId99" Type="http://schemas.openxmlformats.org/officeDocument/2006/relationships/image" Target="media/image68.png"/><Relationship Id="rId101" Type="http://schemas.openxmlformats.org/officeDocument/2006/relationships/hyperlink" Target="http://www.kirale.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hyperlink" Target="http://www.kirale.com" TargetMode="External"/><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kirale.com/products/ktwm102/" TargetMode="External"/><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1.jpeg"/><Relationship Id="rId14" Type="http://schemas.openxmlformats.org/officeDocument/2006/relationships/footer" Target="footer4.xml"/><Relationship Id="rId30" Type="http://schemas.openxmlformats.org/officeDocument/2006/relationships/hyperlink" Target="http://[IPv4]:8000"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63.jpe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https://mobaxterm.mobatek.net/" TargetMode="External"/><Relationship Id="rId46" Type="http://schemas.openxmlformats.org/officeDocument/2006/relationships/image" Target="media/image25.pn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hyperlink" Target="https://www.kirale.com/support/kb/ip-connectivity-between-the-thread-network-and-the-lan-part-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43671</Words>
  <Characters>240192</Characters>
  <Application>Microsoft Office Word</Application>
  <DocSecurity>0</DocSecurity>
  <Lines>2001</Lines>
  <Paragraphs>566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52</cp:revision>
  <dcterms:created xsi:type="dcterms:W3CDTF">2021-09-02T16:49:00Z</dcterms:created>
  <dcterms:modified xsi:type="dcterms:W3CDTF">2021-09-07T18:37:00Z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